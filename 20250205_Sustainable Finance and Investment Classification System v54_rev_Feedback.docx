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anormal3"/>
        <w:tblW w:w="5000" w:type="pct"/>
        <w:tblCellMar>
          <w:left w:w="0" w:type="dxa"/>
          <w:right w:w="0" w:type="dxa"/>
        </w:tblCellMar>
        <w:tblLook w:val="0600" w:firstRow="0" w:lastRow="0" w:firstColumn="0" w:lastColumn="0" w:noHBand="1" w:noVBand="1"/>
      </w:tblPr>
      <w:tblGrid>
        <w:gridCol w:w="9605"/>
      </w:tblGrid>
      <w:tr w:rsidR="00760F2F" w:rsidRPr="00492A56" w14:paraId="6AE89608" w14:textId="77777777" w:rsidTr="76574058">
        <w:trPr>
          <w:trHeight w:val="9504"/>
        </w:trPr>
        <w:tc>
          <w:tcPr>
            <w:tcW w:w="5000" w:type="pct"/>
            <w:vAlign w:val="bottom"/>
          </w:tcPr>
          <w:sdt>
            <w:sdtPr>
              <w:rPr>
                <w:rFonts w:asciiTheme="minorHAnsi" w:hAnsiTheme="minorHAnsi" w:cstheme="minorHAnsi"/>
                <w:sz w:val="120"/>
                <w:szCs w:val="120"/>
                <w:lang w:val="en-US"/>
              </w:rPr>
              <w:alias w:val="ReportTitle"/>
              <w:tag w:val="DTP_ReportTitle"/>
              <w:id w:val="-1844080574"/>
              <w:placeholder>
                <w:docPart w:val="32C74123F834435881FB19FCDCE57C8C"/>
              </w:placeholder>
              <w:text w:multiLine="1"/>
            </w:sdtPr>
            <w:sdtEndPr/>
            <w:sdtContent>
              <w:p w14:paraId="575ECCED" w14:textId="409A3364" w:rsidR="00760F2F" w:rsidRPr="00854071" w:rsidRDefault="007E497A" w:rsidP="000275A6">
                <w:pPr>
                  <w:pStyle w:val="ReportTitle"/>
                  <w:rPr>
                    <w:rFonts w:asciiTheme="minorHAnsi" w:hAnsiTheme="minorHAnsi" w:cstheme="minorHAnsi"/>
                    <w:lang w:val="en-US"/>
                  </w:rPr>
                </w:pPr>
                <w:r w:rsidRPr="00135E77">
                  <w:rPr>
                    <w:rFonts w:asciiTheme="minorHAnsi" w:hAnsiTheme="minorHAnsi" w:cstheme="minorHAnsi"/>
                    <w:sz w:val="120"/>
                    <w:szCs w:val="120"/>
                    <w:lang w:val="en-US"/>
                  </w:rPr>
                  <w:t>Sustainable Finance and Investment Classification System</w:t>
                </w:r>
                <w:r>
                  <w:rPr>
                    <w:rFonts w:asciiTheme="minorHAnsi" w:hAnsiTheme="minorHAnsi" w:cstheme="minorHAnsi"/>
                    <w:sz w:val="120"/>
                    <w:szCs w:val="120"/>
                    <w:lang w:val="en-US"/>
                  </w:rPr>
                  <w:t xml:space="preserve"> </w:t>
                </w:r>
                <w:r>
                  <w:rPr>
                    <w:rFonts w:asciiTheme="minorHAnsi" w:hAnsiTheme="minorHAnsi" w:cstheme="minorHAnsi"/>
                    <w:sz w:val="120"/>
                    <w:szCs w:val="120"/>
                    <w:lang w:val="en-US"/>
                  </w:rPr>
                  <w:br/>
                  <w:t>(SFICS)</w:t>
                </w:r>
              </w:p>
            </w:sdtContent>
          </w:sdt>
        </w:tc>
      </w:tr>
      <w:tr w:rsidR="00760F2F" w:rsidRPr="00492A56" w14:paraId="1B979763" w14:textId="77777777" w:rsidTr="76574058">
        <w:trPr>
          <w:trHeight w:val="864"/>
        </w:trPr>
        <w:tc>
          <w:tcPr>
            <w:tcW w:w="5000" w:type="pct"/>
          </w:tcPr>
          <w:p w14:paraId="77D0AD5C" w14:textId="77777777" w:rsidR="00760F2F" w:rsidRPr="00854071" w:rsidRDefault="00760F2F" w:rsidP="00760F2F">
            <w:pPr>
              <w:pStyle w:val="ReportSubtitle"/>
              <w:rPr>
                <w:rFonts w:cstheme="minorHAnsi"/>
                <w:color w:val="FF0000"/>
              </w:rPr>
            </w:pPr>
          </w:p>
        </w:tc>
      </w:tr>
      <w:tr w:rsidR="00760F2F" w:rsidRPr="00492A56" w:rsidDel="00CF43A9" w14:paraId="4B1430C5" w14:textId="24BB4F63" w:rsidTr="76574058">
        <w:trPr>
          <w:trHeight w:val="432"/>
          <w:del w:id="0" w:author="Martinez De Hurtado Yela Fermin" w:date="2025-01-24T11:38:00Z"/>
        </w:trPr>
        <w:tc>
          <w:tcPr>
            <w:tcW w:w="5000" w:type="pct"/>
          </w:tcPr>
          <w:p w14:paraId="21977946" w14:textId="78AA1F42" w:rsidR="00760F2F" w:rsidRPr="00854071" w:rsidDel="00CF43A9" w:rsidRDefault="0047714D" w:rsidP="00760F2F">
            <w:pPr>
              <w:pStyle w:val="DocumentDate"/>
              <w:rPr>
                <w:del w:id="1" w:author="Martinez De Hurtado Yela Fermin" w:date="2025-01-24T11:38:00Z" w16du:dateUtc="2025-01-24T10:38:00Z"/>
                <w:rFonts w:cstheme="minorHAnsi"/>
                <w:color w:val="FF0000"/>
              </w:rPr>
            </w:pPr>
            <w:customXmlDelRangeStart w:id="2" w:author="Martinez De Hurtado Yela Fermin" w:date="2025-01-24T11:38:00Z"/>
            <w:sdt>
              <w:sdtPr>
                <w:rPr>
                  <w:rFonts w:cstheme="minorHAnsi"/>
                  <w:color w:val="FF0000"/>
                </w:rPr>
                <w:alias w:val="Date"/>
                <w:tag w:val="Date"/>
                <w:id w:val="261875141"/>
                <w:placeholder>
                  <w:docPart w:val="967D920F641345AABBEC4E1BDF490CE1"/>
                </w:placeholder>
                <w:date w:fullDate="2025-01-03T00:00:00Z">
                  <w:dateFormat w:val="dd' 'MMMM' 'yyyy"/>
                  <w:lid w:val="en-GB"/>
                  <w:storeMappedDataAs w:val="dateTime"/>
                  <w:calendar w:val="gregorian"/>
                </w:date>
              </w:sdtPr>
              <w:sdtEndPr/>
              <w:sdtContent>
                <w:customXmlDelRangeEnd w:id="2"/>
                <w:del w:id="3" w:author="Martinez De Hurtado Yela Fermin" w:date="2024-09-06T11:41:00Z">
                  <w:r w:rsidR="00486B75" w:rsidDel="00486B75">
                    <w:rPr>
                      <w:rFonts w:cstheme="minorHAnsi"/>
                      <w:color w:val="FF0000"/>
                    </w:rPr>
                    <w:delText>30</w:delText>
                  </w:r>
                  <w:r w:rsidR="00486B75" w:rsidDel="00486B75">
                    <w:rPr>
                      <w:rFonts w:cstheme="minorHAnsi"/>
                      <w:color w:val="FF0000"/>
                      <w:lang w:val="en-GB"/>
                    </w:rPr>
                    <w:delText xml:space="preserve"> January 2024</w:delText>
                  </w:r>
                </w:del>
                <w:ins w:id="4" w:author="Martinez De Hurtado Yela Fermin" w:date="2025-02-05T11:43:00Z" w16du:dateUtc="2025-02-05T10:43:00Z">
                  <w:r>
                    <w:rPr>
                      <w:rFonts w:cstheme="minorHAnsi"/>
                      <w:color w:val="FF0000"/>
                      <w:lang w:val="en-GB"/>
                    </w:rPr>
                    <w:t>03 January 2025</w:t>
                  </w:r>
                </w:ins>
                <w:customXmlDelRangeStart w:id="5" w:author="Martinez De Hurtado Yela Fermin" w:date="2025-01-24T11:38:00Z"/>
              </w:sdtContent>
            </w:sdt>
            <w:customXmlDelRangeEnd w:id="5"/>
          </w:p>
        </w:tc>
      </w:tr>
    </w:tbl>
    <w:p w14:paraId="609FD433" w14:textId="046A12D0" w:rsidR="000175E2" w:rsidRPr="00854071" w:rsidRDefault="0047714D" w:rsidP="00DD20B8">
      <w:pPr>
        <w:pStyle w:val="Textoindependiente"/>
        <w:sectPr w:rsidR="000175E2" w:rsidRPr="00854071" w:rsidSect="00585935">
          <w:headerReference w:type="default" r:id="rId13"/>
          <w:footerReference w:type="default" r:id="rId14"/>
          <w:headerReference w:type="first" r:id="rId15"/>
          <w:footerReference w:type="first" r:id="rId16"/>
          <w:pgSz w:w="11907" w:h="16839" w:code="9"/>
          <w:pgMar w:top="2016" w:right="1151" w:bottom="1440" w:left="1151" w:header="1152" w:footer="720" w:gutter="0"/>
          <w:cols w:space="720"/>
          <w:titlePg/>
          <w:docGrid w:linePitch="360"/>
        </w:sectPr>
      </w:pPr>
      <w:ins w:id="12" w:author="Martinez De Hurtado Yela Fermin" w:date="2025-02-05T11:43:00Z" w16du:dateUtc="2025-02-05T10:43:00Z">
        <w:r>
          <w:t>February</w:t>
        </w:r>
      </w:ins>
      <w:ins w:id="13" w:author="Martinez De Hurtado Yela Fermin" w:date="2025-01-24T11:39:00Z" w16du:dateUtc="2025-01-24T10:39:00Z">
        <w:r w:rsidR="00CF43A9" w:rsidRPr="00CF43A9">
          <w:t xml:space="preserve"> 202</w:t>
        </w:r>
        <w:r w:rsidR="00CF43A9">
          <w:t>5</w:t>
        </w:r>
      </w:ins>
    </w:p>
    <w:sdt>
      <w:sdtPr>
        <w:rPr>
          <w:rFonts w:cstheme="minorBidi"/>
          <w:b w:val="0"/>
          <w:bCs w:val="0"/>
          <w:color w:val="auto"/>
          <w:sz w:val="22"/>
          <w:szCs w:val="22"/>
        </w:rPr>
        <w:id w:val="123659283"/>
        <w:docPartObj>
          <w:docPartGallery w:val="Table of Contents"/>
          <w:docPartUnique/>
        </w:docPartObj>
      </w:sdtPr>
      <w:sdtEndPr>
        <w:rPr>
          <w:noProof/>
        </w:rPr>
      </w:sdtEndPr>
      <w:sdtContent>
        <w:p w14:paraId="6E9C922C" w14:textId="77777777" w:rsidR="00E11819" w:rsidRDefault="00E11819">
          <w:pPr>
            <w:pStyle w:val="TtuloTDC"/>
          </w:pPr>
          <w:r>
            <w:t>Contents</w:t>
          </w:r>
        </w:p>
        <w:p w14:paraId="4833E458" w14:textId="119C9584" w:rsidR="00931A7B" w:rsidRDefault="00E11819">
          <w:pPr>
            <w:pStyle w:val="TDC1"/>
            <w:rPr>
              <w:ins w:id="14" w:author="Martinez De Hurtado Yela Fermin" w:date="2025-01-03T11:11:00Z" w16du:dateUtc="2025-01-03T10:11:00Z"/>
              <w:b w:val="0"/>
              <w:noProof/>
              <w:kern w:val="2"/>
              <w:szCs w:val="24"/>
              <w:lang w:val="es-ES" w:eastAsia="es-ES"/>
              <w14:ligatures w14:val="standardContextual"/>
            </w:rPr>
          </w:pPr>
          <w:r>
            <w:fldChar w:fldCharType="begin"/>
          </w:r>
          <w:r>
            <w:instrText xml:space="preserve"> TOC \o "1-3" \h \z \u </w:instrText>
          </w:r>
          <w:r>
            <w:fldChar w:fldCharType="separate"/>
          </w:r>
          <w:ins w:id="15" w:author="Martinez De Hurtado Yela Fermin" w:date="2025-01-03T11:11:00Z" w16du:dateUtc="2025-01-03T10:11:00Z">
            <w:r w:rsidR="00931A7B" w:rsidRPr="005B649B">
              <w:rPr>
                <w:rStyle w:val="Hipervnculo"/>
                <w:noProof/>
              </w:rPr>
              <w:fldChar w:fldCharType="begin"/>
            </w:r>
            <w:r w:rsidR="00931A7B" w:rsidRPr="005B649B">
              <w:rPr>
                <w:rStyle w:val="Hipervnculo"/>
                <w:noProof/>
              </w:rPr>
              <w:instrText xml:space="preserve"> </w:instrText>
            </w:r>
            <w:r w:rsidR="00931A7B">
              <w:rPr>
                <w:noProof/>
              </w:rPr>
              <w:instrText>HYPERLINK \l "_Toc186795092"</w:instrText>
            </w:r>
            <w:r w:rsidR="00931A7B" w:rsidRPr="005B649B">
              <w:rPr>
                <w:rStyle w:val="Hipervnculo"/>
                <w:noProof/>
              </w:rPr>
              <w:instrText xml:space="preserve"> </w:instrText>
            </w:r>
            <w:r w:rsidR="00931A7B" w:rsidRPr="005B649B">
              <w:rPr>
                <w:rStyle w:val="Hipervnculo"/>
                <w:noProof/>
              </w:rPr>
            </w:r>
            <w:r w:rsidR="00931A7B" w:rsidRPr="005B649B">
              <w:rPr>
                <w:rStyle w:val="Hipervnculo"/>
                <w:noProof/>
              </w:rPr>
              <w:fldChar w:fldCharType="separate"/>
            </w:r>
            <w:r w:rsidR="00931A7B" w:rsidRPr="005B649B">
              <w:rPr>
                <w:rStyle w:val="Hipervnculo"/>
                <w:noProof/>
              </w:rPr>
              <w:t>1.</w:t>
            </w:r>
            <w:r w:rsidR="00931A7B">
              <w:rPr>
                <w:b w:val="0"/>
                <w:noProof/>
                <w:kern w:val="2"/>
                <w:szCs w:val="24"/>
                <w:lang w:val="es-ES" w:eastAsia="es-ES"/>
                <w14:ligatures w14:val="standardContextual"/>
              </w:rPr>
              <w:tab/>
            </w:r>
            <w:r w:rsidR="00931A7B" w:rsidRPr="005B649B">
              <w:rPr>
                <w:rStyle w:val="Hipervnculo"/>
                <w:noProof/>
              </w:rPr>
              <w:t>Approach</w:t>
            </w:r>
            <w:r w:rsidR="00931A7B">
              <w:rPr>
                <w:noProof/>
                <w:webHidden/>
              </w:rPr>
              <w:tab/>
            </w:r>
            <w:r w:rsidR="00931A7B">
              <w:rPr>
                <w:noProof/>
                <w:webHidden/>
              </w:rPr>
              <w:fldChar w:fldCharType="begin"/>
            </w:r>
            <w:r w:rsidR="00931A7B">
              <w:rPr>
                <w:noProof/>
                <w:webHidden/>
              </w:rPr>
              <w:instrText xml:space="preserve"> PAGEREF _Toc186795092 \h </w:instrText>
            </w:r>
          </w:ins>
          <w:r w:rsidR="00931A7B">
            <w:rPr>
              <w:noProof/>
              <w:webHidden/>
            </w:rPr>
          </w:r>
          <w:r w:rsidR="00931A7B">
            <w:rPr>
              <w:noProof/>
              <w:webHidden/>
            </w:rPr>
            <w:fldChar w:fldCharType="separate"/>
          </w:r>
          <w:ins w:id="16" w:author="Martinez De Hurtado Yela Fermin" w:date="2025-01-03T11:11:00Z" w16du:dateUtc="2025-01-03T10:11:00Z">
            <w:r w:rsidR="00931A7B">
              <w:rPr>
                <w:noProof/>
                <w:webHidden/>
              </w:rPr>
              <w:t>13</w:t>
            </w:r>
            <w:r w:rsidR="00931A7B">
              <w:rPr>
                <w:noProof/>
                <w:webHidden/>
              </w:rPr>
              <w:fldChar w:fldCharType="end"/>
            </w:r>
            <w:r w:rsidR="00931A7B" w:rsidRPr="005B649B">
              <w:rPr>
                <w:rStyle w:val="Hipervnculo"/>
                <w:noProof/>
              </w:rPr>
              <w:fldChar w:fldCharType="end"/>
            </w:r>
          </w:ins>
        </w:p>
        <w:p w14:paraId="09CBDC3D" w14:textId="13435C41" w:rsidR="00931A7B" w:rsidRDefault="00931A7B">
          <w:pPr>
            <w:pStyle w:val="TDC1"/>
            <w:rPr>
              <w:ins w:id="17" w:author="Martinez De Hurtado Yela Fermin" w:date="2025-01-03T11:11:00Z" w16du:dateUtc="2025-01-03T10:11:00Z"/>
              <w:b w:val="0"/>
              <w:noProof/>
              <w:kern w:val="2"/>
              <w:szCs w:val="24"/>
              <w:lang w:val="es-ES" w:eastAsia="es-ES"/>
              <w14:ligatures w14:val="standardContextual"/>
            </w:rPr>
          </w:pPr>
          <w:ins w:id="18"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"_Toc186795093"</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2.</w:t>
            </w:r>
            <w:r>
              <w:rPr>
                <w:b w:val="0"/>
                <w:noProof/>
                <w:kern w:val="2"/>
                <w:szCs w:val="24"/>
                <w:lang w:val="es-ES" w:eastAsia="es-ES"/>
                <w14:ligatures w14:val="standardContextual"/>
              </w:rPr>
              <w:tab/>
            </w:r>
            <w:r w:rsidRPr="005B649B">
              <w:rPr>
                <w:rStyle w:val="Hipervnculo"/>
                <w:noProof/>
              </w:rPr>
              <w:t>Introduction</w:t>
            </w:r>
            <w:r>
              <w:rPr>
                <w:noProof/>
                <w:webHidden/>
              </w:rPr>
              <w:tab/>
            </w:r>
            <w:r>
              <w:rPr>
                <w:noProof/>
                <w:webHidden/>
              </w:rPr>
              <w:fldChar w:fldCharType="begin"/>
            </w:r>
            <w:r>
              <w:rPr>
                <w:noProof/>
                <w:webHidden/>
              </w:rPr>
              <w:instrText xml:space="preserve"> PAGEREF _Toc186795093 \h </w:instrText>
            </w:r>
          </w:ins>
          <w:r>
            <w:rPr>
              <w:noProof/>
              <w:webHidden/>
            </w:rPr>
          </w:r>
          <w:r>
            <w:rPr>
              <w:noProof/>
              <w:webHidden/>
            </w:rPr>
            <w:fldChar w:fldCharType="separate"/>
          </w:r>
          <w:ins w:id="19" w:author="Martinez De Hurtado Yela Fermin" w:date="2025-01-03T11:11:00Z" w16du:dateUtc="2025-01-03T10:11:00Z">
            <w:r>
              <w:rPr>
                <w:noProof/>
                <w:webHidden/>
              </w:rPr>
              <w:t>13</w:t>
            </w:r>
            <w:r>
              <w:rPr>
                <w:noProof/>
                <w:webHidden/>
              </w:rPr>
              <w:fldChar w:fldCharType="end"/>
            </w:r>
            <w:r w:rsidRPr="005B649B">
              <w:rPr>
                <w:rStyle w:val="Hipervnculo"/>
                <w:noProof/>
              </w:rPr>
              <w:fldChar w:fldCharType="end"/>
            </w:r>
          </w:ins>
        </w:p>
        <w:p w14:paraId="6CCCC296" w14:textId="5AA874F9" w:rsidR="00931A7B" w:rsidRDefault="00931A7B">
          <w:pPr>
            <w:pStyle w:val="TDC1"/>
            <w:rPr>
              <w:ins w:id="20" w:author="Martinez De Hurtado Yela Fermin" w:date="2025-01-03T11:11:00Z" w16du:dateUtc="2025-01-03T10:11:00Z"/>
              <w:b w:val="0"/>
              <w:noProof/>
              <w:kern w:val="2"/>
              <w:szCs w:val="24"/>
              <w:lang w:val="es-ES" w:eastAsia="es-ES"/>
              <w14:ligatures w14:val="standardContextual"/>
            </w:rPr>
          </w:pPr>
          <w:ins w:id="21"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"_Toc186795094"</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3.</w:t>
            </w:r>
            <w:r>
              <w:rPr>
                <w:b w:val="0"/>
                <w:noProof/>
                <w:kern w:val="2"/>
                <w:szCs w:val="24"/>
                <w:lang w:val="es-ES" w:eastAsia="es-ES"/>
                <w14:ligatures w14:val="standardContextual"/>
              </w:rPr>
              <w:tab/>
            </w:r>
            <w:r w:rsidRPr="005B649B">
              <w:rPr>
                <w:rStyle w:val="Hipervnculo"/>
                <w:noProof/>
              </w:rPr>
              <w:t>Scope</w:t>
            </w:r>
            <w:r>
              <w:rPr>
                <w:noProof/>
                <w:webHidden/>
              </w:rPr>
              <w:tab/>
            </w:r>
            <w:r>
              <w:rPr>
                <w:noProof/>
                <w:webHidden/>
              </w:rPr>
              <w:fldChar w:fldCharType="begin"/>
            </w:r>
            <w:r>
              <w:rPr>
                <w:noProof/>
                <w:webHidden/>
              </w:rPr>
              <w:instrText xml:space="preserve"> PAGEREF _Toc186795094 \h </w:instrText>
            </w:r>
          </w:ins>
          <w:r>
            <w:rPr>
              <w:noProof/>
              <w:webHidden/>
            </w:rPr>
          </w:r>
          <w:r>
            <w:rPr>
              <w:noProof/>
              <w:webHidden/>
            </w:rPr>
            <w:fldChar w:fldCharType="separate"/>
          </w:r>
          <w:ins w:id="22" w:author="Martinez De Hurtado Yela Fermin" w:date="2025-01-03T11:11:00Z" w16du:dateUtc="2025-01-03T10:11:00Z">
            <w:r>
              <w:rPr>
                <w:noProof/>
                <w:webHidden/>
              </w:rPr>
              <w:t>14</w:t>
            </w:r>
            <w:r>
              <w:rPr>
                <w:noProof/>
                <w:webHidden/>
              </w:rPr>
              <w:fldChar w:fldCharType="end"/>
            </w:r>
            <w:r w:rsidRPr="005B649B">
              <w:rPr>
                <w:rStyle w:val="Hipervnculo"/>
                <w:noProof/>
              </w:rPr>
              <w:fldChar w:fldCharType="end"/>
            </w:r>
          </w:ins>
        </w:p>
        <w:p w14:paraId="0651D7B3" w14:textId="069923AB" w:rsidR="00931A7B" w:rsidRDefault="00931A7B">
          <w:pPr>
            <w:pStyle w:val="TDC1"/>
            <w:rPr>
              <w:ins w:id="23" w:author="Martinez De Hurtado Yela Fermin" w:date="2025-01-03T11:11:00Z" w16du:dateUtc="2025-01-03T10:11:00Z"/>
              <w:b w:val="0"/>
              <w:noProof/>
              <w:kern w:val="2"/>
              <w:szCs w:val="24"/>
              <w:lang w:val="es-ES" w:eastAsia="es-ES"/>
              <w14:ligatures w14:val="standardContextual"/>
            </w:rPr>
          </w:pPr>
          <w:ins w:id="24"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"_Toc186795095"</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4.</w:t>
            </w:r>
            <w:r>
              <w:rPr>
                <w:b w:val="0"/>
                <w:noProof/>
                <w:kern w:val="2"/>
                <w:szCs w:val="24"/>
                <w:lang w:val="es-ES" w:eastAsia="es-ES"/>
                <w14:ligatures w14:val="standardContextual"/>
              </w:rPr>
              <w:tab/>
            </w:r>
            <w:r w:rsidRPr="005B649B">
              <w:rPr>
                <w:rStyle w:val="Hipervnculo"/>
                <w:noProof/>
              </w:rPr>
              <w:t>Parameters</w:t>
            </w:r>
            <w:r>
              <w:rPr>
                <w:noProof/>
                <w:webHidden/>
              </w:rPr>
              <w:tab/>
            </w:r>
            <w:r>
              <w:rPr>
                <w:noProof/>
                <w:webHidden/>
              </w:rPr>
              <w:fldChar w:fldCharType="begin"/>
            </w:r>
            <w:r>
              <w:rPr>
                <w:noProof/>
                <w:webHidden/>
              </w:rPr>
              <w:instrText xml:space="preserve"> PAGEREF _Toc186795095 \h </w:instrText>
            </w:r>
          </w:ins>
          <w:r>
            <w:rPr>
              <w:noProof/>
              <w:webHidden/>
            </w:rPr>
          </w:r>
          <w:r>
            <w:rPr>
              <w:noProof/>
              <w:webHidden/>
            </w:rPr>
            <w:fldChar w:fldCharType="separate"/>
          </w:r>
          <w:ins w:id="25" w:author="Martinez De Hurtado Yela Fermin" w:date="2025-01-03T11:11:00Z" w16du:dateUtc="2025-01-03T10:11:00Z">
            <w:r>
              <w:rPr>
                <w:noProof/>
                <w:webHidden/>
              </w:rPr>
              <w:t>14</w:t>
            </w:r>
            <w:r>
              <w:rPr>
                <w:noProof/>
                <w:webHidden/>
              </w:rPr>
              <w:fldChar w:fldCharType="end"/>
            </w:r>
            <w:r w:rsidRPr="005B649B">
              <w:rPr>
                <w:rStyle w:val="Hipervnculo"/>
                <w:noProof/>
              </w:rPr>
              <w:fldChar w:fldCharType="end"/>
            </w:r>
          </w:ins>
        </w:p>
        <w:p w14:paraId="0CCCB463" w14:textId="6E842C7E" w:rsidR="00931A7B" w:rsidRDefault="00931A7B">
          <w:pPr>
            <w:pStyle w:val="TDC1"/>
            <w:rPr>
              <w:ins w:id="26" w:author="Martinez De Hurtado Yela Fermin" w:date="2025-01-03T11:11:00Z" w16du:dateUtc="2025-01-03T10:11:00Z"/>
              <w:b w:val="0"/>
              <w:noProof/>
              <w:kern w:val="2"/>
              <w:szCs w:val="24"/>
              <w:lang w:val="es-ES" w:eastAsia="es-ES"/>
              <w14:ligatures w14:val="standardContextual"/>
            </w:rPr>
          </w:pPr>
          <w:ins w:id="27"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"_Toc186795096"</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5.</w:t>
            </w:r>
            <w:r>
              <w:rPr>
                <w:b w:val="0"/>
                <w:noProof/>
                <w:kern w:val="2"/>
                <w:szCs w:val="24"/>
                <w:lang w:val="es-ES" w:eastAsia="es-ES"/>
                <w14:ligatures w14:val="standardContextual"/>
              </w:rPr>
              <w:tab/>
            </w:r>
            <w:r w:rsidRPr="005B649B">
              <w:rPr>
                <w:rStyle w:val="Hipervnculo"/>
                <w:noProof/>
              </w:rPr>
              <w:t>List of sectors and covered activities</w:t>
            </w:r>
            <w:r>
              <w:rPr>
                <w:noProof/>
                <w:webHidden/>
              </w:rPr>
              <w:tab/>
            </w:r>
            <w:r>
              <w:rPr>
                <w:noProof/>
                <w:webHidden/>
              </w:rPr>
              <w:fldChar w:fldCharType="begin"/>
            </w:r>
            <w:r>
              <w:rPr>
                <w:noProof/>
                <w:webHidden/>
              </w:rPr>
              <w:instrText xml:space="preserve"> PAGEREF _Toc186795096 \h </w:instrText>
            </w:r>
          </w:ins>
          <w:r>
            <w:rPr>
              <w:noProof/>
              <w:webHidden/>
            </w:rPr>
          </w:r>
          <w:r>
            <w:rPr>
              <w:noProof/>
              <w:webHidden/>
            </w:rPr>
            <w:fldChar w:fldCharType="separate"/>
          </w:r>
          <w:ins w:id="28" w:author="Martinez De Hurtado Yela Fermin" w:date="2025-01-03T11:11:00Z" w16du:dateUtc="2025-01-03T10:11:00Z">
            <w:r>
              <w:rPr>
                <w:noProof/>
                <w:webHidden/>
              </w:rPr>
              <w:t>16</w:t>
            </w:r>
            <w:r>
              <w:rPr>
                <w:noProof/>
                <w:webHidden/>
              </w:rPr>
              <w:fldChar w:fldCharType="end"/>
            </w:r>
            <w:r w:rsidRPr="005B649B">
              <w:rPr>
                <w:rStyle w:val="Hipervnculo"/>
                <w:noProof/>
              </w:rPr>
              <w:fldChar w:fldCharType="end"/>
            </w:r>
          </w:ins>
        </w:p>
        <w:p w14:paraId="243102F2" w14:textId="256CDF5F" w:rsidR="00931A7B" w:rsidRDefault="00931A7B">
          <w:pPr>
            <w:pStyle w:val="TDC1"/>
            <w:rPr>
              <w:ins w:id="29" w:author="Martinez De Hurtado Yela Fermin" w:date="2025-01-03T11:11:00Z" w16du:dateUtc="2025-01-03T10:11:00Z"/>
              <w:b w:val="0"/>
              <w:noProof/>
              <w:kern w:val="2"/>
              <w:szCs w:val="24"/>
              <w:lang w:val="es-ES" w:eastAsia="es-ES"/>
              <w14:ligatures w14:val="standardContextual"/>
            </w:rPr>
          </w:pPr>
          <w:ins w:id="30"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"_Toc186795097"</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6.</w:t>
            </w:r>
            <w:r>
              <w:rPr>
                <w:b w:val="0"/>
                <w:noProof/>
                <w:kern w:val="2"/>
                <w:szCs w:val="24"/>
                <w:lang w:val="es-ES" w:eastAsia="es-ES"/>
                <w14:ligatures w14:val="standardContextual"/>
              </w:rPr>
              <w:tab/>
            </w:r>
            <w:r w:rsidRPr="005B649B">
              <w:rPr>
                <w:rStyle w:val="Hipervnculo"/>
                <w:noProof/>
              </w:rPr>
              <w:t>Environmental and social due diligence</w:t>
            </w:r>
            <w:r>
              <w:rPr>
                <w:noProof/>
                <w:webHidden/>
              </w:rPr>
              <w:tab/>
            </w:r>
            <w:r>
              <w:rPr>
                <w:noProof/>
                <w:webHidden/>
              </w:rPr>
              <w:fldChar w:fldCharType="begin"/>
            </w:r>
            <w:r>
              <w:rPr>
                <w:noProof/>
                <w:webHidden/>
              </w:rPr>
              <w:instrText xml:space="preserve"> PAGEREF _Toc186795097 \h </w:instrText>
            </w:r>
          </w:ins>
          <w:r>
            <w:rPr>
              <w:noProof/>
              <w:webHidden/>
            </w:rPr>
          </w:r>
          <w:r>
            <w:rPr>
              <w:noProof/>
              <w:webHidden/>
            </w:rPr>
            <w:fldChar w:fldCharType="separate"/>
          </w:r>
          <w:ins w:id="31" w:author="Martinez De Hurtado Yela Fermin" w:date="2025-01-03T11:11:00Z" w16du:dateUtc="2025-01-03T10:11:00Z">
            <w:r>
              <w:rPr>
                <w:noProof/>
                <w:webHidden/>
              </w:rPr>
              <w:t>18</w:t>
            </w:r>
            <w:r>
              <w:rPr>
                <w:noProof/>
                <w:webHidden/>
              </w:rPr>
              <w:fldChar w:fldCharType="end"/>
            </w:r>
            <w:r w:rsidRPr="005B649B">
              <w:rPr>
                <w:rStyle w:val="Hipervnculo"/>
                <w:noProof/>
              </w:rPr>
              <w:fldChar w:fldCharType="end"/>
            </w:r>
          </w:ins>
        </w:p>
        <w:p w14:paraId="074AD49C" w14:textId="532B8E35" w:rsidR="00931A7B" w:rsidRDefault="00931A7B">
          <w:pPr>
            <w:pStyle w:val="TDC1"/>
            <w:rPr>
              <w:ins w:id="32" w:author="Martinez De Hurtado Yela Fermin" w:date="2025-01-03T11:11:00Z" w16du:dateUtc="2025-01-03T10:11:00Z"/>
              <w:b w:val="0"/>
              <w:noProof/>
              <w:kern w:val="2"/>
              <w:szCs w:val="24"/>
              <w:lang w:val="es-ES" w:eastAsia="es-ES"/>
              <w14:ligatures w14:val="standardContextual"/>
            </w:rPr>
          </w:pPr>
          <w:ins w:id="33"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"_Toc186795098"</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7.</w:t>
            </w:r>
            <w:r>
              <w:rPr>
                <w:b w:val="0"/>
                <w:noProof/>
                <w:kern w:val="2"/>
                <w:szCs w:val="24"/>
                <w:lang w:val="es-ES" w:eastAsia="es-ES"/>
                <w14:ligatures w14:val="standardContextual"/>
              </w:rPr>
              <w:tab/>
            </w:r>
            <w:r w:rsidRPr="005B649B">
              <w:rPr>
                <w:rStyle w:val="Hipervnculo"/>
                <w:noProof/>
              </w:rPr>
              <w:t>Governance</w:t>
            </w:r>
            <w:r>
              <w:rPr>
                <w:noProof/>
                <w:webHidden/>
              </w:rPr>
              <w:tab/>
            </w:r>
            <w:r>
              <w:rPr>
                <w:noProof/>
                <w:webHidden/>
              </w:rPr>
              <w:fldChar w:fldCharType="begin"/>
            </w:r>
            <w:r>
              <w:rPr>
                <w:noProof/>
                <w:webHidden/>
              </w:rPr>
              <w:instrText xml:space="preserve"> PAGEREF _Toc186795098 \h </w:instrText>
            </w:r>
          </w:ins>
          <w:r>
            <w:rPr>
              <w:noProof/>
              <w:webHidden/>
            </w:rPr>
          </w:r>
          <w:r>
            <w:rPr>
              <w:noProof/>
              <w:webHidden/>
            </w:rPr>
            <w:fldChar w:fldCharType="separate"/>
          </w:r>
          <w:ins w:id="34" w:author="Martinez De Hurtado Yela Fermin" w:date="2025-01-03T11:11:00Z" w16du:dateUtc="2025-01-03T10:11:00Z">
            <w:r>
              <w:rPr>
                <w:noProof/>
                <w:webHidden/>
              </w:rPr>
              <w:t>24</w:t>
            </w:r>
            <w:r>
              <w:rPr>
                <w:noProof/>
                <w:webHidden/>
              </w:rPr>
              <w:fldChar w:fldCharType="end"/>
            </w:r>
            <w:r w:rsidRPr="005B649B">
              <w:rPr>
                <w:rStyle w:val="Hipervnculo"/>
                <w:noProof/>
              </w:rPr>
              <w:fldChar w:fldCharType="end"/>
            </w:r>
          </w:ins>
        </w:p>
        <w:p w14:paraId="5CCB1E37" w14:textId="0EAD921F" w:rsidR="00931A7B" w:rsidRDefault="00931A7B">
          <w:pPr>
            <w:pStyle w:val="TDC1"/>
            <w:tabs>
              <w:tab w:val="left" w:pos="1800"/>
            </w:tabs>
            <w:rPr>
              <w:ins w:id="35" w:author="Martinez De Hurtado Yela Fermin" w:date="2025-01-03T11:11:00Z" w16du:dateUtc="2025-01-03T10:11:00Z"/>
              <w:b w:val="0"/>
              <w:noProof/>
              <w:kern w:val="2"/>
              <w:szCs w:val="24"/>
              <w:lang w:val="es-ES" w:eastAsia="es-ES"/>
              <w14:ligatures w14:val="standardContextual"/>
            </w:rPr>
          </w:pPr>
          <w:ins w:id="36"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"_Toc186795099"</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noProof/>
              </w:rPr>
              <w:t>Appendix A.</w:t>
            </w:r>
            <w:r>
              <w:rPr>
                <w:b w:val="0"/>
                <w:noProof/>
                <w:kern w:val="2"/>
                <w:szCs w:val="24"/>
                <w:lang w:val="es-ES" w:eastAsia="es-ES"/>
                <w14:ligatures w14:val="standardContextual"/>
              </w:rPr>
              <w:tab/>
            </w:r>
            <w:r w:rsidRPr="005B649B">
              <w:rPr>
                <w:rStyle w:val="Hipervnculo"/>
                <w:noProof/>
              </w:rPr>
              <w:t>Environmental Finance</w:t>
            </w:r>
            <w:r>
              <w:rPr>
                <w:noProof/>
                <w:webHidden/>
              </w:rPr>
              <w:tab/>
            </w:r>
            <w:r>
              <w:rPr>
                <w:noProof/>
                <w:webHidden/>
              </w:rPr>
              <w:fldChar w:fldCharType="begin"/>
            </w:r>
            <w:r>
              <w:rPr>
                <w:noProof/>
                <w:webHidden/>
              </w:rPr>
              <w:instrText xml:space="preserve"> PAGEREF _Toc186795099 \h </w:instrText>
            </w:r>
          </w:ins>
          <w:r>
            <w:rPr>
              <w:noProof/>
              <w:webHidden/>
            </w:rPr>
          </w:r>
          <w:r>
            <w:rPr>
              <w:noProof/>
              <w:webHidden/>
            </w:rPr>
            <w:fldChar w:fldCharType="separate"/>
          </w:r>
          <w:ins w:id="37" w:author="Martinez De Hurtado Yela Fermin" w:date="2025-01-03T11:11:00Z" w16du:dateUtc="2025-01-03T10:11:00Z">
            <w:r>
              <w:rPr>
                <w:noProof/>
                <w:webHidden/>
              </w:rPr>
              <w:t>27</w:t>
            </w:r>
            <w:r>
              <w:rPr>
                <w:noProof/>
                <w:webHidden/>
              </w:rPr>
              <w:fldChar w:fldCharType="end"/>
            </w:r>
            <w:r w:rsidRPr="005B649B">
              <w:rPr>
                <w:rStyle w:val="Hipervnculo"/>
                <w:noProof/>
              </w:rPr>
              <w:fldChar w:fldCharType="end"/>
            </w:r>
          </w:ins>
        </w:p>
        <w:p w14:paraId="77531100" w14:textId="1E2019F5" w:rsidR="00931A7B" w:rsidRPr="00C65A3D" w:rsidRDefault="00931A7B">
          <w:pPr>
            <w:pStyle w:val="TDC2"/>
            <w:rPr>
              <w:ins w:id="38" w:author="Martinez De Hurtado Yela Fermin" w:date="2025-01-03T11:11:00Z" w16du:dateUtc="2025-01-03T10:11:00Z"/>
              <w:rFonts w:cstheme="minorBidi"/>
              <w:b/>
              <w:bCs w:val="0"/>
              <w:color w:val="auto"/>
              <w:kern w:val="2"/>
              <w:sz w:val="24"/>
              <w:szCs w:val="24"/>
              <w:lang w:val="es-ES" w:eastAsia="es-ES"/>
              <w14:ligatures w14:val="standardContextual"/>
              <w:rPrChange w:id="39" w:author="Martinez De Hurtado Yela Fermin" w:date="2025-01-03T11:19:00Z" w16du:dateUtc="2025-01-03T10:19:00Z">
                <w:rPr>
                  <w:ins w:id="40"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41" w:author="Martinez De Hurtado Yela Fermin" w:date="2025-01-03T11:11:00Z" w16du:dateUtc="2025-01-03T10:11:00Z">
            <w:r w:rsidRPr="00C65A3D">
              <w:rPr>
                <w:rStyle w:val="Hipervnculo"/>
                <w:b/>
                <w:bCs w:val="0"/>
                <w:rPrChange w:id="42" w:author="Martinez De Hurtado Yela Fermin" w:date="2025-01-03T11:19:00Z" w16du:dateUtc="2025-01-03T10:19:00Z">
                  <w:rPr>
                    <w:rStyle w:val="Hipervnculo"/>
                  </w:rPr>
                </w:rPrChange>
              </w:rPr>
              <w:fldChar w:fldCharType="begin"/>
            </w:r>
            <w:r w:rsidRPr="00C65A3D">
              <w:rPr>
                <w:rStyle w:val="Hipervnculo"/>
                <w:b/>
                <w:bCs w:val="0"/>
                <w:rPrChange w:id="43" w:author="Martinez De Hurtado Yela Fermin" w:date="2025-01-03T11:19:00Z" w16du:dateUtc="2025-01-03T10:19:00Z">
                  <w:rPr>
                    <w:rStyle w:val="Hipervnculo"/>
                  </w:rPr>
                </w:rPrChange>
              </w:rPr>
              <w:instrText xml:space="preserve"> </w:instrText>
            </w:r>
            <w:r w:rsidRPr="00C65A3D">
              <w:rPr>
                <w:b/>
                <w:bCs w:val="0"/>
                <w:rPrChange w:id="44" w:author="Martinez De Hurtado Yela Fermin" w:date="2025-01-03T11:19:00Z" w16du:dateUtc="2025-01-03T10:19:00Z">
                  <w:rPr/>
                </w:rPrChange>
              </w:rPr>
              <w:instrText>HYPERLINK \l "_Toc186795100"</w:instrText>
            </w:r>
            <w:r w:rsidRPr="00C65A3D">
              <w:rPr>
                <w:rStyle w:val="Hipervnculo"/>
                <w:b/>
                <w:bCs w:val="0"/>
                <w:rPrChange w:id="45" w:author="Martinez De Hurtado Yela Fermin" w:date="2025-01-03T11:19:00Z" w16du:dateUtc="2025-01-03T10:19:00Z">
                  <w:rPr>
                    <w:rStyle w:val="Hipervnculo"/>
                  </w:rPr>
                </w:rPrChange>
              </w:rPr>
              <w:instrText xml:space="preserve"> </w:instrText>
            </w:r>
            <w:r w:rsidRPr="0047714D">
              <w:rPr>
                <w:rStyle w:val="Hipervnculo"/>
                <w:b/>
                <w:bCs w:val="0"/>
              </w:rPr>
            </w:r>
            <w:r w:rsidRPr="00C65A3D">
              <w:rPr>
                <w:rStyle w:val="Hipervnculo"/>
                <w:b/>
                <w:bCs w:val="0"/>
                <w:rPrChange w:id="46" w:author="Martinez De Hurtado Yela Fermin" w:date="2025-01-03T11:19:00Z" w16du:dateUtc="2025-01-03T10:19:00Z">
                  <w:rPr>
                    <w:rStyle w:val="Hipervnculo"/>
                  </w:rPr>
                </w:rPrChange>
              </w:rPr>
              <w:fldChar w:fldCharType="separate"/>
            </w:r>
            <w:r w:rsidRPr="00C65A3D">
              <w:rPr>
                <w:rStyle w:val="Hipervnculo"/>
                <w:b/>
                <w:bCs w:val="0"/>
                <w:rPrChange w:id="47" w:author="Martinez De Hurtado Yela Fermin" w:date="2025-01-03T11:19:00Z" w16du:dateUtc="2025-01-03T10:19:00Z">
                  <w:rPr>
                    <w:rStyle w:val="Hipervnculo"/>
                  </w:rPr>
                </w:rPrChange>
              </w:rPr>
              <w:t>A.1.</w:t>
            </w:r>
            <w:r w:rsidRPr="00C65A3D">
              <w:rPr>
                <w:rFonts w:cstheme="minorBidi"/>
                <w:b/>
                <w:bCs w:val="0"/>
                <w:color w:val="auto"/>
                <w:kern w:val="2"/>
                <w:sz w:val="24"/>
                <w:szCs w:val="24"/>
                <w:lang w:val="es-ES" w:eastAsia="es-ES"/>
                <w14:ligatures w14:val="standardContextual"/>
                <w:rPrChange w:id="48" w:author="Martinez De Hurtado Yela Fermin" w:date="2025-01-03T11:19:00Z" w16du:dateUtc="2025-01-03T10:19:00Z">
                  <w:rPr>
                    <w:rFonts w:cstheme="minorBidi"/>
                    <w:bCs w:val="0"/>
                    <w:color w:val="auto"/>
                    <w:kern w:val="2"/>
                    <w:sz w:val="24"/>
                    <w:szCs w:val="24"/>
                    <w:lang w:val="es-ES" w:eastAsia="es-ES"/>
                    <w14:ligatures w14:val="standardContextual"/>
                  </w:rPr>
                </w:rPrChange>
              </w:rPr>
              <w:tab/>
            </w:r>
            <w:r w:rsidRPr="00C65A3D">
              <w:rPr>
                <w:rStyle w:val="Hipervnculo"/>
                <w:b/>
                <w:bCs w:val="0"/>
                <w:rPrChange w:id="49" w:author="Martinez De Hurtado Yela Fermin" w:date="2025-01-03T11:19:00Z" w16du:dateUtc="2025-01-03T10:19:00Z">
                  <w:rPr>
                    <w:rStyle w:val="Hipervnculo"/>
                  </w:rPr>
                </w:rPrChange>
              </w:rPr>
              <w:t>Energy</w:t>
            </w:r>
            <w:r w:rsidRPr="00C65A3D">
              <w:rPr>
                <w:b/>
                <w:bCs w:val="0"/>
                <w:webHidden/>
                <w:rPrChange w:id="50" w:author="Martinez De Hurtado Yela Fermin" w:date="2025-01-03T11:19:00Z" w16du:dateUtc="2025-01-03T10:19:00Z">
                  <w:rPr>
                    <w:webHidden/>
                  </w:rPr>
                </w:rPrChange>
              </w:rPr>
              <w:tab/>
            </w:r>
            <w:r w:rsidRPr="00C65A3D">
              <w:rPr>
                <w:b/>
                <w:bCs w:val="0"/>
                <w:webHidden/>
                <w:rPrChange w:id="51" w:author="Martinez De Hurtado Yela Fermin" w:date="2025-01-03T11:19:00Z" w16du:dateUtc="2025-01-03T10:19:00Z">
                  <w:rPr>
                    <w:webHidden/>
                  </w:rPr>
                </w:rPrChange>
              </w:rPr>
              <w:fldChar w:fldCharType="begin"/>
            </w:r>
            <w:r w:rsidRPr="00C65A3D">
              <w:rPr>
                <w:b/>
                <w:bCs w:val="0"/>
                <w:webHidden/>
                <w:rPrChange w:id="52" w:author="Martinez De Hurtado Yela Fermin" w:date="2025-01-03T11:19:00Z" w16du:dateUtc="2025-01-03T10:19:00Z">
                  <w:rPr>
                    <w:webHidden/>
                  </w:rPr>
                </w:rPrChange>
              </w:rPr>
              <w:instrText xml:space="preserve"> PAGEREF _Toc186795100 \h </w:instrText>
            </w:r>
          </w:ins>
          <w:r w:rsidRPr="0047714D">
            <w:rPr>
              <w:b/>
              <w:bCs w:val="0"/>
              <w:webHidden/>
            </w:rPr>
          </w:r>
          <w:r w:rsidRPr="00C65A3D">
            <w:rPr>
              <w:b/>
              <w:bCs w:val="0"/>
              <w:webHidden/>
              <w:rPrChange w:id="53" w:author="Martinez De Hurtado Yela Fermin" w:date="2025-01-03T11:19:00Z" w16du:dateUtc="2025-01-03T10:19:00Z">
                <w:rPr>
                  <w:webHidden/>
                </w:rPr>
              </w:rPrChange>
            </w:rPr>
            <w:fldChar w:fldCharType="separate"/>
          </w:r>
          <w:ins w:id="54" w:author="Martinez De Hurtado Yela Fermin" w:date="2025-01-03T11:11:00Z" w16du:dateUtc="2025-01-03T10:11:00Z">
            <w:r w:rsidRPr="00C65A3D">
              <w:rPr>
                <w:b/>
                <w:bCs w:val="0"/>
                <w:webHidden/>
                <w:rPrChange w:id="55" w:author="Martinez De Hurtado Yela Fermin" w:date="2025-01-03T11:19:00Z" w16du:dateUtc="2025-01-03T10:19:00Z">
                  <w:rPr>
                    <w:webHidden/>
                  </w:rPr>
                </w:rPrChange>
              </w:rPr>
              <w:t>30</w:t>
            </w:r>
            <w:r w:rsidRPr="00C65A3D">
              <w:rPr>
                <w:b/>
                <w:bCs w:val="0"/>
                <w:webHidden/>
                <w:rPrChange w:id="56" w:author="Martinez De Hurtado Yela Fermin" w:date="2025-01-03T11:19:00Z" w16du:dateUtc="2025-01-03T10:19:00Z">
                  <w:rPr>
                    <w:webHidden/>
                  </w:rPr>
                </w:rPrChange>
              </w:rPr>
              <w:fldChar w:fldCharType="end"/>
            </w:r>
            <w:r w:rsidRPr="00C65A3D">
              <w:rPr>
                <w:rStyle w:val="Hipervnculo"/>
                <w:b/>
                <w:bCs w:val="0"/>
                <w:rPrChange w:id="57" w:author="Martinez De Hurtado Yela Fermin" w:date="2025-01-03T11:19:00Z" w16du:dateUtc="2025-01-03T10:19:00Z">
                  <w:rPr>
                    <w:rStyle w:val="Hipervnculo"/>
                  </w:rPr>
                </w:rPrChange>
              </w:rPr>
              <w:fldChar w:fldCharType="end"/>
            </w:r>
          </w:ins>
        </w:p>
        <w:p w14:paraId="48C011DA" w14:textId="11D992D8" w:rsidR="00931A7B" w:rsidRDefault="00931A7B">
          <w:pPr>
            <w:pStyle w:val="TDC3"/>
            <w:rPr>
              <w:ins w:id="58" w:author="Martinez De Hurtado Yela Fermin" w:date="2025-01-03T11:11:00Z" w16du:dateUtc="2025-01-03T10:11:00Z"/>
              <w:rFonts w:cstheme="minorBidi"/>
              <w:bCs w:val="0"/>
              <w:color w:val="auto"/>
              <w:kern w:val="2"/>
              <w:sz w:val="24"/>
              <w:szCs w:val="24"/>
              <w:lang w:val="es-ES" w:eastAsia="es-ES"/>
              <w14:ligatures w14:val="standardContextual"/>
            </w:rPr>
          </w:pPr>
          <w:ins w:id="5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A.1.1.</w:t>
            </w:r>
            <w:r>
              <w:rPr>
                <w:rFonts w:cstheme="minorBidi"/>
                <w:bCs w:val="0"/>
                <w:color w:val="auto"/>
                <w:kern w:val="2"/>
                <w:sz w:val="24"/>
                <w:szCs w:val="24"/>
                <w:lang w:val="es-ES" w:eastAsia="es-ES"/>
                <w14:ligatures w14:val="standardContextual"/>
              </w:rPr>
              <w:tab/>
            </w:r>
            <w:r w:rsidRPr="005B649B">
              <w:rPr>
                <w:rStyle w:val="Hipervnculo"/>
              </w:rPr>
              <w:t>Electricity</w:t>
            </w:r>
            <w:r w:rsidRPr="005B649B">
              <w:rPr>
                <w:rStyle w:val="Hipervnculo"/>
                <w:lang w:val="en-GB"/>
              </w:rPr>
              <w:t xml:space="preserve"> generation using solar photovoltaic technology</w:t>
            </w:r>
            <w:r>
              <w:rPr>
                <w:webHidden/>
              </w:rPr>
              <w:tab/>
            </w:r>
            <w:r>
              <w:rPr>
                <w:webHidden/>
              </w:rPr>
              <w:fldChar w:fldCharType="begin"/>
            </w:r>
            <w:r>
              <w:rPr>
                <w:webHidden/>
              </w:rPr>
              <w:instrText xml:space="preserve"> PAGEREF _Toc186795101 \h </w:instrText>
            </w:r>
          </w:ins>
          <w:r>
            <w:rPr>
              <w:webHidden/>
            </w:rPr>
          </w:r>
          <w:r>
            <w:rPr>
              <w:webHidden/>
            </w:rPr>
            <w:fldChar w:fldCharType="separate"/>
          </w:r>
          <w:ins w:id="60" w:author="Martinez De Hurtado Yela Fermin" w:date="2025-01-03T11:11:00Z" w16du:dateUtc="2025-01-03T10:11:00Z">
            <w:r>
              <w:rPr>
                <w:webHidden/>
              </w:rPr>
              <w:t>34</w:t>
            </w:r>
            <w:r>
              <w:rPr>
                <w:webHidden/>
              </w:rPr>
              <w:fldChar w:fldCharType="end"/>
            </w:r>
            <w:r w:rsidRPr="005B649B">
              <w:rPr>
                <w:rStyle w:val="Hipervnculo"/>
              </w:rPr>
              <w:fldChar w:fldCharType="end"/>
            </w:r>
          </w:ins>
        </w:p>
        <w:p w14:paraId="0B79C4EB" w14:textId="6019A7CD" w:rsidR="00931A7B" w:rsidRDefault="00931A7B">
          <w:pPr>
            <w:pStyle w:val="TDC3"/>
            <w:rPr>
              <w:ins w:id="61" w:author="Martinez De Hurtado Yela Fermin" w:date="2025-01-03T11:11:00Z" w16du:dateUtc="2025-01-03T10:11:00Z"/>
              <w:rFonts w:cstheme="minorBidi"/>
              <w:bCs w:val="0"/>
              <w:color w:val="auto"/>
              <w:kern w:val="2"/>
              <w:sz w:val="24"/>
              <w:szCs w:val="24"/>
              <w:lang w:val="es-ES" w:eastAsia="es-ES"/>
              <w14:ligatures w14:val="standardContextual"/>
            </w:rPr>
          </w:pPr>
          <w:ins w:id="6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A.1.2.</w:t>
            </w:r>
            <w:r>
              <w:rPr>
                <w:rFonts w:cstheme="minorBidi"/>
                <w:bCs w:val="0"/>
                <w:color w:val="auto"/>
                <w:kern w:val="2"/>
                <w:sz w:val="24"/>
                <w:szCs w:val="24"/>
                <w:lang w:val="es-ES" w:eastAsia="es-ES"/>
                <w14:ligatures w14:val="standardContextual"/>
              </w:rPr>
              <w:tab/>
            </w:r>
            <w:r w:rsidRPr="005B649B">
              <w:rPr>
                <w:rStyle w:val="Hipervnculo"/>
              </w:rPr>
              <w:t>Electricity</w:t>
            </w:r>
            <w:r w:rsidRPr="005B649B">
              <w:rPr>
                <w:rStyle w:val="Hipervnculo"/>
                <w:lang w:val="en-GB"/>
              </w:rPr>
              <w:t xml:space="preserve"> generation using concentrated solar power (CSP) technology</w:t>
            </w:r>
            <w:r>
              <w:rPr>
                <w:webHidden/>
              </w:rPr>
              <w:tab/>
            </w:r>
            <w:r>
              <w:rPr>
                <w:webHidden/>
              </w:rPr>
              <w:fldChar w:fldCharType="begin"/>
            </w:r>
            <w:r>
              <w:rPr>
                <w:webHidden/>
              </w:rPr>
              <w:instrText xml:space="preserve"> PAGEREF _Toc186795102 \h </w:instrText>
            </w:r>
          </w:ins>
          <w:r>
            <w:rPr>
              <w:webHidden/>
            </w:rPr>
          </w:r>
          <w:r>
            <w:rPr>
              <w:webHidden/>
            </w:rPr>
            <w:fldChar w:fldCharType="separate"/>
          </w:r>
          <w:ins w:id="63" w:author="Martinez De Hurtado Yela Fermin" w:date="2025-01-03T11:11:00Z" w16du:dateUtc="2025-01-03T10:11:00Z">
            <w:r>
              <w:rPr>
                <w:webHidden/>
              </w:rPr>
              <w:t>34</w:t>
            </w:r>
            <w:r>
              <w:rPr>
                <w:webHidden/>
              </w:rPr>
              <w:fldChar w:fldCharType="end"/>
            </w:r>
            <w:r w:rsidRPr="005B649B">
              <w:rPr>
                <w:rStyle w:val="Hipervnculo"/>
              </w:rPr>
              <w:fldChar w:fldCharType="end"/>
            </w:r>
          </w:ins>
        </w:p>
        <w:p w14:paraId="5984345A" w14:textId="7670CB2B" w:rsidR="00931A7B" w:rsidRDefault="00931A7B">
          <w:pPr>
            <w:pStyle w:val="TDC3"/>
            <w:rPr>
              <w:ins w:id="64" w:author="Martinez De Hurtado Yela Fermin" w:date="2025-01-03T11:11:00Z" w16du:dateUtc="2025-01-03T10:11:00Z"/>
              <w:rFonts w:cstheme="minorBidi"/>
              <w:bCs w:val="0"/>
              <w:color w:val="auto"/>
              <w:kern w:val="2"/>
              <w:sz w:val="24"/>
              <w:szCs w:val="24"/>
              <w:lang w:val="es-ES" w:eastAsia="es-ES"/>
              <w14:ligatures w14:val="standardContextual"/>
            </w:rPr>
          </w:pPr>
          <w:ins w:id="6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A.1.3.</w:t>
            </w:r>
            <w:r>
              <w:rPr>
                <w:rFonts w:cstheme="minorBidi"/>
                <w:bCs w:val="0"/>
                <w:color w:val="auto"/>
                <w:kern w:val="2"/>
                <w:sz w:val="24"/>
                <w:szCs w:val="24"/>
                <w:lang w:val="es-ES" w:eastAsia="es-ES"/>
                <w14:ligatures w14:val="standardContextual"/>
              </w:rPr>
              <w:tab/>
            </w:r>
            <w:r w:rsidRPr="005B649B">
              <w:rPr>
                <w:rStyle w:val="Hipervnculo"/>
                <w:lang w:val="en-GB"/>
              </w:rPr>
              <w:t>Electricity generation from wind power</w:t>
            </w:r>
            <w:r>
              <w:rPr>
                <w:webHidden/>
              </w:rPr>
              <w:tab/>
            </w:r>
            <w:r>
              <w:rPr>
                <w:webHidden/>
              </w:rPr>
              <w:fldChar w:fldCharType="begin"/>
            </w:r>
            <w:r>
              <w:rPr>
                <w:webHidden/>
              </w:rPr>
              <w:instrText xml:space="preserve"> PAGEREF _Toc186795103 \h </w:instrText>
            </w:r>
          </w:ins>
          <w:r>
            <w:rPr>
              <w:webHidden/>
            </w:rPr>
          </w:r>
          <w:r>
            <w:rPr>
              <w:webHidden/>
            </w:rPr>
            <w:fldChar w:fldCharType="separate"/>
          </w:r>
          <w:ins w:id="66" w:author="Martinez De Hurtado Yela Fermin" w:date="2025-01-03T11:11:00Z" w16du:dateUtc="2025-01-03T10:11:00Z">
            <w:r>
              <w:rPr>
                <w:webHidden/>
              </w:rPr>
              <w:t>34</w:t>
            </w:r>
            <w:r>
              <w:rPr>
                <w:webHidden/>
              </w:rPr>
              <w:fldChar w:fldCharType="end"/>
            </w:r>
            <w:r w:rsidRPr="005B649B">
              <w:rPr>
                <w:rStyle w:val="Hipervnculo"/>
              </w:rPr>
              <w:fldChar w:fldCharType="end"/>
            </w:r>
          </w:ins>
        </w:p>
        <w:p w14:paraId="3FD93763" w14:textId="2B58A0C6" w:rsidR="00931A7B" w:rsidRDefault="00931A7B">
          <w:pPr>
            <w:pStyle w:val="TDC3"/>
            <w:rPr>
              <w:ins w:id="67" w:author="Martinez De Hurtado Yela Fermin" w:date="2025-01-03T11:11:00Z" w16du:dateUtc="2025-01-03T10:11:00Z"/>
              <w:rFonts w:cstheme="minorBidi"/>
              <w:bCs w:val="0"/>
              <w:color w:val="auto"/>
              <w:kern w:val="2"/>
              <w:sz w:val="24"/>
              <w:szCs w:val="24"/>
              <w:lang w:val="es-ES" w:eastAsia="es-ES"/>
              <w14:ligatures w14:val="standardContextual"/>
            </w:rPr>
          </w:pPr>
          <w:ins w:id="6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A.1.4.</w:t>
            </w:r>
            <w:r>
              <w:rPr>
                <w:rFonts w:cstheme="minorBidi"/>
                <w:bCs w:val="0"/>
                <w:color w:val="auto"/>
                <w:kern w:val="2"/>
                <w:sz w:val="24"/>
                <w:szCs w:val="24"/>
                <w:lang w:val="es-ES" w:eastAsia="es-ES"/>
                <w14:ligatures w14:val="standardContextual"/>
              </w:rPr>
              <w:tab/>
            </w:r>
            <w:r w:rsidRPr="005B649B">
              <w:rPr>
                <w:rStyle w:val="Hipervnculo"/>
              </w:rPr>
              <w:t>Electricity</w:t>
            </w:r>
            <w:r w:rsidRPr="005B649B">
              <w:rPr>
                <w:rStyle w:val="Hipervnculo"/>
                <w:lang w:val="en-GB"/>
              </w:rPr>
              <w:t xml:space="preserve"> generation from ocean energy technologies</w:t>
            </w:r>
            <w:r>
              <w:rPr>
                <w:webHidden/>
              </w:rPr>
              <w:tab/>
            </w:r>
            <w:r>
              <w:rPr>
                <w:webHidden/>
              </w:rPr>
              <w:fldChar w:fldCharType="begin"/>
            </w:r>
            <w:r>
              <w:rPr>
                <w:webHidden/>
              </w:rPr>
              <w:instrText xml:space="preserve"> PAGEREF _Toc186795104 \h </w:instrText>
            </w:r>
          </w:ins>
          <w:r>
            <w:rPr>
              <w:webHidden/>
            </w:rPr>
          </w:r>
          <w:r>
            <w:rPr>
              <w:webHidden/>
            </w:rPr>
            <w:fldChar w:fldCharType="separate"/>
          </w:r>
          <w:ins w:id="69" w:author="Martinez De Hurtado Yela Fermin" w:date="2025-01-03T11:11:00Z" w16du:dateUtc="2025-01-03T10:11:00Z">
            <w:r>
              <w:rPr>
                <w:webHidden/>
              </w:rPr>
              <w:t>35</w:t>
            </w:r>
            <w:r>
              <w:rPr>
                <w:webHidden/>
              </w:rPr>
              <w:fldChar w:fldCharType="end"/>
            </w:r>
            <w:r w:rsidRPr="005B649B">
              <w:rPr>
                <w:rStyle w:val="Hipervnculo"/>
              </w:rPr>
              <w:fldChar w:fldCharType="end"/>
            </w:r>
          </w:ins>
        </w:p>
        <w:p w14:paraId="0B2EB0E0" w14:textId="0A23DD67" w:rsidR="00931A7B" w:rsidRDefault="00931A7B">
          <w:pPr>
            <w:pStyle w:val="TDC3"/>
            <w:rPr>
              <w:ins w:id="70" w:author="Martinez De Hurtado Yela Fermin" w:date="2025-01-03T11:11:00Z" w16du:dateUtc="2025-01-03T10:11:00Z"/>
              <w:rFonts w:cstheme="minorBidi"/>
              <w:bCs w:val="0"/>
              <w:color w:val="auto"/>
              <w:kern w:val="2"/>
              <w:sz w:val="24"/>
              <w:szCs w:val="24"/>
              <w:lang w:val="es-ES" w:eastAsia="es-ES"/>
              <w14:ligatures w14:val="standardContextual"/>
            </w:rPr>
          </w:pPr>
          <w:ins w:id="7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A.1.5.</w:t>
            </w:r>
            <w:r>
              <w:rPr>
                <w:rFonts w:cstheme="minorBidi"/>
                <w:bCs w:val="0"/>
                <w:color w:val="auto"/>
                <w:kern w:val="2"/>
                <w:sz w:val="24"/>
                <w:szCs w:val="24"/>
                <w:lang w:val="es-ES" w:eastAsia="es-ES"/>
                <w14:ligatures w14:val="standardContextual"/>
              </w:rPr>
              <w:tab/>
            </w:r>
            <w:r w:rsidRPr="005B649B">
              <w:rPr>
                <w:rStyle w:val="Hipervnculo"/>
              </w:rPr>
              <w:t>Electricity</w:t>
            </w:r>
            <w:r w:rsidRPr="005B649B">
              <w:rPr>
                <w:rStyle w:val="Hipervnculo"/>
                <w:lang w:val="en-GB"/>
              </w:rPr>
              <w:t xml:space="preserve"> generation from hydropower</w:t>
            </w:r>
            <w:r>
              <w:rPr>
                <w:webHidden/>
              </w:rPr>
              <w:tab/>
            </w:r>
            <w:r>
              <w:rPr>
                <w:webHidden/>
              </w:rPr>
              <w:fldChar w:fldCharType="begin"/>
            </w:r>
            <w:r>
              <w:rPr>
                <w:webHidden/>
              </w:rPr>
              <w:instrText xml:space="preserve"> PAGEREF _Toc186795105 \h </w:instrText>
            </w:r>
          </w:ins>
          <w:r>
            <w:rPr>
              <w:webHidden/>
            </w:rPr>
          </w:r>
          <w:r>
            <w:rPr>
              <w:webHidden/>
            </w:rPr>
            <w:fldChar w:fldCharType="separate"/>
          </w:r>
          <w:ins w:id="72" w:author="Martinez De Hurtado Yela Fermin" w:date="2025-01-03T11:11:00Z" w16du:dateUtc="2025-01-03T10:11:00Z">
            <w:r>
              <w:rPr>
                <w:webHidden/>
              </w:rPr>
              <w:t>35</w:t>
            </w:r>
            <w:r>
              <w:rPr>
                <w:webHidden/>
              </w:rPr>
              <w:fldChar w:fldCharType="end"/>
            </w:r>
            <w:r w:rsidRPr="005B649B">
              <w:rPr>
                <w:rStyle w:val="Hipervnculo"/>
              </w:rPr>
              <w:fldChar w:fldCharType="end"/>
            </w:r>
          </w:ins>
        </w:p>
        <w:p w14:paraId="19444809" w14:textId="0A230344" w:rsidR="00931A7B" w:rsidRDefault="00931A7B">
          <w:pPr>
            <w:pStyle w:val="TDC3"/>
            <w:rPr>
              <w:ins w:id="73" w:author="Martinez De Hurtado Yela Fermin" w:date="2025-01-03T11:11:00Z" w16du:dateUtc="2025-01-03T10:11:00Z"/>
              <w:rFonts w:cstheme="minorBidi"/>
              <w:bCs w:val="0"/>
              <w:color w:val="auto"/>
              <w:kern w:val="2"/>
              <w:sz w:val="24"/>
              <w:szCs w:val="24"/>
              <w:lang w:val="es-ES" w:eastAsia="es-ES"/>
              <w14:ligatures w14:val="standardContextual"/>
            </w:rPr>
          </w:pPr>
          <w:ins w:id="7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A.1.6.</w:t>
            </w:r>
            <w:r>
              <w:rPr>
                <w:rFonts w:cstheme="minorBidi"/>
                <w:bCs w:val="0"/>
                <w:color w:val="auto"/>
                <w:kern w:val="2"/>
                <w:sz w:val="24"/>
                <w:szCs w:val="24"/>
                <w:lang w:val="es-ES" w:eastAsia="es-ES"/>
                <w14:ligatures w14:val="standardContextual"/>
              </w:rPr>
              <w:tab/>
            </w:r>
            <w:r w:rsidRPr="005B649B">
              <w:rPr>
                <w:rStyle w:val="Hipervnculo"/>
              </w:rPr>
              <w:t>Electricity</w:t>
            </w:r>
            <w:r w:rsidRPr="005B649B">
              <w:rPr>
                <w:rStyle w:val="Hipervnculo"/>
                <w:lang w:val="en-GB"/>
              </w:rPr>
              <w:t xml:space="preserve"> generation from geothermal energy</w:t>
            </w:r>
            <w:r>
              <w:rPr>
                <w:webHidden/>
              </w:rPr>
              <w:tab/>
            </w:r>
            <w:r>
              <w:rPr>
                <w:webHidden/>
              </w:rPr>
              <w:fldChar w:fldCharType="begin"/>
            </w:r>
            <w:r>
              <w:rPr>
                <w:webHidden/>
              </w:rPr>
              <w:instrText xml:space="preserve"> PAGEREF _Toc186795106 \h </w:instrText>
            </w:r>
          </w:ins>
          <w:r>
            <w:rPr>
              <w:webHidden/>
            </w:rPr>
          </w:r>
          <w:r>
            <w:rPr>
              <w:webHidden/>
            </w:rPr>
            <w:fldChar w:fldCharType="separate"/>
          </w:r>
          <w:ins w:id="75" w:author="Martinez De Hurtado Yela Fermin" w:date="2025-01-03T11:11:00Z" w16du:dateUtc="2025-01-03T10:11:00Z">
            <w:r>
              <w:rPr>
                <w:webHidden/>
              </w:rPr>
              <w:t>35</w:t>
            </w:r>
            <w:r>
              <w:rPr>
                <w:webHidden/>
              </w:rPr>
              <w:fldChar w:fldCharType="end"/>
            </w:r>
            <w:r w:rsidRPr="005B649B">
              <w:rPr>
                <w:rStyle w:val="Hipervnculo"/>
              </w:rPr>
              <w:fldChar w:fldCharType="end"/>
            </w:r>
          </w:ins>
        </w:p>
        <w:p w14:paraId="6B8C3FC2" w14:textId="491CFFF4" w:rsidR="00931A7B" w:rsidRDefault="00931A7B">
          <w:pPr>
            <w:pStyle w:val="TDC3"/>
            <w:rPr>
              <w:ins w:id="76" w:author="Martinez De Hurtado Yela Fermin" w:date="2025-01-03T11:11:00Z" w16du:dateUtc="2025-01-03T10:11:00Z"/>
              <w:rFonts w:cstheme="minorBidi"/>
              <w:bCs w:val="0"/>
              <w:color w:val="auto"/>
              <w:kern w:val="2"/>
              <w:sz w:val="24"/>
              <w:szCs w:val="24"/>
              <w:lang w:val="es-ES" w:eastAsia="es-ES"/>
              <w14:ligatures w14:val="standardContextual"/>
            </w:rPr>
          </w:pPr>
          <w:ins w:id="7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A.1.7.</w:t>
            </w:r>
            <w:r>
              <w:rPr>
                <w:rFonts w:cstheme="minorBidi"/>
                <w:bCs w:val="0"/>
                <w:color w:val="auto"/>
                <w:kern w:val="2"/>
                <w:sz w:val="24"/>
                <w:szCs w:val="24"/>
                <w:lang w:val="es-ES" w:eastAsia="es-ES"/>
                <w14:ligatures w14:val="standardContextual"/>
              </w:rPr>
              <w:tab/>
            </w:r>
            <w:r w:rsidRPr="005B649B">
              <w:rPr>
                <w:rStyle w:val="Hipervnculo"/>
                <w:lang w:val="en-GB"/>
              </w:rPr>
              <w:t xml:space="preserve">Electricity generation from renewable non-fossil gaseous and </w:t>
            </w:r>
            <w:r w:rsidRPr="005B649B">
              <w:rPr>
                <w:rStyle w:val="Hipervnculo"/>
              </w:rPr>
              <w:t>liquid</w:t>
            </w:r>
            <w:r w:rsidRPr="005B649B">
              <w:rPr>
                <w:rStyle w:val="Hipervnculo"/>
                <w:lang w:val="en-GB"/>
              </w:rPr>
              <w:t xml:space="preserve"> fuels</w:t>
            </w:r>
            <w:r>
              <w:rPr>
                <w:webHidden/>
              </w:rPr>
              <w:tab/>
            </w:r>
            <w:r>
              <w:rPr>
                <w:webHidden/>
              </w:rPr>
              <w:fldChar w:fldCharType="begin"/>
            </w:r>
            <w:r>
              <w:rPr>
                <w:webHidden/>
              </w:rPr>
              <w:instrText xml:space="preserve"> PAGEREF _Toc186795107 \h </w:instrText>
            </w:r>
          </w:ins>
          <w:r>
            <w:rPr>
              <w:webHidden/>
            </w:rPr>
          </w:r>
          <w:r>
            <w:rPr>
              <w:webHidden/>
            </w:rPr>
            <w:fldChar w:fldCharType="separate"/>
          </w:r>
          <w:ins w:id="78" w:author="Martinez De Hurtado Yela Fermin" w:date="2025-01-03T11:11:00Z" w16du:dateUtc="2025-01-03T10:11:00Z">
            <w:r>
              <w:rPr>
                <w:webHidden/>
              </w:rPr>
              <w:t>36</w:t>
            </w:r>
            <w:r>
              <w:rPr>
                <w:webHidden/>
              </w:rPr>
              <w:fldChar w:fldCharType="end"/>
            </w:r>
            <w:r w:rsidRPr="005B649B">
              <w:rPr>
                <w:rStyle w:val="Hipervnculo"/>
              </w:rPr>
              <w:fldChar w:fldCharType="end"/>
            </w:r>
          </w:ins>
        </w:p>
        <w:p w14:paraId="7E76E20B" w14:textId="33D42133" w:rsidR="00931A7B" w:rsidRDefault="00931A7B">
          <w:pPr>
            <w:pStyle w:val="TDC3"/>
            <w:rPr>
              <w:ins w:id="79" w:author="Martinez De Hurtado Yela Fermin" w:date="2025-01-03T11:11:00Z" w16du:dateUtc="2025-01-03T10:11:00Z"/>
              <w:rFonts w:cstheme="minorBidi"/>
              <w:bCs w:val="0"/>
              <w:color w:val="auto"/>
              <w:kern w:val="2"/>
              <w:sz w:val="24"/>
              <w:szCs w:val="24"/>
              <w:lang w:val="es-ES" w:eastAsia="es-ES"/>
              <w14:ligatures w14:val="standardContextual"/>
            </w:rPr>
          </w:pPr>
          <w:ins w:id="8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A.1.8.</w:t>
            </w:r>
            <w:r>
              <w:rPr>
                <w:rFonts w:cstheme="minorBidi"/>
                <w:bCs w:val="0"/>
                <w:color w:val="auto"/>
                <w:kern w:val="2"/>
                <w:sz w:val="24"/>
                <w:szCs w:val="24"/>
                <w:lang w:val="es-ES" w:eastAsia="es-ES"/>
                <w14:ligatures w14:val="standardContextual"/>
              </w:rPr>
              <w:tab/>
            </w:r>
            <w:r w:rsidRPr="005B649B">
              <w:rPr>
                <w:rStyle w:val="Hipervnculo"/>
                <w:lang w:val="en-GB"/>
              </w:rPr>
              <w:t xml:space="preserve">Electricity </w:t>
            </w:r>
            <w:r w:rsidRPr="005B649B">
              <w:rPr>
                <w:rStyle w:val="Hipervnculo"/>
              </w:rPr>
              <w:t>generation</w:t>
            </w:r>
            <w:r w:rsidRPr="005B649B">
              <w:rPr>
                <w:rStyle w:val="Hipervnculo"/>
                <w:lang w:val="en-GB"/>
              </w:rPr>
              <w:t xml:space="preserve"> from bioenergy</w:t>
            </w:r>
            <w:r>
              <w:rPr>
                <w:webHidden/>
              </w:rPr>
              <w:tab/>
            </w:r>
            <w:r>
              <w:rPr>
                <w:webHidden/>
              </w:rPr>
              <w:fldChar w:fldCharType="begin"/>
            </w:r>
            <w:r>
              <w:rPr>
                <w:webHidden/>
              </w:rPr>
              <w:instrText xml:space="preserve"> PAGEREF _Toc186795108 \h </w:instrText>
            </w:r>
          </w:ins>
          <w:r>
            <w:rPr>
              <w:webHidden/>
            </w:rPr>
          </w:r>
          <w:r>
            <w:rPr>
              <w:webHidden/>
            </w:rPr>
            <w:fldChar w:fldCharType="separate"/>
          </w:r>
          <w:ins w:id="81" w:author="Martinez De Hurtado Yela Fermin" w:date="2025-01-03T11:11:00Z" w16du:dateUtc="2025-01-03T10:11:00Z">
            <w:r>
              <w:rPr>
                <w:webHidden/>
              </w:rPr>
              <w:t>37</w:t>
            </w:r>
            <w:r>
              <w:rPr>
                <w:webHidden/>
              </w:rPr>
              <w:fldChar w:fldCharType="end"/>
            </w:r>
            <w:r w:rsidRPr="005B649B">
              <w:rPr>
                <w:rStyle w:val="Hipervnculo"/>
              </w:rPr>
              <w:fldChar w:fldCharType="end"/>
            </w:r>
          </w:ins>
        </w:p>
        <w:p w14:paraId="31CAC7D8" w14:textId="2C8D50E6" w:rsidR="00931A7B" w:rsidRDefault="00931A7B">
          <w:pPr>
            <w:pStyle w:val="TDC3"/>
            <w:rPr>
              <w:ins w:id="82" w:author="Martinez De Hurtado Yela Fermin" w:date="2025-01-03T11:11:00Z" w16du:dateUtc="2025-01-03T10:11:00Z"/>
              <w:rFonts w:cstheme="minorBidi"/>
              <w:bCs w:val="0"/>
              <w:color w:val="auto"/>
              <w:kern w:val="2"/>
              <w:sz w:val="24"/>
              <w:szCs w:val="24"/>
              <w:lang w:val="es-ES" w:eastAsia="es-ES"/>
              <w14:ligatures w14:val="standardContextual"/>
            </w:rPr>
          </w:pPr>
          <w:ins w:id="8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"_Toc186795109"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A.1.9.</w:t>
            </w:r>
            <w:r>
              <w:rPr>
                <w:rFonts w:cstheme="minorBidi"/>
                <w:bCs w:val="0"/>
                <w:color w:val="auto"/>
                <w:kern w:val="2"/>
                <w:sz w:val="24"/>
                <w:szCs w:val="24"/>
                <w:lang w:val="es-ES" w:eastAsia="es-ES"/>
                <w14:ligatures w14:val="standardContextual"/>
              </w:rPr>
              <w:tab/>
            </w:r>
            <w:r w:rsidRPr="005B649B">
              <w:rPr>
                <w:rStyle w:val="Hipervnculo"/>
              </w:rPr>
              <w:t>Transmission and distribution of electricity</w:t>
            </w:r>
            <w:r>
              <w:rPr>
                <w:webHidden/>
              </w:rPr>
              <w:tab/>
            </w:r>
            <w:r>
              <w:rPr>
                <w:webHidden/>
              </w:rPr>
              <w:fldChar w:fldCharType="begin"/>
            </w:r>
            <w:r>
              <w:rPr>
                <w:webHidden/>
              </w:rPr>
              <w:instrText xml:space="preserve"> PAGEREF _Toc186795109 \h </w:instrText>
            </w:r>
          </w:ins>
          <w:r>
            <w:rPr>
              <w:webHidden/>
            </w:rPr>
          </w:r>
          <w:r>
            <w:rPr>
              <w:webHidden/>
            </w:rPr>
            <w:fldChar w:fldCharType="separate"/>
          </w:r>
          <w:ins w:id="84" w:author="Martinez De Hurtado Yela Fermin" w:date="2025-01-03T11:11:00Z" w16du:dateUtc="2025-01-03T10:11:00Z">
            <w:r>
              <w:rPr>
                <w:webHidden/>
              </w:rPr>
              <w:t>38</w:t>
            </w:r>
            <w:r>
              <w:rPr>
                <w:webHidden/>
              </w:rPr>
              <w:fldChar w:fldCharType="end"/>
            </w:r>
            <w:r w:rsidRPr="005B649B">
              <w:rPr>
                <w:rStyle w:val="Hipervnculo"/>
              </w:rPr>
              <w:fldChar w:fldCharType="end"/>
            </w:r>
          </w:ins>
        </w:p>
        <w:p w14:paraId="4B616915" w14:textId="3934AEA7" w:rsidR="00931A7B" w:rsidRDefault="00931A7B">
          <w:pPr>
            <w:pStyle w:val="TDC3"/>
            <w:rPr>
              <w:ins w:id="85" w:author="Martinez De Hurtado Yela Fermin" w:date="2025-01-03T11:11:00Z" w16du:dateUtc="2025-01-03T10:11:00Z"/>
              <w:rFonts w:cstheme="minorBidi"/>
              <w:bCs w:val="0"/>
              <w:color w:val="auto"/>
              <w:kern w:val="2"/>
              <w:sz w:val="24"/>
              <w:szCs w:val="24"/>
              <w:lang w:val="es-ES" w:eastAsia="es-ES"/>
              <w14:ligatures w14:val="standardContextual"/>
            </w:rPr>
          </w:pPr>
          <w:ins w:id="8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A.1.10.</w:t>
            </w:r>
            <w:r>
              <w:rPr>
                <w:rFonts w:cstheme="minorBidi"/>
                <w:bCs w:val="0"/>
                <w:color w:val="auto"/>
                <w:kern w:val="2"/>
                <w:sz w:val="24"/>
                <w:szCs w:val="24"/>
                <w:lang w:val="es-ES" w:eastAsia="es-ES"/>
                <w14:ligatures w14:val="standardContextual"/>
              </w:rPr>
              <w:tab/>
            </w:r>
            <w:r w:rsidRPr="005B649B">
              <w:rPr>
                <w:rStyle w:val="Hipervnculo"/>
              </w:rPr>
              <w:t>Storage of electricity</w:t>
            </w:r>
            <w:r>
              <w:rPr>
                <w:webHidden/>
              </w:rPr>
              <w:tab/>
            </w:r>
            <w:r>
              <w:rPr>
                <w:webHidden/>
              </w:rPr>
              <w:fldChar w:fldCharType="begin"/>
            </w:r>
            <w:r>
              <w:rPr>
                <w:webHidden/>
              </w:rPr>
              <w:instrText xml:space="preserve"> PAGEREF _Toc186795110 \h </w:instrText>
            </w:r>
          </w:ins>
          <w:r>
            <w:rPr>
              <w:webHidden/>
            </w:rPr>
          </w:r>
          <w:r>
            <w:rPr>
              <w:webHidden/>
            </w:rPr>
            <w:fldChar w:fldCharType="separate"/>
          </w:r>
          <w:ins w:id="87" w:author="Martinez De Hurtado Yela Fermin" w:date="2025-01-03T11:11:00Z" w16du:dateUtc="2025-01-03T10:11:00Z">
            <w:r>
              <w:rPr>
                <w:webHidden/>
              </w:rPr>
              <w:t>39</w:t>
            </w:r>
            <w:r>
              <w:rPr>
                <w:webHidden/>
              </w:rPr>
              <w:fldChar w:fldCharType="end"/>
            </w:r>
            <w:r w:rsidRPr="005B649B">
              <w:rPr>
                <w:rStyle w:val="Hipervnculo"/>
              </w:rPr>
              <w:fldChar w:fldCharType="end"/>
            </w:r>
          </w:ins>
        </w:p>
        <w:p w14:paraId="73092CA2" w14:textId="2EE12052" w:rsidR="00931A7B" w:rsidRDefault="00931A7B">
          <w:pPr>
            <w:pStyle w:val="TDC3"/>
            <w:rPr>
              <w:ins w:id="88" w:author="Martinez De Hurtado Yela Fermin" w:date="2025-01-03T11:11:00Z" w16du:dateUtc="2025-01-03T10:11:00Z"/>
              <w:rFonts w:cstheme="minorBidi"/>
              <w:bCs w:val="0"/>
              <w:color w:val="auto"/>
              <w:kern w:val="2"/>
              <w:sz w:val="24"/>
              <w:szCs w:val="24"/>
              <w:lang w:val="es-ES" w:eastAsia="es-ES"/>
              <w14:ligatures w14:val="standardContextual"/>
            </w:rPr>
          </w:pPr>
          <w:ins w:id="8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A.1.11.</w:t>
            </w:r>
            <w:r>
              <w:rPr>
                <w:rFonts w:cstheme="minorBidi"/>
                <w:bCs w:val="0"/>
                <w:color w:val="auto"/>
                <w:kern w:val="2"/>
                <w:sz w:val="24"/>
                <w:szCs w:val="24"/>
                <w:lang w:val="es-ES" w:eastAsia="es-ES"/>
                <w14:ligatures w14:val="standardContextual"/>
              </w:rPr>
              <w:tab/>
            </w:r>
            <w:r w:rsidRPr="005B649B">
              <w:rPr>
                <w:rStyle w:val="Hipervnculo"/>
              </w:rPr>
              <w:t>Storage of thermal energy</w:t>
            </w:r>
            <w:r>
              <w:rPr>
                <w:webHidden/>
              </w:rPr>
              <w:tab/>
            </w:r>
            <w:r>
              <w:rPr>
                <w:webHidden/>
              </w:rPr>
              <w:fldChar w:fldCharType="begin"/>
            </w:r>
            <w:r>
              <w:rPr>
                <w:webHidden/>
              </w:rPr>
              <w:instrText xml:space="preserve"> PAGEREF _Toc186795111 \h </w:instrText>
            </w:r>
          </w:ins>
          <w:r>
            <w:rPr>
              <w:webHidden/>
            </w:rPr>
          </w:r>
          <w:r>
            <w:rPr>
              <w:webHidden/>
            </w:rPr>
            <w:fldChar w:fldCharType="separate"/>
          </w:r>
          <w:ins w:id="90" w:author="Martinez De Hurtado Yela Fermin" w:date="2025-01-03T11:11:00Z" w16du:dateUtc="2025-01-03T10:11:00Z">
            <w:r>
              <w:rPr>
                <w:webHidden/>
              </w:rPr>
              <w:t>39</w:t>
            </w:r>
            <w:r>
              <w:rPr>
                <w:webHidden/>
              </w:rPr>
              <w:fldChar w:fldCharType="end"/>
            </w:r>
            <w:r w:rsidRPr="005B649B">
              <w:rPr>
                <w:rStyle w:val="Hipervnculo"/>
              </w:rPr>
              <w:fldChar w:fldCharType="end"/>
            </w:r>
          </w:ins>
        </w:p>
        <w:p w14:paraId="4202332B" w14:textId="7DC3891B" w:rsidR="00931A7B" w:rsidRDefault="00931A7B">
          <w:pPr>
            <w:pStyle w:val="TDC3"/>
            <w:rPr>
              <w:ins w:id="91" w:author="Martinez De Hurtado Yela Fermin" w:date="2025-01-03T11:11:00Z" w16du:dateUtc="2025-01-03T10:11:00Z"/>
              <w:rFonts w:cstheme="minorBidi"/>
              <w:bCs w:val="0"/>
              <w:color w:val="auto"/>
              <w:kern w:val="2"/>
              <w:sz w:val="24"/>
              <w:szCs w:val="24"/>
              <w:lang w:val="es-ES" w:eastAsia="es-ES"/>
              <w14:ligatures w14:val="standardContextual"/>
            </w:rPr>
          </w:pPr>
          <w:ins w:id="9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A.1.12.</w:t>
            </w:r>
            <w:r>
              <w:rPr>
                <w:rFonts w:cstheme="minorBidi"/>
                <w:bCs w:val="0"/>
                <w:color w:val="auto"/>
                <w:kern w:val="2"/>
                <w:sz w:val="24"/>
                <w:szCs w:val="24"/>
                <w:lang w:val="es-ES" w:eastAsia="es-ES"/>
                <w14:ligatures w14:val="standardContextual"/>
              </w:rPr>
              <w:tab/>
            </w:r>
            <w:r w:rsidRPr="005B649B">
              <w:rPr>
                <w:rStyle w:val="Hipervnculo"/>
              </w:rPr>
              <w:t>Storage of hydrogen</w:t>
            </w:r>
            <w:r>
              <w:rPr>
                <w:webHidden/>
              </w:rPr>
              <w:tab/>
            </w:r>
            <w:r>
              <w:rPr>
                <w:webHidden/>
              </w:rPr>
              <w:fldChar w:fldCharType="begin"/>
            </w:r>
            <w:r>
              <w:rPr>
                <w:webHidden/>
              </w:rPr>
              <w:instrText xml:space="preserve"> PAGEREF _Toc186795112 \h </w:instrText>
            </w:r>
          </w:ins>
          <w:r>
            <w:rPr>
              <w:webHidden/>
            </w:rPr>
          </w:r>
          <w:r>
            <w:rPr>
              <w:webHidden/>
            </w:rPr>
            <w:fldChar w:fldCharType="separate"/>
          </w:r>
          <w:ins w:id="93" w:author="Martinez De Hurtado Yela Fermin" w:date="2025-01-03T11:11:00Z" w16du:dateUtc="2025-01-03T10:11:00Z">
            <w:r>
              <w:rPr>
                <w:webHidden/>
              </w:rPr>
              <w:t>40</w:t>
            </w:r>
            <w:r>
              <w:rPr>
                <w:webHidden/>
              </w:rPr>
              <w:fldChar w:fldCharType="end"/>
            </w:r>
            <w:r w:rsidRPr="005B649B">
              <w:rPr>
                <w:rStyle w:val="Hipervnculo"/>
              </w:rPr>
              <w:fldChar w:fldCharType="end"/>
            </w:r>
          </w:ins>
        </w:p>
        <w:p w14:paraId="6971DD3F" w14:textId="3A3E0734" w:rsidR="00931A7B" w:rsidRDefault="00931A7B">
          <w:pPr>
            <w:pStyle w:val="TDC3"/>
            <w:rPr>
              <w:ins w:id="94" w:author="Martinez De Hurtado Yela Fermin" w:date="2025-01-03T11:11:00Z" w16du:dateUtc="2025-01-03T10:11:00Z"/>
              <w:rFonts w:cstheme="minorBidi"/>
              <w:bCs w:val="0"/>
              <w:color w:val="auto"/>
              <w:kern w:val="2"/>
              <w:sz w:val="24"/>
              <w:szCs w:val="24"/>
              <w:lang w:val="es-ES" w:eastAsia="es-ES"/>
              <w14:ligatures w14:val="standardContextual"/>
            </w:rPr>
          </w:pPr>
          <w:ins w:id="9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A.1.13.</w:t>
            </w:r>
            <w:r>
              <w:rPr>
                <w:rFonts w:cstheme="minorBidi"/>
                <w:bCs w:val="0"/>
                <w:color w:val="auto"/>
                <w:kern w:val="2"/>
                <w:sz w:val="24"/>
                <w:szCs w:val="24"/>
                <w:lang w:val="es-ES" w:eastAsia="es-ES"/>
                <w14:ligatures w14:val="standardContextual"/>
              </w:rPr>
              <w:tab/>
            </w:r>
            <w:r w:rsidRPr="005B649B">
              <w:rPr>
                <w:rStyle w:val="Hipervnculo"/>
              </w:rPr>
              <w:t>Manufacture of biogas and biofuels for use in transport and of bioliquids</w:t>
            </w:r>
            <w:r>
              <w:rPr>
                <w:webHidden/>
              </w:rPr>
              <w:tab/>
            </w:r>
            <w:r>
              <w:rPr>
                <w:webHidden/>
              </w:rPr>
              <w:fldChar w:fldCharType="begin"/>
            </w:r>
            <w:r>
              <w:rPr>
                <w:webHidden/>
              </w:rPr>
              <w:instrText xml:space="preserve"> PAGEREF _Toc186795113 \h </w:instrText>
            </w:r>
          </w:ins>
          <w:r>
            <w:rPr>
              <w:webHidden/>
            </w:rPr>
          </w:r>
          <w:r>
            <w:rPr>
              <w:webHidden/>
            </w:rPr>
            <w:fldChar w:fldCharType="separate"/>
          </w:r>
          <w:ins w:id="96" w:author="Martinez De Hurtado Yela Fermin" w:date="2025-01-03T11:11:00Z" w16du:dateUtc="2025-01-03T10:11:00Z">
            <w:r>
              <w:rPr>
                <w:webHidden/>
              </w:rPr>
              <w:t>41</w:t>
            </w:r>
            <w:r>
              <w:rPr>
                <w:webHidden/>
              </w:rPr>
              <w:fldChar w:fldCharType="end"/>
            </w:r>
            <w:r w:rsidRPr="005B649B">
              <w:rPr>
                <w:rStyle w:val="Hipervnculo"/>
              </w:rPr>
              <w:fldChar w:fldCharType="end"/>
            </w:r>
          </w:ins>
        </w:p>
        <w:p w14:paraId="5041B7EA" w14:textId="31BD1146" w:rsidR="00931A7B" w:rsidRDefault="00931A7B">
          <w:pPr>
            <w:pStyle w:val="TDC3"/>
            <w:rPr>
              <w:ins w:id="97" w:author="Martinez De Hurtado Yela Fermin" w:date="2025-01-03T11:11:00Z" w16du:dateUtc="2025-01-03T10:11:00Z"/>
              <w:rFonts w:cstheme="minorBidi"/>
              <w:bCs w:val="0"/>
              <w:color w:val="auto"/>
              <w:kern w:val="2"/>
              <w:sz w:val="24"/>
              <w:szCs w:val="24"/>
              <w:lang w:val="es-ES" w:eastAsia="es-ES"/>
              <w14:ligatures w14:val="standardContextual"/>
            </w:rPr>
          </w:pPr>
          <w:ins w:id="9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A.1.14.</w:t>
            </w:r>
            <w:r>
              <w:rPr>
                <w:rFonts w:cstheme="minorBidi"/>
                <w:bCs w:val="0"/>
                <w:color w:val="auto"/>
                <w:kern w:val="2"/>
                <w:sz w:val="24"/>
                <w:szCs w:val="24"/>
                <w:lang w:val="es-ES" w:eastAsia="es-ES"/>
                <w14:ligatures w14:val="standardContextual"/>
              </w:rPr>
              <w:tab/>
            </w:r>
            <w:r w:rsidRPr="005B649B">
              <w:rPr>
                <w:rStyle w:val="Hipervnculo"/>
              </w:rPr>
              <w:t>Transmission and distribution networks for renewable and low-carbon gases</w:t>
            </w:r>
            <w:r>
              <w:rPr>
                <w:webHidden/>
              </w:rPr>
              <w:tab/>
            </w:r>
            <w:r>
              <w:rPr>
                <w:webHidden/>
              </w:rPr>
              <w:fldChar w:fldCharType="begin"/>
            </w:r>
            <w:r>
              <w:rPr>
                <w:webHidden/>
              </w:rPr>
              <w:instrText xml:space="preserve"> PAGEREF _Toc186795114 \h </w:instrText>
            </w:r>
          </w:ins>
          <w:r>
            <w:rPr>
              <w:webHidden/>
            </w:rPr>
          </w:r>
          <w:r>
            <w:rPr>
              <w:webHidden/>
            </w:rPr>
            <w:fldChar w:fldCharType="separate"/>
          </w:r>
          <w:ins w:id="99" w:author="Martinez De Hurtado Yela Fermin" w:date="2025-01-03T11:11:00Z" w16du:dateUtc="2025-01-03T10:11:00Z">
            <w:r>
              <w:rPr>
                <w:webHidden/>
              </w:rPr>
              <w:t>42</w:t>
            </w:r>
            <w:r>
              <w:rPr>
                <w:webHidden/>
              </w:rPr>
              <w:fldChar w:fldCharType="end"/>
            </w:r>
            <w:r w:rsidRPr="005B649B">
              <w:rPr>
                <w:rStyle w:val="Hipervnculo"/>
              </w:rPr>
              <w:fldChar w:fldCharType="end"/>
            </w:r>
          </w:ins>
        </w:p>
        <w:p w14:paraId="043979C8" w14:textId="28766BD9" w:rsidR="00931A7B" w:rsidRDefault="00931A7B">
          <w:pPr>
            <w:pStyle w:val="TDC3"/>
            <w:rPr>
              <w:ins w:id="100" w:author="Martinez De Hurtado Yela Fermin" w:date="2025-01-03T11:11:00Z" w16du:dateUtc="2025-01-03T10:11:00Z"/>
              <w:rFonts w:cstheme="minorBidi"/>
              <w:bCs w:val="0"/>
              <w:color w:val="auto"/>
              <w:kern w:val="2"/>
              <w:sz w:val="24"/>
              <w:szCs w:val="24"/>
              <w:lang w:val="es-ES" w:eastAsia="es-ES"/>
              <w14:ligatures w14:val="standardContextual"/>
            </w:rPr>
          </w:pPr>
          <w:ins w:id="10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A.1.15.</w:t>
            </w:r>
            <w:r>
              <w:rPr>
                <w:rFonts w:cstheme="minorBidi"/>
                <w:bCs w:val="0"/>
                <w:color w:val="auto"/>
                <w:kern w:val="2"/>
                <w:sz w:val="24"/>
                <w:szCs w:val="24"/>
                <w:lang w:val="es-ES" w:eastAsia="es-ES"/>
                <w14:ligatures w14:val="standardContextual"/>
              </w:rPr>
              <w:tab/>
            </w:r>
            <w:r w:rsidRPr="005B649B">
              <w:rPr>
                <w:rStyle w:val="Hipervnculo"/>
              </w:rPr>
              <w:t>District heating/cooling distribution</w:t>
            </w:r>
            <w:r>
              <w:rPr>
                <w:webHidden/>
              </w:rPr>
              <w:tab/>
            </w:r>
            <w:r>
              <w:rPr>
                <w:webHidden/>
              </w:rPr>
              <w:fldChar w:fldCharType="begin"/>
            </w:r>
            <w:r>
              <w:rPr>
                <w:webHidden/>
              </w:rPr>
              <w:instrText xml:space="preserve"> PAGEREF _Toc186795115 \h </w:instrText>
            </w:r>
          </w:ins>
          <w:r>
            <w:rPr>
              <w:webHidden/>
            </w:rPr>
          </w:r>
          <w:r>
            <w:rPr>
              <w:webHidden/>
            </w:rPr>
            <w:fldChar w:fldCharType="separate"/>
          </w:r>
          <w:ins w:id="102" w:author="Martinez De Hurtado Yela Fermin" w:date="2025-01-03T11:11:00Z" w16du:dateUtc="2025-01-03T10:11:00Z">
            <w:r>
              <w:rPr>
                <w:webHidden/>
              </w:rPr>
              <w:t>42</w:t>
            </w:r>
            <w:r>
              <w:rPr>
                <w:webHidden/>
              </w:rPr>
              <w:fldChar w:fldCharType="end"/>
            </w:r>
            <w:r w:rsidRPr="005B649B">
              <w:rPr>
                <w:rStyle w:val="Hipervnculo"/>
              </w:rPr>
              <w:fldChar w:fldCharType="end"/>
            </w:r>
          </w:ins>
        </w:p>
        <w:p w14:paraId="2C01A51B" w14:textId="3D0F3AD8" w:rsidR="00931A7B" w:rsidRDefault="00931A7B">
          <w:pPr>
            <w:pStyle w:val="TDC3"/>
            <w:rPr>
              <w:ins w:id="103" w:author="Martinez De Hurtado Yela Fermin" w:date="2025-01-03T11:11:00Z" w16du:dateUtc="2025-01-03T10:11:00Z"/>
              <w:rFonts w:cstheme="minorBidi"/>
              <w:bCs w:val="0"/>
              <w:color w:val="auto"/>
              <w:kern w:val="2"/>
              <w:sz w:val="24"/>
              <w:szCs w:val="24"/>
              <w:lang w:val="es-ES" w:eastAsia="es-ES"/>
              <w14:ligatures w14:val="standardContextual"/>
            </w:rPr>
          </w:pPr>
          <w:ins w:id="10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A.1.16.</w:t>
            </w:r>
            <w:r>
              <w:rPr>
                <w:rFonts w:cstheme="minorBidi"/>
                <w:bCs w:val="0"/>
                <w:color w:val="auto"/>
                <w:kern w:val="2"/>
                <w:sz w:val="24"/>
                <w:szCs w:val="24"/>
                <w:lang w:val="es-ES" w:eastAsia="es-ES"/>
                <w14:ligatures w14:val="standardContextual"/>
              </w:rPr>
              <w:tab/>
            </w:r>
            <w:r w:rsidRPr="005B649B">
              <w:rPr>
                <w:rStyle w:val="Hipervnculo"/>
              </w:rPr>
              <w:t>Installation and operation of electric heat pumps</w:t>
            </w:r>
            <w:r>
              <w:rPr>
                <w:webHidden/>
              </w:rPr>
              <w:tab/>
            </w:r>
            <w:r>
              <w:rPr>
                <w:webHidden/>
              </w:rPr>
              <w:fldChar w:fldCharType="begin"/>
            </w:r>
            <w:r>
              <w:rPr>
                <w:webHidden/>
              </w:rPr>
              <w:instrText xml:space="preserve"> PAGEREF _Toc186795116 \h </w:instrText>
            </w:r>
          </w:ins>
          <w:r>
            <w:rPr>
              <w:webHidden/>
            </w:rPr>
          </w:r>
          <w:r>
            <w:rPr>
              <w:webHidden/>
            </w:rPr>
            <w:fldChar w:fldCharType="separate"/>
          </w:r>
          <w:ins w:id="105" w:author="Martinez De Hurtado Yela Fermin" w:date="2025-01-03T11:11:00Z" w16du:dateUtc="2025-01-03T10:11:00Z">
            <w:r>
              <w:rPr>
                <w:webHidden/>
              </w:rPr>
              <w:t>43</w:t>
            </w:r>
            <w:r>
              <w:rPr>
                <w:webHidden/>
              </w:rPr>
              <w:fldChar w:fldCharType="end"/>
            </w:r>
            <w:r w:rsidRPr="005B649B">
              <w:rPr>
                <w:rStyle w:val="Hipervnculo"/>
              </w:rPr>
              <w:fldChar w:fldCharType="end"/>
            </w:r>
          </w:ins>
        </w:p>
        <w:p w14:paraId="5627C02B" w14:textId="56859888" w:rsidR="00931A7B" w:rsidRDefault="00931A7B">
          <w:pPr>
            <w:pStyle w:val="TDC3"/>
            <w:rPr>
              <w:ins w:id="106" w:author="Martinez De Hurtado Yela Fermin" w:date="2025-01-03T11:11:00Z" w16du:dateUtc="2025-01-03T10:11:00Z"/>
              <w:rFonts w:cstheme="minorBidi"/>
              <w:bCs w:val="0"/>
              <w:color w:val="auto"/>
              <w:kern w:val="2"/>
              <w:sz w:val="24"/>
              <w:szCs w:val="24"/>
              <w:lang w:val="es-ES" w:eastAsia="es-ES"/>
              <w14:ligatures w14:val="standardContextual"/>
            </w:rPr>
          </w:pPr>
          <w:ins w:id="10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A.1.17.</w:t>
            </w:r>
            <w:r>
              <w:rPr>
                <w:rFonts w:cstheme="minorBidi"/>
                <w:bCs w:val="0"/>
                <w:color w:val="auto"/>
                <w:kern w:val="2"/>
                <w:sz w:val="24"/>
                <w:szCs w:val="24"/>
                <w:lang w:val="es-ES" w:eastAsia="es-ES"/>
                <w14:ligatures w14:val="standardContextual"/>
              </w:rPr>
              <w:tab/>
            </w:r>
            <w:r w:rsidRPr="005B649B">
              <w:rPr>
                <w:rStyle w:val="Hipervnculo"/>
              </w:rPr>
              <w:t>Cogeneration of heat/cool and power from solar energy</w:t>
            </w:r>
            <w:r>
              <w:rPr>
                <w:webHidden/>
              </w:rPr>
              <w:tab/>
            </w:r>
            <w:r>
              <w:rPr>
                <w:webHidden/>
              </w:rPr>
              <w:fldChar w:fldCharType="begin"/>
            </w:r>
            <w:r>
              <w:rPr>
                <w:webHidden/>
              </w:rPr>
              <w:instrText xml:space="preserve"> PAGEREF _Toc186795117 \h </w:instrText>
            </w:r>
          </w:ins>
          <w:r>
            <w:rPr>
              <w:webHidden/>
            </w:rPr>
          </w:r>
          <w:r>
            <w:rPr>
              <w:webHidden/>
            </w:rPr>
            <w:fldChar w:fldCharType="separate"/>
          </w:r>
          <w:ins w:id="108" w:author="Martinez De Hurtado Yela Fermin" w:date="2025-01-03T11:11:00Z" w16du:dateUtc="2025-01-03T10:11:00Z">
            <w:r>
              <w:rPr>
                <w:webHidden/>
              </w:rPr>
              <w:t>43</w:t>
            </w:r>
            <w:r>
              <w:rPr>
                <w:webHidden/>
              </w:rPr>
              <w:fldChar w:fldCharType="end"/>
            </w:r>
            <w:r w:rsidRPr="005B649B">
              <w:rPr>
                <w:rStyle w:val="Hipervnculo"/>
              </w:rPr>
              <w:fldChar w:fldCharType="end"/>
            </w:r>
          </w:ins>
        </w:p>
        <w:p w14:paraId="4E0416C6" w14:textId="7D31AA81" w:rsidR="00931A7B" w:rsidRDefault="00931A7B">
          <w:pPr>
            <w:pStyle w:val="TDC3"/>
            <w:rPr>
              <w:ins w:id="109" w:author="Martinez De Hurtado Yela Fermin" w:date="2025-01-03T11:11:00Z" w16du:dateUtc="2025-01-03T10:11:00Z"/>
              <w:rFonts w:cstheme="minorBidi"/>
              <w:bCs w:val="0"/>
              <w:color w:val="auto"/>
              <w:kern w:val="2"/>
              <w:sz w:val="24"/>
              <w:szCs w:val="24"/>
              <w:lang w:val="es-ES" w:eastAsia="es-ES"/>
              <w14:ligatures w14:val="standardContextual"/>
            </w:rPr>
          </w:pPr>
          <w:ins w:id="11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A.1.18.</w:t>
            </w:r>
            <w:r>
              <w:rPr>
                <w:rFonts w:cstheme="minorBidi"/>
                <w:bCs w:val="0"/>
                <w:color w:val="auto"/>
                <w:kern w:val="2"/>
                <w:sz w:val="24"/>
                <w:szCs w:val="24"/>
                <w:lang w:val="es-ES" w:eastAsia="es-ES"/>
                <w14:ligatures w14:val="standardContextual"/>
              </w:rPr>
              <w:tab/>
            </w:r>
            <w:r w:rsidRPr="005B649B">
              <w:rPr>
                <w:rStyle w:val="Hipervnculo"/>
              </w:rPr>
              <w:t>Cogeneration of heat/cool and power from geothermal energy</w:t>
            </w:r>
            <w:r>
              <w:rPr>
                <w:webHidden/>
              </w:rPr>
              <w:tab/>
            </w:r>
            <w:r>
              <w:rPr>
                <w:webHidden/>
              </w:rPr>
              <w:fldChar w:fldCharType="begin"/>
            </w:r>
            <w:r>
              <w:rPr>
                <w:webHidden/>
              </w:rPr>
              <w:instrText xml:space="preserve"> PAGEREF _Toc186795118 \h </w:instrText>
            </w:r>
          </w:ins>
          <w:r>
            <w:rPr>
              <w:webHidden/>
            </w:rPr>
          </w:r>
          <w:r>
            <w:rPr>
              <w:webHidden/>
            </w:rPr>
            <w:fldChar w:fldCharType="separate"/>
          </w:r>
          <w:ins w:id="111" w:author="Martinez De Hurtado Yela Fermin" w:date="2025-01-03T11:11:00Z" w16du:dateUtc="2025-01-03T10:11:00Z">
            <w:r>
              <w:rPr>
                <w:webHidden/>
              </w:rPr>
              <w:t>44</w:t>
            </w:r>
            <w:r>
              <w:rPr>
                <w:webHidden/>
              </w:rPr>
              <w:fldChar w:fldCharType="end"/>
            </w:r>
            <w:r w:rsidRPr="005B649B">
              <w:rPr>
                <w:rStyle w:val="Hipervnculo"/>
              </w:rPr>
              <w:fldChar w:fldCharType="end"/>
            </w:r>
          </w:ins>
        </w:p>
        <w:p w14:paraId="0DEA8C04" w14:textId="773C17C5" w:rsidR="00931A7B" w:rsidRDefault="00931A7B">
          <w:pPr>
            <w:pStyle w:val="TDC3"/>
            <w:rPr>
              <w:ins w:id="112" w:author="Martinez De Hurtado Yela Fermin" w:date="2025-01-03T11:11:00Z" w16du:dateUtc="2025-01-03T10:11:00Z"/>
              <w:rFonts w:cstheme="minorBidi"/>
              <w:bCs w:val="0"/>
              <w:color w:val="auto"/>
              <w:kern w:val="2"/>
              <w:sz w:val="24"/>
              <w:szCs w:val="24"/>
              <w:lang w:val="es-ES" w:eastAsia="es-ES"/>
              <w14:ligatures w14:val="standardContextual"/>
            </w:rPr>
          </w:pPr>
          <w:ins w:id="11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"_Toc186795119"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A.1.19.</w:t>
            </w:r>
            <w:r>
              <w:rPr>
                <w:rFonts w:cstheme="minorBidi"/>
                <w:bCs w:val="0"/>
                <w:color w:val="auto"/>
                <w:kern w:val="2"/>
                <w:sz w:val="24"/>
                <w:szCs w:val="24"/>
                <w:lang w:val="es-ES" w:eastAsia="es-ES"/>
                <w14:ligatures w14:val="standardContextual"/>
              </w:rPr>
              <w:tab/>
            </w:r>
            <w:r w:rsidRPr="005B649B">
              <w:rPr>
                <w:rStyle w:val="Hipervnculo"/>
              </w:rPr>
              <w:t>Cogeneration of heat/cool and power from renewable non-fossil gaseous and liquid fuels</w:t>
            </w:r>
            <w:r>
              <w:rPr>
                <w:webHidden/>
              </w:rPr>
              <w:tab/>
            </w:r>
            <w:r>
              <w:rPr>
                <w:webHidden/>
              </w:rPr>
              <w:fldChar w:fldCharType="begin"/>
            </w:r>
            <w:r>
              <w:rPr>
                <w:webHidden/>
              </w:rPr>
              <w:instrText xml:space="preserve"> PAGEREF _Toc186795119 \h </w:instrText>
            </w:r>
          </w:ins>
          <w:r>
            <w:rPr>
              <w:webHidden/>
            </w:rPr>
          </w:r>
          <w:r>
            <w:rPr>
              <w:webHidden/>
            </w:rPr>
            <w:fldChar w:fldCharType="separate"/>
          </w:r>
          <w:ins w:id="114" w:author="Martinez De Hurtado Yela Fermin" w:date="2025-01-03T11:11:00Z" w16du:dateUtc="2025-01-03T10:11:00Z">
            <w:r>
              <w:rPr>
                <w:webHidden/>
              </w:rPr>
              <w:t>45</w:t>
            </w:r>
            <w:r>
              <w:rPr>
                <w:webHidden/>
              </w:rPr>
              <w:fldChar w:fldCharType="end"/>
            </w:r>
            <w:r w:rsidRPr="005B649B">
              <w:rPr>
                <w:rStyle w:val="Hipervnculo"/>
              </w:rPr>
              <w:fldChar w:fldCharType="end"/>
            </w:r>
          </w:ins>
        </w:p>
        <w:p w14:paraId="7A0A2002" w14:textId="5972BBC6" w:rsidR="00931A7B" w:rsidRDefault="00931A7B">
          <w:pPr>
            <w:pStyle w:val="TDC3"/>
            <w:rPr>
              <w:ins w:id="115" w:author="Martinez De Hurtado Yela Fermin" w:date="2025-01-03T11:11:00Z" w16du:dateUtc="2025-01-03T10:11:00Z"/>
              <w:rFonts w:cstheme="minorBidi"/>
              <w:bCs w:val="0"/>
              <w:color w:val="auto"/>
              <w:kern w:val="2"/>
              <w:sz w:val="24"/>
              <w:szCs w:val="24"/>
              <w:lang w:val="es-ES" w:eastAsia="es-ES"/>
              <w14:ligatures w14:val="standardContextual"/>
            </w:rPr>
          </w:pPr>
          <w:ins w:id="11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A.1.20.</w:t>
            </w:r>
            <w:r>
              <w:rPr>
                <w:rFonts w:cstheme="minorBidi"/>
                <w:bCs w:val="0"/>
                <w:color w:val="auto"/>
                <w:kern w:val="2"/>
                <w:sz w:val="24"/>
                <w:szCs w:val="24"/>
                <w:lang w:val="es-ES" w:eastAsia="es-ES"/>
                <w14:ligatures w14:val="standardContextual"/>
              </w:rPr>
              <w:tab/>
            </w:r>
            <w:r w:rsidRPr="005B649B">
              <w:rPr>
                <w:rStyle w:val="Hipervnculo"/>
              </w:rPr>
              <w:t>Cogeneration of heat/cool and power from bioenergy</w:t>
            </w:r>
            <w:r>
              <w:rPr>
                <w:webHidden/>
              </w:rPr>
              <w:tab/>
            </w:r>
            <w:r>
              <w:rPr>
                <w:webHidden/>
              </w:rPr>
              <w:fldChar w:fldCharType="begin"/>
            </w:r>
            <w:r>
              <w:rPr>
                <w:webHidden/>
              </w:rPr>
              <w:instrText xml:space="preserve"> PAGEREF _Toc186795120 \h </w:instrText>
            </w:r>
          </w:ins>
          <w:r>
            <w:rPr>
              <w:webHidden/>
            </w:rPr>
          </w:r>
          <w:r>
            <w:rPr>
              <w:webHidden/>
            </w:rPr>
            <w:fldChar w:fldCharType="separate"/>
          </w:r>
          <w:ins w:id="117" w:author="Martinez De Hurtado Yela Fermin" w:date="2025-01-03T11:11:00Z" w16du:dateUtc="2025-01-03T10:11:00Z">
            <w:r>
              <w:rPr>
                <w:webHidden/>
              </w:rPr>
              <w:t>46</w:t>
            </w:r>
            <w:r>
              <w:rPr>
                <w:webHidden/>
              </w:rPr>
              <w:fldChar w:fldCharType="end"/>
            </w:r>
            <w:r w:rsidRPr="005B649B">
              <w:rPr>
                <w:rStyle w:val="Hipervnculo"/>
              </w:rPr>
              <w:fldChar w:fldCharType="end"/>
            </w:r>
          </w:ins>
        </w:p>
        <w:p w14:paraId="717AF385" w14:textId="04693CC1" w:rsidR="00931A7B" w:rsidRDefault="00931A7B">
          <w:pPr>
            <w:pStyle w:val="TDC3"/>
            <w:rPr>
              <w:ins w:id="118" w:author="Martinez De Hurtado Yela Fermin" w:date="2025-01-03T11:11:00Z" w16du:dateUtc="2025-01-03T10:11:00Z"/>
              <w:rFonts w:cstheme="minorBidi"/>
              <w:bCs w:val="0"/>
              <w:color w:val="auto"/>
              <w:kern w:val="2"/>
              <w:sz w:val="24"/>
              <w:szCs w:val="24"/>
              <w:lang w:val="es-ES" w:eastAsia="es-ES"/>
              <w14:ligatures w14:val="standardContextual"/>
            </w:rPr>
          </w:pPr>
          <w:ins w:id="11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A.1.21.</w:t>
            </w:r>
            <w:r>
              <w:rPr>
                <w:rFonts w:cstheme="minorBidi"/>
                <w:bCs w:val="0"/>
                <w:color w:val="auto"/>
                <w:kern w:val="2"/>
                <w:sz w:val="24"/>
                <w:szCs w:val="24"/>
                <w:lang w:val="es-ES" w:eastAsia="es-ES"/>
                <w14:ligatures w14:val="standardContextual"/>
              </w:rPr>
              <w:tab/>
            </w:r>
            <w:r w:rsidRPr="005B649B">
              <w:rPr>
                <w:rStyle w:val="Hipervnculo"/>
              </w:rPr>
              <w:t>Production of heat/cool from solar thermal heating</w:t>
            </w:r>
            <w:r>
              <w:rPr>
                <w:webHidden/>
              </w:rPr>
              <w:tab/>
            </w:r>
            <w:r>
              <w:rPr>
                <w:webHidden/>
              </w:rPr>
              <w:fldChar w:fldCharType="begin"/>
            </w:r>
            <w:r>
              <w:rPr>
                <w:webHidden/>
              </w:rPr>
              <w:instrText xml:space="preserve"> PAGEREF _Toc186795121 \h </w:instrText>
            </w:r>
          </w:ins>
          <w:r>
            <w:rPr>
              <w:webHidden/>
            </w:rPr>
          </w:r>
          <w:r>
            <w:rPr>
              <w:webHidden/>
            </w:rPr>
            <w:fldChar w:fldCharType="separate"/>
          </w:r>
          <w:ins w:id="120" w:author="Martinez De Hurtado Yela Fermin" w:date="2025-01-03T11:11:00Z" w16du:dateUtc="2025-01-03T10:11:00Z">
            <w:r>
              <w:rPr>
                <w:webHidden/>
              </w:rPr>
              <w:t>47</w:t>
            </w:r>
            <w:r>
              <w:rPr>
                <w:webHidden/>
              </w:rPr>
              <w:fldChar w:fldCharType="end"/>
            </w:r>
            <w:r w:rsidRPr="005B649B">
              <w:rPr>
                <w:rStyle w:val="Hipervnculo"/>
              </w:rPr>
              <w:fldChar w:fldCharType="end"/>
            </w:r>
          </w:ins>
        </w:p>
        <w:p w14:paraId="14DD2CD4" w14:textId="3B67DD54" w:rsidR="00931A7B" w:rsidRDefault="00931A7B">
          <w:pPr>
            <w:pStyle w:val="TDC3"/>
            <w:rPr>
              <w:ins w:id="121" w:author="Martinez De Hurtado Yela Fermin" w:date="2025-01-03T11:11:00Z" w16du:dateUtc="2025-01-03T10:11:00Z"/>
              <w:rFonts w:cstheme="minorBidi"/>
              <w:bCs w:val="0"/>
              <w:color w:val="auto"/>
              <w:kern w:val="2"/>
              <w:sz w:val="24"/>
              <w:szCs w:val="24"/>
              <w:lang w:val="es-ES" w:eastAsia="es-ES"/>
              <w14:ligatures w14:val="standardContextual"/>
            </w:rPr>
          </w:pPr>
          <w:ins w:id="12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A.1.22.</w:t>
            </w:r>
            <w:r>
              <w:rPr>
                <w:rFonts w:cstheme="minorBidi"/>
                <w:bCs w:val="0"/>
                <w:color w:val="auto"/>
                <w:kern w:val="2"/>
                <w:sz w:val="24"/>
                <w:szCs w:val="24"/>
                <w:lang w:val="es-ES" w:eastAsia="es-ES"/>
                <w14:ligatures w14:val="standardContextual"/>
              </w:rPr>
              <w:tab/>
            </w:r>
            <w:r w:rsidRPr="005B649B">
              <w:rPr>
                <w:rStyle w:val="Hipervnculo"/>
              </w:rPr>
              <w:t>Production of heat/cool from geothermal energy</w:t>
            </w:r>
            <w:r>
              <w:rPr>
                <w:webHidden/>
              </w:rPr>
              <w:tab/>
            </w:r>
            <w:r>
              <w:rPr>
                <w:webHidden/>
              </w:rPr>
              <w:fldChar w:fldCharType="begin"/>
            </w:r>
            <w:r>
              <w:rPr>
                <w:webHidden/>
              </w:rPr>
              <w:instrText xml:space="preserve"> PAGEREF _Toc186795122 \h </w:instrText>
            </w:r>
          </w:ins>
          <w:r>
            <w:rPr>
              <w:webHidden/>
            </w:rPr>
          </w:r>
          <w:r>
            <w:rPr>
              <w:webHidden/>
            </w:rPr>
            <w:fldChar w:fldCharType="separate"/>
          </w:r>
          <w:ins w:id="123" w:author="Martinez De Hurtado Yela Fermin" w:date="2025-01-03T11:11:00Z" w16du:dateUtc="2025-01-03T10:11:00Z">
            <w:r>
              <w:rPr>
                <w:webHidden/>
              </w:rPr>
              <w:t>47</w:t>
            </w:r>
            <w:r>
              <w:rPr>
                <w:webHidden/>
              </w:rPr>
              <w:fldChar w:fldCharType="end"/>
            </w:r>
            <w:r w:rsidRPr="005B649B">
              <w:rPr>
                <w:rStyle w:val="Hipervnculo"/>
              </w:rPr>
              <w:fldChar w:fldCharType="end"/>
            </w:r>
          </w:ins>
        </w:p>
        <w:p w14:paraId="040D9012" w14:textId="7A482ABA" w:rsidR="00931A7B" w:rsidRDefault="00931A7B">
          <w:pPr>
            <w:pStyle w:val="TDC3"/>
            <w:rPr>
              <w:ins w:id="124" w:author="Martinez De Hurtado Yela Fermin" w:date="2025-01-03T11:11:00Z" w16du:dateUtc="2025-01-03T10:11:00Z"/>
              <w:rFonts w:cstheme="minorBidi"/>
              <w:bCs w:val="0"/>
              <w:color w:val="auto"/>
              <w:kern w:val="2"/>
              <w:sz w:val="24"/>
              <w:szCs w:val="24"/>
              <w:lang w:val="es-ES" w:eastAsia="es-ES"/>
              <w14:ligatures w14:val="standardContextual"/>
            </w:rPr>
          </w:pPr>
          <w:ins w:id="12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A.1.23.</w:t>
            </w:r>
            <w:r>
              <w:rPr>
                <w:rFonts w:cstheme="minorBidi"/>
                <w:bCs w:val="0"/>
                <w:color w:val="auto"/>
                <w:kern w:val="2"/>
                <w:sz w:val="24"/>
                <w:szCs w:val="24"/>
                <w:lang w:val="es-ES" w:eastAsia="es-ES"/>
                <w14:ligatures w14:val="standardContextual"/>
              </w:rPr>
              <w:tab/>
            </w:r>
            <w:r w:rsidRPr="005B649B">
              <w:rPr>
                <w:rStyle w:val="Hipervnculo"/>
              </w:rPr>
              <w:t>Production of heat/cool from renewable non-fossil gaseous and liquid fuels</w:t>
            </w:r>
            <w:r>
              <w:rPr>
                <w:webHidden/>
              </w:rPr>
              <w:tab/>
            </w:r>
            <w:r>
              <w:rPr>
                <w:webHidden/>
              </w:rPr>
              <w:fldChar w:fldCharType="begin"/>
            </w:r>
            <w:r>
              <w:rPr>
                <w:webHidden/>
              </w:rPr>
              <w:instrText xml:space="preserve"> PAGEREF _Toc186795123 \h </w:instrText>
            </w:r>
          </w:ins>
          <w:r>
            <w:rPr>
              <w:webHidden/>
            </w:rPr>
          </w:r>
          <w:r>
            <w:rPr>
              <w:webHidden/>
            </w:rPr>
            <w:fldChar w:fldCharType="separate"/>
          </w:r>
          <w:ins w:id="126" w:author="Martinez De Hurtado Yela Fermin" w:date="2025-01-03T11:11:00Z" w16du:dateUtc="2025-01-03T10:11:00Z">
            <w:r>
              <w:rPr>
                <w:webHidden/>
              </w:rPr>
              <w:t>48</w:t>
            </w:r>
            <w:r>
              <w:rPr>
                <w:webHidden/>
              </w:rPr>
              <w:fldChar w:fldCharType="end"/>
            </w:r>
            <w:r w:rsidRPr="005B649B">
              <w:rPr>
                <w:rStyle w:val="Hipervnculo"/>
              </w:rPr>
              <w:fldChar w:fldCharType="end"/>
            </w:r>
          </w:ins>
        </w:p>
        <w:p w14:paraId="175CA7DB" w14:textId="5279EC12" w:rsidR="00931A7B" w:rsidRDefault="00931A7B">
          <w:pPr>
            <w:pStyle w:val="TDC3"/>
            <w:rPr>
              <w:ins w:id="127" w:author="Martinez De Hurtado Yela Fermin" w:date="2025-01-03T11:11:00Z" w16du:dateUtc="2025-01-03T10:11:00Z"/>
              <w:rFonts w:cstheme="minorBidi"/>
              <w:bCs w:val="0"/>
              <w:color w:val="auto"/>
              <w:kern w:val="2"/>
              <w:sz w:val="24"/>
              <w:szCs w:val="24"/>
              <w:lang w:val="es-ES" w:eastAsia="es-ES"/>
              <w14:ligatures w14:val="standardContextual"/>
            </w:rPr>
          </w:pPr>
          <w:ins w:id="12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A.1.24.</w:t>
            </w:r>
            <w:r>
              <w:rPr>
                <w:rFonts w:cstheme="minorBidi"/>
                <w:bCs w:val="0"/>
                <w:color w:val="auto"/>
                <w:kern w:val="2"/>
                <w:sz w:val="24"/>
                <w:szCs w:val="24"/>
                <w:lang w:val="es-ES" w:eastAsia="es-ES"/>
                <w14:ligatures w14:val="standardContextual"/>
              </w:rPr>
              <w:tab/>
            </w:r>
            <w:r w:rsidRPr="005B649B">
              <w:rPr>
                <w:rStyle w:val="Hipervnculo"/>
              </w:rPr>
              <w:t>Production of heat/cool from bioenergy</w:t>
            </w:r>
            <w:r>
              <w:rPr>
                <w:webHidden/>
              </w:rPr>
              <w:tab/>
            </w:r>
            <w:r>
              <w:rPr>
                <w:webHidden/>
              </w:rPr>
              <w:fldChar w:fldCharType="begin"/>
            </w:r>
            <w:r>
              <w:rPr>
                <w:webHidden/>
              </w:rPr>
              <w:instrText xml:space="preserve"> PAGEREF _Toc186795124 \h </w:instrText>
            </w:r>
          </w:ins>
          <w:r>
            <w:rPr>
              <w:webHidden/>
            </w:rPr>
          </w:r>
          <w:r>
            <w:rPr>
              <w:webHidden/>
            </w:rPr>
            <w:fldChar w:fldCharType="separate"/>
          </w:r>
          <w:ins w:id="129" w:author="Martinez De Hurtado Yela Fermin" w:date="2025-01-03T11:11:00Z" w16du:dateUtc="2025-01-03T10:11:00Z">
            <w:r>
              <w:rPr>
                <w:webHidden/>
              </w:rPr>
              <w:t>49</w:t>
            </w:r>
            <w:r>
              <w:rPr>
                <w:webHidden/>
              </w:rPr>
              <w:fldChar w:fldCharType="end"/>
            </w:r>
            <w:r w:rsidRPr="005B649B">
              <w:rPr>
                <w:rStyle w:val="Hipervnculo"/>
              </w:rPr>
              <w:fldChar w:fldCharType="end"/>
            </w:r>
          </w:ins>
        </w:p>
        <w:p w14:paraId="58A04191" w14:textId="27747961" w:rsidR="00931A7B" w:rsidRDefault="00931A7B">
          <w:pPr>
            <w:pStyle w:val="TDC3"/>
            <w:rPr>
              <w:ins w:id="130" w:author="Martinez De Hurtado Yela Fermin" w:date="2025-01-03T11:11:00Z" w16du:dateUtc="2025-01-03T10:11:00Z"/>
              <w:rFonts w:cstheme="minorBidi"/>
              <w:bCs w:val="0"/>
              <w:color w:val="auto"/>
              <w:kern w:val="2"/>
              <w:sz w:val="24"/>
              <w:szCs w:val="24"/>
              <w:lang w:val="es-ES" w:eastAsia="es-ES"/>
              <w14:ligatures w14:val="standardContextual"/>
            </w:rPr>
          </w:pPr>
          <w:ins w:id="13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A.1.25.</w:t>
            </w:r>
            <w:r>
              <w:rPr>
                <w:rFonts w:cstheme="minorBidi"/>
                <w:bCs w:val="0"/>
                <w:color w:val="auto"/>
                <w:kern w:val="2"/>
                <w:sz w:val="24"/>
                <w:szCs w:val="24"/>
                <w:lang w:val="es-ES" w:eastAsia="es-ES"/>
                <w14:ligatures w14:val="standardContextual"/>
              </w:rPr>
              <w:tab/>
            </w:r>
            <w:r w:rsidRPr="005B649B">
              <w:rPr>
                <w:rStyle w:val="Hipervnculo"/>
              </w:rPr>
              <w:t>Production of heat/cool/electricity using waste heat</w:t>
            </w:r>
            <w:r>
              <w:rPr>
                <w:webHidden/>
              </w:rPr>
              <w:tab/>
            </w:r>
            <w:r>
              <w:rPr>
                <w:webHidden/>
              </w:rPr>
              <w:fldChar w:fldCharType="begin"/>
            </w:r>
            <w:r>
              <w:rPr>
                <w:webHidden/>
              </w:rPr>
              <w:instrText xml:space="preserve"> PAGEREF _Toc186795125 \h </w:instrText>
            </w:r>
          </w:ins>
          <w:r>
            <w:rPr>
              <w:webHidden/>
            </w:rPr>
          </w:r>
          <w:r>
            <w:rPr>
              <w:webHidden/>
            </w:rPr>
            <w:fldChar w:fldCharType="separate"/>
          </w:r>
          <w:ins w:id="132" w:author="Martinez De Hurtado Yela Fermin" w:date="2025-01-03T11:11:00Z" w16du:dateUtc="2025-01-03T10:11:00Z">
            <w:r>
              <w:rPr>
                <w:webHidden/>
              </w:rPr>
              <w:t>50</w:t>
            </w:r>
            <w:r>
              <w:rPr>
                <w:webHidden/>
              </w:rPr>
              <w:fldChar w:fldCharType="end"/>
            </w:r>
            <w:r w:rsidRPr="005B649B">
              <w:rPr>
                <w:rStyle w:val="Hipervnculo"/>
              </w:rPr>
              <w:fldChar w:fldCharType="end"/>
            </w:r>
          </w:ins>
        </w:p>
        <w:p w14:paraId="17003CAF" w14:textId="4CD3C43E" w:rsidR="00931A7B" w:rsidRDefault="00931A7B">
          <w:pPr>
            <w:pStyle w:val="TDC3"/>
            <w:rPr>
              <w:ins w:id="133" w:author="Martinez De Hurtado Yela Fermin" w:date="2025-01-03T11:11:00Z" w16du:dateUtc="2025-01-03T10:11:00Z"/>
              <w:rFonts w:cstheme="minorBidi"/>
              <w:bCs w:val="0"/>
              <w:color w:val="auto"/>
              <w:kern w:val="2"/>
              <w:sz w:val="24"/>
              <w:szCs w:val="24"/>
              <w:lang w:val="es-ES" w:eastAsia="es-ES"/>
              <w14:ligatures w14:val="standardContextual"/>
            </w:rPr>
          </w:pPr>
          <w:ins w:id="13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A.1.26.</w:t>
            </w:r>
            <w:r>
              <w:rPr>
                <w:rFonts w:cstheme="minorBidi"/>
                <w:bCs w:val="0"/>
                <w:color w:val="auto"/>
                <w:kern w:val="2"/>
                <w:sz w:val="24"/>
                <w:szCs w:val="24"/>
                <w:lang w:val="es-ES" w:eastAsia="es-ES"/>
                <w14:ligatures w14:val="standardContextual"/>
              </w:rPr>
              <w:tab/>
            </w:r>
            <w:r w:rsidRPr="005B649B">
              <w:rPr>
                <w:rStyle w:val="Hipervnculo"/>
              </w:rPr>
              <w:t>Pre-commercial stages of advanced technologies to produce energy from nuclear processes with minimal waste from the fuel cycle</w:t>
            </w:r>
            <w:r>
              <w:rPr>
                <w:webHidden/>
              </w:rPr>
              <w:tab/>
            </w:r>
            <w:r>
              <w:rPr>
                <w:webHidden/>
              </w:rPr>
              <w:fldChar w:fldCharType="begin"/>
            </w:r>
            <w:r>
              <w:rPr>
                <w:webHidden/>
              </w:rPr>
              <w:instrText xml:space="preserve"> PAGEREF _Toc186795126 \h </w:instrText>
            </w:r>
          </w:ins>
          <w:r>
            <w:rPr>
              <w:webHidden/>
            </w:rPr>
          </w:r>
          <w:r>
            <w:rPr>
              <w:webHidden/>
            </w:rPr>
            <w:fldChar w:fldCharType="separate"/>
          </w:r>
          <w:ins w:id="135" w:author="Martinez De Hurtado Yela Fermin" w:date="2025-01-03T11:11:00Z" w16du:dateUtc="2025-01-03T10:11:00Z">
            <w:r>
              <w:rPr>
                <w:webHidden/>
              </w:rPr>
              <w:t>50</w:t>
            </w:r>
            <w:r>
              <w:rPr>
                <w:webHidden/>
              </w:rPr>
              <w:fldChar w:fldCharType="end"/>
            </w:r>
            <w:r w:rsidRPr="005B649B">
              <w:rPr>
                <w:rStyle w:val="Hipervnculo"/>
              </w:rPr>
              <w:fldChar w:fldCharType="end"/>
            </w:r>
          </w:ins>
        </w:p>
        <w:p w14:paraId="7F24B35A" w14:textId="7DD2845D" w:rsidR="00931A7B" w:rsidRDefault="00931A7B">
          <w:pPr>
            <w:pStyle w:val="TDC3"/>
            <w:rPr>
              <w:ins w:id="136" w:author="Martinez De Hurtado Yela Fermin" w:date="2025-01-03T11:11:00Z" w16du:dateUtc="2025-01-03T10:11:00Z"/>
              <w:rFonts w:cstheme="minorBidi"/>
              <w:bCs w:val="0"/>
              <w:color w:val="auto"/>
              <w:kern w:val="2"/>
              <w:sz w:val="24"/>
              <w:szCs w:val="24"/>
              <w:lang w:val="es-ES" w:eastAsia="es-ES"/>
              <w14:ligatures w14:val="standardContextual"/>
            </w:rPr>
          </w:pPr>
          <w:ins w:id="137" w:author="Martinez De Hurtado Yela Fermin" w:date="2025-01-03T11:11:00Z" w16du:dateUtc="2025-01-03T10:11:00Z">
            <w:r w:rsidRPr="005B649B">
              <w:rPr>
                <w:rStyle w:val="Hipervnculo"/>
              </w:rPr>
              <w:lastRenderedPageBreak/>
              <w:fldChar w:fldCharType="begin"/>
            </w:r>
            <w:r w:rsidRPr="005B649B">
              <w:rPr>
                <w:rStyle w:val="Hipervnculo"/>
              </w:rPr>
              <w:instrText xml:space="preserve"> </w:instrText>
            </w:r>
            <w:r>
              <w:instrText>HYPERLINK \l "_Toc186795127"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A.1.27.</w:t>
            </w:r>
            <w:r>
              <w:rPr>
                <w:rFonts w:cstheme="minorBidi"/>
                <w:bCs w:val="0"/>
                <w:color w:val="auto"/>
                <w:kern w:val="2"/>
                <w:sz w:val="24"/>
                <w:szCs w:val="24"/>
                <w:lang w:val="es-ES" w:eastAsia="es-ES"/>
                <w14:ligatures w14:val="standardContextual"/>
              </w:rPr>
              <w:tab/>
            </w:r>
            <w:r w:rsidRPr="005B649B">
              <w:rPr>
                <w:rStyle w:val="Hipervnculo"/>
              </w:rPr>
              <w:t>Construction and safe operation of new nuclear power plants, for the generation of electricity and/or heat, including for hydrogen production, using best-available technologies</w:t>
            </w:r>
            <w:r>
              <w:rPr>
                <w:webHidden/>
              </w:rPr>
              <w:tab/>
            </w:r>
            <w:r>
              <w:rPr>
                <w:webHidden/>
              </w:rPr>
              <w:fldChar w:fldCharType="begin"/>
            </w:r>
            <w:r>
              <w:rPr>
                <w:webHidden/>
              </w:rPr>
              <w:instrText xml:space="preserve"> PAGEREF _Toc186795127 \h </w:instrText>
            </w:r>
          </w:ins>
          <w:r>
            <w:rPr>
              <w:webHidden/>
            </w:rPr>
          </w:r>
          <w:r>
            <w:rPr>
              <w:webHidden/>
            </w:rPr>
            <w:fldChar w:fldCharType="separate"/>
          </w:r>
          <w:ins w:id="138" w:author="Martinez De Hurtado Yela Fermin" w:date="2025-01-03T11:11:00Z" w16du:dateUtc="2025-01-03T10:11:00Z">
            <w:r>
              <w:rPr>
                <w:webHidden/>
              </w:rPr>
              <w:t>51</w:t>
            </w:r>
            <w:r>
              <w:rPr>
                <w:webHidden/>
              </w:rPr>
              <w:fldChar w:fldCharType="end"/>
            </w:r>
            <w:r w:rsidRPr="005B649B">
              <w:rPr>
                <w:rStyle w:val="Hipervnculo"/>
              </w:rPr>
              <w:fldChar w:fldCharType="end"/>
            </w:r>
          </w:ins>
        </w:p>
        <w:p w14:paraId="3E018339" w14:textId="73CA346B" w:rsidR="00931A7B" w:rsidRDefault="00931A7B">
          <w:pPr>
            <w:pStyle w:val="TDC3"/>
            <w:rPr>
              <w:ins w:id="139" w:author="Martinez De Hurtado Yela Fermin" w:date="2025-01-03T11:11:00Z" w16du:dateUtc="2025-01-03T10:11:00Z"/>
              <w:rFonts w:cstheme="minorBidi"/>
              <w:bCs w:val="0"/>
              <w:color w:val="auto"/>
              <w:kern w:val="2"/>
              <w:sz w:val="24"/>
              <w:szCs w:val="24"/>
              <w:lang w:val="es-ES" w:eastAsia="es-ES"/>
              <w14:ligatures w14:val="standardContextual"/>
            </w:rPr>
          </w:pPr>
          <w:ins w:id="14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A.1.28.</w:t>
            </w:r>
            <w:r>
              <w:rPr>
                <w:rFonts w:cstheme="minorBidi"/>
                <w:bCs w:val="0"/>
                <w:color w:val="auto"/>
                <w:kern w:val="2"/>
                <w:sz w:val="24"/>
                <w:szCs w:val="24"/>
                <w:lang w:val="es-ES" w:eastAsia="es-ES"/>
                <w14:ligatures w14:val="standardContextual"/>
              </w:rPr>
              <w:tab/>
            </w:r>
            <w:r w:rsidRPr="005B649B">
              <w:rPr>
                <w:rStyle w:val="Hipervnculo"/>
              </w:rPr>
              <w:t>Electricity generation from nuclear energy in existing installations</w:t>
            </w:r>
            <w:r>
              <w:rPr>
                <w:webHidden/>
              </w:rPr>
              <w:tab/>
            </w:r>
            <w:r>
              <w:rPr>
                <w:webHidden/>
              </w:rPr>
              <w:fldChar w:fldCharType="begin"/>
            </w:r>
            <w:r>
              <w:rPr>
                <w:webHidden/>
              </w:rPr>
              <w:instrText xml:space="preserve"> PAGEREF _Toc186795128 \h </w:instrText>
            </w:r>
          </w:ins>
          <w:r>
            <w:rPr>
              <w:webHidden/>
            </w:rPr>
          </w:r>
          <w:r>
            <w:rPr>
              <w:webHidden/>
            </w:rPr>
            <w:fldChar w:fldCharType="separate"/>
          </w:r>
          <w:ins w:id="141" w:author="Martinez De Hurtado Yela Fermin" w:date="2025-01-03T11:11:00Z" w16du:dateUtc="2025-01-03T10:11:00Z">
            <w:r>
              <w:rPr>
                <w:webHidden/>
              </w:rPr>
              <w:t>51</w:t>
            </w:r>
            <w:r>
              <w:rPr>
                <w:webHidden/>
              </w:rPr>
              <w:fldChar w:fldCharType="end"/>
            </w:r>
            <w:r w:rsidRPr="005B649B">
              <w:rPr>
                <w:rStyle w:val="Hipervnculo"/>
              </w:rPr>
              <w:fldChar w:fldCharType="end"/>
            </w:r>
          </w:ins>
        </w:p>
        <w:p w14:paraId="5B14018A" w14:textId="74BAE47F" w:rsidR="00931A7B" w:rsidRDefault="00931A7B">
          <w:pPr>
            <w:pStyle w:val="TDC3"/>
            <w:rPr>
              <w:ins w:id="142" w:author="Martinez De Hurtado Yela Fermin" w:date="2025-01-03T11:11:00Z" w16du:dateUtc="2025-01-03T10:11:00Z"/>
              <w:rFonts w:cstheme="minorBidi"/>
              <w:bCs w:val="0"/>
              <w:color w:val="auto"/>
              <w:kern w:val="2"/>
              <w:sz w:val="24"/>
              <w:szCs w:val="24"/>
              <w:lang w:val="es-ES" w:eastAsia="es-ES"/>
              <w14:ligatures w14:val="standardContextual"/>
            </w:rPr>
          </w:pPr>
          <w:ins w:id="14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"_Toc186795129"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A.1.29.</w:t>
            </w:r>
            <w:r>
              <w:rPr>
                <w:rFonts w:cstheme="minorBidi"/>
                <w:bCs w:val="0"/>
                <w:color w:val="auto"/>
                <w:kern w:val="2"/>
                <w:sz w:val="24"/>
                <w:szCs w:val="24"/>
                <w:lang w:val="es-ES" w:eastAsia="es-ES"/>
                <w14:ligatures w14:val="standardContextual"/>
              </w:rPr>
              <w:tab/>
            </w:r>
            <w:r w:rsidRPr="005B649B">
              <w:rPr>
                <w:rStyle w:val="Hipervnculo"/>
              </w:rPr>
              <w:t>Electricity generation from fossil gaseous fuels</w:t>
            </w:r>
            <w:r>
              <w:rPr>
                <w:webHidden/>
              </w:rPr>
              <w:tab/>
            </w:r>
            <w:r>
              <w:rPr>
                <w:webHidden/>
              </w:rPr>
              <w:fldChar w:fldCharType="begin"/>
            </w:r>
            <w:r>
              <w:rPr>
                <w:webHidden/>
              </w:rPr>
              <w:instrText xml:space="preserve"> PAGEREF _Toc186795129 \h </w:instrText>
            </w:r>
          </w:ins>
          <w:r>
            <w:rPr>
              <w:webHidden/>
            </w:rPr>
          </w:r>
          <w:r>
            <w:rPr>
              <w:webHidden/>
            </w:rPr>
            <w:fldChar w:fldCharType="separate"/>
          </w:r>
          <w:ins w:id="144" w:author="Martinez De Hurtado Yela Fermin" w:date="2025-01-03T11:11:00Z" w16du:dateUtc="2025-01-03T10:11:00Z">
            <w:r>
              <w:rPr>
                <w:webHidden/>
              </w:rPr>
              <w:t>52</w:t>
            </w:r>
            <w:r>
              <w:rPr>
                <w:webHidden/>
              </w:rPr>
              <w:fldChar w:fldCharType="end"/>
            </w:r>
            <w:r w:rsidRPr="005B649B">
              <w:rPr>
                <w:rStyle w:val="Hipervnculo"/>
              </w:rPr>
              <w:fldChar w:fldCharType="end"/>
            </w:r>
          </w:ins>
        </w:p>
        <w:p w14:paraId="298BF130" w14:textId="5DEFDB3E" w:rsidR="00931A7B" w:rsidRDefault="00931A7B">
          <w:pPr>
            <w:pStyle w:val="TDC3"/>
            <w:rPr>
              <w:ins w:id="145" w:author="Martinez De Hurtado Yela Fermin" w:date="2025-01-03T11:11:00Z" w16du:dateUtc="2025-01-03T10:11:00Z"/>
              <w:rFonts w:cstheme="minorBidi"/>
              <w:bCs w:val="0"/>
              <w:color w:val="auto"/>
              <w:kern w:val="2"/>
              <w:sz w:val="24"/>
              <w:szCs w:val="24"/>
              <w:lang w:val="es-ES" w:eastAsia="es-ES"/>
              <w14:ligatures w14:val="standardContextual"/>
            </w:rPr>
          </w:pPr>
          <w:ins w:id="14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A.1.30.</w:t>
            </w:r>
            <w:r>
              <w:rPr>
                <w:rFonts w:cstheme="minorBidi"/>
                <w:bCs w:val="0"/>
                <w:color w:val="auto"/>
                <w:kern w:val="2"/>
                <w:sz w:val="24"/>
                <w:szCs w:val="24"/>
                <w:lang w:val="es-ES" w:eastAsia="es-ES"/>
                <w14:ligatures w14:val="standardContextual"/>
              </w:rPr>
              <w:tab/>
            </w:r>
            <w:r w:rsidRPr="005B649B">
              <w:rPr>
                <w:rStyle w:val="Hipervnculo"/>
              </w:rPr>
              <w:t>Production of heat/cool from fossil gaseous fuels in an efficient district heating and cooling system</w:t>
            </w:r>
            <w:r>
              <w:rPr>
                <w:webHidden/>
              </w:rPr>
              <w:tab/>
            </w:r>
            <w:r>
              <w:rPr>
                <w:webHidden/>
              </w:rPr>
              <w:fldChar w:fldCharType="begin"/>
            </w:r>
            <w:r>
              <w:rPr>
                <w:webHidden/>
              </w:rPr>
              <w:instrText xml:space="preserve"> PAGEREF _Toc186795130 \h </w:instrText>
            </w:r>
          </w:ins>
          <w:r>
            <w:rPr>
              <w:webHidden/>
            </w:rPr>
          </w:r>
          <w:r>
            <w:rPr>
              <w:webHidden/>
            </w:rPr>
            <w:fldChar w:fldCharType="separate"/>
          </w:r>
          <w:ins w:id="147" w:author="Martinez De Hurtado Yela Fermin" w:date="2025-01-03T11:11:00Z" w16du:dateUtc="2025-01-03T10:11:00Z">
            <w:r>
              <w:rPr>
                <w:webHidden/>
              </w:rPr>
              <w:t>54</w:t>
            </w:r>
            <w:r>
              <w:rPr>
                <w:webHidden/>
              </w:rPr>
              <w:fldChar w:fldCharType="end"/>
            </w:r>
            <w:r w:rsidRPr="005B649B">
              <w:rPr>
                <w:rStyle w:val="Hipervnculo"/>
              </w:rPr>
              <w:fldChar w:fldCharType="end"/>
            </w:r>
          </w:ins>
        </w:p>
        <w:p w14:paraId="78B0810C" w14:textId="4A870095" w:rsidR="00931A7B" w:rsidRDefault="00931A7B">
          <w:pPr>
            <w:pStyle w:val="TDC3"/>
            <w:rPr>
              <w:ins w:id="148" w:author="Martinez De Hurtado Yela Fermin" w:date="2025-01-03T11:11:00Z" w16du:dateUtc="2025-01-03T10:11:00Z"/>
              <w:rFonts w:cstheme="minorBidi"/>
              <w:bCs w:val="0"/>
              <w:color w:val="auto"/>
              <w:kern w:val="2"/>
              <w:sz w:val="24"/>
              <w:szCs w:val="24"/>
              <w:lang w:val="es-ES" w:eastAsia="es-ES"/>
              <w14:ligatures w14:val="standardContextual"/>
            </w:rPr>
          </w:pPr>
          <w:ins w:id="14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A.1.31.</w:t>
            </w:r>
            <w:r>
              <w:rPr>
                <w:rFonts w:cstheme="minorBidi"/>
                <w:bCs w:val="0"/>
                <w:color w:val="auto"/>
                <w:kern w:val="2"/>
                <w:sz w:val="24"/>
                <w:szCs w:val="24"/>
                <w:lang w:val="es-ES" w:eastAsia="es-ES"/>
                <w14:ligatures w14:val="standardContextual"/>
              </w:rPr>
              <w:tab/>
            </w:r>
            <w:r w:rsidRPr="005B649B">
              <w:rPr>
                <w:rStyle w:val="Hipervnculo"/>
              </w:rPr>
              <w:t>High-efficiency co-generation of heat/cool and power from fossil gaseous fuels</w:t>
            </w:r>
            <w:r>
              <w:rPr>
                <w:webHidden/>
              </w:rPr>
              <w:tab/>
            </w:r>
            <w:r>
              <w:rPr>
                <w:webHidden/>
              </w:rPr>
              <w:fldChar w:fldCharType="begin"/>
            </w:r>
            <w:r>
              <w:rPr>
                <w:webHidden/>
              </w:rPr>
              <w:instrText xml:space="preserve"> PAGEREF _Toc186795131 \h </w:instrText>
            </w:r>
          </w:ins>
          <w:r>
            <w:rPr>
              <w:webHidden/>
            </w:rPr>
          </w:r>
          <w:r>
            <w:rPr>
              <w:webHidden/>
            </w:rPr>
            <w:fldChar w:fldCharType="separate"/>
          </w:r>
          <w:ins w:id="150" w:author="Martinez De Hurtado Yela Fermin" w:date="2025-01-03T11:11:00Z" w16du:dateUtc="2025-01-03T10:11:00Z">
            <w:r>
              <w:rPr>
                <w:webHidden/>
              </w:rPr>
              <w:t>55</w:t>
            </w:r>
            <w:r>
              <w:rPr>
                <w:webHidden/>
              </w:rPr>
              <w:fldChar w:fldCharType="end"/>
            </w:r>
            <w:r w:rsidRPr="005B649B">
              <w:rPr>
                <w:rStyle w:val="Hipervnculo"/>
              </w:rPr>
              <w:fldChar w:fldCharType="end"/>
            </w:r>
          </w:ins>
        </w:p>
        <w:p w14:paraId="2653958F" w14:textId="3033DADF" w:rsidR="00931A7B" w:rsidRDefault="00931A7B">
          <w:pPr>
            <w:pStyle w:val="TDC3"/>
            <w:rPr>
              <w:ins w:id="151" w:author="Martinez De Hurtado Yela Fermin" w:date="2025-01-03T11:11:00Z" w16du:dateUtc="2025-01-03T10:11:00Z"/>
              <w:rFonts w:cstheme="minorBidi"/>
              <w:bCs w:val="0"/>
              <w:color w:val="auto"/>
              <w:kern w:val="2"/>
              <w:sz w:val="24"/>
              <w:szCs w:val="24"/>
              <w:lang w:val="es-ES" w:eastAsia="es-ES"/>
              <w14:ligatures w14:val="standardContextual"/>
            </w:rPr>
          </w:pPr>
          <w:ins w:id="15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A.1.32.</w:t>
            </w:r>
            <w:r>
              <w:rPr>
                <w:rFonts w:cstheme="minorBidi"/>
                <w:bCs w:val="0"/>
                <w:color w:val="auto"/>
                <w:kern w:val="2"/>
                <w:sz w:val="24"/>
                <w:szCs w:val="24"/>
                <w:lang w:val="es-ES" w:eastAsia="es-ES"/>
                <w14:ligatures w14:val="standardContextual"/>
              </w:rPr>
              <w:tab/>
            </w:r>
            <w:r w:rsidRPr="005B649B">
              <w:rPr>
                <w:rStyle w:val="Hipervnculo"/>
              </w:rPr>
              <w:t>Renewable Energy Procurement</w:t>
            </w:r>
            <w:r>
              <w:rPr>
                <w:webHidden/>
              </w:rPr>
              <w:tab/>
            </w:r>
            <w:r>
              <w:rPr>
                <w:webHidden/>
              </w:rPr>
              <w:fldChar w:fldCharType="begin"/>
            </w:r>
            <w:r>
              <w:rPr>
                <w:webHidden/>
              </w:rPr>
              <w:instrText xml:space="preserve"> PAGEREF _Toc186795132 \h </w:instrText>
            </w:r>
          </w:ins>
          <w:r>
            <w:rPr>
              <w:webHidden/>
            </w:rPr>
          </w:r>
          <w:r>
            <w:rPr>
              <w:webHidden/>
            </w:rPr>
            <w:fldChar w:fldCharType="separate"/>
          </w:r>
          <w:ins w:id="153" w:author="Martinez De Hurtado Yela Fermin" w:date="2025-01-03T11:11:00Z" w16du:dateUtc="2025-01-03T10:11:00Z">
            <w:r>
              <w:rPr>
                <w:webHidden/>
              </w:rPr>
              <w:t>56</w:t>
            </w:r>
            <w:r>
              <w:rPr>
                <w:webHidden/>
              </w:rPr>
              <w:fldChar w:fldCharType="end"/>
            </w:r>
            <w:r w:rsidRPr="005B649B">
              <w:rPr>
                <w:rStyle w:val="Hipervnculo"/>
              </w:rPr>
              <w:fldChar w:fldCharType="end"/>
            </w:r>
          </w:ins>
        </w:p>
        <w:p w14:paraId="6F9D4D83" w14:textId="6AE21264" w:rsidR="00931A7B" w:rsidRDefault="00931A7B">
          <w:pPr>
            <w:pStyle w:val="TDC3"/>
            <w:rPr>
              <w:ins w:id="154" w:author="Martinez De Hurtado Yela Fermin" w:date="2025-01-03T11:11:00Z" w16du:dateUtc="2025-01-03T10:11:00Z"/>
              <w:rFonts w:cstheme="minorBidi"/>
              <w:bCs w:val="0"/>
              <w:color w:val="auto"/>
              <w:kern w:val="2"/>
              <w:sz w:val="24"/>
              <w:szCs w:val="24"/>
              <w:lang w:val="es-ES" w:eastAsia="es-ES"/>
              <w14:ligatures w14:val="standardContextual"/>
            </w:rPr>
          </w:pPr>
          <w:ins w:id="15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A.1.33.</w:t>
            </w:r>
            <w:r>
              <w:rPr>
                <w:rFonts w:cstheme="minorBidi"/>
                <w:bCs w:val="0"/>
                <w:color w:val="auto"/>
                <w:kern w:val="2"/>
                <w:sz w:val="24"/>
                <w:szCs w:val="24"/>
                <w:lang w:val="es-ES" w:eastAsia="es-ES"/>
                <w14:ligatures w14:val="standardContextual"/>
              </w:rPr>
              <w:tab/>
            </w:r>
            <w:r w:rsidRPr="005B649B">
              <w:rPr>
                <w:rStyle w:val="Hipervnculo"/>
              </w:rPr>
              <w:t>Terminology definitions</w:t>
            </w:r>
            <w:r>
              <w:rPr>
                <w:webHidden/>
              </w:rPr>
              <w:tab/>
            </w:r>
            <w:r>
              <w:rPr>
                <w:webHidden/>
              </w:rPr>
              <w:fldChar w:fldCharType="begin"/>
            </w:r>
            <w:r>
              <w:rPr>
                <w:webHidden/>
              </w:rPr>
              <w:instrText xml:space="preserve"> PAGEREF _Toc186795133 \h </w:instrText>
            </w:r>
          </w:ins>
          <w:r>
            <w:rPr>
              <w:webHidden/>
            </w:rPr>
          </w:r>
          <w:r>
            <w:rPr>
              <w:webHidden/>
            </w:rPr>
            <w:fldChar w:fldCharType="separate"/>
          </w:r>
          <w:ins w:id="156" w:author="Martinez De Hurtado Yela Fermin" w:date="2025-01-03T11:11:00Z" w16du:dateUtc="2025-01-03T10:11:00Z">
            <w:r>
              <w:rPr>
                <w:webHidden/>
              </w:rPr>
              <w:t>56</w:t>
            </w:r>
            <w:r>
              <w:rPr>
                <w:webHidden/>
              </w:rPr>
              <w:fldChar w:fldCharType="end"/>
            </w:r>
            <w:r w:rsidRPr="005B649B">
              <w:rPr>
                <w:rStyle w:val="Hipervnculo"/>
              </w:rPr>
              <w:fldChar w:fldCharType="end"/>
            </w:r>
          </w:ins>
        </w:p>
        <w:p w14:paraId="00B38E22" w14:textId="4AFD6C58" w:rsidR="00931A7B" w:rsidRPr="00C65A3D" w:rsidRDefault="00931A7B">
          <w:pPr>
            <w:pStyle w:val="TDC2"/>
            <w:rPr>
              <w:ins w:id="157" w:author="Martinez De Hurtado Yela Fermin" w:date="2025-01-03T11:11:00Z" w16du:dateUtc="2025-01-03T10:11:00Z"/>
              <w:rFonts w:cstheme="minorBidi"/>
              <w:b/>
              <w:bCs w:val="0"/>
              <w:color w:val="auto"/>
              <w:kern w:val="2"/>
              <w:sz w:val="24"/>
              <w:szCs w:val="24"/>
              <w:lang w:val="es-ES" w:eastAsia="es-ES"/>
              <w14:ligatures w14:val="standardContextual"/>
              <w:rPrChange w:id="158" w:author="Martinez De Hurtado Yela Fermin" w:date="2025-01-03T11:20:00Z" w16du:dateUtc="2025-01-03T10:20:00Z">
                <w:rPr>
                  <w:ins w:id="159"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160" w:author="Martinez De Hurtado Yela Fermin" w:date="2025-01-03T11:11:00Z" w16du:dateUtc="2025-01-03T10:11:00Z">
            <w:r w:rsidRPr="00C65A3D">
              <w:rPr>
                <w:rStyle w:val="Hipervnculo"/>
                <w:b/>
                <w:bCs w:val="0"/>
                <w:rPrChange w:id="161" w:author="Martinez De Hurtado Yela Fermin" w:date="2025-01-03T11:20:00Z" w16du:dateUtc="2025-01-03T10:20:00Z">
                  <w:rPr>
                    <w:rStyle w:val="Hipervnculo"/>
                  </w:rPr>
                </w:rPrChange>
              </w:rPr>
              <w:fldChar w:fldCharType="begin"/>
            </w:r>
            <w:r w:rsidRPr="00C65A3D">
              <w:rPr>
                <w:rStyle w:val="Hipervnculo"/>
                <w:b/>
                <w:bCs w:val="0"/>
                <w:rPrChange w:id="162" w:author="Martinez De Hurtado Yela Fermin" w:date="2025-01-03T11:20:00Z" w16du:dateUtc="2025-01-03T10:20:00Z">
                  <w:rPr>
                    <w:rStyle w:val="Hipervnculo"/>
                  </w:rPr>
                </w:rPrChange>
              </w:rPr>
              <w:instrText xml:space="preserve"> </w:instrText>
            </w:r>
            <w:r w:rsidRPr="00C65A3D">
              <w:rPr>
                <w:b/>
                <w:bCs w:val="0"/>
                <w:rPrChange w:id="163" w:author="Martinez De Hurtado Yela Fermin" w:date="2025-01-03T11:20:00Z" w16du:dateUtc="2025-01-03T10:20:00Z">
                  <w:rPr/>
                </w:rPrChange>
              </w:rPr>
              <w:instrText>HYPERLINK \l "_Toc186795134"</w:instrText>
            </w:r>
            <w:r w:rsidRPr="00C65A3D">
              <w:rPr>
                <w:rStyle w:val="Hipervnculo"/>
                <w:b/>
                <w:bCs w:val="0"/>
                <w:rPrChange w:id="164" w:author="Martinez De Hurtado Yela Fermin" w:date="2025-01-03T11:20:00Z" w16du:dateUtc="2025-01-03T10:20:00Z">
                  <w:rPr>
                    <w:rStyle w:val="Hipervnculo"/>
                  </w:rPr>
                </w:rPrChange>
              </w:rPr>
              <w:instrText xml:space="preserve"> </w:instrText>
            </w:r>
            <w:r w:rsidRPr="0047714D">
              <w:rPr>
                <w:rStyle w:val="Hipervnculo"/>
                <w:b/>
                <w:bCs w:val="0"/>
              </w:rPr>
            </w:r>
            <w:r w:rsidRPr="00C65A3D">
              <w:rPr>
                <w:rStyle w:val="Hipervnculo"/>
                <w:b/>
                <w:bCs w:val="0"/>
                <w:rPrChange w:id="165" w:author="Martinez De Hurtado Yela Fermin" w:date="2025-01-03T11:20:00Z" w16du:dateUtc="2025-01-03T10:20:00Z">
                  <w:rPr>
                    <w:rStyle w:val="Hipervnculo"/>
                  </w:rPr>
                </w:rPrChange>
              </w:rPr>
              <w:fldChar w:fldCharType="separate"/>
            </w:r>
            <w:r w:rsidRPr="00C65A3D">
              <w:rPr>
                <w:rStyle w:val="Hipervnculo"/>
                <w:b/>
                <w:bCs w:val="0"/>
                <w:rPrChange w:id="166" w:author="Martinez De Hurtado Yela Fermin" w:date="2025-01-03T11:20:00Z" w16du:dateUtc="2025-01-03T10:20:00Z">
                  <w:rPr>
                    <w:rStyle w:val="Hipervnculo"/>
                  </w:rPr>
                </w:rPrChange>
              </w:rPr>
              <w:t>A.2.</w:t>
            </w:r>
            <w:r w:rsidRPr="00C65A3D">
              <w:rPr>
                <w:rFonts w:cstheme="minorBidi"/>
                <w:b/>
                <w:bCs w:val="0"/>
                <w:color w:val="auto"/>
                <w:kern w:val="2"/>
                <w:sz w:val="24"/>
                <w:szCs w:val="24"/>
                <w:lang w:val="es-ES" w:eastAsia="es-ES"/>
                <w14:ligatures w14:val="standardContextual"/>
                <w:rPrChange w:id="167" w:author="Martinez De Hurtado Yela Fermin" w:date="2025-01-03T11:20:00Z" w16du:dateUtc="2025-01-03T10:20:00Z">
                  <w:rPr>
                    <w:rFonts w:cstheme="minorBidi"/>
                    <w:bCs w:val="0"/>
                    <w:color w:val="auto"/>
                    <w:kern w:val="2"/>
                    <w:sz w:val="24"/>
                    <w:szCs w:val="24"/>
                    <w:lang w:val="es-ES" w:eastAsia="es-ES"/>
                    <w14:ligatures w14:val="standardContextual"/>
                  </w:rPr>
                </w:rPrChange>
              </w:rPr>
              <w:tab/>
            </w:r>
            <w:r w:rsidRPr="00C65A3D">
              <w:rPr>
                <w:rStyle w:val="Hipervnculo"/>
                <w:b/>
                <w:bCs w:val="0"/>
                <w:rPrChange w:id="168" w:author="Martinez De Hurtado Yela Fermin" w:date="2025-01-03T11:20:00Z" w16du:dateUtc="2025-01-03T10:20:00Z">
                  <w:rPr>
                    <w:rStyle w:val="Hipervnculo"/>
                  </w:rPr>
                </w:rPrChange>
              </w:rPr>
              <w:t>Transport</w:t>
            </w:r>
            <w:r w:rsidRPr="00C65A3D">
              <w:rPr>
                <w:b/>
                <w:bCs w:val="0"/>
                <w:webHidden/>
                <w:rPrChange w:id="169" w:author="Martinez De Hurtado Yela Fermin" w:date="2025-01-03T11:20:00Z" w16du:dateUtc="2025-01-03T10:20:00Z">
                  <w:rPr>
                    <w:webHidden/>
                  </w:rPr>
                </w:rPrChange>
              </w:rPr>
              <w:tab/>
            </w:r>
            <w:r w:rsidRPr="00C65A3D">
              <w:rPr>
                <w:b/>
                <w:bCs w:val="0"/>
                <w:webHidden/>
                <w:rPrChange w:id="170" w:author="Martinez De Hurtado Yela Fermin" w:date="2025-01-03T11:20:00Z" w16du:dateUtc="2025-01-03T10:20:00Z">
                  <w:rPr>
                    <w:webHidden/>
                  </w:rPr>
                </w:rPrChange>
              </w:rPr>
              <w:fldChar w:fldCharType="begin"/>
            </w:r>
            <w:r w:rsidRPr="00C65A3D">
              <w:rPr>
                <w:b/>
                <w:bCs w:val="0"/>
                <w:webHidden/>
                <w:rPrChange w:id="171" w:author="Martinez De Hurtado Yela Fermin" w:date="2025-01-03T11:20:00Z" w16du:dateUtc="2025-01-03T10:20:00Z">
                  <w:rPr>
                    <w:webHidden/>
                  </w:rPr>
                </w:rPrChange>
              </w:rPr>
              <w:instrText xml:space="preserve"> PAGEREF _Toc186795134 \h </w:instrText>
            </w:r>
          </w:ins>
          <w:r w:rsidRPr="0047714D">
            <w:rPr>
              <w:b/>
              <w:bCs w:val="0"/>
              <w:webHidden/>
            </w:rPr>
          </w:r>
          <w:r w:rsidRPr="00C65A3D">
            <w:rPr>
              <w:b/>
              <w:bCs w:val="0"/>
              <w:webHidden/>
              <w:rPrChange w:id="172" w:author="Martinez De Hurtado Yela Fermin" w:date="2025-01-03T11:20:00Z" w16du:dateUtc="2025-01-03T10:20:00Z">
                <w:rPr>
                  <w:webHidden/>
                </w:rPr>
              </w:rPrChange>
            </w:rPr>
            <w:fldChar w:fldCharType="separate"/>
          </w:r>
          <w:ins w:id="173" w:author="Martinez De Hurtado Yela Fermin" w:date="2025-01-03T11:11:00Z" w16du:dateUtc="2025-01-03T10:11:00Z">
            <w:r w:rsidRPr="00C65A3D">
              <w:rPr>
                <w:b/>
                <w:bCs w:val="0"/>
                <w:webHidden/>
                <w:rPrChange w:id="174" w:author="Martinez De Hurtado Yela Fermin" w:date="2025-01-03T11:20:00Z" w16du:dateUtc="2025-01-03T10:20:00Z">
                  <w:rPr>
                    <w:webHidden/>
                  </w:rPr>
                </w:rPrChange>
              </w:rPr>
              <w:t>59</w:t>
            </w:r>
            <w:r w:rsidRPr="00C65A3D">
              <w:rPr>
                <w:b/>
                <w:bCs w:val="0"/>
                <w:webHidden/>
                <w:rPrChange w:id="175" w:author="Martinez De Hurtado Yela Fermin" w:date="2025-01-03T11:20:00Z" w16du:dateUtc="2025-01-03T10:20:00Z">
                  <w:rPr>
                    <w:webHidden/>
                  </w:rPr>
                </w:rPrChange>
              </w:rPr>
              <w:fldChar w:fldCharType="end"/>
            </w:r>
            <w:r w:rsidRPr="00C65A3D">
              <w:rPr>
                <w:rStyle w:val="Hipervnculo"/>
                <w:b/>
                <w:bCs w:val="0"/>
                <w:rPrChange w:id="176" w:author="Martinez De Hurtado Yela Fermin" w:date="2025-01-03T11:20:00Z" w16du:dateUtc="2025-01-03T10:20:00Z">
                  <w:rPr>
                    <w:rStyle w:val="Hipervnculo"/>
                  </w:rPr>
                </w:rPrChange>
              </w:rPr>
              <w:fldChar w:fldCharType="end"/>
            </w:r>
          </w:ins>
        </w:p>
        <w:p w14:paraId="0360656E" w14:textId="5FB32C04" w:rsidR="00931A7B" w:rsidRDefault="00931A7B">
          <w:pPr>
            <w:pStyle w:val="TDC3"/>
            <w:rPr>
              <w:ins w:id="177" w:author="Martinez De Hurtado Yela Fermin" w:date="2025-01-03T11:11:00Z" w16du:dateUtc="2025-01-03T10:11:00Z"/>
              <w:rFonts w:cstheme="minorBidi"/>
              <w:bCs w:val="0"/>
              <w:color w:val="auto"/>
              <w:kern w:val="2"/>
              <w:sz w:val="24"/>
              <w:szCs w:val="24"/>
              <w:lang w:val="es-ES" w:eastAsia="es-ES"/>
              <w14:ligatures w14:val="standardContextual"/>
            </w:rPr>
          </w:pPr>
          <w:ins w:id="17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w:t>
            </w:r>
            <w:r>
              <w:rPr>
                <w:rFonts w:cstheme="minorBidi"/>
                <w:bCs w:val="0"/>
                <w:color w:val="auto"/>
                <w:kern w:val="2"/>
                <w:sz w:val="24"/>
                <w:szCs w:val="24"/>
                <w:lang w:val="es-ES" w:eastAsia="es-ES"/>
                <w14:ligatures w14:val="standardContextual"/>
              </w:rPr>
              <w:tab/>
            </w:r>
            <w:r w:rsidRPr="005B649B">
              <w:rPr>
                <w:rStyle w:val="Hipervnculo"/>
              </w:rPr>
              <w:t>Passenger interurban rail transport</w:t>
            </w:r>
            <w:r>
              <w:rPr>
                <w:webHidden/>
              </w:rPr>
              <w:tab/>
            </w:r>
            <w:r>
              <w:rPr>
                <w:webHidden/>
              </w:rPr>
              <w:fldChar w:fldCharType="begin"/>
            </w:r>
            <w:r>
              <w:rPr>
                <w:webHidden/>
              </w:rPr>
              <w:instrText xml:space="preserve"> PAGEREF _Toc186795135 \h </w:instrText>
            </w:r>
          </w:ins>
          <w:r>
            <w:rPr>
              <w:webHidden/>
            </w:rPr>
          </w:r>
          <w:r>
            <w:rPr>
              <w:webHidden/>
            </w:rPr>
            <w:fldChar w:fldCharType="separate"/>
          </w:r>
          <w:ins w:id="179" w:author="Martinez De Hurtado Yela Fermin" w:date="2025-01-03T11:11:00Z" w16du:dateUtc="2025-01-03T10:11:00Z">
            <w:r>
              <w:rPr>
                <w:webHidden/>
              </w:rPr>
              <w:t>61</w:t>
            </w:r>
            <w:r>
              <w:rPr>
                <w:webHidden/>
              </w:rPr>
              <w:fldChar w:fldCharType="end"/>
            </w:r>
            <w:r w:rsidRPr="005B649B">
              <w:rPr>
                <w:rStyle w:val="Hipervnculo"/>
              </w:rPr>
              <w:fldChar w:fldCharType="end"/>
            </w:r>
          </w:ins>
        </w:p>
        <w:p w14:paraId="241FCD7C" w14:textId="0A08275E" w:rsidR="00931A7B" w:rsidRDefault="00931A7B">
          <w:pPr>
            <w:pStyle w:val="TDC3"/>
            <w:rPr>
              <w:ins w:id="180" w:author="Martinez De Hurtado Yela Fermin" w:date="2025-01-03T11:11:00Z" w16du:dateUtc="2025-01-03T10:11:00Z"/>
              <w:rFonts w:cstheme="minorBidi"/>
              <w:bCs w:val="0"/>
              <w:color w:val="auto"/>
              <w:kern w:val="2"/>
              <w:sz w:val="24"/>
              <w:szCs w:val="24"/>
              <w:lang w:val="es-ES" w:eastAsia="es-ES"/>
              <w14:ligatures w14:val="standardContextual"/>
            </w:rPr>
          </w:pPr>
          <w:ins w:id="18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A.2.2.</w:t>
            </w:r>
            <w:r>
              <w:rPr>
                <w:rFonts w:cstheme="minorBidi"/>
                <w:bCs w:val="0"/>
                <w:color w:val="auto"/>
                <w:kern w:val="2"/>
                <w:sz w:val="24"/>
                <w:szCs w:val="24"/>
                <w:lang w:val="es-ES" w:eastAsia="es-ES"/>
                <w14:ligatures w14:val="standardContextual"/>
              </w:rPr>
              <w:tab/>
            </w:r>
            <w:r w:rsidRPr="005B649B">
              <w:rPr>
                <w:rStyle w:val="Hipervnculo"/>
              </w:rPr>
              <w:t>Freight rail transport</w:t>
            </w:r>
            <w:r>
              <w:rPr>
                <w:webHidden/>
              </w:rPr>
              <w:tab/>
            </w:r>
            <w:r>
              <w:rPr>
                <w:webHidden/>
              </w:rPr>
              <w:fldChar w:fldCharType="begin"/>
            </w:r>
            <w:r>
              <w:rPr>
                <w:webHidden/>
              </w:rPr>
              <w:instrText xml:space="preserve"> PAGEREF _Toc186795136 \h </w:instrText>
            </w:r>
          </w:ins>
          <w:r>
            <w:rPr>
              <w:webHidden/>
            </w:rPr>
          </w:r>
          <w:r>
            <w:rPr>
              <w:webHidden/>
            </w:rPr>
            <w:fldChar w:fldCharType="separate"/>
          </w:r>
          <w:ins w:id="182" w:author="Martinez De Hurtado Yela Fermin" w:date="2025-01-03T11:11:00Z" w16du:dateUtc="2025-01-03T10:11:00Z">
            <w:r>
              <w:rPr>
                <w:webHidden/>
              </w:rPr>
              <w:t>61</w:t>
            </w:r>
            <w:r>
              <w:rPr>
                <w:webHidden/>
              </w:rPr>
              <w:fldChar w:fldCharType="end"/>
            </w:r>
            <w:r w:rsidRPr="005B649B">
              <w:rPr>
                <w:rStyle w:val="Hipervnculo"/>
              </w:rPr>
              <w:fldChar w:fldCharType="end"/>
            </w:r>
          </w:ins>
        </w:p>
        <w:p w14:paraId="731AC693" w14:textId="7BA400ED" w:rsidR="00931A7B" w:rsidRDefault="00931A7B">
          <w:pPr>
            <w:pStyle w:val="TDC3"/>
            <w:rPr>
              <w:ins w:id="183" w:author="Martinez De Hurtado Yela Fermin" w:date="2025-01-03T11:11:00Z" w16du:dateUtc="2025-01-03T10:11:00Z"/>
              <w:rFonts w:cstheme="minorBidi"/>
              <w:bCs w:val="0"/>
              <w:color w:val="auto"/>
              <w:kern w:val="2"/>
              <w:sz w:val="24"/>
              <w:szCs w:val="24"/>
              <w:lang w:val="es-ES" w:eastAsia="es-ES"/>
              <w14:ligatures w14:val="standardContextual"/>
            </w:rPr>
          </w:pPr>
          <w:ins w:id="18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A.2.3.</w:t>
            </w:r>
            <w:r>
              <w:rPr>
                <w:rFonts w:cstheme="minorBidi"/>
                <w:bCs w:val="0"/>
                <w:color w:val="auto"/>
                <w:kern w:val="2"/>
                <w:sz w:val="24"/>
                <w:szCs w:val="24"/>
                <w:lang w:val="es-ES" w:eastAsia="es-ES"/>
                <w14:ligatures w14:val="standardContextual"/>
              </w:rPr>
              <w:tab/>
            </w:r>
            <w:r w:rsidRPr="005B649B">
              <w:rPr>
                <w:rStyle w:val="Hipervnculo"/>
              </w:rPr>
              <w:t>Urban and suburban transport, road passenger transport</w:t>
            </w:r>
            <w:r>
              <w:rPr>
                <w:webHidden/>
              </w:rPr>
              <w:tab/>
            </w:r>
            <w:r>
              <w:rPr>
                <w:webHidden/>
              </w:rPr>
              <w:fldChar w:fldCharType="begin"/>
            </w:r>
            <w:r>
              <w:rPr>
                <w:webHidden/>
              </w:rPr>
              <w:instrText xml:space="preserve"> PAGEREF _Toc186795137 \h </w:instrText>
            </w:r>
          </w:ins>
          <w:r>
            <w:rPr>
              <w:webHidden/>
            </w:rPr>
          </w:r>
          <w:r>
            <w:rPr>
              <w:webHidden/>
            </w:rPr>
            <w:fldChar w:fldCharType="separate"/>
          </w:r>
          <w:ins w:id="185" w:author="Martinez De Hurtado Yela Fermin" w:date="2025-01-03T11:11:00Z" w16du:dateUtc="2025-01-03T10:11:00Z">
            <w:r>
              <w:rPr>
                <w:webHidden/>
              </w:rPr>
              <w:t>62</w:t>
            </w:r>
            <w:r>
              <w:rPr>
                <w:webHidden/>
              </w:rPr>
              <w:fldChar w:fldCharType="end"/>
            </w:r>
            <w:r w:rsidRPr="005B649B">
              <w:rPr>
                <w:rStyle w:val="Hipervnculo"/>
              </w:rPr>
              <w:fldChar w:fldCharType="end"/>
            </w:r>
          </w:ins>
        </w:p>
        <w:p w14:paraId="6540DC9D" w14:textId="379EB4E8" w:rsidR="00931A7B" w:rsidRDefault="00931A7B">
          <w:pPr>
            <w:pStyle w:val="TDC3"/>
            <w:rPr>
              <w:ins w:id="186" w:author="Martinez De Hurtado Yela Fermin" w:date="2025-01-03T11:11:00Z" w16du:dateUtc="2025-01-03T10:11:00Z"/>
              <w:rFonts w:cstheme="minorBidi"/>
              <w:bCs w:val="0"/>
              <w:color w:val="auto"/>
              <w:kern w:val="2"/>
              <w:sz w:val="24"/>
              <w:szCs w:val="24"/>
              <w:lang w:val="es-ES" w:eastAsia="es-ES"/>
              <w14:ligatures w14:val="standardContextual"/>
            </w:rPr>
          </w:pPr>
          <w:ins w:id="18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A.2.4.</w:t>
            </w:r>
            <w:r>
              <w:rPr>
                <w:rFonts w:cstheme="minorBidi"/>
                <w:bCs w:val="0"/>
                <w:color w:val="auto"/>
                <w:kern w:val="2"/>
                <w:sz w:val="24"/>
                <w:szCs w:val="24"/>
                <w:lang w:val="es-ES" w:eastAsia="es-ES"/>
                <w14:ligatures w14:val="standardContextual"/>
              </w:rPr>
              <w:tab/>
            </w:r>
            <w:r w:rsidRPr="005B649B">
              <w:rPr>
                <w:rStyle w:val="Hipervnculo"/>
              </w:rPr>
              <w:t>Operation of personal mobility devices, cycle logistics</w:t>
            </w:r>
            <w:r>
              <w:rPr>
                <w:webHidden/>
              </w:rPr>
              <w:tab/>
            </w:r>
            <w:r>
              <w:rPr>
                <w:webHidden/>
              </w:rPr>
              <w:fldChar w:fldCharType="begin"/>
            </w:r>
            <w:r>
              <w:rPr>
                <w:webHidden/>
              </w:rPr>
              <w:instrText xml:space="preserve"> PAGEREF _Toc186795138 \h </w:instrText>
            </w:r>
          </w:ins>
          <w:r>
            <w:rPr>
              <w:webHidden/>
            </w:rPr>
          </w:r>
          <w:r>
            <w:rPr>
              <w:webHidden/>
            </w:rPr>
            <w:fldChar w:fldCharType="separate"/>
          </w:r>
          <w:ins w:id="188" w:author="Martinez De Hurtado Yela Fermin" w:date="2025-01-03T11:11:00Z" w16du:dateUtc="2025-01-03T10:11:00Z">
            <w:r>
              <w:rPr>
                <w:webHidden/>
              </w:rPr>
              <w:t>62</w:t>
            </w:r>
            <w:r>
              <w:rPr>
                <w:webHidden/>
              </w:rPr>
              <w:fldChar w:fldCharType="end"/>
            </w:r>
            <w:r w:rsidRPr="005B649B">
              <w:rPr>
                <w:rStyle w:val="Hipervnculo"/>
              </w:rPr>
              <w:fldChar w:fldCharType="end"/>
            </w:r>
          </w:ins>
        </w:p>
        <w:p w14:paraId="045C6827" w14:textId="70D8EE0C" w:rsidR="00931A7B" w:rsidRDefault="00931A7B">
          <w:pPr>
            <w:pStyle w:val="TDC3"/>
            <w:rPr>
              <w:ins w:id="189" w:author="Martinez De Hurtado Yela Fermin" w:date="2025-01-03T11:11:00Z" w16du:dateUtc="2025-01-03T10:11:00Z"/>
              <w:rFonts w:cstheme="minorBidi"/>
              <w:bCs w:val="0"/>
              <w:color w:val="auto"/>
              <w:kern w:val="2"/>
              <w:sz w:val="24"/>
              <w:szCs w:val="24"/>
              <w:lang w:val="es-ES" w:eastAsia="es-ES"/>
              <w14:ligatures w14:val="standardContextual"/>
            </w:rPr>
          </w:pPr>
          <w:ins w:id="19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"_Toc186795139"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A.2.5.</w:t>
            </w:r>
            <w:r>
              <w:rPr>
                <w:rFonts w:cstheme="minorBidi"/>
                <w:bCs w:val="0"/>
                <w:color w:val="auto"/>
                <w:kern w:val="2"/>
                <w:sz w:val="24"/>
                <w:szCs w:val="24"/>
                <w:lang w:val="es-ES" w:eastAsia="es-ES"/>
                <w14:ligatures w14:val="standardContextual"/>
              </w:rPr>
              <w:tab/>
            </w:r>
            <w:r w:rsidRPr="005B649B">
              <w:rPr>
                <w:rStyle w:val="Hipervnculo"/>
              </w:rPr>
              <w:t>Transport by motorbikes, passenger cars and light commercial vehicles</w:t>
            </w:r>
            <w:r>
              <w:rPr>
                <w:webHidden/>
              </w:rPr>
              <w:tab/>
            </w:r>
            <w:r>
              <w:rPr>
                <w:webHidden/>
              </w:rPr>
              <w:fldChar w:fldCharType="begin"/>
            </w:r>
            <w:r>
              <w:rPr>
                <w:webHidden/>
              </w:rPr>
              <w:instrText xml:space="preserve"> PAGEREF _Toc186795139 \h </w:instrText>
            </w:r>
          </w:ins>
          <w:r>
            <w:rPr>
              <w:webHidden/>
            </w:rPr>
          </w:r>
          <w:r>
            <w:rPr>
              <w:webHidden/>
            </w:rPr>
            <w:fldChar w:fldCharType="separate"/>
          </w:r>
          <w:ins w:id="191" w:author="Martinez De Hurtado Yela Fermin" w:date="2025-01-03T11:11:00Z" w16du:dateUtc="2025-01-03T10:11:00Z">
            <w:r>
              <w:rPr>
                <w:webHidden/>
              </w:rPr>
              <w:t>63</w:t>
            </w:r>
            <w:r>
              <w:rPr>
                <w:webHidden/>
              </w:rPr>
              <w:fldChar w:fldCharType="end"/>
            </w:r>
            <w:r w:rsidRPr="005B649B">
              <w:rPr>
                <w:rStyle w:val="Hipervnculo"/>
              </w:rPr>
              <w:fldChar w:fldCharType="end"/>
            </w:r>
          </w:ins>
        </w:p>
        <w:p w14:paraId="68144FF8" w14:textId="165275D8" w:rsidR="00931A7B" w:rsidRDefault="00931A7B">
          <w:pPr>
            <w:pStyle w:val="TDC3"/>
            <w:rPr>
              <w:ins w:id="192" w:author="Martinez De Hurtado Yela Fermin" w:date="2025-01-03T11:11:00Z" w16du:dateUtc="2025-01-03T10:11:00Z"/>
              <w:rFonts w:cstheme="minorBidi"/>
              <w:bCs w:val="0"/>
              <w:color w:val="auto"/>
              <w:kern w:val="2"/>
              <w:sz w:val="24"/>
              <w:szCs w:val="24"/>
              <w:lang w:val="es-ES" w:eastAsia="es-ES"/>
              <w14:ligatures w14:val="standardContextual"/>
            </w:rPr>
          </w:pPr>
          <w:ins w:id="19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A.2.6.</w:t>
            </w:r>
            <w:r>
              <w:rPr>
                <w:rFonts w:cstheme="minorBidi"/>
                <w:bCs w:val="0"/>
                <w:color w:val="auto"/>
                <w:kern w:val="2"/>
                <w:sz w:val="24"/>
                <w:szCs w:val="24"/>
                <w:lang w:val="es-ES" w:eastAsia="es-ES"/>
                <w14:ligatures w14:val="standardContextual"/>
              </w:rPr>
              <w:tab/>
            </w:r>
            <w:r w:rsidRPr="005B649B">
              <w:rPr>
                <w:rStyle w:val="Hipervnculo"/>
              </w:rPr>
              <w:t>Freight transport services by road</w:t>
            </w:r>
            <w:r>
              <w:rPr>
                <w:webHidden/>
              </w:rPr>
              <w:tab/>
            </w:r>
            <w:r>
              <w:rPr>
                <w:webHidden/>
              </w:rPr>
              <w:fldChar w:fldCharType="begin"/>
            </w:r>
            <w:r>
              <w:rPr>
                <w:webHidden/>
              </w:rPr>
              <w:instrText xml:space="preserve"> PAGEREF _Toc186795140 \h </w:instrText>
            </w:r>
          </w:ins>
          <w:r>
            <w:rPr>
              <w:webHidden/>
            </w:rPr>
          </w:r>
          <w:r>
            <w:rPr>
              <w:webHidden/>
            </w:rPr>
            <w:fldChar w:fldCharType="separate"/>
          </w:r>
          <w:ins w:id="194" w:author="Martinez De Hurtado Yela Fermin" w:date="2025-01-03T11:11:00Z" w16du:dateUtc="2025-01-03T10:11:00Z">
            <w:r>
              <w:rPr>
                <w:webHidden/>
              </w:rPr>
              <w:t>63</w:t>
            </w:r>
            <w:r>
              <w:rPr>
                <w:webHidden/>
              </w:rPr>
              <w:fldChar w:fldCharType="end"/>
            </w:r>
            <w:r w:rsidRPr="005B649B">
              <w:rPr>
                <w:rStyle w:val="Hipervnculo"/>
              </w:rPr>
              <w:fldChar w:fldCharType="end"/>
            </w:r>
          </w:ins>
        </w:p>
        <w:p w14:paraId="6E4CD8F3" w14:textId="383F14AA" w:rsidR="00931A7B" w:rsidRDefault="00931A7B">
          <w:pPr>
            <w:pStyle w:val="TDC3"/>
            <w:rPr>
              <w:ins w:id="195" w:author="Martinez De Hurtado Yela Fermin" w:date="2025-01-03T11:11:00Z" w16du:dateUtc="2025-01-03T10:11:00Z"/>
              <w:rFonts w:cstheme="minorBidi"/>
              <w:bCs w:val="0"/>
              <w:color w:val="auto"/>
              <w:kern w:val="2"/>
              <w:sz w:val="24"/>
              <w:szCs w:val="24"/>
              <w:lang w:val="es-ES" w:eastAsia="es-ES"/>
              <w14:ligatures w14:val="standardContextual"/>
            </w:rPr>
          </w:pPr>
          <w:ins w:id="19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A.2.7.</w:t>
            </w:r>
            <w:r>
              <w:rPr>
                <w:rFonts w:cstheme="minorBidi"/>
                <w:bCs w:val="0"/>
                <w:color w:val="auto"/>
                <w:kern w:val="2"/>
                <w:sz w:val="24"/>
                <w:szCs w:val="24"/>
                <w:lang w:val="es-ES" w:eastAsia="es-ES"/>
                <w14:ligatures w14:val="standardContextual"/>
              </w:rPr>
              <w:tab/>
            </w:r>
            <w:r w:rsidRPr="005B649B">
              <w:rPr>
                <w:rStyle w:val="Hipervnculo"/>
              </w:rPr>
              <w:t>Inland passenger water transport</w:t>
            </w:r>
            <w:r>
              <w:rPr>
                <w:webHidden/>
              </w:rPr>
              <w:tab/>
            </w:r>
            <w:r>
              <w:rPr>
                <w:webHidden/>
              </w:rPr>
              <w:fldChar w:fldCharType="begin"/>
            </w:r>
            <w:r>
              <w:rPr>
                <w:webHidden/>
              </w:rPr>
              <w:instrText xml:space="preserve"> PAGEREF _Toc186795141 \h </w:instrText>
            </w:r>
          </w:ins>
          <w:r>
            <w:rPr>
              <w:webHidden/>
            </w:rPr>
          </w:r>
          <w:r>
            <w:rPr>
              <w:webHidden/>
            </w:rPr>
            <w:fldChar w:fldCharType="separate"/>
          </w:r>
          <w:ins w:id="197" w:author="Martinez De Hurtado Yela Fermin" w:date="2025-01-03T11:11:00Z" w16du:dateUtc="2025-01-03T10:11:00Z">
            <w:r>
              <w:rPr>
                <w:webHidden/>
              </w:rPr>
              <w:t>64</w:t>
            </w:r>
            <w:r>
              <w:rPr>
                <w:webHidden/>
              </w:rPr>
              <w:fldChar w:fldCharType="end"/>
            </w:r>
            <w:r w:rsidRPr="005B649B">
              <w:rPr>
                <w:rStyle w:val="Hipervnculo"/>
              </w:rPr>
              <w:fldChar w:fldCharType="end"/>
            </w:r>
          </w:ins>
        </w:p>
        <w:p w14:paraId="152BC5C9" w14:textId="43913FBB" w:rsidR="00931A7B" w:rsidRDefault="00931A7B">
          <w:pPr>
            <w:pStyle w:val="TDC3"/>
            <w:rPr>
              <w:ins w:id="198" w:author="Martinez De Hurtado Yela Fermin" w:date="2025-01-03T11:11:00Z" w16du:dateUtc="2025-01-03T10:11:00Z"/>
              <w:rFonts w:cstheme="minorBidi"/>
              <w:bCs w:val="0"/>
              <w:color w:val="auto"/>
              <w:kern w:val="2"/>
              <w:sz w:val="24"/>
              <w:szCs w:val="24"/>
              <w:lang w:val="es-ES" w:eastAsia="es-ES"/>
              <w14:ligatures w14:val="standardContextual"/>
            </w:rPr>
          </w:pPr>
          <w:ins w:id="19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A.2.8.</w:t>
            </w:r>
            <w:r>
              <w:rPr>
                <w:rFonts w:cstheme="minorBidi"/>
                <w:bCs w:val="0"/>
                <w:color w:val="auto"/>
                <w:kern w:val="2"/>
                <w:sz w:val="24"/>
                <w:szCs w:val="24"/>
                <w:lang w:val="es-ES" w:eastAsia="es-ES"/>
                <w14:ligatures w14:val="standardContextual"/>
              </w:rPr>
              <w:tab/>
            </w:r>
            <w:r w:rsidRPr="005B649B">
              <w:rPr>
                <w:rStyle w:val="Hipervnculo"/>
              </w:rPr>
              <w:t>Inland freight water transport</w:t>
            </w:r>
            <w:r>
              <w:rPr>
                <w:webHidden/>
              </w:rPr>
              <w:tab/>
            </w:r>
            <w:r>
              <w:rPr>
                <w:webHidden/>
              </w:rPr>
              <w:fldChar w:fldCharType="begin"/>
            </w:r>
            <w:r>
              <w:rPr>
                <w:webHidden/>
              </w:rPr>
              <w:instrText xml:space="preserve"> PAGEREF _Toc186795142 \h </w:instrText>
            </w:r>
          </w:ins>
          <w:r>
            <w:rPr>
              <w:webHidden/>
            </w:rPr>
          </w:r>
          <w:r>
            <w:rPr>
              <w:webHidden/>
            </w:rPr>
            <w:fldChar w:fldCharType="separate"/>
          </w:r>
          <w:ins w:id="200" w:author="Martinez De Hurtado Yela Fermin" w:date="2025-01-03T11:11:00Z" w16du:dateUtc="2025-01-03T10:11:00Z">
            <w:r>
              <w:rPr>
                <w:webHidden/>
              </w:rPr>
              <w:t>65</w:t>
            </w:r>
            <w:r>
              <w:rPr>
                <w:webHidden/>
              </w:rPr>
              <w:fldChar w:fldCharType="end"/>
            </w:r>
            <w:r w:rsidRPr="005B649B">
              <w:rPr>
                <w:rStyle w:val="Hipervnculo"/>
              </w:rPr>
              <w:fldChar w:fldCharType="end"/>
            </w:r>
          </w:ins>
        </w:p>
        <w:p w14:paraId="4B4F6BE3" w14:textId="2D84ACF7" w:rsidR="00931A7B" w:rsidRDefault="00931A7B">
          <w:pPr>
            <w:pStyle w:val="TDC3"/>
            <w:rPr>
              <w:ins w:id="201" w:author="Martinez De Hurtado Yela Fermin" w:date="2025-01-03T11:11:00Z" w16du:dateUtc="2025-01-03T10:11:00Z"/>
              <w:rFonts w:cstheme="minorBidi"/>
              <w:bCs w:val="0"/>
              <w:color w:val="auto"/>
              <w:kern w:val="2"/>
              <w:sz w:val="24"/>
              <w:szCs w:val="24"/>
              <w:lang w:val="es-ES" w:eastAsia="es-ES"/>
              <w14:ligatures w14:val="standardContextual"/>
            </w:rPr>
          </w:pPr>
          <w:ins w:id="20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A.2.9.</w:t>
            </w:r>
            <w:r>
              <w:rPr>
                <w:rFonts w:cstheme="minorBidi"/>
                <w:bCs w:val="0"/>
                <w:color w:val="auto"/>
                <w:kern w:val="2"/>
                <w:sz w:val="24"/>
                <w:szCs w:val="24"/>
                <w:lang w:val="es-ES" w:eastAsia="es-ES"/>
                <w14:ligatures w14:val="standardContextual"/>
              </w:rPr>
              <w:tab/>
            </w:r>
            <w:r w:rsidRPr="005B649B">
              <w:rPr>
                <w:rStyle w:val="Hipervnculo"/>
              </w:rPr>
              <w:t>Retrofitting of inland water passenger and freight transport</w:t>
            </w:r>
            <w:r>
              <w:rPr>
                <w:webHidden/>
              </w:rPr>
              <w:tab/>
            </w:r>
            <w:r>
              <w:rPr>
                <w:webHidden/>
              </w:rPr>
              <w:fldChar w:fldCharType="begin"/>
            </w:r>
            <w:r>
              <w:rPr>
                <w:webHidden/>
              </w:rPr>
              <w:instrText xml:space="preserve"> PAGEREF _Toc186795143 \h </w:instrText>
            </w:r>
          </w:ins>
          <w:r>
            <w:rPr>
              <w:webHidden/>
            </w:rPr>
          </w:r>
          <w:r>
            <w:rPr>
              <w:webHidden/>
            </w:rPr>
            <w:fldChar w:fldCharType="separate"/>
          </w:r>
          <w:ins w:id="203" w:author="Martinez De Hurtado Yela Fermin" w:date="2025-01-03T11:11:00Z" w16du:dateUtc="2025-01-03T10:11:00Z">
            <w:r>
              <w:rPr>
                <w:webHidden/>
              </w:rPr>
              <w:t>65</w:t>
            </w:r>
            <w:r>
              <w:rPr>
                <w:webHidden/>
              </w:rPr>
              <w:fldChar w:fldCharType="end"/>
            </w:r>
            <w:r w:rsidRPr="005B649B">
              <w:rPr>
                <w:rStyle w:val="Hipervnculo"/>
              </w:rPr>
              <w:fldChar w:fldCharType="end"/>
            </w:r>
          </w:ins>
        </w:p>
        <w:p w14:paraId="40EAC253" w14:textId="2606DC95" w:rsidR="00931A7B" w:rsidRDefault="00931A7B">
          <w:pPr>
            <w:pStyle w:val="TDC3"/>
            <w:rPr>
              <w:ins w:id="204" w:author="Martinez De Hurtado Yela Fermin" w:date="2025-01-03T11:11:00Z" w16du:dateUtc="2025-01-03T10:11:00Z"/>
              <w:rFonts w:cstheme="minorBidi"/>
              <w:bCs w:val="0"/>
              <w:color w:val="auto"/>
              <w:kern w:val="2"/>
              <w:sz w:val="24"/>
              <w:szCs w:val="24"/>
              <w:lang w:val="es-ES" w:eastAsia="es-ES"/>
              <w14:ligatures w14:val="standardContextual"/>
            </w:rPr>
          </w:pPr>
          <w:ins w:id="20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A.2.10.</w:t>
            </w:r>
            <w:r>
              <w:rPr>
                <w:rFonts w:cstheme="minorBidi"/>
                <w:bCs w:val="0"/>
                <w:color w:val="auto"/>
                <w:kern w:val="2"/>
                <w:sz w:val="24"/>
                <w:szCs w:val="24"/>
                <w:lang w:val="es-ES" w:eastAsia="es-ES"/>
                <w14:ligatures w14:val="standardContextual"/>
              </w:rPr>
              <w:tab/>
            </w:r>
            <w:r w:rsidRPr="005B649B">
              <w:rPr>
                <w:rStyle w:val="Hipervnculo"/>
              </w:rPr>
              <w:t>Sea and coastal freight water transport, vessels for port operations and auxiliary activities</w:t>
            </w:r>
            <w:r>
              <w:rPr>
                <w:webHidden/>
              </w:rPr>
              <w:tab/>
            </w:r>
            <w:r>
              <w:rPr>
                <w:webHidden/>
              </w:rPr>
              <w:fldChar w:fldCharType="begin"/>
            </w:r>
            <w:r>
              <w:rPr>
                <w:webHidden/>
              </w:rPr>
              <w:instrText xml:space="preserve"> PAGEREF _Toc186795144 \h </w:instrText>
            </w:r>
          </w:ins>
          <w:r>
            <w:rPr>
              <w:webHidden/>
            </w:rPr>
          </w:r>
          <w:r>
            <w:rPr>
              <w:webHidden/>
            </w:rPr>
            <w:fldChar w:fldCharType="separate"/>
          </w:r>
          <w:ins w:id="206" w:author="Martinez De Hurtado Yela Fermin" w:date="2025-01-03T11:11:00Z" w16du:dateUtc="2025-01-03T10:11:00Z">
            <w:r>
              <w:rPr>
                <w:webHidden/>
              </w:rPr>
              <w:t>66</w:t>
            </w:r>
            <w:r>
              <w:rPr>
                <w:webHidden/>
              </w:rPr>
              <w:fldChar w:fldCharType="end"/>
            </w:r>
            <w:r w:rsidRPr="005B649B">
              <w:rPr>
                <w:rStyle w:val="Hipervnculo"/>
              </w:rPr>
              <w:fldChar w:fldCharType="end"/>
            </w:r>
          </w:ins>
        </w:p>
        <w:p w14:paraId="092DC259" w14:textId="5B75ADEC" w:rsidR="00931A7B" w:rsidRDefault="00931A7B">
          <w:pPr>
            <w:pStyle w:val="TDC3"/>
            <w:rPr>
              <w:ins w:id="207" w:author="Martinez De Hurtado Yela Fermin" w:date="2025-01-03T11:11:00Z" w16du:dateUtc="2025-01-03T10:11:00Z"/>
              <w:rFonts w:cstheme="minorBidi"/>
              <w:bCs w:val="0"/>
              <w:color w:val="auto"/>
              <w:kern w:val="2"/>
              <w:sz w:val="24"/>
              <w:szCs w:val="24"/>
              <w:lang w:val="es-ES" w:eastAsia="es-ES"/>
              <w14:ligatures w14:val="standardContextual"/>
            </w:rPr>
          </w:pPr>
          <w:ins w:id="20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A.2.11.</w:t>
            </w:r>
            <w:r>
              <w:rPr>
                <w:rFonts w:cstheme="minorBidi"/>
                <w:bCs w:val="0"/>
                <w:color w:val="auto"/>
                <w:kern w:val="2"/>
                <w:sz w:val="24"/>
                <w:szCs w:val="24"/>
                <w:lang w:val="es-ES" w:eastAsia="es-ES"/>
                <w14:ligatures w14:val="standardContextual"/>
              </w:rPr>
              <w:tab/>
            </w:r>
            <w:r w:rsidRPr="005B649B">
              <w:rPr>
                <w:rStyle w:val="Hipervnculo"/>
              </w:rPr>
              <w:t>Sea and coastal passenger water transport</w:t>
            </w:r>
            <w:r>
              <w:rPr>
                <w:webHidden/>
              </w:rPr>
              <w:tab/>
            </w:r>
            <w:r>
              <w:rPr>
                <w:webHidden/>
              </w:rPr>
              <w:fldChar w:fldCharType="begin"/>
            </w:r>
            <w:r>
              <w:rPr>
                <w:webHidden/>
              </w:rPr>
              <w:instrText xml:space="preserve"> PAGEREF _Toc186795145 \h </w:instrText>
            </w:r>
          </w:ins>
          <w:r>
            <w:rPr>
              <w:webHidden/>
            </w:rPr>
          </w:r>
          <w:r>
            <w:rPr>
              <w:webHidden/>
            </w:rPr>
            <w:fldChar w:fldCharType="separate"/>
          </w:r>
          <w:ins w:id="209" w:author="Martinez De Hurtado Yela Fermin" w:date="2025-01-03T11:11:00Z" w16du:dateUtc="2025-01-03T10:11:00Z">
            <w:r>
              <w:rPr>
                <w:webHidden/>
              </w:rPr>
              <w:t>67</w:t>
            </w:r>
            <w:r>
              <w:rPr>
                <w:webHidden/>
              </w:rPr>
              <w:fldChar w:fldCharType="end"/>
            </w:r>
            <w:r w:rsidRPr="005B649B">
              <w:rPr>
                <w:rStyle w:val="Hipervnculo"/>
              </w:rPr>
              <w:fldChar w:fldCharType="end"/>
            </w:r>
          </w:ins>
        </w:p>
        <w:p w14:paraId="3B857BCB" w14:textId="37AC54F7" w:rsidR="00931A7B" w:rsidRDefault="00931A7B">
          <w:pPr>
            <w:pStyle w:val="TDC3"/>
            <w:rPr>
              <w:ins w:id="210" w:author="Martinez De Hurtado Yela Fermin" w:date="2025-01-03T11:11:00Z" w16du:dateUtc="2025-01-03T10:11:00Z"/>
              <w:rFonts w:cstheme="minorBidi"/>
              <w:bCs w:val="0"/>
              <w:color w:val="auto"/>
              <w:kern w:val="2"/>
              <w:sz w:val="24"/>
              <w:szCs w:val="24"/>
              <w:lang w:val="es-ES" w:eastAsia="es-ES"/>
              <w14:ligatures w14:val="standardContextual"/>
            </w:rPr>
          </w:pPr>
          <w:ins w:id="21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A.2.12.</w:t>
            </w:r>
            <w:r>
              <w:rPr>
                <w:rFonts w:cstheme="minorBidi"/>
                <w:bCs w:val="0"/>
                <w:color w:val="auto"/>
                <w:kern w:val="2"/>
                <w:sz w:val="24"/>
                <w:szCs w:val="24"/>
                <w:lang w:val="es-ES" w:eastAsia="es-ES"/>
                <w14:ligatures w14:val="standardContextual"/>
              </w:rPr>
              <w:tab/>
            </w:r>
            <w:r w:rsidRPr="005B649B">
              <w:rPr>
                <w:rStyle w:val="Hipervnculo"/>
              </w:rPr>
              <w:t>Retrofitting of sea and coastal freight and passenger water transport</w:t>
            </w:r>
            <w:r>
              <w:rPr>
                <w:webHidden/>
              </w:rPr>
              <w:tab/>
            </w:r>
            <w:r>
              <w:rPr>
                <w:webHidden/>
              </w:rPr>
              <w:fldChar w:fldCharType="begin"/>
            </w:r>
            <w:r>
              <w:rPr>
                <w:webHidden/>
              </w:rPr>
              <w:instrText xml:space="preserve"> PAGEREF _Toc186795146 \h </w:instrText>
            </w:r>
          </w:ins>
          <w:r>
            <w:rPr>
              <w:webHidden/>
            </w:rPr>
          </w:r>
          <w:r>
            <w:rPr>
              <w:webHidden/>
            </w:rPr>
            <w:fldChar w:fldCharType="separate"/>
          </w:r>
          <w:ins w:id="212" w:author="Martinez De Hurtado Yela Fermin" w:date="2025-01-03T11:11:00Z" w16du:dateUtc="2025-01-03T10:11:00Z">
            <w:r>
              <w:rPr>
                <w:webHidden/>
              </w:rPr>
              <w:t>67</w:t>
            </w:r>
            <w:r>
              <w:rPr>
                <w:webHidden/>
              </w:rPr>
              <w:fldChar w:fldCharType="end"/>
            </w:r>
            <w:r w:rsidRPr="005B649B">
              <w:rPr>
                <w:rStyle w:val="Hipervnculo"/>
              </w:rPr>
              <w:fldChar w:fldCharType="end"/>
            </w:r>
          </w:ins>
        </w:p>
        <w:p w14:paraId="0AEADBB6" w14:textId="4FFA09D0" w:rsidR="00931A7B" w:rsidRDefault="00931A7B">
          <w:pPr>
            <w:pStyle w:val="TDC3"/>
            <w:rPr>
              <w:ins w:id="213" w:author="Martinez De Hurtado Yela Fermin" w:date="2025-01-03T11:11:00Z" w16du:dateUtc="2025-01-03T10:11:00Z"/>
              <w:rFonts w:cstheme="minorBidi"/>
              <w:bCs w:val="0"/>
              <w:color w:val="auto"/>
              <w:kern w:val="2"/>
              <w:sz w:val="24"/>
              <w:szCs w:val="24"/>
              <w:lang w:val="es-ES" w:eastAsia="es-ES"/>
              <w14:ligatures w14:val="standardContextual"/>
            </w:rPr>
          </w:pPr>
          <w:ins w:id="21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A.2.13.</w:t>
            </w:r>
            <w:r>
              <w:rPr>
                <w:rFonts w:cstheme="minorBidi"/>
                <w:bCs w:val="0"/>
                <w:color w:val="auto"/>
                <w:kern w:val="2"/>
                <w:sz w:val="24"/>
                <w:szCs w:val="24"/>
                <w:lang w:val="es-ES" w:eastAsia="es-ES"/>
                <w14:ligatures w14:val="standardContextual"/>
              </w:rPr>
              <w:tab/>
            </w:r>
            <w:r w:rsidRPr="005B649B">
              <w:rPr>
                <w:rStyle w:val="Hipervnculo"/>
              </w:rPr>
              <w:t>Infrastructure for personal mobility, cycle logistics</w:t>
            </w:r>
            <w:r>
              <w:rPr>
                <w:webHidden/>
              </w:rPr>
              <w:tab/>
            </w:r>
            <w:r>
              <w:rPr>
                <w:webHidden/>
              </w:rPr>
              <w:fldChar w:fldCharType="begin"/>
            </w:r>
            <w:r>
              <w:rPr>
                <w:webHidden/>
              </w:rPr>
              <w:instrText xml:space="preserve"> PAGEREF _Toc186795147 \h </w:instrText>
            </w:r>
          </w:ins>
          <w:r>
            <w:rPr>
              <w:webHidden/>
            </w:rPr>
          </w:r>
          <w:r>
            <w:rPr>
              <w:webHidden/>
            </w:rPr>
            <w:fldChar w:fldCharType="separate"/>
          </w:r>
          <w:ins w:id="215" w:author="Martinez De Hurtado Yela Fermin" w:date="2025-01-03T11:11:00Z" w16du:dateUtc="2025-01-03T10:11:00Z">
            <w:r>
              <w:rPr>
                <w:webHidden/>
              </w:rPr>
              <w:t>68</w:t>
            </w:r>
            <w:r>
              <w:rPr>
                <w:webHidden/>
              </w:rPr>
              <w:fldChar w:fldCharType="end"/>
            </w:r>
            <w:r w:rsidRPr="005B649B">
              <w:rPr>
                <w:rStyle w:val="Hipervnculo"/>
              </w:rPr>
              <w:fldChar w:fldCharType="end"/>
            </w:r>
          </w:ins>
        </w:p>
        <w:p w14:paraId="6EFB9B19" w14:textId="42E75428" w:rsidR="00931A7B" w:rsidRDefault="00931A7B">
          <w:pPr>
            <w:pStyle w:val="TDC3"/>
            <w:rPr>
              <w:ins w:id="216" w:author="Martinez De Hurtado Yela Fermin" w:date="2025-01-03T11:11:00Z" w16du:dateUtc="2025-01-03T10:11:00Z"/>
              <w:rFonts w:cstheme="minorBidi"/>
              <w:bCs w:val="0"/>
              <w:color w:val="auto"/>
              <w:kern w:val="2"/>
              <w:sz w:val="24"/>
              <w:szCs w:val="24"/>
              <w:lang w:val="es-ES" w:eastAsia="es-ES"/>
              <w14:ligatures w14:val="standardContextual"/>
            </w:rPr>
          </w:pPr>
          <w:ins w:id="21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A.2.14.</w:t>
            </w:r>
            <w:r>
              <w:rPr>
                <w:rFonts w:cstheme="minorBidi"/>
                <w:bCs w:val="0"/>
                <w:color w:val="auto"/>
                <w:kern w:val="2"/>
                <w:sz w:val="24"/>
                <w:szCs w:val="24"/>
                <w:lang w:val="es-ES" w:eastAsia="es-ES"/>
                <w14:ligatures w14:val="standardContextual"/>
              </w:rPr>
              <w:tab/>
            </w:r>
            <w:r w:rsidRPr="005B649B">
              <w:rPr>
                <w:rStyle w:val="Hipervnculo"/>
              </w:rPr>
              <w:t>Infrastructure for rail transport</w:t>
            </w:r>
            <w:r>
              <w:rPr>
                <w:webHidden/>
              </w:rPr>
              <w:tab/>
            </w:r>
            <w:r>
              <w:rPr>
                <w:webHidden/>
              </w:rPr>
              <w:fldChar w:fldCharType="begin"/>
            </w:r>
            <w:r>
              <w:rPr>
                <w:webHidden/>
              </w:rPr>
              <w:instrText xml:space="preserve"> PAGEREF _Toc186795148 \h </w:instrText>
            </w:r>
          </w:ins>
          <w:r>
            <w:rPr>
              <w:webHidden/>
            </w:rPr>
          </w:r>
          <w:r>
            <w:rPr>
              <w:webHidden/>
            </w:rPr>
            <w:fldChar w:fldCharType="separate"/>
          </w:r>
          <w:ins w:id="218" w:author="Martinez De Hurtado Yela Fermin" w:date="2025-01-03T11:11:00Z" w16du:dateUtc="2025-01-03T10:11:00Z">
            <w:r>
              <w:rPr>
                <w:webHidden/>
              </w:rPr>
              <w:t>68</w:t>
            </w:r>
            <w:r>
              <w:rPr>
                <w:webHidden/>
              </w:rPr>
              <w:fldChar w:fldCharType="end"/>
            </w:r>
            <w:r w:rsidRPr="005B649B">
              <w:rPr>
                <w:rStyle w:val="Hipervnculo"/>
              </w:rPr>
              <w:fldChar w:fldCharType="end"/>
            </w:r>
          </w:ins>
        </w:p>
        <w:p w14:paraId="457A00F2" w14:textId="63B9E874" w:rsidR="00931A7B" w:rsidRDefault="00931A7B">
          <w:pPr>
            <w:pStyle w:val="TDC3"/>
            <w:rPr>
              <w:ins w:id="219" w:author="Martinez De Hurtado Yela Fermin" w:date="2025-01-03T11:11:00Z" w16du:dateUtc="2025-01-03T10:11:00Z"/>
              <w:rFonts w:cstheme="minorBidi"/>
              <w:bCs w:val="0"/>
              <w:color w:val="auto"/>
              <w:kern w:val="2"/>
              <w:sz w:val="24"/>
              <w:szCs w:val="24"/>
              <w:lang w:val="es-ES" w:eastAsia="es-ES"/>
              <w14:ligatures w14:val="standardContextual"/>
            </w:rPr>
          </w:pPr>
          <w:ins w:id="22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"_Toc186795149"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A.2.15.</w:t>
            </w:r>
            <w:r>
              <w:rPr>
                <w:rFonts w:cstheme="minorBidi"/>
                <w:bCs w:val="0"/>
                <w:color w:val="auto"/>
                <w:kern w:val="2"/>
                <w:sz w:val="24"/>
                <w:szCs w:val="24"/>
                <w:lang w:val="es-ES" w:eastAsia="es-ES"/>
                <w14:ligatures w14:val="standardContextual"/>
              </w:rPr>
              <w:tab/>
            </w:r>
            <w:r w:rsidRPr="005B649B">
              <w:rPr>
                <w:rStyle w:val="Hipervnculo"/>
              </w:rPr>
              <w:t>Infrastructure enabling low-carbon road transport and public transport</w:t>
            </w:r>
            <w:r>
              <w:rPr>
                <w:webHidden/>
              </w:rPr>
              <w:tab/>
            </w:r>
            <w:r>
              <w:rPr>
                <w:webHidden/>
              </w:rPr>
              <w:fldChar w:fldCharType="begin"/>
            </w:r>
            <w:r>
              <w:rPr>
                <w:webHidden/>
              </w:rPr>
              <w:instrText xml:space="preserve"> PAGEREF _Toc186795149 \h </w:instrText>
            </w:r>
          </w:ins>
          <w:r>
            <w:rPr>
              <w:webHidden/>
            </w:rPr>
          </w:r>
          <w:r>
            <w:rPr>
              <w:webHidden/>
            </w:rPr>
            <w:fldChar w:fldCharType="separate"/>
          </w:r>
          <w:ins w:id="221" w:author="Martinez De Hurtado Yela Fermin" w:date="2025-01-03T11:11:00Z" w16du:dateUtc="2025-01-03T10:11:00Z">
            <w:r>
              <w:rPr>
                <w:webHidden/>
              </w:rPr>
              <w:t>69</w:t>
            </w:r>
            <w:r>
              <w:rPr>
                <w:webHidden/>
              </w:rPr>
              <w:fldChar w:fldCharType="end"/>
            </w:r>
            <w:r w:rsidRPr="005B649B">
              <w:rPr>
                <w:rStyle w:val="Hipervnculo"/>
              </w:rPr>
              <w:fldChar w:fldCharType="end"/>
            </w:r>
          </w:ins>
        </w:p>
        <w:p w14:paraId="74832F49" w14:textId="563710FB" w:rsidR="00931A7B" w:rsidRDefault="00931A7B">
          <w:pPr>
            <w:pStyle w:val="TDC3"/>
            <w:rPr>
              <w:ins w:id="222" w:author="Martinez De Hurtado Yela Fermin" w:date="2025-01-03T11:11:00Z" w16du:dateUtc="2025-01-03T10:11:00Z"/>
              <w:rFonts w:cstheme="minorBidi"/>
              <w:bCs w:val="0"/>
              <w:color w:val="auto"/>
              <w:kern w:val="2"/>
              <w:sz w:val="24"/>
              <w:szCs w:val="24"/>
              <w:lang w:val="es-ES" w:eastAsia="es-ES"/>
              <w14:ligatures w14:val="standardContextual"/>
            </w:rPr>
          </w:pPr>
          <w:ins w:id="22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A.2.16.</w:t>
            </w:r>
            <w:r>
              <w:rPr>
                <w:rFonts w:cstheme="minorBidi"/>
                <w:bCs w:val="0"/>
                <w:color w:val="auto"/>
                <w:kern w:val="2"/>
                <w:sz w:val="24"/>
                <w:szCs w:val="24"/>
                <w:lang w:val="es-ES" w:eastAsia="es-ES"/>
                <w14:ligatures w14:val="standardContextual"/>
              </w:rPr>
              <w:tab/>
            </w:r>
            <w:r w:rsidRPr="005B649B">
              <w:rPr>
                <w:rStyle w:val="Hipervnculo"/>
              </w:rPr>
              <w:t>Infrastructure enabling low carbon water transport</w:t>
            </w:r>
            <w:r>
              <w:rPr>
                <w:webHidden/>
              </w:rPr>
              <w:tab/>
            </w:r>
            <w:r>
              <w:rPr>
                <w:webHidden/>
              </w:rPr>
              <w:fldChar w:fldCharType="begin"/>
            </w:r>
            <w:r>
              <w:rPr>
                <w:webHidden/>
              </w:rPr>
              <w:instrText xml:space="preserve"> PAGEREF _Toc186795150 \h </w:instrText>
            </w:r>
          </w:ins>
          <w:r>
            <w:rPr>
              <w:webHidden/>
            </w:rPr>
          </w:r>
          <w:r>
            <w:rPr>
              <w:webHidden/>
            </w:rPr>
            <w:fldChar w:fldCharType="separate"/>
          </w:r>
          <w:ins w:id="224" w:author="Martinez De Hurtado Yela Fermin" w:date="2025-01-03T11:11:00Z" w16du:dateUtc="2025-01-03T10:11:00Z">
            <w:r>
              <w:rPr>
                <w:webHidden/>
              </w:rPr>
              <w:t>69</w:t>
            </w:r>
            <w:r>
              <w:rPr>
                <w:webHidden/>
              </w:rPr>
              <w:fldChar w:fldCharType="end"/>
            </w:r>
            <w:r w:rsidRPr="005B649B">
              <w:rPr>
                <w:rStyle w:val="Hipervnculo"/>
              </w:rPr>
              <w:fldChar w:fldCharType="end"/>
            </w:r>
          </w:ins>
        </w:p>
        <w:p w14:paraId="67B9E885" w14:textId="2750E995" w:rsidR="00931A7B" w:rsidRDefault="00931A7B">
          <w:pPr>
            <w:pStyle w:val="TDC3"/>
            <w:rPr>
              <w:ins w:id="225" w:author="Martinez De Hurtado Yela Fermin" w:date="2025-01-03T11:11:00Z" w16du:dateUtc="2025-01-03T10:11:00Z"/>
              <w:rFonts w:cstheme="minorBidi"/>
              <w:bCs w:val="0"/>
              <w:color w:val="auto"/>
              <w:kern w:val="2"/>
              <w:sz w:val="24"/>
              <w:szCs w:val="24"/>
              <w:lang w:val="es-ES" w:eastAsia="es-ES"/>
              <w14:ligatures w14:val="standardContextual"/>
            </w:rPr>
          </w:pPr>
          <w:ins w:id="22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A.2.17.</w:t>
            </w:r>
            <w:r>
              <w:rPr>
                <w:rFonts w:cstheme="minorBidi"/>
                <w:bCs w:val="0"/>
                <w:color w:val="auto"/>
                <w:kern w:val="2"/>
                <w:sz w:val="24"/>
                <w:szCs w:val="24"/>
                <w:lang w:val="es-ES" w:eastAsia="es-ES"/>
                <w14:ligatures w14:val="standardContextual"/>
              </w:rPr>
              <w:tab/>
            </w:r>
            <w:r w:rsidRPr="005B649B">
              <w:rPr>
                <w:rStyle w:val="Hipervnculo"/>
              </w:rPr>
              <w:t>Low carbon airport infrastructure</w:t>
            </w:r>
            <w:r>
              <w:rPr>
                <w:webHidden/>
              </w:rPr>
              <w:tab/>
            </w:r>
            <w:r>
              <w:rPr>
                <w:webHidden/>
              </w:rPr>
              <w:fldChar w:fldCharType="begin"/>
            </w:r>
            <w:r>
              <w:rPr>
                <w:webHidden/>
              </w:rPr>
              <w:instrText xml:space="preserve"> PAGEREF _Toc186795151 \h </w:instrText>
            </w:r>
          </w:ins>
          <w:r>
            <w:rPr>
              <w:webHidden/>
            </w:rPr>
          </w:r>
          <w:r>
            <w:rPr>
              <w:webHidden/>
            </w:rPr>
            <w:fldChar w:fldCharType="separate"/>
          </w:r>
          <w:ins w:id="227" w:author="Martinez De Hurtado Yela Fermin" w:date="2025-01-03T11:11:00Z" w16du:dateUtc="2025-01-03T10:11:00Z">
            <w:r>
              <w:rPr>
                <w:webHidden/>
              </w:rPr>
              <w:t>70</w:t>
            </w:r>
            <w:r>
              <w:rPr>
                <w:webHidden/>
              </w:rPr>
              <w:fldChar w:fldCharType="end"/>
            </w:r>
            <w:r w:rsidRPr="005B649B">
              <w:rPr>
                <w:rStyle w:val="Hipervnculo"/>
              </w:rPr>
              <w:fldChar w:fldCharType="end"/>
            </w:r>
          </w:ins>
        </w:p>
        <w:p w14:paraId="621A30D3" w14:textId="599BAB73" w:rsidR="00931A7B" w:rsidRDefault="00931A7B">
          <w:pPr>
            <w:pStyle w:val="TDC3"/>
            <w:rPr>
              <w:ins w:id="228" w:author="Martinez De Hurtado Yela Fermin" w:date="2025-01-03T11:11:00Z" w16du:dateUtc="2025-01-03T10:11:00Z"/>
              <w:rFonts w:cstheme="minorBidi"/>
              <w:bCs w:val="0"/>
              <w:color w:val="auto"/>
              <w:kern w:val="2"/>
              <w:sz w:val="24"/>
              <w:szCs w:val="24"/>
              <w:lang w:val="es-ES" w:eastAsia="es-ES"/>
              <w14:ligatures w14:val="standardContextual"/>
            </w:rPr>
          </w:pPr>
          <w:ins w:id="22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A.2.18.</w:t>
            </w:r>
            <w:r>
              <w:rPr>
                <w:rFonts w:cstheme="minorBidi"/>
                <w:bCs w:val="0"/>
                <w:color w:val="auto"/>
                <w:kern w:val="2"/>
                <w:sz w:val="24"/>
                <w:szCs w:val="24"/>
                <w:lang w:val="es-ES" w:eastAsia="es-ES"/>
                <w14:ligatures w14:val="standardContextual"/>
              </w:rPr>
              <w:tab/>
            </w:r>
            <w:r w:rsidRPr="005B649B">
              <w:rPr>
                <w:rStyle w:val="Hipervnculo"/>
              </w:rPr>
              <w:t>Leasing of aircraft</w:t>
            </w:r>
            <w:r>
              <w:rPr>
                <w:webHidden/>
              </w:rPr>
              <w:tab/>
            </w:r>
            <w:r>
              <w:rPr>
                <w:webHidden/>
              </w:rPr>
              <w:fldChar w:fldCharType="begin"/>
            </w:r>
            <w:r>
              <w:rPr>
                <w:webHidden/>
              </w:rPr>
              <w:instrText xml:space="preserve"> PAGEREF _Toc186795152 \h </w:instrText>
            </w:r>
          </w:ins>
          <w:r>
            <w:rPr>
              <w:webHidden/>
            </w:rPr>
          </w:r>
          <w:r>
            <w:rPr>
              <w:webHidden/>
            </w:rPr>
            <w:fldChar w:fldCharType="separate"/>
          </w:r>
          <w:ins w:id="230" w:author="Martinez De Hurtado Yela Fermin" w:date="2025-01-03T11:11:00Z" w16du:dateUtc="2025-01-03T10:11:00Z">
            <w:r>
              <w:rPr>
                <w:webHidden/>
              </w:rPr>
              <w:t>71</w:t>
            </w:r>
            <w:r>
              <w:rPr>
                <w:webHidden/>
              </w:rPr>
              <w:fldChar w:fldCharType="end"/>
            </w:r>
            <w:r w:rsidRPr="005B649B">
              <w:rPr>
                <w:rStyle w:val="Hipervnculo"/>
              </w:rPr>
              <w:fldChar w:fldCharType="end"/>
            </w:r>
          </w:ins>
        </w:p>
        <w:p w14:paraId="21CFE7D2" w14:textId="344F3743" w:rsidR="00931A7B" w:rsidRDefault="00931A7B">
          <w:pPr>
            <w:pStyle w:val="TDC3"/>
            <w:rPr>
              <w:ins w:id="231" w:author="Martinez De Hurtado Yela Fermin" w:date="2025-01-03T11:11:00Z" w16du:dateUtc="2025-01-03T10:11:00Z"/>
              <w:rFonts w:cstheme="minorBidi"/>
              <w:bCs w:val="0"/>
              <w:color w:val="auto"/>
              <w:kern w:val="2"/>
              <w:sz w:val="24"/>
              <w:szCs w:val="24"/>
              <w:lang w:val="es-ES" w:eastAsia="es-ES"/>
              <w14:ligatures w14:val="standardContextual"/>
            </w:rPr>
          </w:pPr>
          <w:ins w:id="23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A.2.19.</w:t>
            </w:r>
            <w:r>
              <w:rPr>
                <w:rFonts w:cstheme="minorBidi"/>
                <w:bCs w:val="0"/>
                <w:color w:val="auto"/>
                <w:kern w:val="2"/>
                <w:sz w:val="24"/>
                <w:szCs w:val="24"/>
                <w:lang w:val="es-ES" w:eastAsia="es-ES"/>
                <w14:ligatures w14:val="standardContextual"/>
              </w:rPr>
              <w:tab/>
            </w:r>
            <w:r w:rsidRPr="005B649B">
              <w:rPr>
                <w:rStyle w:val="Hipervnculo"/>
              </w:rPr>
              <w:t>Passenger and freight air transport</w:t>
            </w:r>
            <w:r>
              <w:rPr>
                <w:webHidden/>
              </w:rPr>
              <w:tab/>
            </w:r>
            <w:r>
              <w:rPr>
                <w:webHidden/>
              </w:rPr>
              <w:fldChar w:fldCharType="begin"/>
            </w:r>
            <w:r>
              <w:rPr>
                <w:webHidden/>
              </w:rPr>
              <w:instrText xml:space="preserve"> PAGEREF _Toc186795153 \h </w:instrText>
            </w:r>
          </w:ins>
          <w:r>
            <w:rPr>
              <w:webHidden/>
            </w:rPr>
          </w:r>
          <w:r>
            <w:rPr>
              <w:webHidden/>
            </w:rPr>
            <w:fldChar w:fldCharType="separate"/>
          </w:r>
          <w:ins w:id="233" w:author="Martinez De Hurtado Yela Fermin" w:date="2025-01-03T11:11:00Z" w16du:dateUtc="2025-01-03T10:11:00Z">
            <w:r>
              <w:rPr>
                <w:webHidden/>
              </w:rPr>
              <w:t>71</w:t>
            </w:r>
            <w:r>
              <w:rPr>
                <w:webHidden/>
              </w:rPr>
              <w:fldChar w:fldCharType="end"/>
            </w:r>
            <w:r w:rsidRPr="005B649B">
              <w:rPr>
                <w:rStyle w:val="Hipervnculo"/>
              </w:rPr>
              <w:fldChar w:fldCharType="end"/>
            </w:r>
          </w:ins>
        </w:p>
        <w:p w14:paraId="3FFD1C9C" w14:textId="4B8C5E95" w:rsidR="00931A7B" w:rsidRDefault="00931A7B">
          <w:pPr>
            <w:pStyle w:val="TDC3"/>
            <w:rPr>
              <w:ins w:id="234" w:author="Martinez De Hurtado Yela Fermin" w:date="2025-01-03T11:11:00Z" w16du:dateUtc="2025-01-03T10:11:00Z"/>
              <w:rFonts w:cstheme="minorBidi"/>
              <w:bCs w:val="0"/>
              <w:color w:val="auto"/>
              <w:kern w:val="2"/>
              <w:sz w:val="24"/>
              <w:szCs w:val="24"/>
              <w:lang w:val="es-ES" w:eastAsia="es-ES"/>
              <w14:ligatures w14:val="standardContextual"/>
            </w:rPr>
          </w:pPr>
          <w:ins w:id="23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A.2.20.</w:t>
            </w:r>
            <w:r>
              <w:rPr>
                <w:rFonts w:cstheme="minorBidi"/>
                <w:bCs w:val="0"/>
                <w:color w:val="auto"/>
                <w:kern w:val="2"/>
                <w:sz w:val="24"/>
                <w:szCs w:val="24"/>
                <w:lang w:val="es-ES" w:eastAsia="es-ES"/>
                <w14:ligatures w14:val="standardContextual"/>
              </w:rPr>
              <w:tab/>
            </w:r>
            <w:r w:rsidRPr="005B649B">
              <w:rPr>
                <w:rStyle w:val="Hipervnculo"/>
              </w:rPr>
              <w:t>Air transport ground handling operations</w:t>
            </w:r>
            <w:r>
              <w:rPr>
                <w:webHidden/>
              </w:rPr>
              <w:tab/>
            </w:r>
            <w:r>
              <w:rPr>
                <w:webHidden/>
              </w:rPr>
              <w:fldChar w:fldCharType="begin"/>
            </w:r>
            <w:r>
              <w:rPr>
                <w:webHidden/>
              </w:rPr>
              <w:instrText xml:space="preserve"> PAGEREF _Toc186795154 \h </w:instrText>
            </w:r>
          </w:ins>
          <w:r>
            <w:rPr>
              <w:webHidden/>
            </w:rPr>
          </w:r>
          <w:r>
            <w:rPr>
              <w:webHidden/>
            </w:rPr>
            <w:fldChar w:fldCharType="separate"/>
          </w:r>
          <w:ins w:id="236" w:author="Martinez De Hurtado Yela Fermin" w:date="2025-01-03T11:11:00Z" w16du:dateUtc="2025-01-03T10:11:00Z">
            <w:r>
              <w:rPr>
                <w:webHidden/>
              </w:rPr>
              <w:t>72</w:t>
            </w:r>
            <w:r>
              <w:rPr>
                <w:webHidden/>
              </w:rPr>
              <w:fldChar w:fldCharType="end"/>
            </w:r>
            <w:r w:rsidRPr="005B649B">
              <w:rPr>
                <w:rStyle w:val="Hipervnculo"/>
              </w:rPr>
              <w:fldChar w:fldCharType="end"/>
            </w:r>
          </w:ins>
        </w:p>
        <w:p w14:paraId="6C3F64C9" w14:textId="1F4ECA6A" w:rsidR="00931A7B" w:rsidRDefault="00931A7B">
          <w:pPr>
            <w:pStyle w:val="TDC3"/>
            <w:rPr>
              <w:ins w:id="237" w:author="Martinez De Hurtado Yela Fermin" w:date="2025-01-03T11:11:00Z" w16du:dateUtc="2025-01-03T10:11:00Z"/>
              <w:rFonts w:cstheme="minorBidi"/>
              <w:bCs w:val="0"/>
              <w:color w:val="auto"/>
              <w:kern w:val="2"/>
              <w:sz w:val="24"/>
              <w:szCs w:val="24"/>
              <w:lang w:val="es-ES" w:eastAsia="es-ES"/>
              <w14:ligatures w14:val="standardContextual"/>
            </w:rPr>
          </w:pPr>
          <w:ins w:id="23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A.2.21.</w:t>
            </w:r>
            <w:r>
              <w:rPr>
                <w:rFonts w:cstheme="minorBidi"/>
                <w:bCs w:val="0"/>
                <w:color w:val="auto"/>
                <w:kern w:val="2"/>
                <w:sz w:val="24"/>
                <w:szCs w:val="24"/>
                <w:lang w:val="es-ES" w:eastAsia="es-ES"/>
                <w14:ligatures w14:val="standardContextual"/>
              </w:rPr>
              <w:tab/>
            </w:r>
            <w:r w:rsidRPr="005B649B">
              <w:rPr>
                <w:rStyle w:val="Hipervnculo"/>
              </w:rPr>
              <w:t>Hydrogen powered-vehicles</w:t>
            </w:r>
            <w:r>
              <w:rPr>
                <w:webHidden/>
              </w:rPr>
              <w:tab/>
            </w:r>
            <w:r>
              <w:rPr>
                <w:webHidden/>
              </w:rPr>
              <w:fldChar w:fldCharType="begin"/>
            </w:r>
            <w:r>
              <w:rPr>
                <w:webHidden/>
              </w:rPr>
              <w:instrText xml:space="preserve"> PAGEREF _Toc186795155 \h </w:instrText>
            </w:r>
          </w:ins>
          <w:r>
            <w:rPr>
              <w:webHidden/>
            </w:rPr>
          </w:r>
          <w:r>
            <w:rPr>
              <w:webHidden/>
            </w:rPr>
            <w:fldChar w:fldCharType="separate"/>
          </w:r>
          <w:ins w:id="239" w:author="Martinez De Hurtado Yela Fermin" w:date="2025-01-03T11:11:00Z" w16du:dateUtc="2025-01-03T10:11:00Z">
            <w:r>
              <w:rPr>
                <w:webHidden/>
              </w:rPr>
              <w:t>72</w:t>
            </w:r>
            <w:r>
              <w:rPr>
                <w:webHidden/>
              </w:rPr>
              <w:fldChar w:fldCharType="end"/>
            </w:r>
            <w:r w:rsidRPr="005B649B">
              <w:rPr>
                <w:rStyle w:val="Hipervnculo"/>
              </w:rPr>
              <w:fldChar w:fldCharType="end"/>
            </w:r>
          </w:ins>
        </w:p>
        <w:p w14:paraId="570A643C" w14:textId="27737FC1" w:rsidR="00931A7B" w:rsidRDefault="00931A7B">
          <w:pPr>
            <w:pStyle w:val="TDC3"/>
            <w:rPr>
              <w:ins w:id="240" w:author="Martinez De Hurtado Yela Fermin" w:date="2025-01-03T11:11:00Z" w16du:dateUtc="2025-01-03T10:11:00Z"/>
              <w:rFonts w:cstheme="minorBidi"/>
              <w:bCs w:val="0"/>
              <w:color w:val="auto"/>
              <w:kern w:val="2"/>
              <w:sz w:val="24"/>
              <w:szCs w:val="24"/>
              <w:lang w:val="es-ES" w:eastAsia="es-ES"/>
              <w14:ligatures w14:val="standardContextual"/>
            </w:rPr>
          </w:pPr>
          <w:ins w:id="24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A.2.22.</w:t>
            </w:r>
            <w:r>
              <w:rPr>
                <w:rFonts w:cstheme="minorBidi"/>
                <w:bCs w:val="0"/>
                <w:color w:val="auto"/>
                <w:kern w:val="2"/>
                <w:sz w:val="24"/>
                <w:szCs w:val="24"/>
                <w:lang w:val="es-ES" w:eastAsia="es-ES"/>
                <w14:ligatures w14:val="standardContextual"/>
              </w:rPr>
              <w:tab/>
            </w:r>
            <w:r w:rsidRPr="005B649B">
              <w:rPr>
                <w:rStyle w:val="Hipervnculo"/>
              </w:rPr>
              <w:t>Terminology definitions</w:t>
            </w:r>
            <w:r>
              <w:rPr>
                <w:webHidden/>
              </w:rPr>
              <w:tab/>
            </w:r>
            <w:r>
              <w:rPr>
                <w:webHidden/>
              </w:rPr>
              <w:fldChar w:fldCharType="begin"/>
            </w:r>
            <w:r>
              <w:rPr>
                <w:webHidden/>
              </w:rPr>
              <w:instrText xml:space="preserve"> PAGEREF _Toc186795156 \h </w:instrText>
            </w:r>
          </w:ins>
          <w:r>
            <w:rPr>
              <w:webHidden/>
            </w:rPr>
          </w:r>
          <w:r>
            <w:rPr>
              <w:webHidden/>
            </w:rPr>
            <w:fldChar w:fldCharType="separate"/>
          </w:r>
          <w:ins w:id="242" w:author="Martinez De Hurtado Yela Fermin" w:date="2025-01-03T11:11:00Z" w16du:dateUtc="2025-01-03T10:11:00Z">
            <w:r>
              <w:rPr>
                <w:webHidden/>
              </w:rPr>
              <w:t>73</w:t>
            </w:r>
            <w:r>
              <w:rPr>
                <w:webHidden/>
              </w:rPr>
              <w:fldChar w:fldCharType="end"/>
            </w:r>
            <w:r w:rsidRPr="005B649B">
              <w:rPr>
                <w:rStyle w:val="Hipervnculo"/>
              </w:rPr>
              <w:fldChar w:fldCharType="end"/>
            </w:r>
          </w:ins>
        </w:p>
        <w:p w14:paraId="44B43D52" w14:textId="0C3AAD7A" w:rsidR="00931A7B" w:rsidRPr="00C65A3D" w:rsidRDefault="00931A7B">
          <w:pPr>
            <w:pStyle w:val="TDC2"/>
            <w:rPr>
              <w:ins w:id="243" w:author="Martinez De Hurtado Yela Fermin" w:date="2025-01-03T11:11:00Z" w16du:dateUtc="2025-01-03T10:11:00Z"/>
              <w:rFonts w:cstheme="minorBidi"/>
              <w:b/>
              <w:bCs w:val="0"/>
              <w:color w:val="auto"/>
              <w:kern w:val="2"/>
              <w:sz w:val="24"/>
              <w:szCs w:val="24"/>
              <w:lang w:val="es-ES" w:eastAsia="es-ES"/>
              <w14:ligatures w14:val="standardContextual"/>
              <w:rPrChange w:id="244" w:author="Martinez De Hurtado Yela Fermin" w:date="2025-01-03T11:20:00Z" w16du:dateUtc="2025-01-03T10:20:00Z">
                <w:rPr>
                  <w:ins w:id="245"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246" w:author="Martinez De Hurtado Yela Fermin" w:date="2025-01-03T11:11:00Z" w16du:dateUtc="2025-01-03T10:11:00Z">
            <w:r w:rsidRPr="00C65A3D">
              <w:rPr>
                <w:rStyle w:val="Hipervnculo"/>
                <w:b/>
                <w:bCs w:val="0"/>
                <w:rPrChange w:id="247" w:author="Martinez De Hurtado Yela Fermin" w:date="2025-01-03T11:20:00Z" w16du:dateUtc="2025-01-03T10:20:00Z">
                  <w:rPr>
                    <w:rStyle w:val="Hipervnculo"/>
                  </w:rPr>
                </w:rPrChange>
              </w:rPr>
              <w:fldChar w:fldCharType="begin"/>
            </w:r>
            <w:r w:rsidRPr="00C65A3D">
              <w:rPr>
                <w:rStyle w:val="Hipervnculo"/>
                <w:b/>
                <w:bCs w:val="0"/>
                <w:rPrChange w:id="248" w:author="Martinez De Hurtado Yela Fermin" w:date="2025-01-03T11:20:00Z" w16du:dateUtc="2025-01-03T10:20:00Z">
                  <w:rPr>
                    <w:rStyle w:val="Hipervnculo"/>
                  </w:rPr>
                </w:rPrChange>
              </w:rPr>
              <w:instrText xml:space="preserve"> </w:instrText>
            </w:r>
            <w:r w:rsidRPr="00C65A3D">
              <w:rPr>
                <w:b/>
                <w:bCs w:val="0"/>
                <w:rPrChange w:id="249" w:author="Martinez De Hurtado Yela Fermin" w:date="2025-01-03T11:20:00Z" w16du:dateUtc="2025-01-03T10:20:00Z">
                  <w:rPr/>
                </w:rPrChange>
              </w:rPr>
              <w:instrText>HYPERLINK \l "_Toc186795157"</w:instrText>
            </w:r>
            <w:r w:rsidRPr="00C65A3D">
              <w:rPr>
                <w:rStyle w:val="Hipervnculo"/>
                <w:b/>
                <w:bCs w:val="0"/>
                <w:rPrChange w:id="250" w:author="Martinez De Hurtado Yela Fermin" w:date="2025-01-03T11:20:00Z" w16du:dateUtc="2025-01-03T10:20:00Z">
                  <w:rPr>
                    <w:rStyle w:val="Hipervnculo"/>
                  </w:rPr>
                </w:rPrChange>
              </w:rPr>
              <w:instrText xml:space="preserve"> </w:instrText>
            </w:r>
            <w:r w:rsidRPr="0047714D">
              <w:rPr>
                <w:rStyle w:val="Hipervnculo"/>
                <w:b/>
                <w:bCs w:val="0"/>
              </w:rPr>
            </w:r>
            <w:r w:rsidRPr="00C65A3D">
              <w:rPr>
                <w:rStyle w:val="Hipervnculo"/>
                <w:b/>
                <w:bCs w:val="0"/>
                <w:rPrChange w:id="251" w:author="Martinez De Hurtado Yela Fermin" w:date="2025-01-03T11:20:00Z" w16du:dateUtc="2025-01-03T10:20:00Z">
                  <w:rPr>
                    <w:rStyle w:val="Hipervnculo"/>
                  </w:rPr>
                </w:rPrChange>
              </w:rPr>
              <w:fldChar w:fldCharType="separate"/>
            </w:r>
            <w:r w:rsidRPr="00C65A3D">
              <w:rPr>
                <w:rStyle w:val="Hipervnculo"/>
                <w:b/>
                <w:bCs w:val="0"/>
                <w:rPrChange w:id="252" w:author="Martinez De Hurtado Yela Fermin" w:date="2025-01-03T11:20:00Z" w16du:dateUtc="2025-01-03T10:20:00Z">
                  <w:rPr>
                    <w:rStyle w:val="Hipervnculo"/>
                  </w:rPr>
                </w:rPrChange>
              </w:rPr>
              <w:t>A.3.</w:t>
            </w:r>
            <w:r w:rsidRPr="00C65A3D">
              <w:rPr>
                <w:rFonts w:cstheme="minorBidi"/>
                <w:b/>
                <w:bCs w:val="0"/>
                <w:color w:val="auto"/>
                <w:kern w:val="2"/>
                <w:sz w:val="24"/>
                <w:szCs w:val="24"/>
                <w:lang w:val="es-ES" w:eastAsia="es-ES"/>
                <w14:ligatures w14:val="standardContextual"/>
                <w:rPrChange w:id="253" w:author="Martinez De Hurtado Yela Fermin" w:date="2025-01-03T11:20:00Z" w16du:dateUtc="2025-01-03T10:20:00Z">
                  <w:rPr>
                    <w:rFonts w:cstheme="minorBidi"/>
                    <w:bCs w:val="0"/>
                    <w:color w:val="auto"/>
                    <w:kern w:val="2"/>
                    <w:sz w:val="24"/>
                    <w:szCs w:val="24"/>
                    <w:lang w:val="es-ES" w:eastAsia="es-ES"/>
                    <w14:ligatures w14:val="standardContextual"/>
                  </w:rPr>
                </w:rPrChange>
              </w:rPr>
              <w:tab/>
            </w:r>
            <w:r w:rsidRPr="00C65A3D">
              <w:rPr>
                <w:rStyle w:val="Hipervnculo"/>
                <w:b/>
                <w:bCs w:val="0"/>
                <w:rPrChange w:id="254" w:author="Martinez De Hurtado Yela Fermin" w:date="2025-01-03T11:20:00Z" w16du:dateUtc="2025-01-03T10:20:00Z">
                  <w:rPr>
                    <w:rStyle w:val="Hipervnculo"/>
                  </w:rPr>
                </w:rPrChange>
              </w:rPr>
              <w:t>Construction and Real Estate</w:t>
            </w:r>
            <w:r w:rsidRPr="00C65A3D">
              <w:rPr>
                <w:b/>
                <w:bCs w:val="0"/>
                <w:webHidden/>
                <w:rPrChange w:id="255" w:author="Martinez De Hurtado Yela Fermin" w:date="2025-01-03T11:20:00Z" w16du:dateUtc="2025-01-03T10:20:00Z">
                  <w:rPr>
                    <w:webHidden/>
                  </w:rPr>
                </w:rPrChange>
              </w:rPr>
              <w:tab/>
            </w:r>
            <w:r w:rsidRPr="00C65A3D">
              <w:rPr>
                <w:b/>
                <w:bCs w:val="0"/>
                <w:webHidden/>
                <w:rPrChange w:id="256" w:author="Martinez De Hurtado Yela Fermin" w:date="2025-01-03T11:20:00Z" w16du:dateUtc="2025-01-03T10:20:00Z">
                  <w:rPr>
                    <w:webHidden/>
                  </w:rPr>
                </w:rPrChange>
              </w:rPr>
              <w:fldChar w:fldCharType="begin"/>
            </w:r>
            <w:r w:rsidRPr="00C65A3D">
              <w:rPr>
                <w:b/>
                <w:bCs w:val="0"/>
                <w:webHidden/>
                <w:rPrChange w:id="257" w:author="Martinez De Hurtado Yela Fermin" w:date="2025-01-03T11:20:00Z" w16du:dateUtc="2025-01-03T10:20:00Z">
                  <w:rPr>
                    <w:webHidden/>
                  </w:rPr>
                </w:rPrChange>
              </w:rPr>
              <w:instrText xml:space="preserve"> PAGEREF _Toc186795157 \h </w:instrText>
            </w:r>
          </w:ins>
          <w:r w:rsidRPr="0047714D">
            <w:rPr>
              <w:b/>
              <w:bCs w:val="0"/>
              <w:webHidden/>
            </w:rPr>
          </w:r>
          <w:r w:rsidRPr="00C65A3D">
            <w:rPr>
              <w:b/>
              <w:bCs w:val="0"/>
              <w:webHidden/>
              <w:rPrChange w:id="258" w:author="Martinez De Hurtado Yela Fermin" w:date="2025-01-03T11:20:00Z" w16du:dateUtc="2025-01-03T10:20:00Z">
                <w:rPr>
                  <w:webHidden/>
                </w:rPr>
              </w:rPrChange>
            </w:rPr>
            <w:fldChar w:fldCharType="separate"/>
          </w:r>
          <w:ins w:id="259" w:author="Martinez De Hurtado Yela Fermin" w:date="2025-01-03T11:11:00Z" w16du:dateUtc="2025-01-03T10:11:00Z">
            <w:r w:rsidRPr="00C65A3D">
              <w:rPr>
                <w:b/>
                <w:bCs w:val="0"/>
                <w:webHidden/>
                <w:rPrChange w:id="260" w:author="Martinez De Hurtado Yela Fermin" w:date="2025-01-03T11:20:00Z" w16du:dateUtc="2025-01-03T10:20:00Z">
                  <w:rPr>
                    <w:webHidden/>
                  </w:rPr>
                </w:rPrChange>
              </w:rPr>
              <w:t>78</w:t>
            </w:r>
            <w:r w:rsidRPr="00C65A3D">
              <w:rPr>
                <w:b/>
                <w:bCs w:val="0"/>
                <w:webHidden/>
                <w:rPrChange w:id="261" w:author="Martinez De Hurtado Yela Fermin" w:date="2025-01-03T11:20:00Z" w16du:dateUtc="2025-01-03T10:20:00Z">
                  <w:rPr>
                    <w:webHidden/>
                  </w:rPr>
                </w:rPrChange>
              </w:rPr>
              <w:fldChar w:fldCharType="end"/>
            </w:r>
            <w:r w:rsidRPr="00C65A3D">
              <w:rPr>
                <w:rStyle w:val="Hipervnculo"/>
                <w:b/>
                <w:bCs w:val="0"/>
                <w:rPrChange w:id="262" w:author="Martinez De Hurtado Yela Fermin" w:date="2025-01-03T11:20:00Z" w16du:dateUtc="2025-01-03T10:20:00Z">
                  <w:rPr>
                    <w:rStyle w:val="Hipervnculo"/>
                  </w:rPr>
                </w:rPrChange>
              </w:rPr>
              <w:fldChar w:fldCharType="end"/>
            </w:r>
          </w:ins>
        </w:p>
        <w:p w14:paraId="51A13F5D" w14:textId="7413E126" w:rsidR="00931A7B" w:rsidRDefault="00931A7B">
          <w:pPr>
            <w:pStyle w:val="TDC3"/>
            <w:rPr>
              <w:ins w:id="263" w:author="Martinez De Hurtado Yela Fermin" w:date="2025-01-03T11:11:00Z" w16du:dateUtc="2025-01-03T10:11:00Z"/>
              <w:rFonts w:cstheme="minorBidi"/>
              <w:bCs w:val="0"/>
              <w:color w:val="auto"/>
              <w:kern w:val="2"/>
              <w:sz w:val="24"/>
              <w:szCs w:val="24"/>
              <w:lang w:val="es-ES" w:eastAsia="es-ES"/>
              <w14:ligatures w14:val="standardContextual"/>
            </w:rPr>
          </w:pPr>
          <w:ins w:id="26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A.3.1.</w:t>
            </w:r>
            <w:r>
              <w:rPr>
                <w:rFonts w:cstheme="minorBidi"/>
                <w:bCs w:val="0"/>
                <w:color w:val="auto"/>
                <w:kern w:val="2"/>
                <w:sz w:val="24"/>
                <w:szCs w:val="24"/>
                <w:lang w:val="es-ES" w:eastAsia="es-ES"/>
                <w14:ligatures w14:val="standardContextual"/>
              </w:rPr>
              <w:tab/>
            </w:r>
            <w:r w:rsidRPr="005B649B">
              <w:rPr>
                <w:rStyle w:val="Hipervnculo"/>
              </w:rPr>
              <w:t>Construction of new buildings</w:t>
            </w:r>
            <w:r>
              <w:rPr>
                <w:webHidden/>
              </w:rPr>
              <w:tab/>
            </w:r>
            <w:r>
              <w:rPr>
                <w:webHidden/>
              </w:rPr>
              <w:fldChar w:fldCharType="begin"/>
            </w:r>
            <w:r>
              <w:rPr>
                <w:webHidden/>
              </w:rPr>
              <w:instrText xml:space="preserve"> PAGEREF _Toc186795158 \h </w:instrText>
            </w:r>
          </w:ins>
          <w:r>
            <w:rPr>
              <w:webHidden/>
            </w:rPr>
          </w:r>
          <w:r>
            <w:rPr>
              <w:webHidden/>
            </w:rPr>
            <w:fldChar w:fldCharType="separate"/>
          </w:r>
          <w:ins w:id="265" w:author="Martinez De Hurtado Yela Fermin" w:date="2025-01-03T11:11:00Z" w16du:dateUtc="2025-01-03T10:11:00Z">
            <w:r>
              <w:rPr>
                <w:webHidden/>
              </w:rPr>
              <w:t>83</w:t>
            </w:r>
            <w:r>
              <w:rPr>
                <w:webHidden/>
              </w:rPr>
              <w:fldChar w:fldCharType="end"/>
            </w:r>
            <w:r w:rsidRPr="005B649B">
              <w:rPr>
                <w:rStyle w:val="Hipervnculo"/>
              </w:rPr>
              <w:fldChar w:fldCharType="end"/>
            </w:r>
          </w:ins>
        </w:p>
        <w:p w14:paraId="3208C50D" w14:textId="6E62EECD" w:rsidR="00931A7B" w:rsidRDefault="00931A7B">
          <w:pPr>
            <w:pStyle w:val="TDC3"/>
            <w:rPr>
              <w:ins w:id="266" w:author="Martinez De Hurtado Yela Fermin" w:date="2025-01-03T11:11:00Z" w16du:dateUtc="2025-01-03T10:11:00Z"/>
              <w:rFonts w:cstheme="minorBidi"/>
              <w:bCs w:val="0"/>
              <w:color w:val="auto"/>
              <w:kern w:val="2"/>
              <w:sz w:val="24"/>
              <w:szCs w:val="24"/>
              <w:lang w:val="es-ES" w:eastAsia="es-ES"/>
              <w14:ligatures w14:val="standardContextual"/>
            </w:rPr>
          </w:pPr>
          <w:ins w:id="26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"_Toc186795159"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A.3.2.</w:t>
            </w:r>
            <w:r>
              <w:rPr>
                <w:rFonts w:cstheme="minorBidi"/>
                <w:bCs w:val="0"/>
                <w:color w:val="auto"/>
                <w:kern w:val="2"/>
                <w:sz w:val="24"/>
                <w:szCs w:val="24"/>
                <w:lang w:val="es-ES" w:eastAsia="es-ES"/>
                <w14:ligatures w14:val="standardContextual"/>
              </w:rPr>
              <w:tab/>
            </w:r>
            <w:r w:rsidRPr="005B649B">
              <w:rPr>
                <w:rStyle w:val="Hipervnculo"/>
                <w:lang w:eastAsia="en-GB"/>
              </w:rPr>
              <w:t>Renovation of existing buildings</w:t>
            </w:r>
            <w:r>
              <w:rPr>
                <w:webHidden/>
              </w:rPr>
              <w:tab/>
            </w:r>
            <w:r>
              <w:rPr>
                <w:webHidden/>
              </w:rPr>
              <w:fldChar w:fldCharType="begin"/>
            </w:r>
            <w:r>
              <w:rPr>
                <w:webHidden/>
              </w:rPr>
              <w:instrText xml:space="preserve"> PAGEREF _Toc186795159 \h </w:instrText>
            </w:r>
          </w:ins>
          <w:r>
            <w:rPr>
              <w:webHidden/>
            </w:rPr>
          </w:r>
          <w:r>
            <w:rPr>
              <w:webHidden/>
            </w:rPr>
            <w:fldChar w:fldCharType="separate"/>
          </w:r>
          <w:ins w:id="268" w:author="Martinez De Hurtado Yela Fermin" w:date="2025-01-03T11:11:00Z" w16du:dateUtc="2025-01-03T10:11:00Z">
            <w:r>
              <w:rPr>
                <w:webHidden/>
              </w:rPr>
              <w:t>103</w:t>
            </w:r>
            <w:r>
              <w:rPr>
                <w:webHidden/>
              </w:rPr>
              <w:fldChar w:fldCharType="end"/>
            </w:r>
            <w:r w:rsidRPr="005B649B">
              <w:rPr>
                <w:rStyle w:val="Hipervnculo"/>
              </w:rPr>
              <w:fldChar w:fldCharType="end"/>
            </w:r>
          </w:ins>
        </w:p>
        <w:p w14:paraId="157C5DA4" w14:textId="1D19A40B" w:rsidR="00931A7B" w:rsidRDefault="00931A7B">
          <w:pPr>
            <w:pStyle w:val="TDC3"/>
            <w:rPr>
              <w:ins w:id="269" w:author="Martinez De Hurtado Yela Fermin" w:date="2025-01-03T11:11:00Z" w16du:dateUtc="2025-01-03T10:11:00Z"/>
              <w:rFonts w:cstheme="minorBidi"/>
              <w:bCs w:val="0"/>
              <w:color w:val="auto"/>
              <w:kern w:val="2"/>
              <w:sz w:val="24"/>
              <w:szCs w:val="24"/>
              <w:lang w:val="es-ES" w:eastAsia="es-ES"/>
              <w14:ligatures w14:val="standardContextual"/>
            </w:rPr>
          </w:pPr>
          <w:ins w:id="27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A.3.3.</w:t>
            </w:r>
            <w:r>
              <w:rPr>
                <w:rFonts w:cstheme="minorBidi"/>
                <w:bCs w:val="0"/>
                <w:color w:val="auto"/>
                <w:kern w:val="2"/>
                <w:sz w:val="24"/>
                <w:szCs w:val="24"/>
                <w:lang w:val="es-ES" w:eastAsia="es-ES"/>
                <w14:ligatures w14:val="standardContextual"/>
              </w:rPr>
              <w:tab/>
            </w:r>
            <w:r w:rsidRPr="005B649B">
              <w:rPr>
                <w:rStyle w:val="Hipervnculo"/>
                <w:lang w:eastAsia="en-GB"/>
              </w:rPr>
              <w:t xml:space="preserve">Installation, maintenance and repair of energy efficiency </w:t>
            </w:r>
            <w:r w:rsidRPr="005B649B">
              <w:rPr>
                <w:rStyle w:val="Hipervnculo"/>
              </w:rPr>
              <w:t>equipment</w:t>
            </w:r>
            <w:r>
              <w:rPr>
                <w:webHidden/>
              </w:rPr>
              <w:tab/>
            </w:r>
            <w:r>
              <w:rPr>
                <w:webHidden/>
              </w:rPr>
              <w:fldChar w:fldCharType="begin"/>
            </w:r>
            <w:r>
              <w:rPr>
                <w:webHidden/>
              </w:rPr>
              <w:instrText xml:space="preserve"> PAGEREF _Toc186795160 \h </w:instrText>
            </w:r>
          </w:ins>
          <w:r>
            <w:rPr>
              <w:webHidden/>
            </w:rPr>
          </w:r>
          <w:r>
            <w:rPr>
              <w:webHidden/>
            </w:rPr>
            <w:fldChar w:fldCharType="separate"/>
          </w:r>
          <w:ins w:id="271" w:author="Martinez De Hurtado Yela Fermin" w:date="2025-01-03T11:11:00Z" w16du:dateUtc="2025-01-03T10:11:00Z">
            <w:r>
              <w:rPr>
                <w:webHidden/>
              </w:rPr>
              <w:t>105</w:t>
            </w:r>
            <w:r>
              <w:rPr>
                <w:webHidden/>
              </w:rPr>
              <w:fldChar w:fldCharType="end"/>
            </w:r>
            <w:r w:rsidRPr="005B649B">
              <w:rPr>
                <w:rStyle w:val="Hipervnculo"/>
              </w:rPr>
              <w:fldChar w:fldCharType="end"/>
            </w:r>
          </w:ins>
        </w:p>
        <w:p w14:paraId="5F210EDA" w14:textId="2B2B435A" w:rsidR="00931A7B" w:rsidRDefault="00931A7B">
          <w:pPr>
            <w:pStyle w:val="TDC3"/>
            <w:rPr>
              <w:ins w:id="272" w:author="Martinez De Hurtado Yela Fermin" w:date="2025-01-03T11:11:00Z" w16du:dateUtc="2025-01-03T10:11:00Z"/>
              <w:rFonts w:cstheme="minorBidi"/>
              <w:bCs w:val="0"/>
              <w:color w:val="auto"/>
              <w:kern w:val="2"/>
              <w:sz w:val="24"/>
              <w:szCs w:val="24"/>
              <w:lang w:val="es-ES" w:eastAsia="es-ES"/>
              <w14:ligatures w14:val="standardContextual"/>
            </w:rPr>
          </w:pPr>
          <w:ins w:id="27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A.3.4.</w:t>
            </w:r>
            <w:r>
              <w:rPr>
                <w:rFonts w:cstheme="minorBidi"/>
                <w:bCs w:val="0"/>
                <w:color w:val="auto"/>
                <w:kern w:val="2"/>
                <w:sz w:val="24"/>
                <w:szCs w:val="24"/>
                <w:lang w:val="es-ES" w:eastAsia="es-ES"/>
                <w14:ligatures w14:val="standardContextual"/>
              </w:rPr>
              <w:tab/>
            </w:r>
            <w:r w:rsidRPr="005B649B">
              <w:rPr>
                <w:rStyle w:val="Hipervnculo"/>
                <w:lang w:eastAsia="en-GB"/>
              </w:rPr>
              <w:t>Installation, maintenance and repair of charging stations for electric vehicles in buildings (and parking spaces attached to buildings)</w:t>
            </w:r>
            <w:r>
              <w:rPr>
                <w:webHidden/>
              </w:rPr>
              <w:tab/>
            </w:r>
            <w:r>
              <w:rPr>
                <w:webHidden/>
              </w:rPr>
              <w:fldChar w:fldCharType="begin"/>
            </w:r>
            <w:r>
              <w:rPr>
                <w:webHidden/>
              </w:rPr>
              <w:instrText xml:space="preserve"> PAGEREF _Toc186795161 \h </w:instrText>
            </w:r>
          </w:ins>
          <w:r>
            <w:rPr>
              <w:webHidden/>
            </w:rPr>
          </w:r>
          <w:r>
            <w:rPr>
              <w:webHidden/>
            </w:rPr>
            <w:fldChar w:fldCharType="separate"/>
          </w:r>
          <w:ins w:id="274" w:author="Martinez De Hurtado Yela Fermin" w:date="2025-01-03T11:11:00Z" w16du:dateUtc="2025-01-03T10:11:00Z">
            <w:r>
              <w:rPr>
                <w:webHidden/>
              </w:rPr>
              <w:t>106</w:t>
            </w:r>
            <w:r>
              <w:rPr>
                <w:webHidden/>
              </w:rPr>
              <w:fldChar w:fldCharType="end"/>
            </w:r>
            <w:r w:rsidRPr="005B649B">
              <w:rPr>
                <w:rStyle w:val="Hipervnculo"/>
              </w:rPr>
              <w:fldChar w:fldCharType="end"/>
            </w:r>
          </w:ins>
        </w:p>
        <w:p w14:paraId="1243BCD5" w14:textId="65690F99" w:rsidR="00931A7B" w:rsidRDefault="00931A7B">
          <w:pPr>
            <w:pStyle w:val="TDC3"/>
            <w:rPr>
              <w:ins w:id="275" w:author="Martinez De Hurtado Yela Fermin" w:date="2025-01-03T11:11:00Z" w16du:dateUtc="2025-01-03T10:11:00Z"/>
              <w:rFonts w:cstheme="minorBidi"/>
              <w:bCs w:val="0"/>
              <w:color w:val="auto"/>
              <w:kern w:val="2"/>
              <w:sz w:val="24"/>
              <w:szCs w:val="24"/>
              <w:lang w:val="es-ES" w:eastAsia="es-ES"/>
              <w14:ligatures w14:val="standardContextual"/>
            </w:rPr>
          </w:pPr>
          <w:ins w:id="27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A.3.5.</w:t>
            </w:r>
            <w:r>
              <w:rPr>
                <w:rFonts w:cstheme="minorBidi"/>
                <w:bCs w:val="0"/>
                <w:color w:val="auto"/>
                <w:kern w:val="2"/>
                <w:sz w:val="24"/>
                <w:szCs w:val="24"/>
                <w:lang w:val="es-ES" w:eastAsia="es-ES"/>
                <w14:ligatures w14:val="standardContextual"/>
              </w:rPr>
              <w:tab/>
            </w:r>
            <w:r w:rsidRPr="005B649B">
              <w:rPr>
                <w:rStyle w:val="Hipervnculo"/>
                <w:lang w:eastAsia="en-GB"/>
              </w:rPr>
              <w:t>Installation, maintenance and repair of instruments and devices for measuring, regulation and controlling energy performance of buildings</w:t>
            </w:r>
            <w:r>
              <w:rPr>
                <w:webHidden/>
              </w:rPr>
              <w:tab/>
            </w:r>
            <w:r>
              <w:rPr>
                <w:webHidden/>
              </w:rPr>
              <w:fldChar w:fldCharType="begin"/>
            </w:r>
            <w:r>
              <w:rPr>
                <w:webHidden/>
              </w:rPr>
              <w:instrText xml:space="preserve"> PAGEREF _Toc186795162 \h </w:instrText>
            </w:r>
          </w:ins>
          <w:r>
            <w:rPr>
              <w:webHidden/>
            </w:rPr>
          </w:r>
          <w:r>
            <w:rPr>
              <w:webHidden/>
            </w:rPr>
            <w:fldChar w:fldCharType="separate"/>
          </w:r>
          <w:ins w:id="277" w:author="Martinez De Hurtado Yela Fermin" w:date="2025-01-03T11:11:00Z" w16du:dateUtc="2025-01-03T10:11:00Z">
            <w:r>
              <w:rPr>
                <w:webHidden/>
              </w:rPr>
              <w:t>106</w:t>
            </w:r>
            <w:r>
              <w:rPr>
                <w:webHidden/>
              </w:rPr>
              <w:fldChar w:fldCharType="end"/>
            </w:r>
            <w:r w:rsidRPr="005B649B">
              <w:rPr>
                <w:rStyle w:val="Hipervnculo"/>
              </w:rPr>
              <w:fldChar w:fldCharType="end"/>
            </w:r>
          </w:ins>
        </w:p>
        <w:p w14:paraId="4BAFDF9D" w14:textId="7939BC7F" w:rsidR="00931A7B" w:rsidRDefault="00931A7B">
          <w:pPr>
            <w:pStyle w:val="TDC3"/>
            <w:rPr>
              <w:ins w:id="278" w:author="Martinez De Hurtado Yela Fermin" w:date="2025-01-03T11:11:00Z" w16du:dateUtc="2025-01-03T10:11:00Z"/>
              <w:rFonts w:cstheme="minorBidi"/>
              <w:bCs w:val="0"/>
              <w:color w:val="auto"/>
              <w:kern w:val="2"/>
              <w:sz w:val="24"/>
              <w:szCs w:val="24"/>
              <w:lang w:val="es-ES" w:eastAsia="es-ES"/>
              <w14:ligatures w14:val="standardContextual"/>
            </w:rPr>
          </w:pPr>
          <w:ins w:id="27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A.3.6.</w:t>
            </w:r>
            <w:r>
              <w:rPr>
                <w:rFonts w:cstheme="minorBidi"/>
                <w:bCs w:val="0"/>
                <w:color w:val="auto"/>
                <w:kern w:val="2"/>
                <w:sz w:val="24"/>
                <w:szCs w:val="24"/>
                <w:lang w:val="es-ES" w:eastAsia="es-ES"/>
                <w14:ligatures w14:val="standardContextual"/>
              </w:rPr>
              <w:tab/>
            </w:r>
            <w:r w:rsidRPr="005B649B">
              <w:rPr>
                <w:rStyle w:val="Hipervnculo"/>
                <w:lang w:eastAsia="en-GB"/>
              </w:rPr>
              <w:t>Installation, maintenance and repair of renewable energy technologies</w:t>
            </w:r>
            <w:r>
              <w:rPr>
                <w:webHidden/>
              </w:rPr>
              <w:tab/>
            </w:r>
            <w:r>
              <w:rPr>
                <w:webHidden/>
              </w:rPr>
              <w:fldChar w:fldCharType="begin"/>
            </w:r>
            <w:r>
              <w:rPr>
                <w:webHidden/>
              </w:rPr>
              <w:instrText xml:space="preserve"> PAGEREF _Toc186795163 \h </w:instrText>
            </w:r>
          </w:ins>
          <w:r>
            <w:rPr>
              <w:webHidden/>
            </w:rPr>
          </w:r>
          <w:r>
            <w:rPr>
              <w:webHidden/>
            </w:rPr>
            <w:fldChar w:fldCharType="separate"/>
          </w:r>
          <w:ins w:id="280" w:author="Martinez De Hurtado Yela Fermin" w:date="2025-01-03T11:11:00Z" w16du:dateUtc="2025-01-03T10:11:00Z">
            <w:r>
              <w:rPr>
                <w:webHidden/>
              </w:rPr>
              <w:t>107</w:t>
            </w:r>
            <w:r>
              <w:rPr>
                <w:webHidden/>
              </w:rPr>
              <w:fldChar w:fldCharType="end"/>
            </w:r>
            <w:r w:rsidRPr="005B649B">
              <w:rPr>
                <w:rStyle w:val="Hipervnculo"/>
              </w:rPr>
              <w:fldChar w:fldCharType="end"/>
            </w:r>
          </w:ins>
        </w:p>
        <w:p w14:paraId="352278A1" w14:textId="24BBAB35" w:rsidR="00931A7B" w:rsidRDefault="00931A7B">
          <w:pPr>
            <w:pStyle w:val="TDC3"/>
            <w:rPr>
              <w:ins w:id="281" w:author="Martinez De Hurtado Yela Fermin" w:date="2025-01-03T11:11:00Z" w16du:dateUtc="2025-01-03T10:11:00Z"/>
              <w:rFonts w:cstheme="minorBidi"/>
              <w:bCs w:val="0"/>
              <w:color w:val="auto"/>
              <w:kern w:val="2"/>
              <w:sz w:val="24"/>
              <w:szCs w:val="24"/>
              <w:lang w:val="es-ES" w:eastAsia="es-ES"/>
              <w14:ligatures w14:val="standardContextual"/>
            </w:rPr>
          </w:pPr>
          <w:ins w:id="28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A.3.7.</w:t>
            </w:r>
            <w:r>
              <w:rPr>
                <w:rFonts w:cstheme="minorBidi"/>
                <w:bCs w:val="0"/>
                <w:color w:val="auto"/>
                <w:kern w:val="2"/>
                <w:sz w:val="24"/>
                <w:szCs w:val="24"/>
                <w:lang w:val="es-ES" w:eastAsia="es-ES"/>
                <w14:ligatures w14:val="standardContextual"/>
              </w:rPr>
              <w:tab/>
            </w:r>
            <w:r w:rsidRPr="005B649B">
              <w:rPr>
                <w:rStyle w:val="Hipervnculo"/>
              </w:rPr>
              <w:t>Acquisition and ownership</w:t>
            </w:r>
            <w:r>
              <w:rPr>
                <w:webHidden/>
              </w:rPr>
              <w:tab/>
            </w:r>
            <w:r>
              <w:rPr>
                <w:webHidden/>
              </w:rPr>
              <w:fldChar w:fldCharType="begin"/>
            </w:r>
            <w:r>
              <w:rPr>
                <w:webHidden/>
              </w:rPr>
              <w:instrText xml:space="preserve"> PAGEREF _Toc186795164 \h </w:instrText>
            </w:r>
          </w:ins>
          <w:r>
            <w:rPr>
              <w:webHidden/>
            </w:rPr>
          </w:r>
          <w:r>
            <w:rPr>
              <w:webHidden/>
            </w:rPr>
            <w:fldChar w:fldCharType="separate"/>
          </w:r>
          <w:ins w:id="283" w:author="Martinez De Hurtado Yela Fermin" w:date="2025-01-03T11:11:00Z" w16du:dateUtc="2025-01-03T10:11:00Z">
            <w:r>
              <w:rPr>
                <w:webHidden/>
              </w:rPr>
              <w:t>107</w:t>
            </w:r>
            <w:r>
              <w:rPr>
                <w:webHidden/>
              </w:rPr>
              <w:fldChar w:fldCharType="end"/>
            </w:r>
            <w:r w:rsidRPr="005B649B">
              <w:rPr>
                <w:rStyle w:val="Hipervnculo"/>
              </w:rPr>
              <w:fldChar w:fldCharType="end"/>
            </w:r>
          </w:ins>
        </w:p>
        <w:p w14:paraId="067A963A" w14:textId="6C62BBBA" w:rsidR="00931A7B" w:rsidRDefault="00931A7B">
          <w:pPr>
            <w:pStyle w:val="TDC3"/>
            <w:rPr>
              <w:ins w:id="284" w:author="Martinez De Hurtado Yela Fermin" w:date="2025-01-03T11:11:00Z" w16du:dateUtc="2025-01-03T10:11:00Z"/>
              <w:rFonts w:cstheme="minorBidi"/>
              <w:bCs w:val="0"/>
              <w:color w:val="auto"/>
              <w:kern w:val="2"/>
              <w:sz w:val="24"/>
              <w:szCs w:val="24"/>
              <w:lang w:val="es-ES" w:eastAsia="es-ES"/>
              <w14:ligatures w14:val="standardContextual"/>
            </w:rPr>
          </w:pPr>
          <w:ins w:id="28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A.3.8.</w:t>
            </w:r>
            <w:r>
              <w:rPr>
                <w:rFonts w:cstheme="minorBidi"/>
                <w:bCs w:val="0"/>
                <w:color w:val="auto"/>
                <w:kern w:val="2"/>
                <w:sz w:val="24"/>
                <w:szCs w:val="24"/>
                <w:lang w:val="es-ES" w:eastAsia="es-ES"/>
                <w14:ligatures w14:val="standardContextual"/>
              </w:rPr>
              <w:tab/>
            </w:r>
            <w:r w:rsidRPr="005B649B">
              <w:rPr>
                <w:rStyle w:val="Hipervnculo"/>
                <w:lang w:eastAsia="en-GB"/>
              </w:rPr>
              <w:t>Demolition and wrecking of buildings and other structures</w:t>
            </w:r>
            <w:r>
              <w:rPr>
                <w:webHidden/>
              </w:rPr>
              <w:tab/>
            </w:r>
            <w:r>
              <w:rPr>
                <w:webHidden/>
              </w:rPr>
              <w:fldChar w:fldCharType="begin"/>
            </w:r>
            <w:r>
              <w:rPr>
                <w:webHidden/>
              </w:rPr>
              <w:instrText xml:space="preserve"> PAGEREF _Toc186795165 \h </w:instrText>
            </w:r>
          </w:ins>
          <w:r>
            <w:rPr>
              <w:webHidden/>
            </w:rPr>
          </w:r>
          <w:r>
            <w:rPr>
              <w:webHidden/>
            </w:rPr>
            <w:fldChar w:fldCharType="separate"/>
          </w:r>
          <w:ins w:id="286" w:author="Martinez De Hurtado Yela Fermin" w:date="2025-01-03T11:11:00Z" w16du:dateUtc="2025-01-03T10:11:00Z">
            <w:r>
              <w:rPr>
                <w:webHidden/>
              </w:rPr>
              <w:t>119</w:t>
            </w:r>
            <w:r>
              <w:rPr>
                <w:webHidden/>
              </w:rPr>
              <w:fldChar w:fldCharType="end"/>
            </w:r>
            <w:r w:rsidRPr="005B649B">
              <w:rPr>
                <w:rStyle w:val="Hipervnculo"/>
              </w:rPr>
              <w:fldChar w:fldCharType="end"/>
            </w:r>
          </w:ins>
        </w:p>
        <w:p w14:paraId="27E1EB77" w14:textId="78497B33" w:rsidR="00931A7B" w:rsidRDefault="00931A7B">
          <w:pPr>
            <w:pStyle w:val="TDC3"/>
            <w:rPr>
              <w:ins w:id="287" w:author="Martinez De Hurtado Yela Fermin" w:date="2025-01-03T11:11:00Z" w16du:dateUtc="2025-01-03T10:11:00Z"/>
              <w:rFonts w:cstheme="minorBidi"/>
              <w:bCs w:val="0"/>
              <w:color w:val="auto"/>
              <w:kern w:val="2"/>
              <w:sz w:val="24"/>
              <w:szCs w:val="24"/>
              <w:lang w:val="es-ES" w:eastAsia="es-ES"/>
              <w14:ligatures w14:val="standardContextual"/>
            </w:rPr>
          </w:pPr>
          <w:ins w:id="288" w:author="Martinez De Hurtado Yela Fermin" w:date="2025-01-03T11:11:00Z" w16du:dateUtc="2025-01-03T10:11:00Z">
            <w:r w:rsidRPr="005B649B">
              <w:rPr>
                <w:rStyle w:val="Hipervnculo"/>
              </w:rPr>
              <w:lastRenderedPageBreak/>
              <w:fldChar w:fldCharType="begin"/>
            </w:r>
            <w:r w:rsidRPr="005B649B">
              <w:rPr>
                <w:rStyle w:val="Hipervnculo"/>
              </w:rPr>
              <w:instrText xml:space="preserve"> </w:instrText>
            </w:r>
            <w:r>
              <w:instrText>HYPERLINK \l "_Toc186795166"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A.3.9.</w:t>
            </w:r>
            <w:r>
              <w:rPr>
                <w:rFonts w:cstheme="minorBidi"/>
                <w:bCs w:val="0"/>
                <w:color w:val="auto"/>
                <w:kern w:val="2"/>
                <w:sz w:val="24"/>
                <w:szCs w:val="24"/>
                <w:lang w:val="es-ES" w:eastAsia="es-ES"/>
                <w14:ligatures w14:val="standardContextual"/>
              </w:rPr>
              <w:tab/>
            </w:r>
            <w:r w:rsidRPr="005B649B">
              <w:rPr>
                <w:rStyle w:val="Hipervnculo"/>
              </w:rPr>
              <w:t>Maintenance</w:t>
            </w:r>
            <w:r w:rsidRPr="005B649B">
              <w:rPr>
                <w:rStyle w:val="Hipervnculo"/>
                <w:lang w:eastAsia="en-GB"/>
              </w:rPr>
              <w:t xml:space="preserve"> of roads and motorways</w:t>
            </w:r>
            <w:r>
              <w:rPr>
                <w:webHidden/>
              </w:rPr>
              <w:tab/>
            </w:r>
            <w:r>
              <w:rPr>
                <w:webHidden/>
              </w:rPr>
              <w:fldChar w:fldCharType="begin"/>
            </w:r>
            <w:r>
              <w:rPr>
                <w:webHidden/>
              </w:rPr>
              <w:instrText xml:space="preserve"> PAGEREF _Toc186795166 \h </w:instrText>
            </w:r>
          </w:ins>
          <w:r>
            <w:rPr>
              <w:webHidden/>
            </w:rPr>
          </w:r>
          <w:r>
            <w:rPr>
              <w:webHidden/>
            </w:rPr>
            <w:fldChar w:fldCharType="separate"/>
          </w:r>
          <w:ins w:id="289" w:author="Martinez De Hurtado Yela Fermin" w:date="2025-01-03T11:11:00Z" w16du:dateUtc="2025-01-03T10:11:00Z">
            <w:r>
              <w:rPr>
                <w:webHidden/>
              </w:rPr>
              <w:t>120</w:t>
            </w:r>
            <w:r>
              <w:rPr>
                <w:webHidden/>
              </w:rPr>
              <w:fldChar w:fldCharType="end"/>
            </w:r>
            <w:r w:rsidRPr="005B649B">
              <w:rPr>
                <w:rStyle w:val="Hipervnculo"/>
              </w:rPr>
              <w:fldChar w:fldCharType="end"/>
            </w:r>
          </w:ins>
        </w:p>
        <w:p w14:paraId="2112F725" w14:textId="46C3C789" w:rsidR="00931A7B" w:rsidRDefault="00931A7B">
          <w:pPr>
            <w:pStyle w:val="TDC3"/>
            <w:rPr>
              <w:ins w:id="290" w:author="Martinez De Hurtado Yela Fermin" w:date="2025-01-03T11:11:00Z" w16du:dateUtc="2025-01-03T10:11:00Z"/>
              <w:rFonts w:cstheme="minorBidi"/>
              <w:bCs w:val="0"/>
              <w:color w:val="auto"/>
              <w:kern w:val="2"/>
              <w:sz w:val="24"/>
              <w:szCs w:val="24"/>
              <w:lang w:val="es-ES" w:eastAsia="es-ES"/>
              <w14:ligatures w14:val="standardContextual"/>
            </w:rPr>
          </w:pPr>
          <w:ins w:id="29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A.3.10.</w:t>
            </w:r>
            <w:r>
              <w:rPr>
                <w:rFonts w:cstheme="minorBidi"/>
                <w:bCs w:val="0"/>
                <w:color w:val="auto"/>
                <w:kern w:val="2"/>
                <w:sz w:val="24"/>
                <w:szCs w:val="24"/>
                <w:lang w:val="es-ES" w:eastAsia="es-ES"/>
                <w14:ligatures w14:val="standardContextual"/>
              </w:rPr>
              <w:tab/>
            </w:r>
            <w:r w:rsidRPr="005B649B">
              <w:rPr>
                <w:rStyle w:val="Hipervnculo"/>
                <w:lang w:eastAsia="en-GB"/>
              </w:rPr>
              <w:t>Use of concrete in civil engineering</w:t>
            </w:r>
            <w:r>
              <w:rPr>
                <w:webHidden/>
              </w:rPr>
              <w:tab/>
            </w:r>
            <w:r>
              <w:rPr>
                <w:webHidden/>
              </w:rPr>
              <w:fldChar w:fldCharType="begin"/>
            </w:r>
            <w:r>
              <w:rPr>
                <w:webHidden/>
              </w:rPr>
              <w:instrText xml:space="preserve"> PAGEREF _Toc186795167 \h </w:instrText>
            </w:r>
          </w:ins>
          <w:r>
            <w:rPr>
              <w:webHidden/>
            </w:rPr>
          </w:r>
          <w:r>
            <w:rPr>
              <w:webHidden/>
            </w:rPr>
            <w:fldChar w:fldCharType="separate"/>
          </w:r>
          <w:ins w:id="292" w:author="Martinez De Hurtado Yela Fermin" w:date="2025-01-03T11:11:00Z" w16du:dateUtc="2025-01-03T10:11:00Z">
            <w:r>
              <w:rPr>
                <w:webHidden/>
              </w:rPr>
              <w:t>121</w:t>
            </w:r>
            <w:r>
              <w:rPr>
                <w:webHidden/>
              </w:rPr>
              <w:fldChar w:fldCharType="end"/>
            </w:r>
            <w:r w:rsidRPr="005B649B">
              <w:rPr>
                <w:rStyle w:val="Hipervnculo"/>
              </w:rPr>
              <w:fldChar w:fldCharType="end"/>
            </w:r>
          </w:ins>
        </w:p>
        <w:p w14:paraId="6FA001C8" w14:textId="5418F02E" w:rsidR="00931A7B" w:rsidRDefault="00931A7B">
          <w:pPr>
            <w:pStyle w:val="TDC3"/>
            <w:rPr>
              <w:ins w:id="293" w:author="Martinez De Hurtado Yela Fermin" w:date="2025-01-03T11:11:00Z" w16du:dateUtc="2025-01-03T10:11:00Z"/>
              <w:rFonts w:cstheme="minorBidi"/>
              <w:bCs w:val="0"/>
              <w:color w:val="auto"/>
              <w:kern w:val="2"/>
              <w:sz w:val="24"/>
              <w:szCs w:val="24"/>
              <w:lang w:val="es-ES" w:eastAsia="es-ES"/>
              <w14:ligatures w14:val="standardContextual"/>
            </w:rPr>
          </w:pPr>
          <w:ins w:id="29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"_Toc186795168"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A.3.11.</w:t>
            </w:r>
            <w:r>
              <w:rPr>
                <w:rFonts w:cstheme="minorBidi"/>
                <w:bCs w:val="0"/>
                <w:color w:val="auto"/>
                <w:kern w:val="2"/>
                <w:sz w:val="24"/>
                <w:szCs w:val="24"/>
                <w:lang w:val="es-ES" w:eastAsia="es-ES"/>
                <w14:ligatures w14:val="standardContextual"/>
              </w:rPr>
              <w:tab/>
            </w:r>
            <w:r w:rsidRPr="005B649B">
              <w:rPr>
                <w:rStyle w:val="Hipervnculo"/>
              </w:rPr>
              <w:t>Terminology definitions</w:t>
            </w:r>
            <w:r>
              <w:rPr>
                <w:webHidden/>
              </w:rPr>
              <w:tab/>
            </w:r>
            <w:r>
              <w:rPr>
                <w:webHidden/>
              </w:rPr>
              <w:fldChar w:fldCharType="begin"/>
            </w:r>
            <w:r>
              <w:rPr>
                <w:webHidden/>
              </w:rPr>
              <w:instrText xml:space="preserve"> PAGEREF _Toc186795168 \h </w:instrText>
            </w:r>
          </w:ins>
          <w:r>
            <w:rPr>
              <w:webHidden/>
            </w:rPr>
          </w:r>
          <w:r>
            <w:rPr>
              <w:webHidden/>
            </w:rPr>
            <w:fldChar w:fldCharType="separate"/>
          </w:r>
          <w:ins w:id="295" w:author="Martinez De Hurtado Yela Fermin" w:date="2025-01-03T11:11:00Z" w16du:dateUtc="2025-01-03T10:11:00Z">
            <w:r>
              <w:rPr>
                <w:webHidden/>
              </w:rPr>
              <w:t>122</w:t>
            </w:r>
            <w:r>
              <w:rPr>
                <w:webHidden/>
              </w:rPr>
              <w:fldChar w:fldCharType="end"/>
            </w:r>
            <w:r w:rsidRPr="005B649B">
              <w:rPr>
                <w:rStyle w:val="Hipervnculo"/>
              </w:rPr>
              <w:fldChar w:fldCharType="end"/>
            </w:r>
          </w:ins>
        </w:p>
        <w:p w14:paraId="68715076" w14:textId="33BE237C" w:rsidR="00931A7B" w:rsidRPr="00C65A3D" w:rsidRDefault="00931A7B">
          <w:pPr>
            <w:pStyle w:val="TDC2"/>
            <w:rPr>
              <w:ins w:id="296" w:author="Martinez De Hurtado Yela Fermin" w:date="2025-01-03T11:11:00Z" w16du:dateUtc="2025-01-03T10:11:00Z"/>
              <w:rFonts w:cstheme="minorBidi"/>
              <w:b/>
              <w:bCs w:val="0"/>
              <w:color w:val="auto"/>
              <w:kern w:val="2"/>
              <w:sz w:val="24"/>
              <w:szCs w:val="24"/>
              <w:lang w:val="es-ES" w:eastAsia="es-ES"/>
              <w14:ligatures w14:val="standardContextual"/>
              <w:rPrChange w:id="297" w:author="Martinez De Hurtado Yela Fermin" w:date="2025-01-03T11:20:00Z" w16du:dateUtc="2025-01-03T10:20:00Z">
                <w:rPr>
                  <w:ins w:id="298"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299" w:author="Martinez De Hurtado Yela Fermin" w:date="2025-01-03T11:11:00Z" w16du:dateUtc="2025-01-03T10:11:00Z">
            <w:r w:rsidRPr="00C65A3D">
              <w:rPr>
                <w:rStyle w:val="Hipervnculo"/>
                <w:b/>
                <w:bCs w:val="0"/>
                <w:rPrChange w:id="300" w:author="Martinez De Hurtado Yela Fermin" w:date="2025-01-03T11:20:00Z" w16du:dateUtc="2025-01-03T10:20:00Z">
                  <w:rPr>
                    <w:rStyle w:val="Hipervnculo"/>
                  </w:rPr>
                </w:rPrChange>
              </w:rPr>
              <w:fldChar w:fldCharType="begin"/>
            </w:r>
            <w:r w:rsidRPr="00C65A3D">
              <w:rPr>
                <w:rStyle w:val="Hipervnculo"/>
                <w:b/>
                <w:bCs w:val="0"/>
                <w:rPrChange w:id="301" w:author="Martinez De Hurtado Yela Fermin" w:date="2025-01-03T11:20:00Z" w16du:dateUtc="2025-01-03T10:20:00Z">
                  <w:rPr>
                    <w:rStyle w:val="Hipervnculo"/>
                  </w:rPr>
                </w:rPrChange>
              </w:rPr>
              <w:instrText xml:space="preserve"> </w:instrText>
            </w:r>
            <w:r w:rsidRPr="00C65A3D">
              <w:rPr>
                <w:b/>
                <w:bCs w:val="0"/>
                <w:rPrChange w:id="302" w:author="Martinez De Hurtado Yela Fermin" w:date="2025-01-03T11:20:00Z" w16du:dateUtc="2025-01-03T10:20:00Z">
                  <w:rPr/>
                </w:rPrChange>
              </w:rPr>
              <w:instrText>HYPERLINK \l "_Toc186795169"</w:instrText>
            </w:r>
            <w:r w:rsidRPr="00C65A3D">
              <w:rPr>
                <w:rStyle w:val="Hipervnculo"/>
                <w:b/>
                <w:bCs w:val="0"/>
                <w:rPrChange w:id="303" w:author="Martinez De Hurtado Yela Fermin" w:date="2025-01-03T11:20:00Z" w16du:dateUtc="2025-01-03T10:20:00Z">
                  <w:rPr>
                    <w:rStyle w:val="Hipervnculo"/>
                  </w:rPr>
                </w:rPrChange>
              </w:rPr>
              <w:instrText xml:space="preserve"> </w:instrText>
            </w:r>
            <w:r w:rsidRPr="0047714D">
              <w:rPr>
                <w:rStyle w:val="Hipervnculo"/>
                <w:b/>
                <w:bCs w:val="0"/>
              </w:rPr>
            </w:r>
            <w:r w:rsidRPr="00C65A3D">
              <w:rPr>
                <w:rStyle w:val="Hipervnculo"/>
                <w:b/>
                <w:bCs w:val="0"/>
                <w:rPrChange w:id="304" w:author="Martinez De Hurtado Yela Fermin" w:date="2025-01-03T11:20:00Z" w16du:dateUtc="2025-01-03T10:20:00Z">
                  <w:rPr>
                    <w:rStyle w:val="Hipervnculo"/>
                  </w:rPr>
                </w:rPrChange>
              </w:rPr>
              <w:fldChar w:fldCharType="separate"/>
            </w:r>
            <w:r w:rsidRPr="00C65A3D">
              <w:rPr>
                <w:rStyle w:val="Hipervnculo"/>
                <w:b/>
                <w:bCs w:val="0"/>
                <w:rPrChange w:id="305" w:author="Martinez De Hurtado Yela Fermin" w:date="2025-01-03T11:20:00Z" w16du:dateUtc="2025-01-03T10:20:00Z">
                  <w:rPr>
                    <w:rStyle w:val="Hipervnculo"/>
                  </w:rPr>
                </w:rPrChange>
              </w:rPr>
              <w:t>A.4.</w:t>
            </w:r>
            <w:r w:rsidRPr="00C65A3D">
              <w:rPr>
                <w:rFonts w:cstheme="minorBidi"/>
                <w:b/>
                <w:bCs w:val="0"/>
                <w:color w:val="auto"/>
                <w:kern w:val="2"/>
                <w:sz w:val="24"/>
                <w:szCs w:val="24"/>
                <w:lang w:val="es-ES" w:eastAsia="es-ES"/>
                <w14:ligatures w14:val="standardContextual"/>
                <w:rPrChange w:id="306" w:author="Martinez De Hurtado Yela Fermin" w:date="2025-01-03T11:20:00Z" w16du:dateUtc="2025-01-03T10:20:00Z">
                  <w:rPr>
                    <w:rFonts w:cstheme="minorBidi"/>
                    <w:bCs w:val="0"/>
                    <w:color w:val="auto"/>
                    <w:kern w:val="2"/>
                    <w:sz w:val="24"/>
                    <w:szCs w:val="24"/>
                    <w:lang w:val="es-ES" w:eastAsia="es-ES"/>
                    <w14:ligatures w14:val="standardContextual"/>
                  </w:rPr>
                </w:rPrChange>
              </w:rPr>
              <w:tab/>
            </w:r>
            <w:r w:rsidRPr="00C65A3D">
              <w:rPr>
                <w:rStyle w:val="Hipervnculo"/>
                <w:b/>
                <w:bCs w:val="0"/>
                <w:rPrChange w:id="307" w:author="Martinez De Hurtado Yela Fermin" w:date="2025-01-03T11:20:00Z" w16du:dateUtc="2025-01-03T10:20:00Z">
                  <w:rPr>
                    <w:rStyle w:val="Hipervnculo"/>
                  </w:rPr>
                </w:rPrChange>
              </w:rPr>
              <w:t>Professional, Scientific and Technical Activities</w:t>
            </w:r>
            <w:r w:rsidRPr="00C65A3D">
              <w:rPr>
                <w:b/>
                <w:bCs w:val="0"/>
                <w:webHidden/>
                <w:rPrChange w:id="308" w:author="Martinez De Hurtado Yela Fermin" w:date="2025-01-03T11:20:00Z" w16du:dateUtc="2025-01-03T10:20:00Z">
                  <w:rPr>
                    <w:webHidden/>
                  </w:rPr>
                </w:rPrChange>
              </w:rPr>
              <w:tab/>
            </w:r>
            <w:r w:rsidRPr="00C65A3D">
              <w:rPr>
                <w:b/>
                <w:bCs w:val="0"/>
                <w:webHidden/>
                <w:rPrChange w:id="309" w:author="Martinez De Hurtado Yela Fermin" w:date="2025-01-03T11:20:00Z" w16du:dateUtc="2025-01-03T10:20:00Z">
                  <w:rPr>
                    <w:webHidden/>
                  </w:rPr>
                </w:rPrChange>
              </w:rPr>
              <w:fldChar w:fldCharType="begin"/>
            </w:r>
            <w:r w:rsidRPr="00C65A3D">
              <w:rPr>
                <w:b/>
                <w:bCs w:val="0"/>
                <w:webHidden/>
                <w:rPrChange w:id="310" w:author="Martinez De Hurtado Yela Fermin" w:date="2025-01-03T11:20:00Z" w16du:dateUtc="2025-01-03T10:20:00Z">
                  <w:rPr>
                    <w:webHidden/>
                  </w:rPr>
                </w:rPrChange>
              </w:rPr>
              <w:instrText xml:space="preserve"> PAGEREF _Toc186795169 \h </w:instrText>
            </w:r>
          </w:ins>
          <w:r w:rsidRPr="0047714D">
            <w:rPr>
              <w:b/>
              <w:bCs w:val="0"/>
              <w:webHidden/>
            </w:rPr>
          </w:r>
          <w:r w:rsidRPr="00C65A3D">
            <w:rPr>
              <w:b/>
              <w:bCs w:val="0"/>
              <w:webHidden/>
              <w:rPrChange w:id="311" w:author="Martinez De Hurtado Yela Fermin" w:date="2025-01-03T11:20:00Z" w16du:dateUtc="2025-01-03T10:20:00Z">
                <w:rPr>
                  <w:webHidden/>
                </w:rPr>
              </w:rPrChange>
            </w:rPr>
            <w:fldChar w:fldCharType="separate"/>
          </w:r>
          <w:ins w:id="312" w:author="Martinez De Hurtado Yela Fermin" w:date="2025-01-03T11:11:00Z" w16du:dateUtc="2025-01-03T10:11:00Z">
            <w:r w:rsidRPr="00C65A3D">
              <w:rPr>
                <w:b/>
                <w:bCs w:val="0"/>
                <w:webHidden/>
                <w:rPrChange w:id="313" w:author="Martinez De Hurtado Yela Fermin" w:date="2025-01-03T11:20:00Z" w16du:dateUtc="2025-01-03T10:20:00Z">
                  <w:rPr>
                    <w:webHidden/>
                  </w:rPr>
                </w:rPrChange>
              </w:rPr>
              <w:t>124</w:t>
            </w:r>
            <w:r w:rsidRPr="00C65A3D">
              <w:rPr>
                <w:b/>
                <w:bCs w:val="0"/>
                <w:webHidden/>
                <w:rPrChange w:id="314" w:author="Martinez De Hurtado Yela Fermin" w:date="2025-01-03T11:20:00Z" w16du:dateUtc="2025-01-03T10:20:00Z">
                  <w:rPr>
                    <w:webHidden/>
                  </w:rPr>
                </w:rPrChange>
              </w:rPr>
              <w:fldChar w:fldCharType="end"/>
            </w:r>
            <w:r w:rsidRPr="00C65A3D">
              <w:rPr>
                <w:rStyle w:val="Hipervnculo"/>
                <w:b/>
                <w:bCs w:val="0"/>
                <w:rPrChange w:id="315" w:author="Martinez De Hurtado Yela Fermin" w:date="2025-01-03T11:20:00Z" w16du:dateUtc="2025-01-03T10:20:00Z">
                  <w:rPr>
                    <w:rStyle w:val="Hipervnculo"/>
                  </w:rPr>
                </w:rPrChange>
              </w:rPr>
              <w:fldChar w:fldCharType="end"/>
            </w:r>
          </w:ins>
        </w:p>
        <w:p w14:paraId="5E28B3FB" w14:textId="09B58295" w:rsidR="00931A7B" w:rsidRDefault="00931A7B">
          <w:pPr>
            <w:pStyle w:val="TDC3"/>
            <w:rPr>
              <w:ins w:id="316" w:author="Martinez De Hurtado Yela Fermin" w:date="2025-01-03T11:11:00Z" w16du:dateUtc="2025-01-03T10:11:00Z"/>
              <w:rFonts w:cstheme="minorBidi"/>
              <w:bCs w:val="0"/>
              <w:color w:val="auto"/>
              <w:kern w:val="2"/>
              <w:sz w:val="24"/>
              <w:szCs w:val="24"/>
              <w:lang w:val="es-ES" w:eastAsia="es-ES"/>
              <w14:ligatures w14:val="standardContextual"/>
            </w:rPr>
          </w:pPr>
          <w:ins w:id="31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A.4.1.</w:t>
            </w:r>
            <w:r>
              <w:rPr>
                <w:rFonts w:cstheme="minorBidi"/>
                <w:bCs w:val="0"/>
                <w:color w:val="auto"/>
                <w:kern w:val="2"/>
                <w:sz w:val="24"/>
                <w:szCs w:val="24"/>
                <w:lang w:val="es-ES" w:eastAsia="es-ES"/>
                <w14:ligatures w14:val="standardContextual"/>
              </w:rPr>
              <w:tab/>
            </w:r>
            <w:r w:rsidRPr="005B649B">
              <w:rPr>
                <w:rStyle w:val="Hipervnculo"/>
                <w:lang w:eastAsia="en-GB"/>
              </w:rPr>
              <w:t>Professional services related to energy performance of </w:t>
            </w:r>
            <w:r w:rsidRPr="005B649B">
              <w:rPr>
                <w:rStyle w:val="Hipervnculo"/>
              </w:rPr>
              <w:t>buildings</w:t>
            </w:r>
            <w:r>
              <w:rPr>
                <w:webHidden/>
              </w:rPr>
              <w:tab/>
            </w:r>
            <w:r>
              <w:rPr>
                <w:webHidden/>
              </w:rPr>
              <w:fldChar w:fldCharType="begin"/>
            </w:r>
            <w:r>
              <w:rPr>
                <w:webHidden/>
              </w:rPr>
              <w:instrText xml:space="preserve"> PAGEREF _Toc186795170 \h </w:instrText>
            </w:r>
          </w:ins>
          <w:r>
            <w:rPr>
              <w:webHidden/>
            </w:rPr>
          </w:r>
          <w:r>
            <w:rPr>
              <w:webHidden/>
            </w:rPr>
            <w:fldChar w:fldCharType="separate"/>
          </w:r>
          <w:ins w:id="318" w:author="Martinez De Hurtado Yela Fermin" w:date="2025-01-03T11:11:00Z" w16du:dateUtc="2025-01-03T10:11:00Z">
            <w:r>
              <w:rPr>
                <w:webHidden/>
              </w:rPr>
              <w:t>125</w:t>
            </w:r>
            <w:r>
              <w:rPr>
                <w:webHidden/>
              </w:rPr>
              <w:fldChar w:fldCharType="end"/>
            </w:r>
            <w:r w:rsidRPr="005B649B">
              <w:rPr>
                <w:rStyle w:val="Hipervnculo"/>
              </w:rPr>
              <w:fldChar w:fldCharType="end"/>
            </w:r>
          </w:ins>
        </w:p>
        <w:p w14:paraId="5A8D7A5A" w14:textId="641CD6F4" w:rsidR="00931A7B" w:rsidRPr="00C65A3D" w:rsidRDefault="00931A7B">
          <w:pPr>
            <w:pStyle w:val="TDC2"/>
            <w:rPr>
              <w:ins w:id="319" w:author="Martinez De Hurtado Yela Fermin" w:date="2025-01-03T11:11:00Z" w16du:dateUtc="2025-01-03T10:11:00Z"/>
              <w:rFonts w:cstheme="minorBidi"/>
              <w:b/>
              <w:bCs w:val="0"/>
              <w:color w:val="auto"/>
              <w:kern w:val="2"/>
              <w:sz w:val="24"/>
              <w:szCs w:val="24"/>
              <w:lang w:val="es-ES" w:eastAsia="es-ES"/>
              <w14:ligatures w14:val="standardContextual"/>
              <w:rPrChange w:id="320" w:author="Martinez De Hurtado Yela Fermin" w:date="2025-01-03T11:20:00Z" w16du:dateUtc="2025-01-03T10:20:00Z">
                <w:rPr>
                  <w:ins w:id="321"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322" w:author="Martinez De Hurtado Yela Fermin" w:date="2025-01-03T11:11:00Z" w16du:dateUtc="2025-01-03T10:11:00Z">
            <w:r w:rsidRPr="00C65A3D">
              <w:rPr>
                <w:rStyle w:val="Hipervnculo"/>
                <w:b/>
                <w:bCs w:val="0"/>
                <w:rPrChange w:id="323" w:author="Martinez De Hurtado Yela Fermin" w:date="2025-01-03T11:20:00Z" w16du:dateUtc="2025-01-03T10:20:00Z">
                  <w:rPr>
                    <w:rStyle w:val="Hipervnculo"/>
                  </w:rPr>
                </w:rPrChange>
              </w:rPr>
              <w:fldChar w:fldCharType="begin"/>
            </w:r>
            <w:r w:rsidRPr="00C65A3D">
              <w:rPr>
                <w:rStyle w:val="Hipervnculo"/>
                <w:b/>
                <w:bCs w:val="0"/>
                <w:rPrChange w:id="324" w:author="Martinez De Hurtado Yela Fermin" w:date="2025-01-03T11:20:00Z" w16du:dateUtc="2025-01-03T10:20:00Z">
                  <w:rPr>
                    <w:rStyle w:val="Hipervnculo"/>
                  </w:rPr>
                </w:rPrChange>
              </w:rPr>
              <w:instrText xml:space="preserve"> </w:instrText>
            </w:r>
            <w:r w:rsidRPr="00C65A3D">
              <w:rPr>
                <w:b/>
                <w:bCs w:val="0"/>
                <w:rPrChange w:id="325" w:author="Martinez De Hurtado Yela Fermin" w:date="2025-01-03T11:20:00Z" w16du:dateUtc="2025-01-03T10:20:00Z">
                  <w:rPr/>
                </w:rPrChange>
              </w:rPr>
              <w:instrText>HYPERLINK \l "_Toc186795171"</w:instrText>
            </w:r>
            <w:r w:rsidRPr="00C65A3D">
              <w:rPr>
                <w:rStyle w:val="Hipervnculo"/>
                <w:b/>
                <w:bCs w:val="0"/>
                <w:rPrChange w:id="326" w:author="Martinez De Hurtado Yela Fermin" w:date="2025-01-03T11:20:00Z" w16du:dateUtc="2025-01-03T10:20:00Z">
                  <w:rPr>
                    <w:rStyle w:val="Hipervnculo"/>
                  </w:rPr>
                </w:rPrChange>
              </w:rPr>
              <w:instrText xml:space="preserve"> </w:instrText>
            </w:r>
            <w:r w:rsidRPr="0047714D">
              <w:rPr>
                <w:rStyle w:val="Hipervnculo"/>
                <w:b/>
                <w:bCs w:val="0"/>
              </w:rPr>
            </w:r>
            <w:r w:rsidRPr="00C65A3D">
              <w:rPr>
                <w:rStyle w:val="Hipervnculo"/>
                <w:b/>
                <w:bCs w:val="0"/>
                <w:rPrChange w:id="327" w:author="Martinez De Hurtado Yela Fermin" w:date="2025-01-03T11:20:00Z" w16du:dateUtc="2025-01-03T10:20:00Z">
                  <w:rPr>
                    <w:rStyle w:val="Hipervnculo"/>
                  </w:rPr>
                </w:rPrChange>
              </w:rPr>
              <w:fldChar w:fldCharType="separate"/>
            </w:r>
            <w:r w:rsidRPr="00C65A3D">
              <w:rPr>
                <w:rStyle w:val="Hipervnculo"/>
                <w:b/>
                <w:bCs w:val="0"/>
                <w:rPrChange w:id="328" w:author="Martinez De Hurtado Yela Fermin" w:date="2025-01-03T11:20:00Z" w16du:dateUtc="2025-01-03T10:20:00Z">
                  <w:rPr>
                    <w:rStyle w:val="Hipervnculo"/>
                  </w:rPr>
                </w:rPrChange>
              </w:rPr>
              <w:t>A.5.</w:t>
            </w:r>
            <w:r w:rsidRPr="00C65A3D">
              <w:rPr>
                <w:rFonts w:cstheme="minorBidi"/>
                <w:b/>
                <w:bCs w:val="0"/>
                <w:color w:val="auto"/>
                <w:kern w:val="2"/>
                <w:sz w:val="24"/>
                <w:szCs w:val="24"/>
                <w:lang w:val="es-ES" w:eastAsia="es-ES"/>
                <w14:ligatures w14:val="standardContextual"/>
                <w:rPrChange w:id="329" w:author="Martinez De Hurtado Yela Fermin" w:date="2025-01-03T11:20:00Z" w16du:dateUtc="2025-01-03T10:20:00Z">
                  <w:rPr>
                    <w:rFonts w:cstheme="minorBidi"/>
                    <w:bCs w:val="0"/>
                    <w:color w:val="auto"/>
                    <w:kern w:val="2"/>
                    <w:sz w:val="24"/>
                    <w:szCs w:val="24"/>
                    <w:lang w:val="es-ES" w:eastAsia="es-ES"/>
                    <w14:ligatures w14:val="standardContextual"/>
                  </w:rPr>
                </w:rPrChange>
              </w:rPr>
              <w:tab/>
            </w:r>
            <w:r w:rsidRPr="00C65A3D">
              <w:rPr>
                <w:rStyle w:val="Hipervnculo"/>
                <w:b/>
                <w:bCs w:val="0"/>
                <w:rPrChange w:id="330" w:author="Martinez De Hurtado Yela Fermin" w:date="2025-01-03T11:20:00Z" w16du:dateUtc="2025-01-03T10:20:00Z">
                  <w:rPr>
                    <w:rStyle w:val="Hipervnculo"/>
                  </w:rPr>
                </w:rPrChange>
              </w:rPr>
              <w:t>Disaster Risk Management</w:t>
            </w:r>
            <w:r w:rsidRPr="00C65A3D">
              <w:rPr>
                <w:b/>
                <w:bCs w:val="0"/>
                <w:webHidden/>
                <w:rPrChange w:id="331" w:author="Martinez De Hurtado Yela Fermin" w:date="2025-01-03T11:20:00Z" w16du:dateUtc="2025-01-03T10:20:00Z">
                  <w:rPr>
                    <w:webHidden/>
                  </w:rPr>
                </w:rPrChange>
              </w:rPr>
              <w:tab/>
            </w:r>
            <w:r w:rsidRPr="00C65A3D">
              <w:rPr>
                <w:b/>
                <w:bCs w:val="0"/>
                <w:webHidden/>
                <w:rPrChange w:id="332" w:author="Martinez De Hurtado Yela Fermin" w:date="2025-01-03T11:20:00Z" w16du:dateUtc="2025-01-03T10:20:00Z">
                  <w:rPr>
                    <w:webHidden/>
                  </w:rPr>
                </w:rPrChange>
              </w:rPr>
              <w:fldChar w:fldCharType="begin"/>
            </w:r>
            <w:r w:rsidRPr="00C65A3D">
              <w:rPr>
                <w:b/>
                <w:bCs w:val="0"/>
                <w:webHidden/>
                <w:rPrChange w:id="333" w:author="Martinez De Hurtado Yela Fermin" w:date="2025-01-03T11:20:00Z" w16du:dateUtc="2025-01-03T10:20:00Z">
                  <w:rPr>
                    <w:webHidden/>
                  </w:rPr>
                </w:rPrChange>
              </w:rPr>
              <w:instrText xml:space="preserve"> PAGEREF _Toc186795171 \h </w:instrText>
            </w:r>
          </w:ins>
          <w:r w:rsidRPr="0047714D">
            <w:rPr>
              <w:b/>
              <w:bCs w:val="0"/>
              <w:webHidden/>
            </w:rPr>
          </w:r>
          <w:r w:rsidRPr="00C65A3D">
            <w:rPr>
              <w:b/>
              <w:bCs w:val="0"/>
              <w:webHidden/>
              <w:rPrChange w:id="334" w:author="Martinez De Hurtado Yela Fermin" w:date="2025-01-03T11:20:00Z" w16du:dateUtc="2025-01-03T10:20:00Z">
                <w:rPr>
                  <w:webHidden/>
                </w:rPr>
              </w:rPrChange>
            </w:rPr>
            <w:fldChar w:fldCharType="separate"/>
          </w:r>
          <w:ins w:id="335" w:author="Martinez De Hurtado Yela Fermin" w:date="2025-01-03T11:11:00Z" w16du:dateUtc="2025-01-03T10:11:00Z">
            <w:r w:rsidRPr="00C65A3D">
              <w:rPr>
                <w:b/>
                <w:bCs w:val="0"/>
                <w:webHidden/>
                <w:rPrChange w:id="336" w:author="Martinez De Hurtado Yela Fermin" w:date="2025-01-03T11:20:00Z" w16du:dateUtc="2025-01-03T10:20:00Z">
                  <w:rPr>
                    <w:webHidden/>
                  </w:rPr>
                </w:rPrChange>
              </w:rPr>
              <w:t>127</w:t>
            </w:r>
            <w:r w:rsidRPr="00C65A3D">
              <w:rPr>
                <w:b/>
                <w:bCs w:val="0"/>
                <w:webHidden/>
                <w:rPrChange w:id="337" w:author="Martinez De Hurtado Yela Fermin" w:date="2025-01-03T11:20:00Z" w16du:dateUtc="2025-01-03T10:20:00Z">
                  <w:rPr>
                    <w:webHidden/>
                  </w:rPr>
                </w:rPrChange>
              </w:rPr>
              <w:fldChar w:fldCharType="end"/>
            </w:r>
            <w:r w:rsidRPr="00C65A3D">
              <w:rPr>
                <w:rStyle w:val="Hipervnculo"/>
                <w:b/>
                <w:bCs w:val="0"/>
                <w:rPrChange w:id="338" w:author="Martinez De Hurtado Yela Fermin" w:date="2025-01-03T11:20:00Z" w16du:dateUtc="2025-01-03T10:20:00Z">
                  <w:rPr>
                    <w:rStyle w:val="Hipervnculo"/>
                  </w:rPr>
                </w:rPrChange>
              </w:rPr>
              <w:fldChar w:fldCharType="end"/>
            </w:r>
          </w:ins>
        </w:p>
        <w:p w14:paraId="009BA431" w14:textId="495BF94B" w:rsidR="00931A7B" w:rsidRDefault="00931A7B">
          <w:pPr>
            <w:pStyle w:val="TDC3"/>
            <w:rPr>
              <w:ins w:id="339" w:author="Martinez De Hurtado Yela Fermin" w:date="2025-01-03T11:11:00Z" w16du:dateUtc="2025-01-03T10:11:00Z"/>
              <w:rFonts w:cstheme="minorBidi"/>
              <w:bCs w:val="0"/>
              <w:color w:val="auto"/>
              <w:kern w:val="2"/>
              <w:sz w:val="24"/>
              <w:szCs w:val="24"/>
              <w:lang w:val="es-ES" w:eastAsia="es-ES"/>
              <w14:ligatures w14:val="standardContextual"/>
            </w:rPr>
          </w:pPr>
          <w:ins w:id="34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A.5.1.</w:t>
            </w:r>
            <w:r>
              <w:rPr>
                <w:rFonts w:cstheme="minorBidi"/>
                <w:bCs w:val="0"/>
                <w:color w:val="auto"/>
                <w:kern w:val="2"/>
                <w:sz w:val="24"/>
                <w:szCs w:val="24"/>
                <w:lang w:val="es-ES" w:eastAsia="es-ES"/>
                <w14:ligatures w14:val="standardContextual"/>
              </w:rPr>
              <w:tab/>
            </w:r>
            <w:r w:rsidRPr="005B649B">
              <w:rPr>
                <w:rStyle w:val="Hipervnculo"/>
                <w:lang w:eastAsia="en-GB"/>
              </w:rPr>
              <w:t xml:space="preserve">Nature-based solutions for flood and drought risk prevention </w:t>
            </w:r>
            <w:r w:rsidRPr="005B649B">
              <w:rPr>
                <w:rStyle w:val="Hipervnculo"/>
              </w:rPr>
              <w:t>and</w:t>
            </w:r>
            <w:r w:rsidRPr="005B649B">
              <w:rPr>
                <w:rStyle w:val="Hipervnculo"/>
                <w:lang w:eastAsia="en-GB"/>
              </w:rPr>
              <w:t xml:space="preserve"> protection</w:t>
            </w:r>
            <w:r>
              <w:rPr>
                <w:webHidden/>
              </w:rPr>
              <w:tab/>
            </w:r>
            <w:r>
              <w:rPr>
                <w:webHidden/>
              </w:rPr>
              <w:fldChar w:fldCharType="begin"/>
            </w:r>
            <w:r>
              <w:rPr>
                <w:webHidden/>
              </w:rPr>
              <w:instrText xml:space="preserve"> PAGEREF _Toc186795172 \h </w:instrText>
            </w:r>
          </w:ins>
          <w:r>
            <w:rPr>
              <w:webHidden/>
            </w:rPr>
          </w:r>
          <w:r>
            <w:rPr>
              <w:webHidden/>
            </w:rPr>
            <w:fldChar w:fldCharType="separate"/>
          </w:r>
          <w:ins w:id="341" w:author="Martinez De Hurtado Yela Fermin" w:date="2025-01-03T11:11:00Z" w16du:dateUtc="2025-01-03T10:11:00Z">
            <w:r>
              <w:rPr>
                <w:webHidden/>
              </w:rPr>
              <w:t>129</w:t>
            </w:r>
            <w:r>
              <w:rPr>
                <w:webHidden/>
              </w:rPr>
              <w:fldChar w:fldCharType="end"/>
            </w:r>
            <w:r w:rsidRPr="005B649B">
              <w:rPr>
                <w:rStyle w:val="Hipervnculo"/>
              </w:rPr>
              <w:fldChar w:fldCharType="end"/>
            </w:r>
          </w:ins>
        </w:p>
        <w:p w14:paraId="6DF6A8F1" w14:textId="1E92B33D" w:rsidR="00931A7B" w:rsidRDefault="00931A7B">
          <w:pPr>
            <w:pStyle w:val="TDC3"/>
            <w:rPr>
              <w:ins w:id="342" w:author="Martinez De Hurtado Yela Fermin" w:date="2025-01-03T11:11:00Z" w16du:dateUtc="2025-01-03T10:11:00Z"/>
              <w:rFonts w:cstheme="minorBidi"/>
              <w:bCs w:val="0"/>
              <w:color w:val="auto"/>
              <w:kern w:val="2"/>
              <w:sz w:val="24"/>
              <w:szCs w:val="24"/>
              <w:lang w:val="es-ES" w:eastAsia="es-ES"/>
              <w14:ligatures w14:val="standardContextual"/>
            </w:rPr>
          </w:pPr>
          <w:ins w:id="34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A.5.2.</w:t>
            </w:r>
            <w:r>
              <w:rPr>
                <w:rFonts w:cstheme="minorBidi"/>
                <w:bCs w:val="0"/>
                <w:color w:val="auto"/>
                <w:kern w:val="2"/>
                <w:sz w:val="24"/>
                <w:szCs w:val="24"/>
                <w:lang w:val="es-ES" w:eastAsia="es-ES"/>
                <w14:ligatures w14:val="standardContextual"/>
              </w:rPr>
              <w:tab/>
            </w:r>
            <w:r w:rsidRPr="005B649B">
              <w:rPr>
                <w:rStyle w:val="Hipervnculo"/>
              </w:rPr>
              <w:t>Emergency</w:t>
            </w:r>
            <w:r w:rsidRPr="005B649B">
              <w:rPr>
                <w:rStyle w:val="Hipervnculo"/>
                <w:lang w:eastAsia="en-GB"/>
              </w:rPr>
              <w:t xml:space="preserve"> services</w:t>
            </w:r>
            <w:r>
              <w:rPr>
                <w:webHidden/>
              </w:rPr>
              <w:tab/>
            </w:r>
            <w:r>
              <w:rPr>
                <w:webHidden/>
              </w:rPr>
              <w:fldChar w:fldCharType="begin"/>
            </w:r>
            <w:r>
              <w:rPr>
                <w:webHidden/>
              </w:rPr>
              <w:instrText xml:space="preserve"> PAGEREF _Toc186795173 \h </w:instrText>
            </w:r>
          </w:ins>
          <w:r>
            <w:rPr>
              <w:webHidden/>
            </w:rPr>
          </w:r>
          <w:r>
            <w:rPr>
              <w:webHidden/>
            </w:rPr>
            <w:fldChar w:fldCharType="separate"/>
          </w:r>
          <w:ins w:id="344" w:author="Martinez De Hurtado Yela Fermin" w:date="2025-01-03T11:11:00Z" w16du:dateUtc="2025-01-03T10:11:00Z">
            <w:r>
              <w:rPr>
                <w:webHidden/>
              </w:rPr>
              <w:t>129</w:t>
            </w:r>
            <w:r>
              <w:rPr>
                <w:webHidden/>
              </w:rPr>
              <w:fldChar w:fldCharType="end"/>
            </w:r>
            <w:r w:rsidRPr="005B649B">
              <w:rPr>
                <w:rStyle w:val="Hipervnculo"/>
              </w:rPr>
              <w:fldChar w:fldCharType="end"/>
            </w:r>
          </w:ins>
        </w:p>
        <w:p w14:paraId="2ABC07C9" w14:textId="24BCBC5C" w:rsidR="00931A7B" w:rsidRDefault="00931A7B">
          <w:pPr>
            <w:pStyle w:val="TDC3"/>
            <w:rPr>
              <w:ins w:id="345" w:author="Martinez De Hurtado Yela Fermin" w:date="2025-01-03T11:11:00Z" w16du:dateUtc="2025-01-03T10:11:00Z"/>
              <w:rFonts w:cstheme="minorBidi"/>
              <w:bCs w:val="0"/>
              <w:color w:val="auto"/>
              <w:kern w:val="2"/>
              <w:sz w:val="24"/>
              <w:szCs w:val="24"/>
              <w:lang w:val="es-ES" w:eastAsia="es-ES"/>
              <w14:ligatures w14:val="standardContextual"/>
            </w:rPr>
          </w:pPr>
          <w:ins w:id="34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A.5.3.</w:t>
            </w:r>
            <w:r>
              <w:rPr>
                <w:rFonts w:cstheme="minorBidi"/>
                <w:bCs w:val="0"/>
                <w:color w:val="auto"/>
                <w:kern w:val="2"/>
                <w:sz w:val="24"/>
                <w:szCs w:val="24"/>
                <w:lang w:val="es-ES" w:eastAsia="es-ES"/>
                <w14:ligatures w14:val="standardContextual"/>
              </w:rPr>
              <w:tab/>
            </w:r>
            <w:r w:rsidRPr="005B649B">
              <w:rPr>
                <w:rStyle w:val="Hipervnculo"/>
                <w:lang w:eastAsia="en-GB"/>
              </w:rPr>
              <w:t>Flood risk prevention and protection infrastructure</w:t>
            </w:r>
            <w:r>
              <w:rPr>
                <w:webHidden/>
              </w:rPr>
              <w:tab/>
            </w:r>
            <w:r>
              <w:rPr>
                <w:webHidden/>
              </w:rPr>
              <w:fldChar w:fldCharType="begin"/>
            </w:r>
            <w:r>
              <w:rPr>
                <w:webHidden/>
              </w:rPr>
              <w:instrText xml:space="preserve"> PAGEREF _Toc186795174 \h </w:instrText>
            </w:r>
          </w:ins>
          <w:r>
            <w:rPr>
              <w:webHidden/>
            </w:rPr>
          </w:r>
          <w:r>
            <w:rPr>
              <w:webHidden/>
            </w:rPr>
            <w:fldChar w:fldCharType="separate"/>
          </w:r>
          <w:ins w:id="347" w:author="Martinez De Hurtado Yela Fermin" w:date="2025-01-03T11:11:00Z" w16du:dateUtc="2025-01-03T10:11:00Z">
            <w:r>
              <w:rPr>
                <w:webHidden/>
              </w:rPr>
              <w:t>130</w:t>
            </w:r>
            <w:r>
              <w:rPr>
                <w:webHidden/>
              </w:rPr>
              <w:fldChar w:fldCharType="end"/>
            </w:r>
            <w:r w:rsidRPr="005B649B">
              <w:rPr>
                <w:rStyle w:val="Hipervnculo"/>
              </w:rPr>
              <w:fldChar w:fldCharType="end"/>
            </w:r>
          </w:ins>
        </w:p>
        <w:p w14:paraId="0A836E22" w14:textId="3E4ADE70" w:rsidR="00931A7B" w:rsidRPr="00C65A3D" w:rsidRDefault="00931A7B">
          <w:pPr>
            <w:pStyle w:val="TDC2"/>
            <w:rPr>
              <w:ins w:id="348" w:author="Martinez De Hurtado Yela Fermin" w:date="2025-01-03T11:11:00Z" w16du:dateUtc="2025-01-03T10:11:00Z"/>
              <w:rFonts w:cstheme="minorBidi"/>
              <w:b/>
              <w:bCs w:val="0"/>
              <w:color w:val="auto"/>
              <w:kern w:val="2"/>
              <w:sz w:val="24"/>
              <w:szCs w:val="24"/>
              <w:lang w:val="es-ES" w:eastAsia="es-ES"/>
              <w14:ligatures w14:val="standardContextual"/>
              <w:rPrChange w:id="349" w:author="Martinez De Hurtado Yela Fermin" w:date="2025-01-03T11:20:00Z" w16du:dateUtc="2025-01-03T10:20:00Z">
                <w:rPr>
                  <w:ins w:id="350"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351" w:author="Martinez De Hurtado Yela Fermin" w:date="2025-01-03T11:11:00Z" w16du:dateUtc="2025-01-03T10:11:00Z">
            <w:r w:rsidRPr="00C65A3D">
              <w:rPr>
                <w:rStyle w:val="Hipervnculo"/>
                <w:b/>
                <w:bCs w:val="0"/>
                <w:rPrChange w:id="352" w:author="Martinez De Hurtado Yela Fermin" w:date="2025-01-03T11:20:00Z" w16du:dateUtc="2025-01-03T10:20:00Z">
                  <w:rPr>
                    <w:rStyle w:val="Hipervnculo"/>
                  </w:rPr>
                </w:rPrChange>
              </w:rPr>
              <w:fldChar w:fldCharType="begin"/>
            </w:r>
            <w:r w:rsidRPr="00C65A3D">
              <w:rPr>
                <w:rStyle w:val="Hipervnculo"/>
                <w:b/>
                <w:bCs w:val="0"/>
                <w:rPrChange w:id="353" w:author="Martinez De Hurtado Yela Fermin" w:date="2025-01-03T11:20:00Z" w16du:dateUtc="2025-01-03T10:20:00Z">
                  <w:rPr>
                    <w:rStyle w:val="Hipervnculo"/>
                  </w:rPr>
                </w:rPrChange>
              </w:rPr>
              <w:instrText xml:space="preserve"> </w:instrText>
            </w:r>
            <w:r w:rsidRPr="00C65A3D">
              <w:rPr>
                <w:b/>
                <w:bCs w:val="0"/>
                <w:rPrChange w:id="354" w:author="Martinez De Hurtado Yela Fermin" w:date="2025-01-03T11:20:00Z" w16du:dateUtc="2025-01-03T10:20:00Z">
                  <w:rPr/>
                </w:rPrChange>
              </w:rPr>
              <w:instrText>HYPERLINK \l "_Toc186795175"</w:instrText>
            </w:r>
            <w:r w:rsidRPr="00C65A3D">
              <w:rPr>
                <w:rStyle w:val="Hipervnculo"/>
                <w:b/>
                <w:bCs w:val="0"/>
                <w:rPrChange w:id="355" w:author="Martinez De Hurtado Yela Fermin" w:date="2025-01-03T11:20:00Z" w16du:dateUtc="2025-01-03T10:20:00Z">
                  <w:rPr>
                    <w:rStyle w:val="Hipervnculo"/>
                  </w:rPr>
                </w:rPrChange>
              </w:rPr>
              <w:instrText xml:space="preserve"> </w:instrText>
            </w:r>
            <w:r w:rsidRPr="0047714D">
              <w:rPr>
                <w:rStyle w:val="Hipervnculo"/>
                <w:b/>
                <w:bCs w:val="0"/>
              </w:rPr>
            </w:r>
            <w:r w:rsidRPr="00C65A3D">
              <w:rPr>
                <w:rStyle w:val="Hipervnculo"/>
                <w:b/>
                <w:bCs w:val="0"/>
                <w:rPrChange w:id="356" w:author="Martinez De Hurtado Yela Fermin" w:date="2025-01-03T11:20:00Z" w16du:dateUtc="2025-01-03T10:20:00Z">
                  <w:rPr>
                    <w:rStyle w:val="Hipervnculo"/>
                  </w:rPr>
                </w:rPrChange>
              </w:rPr>
              <w:fldChar w:fldCharType="separate"/>
            </w:r>
            <w:r w:rsidRPr="00C65A3D">
              <w:rPr>
                <w:rStyle w:val="Hipervnculo"/>
                <w:b/>
                <w:bCs w:val="0"/>
                <w:rPrChange w:id="357" w:author="Martinez De Hurtado Yela Fermin" w:date="2025-01-03T11:20:00Z" w16du:dateUtc="2025-01-03T10:20:00Z">
                  <w:rPr>
                    <w:rStyle w:val="Hipervnculo"/>
                  </w:rPr>
                </w:rPrChange>
              </w:rPr>
              <w:t>A.6.</w:t>
            </w:r>
            <w:r w:rsidRPr="00C65A3D">
              <w:rPr>
                <w:rFonts w:cstheme="minorBidi"/>
                <w:b/>
                <w:bCs w:val="0"/>
                <w:color w:val="auto"/>
                <w:kern w:val="2"/>
                <w:sz w:val="24"/>
                <w:szCs w:val="24"/>
                <w:lang w:val="es-ES" w:eastAsia="es-ES"/>
                <w14:ligatures w14:val="standardContextual"/>
                <w:rPrChange w:id="358" w:author="Martinez De Hurtado Yela Fermin" w:date="2025-01-03T11:20:00Z" w16du:dateUtc="2025-01-03T10:20:00Z">
                  <w:rPr>
                    <w:rFonts w:cstheme="minorBidi"/>
                    <w:bCs w:val="0"/>
                    <w:color w:val="auto"/>
                    <w:kern w:val="2"/>
                    <w:sz w:val="24"/>
                    <w:szCs w:val="24"/>
                    <w:lang w:val="es-ES" w:eastAsia="es-ES"/>
                    <w14:ligatures w14:val="standardContextual"/>
                  </w:rPr>
                </w:rPrChange>
              </w:rPr>
              <w:tab/>
            </w:r>
            <w:r w:rsidRPr="00C65A3D">
              <w:rPr>
                <w:rStyle w:val="Hipervnculo"/>
                <w:b/>
                <w:bCs w:val="0"/>
                <w:rPrChange w:id="359" w:author="Martinez De Hurtado Yela Fermin" w:date="2025-01-03T11:20:00Z" w16du:dateUtc="2025-01-03T10:20:00Z">
                  <w:rPr>
                    <w:rStyle w:val="Hipervnculo"/>
                  </w:rPr>
                </w:rPrChange>
              </w:rPr>
              <w:t>Water and Waste</w:t>
            </w:r>
            <w:r w:rsidRPr="00C65A3D">
              <w:rPr>
                <w:b/>
                <w:bCs w:val="0"/>
                <w:webHidden/>
                <w:rPrChange w:id="360" w:author="Martinez De Hurtado Yela Fermin" w:date="2025-01-03T11:20:00Z" w16du:dateUtc="2025-01-03T10:20:00Z">
                  <w:rPr>
                    <w:webHidden/>
                  </w:rPr>
                </w:rPrChange>
              </w:rPr>
              <w:tab/>
            </w:r>
            <w:r w:rsidRPr="00C65A3D">
              <w:rPr>
                <w:b/>
                <w:bCs w:val="0"/>
                <w:webHidden/>
                <w:rPrChange w:id="361" w:author="Martinez De Hurtado Yela Fermin" w:date="2025-01-03T11:20:00Z" w16du:dateUtc="2025-01-03T10:20:00Z">
                  <w:rPr>
                    <w:webHidden/>
                  </w:rPr>
                </w:rPrChange>
              </w:rPr>
              <w:fldChar w:fldCharType="begin"/>
            </w:r>
            <w:r w:rsidRPr="00C65A3D">
              <w:rPr>
                <w:b/>
                <w:bCs w:val="0"/>
                <w:webHidden/>
                <w:rPrChange w:id="362" w:author="Martinez De Hurtado Yela Fermin" w:date="2025-01-03T11:20:00Z" w16du:dateUtc="2025-01-03T10:20:00Z">
                  <w:rPr>
                    <w:webHidden/>
                  </w:rPr>
                </w:rPrChange>
              </w:rPr>
              <w:instrText xml:space="preserve"> PAGEREF _Toc186795175 \h </w:instrText>
            </w:r>
          </w:ins>
          <w:r w:rsidRPr="0047714D">
            <w:rPr>
              <w:b/>
              <w:bCs w:val="0"/>
              <w:webHidden/>
            </w:rPr>
          </w:r>
          <w:r w:rsidRPr="00C65A3D">
            <w:rPr>
              <w:b/>
              <w:bCs w:val="0"/>
              <w:webHidden/>
              <w:rPrChange w:id="363" w:author="Martinez De Hurtado Yela Fermin" w:date="2025-01-03T11:20:00Z" w16du:dateUtc="2025-01-03T10:20:00Z">
                <w:rPr>
                  <w:webHidden/>
                </w:rPr>
              </w:rPrChange>
            </w:rPr>
            <w:fldChar w:fldCharType="separate"/>
          </w:r>
          <w:ins w:id="364" w:author="Martinez De Hurtado Yela Fermin" w:date="2025-01-03T11:11:00Z" w16du:dateUtc="2025-01-03T10:11:00Z">
            <w:r w:rsidRPr="00C65A3D">
              <w:rPr>
                <w:b/>
                <w:bCs w:val="0"/>
                <w:webHidden/>
                <w:rPrChange w:id="365" w:author="Martinez De Hurtado Yela Fermin" w:date="2025-01-03T11:20:00Z" w16du:dateUtc="2025-01-03T10:20:00Z">
                  <w:rPr>
                    <w:webHidden/>
                  </w:rPr>
                </w:rPrChange>
              </w:rPr>
              <w:t>132</w:t>
            </w:r>
            <w:r w:rsidRPr="00C65A3D">
              <w:rPr>
                <w:b/>
                <w:bCs w:val="0"/>
                <w:webHidden/>
                <w:rPrChange w:id="366" w:author="Martinez De Hurtado Yela Fermin" w:date="2025-01-03T11:20:00Z" w16du:dateUtc="2025-01-03T10:20:00Z">
                  <w:rPr>
                    <w:webHidden/>
                  </w:rPr>
                </w:rPrChange>
              </w:rPr>
              <w:fldChar w:fldCharType="end"/>
            </w:r>
            <w:r w:rsidRPr="00C65A3D">
              <w:rPr>
                <w:rStyle w:val="Hipervnculo"/>
                <w:b/>
                <w:bCs w:val="0"/>
                <w:rPrChange w:id="367" w:author="Martinez De Hurtado Yela Fermin" w:date="2025-01-03T11:20:00Z" w16du:dateUtc="2025-01-03T10:20:00Z">
                  <w:rPr>
                    <w:rStyle w:val="Hipervnculo"/>
                  </w:rPr>
                </w:rPrChange>
              </w:rPr>
              <w:fldChar w:fldCharType="end"/>
            </w:r>
          </w:ins>
        </w:p>
        <w:p w14:paraId="6F24C618" w14:textId="19A30F1B" w:rsidR="00931A7B" w:rsidRDefault="00931A7B">
          <w:pPr>
            <w:pStyle w:val="TDC3"/>
            <w:rPr>
              <w:ins w:id="368" w:author="Martinez De Hurtado Yela Fermin" w:date="2025-01-03T11:11:00Z" w16du:dateUtc="2025-01-03T10:11:00Z"/>
              <w:rFonts w:cstheme="minorBidi"/>
              <w:bCs w:val="0"/>
              <w:color w:val="auto"/>
              <w:kern w:val="2"/>
              <w:sz w:val="24"/>
              <w:szCs w:val="24"/>
              <w:lang w:val="es-ES" w:eastAsia="es-ES"/>
              <w14:ligatures w14:val="standardContextual"/>
            </w:rPr>
          </w:pPr>
          <w:ins w:id="36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w:t>
            </w:r>
            <w:r>
              <w:rPr>
                <w:rFonts w:cstheme="minorBidi"/>
                <w:bCs w:val="0"/>
                <w:color w:val="auto"/>
                <w:kern w:val="2"/>
                <w:sz w:val="24"/>
                <w:szCs w:val="24"/>
                <w:lang w:val="es-ES" w:eastAsia="es-ES"/>
                <w14:ligatures w14:val="standardContextual"/>
              </w:rPr>
              <w:tab/>
            </w:r>
            <w:r w:rsidRPr="005B649B">
              <w:rPr>
                <w:rStyle w:val="Hipervnculo"/>
              </w:rPr>
              <w:t>Water collection, treatment and supply systems</w:t>
            </w:r>
            <w:r>
              <w:rPr>
                <w:webHidden/>
              </w:rPr>
              <w:tab/>
            </w:r>
            <w:r>
              <w:rPr>
                <w:webHidden/>
              </w:rPr>
              <w:fldChar w:fldCharType="begin"/>
            </w:r>
            <w:r>
              <w:rPr>
                <w:webHidden/>
              </w:rPr>
              <w:instrText xml:space="preserve"> PAGEREF _Toc186795176 \h </w:instrText>
            </w:r>
          </w:ins>
          <w:r>
            <w:rPr>
              <w:webHidden/>
            </w:rPr>
          </w:r>
          <w:r>
            <w:rPr>
              <w:webHidden/>
            </w:rPr>
            <w:fldChar w:fldCharType="separate"/>
          </w:r>
          <w:ins w:id="370" w:author="Martinez De Hurtado Yela Fermin" w:date="2025-01-03T11:11:00Z" w16du:dateUtc="2025-01-03T10:11:00Z">
            <w:r>
              <w:rPr>
                <w:webHidden/>
              </w:rPr>
              <w:t>134</w:t>
            </w:r>
            <w:r>
              <w:rPr>
                <w:webHidden/>
              </w:rPr>
              <w:fldChar w:fldCharType="end"/>
            </w:r>
            <w:r w:rsidRPr="005B649B">
              <w:rPr>
                <w:rStyle w:val="Hipervnculo"/>
              </w:rPr>
              <w:fldChar w:fldCharType="end"/>
            </w:r>
          </w:ins>
        </w:p>
        <w:p w14:paraId="70D08C50" w14:textId="34641255" w:rsidR="00931A7B" w:rsidRDefault="00931A7B">
          <w:pPr>
            <w:pStyle w:val="TDC3"/>
            <w:rPr>
              <w:ins w:id="371" w:author="Martinez De Hurtado Yela Fermin" w:date="2025-01-03T11:11:00Z" w16du:dateUtc="2025-01-03T10:11:00Z"/>
              <w:rFonts w:cstheme="minorBidi"/>
              <w:bCs w:val="0"/>
              <w:color w:val="auto"/>
              <w:kern w:val="2"/>
              <w:sz w:val="24"/>
              <w:szCs w:val="24"/>
              <w:lang w:val="es-ES" w:eastAsia="es-ES"/>
              <w14:ligatures w14:val="standardContextual"/>
            </w:rPr>
          </w:pPr>
          <w:ins w:id="37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w:t>
            </w:r>
            <w:r>
              <w:rPr>
                <w:rFonts w:cstheme="minorBidi"/>
                <w:bCs w:val="0"/>
                <w:color w:val="auto"/>
                <w:kern w:val="2"/>
                <w:sz w:val="24"/>
                <w:szCs w:val="24"/>
                <w:lang w:val="es-ES" w:eastAsia="es-ES"/>
                <w14:ligatures w14:val="standardContextual"/>
              </w:rPr>
              <w:tab/>
            </w:r>
            <w:r w:rsidRPr="005B649B">
              <w:rPr>
                <w:rStyle w:val="Hipervnculo"/>
              </w:rPr>
              <w:t>Sustainable Water Management</w:t>
            </w:r>
            <w:r>
              <w:rPr>
                <w:webHidden/>
              </w:rPr>
              <w:tab/>
            </w:r>
            <w:r>
              <w:rPr>
                <w:webHidden/>
              </w:rPr>
              <w:fldChar w:fldCharType="begin"/>
            </w:r>
            <w:r>
              <w:rPr>
                <w:webHidden/>
              </w:rPr>
              <w:instrText xml:space="preserve"> PAGEREF _Toc186795177 \h </w:instrText>
            </w:r>
          </w:ins>
          <w:r>
            <w:rPr>
              <w:webHidden/>
            </w:rPr>
          </w:r>
          <w:r>
            <w:rPr>
              <w:webHidden/>
            </w:rPr>
            <w:fldChar w:fldCharType="separate"/>
          </w:r>
          <w:ins w:id="373" w:author="Martinez De Hurtado Yela Fermin" w:date="2025-01-03T11:11:00Z" w16du:dateUtc="2025-01-03T10:11:00Z">
            <w:r>
              <w:rPr>
                <w:webHidden/>
              </w:rPr>
              <w:t>134</w:t>
            </w:r>
            <w:r>
              <w:rPr>
                <w:webHidden/>
              </w:rPr>
              <w:fldChar w:fldCharType="end"/>
            </w:r>
            <w:r w:rsidRPr="005B649B">
              <w:rPr>
                <w:rStyle w:val="Hipervnculo"/>
              </w:rPr>
              <w:fldChar w:fldCharType="end"/>
            </w:r>
          </w:ins>
        </w:p>
        <w:p w14:paraId="0BA3D42C" w14:textId="69A791FC" w:rsidR="00931A7B" w:rsidRDefault="00931A7B">
          <w:pPr>
            <w:pStyle w:val="TDC3"/>
            <w:rPr>
              <w:ins w:id="374" w:author="Martinez De Hurtado Yela Fermin" w:date="2025-01-03T11:11:00Z" w16du:dateUtc="2025-01-03T10:11:00Z"/>
              <w:rFonts w:cstheme="minorBidi"/>
              <w:bCs w:val="0"/>
              <w:color w:val="auto"/>
              <w:kern w:val="2"/>
              <w:sz w:val="24"/>
              <w:szCs w:val="24"/>
              <w:lang w:val="es-ES" w:eastAsia="es-ES"/>
              <w14:ligatures w14:val="standardContextual"/>
            </w:rPr>
          </w:pPr>
          <w:ins w:id="37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A.6.3.</w:t>
            </w:r>
            <w:r>
              <w:rPr>
                <w:rFonts w:cstheme="minorBidi"/>
                <w:bCs w:val="0"/>
                <w:color w:val="auto"/>
                <w:kern w:val="2"/>
                <w:sz w:val="24"/>
                <w:szCs w:val="24"/>
                <w:lang w:val="es-ES" w:eastAsia="es-ES"/>
                <w14:ligatures w14:val="standardContextual"/>
              </w:rPr>
              <w:tab/>
            </w:r>
            <w:r w:rsidRPr="005B649B">
              <w:rPr>
                <w:rStyle w:val="Hipervnculo"/>
              </w:rPr>
              <w:t>Waste water collection and treatment</w:t>
            </w:r>
            <w:r>
              <w:rPr>
                <w:webHidden/>
              </w:rPr>
              <w:tab/>
            </w:r>
            <w:r>
              <w:rPr>
                <w:webHidden/>
              </w:rPr>
              <w:fldChar w:fldCharType="begin"/>
            </w:r>
            <w:r>
              <w:rPr>
                <w:webHidden/>
              </w:rPr>
              <w:instrText xml:space="preserve"> PAGEREF _Toc186795178 \h </w:instrText>
            </w:r>
          </w:ins>
          <w:r>
            <w:rPr>
              <w:webHidden/>
            </w:rPr>
          </w:r>
          <w:r>
            <w:rPr>
              <w:webHidden/>
            </w:rPr>
            <w:fldChar w:fldCharType="separate"/>
          </w:r>
          <w:ins w:id="376" w:author="Martinez De Hurtado Yela Fermin" w:date="2025-01-03T11:11:00Z" w16du:dateUtc="2025-01-03T10:11:00Z">
            <w:r>
              <w:rPr>
                <w:webHidden/>
              </w:rPr>
              <w:t>135</w:t>
            </w:r>
            <w:r>
              <w:rPr>
                <w:webHidden/>
              </w:rPr>
              <w:fldChar w:fldCharType="end"/>
            </w:r>
            <w:r w:rsidRPr="005B649B">
              <w:rPr>
                <w:rStyle w:val="Hipervnculo"/>
              </w:rPr>
              <w:fldChar w:fldCharType="end"/>
            </w:r>
          </w:ins>
        </w:p>
        <w:p w14:paraId="270F603F" w14:textId="786C2D48" w:rsidR="00931A7B" w:rsidRDefault="00931A7B">
          <w:pPr>
            <w:pStyle w:val="TDC3"/>
            <w:rPr>
              <w:ins w:id="377" w:author="Martinez De Hurtado Yela Fermin" w:date="2025-01-03T11:11:00Z" w16du:dateUtc="2025-01-03T10:11:00Z"/>
              <w:rFonts w:cstheme="minorBidi"/>
              <w:bCs w:val="0"/>
              <w:color w:val="auto"/>
              <w:kern w:val="2"/>
              <w:sz w:val="24"/>
              <w:szCs w:val="24"/>
              <w:lang w:val="es-ES" w:eastAsia="es-ES"/>
              <w14:ligatures w14:val="standardContextual"/>
            </w:rPr>
          </w:pPr>
          <w:ins w:id="37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"_Toc186795179"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A.6.4.</w:t>
            </w:r>
            <w:r>
              <w:rPr>
                <w:rFonts w:cstheme="minorBidi"/>
                <w:bCs w:val="0"/>
                <w:color w:val="auto"/>
                <w:kern w:val="2"/>
                <w:sz w:val="24"/>
                <w:szCs w:val="24"/>
                <w:lang w:val="es-ES" w:eastAsia="es-ES"/>
                <w14:ligatures w14:val="standardContextual"/>
              </w:rPr>
              <w:tab/>
            </w:r>
            <w:r w:rsidRPr="005B649B">
              <w:rPr>
                <w:rStyle w:val="Hipervnculo"/>
              </w:rPr>
              <w:t>Collection and transport of non-hazardous waste in source segregated fractions</w:t>
            </w:r>
            <w:r>
              <w:rPr>
                <w:webHidden/>
              </w:rPr>
              <w:tab/>
            </w:r>
            <w:r>
              <w:rPr>
                <w:webHidden/>
              </w:rPr>
              <w:fldChar w:fldCharType="begin"/>
            </w:r>
            <w:r>
              <w:rPr>
                <w:webHidden/>
              </w:rPr>
              <w:instrText xml:space="preserve"> PAGEREF _Toc186795179 \h </w:instrText>
            </w:r>
          </w:ins>
          <w:r>
            <w:rPr>
              <w:webHidden/>
            </w:rPr>
          </w:r>
          <w:r>
            <w:rPr>
              <w:webHidden/>
            </w:rPr>
            <w:fldChar w:fldCharType="separate"/>
          </w:r>
          <w:ins w:id="379" w:author="Martinez De Hurtado Yela Fermin" w:date="2025-01-03T11:11:00Z" w16du:dateUtc="2025-01-03T10:11:00Z">
            <w:r>
              <w:rPr>
                <w:webHidden/>
              </w:rPr>
              <w:t>135</w:t>
            </w:r>
            <w:r>
              <w:rPr>
                <w:webHidden/>
              </w:rPr>
              <w:fldChar w:fldCharType="end"/>
            </w:r>
            <w:r w:rsidRPr="005B649B">
              <w:rPr>
                <w:rStyle w:val="Hipervnculo"/>
              </w:rPr>
              <w:fldChar w:fldCharType="end"/>
            </w:r>
          </w:ins>
        </w:p>
        <w:p w14:paraId="13EC1693" w14:textId="5EBC174B" w:rsidR="00931A7B" w:rsidRDefault="00931A7B">
          <w:pPr>
            <w:pStyle w:val="TDC3"/>
            <w:rPr>
              <w:ins w:id="380" w:author="Martinez De Hurtado Yela Fermin" w:date="2025-01-03T11:11:00Z" w16du:dateUtc="2025-01-03T10:11:00Z"/>
              <w:rFonts w:cstheme="minorBidi"/>
              <w:bCs w:val="0"/>
              <w:color w:val="auto"/>
              <w:kern w:val="2"/>
              <w:sz w:val="24"/>
              <w:szCs w:val="24"/>
              <w:lang w:val="es-ES" w:eastAsia="es-ES"/>
              <w14:ligatures w14:val="standardContextual"/>
            </w:rPr>
          </w:pPr>
          <w:ins w:id="38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A.6.5.</w:t>
            </w:r>
            <w:r>
              <w:rPr>
                <w:rFonts w:cstheme="minorBidi"/>
                <w:bCs w:val="0"/>
                <w:color w:val="auto"/>
                <w:kern w:val="2"/>
                <w:sz w:val="24"/>
                <w:szCs w:val="24"/>
                <w:lang w:val="es-ES" w:eastAsia="es-ES"/>
                <w14:ligatures w14:val="standardContextual"/>
              </w:rPr>
              <w:tab/>
            </w:r>
            <w:r w:rsidRPr="005B649B">
              <w:rPr>
                <w:rStyle w:val="Hipervnculo"/>
              </w:rPr>
              <w:t>Anaerobic digestion of sewage sludge</w:t>
            </w:r>
            <w:r>
              <w:rPr>
                <w:webHidden/>
              </w:rPr>
              <w:tab/>
            </w:r>
            <w:r>
              <w:rPr>
                <w:webHidden/>
              </w:rPr>
              <w:fldChar w:fldCharType="begin"/>
            </w:r>
            <w:r>
              <w:rPr>
                <w:webHidden/>
              </w:rPr>
              <w:instrText xml:space="preserve"> PAGEREF _Toc186795180 \h </w:instrText>
            </w:r>
          </w:ins>
          <w:r>
            <w:rPr>
              <w:webHidden/>
            </w:rPr>
          </w:r>
          <w:r>
            <w:rPr>
              <w:webHidden/>
            </w:rPr>
            <w:fldChar w:fldCharType="separate"/>
          </w:r>
          <w:ins w:id="382" w:author="Martinez De Hurtado Yela Fermin" w:date="2025-01-03T11:11:00Z" w16du:dateUtc="2025-01-03T10:11:00Z">
            <w:r>
              <w:rPr>
                <w:webHidden/>
              </w:rPr>
              <w:t>136</w:t>
            </w:r>
            <w:r>
              <w:rPr>
                <w:webHidden/>
              </w:rPr>
              <w:fldChar w:fldCharType="end"/>
            </w:r>
            <w:r w:rsidRPr="005B649B">
              <w:rPr>
                <w:rStyle w:val="Hipervnculo"/>
              </w:rPr>
              <w:fldChar w:fldCharType="end"/>
            </w:r>
          </w:ins>
        </w:p>
        <w:p w14:paraId="632AB607" w14:textId="0B2A3DA1" w:rsidR="00931A7B" w:rsidRDefault="00931A7B">
          <w:pPr>
            <w:pStyle w:val="TDC3"/>
            <w:rPr>
              <w:ins w:id="383" w:author="Martinez De Hurtado Yela Fermin" w:date="2025-01-03T11:11:00Z" w16du:dateUtc="2025-01-03T10:11:00Z"/>
              <w:rFonts w:cstheme="minorBidi"/>
              <w:bCs w:val="0"/>
              <w:color w:val="auto"/>
              <w:kern w:val="2"/>
              <w:sz w:val="24"/>
              <w:szCs w:val="24"/>
              <w:lang w:val="es-ES" w:eastAsia="es-ES"/>
              <w14:ligatures w14:val="standardContextual"/>
            </w:rPr>
          </w:pPr>
          <w:ins w:id="38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A.6.6.</w:t>
            </w:r>
            <w:r>
              <w:rPr>
                <w:rFonts w:cstheme="minorBidi"/>
                <w:bCs w:val="0"/>
                <w:color w:val="auto"/>
                <w:kern w:val="2"/>
                <w:sz w:val="24"/>
                <w:szCs w:val="24"/>
                <w:lang w:val="es-ES" w:eastAsia="es-ES"/>
                <w14:ligatures w14:val="standardContextual"/>
              </w:rPr>
              <w:tab/>
            </w:r>
            <w:r w:rsidRPr="005B649B">
              <w:rPr>
                <w:rStyle w:val="Hipervnculo"/>
              </w:rPr>
              <w:t>Anaerobic digestion of bio-waste</w:t>
            </w:r>
            <w:r>
              <w:rPr>
                <w:webHidden/>
              </w:rPr>
              <w:tab/>
            </w:r>
            <w:r>
              <w:rPr>
                <w:webHidden/>
              </w:rPr>
              <w:fldChar w:fldCharType="begin"/>
            </w:r>
            <w:r>
              <w:rPr>
                <w:webHidden/>
              </w:rPr>
              <w:instrText xml:space="preserve"> PAGEREF _Toc186795181 \h </w:instrText>
            </w:r>
          </w:ins>
          <w:r>
            <w:rPr>
              <w:webHidden/>
            </w:rPr>
          </w:r>
          <w:r>
            <w:rPr>
              <w:webHidden/>
            </w:rPr>
            <w:fldChar w:fldCharType="separate"/>
          </w:r>
          <w:ins w:id="385" w:author="Martinez De Hurtado Yela Fermin" w:date="2025-01-03T11:11:00Z" w16du:dateUtc="2025-01-03T10:11:00Z">
            <w:r>
              <w:rPr>
                <w:webHidden/>
              </w:rPr>
              <w:t>136</w:t>
            </w:r>
            <w:r>
              <w:rPr>
                <w:webHidden/>
              </w:rPr>
              <w:fldChar w:fldCharType="end"/>
            </w:r>
            <w:r w:rsidRPr="005B649B">
              <w:rPr>
                <w:rStyle w:val="Hipervnculo"/>
              </w:rPr>
              <w:fldChar w:fldCharType="end"/>
            </w:r>
          </w:ins>
        </w:p>
        <w:p w14:paraId="78962652" w14:textId="1A17FF04" w:rsidR="00931A7B" w:rsidRDefault="00931A7B">
          <w:pPr>
            <w:pStyle w:val="TDC3"/>
            <w:rPr>
              <w:ins w:id="386" w:author="Martinez De Hurtado Yela Fermin" w:date="2025-01-03T11:11:00Z" w16du:dateUtc="2025-01-03T10:11:00Z"/>
              <w:rFonts w:cstheme="minorBidi"/>
              <w:bCs w:val="0"/>
              <w:color w:val="auto"/>
              <w:kern w:val="2"/>
              <w:sz w:val="24"/>
              <w:szCs w:val="24"/>
              <w:lang w:val="es-ES" w:eastAsia="es-ES"/>
              <w14:ligatures w14:val="standardContextual"/>
            </w:rPr>
          </w:pPr>
          <w:ins w:id="38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A.6.7.</w:t>
            </w:r>
            <w:r>
              <w:rPr>
                <w:rFonts w:cstheme="minorBidi"/>
                <w:bCs w:val="0"/>
                <w:color w:val="auto"/>
                <w:kern w:val="2"/>
                <w:sz w:val="24"/>
                <w:szCs w:val="24"/>
                <w:lang w:val="es-ES" w:eastAsia="es-ES"/>
                <w14:ligatures w14:val="standardContextual"/>
              </w:rPr>
              <w:tab/>
            </w:r>
            <w:r w:rsidRPr="005B649B">
              <w:rPr>
                <w:rStyle w:val="Hipervnculo"/>
              </w:rPr>
              <w:t>Composting of bio-waste</w:t>
            </w:r>
            <w:r>
              <w:rPr>
                <w:webHidden/>
              </w:rPr>
              <w:tab/>
            </w:r>
            <w:r>
              <w:rPr>
                <w:webHidden/>
              </w:rPr>
              <w:fldChar w:fldCharType="begin"/>
            </w:r>
            <w:r>
              <w:rPr>
                <w:webHidden/>
              </w:rPr>
              <w:instrText xml:space="preserve"> PAGEREF _Toc186795182 \h </w:instrText>
            </w:r>
          </w:ins>
          <w:r>
            <w:rPr>
              <w:webHidden/>
            </w:rPr>
          </w:r>
          <w:r>
            <w:rPr>
              <w:webHidden/>
            </w:rPr>
            <w:fldChar w:fldCharType="separate"/>
          </w:r>
          <w:ins w:id="388" w:author="Martinez De Hurtado Yela Fermin" w:date="2025-01-03T11:11:00Z" w16du:dateUtc="2025-01-03T10:11:00Z">
            <w:r>
              <w:rPr>
                <w:webHidden/>
              </w:rPr>
              <w:t>137</w:t>
            </w:r>
            <w:r>
              <w:rPr>
                <w:webHidden/>
              </w:rPr>
              <w:fldChar w:fldCharType="end"/>
            </w:r>
            <w:r w:rsidRPr="005B649B">
              <w:rPr>
                <w:rStyle w:val="Hipervnculo"/>
              </w:rPr>
              <w:fldChar w:fldCharType="end"/>
            </w:r>
          </w:ins>
        </w:p>
        <w:p w14:paraId="33491AB1" w14:textId="54F764AC" w:rsidR="00931A7B" w:rsidRDefault="00931A7B">
          <w:pPr>
            <w:pStyle w:val="TDC3"/>
            <w:rPr>
              <w:ins w:id="389" w:author="Martinez De Hurtado Yela Fermin" w:date="2025-01-03T11:11:00Z" w16du:dateUtc="2025-01-03T10:11:00Z"/>
              <w:rFonts w:cstheme="minorBidi"/>
              <w:bCs w:val="0"/>
              <w:color w:val="auto"/>
              <w:kern w:val="2"/>
              <w:sz w:val="24"/>
              <w:szCs w:val="24"/>
              <w:lang w:val="es-ES" w:eastAsia="es-ES"/>
              <w14:ligatures w14:val="standardContextual"/>
            </w:rPr>
          </w:pPr>
          <w:ins w:id="39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A.6.8.</w:t>
            </w:r>
            <w:r>
              <w:rPr>
                <w:rFonts w:cstheme="minorBidi"/>
                <w:bCs w:val="0"/>
                <w:color w:val="auto"/>
                <w:kern w:val="2"/>
                <w:sz w:val="24"/>
                <w:szCs w:val="24"/>
                <w:lang w:val="es-ES" w:eastAsia="es-ES"/>
                <w14:ligatures w14:val="standardContextual"/>
              </w:rPr>
              <w:tab/>
            </w:r>
            <w:r w:rsidRPr="005B649B">
              <w:rPr>
                <w:rStyle w:val="Hipervnculo"/>
              </w:rPr>
              <w:t>Material recovery from non-hazardous waste</w:t>
            </w:r>
            <w:r>
              <w:rPr>
                <w:webHidden/>
              </w:rPr>
              <w:tab/>
            </w:r>
            <w:r>
              <w:rPr>
                <w:webHidden/>
              </w:rPr>
              <w:fldChar w:fldCharType="begin"/>
            </w:r>
            <w:r>
              <w:rPr>
                <w:webHidden/>
              </w:rPr>
              <w:instrText xml:space="preserve"> PAGEREF _Toc186795183 \h </w:instrText>
            </w:r>
          </w:ins>
          <w:r>
            <w:rPr>
              <w:webHidden/>
            </w:rPr>
          </w:r>
          <w:r>
            <w:rPr>
              <w:webHidden/>
            </w:rPr>
            <w:fldChar w:fldCharType="separate"/>
          </w:r>
          <w:ins w:id="391" w:author="Martinez De Hurtado Yela Fermin" w:date="2025-01-03T11:11:00Z" w16du:dateUtc="2025-01-03T10:11:00Z">
            <w:r>
              <w:rPr>
                <w:webHidden/>
              </w:rPr>
              <w:t>137</w:t>
            </w:r>
            <w:r>
              <w:rPr>
                <w:webHidden/>
              </w:rPr>
              <w:fldChar w:fldCharType="end"/>
            </w:r>
            <w:r w:rsidRPr="005B649B">
              <w:rPr>
                <w:rStyle w:val="Hipervnculo"/>
              </w:rPr>
              <w:fldChar w:fldCharType="end"/>
            </w:r>
          </w:ins>
        </w:p>
        <w:p w14:paraId="1691B85E" w14:textId="3150BB9D" w:rsidR="00931A7B" w:rsidRDefault="00931A7B">
          <w:pPr>
            <w:pStyle w:val="TDC3"/>
            <w:rPr>
              <w:ins w:id="392" w:author="Martinez De Hurtado Yela Fermin" w:date="2025-01-03T11:11:00Z" w16du:dateUtc="2025-01-03T10:11:00Z"/>
              <w:rFonts w:cstheme="minorBidi"/>
              <w:bCs w:val="0"/>
              <w:color w:val="auto"/>
              <w:kern w:val="2"/>
              <w:sz w:val="24"/>
              <w:szCs w:val="24"/>
              <w:lang w:val="es-ES" w:eastAsia="es-ES"/>
              <w14:ligatures w14:val="standardContextual"/>
            </w:rPr>
          </w:pPr>
          <w:ins w:id="39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A.6.9.</w:t>
            </w:r>
            <w:r>
              <w:rPr>
                <w:rFonts w:cstheme="minorBidi"/>
                <w:bCs w:val="0"/>
                <w:color w:val="auto"/>
                <w:kern w:val="2"/>
                <w:sz w:val="24"/>
                <w:szCs w:val="24"/>
                <w:lang w:val="es-ES" w:eastAsia="es-ES"/>
                <w14:ligatures w14:val="standardContextual"/>
              </w:rPr>
              <w:tab/>
            </w:r>
            <w:r w:rsidRPr="005B649B">
              <w:rPr>
                <w:rStyle w:val="Hipervnculo"/>
              </w:rPr>
              <w:t>Landfill gas capture and utilisation</w:t>
            </w:r>
            <w:r>
              <w:rPr>
                <w:webHidden/>
              </w:rPr>
              <w:tab/>
            </w:r>
            <w:r>
              <w:rPr>
                <w:webHidden/>
              </w:rPr>
              <w:fldChar w:fldCharType="begin"/>
            </w:r>
            <w:r>
              <w:rPr>
                <w:webHidden/>
              </w:rPr>
              <w:instrText xml:space="preserve"> PAGEREF _Toc186795184 \h </w:instrText>
            </w:r>
          </w:ins>
          <w:r>
            <w:rPr>
              <w:webHidden/>
            </w:rPr>
          </w:r>
          <w:r>
            <w:rPr>
              <w:webHidden/>
            </w:rPr>
            <w:fldChar w:fldCharType="separate"/>
          </w:r>
          <w:ins w:id="394" w:author="Martinez De Hurtado Yela Fermin" w:date="2025-01-03T11:11:00Z" w16du:dateUtc="2025-01-03T10:11:00Z">
            <w:r>
              <w:rPr>
                <w:webHidden/>
              </w:rPr>
              <w:t>138</w:t>
            </w:r>
            <w:r>
              <w:rPr>
                <w:webHidden/>
              </w:rPr>
              <w:fldChar w:fldCharType="end"/>
            </w:r>
            <w:r w:rsidRPr="005B649B">
              <w:rPr>
                <w:rStyle w:val="Hipervnculo"/>
              </w:rPr>
              <w:fldChar w:fldCharType="end"/>
            </w:r>
          </w:ins>
        </w:p>
        <w:p w14:paraId="6F5AAD3C" w14:textId="18F95383" w:rsidR="00931A7B" w:rsidRDefault="00931A7B">
          <w:pPr>
            <w:pStyle w:val="TDC3"/>
            <w:rPr>
              <w:ins w:id="395" w:author="Martinez De Hurtado Yela Fermin" w:date="2025-01-03T11:11:00Z" w16du:dateUtc="2025-01-03T10:11:00Z"/>
              <w:rFonts w:cstheme="minorBidi"/>
              <w:bCs w:val="0"/>
              <w:color w:val="auto"/>
              <w:kern w:val="2"/>
              <w:sz w:val="24"/>
              <w:szCs w:val="24"/>
              <w:lang w:val="es-ES" w:eastAsia="es-ES"/>
              <w14:ligatures w14:val="standardContextual"/>
            </w:rPr>
          </w:pPr>
          <w:ins w:id="39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A.6.10.</w:t>
            </w:r>
            <w:r>
              <w:rPr>
                <w:rFonts w:cstheme="minorBidi"/>
                <w:bCs w:val="0"/>
                <w:color w:val="auto"/>
                <w:kern w:val="2"/>
                <w:sz w:val="24"/>
                <w:szCs w:val="24"/>
                <w:lang w:val="es-ES" w:eastAsia="es-ES"/>
                <w14:ligatures w14:val="standardContextual"/>
              </w:rPr>
              <w:tab/>
            </w:r>
            <w:r w:rsidRPr="005B649B">
              <w:rPr>
                <w:rStyle w:val="Hipervnculo"/>
              </w:rPr>
              <w:t>Transport of CO2</w:t>
            </w:r>
            <w:r>
              <w:rPr>
                <w:webHidden/>
              </w:rPr>
              <w:tab/>
            </w:r>
            <w:r>
              <w:rPr>
                <w:webHidden/>
              </w:rPr>
              <w:fldChar w:fldCharType="begin"/>
            </w:r>
            <w:r>
              <w:rPr>
                <w:webHidden/>
              </w:rPr>
              <w:instrText xml:space="preserve"> PAGEREF _Toc186795185 \h </w:instrText>
            </w:r>
          </w:ins>
          <w:r>
            <w:rPr>
              <w:webHidden/>
            </w:rPr>
          </w:r>
          <w:r>
            <w:rPr>
              <w:webHidden/>
            </w:rPr>
            <w:fldChar w:fldCharType="separate"/>
          </w:r>
          <w:ins w:id="397" w:author="Martinez De Hurtado Yela Fermin" w:date="2025-01-03T11:11:00Z" w16du:dateUtc="2025-01-03T10:11:00Z">
            <w:r>
              <w:rPr>
                <w:webHidden/>
              </w:rPr>
              <w:t>139</w:t>
            </w:r>
            <w:r>
              <w:rPr>
                <w:webHidden/>
              </w:rPr>
              <w:fldChar w:fldCharType="end"/>
            </w:r>
            <w:r w:rsidRPr="005B649B">
              <w:rPr>
                <w:rStyle w:val="Hipervnculo"/>
              </w:rPr>
              <w:fldChar w:fldCharType="end"/>
            </w:r>
          </w:ins>
        </w:p>
        <w:p w14:paraId="04B4D4C1" w14:textId="54FAE337" w:rsidR="00931A7B" w:rsidRDefault="00931A7B">
          <w:pPr>
            <w:pStyle w:val="TDC3"/>
            <w:rPr>
              <w:ins w:id="398" w:author="Martinez De Hurtado Yela Fermin" w:date="2025-01-03T11:11:00Z" w16du:dateUtc="2025-01-03T10:11:00Z"/>
              <w:rFonts w:cstheme="minorBidi"/>
              <w:bCs w:val="0"/>
              <w:color w:val="auto"/>
              <w:kern w:val="2"/>
              <w:sz w:val="24"/>
              <w:szCs w:val="24"/>
              <w:lang w:val="es-ES" w:eastAsia="es-ES"/>
              <w14:ligatures w14:val="standardContextual"/>
            </w:rPr>
          </w:pPr>
          <w:ins w:id="39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A.6.11.</w:t>
            </w:r>
            <w:r>
              <w:rPr>
                <w:rFonts w:cstheme="minorBidi"/>
                <w:bCs w:val="0"/>
                <w:color w:val="auto"/>
                <w:kern w:val="2"/>
                <w:sz w:val="24"/>
                <w:szCs w:val="24"/>
                <w:lang w:val="es-ES" w:eastAsia="es-ES"/>
                <w14:ligatures w14:val="standardContextual"/>
              </w:rPr>
              <w:tab/>
            </w:r>
            <w:r w:rsidRPr="005B649B">
              <w:rPr>
                <w:rStyle w:val="Hipervnculo"/>
              </w:rPr>
              <w:t>Underground permanent geological storage of CO2</w:t>
            </w:r>
            <w:r>
              <w:rPr>
                <w:webHidden/>
              </w:rPr>
              <w:tab/>
            </w:r>
            <w:r>
              <w:rPr>
                <w:webHidden/>
              </w:rPr>
              <w:fldChar w:fldCharType="begin"/>
            </w:r>
            <w:r>
              <w:rPr>
                <w:webHidden/>
              </w:rPr>
              <w:instrText xml:space="preserve"> PAGEREF _Toc186795186 \h </w:instrText>
            </w:r>
          </w:ins>
          <w:r>
            <w:rPr>
              <w:webHidden/>
            </w:rPr>
          </w:r>
          <w:r>
            <w:rPr>
              <w:webHidden/>
            </w:rPr>
            <w:fldChar w:fldCharType="separate"/>
          </w:r>
          <w:ins w:id="400" w:author="Martinez De Hurtado Yela Fermin" w:date="2025-01-03T11:11:00Z" w16du:dateUtc="2025-01-03T10:11:00Z">
            <w:r>
              <w:rPr>
                <w:webHidden/>
              </w:rPr>
              <w:t>140</w:t>
            </w:r>
            <w:r>
              <w:rPr>
                <w:webHidden/>
              </w:rPr>
              <w:fldChar w:fldCharType="end"/>
            </w:r>
            <w:r w:rsidRPr="005B649B">
              <w:rPr>
                <w:rStyle w:val="Hipervnculo"/>
              </w:rPr>
              <w:fldChar w:fldCharType="end"/>
            </w:r>
          </w:ins>
        </w:p>
        <w:p w14:paraId="2852B0A1" w14:textId="7C39B19D" w:rsidR="00931A7B" w:rsidRDefault="00931A7B">
          <w:pPr>
            <w:pStyle w:val="TDC3"/>
            <w:rPr>
              <w:ins w:id="401" w:author="Martinez De Hurtado Yela Fermin" w:date="2025-01-03T11:11:00Z" w16du:dateUtc="2025-01-03T10:11:00Z"/>
              <w:rFonts w:cstheme="minorBidi"/>
              <w:bCs w:val="0"/>
              <w:color w:val="auto"/>
              <w:kern w:val="2"/>
              <w:sz w:val="24"/>
              <w:szCs w:val="24"/>
              <w:lang w:val="es-ES" w:eastAsia="es-ES"/>
              <w14:ligatures w14:val="standardContextual"/>
            </w:rPr>
          </w:pPr>
          <w:ins w:id="40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A.6.12.</w:t>
            </w:r>
            <w:r>
              <w:rPr>
                <w:rFonts w:cstheme="minorBidi"/>
                <w:bCs w:val="0"/>
                <w:color w:val="auto"/>
                <w:kern w:val="2"/>
                <w:sz w:val="24"/>
                <w:szCs w:val="24"/>
                <w:lang w:val="es-ES" w:eastAsia="es-ES"/>
                <w14:ligatures w14:val="standardContextual"/>
              </w:rPr>
              <w:tab/>
            </w:r>
            <w:r w:rsidRPr="005B649B">
              <w:rPr>
                <w:rStyle w:val="Hipervnculo"/>
              </w:rPr>
              <w:t>Desalination</w:t>
            </w:r>
            <w:r>
              <w:rPr>
                <w:webHidden/>
              </w:rPr>
              <w:tab/>
            </w:r>
            <w:r>
              <w:rPr>
                <w:webHidden/>
              </w:rPr>
              <w:fldChar w:fldCharType="begin"/>
            </w:r>
            <w:r>
              <w:rPr>
                <w:webHidden/>
              </w:rPr>
              <w:instrText xml:space="preserve"> PAGEREF _Toc186795187 \h </w:instrText>
            </w:r>
          </w:ins>
          <w:r>
            <w:rPr>
              <w:webHidden/>
            </w:rPr>
          </w:r>
          <w:r>
            <w:rPr>
              <w:webHidden/>
            </w:rPr>
            <w:fldChar w:fldCharType="separate"/>
          </w:r>
          <w:ins w:id="403" w:author="Martinez De Hurtado Yela Fermin" w:date="2025-01-03T11:11:00Z" w16du:dateUtc="2025-01-03T10:11:00Z">
            <w:r>
              <w:rPr>
                <w:webHidden/>
              </w:rPr>
              <w:t>140</w:t>
            </w:r>
            <w:r>
              <w:rPr>
                <w:webHidden/>
              </w:rPr>
              <w:fldChar w:fldCharType="end"/>
            </w:r>
            <w:r w:rsidRPr="005B649B">
              <w:rPr>
                <w:rStyle w:val="Hipervnculo"/>
              </w:rPr>
              <w:fldChar w:fldCharType="end"/>
            </w:r>
          </w:ins>
        </w:p>
        <w:p w14:paraId="074ED307" w14:textId="3545D3E1" w:rsidR="00931A7B" w:rsidRDefault="00931A7B">
          <w:pPr>
            <w:pStyle w:val="TDC3"/>
            <w:rPr>
              <w:ins w:id="404" w:author="Martinez De Hurtado Yela Fermin" w:date="2025-01-03T11:11:00Z" w16du:dateUtc="2025-01-03T10:11:00Z"/>
              <w:rFonts w:cstheme="minorBidi"/>
              <w:bCs w:val="0"/>
              <w:color w:val="auto"/>
              <w:kern w:val="2"/>
              <w:sz w:val="24"/>
              <w:szCs w:val="24"/>
              <w:lang w:val="es-ES" w:eastAsia="es-ES"/>
              <w14:ligatures w14:val="standardContextual"/>
            </w:rPr>
          </w:pPr>
          <w:ins w:id="40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A.6.13.</w:t>
            </w:r>
            <w:r>
              <w:rPr>
                <w:rFonts w:cstheme="minorBidi"/>
                <w:bCs w:val="0"/>
                <w:color w:val="auto"/>
                <w:kern w:val="2"/>
                <w:sz w:val="24"/>
                <w:szCs w:val="24"/>
                <w:lang w:val="es-ES" w:eastAsia="es-ES"/>
                <w14:ligatures w14:val="standardContextual"/>
              </w:rPr>
              <w:tab/>
            </w:r>
            <w:r w:rsidRPr="005B649B">
              <w:rPr>
                <w:rStyle w:val="Hipervnculo"/>
              </w:rPr>
              <w:t>Water Supply</w:t>
            </w:r>
            <w:r>
              <w:rPr>
                <w:webHidden/>
              </w:rPr>
              <w:tab/>
            </w:r>
            <w:r>
              <w:rPr>
                <w:webHidden/>
              </w:rPr>
              <w:fldChar w:fldCharType="begin"/>
            </w:r>
            <w:r>
              <w:rPr>
                <w:webHidden/>
              </w:rPr>
              <w:instrText xml:space="preserve"> PAGEREF _Toc186795188 \h </w:instrText>
            </w:r>
          </w:ins>
          <w:r>
            <w:rPr>
              <w:webHidden/>
            </w:rPr>
          </w:r>
          <w:r>
            <w:rPr>
              <w:webHidden/>
            </w:rPr>
            <w:fldChar w:fldCharType="separate"/>
          </w:r>
          <w:ins w:id="406" w:author="Martinez De Hurtado Yela Fermin" w:date="2025-01-03T11:11:00Z" w16du:dateUtc="2025-01-03T10:11:00Z">
            <w:r>
              <w:rPr>
                <w:webHidden/>
              </w:rPr>
              <w:t>141</w:t>
            </w:r>
            <w:r>
              <w:rPr>
                <w:webHidden/>
              </w:rPr>
              <w:fldChar w:fldCharType="end"/>
            </w:r>
            <w:r w:rsidRPr="005B649B">
              <w:rPr>
                <w:rStyle w:val="Hipervnculo"/>
              </w:rPr>
              <w:fldChar w:fldCharType="end"/>
            </w:r>
          </w:ins>
        </w:p>
        <w:p w14:paraId="76027268" w14:textId="57285B4D" w:rsidR="00931A7B" w:rsidRDefault="00931A7B">
          <w:pPr>
            <w:pStyle w:val="TDC3"/>
            <w:rPr>
              <w:ins w:id="407" w:author="Martinez De Hurtado Yela Fermin" w:date="2025-01-03T11:11:00Z" w16du:dateUtc="2025-01-03T10:11:00Z"/>
              <w:rFonts w:cstheme="minorBidi"/>
              <w:bCs w:val="0"/>
              <w:color w:val="auto"/>
              <w:kern w:val="2"/>
              <w:sz w:val="24"/>
              <w:szCs w:val="24"/>
              <w:lang w:val="es-ES" w:eastAsia="es-ES"/>
              <w14:ligatures w14:val="standardContextual"/>
            </w:rPr>
          </w:pPr>
          <w:ins w:id="40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"_Toc186795189"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A.6.14.</w:t>
            </w:r>
            <w:r>
              <w:rPr>
                <w:rFonts w:cstheme="minorBidi"/>
                <w:bCs w:val="0"/>
                <w:color w:val="auto"/>
                <w:kern w:val="2"/>
                <w:sz w:val="24"/>
                <w:szCs w:val="24"/>
                <w:lang w:val="es-ES" w:eastAsia="es-ES"/>
                <w14:ligatures w14:val="standardContextual"/>
              </w:rPr>
              <w:tab/>
            </w:r>
            <w:r w:rsidRPr="005B649B">
              <w:rPr>
                <w:rStyle w:val="Hipervnculo"/>
              </w:rPr>
              <w:t>Urban Waste Water Treatment</w:t>
            </w:r>
            <w:r>
              <w:rPr>
                <w:webHidden/>
              </w:rPr>
              <w:tab/>
            </w:r>
            <w:r>
              <w:rPr>
                <w:webHidden/>
              </w:rPr>
              <w:fldChar w:fldCharType="begin"/>
            </w:r>
            <w:r>
              <w:rPr>
                <w:webHidden/>
              </w:rPr>
              <w:instrText xml:space="preserve"> PAGEREF _Toc186795189 \h </w:instrText>
            </w:r>
          </w:ins>
          <w:r>
            <w:rPr>
              <w:webHidden/>
            </w:rPr>
          </w:r>
          <w:r>
            <w:rPr>
              <w:webHidden/>
            </w:rPr>
            <w:fldChar w:fldCharType="separate"/>
          </w:r>
          <w:ins w:id="409" w:author="Martinez De Hurtado Yela Fermin" w:date="2025-01-03T11:11:00Z" w16du:dateUtc="2025-01-03T10:11:00Z">
            <w:r>
              <w:rPr>
                <w:webHidden/>
              </w:rPr>
              <w:t>142</w:t>
            </w:r>
            <w:r>
              <w:rPr>
                <w:webHidden/>
              </w:rPr>
              <w:fldChar w:fldCharType="end"/>
            </w:r>
            <w:r w:rsidRPr="005B649B">
              <w:rPr>
                <w:rStyle w:val="Hipervnculo"/>
              </w:rPr>
              <w:fldChar w:fldCharType="end"/>
            </w:r>
          </w:ins>
        </w:p>
        <w:p w14:paraId="56EBE8D4" w14:textId="718FF43B" w:rsidR="00931A7B" w:rsidRDefault="00931A7B">
          <w:pPr>
            <w:pStyle w:val="TDC3"/>
            <w:rPr>
              <w:ins w:id="410" w:author="Martinez De Hurtado Yela Fermin" w:date="2025-01-03T11:11:00Z" w16du:dateUtc="2025-01-03T10:11:00Z"/>
              <w:rFonts w:cstheme="minorBidi"/>
              <w:bCs w:val="0"/>
              <w:color w:val="auto"/>
              <w:kern w:val="2"/>
              <w:sz w:val="24"/>
              <w:szCs w:val="24"/>
              <w:lang w:val="es-ES" w:eastAsia="es-ES"/>
              <w14:ligatures w14:val="standardContextual"/>
            </w:rPr>
          </w:pPr>
          <w:ins w:id="41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A.6.15.</w:t>
            </w:r>
            <w:r>
              <w:rPr>
                <w:rFonts w:cstheme="minorBidi"/>
                <w:bCs w:val="0"/>
                <w:color w:val="auto"/>
                <w:kern w:val="2"/>
                <w:sz w:val="24"/>
                <w:szCs w:val="24"/>
                <w:lang w:val="es-ES" w:eastAsia="es-ES"/>
                <w14:ligatures w14:val="standardContextual"/>
              </w:rPr>
              <w:tab/>
            </w:r>
            <w:r w:rsidRPr="005B649B">
              <w:rPr>
                <w:rStyle w:val="Hipervnculo"/>
              </w:rPr>
              <w:t>Sustainable urban drainage systems (SUDS)</w:t>
            </w:r>
            <w:r>
              <w:rPr>
                <w:webHidden/>
              </w:rPr>
              <w:tab/>
            </w:r>
            <w:r>
              <w:rPr>
                <w:webHidden/>
              </w:rPr>
              <w:fldChar w:fldCharType="begin"/>
            </w:r>
            <w:r>
              <w:rPr>
                <w:webHidden/>
              </w:rPr>
              <w:instrText xml:space="preserve"> PAGEREF _Toc186795190 \h </w:instrText>
            </w:r>
          </w:ins>
          <w:r>
            <w:rPr>
              <w:webHidden/>
            </w:rPr>
          </w:r>
          <w:r>
            <w:rPr>
              <w:webHidden/>
            </w:rPr>
            <w:fldChar w:fldCharType="separate"/>
          </w:r>
          <w:ins w:id="412" w:author="Martinez De Hurtado Yela Fermin" w:date="2025-01-03T11:11:00Z" w16du:dateUtc="2025-01-03T10:11:00Z">
            <w:r>
              <w:rPr>
                <w:webHidden/>
              </w:rPr>
              <w:t>143</w:t>
            </w:r>
            <w:r>
              <w:rPr>
                <w:webHidden/>
              </w:rPr>
              <w:fldChar w:fldCharType="end"/>
            </w:r>
            <w:r w:rsidRPr="005B649B">
              <w:rPr>
                <w:rStyle w:val="Hipervnculo"/>
              </w:rPr>
              <w:fldChar w:fldCharType="end"/>
            </w:r>
          </w:ins>
        </w:p>
        <w:p w14:paraId="33500055" w14:textId="20B933E7" w:rsidR="00931A7B" w:rsidRDefault="00931A7B">
          <w:pPr>
            <w:pStyle w:val="TDC3"/>
            <w:rPr>
              <w:ins w:id="413" w:author="Martinez De Hurtado Yela Fermin" w:date="2025-01-03T11:11:00Z" w16du:dateUtc="2025-01-03T10:11:00Z"/>
              <w:rFonts w:cstheme="minorBidi"/>
              <w:bCs w:val="0"/>
              <w:color w:val="auto"/>
              <w:kern w:val="2"/>
              <w:sz w:val="24"/>
              <w:szCs w:val="24"/>
              <w:lang w:val="es-ES" w:eastAsia="es-ES"/>
              <w14:ligatures w14:val="standardContextual"/>
            </w:rPr>
          </w:pPr>
          <w:ins w:id="41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A.6.16.</w:t>
            </w:r>
            <w:r>
              <w:rPr>
                <w:rFonts w:cstheme="minorBidi"/>
                <w:bCs w:val="0"/>
                <w:color w:val="auto"/>
                <w:kern w:val="2"/>
                <w:sz w:val="24"/>
                <w:szCs w:val="24"/>
                <w:lang w:val="es-ES" w:eastAsia="es-ES"/>
                <w14:ligatures w14:val="standardContextual"/>
              </w:rPr>
              <w:tab/>
            </w:r>
            <w:r w:rsidRPr="005B649B">
              <w:rPr>
                <w:rStyle w:val="Hipervnculo"/>
              </w:rPr>
              <w:t>Phosphorus recovery from waste water</w:t>
            </w:r>
            <w:r>
              <w:rPr>
                <w:webHidden/>
              </w:rPr>
              <w:tab/>
            </w:r>
            <w:r>
              <w:rPr>
                <w:webHidden/>
              </w:rPr>
              <w:fldChar w:fldCharType="begin"/>
            </w:r>
            <w:r>
              <w:rPr>
                <w:webHidden/>
              </w:rPr>
              <w:instrText xml:space="preserve"> PAGEREF _Toc186795191 \h </w:instrText>
            </w:r>
          </w:ins>
          <w:r>
            <w:rPr>
              <w:webHidden/>
            </w:rPr>
          </w:r>
          <w:r>
            <w:rPr>
              <w:webHidden/>
            </w:rPr>
            <w:fldChar w:fldCharType="separate"/>
          </w:r>
          <w:ins w:id="415" w:author="Martinez De Hurtado Yela Fermin" w:date="2025-01-03T11:11:00Z" w16du:dateUtc="2025-01-03T10:11:00Z">
            <w:r>
              <w:rPr>
                <w:webHidden/>
              </w:rPr>
              <w:t>143</w:t>
            </w:r>
            <w:r>
              <w:rPr>
                <w:webHidden/>
              </w:rPr>
              <w:fldChar w:fldCharType="end"/>
            </w:r>
            <w:r w:rsidRPr="005B649B">
              <w:rPr>
                <w:rStyle w:val="Hipervnculo"/>
              </w:rPr>
              <w:fldChar w:fldCharType="end"/>
            </w:r>
          </w:ins>
        </w:p>
        <w:p w14:paraId="1F298543" w14:textId="1ED91A17" w:rsidR="00931A7B" w:rsidRDefault="00931A7B">
          <w:pPr>
            <w:pStyle w:val="TDC3"/>
            <w:rPr>
              <w:ins w:id="416" w:author="Martinez De Hurtado Yela Fermin" w:date="2025-01-03T11:11:00Z" w16du:dateUtc="2025-01-03T10:11:00Z"/>
              <w:rFonts w:cstheme="minorBidi"/>
              <w:bCs w:val="0"/>
              <w:color w:val="auto"/>
              <w:kern w:val="2"/>
              <w:sz w:val="24"/>
              <w:szCs w:val="24"/>
              <w:lang w:val="es-ES" w:eastAsia="es-ES"/>
              <w14:ligatures w14:val="standardContextual"/>
            </w:rPr>
          </w:pPr>
          <w:ins w:id="41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A.6.17.</w:t>
            </w:r>
            <w:r>
              <w:rPr>
                <w:rFonts w:cstheme="minorBidi"/>
                <w:bCs w:val="0"/>
                <w:color w:val="auto"/>
                <w:kern w:val="2"/>
                <w:sz w:val="24"/>
                <w:szCs w:val="24"/>
                <w:lang w:val="es-ES" w:eastAsia="es-ES"/>
                <w14:ligatures w14:val="standardContextual"/>
              </w:rPr>
              <w:tab/>
            </w:r>
            <w:r w:rsidRPr="005B649B">
              <w:rPr>
                <w:rStyle w:val="Hipervnculo"/>
              </w:rPr>
              <w:t>Production of alternative water resources for purposes other than human consumption</w:t>
            </w:r>
            <w:r>
              <w:rPr>
                <w:webHidden/>
              </w:rPr>
              <w:tab/>
            </w:r>
            <w:r>
              <w:rPr>
                <w:webHidden/>
              </w:rPr>
              <w:fldChar w:fldCharType="begin"/>
            </w:r>
            <w:r>
              <w:rPr>
                <w:webHidden/>
              </w:rPr>
              <w:instrText xml:space="preserve"> PAGEREF _Toc186795192 \h </w:instrText>
            </w:r>
          </w:ins>
          <w:r>
            <w:rPr>
              <w:webHidden/>
            </w:rPr>
          </w:r>
          <w:r>
            <w:rPr>
              <w:webHidden/>
            </w:rPr>
            <w:fldChar w:fldCharType="separate"/>
          </w:r>
          <w:ins w:id="418" w:author="Martinez De Hurtado Yela Fermin" w:date="2025-01-03T11:11:00Z" w16du:dateUtc="2025-01-03T10:11:00Z">
            <w:r>
              <w:rPr>
                <w:webHidden/>
              </w:rPr>
              <w:t>144</w:t>
            </w:r>
            <w:r>
              <w:rPr>
                <w:webHidden/>
              </w:rPr>
              <w:fldChar w:fldCharType="end"/>
            </w:r>
            <w:r w:rsidRPr="005B649B">
              <w:rPr>
                <w:rStyle w:val="Hipervnculo"/>
              </w:rPr>
              <w:fldChar w:fldCharType="end"/>
            </w:r>
          </w:ins>
        </w:p>
        <w:p w14:paraId="16EA20A7" w14:textId="5F82F17D" w:rsidR="00931A7B" w:rsidRDefault="00931A7B">
          <w:pPr>
            <w:pStyle w:val="TDC3"/>
            <w:rPr>
              <w:ins w:id="419" w:author="Martinez De Hurtado Yela Fermin" w:date="2025-01-03T11:11:00Z" w16du:dateUtc="2025-01-03T10:11:00Z"/>
              <w:rFonts w:cstheme="minorBidi"/>
              <w:bCs w:val="0"/>
              <w:color w:val="auto"/>
              <w:kern w:val="2"/>
              <w:sz w:val="24"/>
              <w:szCs w:val="24"/>
              <w:lang w:val="es-ES" w:eastAsia="es-ES"/>
              <w14:ligatures w14:val="standardContextual"/>
            </w:rPr>
          </w:pPr>
          <w:ins w:id="42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A.6.18.</w:t>
            </w:r>
            <w:r>
              <w:rPr>
                <w:rFonts w:cstheme="minorBidi"/>
                <w:bCs w:val="0"/>
                <w:color w:val="auto"/>
                <w:kern w:val="2"/>
                <w:sz w:val="24"/>
                <w:szCs w:val="24"/>
                <w:lang w:val="es-ES" w:eastAsia="es-ES"/>
                <w14:ligatures w14:val="standardContextual"/>
              </w:rPr>
              <w:tab/>
            </w:r>
            <w:r w:rsidRPr="005B649B">
              <w:rPr>
                <w:rStyle w:val="Hipervnculo"/>
              </w:rPr>
              <w:t>Collection and transport of non-hazardous and hazardous waste</w:t>
            </w:r>
            <w:r>
              <w:rPr>
                <w:webHidden/>
              </w:rPr>
              <w:tab/>
            </w:r>
            <w:r>
              <w:rPr>
                <w:webHidden/>
              </w:rPr>
              <w:fldChar w:fldCharType="begin"/>
            </w:r>
            <w:r>
              <w:rPr>
                <w:webHidden/>
              </w:rPr>
              <w:instrText xml:space="preserve"> PAGEREF _Toc186795193 \h </w:instrText>
            </w:r>
          </w:ins>
          <w:r>
            <w:rPr>
              <w:webHidden/>
            </w:rPr>
          </w:r>
          <w:r>
            <w:rPr>
              <w:webHidden/>
            </w:rPr>
            <w:fldChar w:fldCharType="separate"/>
          </w:r>
          <w:ins w:id="421" w:author="Martinez De Hurtado Yela Fermin" w:date="2025-01-03T11:11:00Z" w16du:dateUtc="2025-01-03T10:11:00Z">
            <w:r>
              <w:rPr>
                <w:webHidden/>
              </w:rPr>
              <w:t>145</w:t>
            </w:r>
            <w:r>
              <w:rPr>
                <w:webHidden/>
              </w:rPr>
              <w:fldChar w:fldCharType="end"/>
            </w:r>
            <w:r w:rsidRPr="005B649B">
              <w:rPr>
                <w:rStyle w:val="Hipervnculo"/>
              </w:rPr>
              <w:fldChar w:fldCharType="end"/>
            </w:r>
          </w:ins>
        </w:p>
        <w:p w14:paraId="2EF35AD2" w14:textId="46C736F3" w:rsidR="00931A7B" w:rsidRDefault="00931A7B">
          <w:pPr>
            <w:pStyle w:val="TDC3"/>
            <w:rPr>
              <w:ins w:id="422" w:author="Martinez De Hurtado Yela Fermin" w:date="2025-01-03T11:11:00Z" w16du:dateUtc="2025-01-03T10:11:00Z"/>
              <w:rFonts w:cstheme="minorBidi"/>
              <w:bCs w:val="0"/>
              <w:color w:val="auto"/>
              <w:kern w:val="2"/>
              <w:sz w:val="24"/>
              <w:szCs w:val="24"/>
              <w:lang w:val="es-ES" w:eastAsia="es-ES"/>
              <w14:ligatures w14:val="standardContextual"/>
            </w:rPr>
          </w:pPr>
          <w:ins w:id="42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A.6.19.</w:t>
            </w:r>
            <w:r>
              <w:rPr>
                <w:rFonts w:cstheme="minorBidi"/>
                <w:bCs w:val="0"/>
                <w:color w:val="auto"/>
                <w:kern w:val="2"/>
                <w:sz w:val="24"/>
                <w:szCs w:val="24"/>
                <w:lang w:val="es-ES" w:eastAsia="es-ES"/>
                <w14:ligatures w14:val="standardContextual"/>
              </w:rPr>
              <w:tab/>
            </w:r>
            <w:r w:rsidRPr="005B649B">
              <w:rPr>
                <w:rStyle w:val="Hipervnculo"/>
              </w:rPr>
              <w:t>Treatment of hazardous waste</w:t>
            </w:r>
            <w:r>
              <w:rPr>
                <w:webHidden/>
              </w:rPr>
              <w:tab/>
            </w:r>
            <w:r>
              <w:rPr>
                <w:webHidden/>
              </w:rPr>
              <w:fldChar w:fldCharType="begin"/>
            </w:r>
            <w:r>
              <w:rPr>
                <w:webHidden/>
              </w:rPr>
              <w:instrText xml:space="preserve"> PAGEREF _Toc186795194 \h </w:instrText>
            </w:r>
          </w:ins>
          <w:r>
            <w:rPr>
              <w:webHidden/>
            </w:rPr>
          </w:r>
          <w:r>
            <w:rPr>
              <w:webHidden/>
            </w:rPr>
            <w:fldChar w:fldCharType="separate"/>
          </w:r>
          <w:ins w:id="424" w:author="Martinez De Hurtado Yela Fermin" w:date="2025-01-03T11:11:00Z" w16du:dateUtc="2025-01-03T10:11:00Z">
            <w:r>
              <w:rPr>
                <w:webHidden/>
              </w:rPr>
              <w:t>147</w:t>
            </w:r>
            <w:r>
              <w:rPr>
                <w:webHidden/>
              </w:rPr>
              <w:fldChar w:fldCharType="end"/>
            </w:r>
            <w:r w:rsidRPr="005B649B">
              <w:rPr>
                <w:rStyle w:val="Hipervnculo"/>
              </w:rPr>
              <w:fldChar w:fldCharType="end"/>
            </w:r>
          </w:ins>
        </w:p>
        <w:p w14:paraId="48EFEDF3" w14:textId="63528487" w:rsidR="00931A7B" w:rsidRDefault="00931A7B">
          <w:pPr>
            <w:pStyle w:val="TDC3"/>
            <w:rPr>
              <w:ins w:id="425" w:author="Martinez De Hurtado Yela Fermin" w:date="2025-01-03T11:11:00Z" w16du:dateUtc="2025-01-03T10:11:00Z"/>
              <w:rFonts w:cstheme="minorBidi"/>
              <w:bCs w:val="0"/>
              <w:color w:val="auto"/>
              <w:kern w:val="2"/>
              <w:sz w:val="24"/>
              <w:szCs w:val="24"/>
              <w:lang w:val="es-ES" w:eastAsia="es-ES"/>
              <w14:ligatures w14:val="standardContextual"/>
            </w:rPr>
          </w:pPr>
          <w:ins w:id="42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A.6.20.</w:t>
            </w:r>
            <w:r>
              <w:rPr>
                <w:rFonts w:cstheme="minorBidi"/>
                <w:bCs w:val="0"/>
                <w:color w:val="auto"/>
                <w:kern w:val="2"/>
                <w:sz w:val="24"/>
                <w:szCs w:val="24"/>
                <w:lang w:val="es-ES" w:eastAsia="es-ES"/>
                <w14:ligatures w14:val="standardContextual"/>
              </w:rPr>
              <w:tab/>
            </w:r>
            <w:r w:rsidRPr="005B649B">
              <w:rPr>
                <w:rStyle w:val="Hipervnculo"/>
              </w:rPr>
              <w:t>Recovery of bio-waste by anaerobic digestion or composting</w:t>
            </w:r>
            <w:r>
              <w:rPr>
                <w:webHidden/>
              </w:rPr>
              <w:tab/>
            </w:r>
            <w:r>
              <w:rPr>
                <w:webHidden/>
              </w:rPr>
              <w:fldChar w:fldCharType="begin"/>
            </w:r>
            <w:r>
              <w:rPr>
                <w:webHidden/>
              </w:rPr>
              <w:instrText xml:space="preserve"> PAGEREF _Toc186795195 \h </w:instrText>
            </w:r>
          </w:ins>
          <w:r>
            <w:rPr>
              <w:webHidden/>
            </w:rPr>
          </w:r>
          <w:r>
            <w:rPr>
              <w:webHidden/>
            </w:rPr>
            <w:fldChar w:fldCharType="separate"/>
          </w:r>
          <w:ins w:id="427" w:author="Martinez De Hurtado Yela Fermin" w:date="2025-01-03T11:11:00Z" w16du:dateUtc="2025-01-03T10:11:00Z">
            <w:r>
              <w:rPr>
                <w:webHidden/>
              </w:rPr>
              <w:t>149</w:t>
            </w:r>
            <w:r>
              <w:rPr>
                <w:webHidden/>
              </w:rPr>
              <w:fldChar w:fldCharType="end"/>
            </w:r>
            <w:r w:rsidRPr="005B649B">
              <w:rPr>
                <w:rStyle w:val="Hipervnculo"/>
              </w:rPr>
              <w:fldChar w:fldCharType="end"/>
            </w:r>
          </w:ins>
        </w:p>
        <w:p w14:paraId="37885DF1" w14:textId="6E69E3D3" w:rsidR="00931A7B" w:rsidRDefault="00931A7B">
          <w:pPr>
            <w:pStyle w:val="TDC3"/>
            <w:rPr>
              <w:ins w:id="428" w:author="Martinez De Hurtado Yela Fermin" w:date="2025-01-03T11:11:00Z" w16du:dateUtc="2025-01-03T10:11:00Z"/>
              <w:rFonts w:cstheme="minorBidi"/>
              <w:bCs w:val="0"/>
              <w:color w:val="auto"/>
              <w:kern w:val="2"/>
              <w:sz w:val="24"/>
              <w:szCs w:val="24"/>
              <w:lang w:val="es-ES" w:eastAsia="es-ES"/>
              <w14:ligatures w14:val="standardContextual"/>
            </w:rPr>
          </w:pPr>
          <w:ins w:id="42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A.6.21.</w:t>
            </w:r>
            <w:r>
              <w:rPr>
                <w:rFonts w:cstheme="minorBidi"/>
                <w:bCs w:val="0"/>
                <w:color w:val="auto"/>
                <w:kern w:val="2"/>
                <w:sz w:val="24"/>
                <w:szCs w:val="24"/>
                <w:lang w:val="es-ES" w:eastAsia="es-ES"/>
                <w14:ligatures w14:val="standardContextual"/>
              </w:rPr>
              <w:tab/>
            </w:r>
            <w:r w:rsidRPr="005B649B">
              <w:rPr>
                <w:rStyle w:val="Hipervnculo"/>
              </w:rPr>
              <w:t>Sorting and material recovery of non-hazardous waste</w:t>
            </w:r>
            <w:r>
              <w:rPr>
                <w:webHidden/>
              </w:rPr>
              <w:tab/>
            </w:r>
            <w:r>
              <w:rPr>
                <w:webHidden/>
              </w:rPr>
              <w:fldChar w:fldCharType="begin"/>
            </w:r>
            <w:r>
              <w:rPr>
                <w:webHidden/>
              </w:rPr>
              <w:instrText xml:space="preserve"> PAGEREF _Toc186795196 \h </w:instrText>
            </w:r>
          </w:ins>
          <w:r>
            <w:rPr>
              <w:webHidden/>
            </w:rPr>
          </w:r>
          <w:r>
            <w:rPr>
              <w:webHidden/>
            </w:rPr>
            <w:fldChar w:fldCharType="separate"/>
          </w:r>
          <w:ins w:id="430" w:author="Martinez De Hurtado Yela Fermin" w:date="2025-01-03T11:11:00Z" w16du:dateUtc="2025-01-03T10:11:00Z">
            <w:r>
              <w:rPr>
                <w:webHidden/>
              </w:rPr>
              <w:t>150</w:t>
            </w:r>
            <w:r>
              <w:rPr>
                <w:webHidden/>
              </w:rPr>
              <w:fldChar w:fldCharType="end"/>
            </w:r>
            <w:r w:rsidRPr="005B649B">
              <w:rPr>
                <w:rStyle w:val="Hipervnculo"/>
              </w:rPr>
              <w:fldChar w:fldCharType="end"/>
            </w:r>
          </w:ins>
        </w:p>
        <w:p w14:paraId="0588B827" w14:textId="689AF8C6" w:rsidR="00931A7B" w:rsidRDefault="00931A7B">
          <w:pPr>
            <w:pStyle w:val="TDC3"/>
            <w:rPr>
              <w:ins w:id="431" w:author="Martinez De Hurtado Yela Fermin" w:date="2025-01-03T11:11:00Z" w16du:dateUtc="2025-01-03T10:11:00Z"/>
              <w:rFonts w:cstheme="minorBidi"/>
              <w:bCs w:val="0"/>
              <w:color w:val="auto"/>
              <w:kern w:val="2"/>
              <w:sz w:val="24"/>
              <w:szCs w:val="24"/>
              <w:lang w:val="es-ES" w:eastAsia="es-ES"/>
              <w14:ligatures w14:val="standardContextual"/>
            </w:rPr>
          </w:pPr>
          <w:ins w:id="43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A.6.22.</w:t>
            </w:r>
            <w:r>
              <w:rPr>
                <w:rFonts w:cstheme="minorBidi"/>
                <w:bCs w:val="0"/>
                <w:color w:val="auto"/>
                <w:kern w:val="2"/>
                <w:sz w:val="24"/>
                <w:szCs w:val="24"/>
                <w:lang w:val="es-ES" w:eastAsia="es-ES"/>
                <w14:ligatures w14:val="standardContextual"/>
              </w:rPr>
              <w:tab/>
            </w:r>
            <w:r w:rsidRPr="005B649B">
              <w:rPr>
                <w:rStyle w:val="Hipervnculo"/>
              </w:rPr>
              <w:t>Depollution and dismantling of end-of-life products</w:t>
            </w:r>
            <w:r>
              <w:rPr>
                <w:webHidden/>
              </w:rPr>
              <w:tab/>
            </w:r>
            <w:r>
              <w:rPr>
                <w:webHidden/>
              </w:rPr>
              <w:fldChar w:fldCharType="begin"/>
            </w:r>
            <w:r>
              <w:rPr>
                <w:webHidden/>
              </w:rPr>
              <w:instrText xml:space="preserve"> PAGEREF _Toc186795197 \h </w:instrText>
            </w:r>
          </w:ins>
          <w:r>
            <w:rPr>
              <w:webHidden/>
            </w:rPr>
          </w:r>
          <w:r>
            <w:rPr>
              <w:webHidden/>
            </w:rPr>
            <w:fldChar w:fldCharType="separate"/>
          </w:r>
          <w:ins w:id="433" w:author="Martinez De Hurtado Yela Fermin" w:date="2025-01-03T11:11:00Z" w16du:dateUtc="2025-01-03T10:11:00Z">
            <w:r>
              <w:rPr>
                <w:webHidden/>
              </w:rPr>
              <w:t>151</w:t>
            </w:r>
            <w:r>
              <w:rPr>
                <w:webHidden/>
              </w:rPr>
              <w:fldChar w:fldCharType="end"/>
            </w:r>
            <w:r w:rsidRPr="005B649B">
              <w:rPr>
                <w:rStyle w:val="Hipervnculo"/>
              </w:rPr>
              <w:fldChar w:fldCharType="end"/>
            </w:r>
          </w:ins>
        </w:p>
        <w:p w14:paraId="690D5C39" w14:textId="50433BC9" w:rsidR="00931A7B" w:rsidRDefault="00931A7B">
          <w:pPr>
            <w:pStyle w:val="TDC3"/>
            <w:rPr>
              <w:ins w:id="434" w:author="Martinez De Hurtado Yela Fermin" w:date="2025-01-03T11:11:00Z" w16du:dateUtc="2025-01-03T10:11:00Z"/>
              <w:rFonts w:cstheme="minorBidi"/>
              <w:bCs w:val="0"/>
              <w:color w:val="auto"/>
              <w:kern w:val="2"/>
              <w:sz w:val="24"/>
              <w:szCs w:val="24"/>
              <w:lang w:val="es-ES" w:eastAsia="es-ES"/>
              <w14:ligatures w14:val="standardContextual"/>
            </w:rPr>
          </w:pPr>
          <w:ins w:id="43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A.6.23.</w:t>
            </w:r>
            <w:r>
              <w:rPr>
                <w:rFonts w:cstheme="minorBidi"/>
                <w:bCs w:val="0"/>
                <w:color w:val="auto"/>
                <w:kern w:val="2"/>
                <w:sz w:val="24"/>
                <w:szCs w:val="24"/>
                <w:lang w:val="es-ES" w:eastAsia="es-ES"/>
                <w14:ligatures w14:val="standardContextual"/>
              </w:rPr>
              <w:tab/>
            </w:r>
            <w:r w:rsidRPr="005B649B">
              <w:rPr>
                <w:rStyle w:val="Hipervnculo"/>
              </w:rPr>
              <w:t>Collection and transport of hazardous waste</w:t>
            </w:r>
            <w:r>
              <w:rPr>
                <w:webHidden/>
              </w:rPr>
              <w:tab/>
            </w:r>
            <w:r>
              <w:rPr>
                <w:webHidden/>
              </w:rPr>
              <w:fldChar w:fldCharType="begin"/>
            </w:r>
            <w:r>
              <w:rPr>
                <w:webHidden/>
              </w:rPr>
              <w:instrText xml:space="preserve"> PAGEREF _Toc186795198 \h </w:instrText>
            </w:r>
          </w:ins>
          <w:r>
            <w:rPr>
              <w:webHidden/>
            </w:rPr>
          </w:r>
          <w:r>
            <w:rPr>
              <w:webHidden/>
            </w:rPr>
            <w:fldChar w:fldCharType="separate"/>
          </w:r>
          <w:ins w:id="436" w:author="Martinez De Hurtado Yela Fermin" w:date="2025-01-03T11:11:00Z" w16du:dateUtc="2025-01-03T10:11:00Z">
            <w:r>
              <w:rPr>
                <w:webHidden/>
              </w:rPr>
              <w:t>152</w:t>
            </w:r>
            <w:r>
              <w:rPr>
                <w:webHidden/>
              </w:rPr>
              <w:fldChar w:fldCharType="end"/>
            </w:r>
            <w:r w:rsidRPr="005B649B">
              <w:rPr>
                <w:rStyle w:val="Hipervnculo"/>
              </w:rPr>
              <w:fldChar w:fldCharType="end"/>
            </w:r>
          </w:ins>
        </w:p>
        <w:p w14:paraId="4097EF6B" w14:textId="3BDB3EBE" w:rsidR="00931A7B" w:rsidRDefault="00931A7B">
          <w:pPr>
            <w:pStyle w:val="TDC3"/>
            <w:rPr>
              <w:ins w:id="437" w:author="Martinez De Hurtado Yela Fermin" w:date="2025-01-03T11:11:00Z" w16du:dateUtc="2025-01-03T10:11:00Z"/>
              <w:rFonts w:cstheme="minorBidi"/>
              <w:bCs w:val="0"/>
              <w:color w:val="auto"/>
              <w:kern w:val="2"/>
              <w:sz w:val="24"/>
              <w:szCs w:val="24"/>
              <w:lang w:val="es-ES" w:eastAsia="es-ES"/>
              <w14:ligatures w14:val="standardContextual"/>
            </w:rPr>
          </w:pPr>
          <w:ins w:id="43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"_Toc186795199"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A.6.24.</w:t>
            </w:r>
            <w:r>
              <w:rPr>
                <w:rFonts w:cstheme="minorBidi"/>
                <w:bCs w:val="0"/>
                <w:color w:val="auto"/>
                <w:kern w:val="2"/>
                <w:sz w:val="24"/>
                <w:szCs w:val="24"/>
                <w:lang w:val="es-ES" w:eastAsia="es-ES"/>
                <w14:ligatures w14:val="standardContextual"/>
              </w:rPr>
              <w:tab/>
            </w:r>
            <w:r w:rsidRPr="005B649B">
              <w:rPr>
                <w:rStyle w:val="Hipervnculo"/>
              </w:rPr>
              <w:t>Remediation of legally non-conforming landfills and abandoned or illegal waste dumps</w:t>
            </w:r>
            <w:r>
              <w:rPr>
                <w:webHidden/>
              </w:rPr>
              <w:tab/>
            </w:r>
            <w:r>
              <w:rPr>
                <w:webHidden/>
              </w:rPr>
              <w:fldChar w:fldCharType="begin"/>
            </w:r>
            <w:r>
              <w:rPr>
                <w:webHidden/>
              </w:rPr>
              <w:instrText xml:space="preserve"> PAGEREF _Toc186795199 \h </w:instrText>
            </w:r>
          </w:ins>
          <w:r>
            <w:rPr>
              <w:webHidden/>
            </w:rPr>
          </w:r>
          <w:r>
            <w:rPr>
              <w:webHidden/>
            </w:rPr>
            <w:fldChar w:fldCharType="separate"/>
          </w:r>
          <w:ins w:id="439" w:author="Martinez De Hurtado Yela Fermin" w:date="2025-01-03T11:11:00Z" w16du:dateUtc="2025-01-03T10:11:00Z">
            <w:r>
              <w:rPr>
                <w:webHidden/>
              </w:rPr>
              <w:t>153</w:t>
            </w:r>
            <w:r>
              <w:rPr>
                <w:webHidden/>
              </w:rPr>
              <w:fldChar w:fldCharType="end"/>
            </w:r>
            <w:r w:rsidRPr="005B649B">
              <w:rPr>
                <w:rStyle w:val="Hipervnculo"/>
              </w:rPr>
              <w:fldChar w:fldCharType="end"/>
            </w:r>
          </w:ins>
        </w:p>
        <w:p w14:paraId="1FC8A740" w14:textId="41D2F0F7" w:rsidR="00931A7B" w:rsidRDefault="00931A7B">
          <w:pPr>
            <w:pStyle w:val="TDC3"/>
            <w:rPr>
              <w:ins w:id="440" w:author="Martinez De Hurtado Yela Fermin" w:date="2025-01-03T11:11:00Z" w16du:dateUtc="2025-01-03T10:11:00Z"/>
              <w:rFonts w:cstheme="minorBidi"/>
              <w:bCs w:val="0"/>
              <w:color w:val="auto"/>
              <w:kern w:val="2"/>
              <w:sz w:val="24"/>
              <w:szCs w:val="24"/>
              <w:lang w:val="es-ES" w:eastAsia="es-ES"/>
              <w14:ligatures w14:val="standardContextual"/>
            </w:rPr>
          </w:pPr>
          <w:ins w:id="44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A.6.25.</w:t>
            </w:r>
            <w:r>
              <w:rPr>
                <w:rFonts w:cstheme="minorBidi"/>
                <w:bCs w:val="0"/>
                <w:color w:val="auto"/>
                <w:kern w:val="2"/>
                <w:sz w:val="24"/>
                <w:szCs w:val="24"/>
                <w:lang w:val="es-ES" w:eastAsia="es-ES"/>
                <w14:ligatures w14:val="standardContextual"/>
              </w:rPr>
              <w:tab/>
            </w:r>
            <w:r w:rsidRPr="005B649B">
              <w:rPr>
                <w:rStyle w:val="Hipervnculo"/>
              </w:rPr>
              <w:t>Remediation of contaminated sites and areas</w:t>
            </w:r>
            <w:r>
              <w:rPr>
                <w:webHidden/>
              </w:rPr>
              <w:tab/>
            </w:r>
            <w:r>
              <w:rPr>
                <w:webHidden/>
              </w:rPr>
              <w:fldChar w:fldCharType="begin"/>
            </w:r>
            <w:r>
              <w:rPr>
                <w:webHidden/>
              </w:rPr>
              <w:instrText xml:space="preserve"> PAGEREF _Toc186795200 \h </w:instrText>
            </w:r>
          </w:ins>
          <w:r>
            <w:rPr>
              <w:webHidden/>
            </w:rPr>
          </w:r>
          <w:r>
            <w:rPr>
              <w:webHidden/>
            </w:rPr>
            <w:fldChar w:fldCharType="separate"/>
          </w:r>
          <w:ins w:id="442" w:author="Martinez De Hurtado Yela Fermin" w:date="2025-01-03T11:11:00Z" w16du:dateUtc="2025-01-03T10:11:00Z">
            <w:r>
              <w:rPr>
                <w:webHidden/>
              </w:rPr>
              <w:t>154</w:t>
            </w:r>
            <w:r>
              <w:rPr>
                <w:webHidden/>
              </w:rPr>
              <w:fldChar w:fldCharType="end"/>
            </w:r>
            <w:r w:rsidRPr="005B649B">
              <w:rPr>
                <w:rStyle w:val="Hipervnculo"/>
              </w:rPr>
              <w:fldChar w:fldCharType="end"/>
            </w:r>
          </w:ins>
        </w:p>
        <w:p w14:paraId="6FC511BF" w14:textId="5BF63D59" w:rsidR="00931A7B" w:rsidRDefault="00931A7B">
          <w:pPr>
            <w:pStyle w:val="TDC3"/>
            <w:rPr>
              <w:ins w:id="443" w:author="Martinez De Hurtado Yela Fermin" w:date="2025-01-03T11:11:00Z" w16du:dateUtc="2025-01-03T10:11:00Z"/>
              <w:rFonts w:cstheme="minorBidi"/>
              <w:bCs w:val="0"/>
              <w:color w:val="auto"/>
              <w:kern w:val="2"/>
              <w:sz w:val="24"/>
              <w:szCs w:val="24"/>
              <w:lang w:val="es-ES" w:eastAsia="es-ES"/>
              <w14:ligatures w14:val="standardContextual"/>
            </w:rPr>
          </w:pPr>
          <w:ins w:id="44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A.6.26.</w:t>
            </w:r>
            <w:r>
              <w:rPr>
                <w:rFonts w:cstheme="minorBidi"/>
                <w:bCs w:val="0"/>
                <w:color w:val="auto"/>
                <w:kern w:val="2"/>
                <w:sz w:val="24"/>
                <w:szCs w:val="24"/>
                <w:lang w:val="es-ES" w:eastAsia="es-ES"/>
                <w14:ligatures w14:val="standardContextual"/>
              </w:rPr>
              <w:tab/>
            </w:r>
            <w:r w:rsidRPr="005B649B">
              <w:rPr>
                <w:rStyle w:val="Hipervnculo"/>
              </w:rPr>
              <w:t>Use of recycled materials</w:t>
            </w:r>
            <w:r>
              <w:rPr>
                <w:webHidden/>
              </w:rPr>
              <w:tab/>
            </w:r>
            <w:r>
              <w:rPr>
                <w:webHidden/>
              </w:rPr>
              <w:fldChar w:fldCharType="begin"/>
            </w:r>
            <w:r>
              <w:rPr>
                <w:webHidden/>
              </w:rPr>
              <w:instrText xml:space="preserve"> PAGEREF _Toc186795201 \h </w:instrText>
            </w:r>
          </w:ins>
          <w:r>
            <w:rPr>
              <w:webHidden/>
            </w:rPr>
          </w:r>
          <w:r>
            <w:rPr>
              <w:webHidden/>
            </w:rPr>
            <w:fldChar w:fldCharType="separate"/>
          </w:r>
          <w:ins w:id="445" w:author="Martinez De Hurtado Yela Fermin" w:date="2025-01-03T11:11:00Z" w16du:dateUtc="2025-01-03T10:11:00Z">
            <w:r>
              <w:rPr>
                <w:webHidden/>
              </w:rPr>
              <w:t>154</w:t>
            </w:r>
            <w:r>
              <w:rPr>
                <w:webHidden/>
              </w:rPr>
              <w:fldChar w:fldCharType="end"/>
            </w:r>
            <w:r w:rsidRPr="005B649B">
              <w:rPr>
                <w:rStyle w:val="Hipervnculo"/>
              </w:rPr>
              <w:fldChar w:fldCharType="end"/>
            </w:r>
          </w:ins>
        </w:p>
        <w:p w14:paraId="7646C1DF" w14:textId="7AAFF199" w:rsidR="00931A7B" w:rsidRDefault="00931A7B">
          <w:pPr>
            <w:pStyle w:val="TDC3"/>
            <w:rPr>
              <w:ins w:id="446" w:author="Martinez De Hurtado Yela Fermin" w:date="2025-01-03T11:11:00Z" w16du:dateUtc="2025-01-03T10:11:00Z"/>
              <w:rFonts w:cstheme="minorBidi"/>
              <w:bCs w:val="0"/>
              <w:color w:val="auto"/>
              <w:kern w:val="2"/>
              <w:sz w:val="24"/>
              <w:szCs w:val="24"/>
              <w:lang w:val="es-ES" w:eastAsia="es-ES"/>
              <w14:ligatures w14:val="standardContextual"/>
            </w:rPr>
          </w:pPr>
          <w:ins w:id="44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A.6.27.</w:t>
            </w:r>
            <w:r>
              <w:rPr>
                <w:rFonts w:cstheme="minorBidi"/>
                <w:bCs w:val="0"/>
                <w:color w:val="auto"/>
                <w:kern w:val="2"/>
                <w:sz w:val="24"/>
                <w:szCs w:val="24"/>
                <w:lang w:val="es-ES" w:eastAsia="es-ES"/>
                <w14:ligatures w14:val="standardContextual"/>
              </w:rPr>
              <w:tab/>
            </w:r>
            <w:r w:rsidRPr="005B649B">
              <w:rPr>
                <w:rStyle w:val="Hipervnculo"/>
              </w:rPr>
              <w:t>Terminology definitions</w:t>
            </w:r>
            <w:r>
              <w:rPr>
                <w:webHidden/>
              </w:rPr>
              <w:tab/>
            </w:r>
            <w:r>
              <w:rPr>
                <w:webHidden/>
              </w:rPr>
              <w:fldChar w:fldCharType="begin"/>
            </w:r>
            <w:r>
              <w:rPr>
                <w:webHidden/>
              </w:rPr>
              <w:instrText xml:space="preserve"> PAGEREF _Toc186795202 \h </w:instrText>
            </w:r>
          </w:ins>
          <w:r>
            <w:rPr>
              <w:webHidden/>
            </w:rPr>
          </w:r>
          <w:r>
            <w:rPr>
              <w:webHidden/>
            </w:rPr>
            <w:fldChar w:fldCharType="separate"/>
          </w:r>
          <w:ins w:id="448" w:author="Martinez De Hurtado Yela Fermin" w:date="2025-01-03T11:11:00Z" w16du:dateUtc="2025-01-03T10:11:00Z">
            <w:r>
              <w:rPr>
                <w:webHidden/>
              </w:rPr>
              <w:t>156</w:t>
            </w:r>
            <w:r>
              <w:rPr>
                <w:webHidden/>
              </w:rPr>
              <w:fldChar w:fldCharType="end"/>
            </w:r>
            <w:r w:rsidRPr="005B649B">
              <w:rPr>
                <w:rStyle w:val="Hipervnculo"/>
              </w:rPr>
              <w:fldChar w:fldCharType="end"/>
            </w:r>
          </w:ins>
        </w:p>
        <w:p w14:paraId="13888106" w14:textId="0A2F0660" w:rsidR="00931A7B" w:rsidRPr="00C65A3D" w:rsidRDefault="00931A7B">
          <w:pPr>
            <w:pStyle w:val="TDC2"/>
            <w:rPr>
              <w:ins w:id="449" w:author="Martinez De Hurtado Yela Fermin" w:date="2025-01-03T11:11:00Z" w16du:dateUtc="2025-01-03T10:11:00Z"/>
              <w:rFonts w:cstheme="minorBidi"/>
              <w:b/>
              <w:bCs w:val="0"/>
              <w:color w:val="auto"/>
              <w:kern w:val="2"/>
              <w:sz w:val="24"/>
              <w:szCs w:val="24"/>
              <w:lang w:val="es-ES" w:eastAsia="es-ES"/>
              <w14:ligatures w14:val="standardContextual"/>
              <w:rPrChange w:id="450" w:author="Martinez De Hurtado Yela Fermin" w:date="2025-01-03T11:21:00Z" w16du:dateUtc="2025-01-03T10:21:00Z">
                <w:rPr>
                  <w:ins w:id="451"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452" w:author="Martinez De Hurtado Yela Fermin" w:date="2025-01-03T11:11:00Z" w16du:dateUtc="2025-01-03T10:11:00Z">
            <w:r w:rsidRPr="00C65A3D">
              <w:rPr>
                <w:rStyle w:val="Hipervnculo"/>
                <w:b/>
                <w:bCs w:val="0"/>
                <w:rPrChange w:id="453" w:author="Martinez De Hurtado Yela Fermin" w:date="2025-01-03T11:21:00Z" w16du:dateUtc="2025-01-03T10:21:00Z">
                  <w:rPr>
                    <w:rStyle w:val="Hipervnculo"/>
                  </w:rPr>
                </w:rPrChange>
              </w:rPr>
              <w:fldChar w:fldCharType="begin"/>
            </w:r>
            <w:r w:rsidRPr="00C65A3D">
              <w:rPr>
                <w:rStyle w:val="Hipervnculo"/>
                <w:b/>
                <w:bCs w:val="0"/>
                <w:rPrChange w:id="454" w:author="Martinez De Hurtado Yela Fermin" w:date="2025-01-03T11:21:00Z" w16du:dateUtc="2025-01-03T10:21:00Z">
                  <w:rPr>
                    <w:rStyle w:val="Hipervnculo"/>
                  </w:rPr>
                </w:rPrChange>
              </w:rPr>
              <w:instrText xml:space="preserve"> </w:instrText>
            </w:r>
            <w:r w:rsidRPr="00C65A3D">
              <w:rPr>
                <w:b/>
                <w:bCs w:val="0"/>
                <w:rPrChange w:id="455" w:author="Martinez De Hurtado Yela Fermin" w:date="2025-01-03T11:21:00Z" w16du:dateUtc="2025-01-03T10:21:00Z">
                  <w:rPr/>
                </w:rPrChange>
              </w:rPr>
              <w:instrText>HYPERLINK \l "_Toc186795203"</w:instrText>
            </w:r>
            <w:r w:rsidRPr="00C65A3D">
              <w:rPr>
                <w:rStyle w:val="Hipervnculo"/>
                <w:b/>
                <w:bCs w:val="0"/>
                <w:rPrChange w:id="456" w:author="Martinez De Hurtado Yela Fermin" w:date="2025-01-03T11:21:00Z" w16du:dateUtc="2025-01-03T10:21:00Z">
                  <w:rPr>
                    <w:rStyle w:val="Hipervnculo"/>
                  </w:rPr>
                </w:rPrChange>
              </w:rPr>
              <w:instrText xml:space="preserve"> </w:instrText>
            </w:r>
            <w:r w:rsidRPr="0047714D">
              <w:rPr>
                <w:rStyle w:val="Hipervnculo"/>
                <w:b/>
                <w:bCs w:val="0"/>
              </w:rPr>
            </w:r>
            <w:r w:rsidRPr="00C65A3D">
              <w:rPr>
                <w:rStyle w:val="Hipervnculo"/>
                <w:b/>
                <w:bCs w:val="0"/>
                <w:rPrChange w:id="457" w:author="Martinez De Hurtado Yela Fermin" w:date="2025-01-03T11:21:00Z" w16du:dateUtc="2025-01-03T10:21:00Z">
                  <w:rPr>
                    <w:rStyle w:val="Hipervnculo"/>
                  </w:rPr>
                </w:rPrChange>
              </w:rPr>
              <w:fldChar w:fldCharType="separate"/>
            </w:r>
            <w:r w:rsidRPr="00C65A3D">
              <w:rPr>
                <w:rStyle w:val="Hipervnculo"/>
                <w:b/>
                <w:bCs w:val="0"/>
                <w:rPrChange w:id="458" w:author="Martinez De Hurtado Yela Fermin" w:date="2025-01-03T11:21:00Z" w16du:dateUtc="2025-01-03T10:21:00Z">
                  <w:rPr>
                    <w:rStyle w:val="Hipervnculo"/>
                  </w:rPr>
                </w:rPrChange>
              </w:rPr>
              <w:t>A.7.</w:t>
            </w:r>
            <w:r w:rsidRPr="00C65A3D">
              <w:rPr>
                <w:rFonts w:cstheme="minorBidi"/>
                <w:b/>
                <w:bCs w:val="0"/>
                <w:color w:val="auto"/>
                <w:kern w:val="2"/>
                <w:sz w:val="24"/>
                <w:szCs w:val="24"/>
                <w:lang w:val="es-ES" w:eastAsia="es-ES"/>
                <w14:ligatures w14:val="standardContextual"/>
                <w:rPrChange w:id="459" w:author="Martinez De Hurtado Yela Fermin" w:date="2025-01-03T11:21:00Z" w16du:dateUtc="2025-01-03T10:21:00Z">
                  <w:rPr>
                    <w:rFonts w:cstheme="minorBidi"/>
                    <w:bCs w:val="0"/>
                    <w:color w:val="auto"/>
                    <w:kern w:val="2"/>
                    <w:sz w:val="24"/>
                    <w:szCs w:val="24"/>
                    <w:lang w:val="es-ES" w:eastAsia="es-ES"/>
                    <w14:ligatures w14:val="standardContextual"/>
                  </w:rPr>
                </w:rPrChange>
              </w:rPr>
              <w:tab/>
            </w:r>
            <w:r w:rsidRPr="00C65A3D">
              <w:rPr>
                <w:rStyle w:val="Hipervnculo"/>
                <w:b/>
                <w:bCs w:val="0"/>
                <w:rPrChange w:id="460" w:author="Martinez De Hurtado Yela Fermin" w:date="2025-01-03T11:21:00Z" w16du:dateUtc="2025-01-03T10:21:00Z">
                  <w:rPr>
                    <w:rStyle w:val="Hipervnculo"/>
                  </w:rPr>
                </w:rPrChange>
              </w:rPr>
              <w:t>Agriculture</w:t>
            </w:r>
            <w:r w:rsidRPr="00C65A3D">
              <w:rPr>
                <w:b/>
                <w:bCs w:val="0"/>
                <w:webHidden/>
                <w:rPrChange w:id="461" w:author="Martinez De Hurtado Yela Fermin" w:date="2025-01-03T11:21:00Z" w16du:dateUtc="2025-01-03T10:21:00Z">
                  <w:rPr>
                    <w:webHidden/>
                  </w:rPr>
                </w:rPrChange>
              </w:rPr>
              <w:tab/>
            </w:r>
            <w:r w:rsidRPr="00C65A3D">
              <w:rPr>
                <w:b/>
                <w:bCs w:val="0"/>
                <w:webHidden/>
                <w:rPrChange w:id="462" w:author="Martinez De Hurtado Yela Fermin" w:date="2025-01-03T11:21:00Z" w16du:dateUtc="2025-01-03T10:21:00Z">
                  <w:rPr>
                    <w:webHidden/>
                  </w:rPr>
                </w:rPrChange>
              </w:rPr>
              <w:fldChar w:fldCharType="begin"/>
            </w:r>
            <w:r w:rsidRPr="00C65A3D">
              <w:rPr>
                <w:b/>
                <w:bCs w:val="0"/>
                <w:webHidden/>
                <w:rPrChange w:id="463" w:author="Martinez De Hurtado Yela Fermin" w:date="2025-01-03T11:21:00Z" w16du:dateUtc="2025-01-03T10:21:00Z">
                  <w:rPr>
                    <w:webHidden/>
                  </w:rPr>
                </w:rPrChange>
              </w:rPr>
              <w:instrText xml:space="preserve"> PAGEREF _Toc186795203 \h </w:instrText>
            </w:r>
          </w:ins>
          <w:r w:rsidRPr="0047714D">
            <w:rPr>
              <w:b/>
              <w:bCs w:val="0"/>
              <w:webHidden/>
            </w:rPr>
          </w:r>
          <w:r w:rsidRPr="00C65A3D">
            <w:rPr>
              <w:b/>
              <w:bCs w:val="0"/>
              <w:webHidden/>
              <w:rPrChange w:id="464" w:author="Martinez De Hurtado Yela Fermin" w:date="2025-01-03T11:21:00Z" w16du:dateUtc="2025-01-03T10:21:00Z">
                <w:rPr>
                  <w:webHidden/>
                </w:rPr>
              </w:rPrChange>
            </w:rPr>
            <w:fldChar w:fldCharType="separate"/>
          </w:r>
          <w:ins w:id="465" w:author="Martinez De Hurtado Yela Fermin" w:date="2025-01-03T11:11:00Z" w16du:dateUtc="2025-01-03T10:11:00Z">
            <w:r w:rsidRPr="00C65A3D">
              <w:rPr>
                <w:b/>
                <w:bCs w:val="0"/>
                <w:webHidden/>
                <w:rPrChange w:id="466" w:author="Martinez De Hurtado Yela Fermin" w:date="2025-01-03T11:21:00Z" w16du:dateUtc="2025-01-03T10:21:00Z">
                  <w:rPr>
                    <w:webHidden/>
                  </w:rPr>
                </w:rPrChange>
              </w:rPr>
              <w:t>159</w:t>
            </w:r>
            <w:r w:rsidRPr="00C65A3D">
              <w:rPr>
                <w:b/>
                <w:bCs w:val="0"/>
                <w:webHidden/>
                <w:rPrChange w:id="467" w:author="Martinez De Hurtado Yela Fermin" w:date="2025-01-03T11:21:00Z" w16du:dateUtc="2025-01-03T10:21:00Z">
                  <w:rPr>
                    <w:webHidden/>
                  </w:rPr>
                </w:rPrChange>
              </w:rPr>
              <w:fldChar w:fldCharType="end"/>
            </w:r>
            <w:r w:rsidRPr="00C65A3D">
              <w:rPr>
                <w:rStyle w:val="Hipervnculo"/>
                <w:b/>
                <w:bCs w:val="0"/>
                <w:rPrChange w:id="468" w:author="Martinez De Hurtado Yela Fermin" w:date="2025-01-03T11:21:00Z" w16du:dateUtc="2025-01-03T10:21:00Z">
                  <w:rPr>
                    <w:rStyle w:val="Hipervnculo"/>
                  </w:rPr>
                </w:rPrChange>
              </w:rPr>
              <w:fldChar w:fldCharType="end"/>
            </w:r>
          </w:ins>
        </w:p>
        <w:p w14:paraId="76CA8424" w14:textId="40E89493" w:rsidR="00931A7B" w:rsidRDefault="00931A7B">
          <w:pPr>
            <w:pStyle w:val="TDC3"/>
            <w:rPr>
              <w:ins w:id="469" w:author="Martinez De Hurtado Yela Fermin" w:date="2025-01-03T11:11:00Z" w16du:dateUtc="2025-01-03T10:11:00Z"/>
              <w:rFonts w:cstheme="minorBidi"/>
              <w:bCs w:val="0"/>
              <w:color w:val="auto"/>
              <w:kern w:val="2"/>
              <w:sz w:val="24"/>
              <w:szCs w:val="24"/>
              <w:lang w:val="es-ES" w:eastAsia="es-ES"/>
              <w14:ligatures w14:val="standardContextual"/>
            </w:rPr>
          </w:pPr>
          <w:ins w:id="47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A.7.1.</w:t>
            </w:r>
            <w:r>
              <w:rPr>
                <w:rFonts w:cstheme="minorBidi"/>
                <w:bCs w:val="0"/>
                <w:color w:val="auto"/>
                <w:kern w:val="2"/>
                <w:sz w:val="24"/>
                <w:szCs w:val="24"/>
                <w:lang w:val="es-ES" w:eastAsia="es-ES"/>
                <w14:ligatures w14:val="standardContextual"/>
              </w:rPr>
              <w:tab/>
            </w:r>
            <w:r w:rsidRPr="005B649B">
              <w:rPr>
                <w:rStyle w:val="Hipervnculo"/>
                <w:lang w:eastAsia="en-GB"/>
              </w:rPr>
              <w:t>Afforestation</w:t>
            </w:r>
            <w:r>
              <w:rPr>
                <w:webHidden/>
              </w:rPr>
              <w:tab/>
            </w:r>
            <w:r>
              <w:rPr>
                <w:webHidden/>
              </w:rPr>
              <w:fldChar w:fldCharType="begin"/>
            </w:r>
            <w:r>
              <w:rPr>
                <w:webHidden/>
              </w:rPr>
              <w:instrText xml:space="preserve"> PAGEREF _Toc186795204 \h </w:instrText>
            </w:r>
          </w:ins>
          <w:r>
            <w:rPr>
              <w:webHidden/>
            </w:rPr>
          </w:r>
          <w:r>
            <w:rPr>
              <w:webHidden/>
            </w:rPr>
            <w:fldChar w:fldCharType="separate"/>
          </w:r>
          <w:ins w:id="471" w:author="Martinez De Hurtado Yela Fermin" w:date="2025-01-03T11:11:00Z" w16du:dateUtc="2025-01-03T10:11:00Z">
            <w:r>
              <w:rPr>
                <w:webHidden/>
              </w:rPr>
              <w:t>161</w:t>
            </w:r>
            <w:r>
              <w:rPr>
                <w:webHidden/>
              </w:rPr>
              <w:fldChar w:fldCharType="end"/>
            </w:r>
            <w:r w:rsidRPr="005B649B">
              <w:rPr>
                <w:rStyle w:val="Hipervnculo"/>
              </w:rPr>
              <w:fldChar w:fldCharType="end"/>
            </w:r>
          </w:ins>
        </w:p>
        <w:p w14:paraId="523C456C" w14:textId="673EC2A7" w:rsidR="00931A7B" w:rsidRDefault="00931A7B">
          <w:pPr>
            <w:pStyle w:val="TDC3"/>
            <w:rPr>
              <w:ins w:id="472" w:author="Martinez De Hurtado Yela Fermin" w:date="2025-01-03T11:11:00Z" w16du:dateUtc="2025-01-03T10:11:00Z"/>
              <w:rFonts w:cstheme="minorBidi"/>
              <w:bCs w:val="0"/>
              <w:color w:val="auto"/>
              <w:kern w:val="2"/>
              <w:sz w:val="24"/>
              <w:szCs w:val="24"/>
              <w:lang w:val="es-ES" w:eastAsia="es-ES"/>
              <w14:ligatures w14:val="standardContextual"/>
            </w:rPr>
          </w:pPr>
          <w:ins w:id="47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A.7.2.</w:t>
            </w:r>
            <w:r>
              <w:rPr>
                <w:rFonts w:cstheme="minorBidi"/>
                <w:bCs w:val="0"/>
                <w:color w:val="auto"/>
                <w:kern w:val="2"/>
                <w:sz w:val="24"/>
                <w:szCs w:val="24"/>
                <w:lang w:val="es-ES" w:eastAsia="es-ES"/>
                <w14:ligatures w14:val="standardContextual"/>
              </w:rPr>
              <w:tab/>
            </w:r>
            <w:r w:rsidRPr="005B649B">
              <w:rPr>
                <w:rStyle w:val="Hipervnculo"/>
                <w:lang w:eastAsia="en-GB"/>
              </w:rPr>
              <w:t>Rehabilitation and restoration of forests, including reforestation and natural forest regeneration after an extreme event</w:t>
            </w:r>
            <w:r>
              <w:rPr>
                <w:webHidden/>
              </w:rPr>
              <w:tab/>
            </w:r>
            <w:r>
              <w:rPr>
                <w:webHidden/>
              </w:rPr>
              <w:fldChar w:fldCharType="begin"/>
            </w:r>
            <w:r>
              <w:rPr>
                <w:webHidden/>
              </w:rPr>
              <w:instrText xml:space="preserve"> PAGEREF _Toc186795205 \h </w:instrText>
            </w:r>
          </w:ins>
          <w:r>
            <w:rPr>
              <w:webHidden/>
            </w:rPr>
          </w:r>
          <w:r>
            <w:rPr>
              <w:webHidden/>
            </w:rPr>
            <w:fldChar w:fldCharType="separate"/>
          </w:r>
          <w:ins w:id="474" w:author="Martinez De Hurtado Yela Fermin" w:date="2025-01-03T11:11:00Z" w16du:dateUtc="2025-01-03T10:11:00Z">
            <w:r>
              <w:rPr>
                <w:webHidden/>
              </w:rPr>
              <w:t>163</w:t>
            </w:r>
            <w:r>
              <w:rPr>
                <w:webHidden/>
              </w:rPr>
              <w:fldChar w:fldCharType="end"/>
            </w:r>
            <w:r w:rsidRPr="005B649B">
              <w:rPr>
                <w:rStyle w:val="Hipervnculo"/>
              </w:rPr>
              <w:fldChar w:fldCharType="end"/>
            </w:r>
          </w:ins>
        </w:p>
        <w:p w14:paraId="6D40333F" w14:textId="74814C98" w:rsidR="00931A7B" w:rsidRDefault="00931A7B">
          <w:pPr>
            <w:pStyle w:val="TDC3"/>
            <w:rPr>
              <w:ins w:id="475" w:author="Martinez De Hurtado Yela Fermin" w:date="2025-01-03T11:11:00Z" w16du:dateUtc="2025-01-03T10:11:00Z"/>
              <w:rFonts w:cstheme="minorBidi"/>
              <w:bCs w:val="0"/>
              <w:color w:val="auto"/>
              <w:kern w:val="2"/>
              <w:sz w:val="24"/>
              <w:szCs w:val="24"/>
              <w:lang w:val="es-ES" w:eastAsia="es-ES"/>
              <w14:ligatures w14:val="standardContextual"/>
            </w:rPr>
          </w:pPr>
          <w:ins w:id="47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A.7.3.</w:t>
            </w:r>
            <w:r>
              <w:rPr>
                <w:rFonts w:cstheme="minorBidi"/>
                <w:bCs w:val="0"/>
                <w:color w:val="auto"/>
                <w:kern w:val="2"/>
                <w:sz w:val="24"/>
                <w:szCs w:val="24"/>
                <w:lang w:val="es-ES" w:eastAsia="es-ES"/>
                <w14:ligatures w14:val="standardContextual"/>
              </w:rPr>
              <w:tab/>
            </w:r>
            <w:r w:rsidRPr="005B649B">
              <w:rPr>
                <w:rStyle w:val="Hipervnculo"/>
                <w:lang w:val="en-GB"/>
              </w:rPr>
              <w:t>Forest management</w:t>
            </w:r>
            <w:r>
              <w:rPr>
                <w:webHidden/>
              </w:rPr>
              <w:tab/>
            </w:r>
            <w:r>
              <w:rPr>
                <w:webHidden/>
              </w:rPr>
              <w:fldChar w:fldCharType="begin"/>
            </w:r>
            <w:r>
              <w:rPr>
                <w:webHidden/>
              </w:rPr>
              <w:instrText xml:space="preserve"> PAGEREF _Toc186795206 \h </w:instrText>
            </w:r>
          </w:ins>
          <w:r>
            <w:rPr>
              <w:webHidden/>
            </w:rPr>
          </w:r>
          <w:r>
            <w:rPr>
              <w:webHidden/>
            </w:rPr>
            <w:fldChar w:fldCharType="separate"/>
          </w:r>
          <w:ins w:id="477" w:author="Martinez De Hurtado Yela Fermin" w:date="2025-01-03T11:11:00Z" w16du:dateUtc="2025-01-03T10:11:00Z">
            <w:r>
              <w:rPr>
                <w:webHidden/>
              </w:rPr>
              <w:t>165</w:t>
            </w:r>
            <w:r>
              <w:rPr>
                <w:webHidden/>
              </w:rPr>
              <w:fldChar w:fldCharType="end"/>
            </w:r>
            <w:r w:rsidRPr="005B649B">
              <w:rPr>
                <w:rStyle w:val="Hipervnculo"/>
              </w:rPr>
              <w:fldChar w:fldCharType="end"/>
            </w:r>
          </w:ins>
        </w:p>
        <w:p w14:paraId="52FAF11F" w14:textId="7460AE85" w:rsidR="00931A7B" w:rsidRDefault="00931A7B">
          <w:pPr>
            <w:pStyle w:val="TDC3"/>
            <w:rPr>
              <w:ins w:id="478" w:author="Martinez De Hurtado Yela Fermin" w:date="2025-01-03T11:11:00Z" w16du:dateUtc="2025-01-03T10:11:00Z"/>
              <w:rFonts w:cstheme="minorBidi"/>
              <w:bCs w:val="0"/>
              <w:color w:val="auto"/>
              <w:kern w:val="2"/>
              <w:sz w:val="24"/>
              <w:szCs w:val="24"/>
              <w:lang w:val="es-ES" w:eastAsia="es-ES"/>
              <w14:ligatures w14:val="standardContextual"/>
            </w:rPr>
          </w:pPr>
          <w:ins w:id="479" w:author="Martinez De Hurtado Yela Fermin" w:date="2025-01-03T11:11:00Z" w16du:dateUtc="2025-01-03T10:11:00Z">
            <w:r w:rsidRPr="005B649B">
              <w:rPr>
                <w:rStyle w:val="Hipervnculo"/>
              </w:rPr>
              <w:lastRenderedPageBreak/>
              <w:fldChar w:fldCharType="begin"/>
            </w:r>
            <w:r w:rsidRPr="005B649B">
              <w:rPr>
                <w:rStyle w:val="Hipervnculo"/>
              </w:rPr>
              <w:instrText xml:space="preserve"> </w:instrText>
            </w:r>
            <w:r>
              <w:instrText>HYPERLINK \l "_Toc186795207"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A.7.4.</w:t>
            </w:r>
            <w:r>
              <w:rPr>
                <w:rFonts w:cstheme="minorBidi"/>
                <w:bCs w:val="0"/>
                <w:color w:val="auto"/>
                <w:kern w:val="2"/>
                <w:sz w:val="24"/>
                <w:szCs w:val="24"/>
                <w:lang w:val="es-ES" w:eastAsia="es-ES"/>
                <w14:ligatures w14:val="standardContextual"/>
              </w:rPr>
              <w:tab/>
            </w:r>
            <w:r w:rsidRPr="005B649B">
              <w:rPr>
                <w:rStyle w:val="Hipervnculo"/>
                <w:lang w:val="en-GB"/>
              </w:rPr>
              <w:t>Conservation forestry</w:t>
            </w:r>
            <w:r>
              <w:rPr>
                <w:webHidden/>
              </w:rPr>
              <w:tab/>
            </w:r>
            <w:r>
              <w:rPr>
                <w:webHidden/>
              </w:rPr>
              <w:fldChar w:fldCharType="begin"/>
            </w:r>
            <w:r>
              <w:rPr>
                <w:webHidden/>
              </w:rPr>
              <w:instrText xml:space="preserve"> PAGEREF _Toc186795207 \h </w:instrText>
            </w:r>
          </w:ins>
          <w:r>
            <w:rPr>
              <w:webHidden/>
            </w:rPr>
          </w:r>
          <w:r>
            <w:rPr>
              <w:webHidden/>
            </w:rPr>
            <w:fldChar w:fldCharType="separate"/>
          </w:r>
          <w:ins w:id="480" w:author="Martinez De Hurtado Yela Fermin" w:date="2025-01-03T11:11:00Z" w16du:dateUtc="2025-01-03T10:11:00Z">
            <w:r>
              <w:rPr>
                <w:webHidden/>
              </w:rPr>
              <w:t>167</w:t>
            </w:r>
            <w:r>
              <w:rPr>
                <w:webHidden/>
              </w:rPr>
              <w:fldChar w:fldCharType="end"/>
            </w:r>
            <w:r w:rsidRPr="005B649B">
              <w:rPr>
                <w:rStyle w:val="Hipervnculo"/>
              </w:rPr>
              <w:fldChar w:fldCharType="end"/>
            </w:r>
          </w:ins>
        </w:p>
        <w:p w14:paraId="00010835" w14:textId="6A959BB0" w:rsidR="00931A7B" w:rsidRDefault="00931A7B">
          <w:pPr>
            <w:pStyle w:val="TDC3"/>
            <w:rPr>
              <w:ins w:id="481" w:author="Martinez De Hurtado Yela Fermin" w:date="2025-01-03T11:11:00Z" w16du:dateUtc="2025-01-03T10:11:00Z"/>
              <w:rFonts w:cstheme="minorBidi"/>
              <w:bCs w:val="0"/>
              <w:color w:val="auto"/>
              <w:kern w:val="2"/>
              <w:sz w:val="24"/>
              <w:szCs w:val="24"/>
              <w:lang w:val="es-ES" w:eastAsia="es-ES"/>
              <w14:ligatures w14:val="standardContextual"/>
            </w:rPr>
          </w:pPr>
          <w:ins w:id="48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A.7.5.</w:t>
            </w:r>
            <w:r>
              <w:rPr>
                <w:rFonts w:cstheme="minorBidi"/>
                <w:bCs w:val="0"/>
                <w:color w:val="auto"/>
                <w:kern w:val="2"/>
                <w:sz w:val="24"/>
                <w:szCs w:val="24"/>
                <w:lang w:val="es-ES" w:eastAsia="es-ES"/>
                <w14:ligatures w14:val="standardContextual"/>
              </w:rPr>
              <w:tab/>
            </w:r>
            <w:r w:rsidRPr="005B649B">
              <w:rPr>
                <w:rStyle w:val="Hipervnculo"/>
                <w:lang w:val="en-GB"/>
              </w:rPr>
              <w:t>Restoration of wetlands</w:t>
            </w:r>
            <w:r>
              <w:rPr>
                <w:webHidden/>
              </w:rPr>
              <w:tab/>
            </w:r>
            <w:r>
              <w:rPr>
                <w:webHidden/>
              </w:rPr>
              <w:fldChar w:fldCharType="begin"/>
            </w:r>
            <w:r>
              <w:rPr>
                <w:webHidden/>
              </w:rPr>
              <w:instrText xml:space="preserve"> PAGEREF _Toc186795208 \h </w:instrText>
            </w:r>
          </w:ins>
          <w:r>
            <w:rPr>
              <w:webHidden/>
            </w:rPr>
          </w:r>
          <w:r>
            <w:rPr>
              <w:webHidden/>
            </w:rPr>
            <w:fldChar w:fldCharType="separate"/>
          </w:r>
          <w:ins w:id="483" w:author="Martinez De Hurtado Yela Fermin" w:date="2025-01-03T11:11:00Z" w16du:dateUtc="2025-01-03T10:11:00Z">
            <w:r>
              <w:rPr>
                <w:webHidden/>
              </w:rPr>
              <w:t>169</w:t>
            </w:r>
            <w:r>
              <w:rPr>
                <w:webHidden/>
              </w:rPr>
              <w:fldChar w:fldCharType="end"/>
            </w:r>
            <w:r w:rsidRPr="005B649B">
              <w:rPr>
                <w:rStyle w:val="Hipervnculo"/>
              </w:rPr>
              <w:fldChar w:fldCharType="end"/>
            </w:r>
          </w:ins>
        </w:p>
        <w:p w14:paraId="42A499D8" w14:textId="08FFB6C4" w:rsidR="00931A7B" w:rsidRDefault="00931A7B">
          <w:pPr>
            <w:pStyle w:val="TDC3"/>
            <w:rPr>
              <w:ins w:id="484" w:author="Martinez De Hurtado Yela Fermin" w:date="2025-01-03T11:11:00Z" w16du:dateUtc="2025-01-03T10:11:00Z"/>
              <w:rFonts w:cstheme="minorBidi"/>
              <w:bCs w:val="0"/>
              <w:color w:val="auto"/>
              <w:kern w:val="2"/>
              <w:sz w:val="24"/>
              <w:szCs w:val="24"/>
              <w:lang w:val="es-ES" w:eastAsia="es-ES"/>
              <w14:ligatures w14:val="standardContextual"/>
            </w:rPr>
          </w:pPr>
          <w:ins w:id="48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"_Toc186795209"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A.7.6.</w:t>
            </w:r>
            <w:r>
              <w:rPr>
                <w:rFonts w:cstheme="minorBidi"/>
                <w:bCs w:val="0"/>
                <w:color w:val="auto"/>
                <w:kern w:val="2"/>
                <w:sz w:val="24"/>
                <w:szCs w:val="24"/>
                <w:lang w:val="es-ES" w:eastAsia="es-ES"/>
                <w14:ligatures w14:val="standardContextual"/>
              </w:rPr>
              <w:tab/>
            </w:r>
            <w:r w:rsidRPr="005B649B">
              <w:rPr>
                <w:rStyle w:val="Hipervnculo"/>
                <w:lang w:val="en-GB"/>
              </w:rPr>
              <w:t>Conservation, including restoration, of habitats, ecosystems and species</w:t>
            </w:r>
            <w:r>
              <w:rPr>
                <w:webHidden/>
              </w:rPr>
              <w:tab/>
            </w:r>
            <w:r>
              <w:rPr>
                <w:webHidden/>
              </w:rPr>
              <w:fldChar w:fldCharType="begin"/>
            </w:r>
            <w:r>
              <w:rPr>
                <w:webHidden/>
              </w:rPr>
              <w:instrText xml:space="preserve"> PAGEREF _Toc186795209 \h </w:instrText>
            </w:r>
          </w:ins>
          <w:r>
            <w:rPr>
              <w:webHidden/>
            </w:rPr>
          </w:r>
          <w:r>
            <w:rPr>
              <w:webHidden/>
            </w:rPr>
            <w:fldChar w:fldCharType="separate"/>
          </w:r>
          <w:ins w:id="486" w:author="Martinez De Hurtado Yela Fermin" w:date="2025-01-03T11:11:00Z" w16du:dateUtc="2025-01-03T10:11:00Z">
            <w:r>
              <w:rPr>
                <w:webHidden/>
              </w:rPr>
              <w:t>170</w:t>
            </w:r>
            <w:r>
              <w:rPr>
                <w:webHidden/>
              </w:rPr>
              <w:fldChar w:fldCharType="end"/>
            </w:r>
            <w:r w:rsidRPr="005B649B">
              <w:rPr>
                <w:rStyle w:val="Hipervnculo"/>
              </w:rPr>
              <w:fldChar w:fldCharType="end"/>
            </w:r>
          </w:ins>
        </w:p>
        <w:p w14:paraId="3FAEBCFA" w14:textId="1BD84395" w:rsidR="00931A7B" w:rsidRDefault="00931A7B">
          <w:pPr>
            <w:pStyle w:val="TDC3"/>
            <w:rPr>
              <w:ins w:id="487" w:author="Martinez De Hurtado Yela Fermin" w:date="2025-01-03T11:11:00Z" w16du:dateUtc="2025-01-03T10:11:00Z"/>
              <w:rFonts w:cstheme="minorBidi"/>
              <w:bCs w:val="0"/>
              <w:color w:val="auto"/>
              <w:kern w:val="2"/>
              <w:sz w:val="24"/>
              <w:szCs w:val="24"/>
              <w:lang w:val="es-ES" w:eastAsia="es-ES"/>
              <w14:ligatures w14:val="standardContextual"/>
            </w:rPr>
          </w:pPr>
          <w:ins w:id="48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A.7.7.</w:t>
            </w:r>
            <w:r>
              <w:rPr>
                <w:rFonts w:cstheme="minorBidi"/>
                <w:bCs w:val="0"/>
                <w:color w:val="auto"/>
                <w:kern w:val="2"/>
                <w:sz w:val="24"/>
                <w:szCs w:val="24"/>
                <w:lang w:val="es-ES" w:eastAsia="es-ES"/>
                <w14:ligatures w14:val="standardContextual"/>
              </w:rPr>
              <w:tab/>
            </w:r>
            <w:r w:rsidRPr="005B649B">
              <w:rPr>
                <w:rStyle w:val="Hipervnculo"/>
                <w:lang w:val="en-GB"/>
              </w:rPr>
              <w:t>Sustainable growing of crops</w:t>
            </w:r>
            <w:r>
              <w:rPr>
                <w:webHidden/>
              </w:rPr>
              <w:tab/>
            </w:r>
            <w:r>
              <w:rPr>
                <w:webHidden/>
              </w:rPr>
              <w:fldChar w:fldCharType="begin"/>
            </w:r>
            <w:r>
              <w:rPr>
                <w:webHidden/>
              </w:rPr>
              <w:instrText xml:space="preserve"> PAGEREF _Toc186795210 \h </w:instrText>
            </w:r>
          </w:ins>
          <w:r>
            <w:rPr>
              <w:webHidden/>
            </w:rPr>
          </w:r>
          <w:r>
            <w:rPr>
              <w:webHidden/>
            </w:rPr>
            <w:fldChar w:fldCharType="separate"/>
          </w:r>
          <w:ins w:id="489" w:author="Martinez De Hurtado Yela Fermin" w:date="2025-01-03T11:11:00Z" w16du:dateUtc="2025-01-03T10:11:00Z">
            <w:r>
              <w:rPr>
                <w:webHidden/>
              </w:rPr>
              <w:t>171</w:t>
            </w:r>
            <w:r>
              <w:rPr>
                <w:webHidden/>
              </w:rPr>
              <w:fldChar w:fldCharType="end"/>
            </w:r>
            <w:r w:rsidRPr="005B649B">
              <w:rPr>
                <w:rStyle w:val="Hipervnculo"/>
              </w:rPr>
              <w:fldChar w:fldCharType="end"/>
            </w:r>
          </w:ins>
        </w:p>
        <w:p w14:paraId="2D948B6D" w14:textId="02CFBEEC" w:rsidR="00931A7B" w:rsidRDefault="00931A7B">
          <w:pPr>
            <w:pStyle w:val="TDC3"/>
            <w:rPr>
              <w:ins w:id="490" w:author="Martinez De Hurtado Yela Fermin" w:date="2025-01-03T11:11:00Z" w16du:dateUtc="2025-01-03T10:11:00Z"/>
              <w:rFonts w:cstheme="minorBidi"/>
              <w:bCs w:val="0"/>
              <w:color w:val="auto"/>
              <w:kern w:val="2"/>
              <w:sz w:val="24"/>
              <w:szCs w:val="24"/>
              <w:lang w:val="es-ES" w:eastAsia="es-ES"/>
              <w14:ligatures w14:val="standardContextual"/>
            </w:rPr>
          </w:pPr>
          <w:ins w:id="49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A.7.8.</w:t>
            </w:r>
            <w:r>
              <w:rPr>
                <w:rFonts w:cstheme="minorBidi"/>
                <w:bCs w:val="0"/>
                <w:color w:val="auto"/>
                <w:kern w:val="2"/>
                <w:sz w:val="24"/>
                <w:szCs w:val="24"/>
                <w:lang w:val="es-ES" w:eastAsia="es-ES"/>
                <w14:ligatures w14:val="standardContextual"/>
              </w:rPr>
              <w:tab/>
            </w:r>
            <w:r w:rsidRPr="005B649B">
              <w:rPr>
                <w:rStyle w:val="Hipervnculo"/>
                <w:lang w:val="en-GB"/>
              </w:rPr>
              <w:t>Soil Remediation</w:t>
            </w:r>
            <w:r>
              <w:rPr>
                <w:webHidden/>
              </w:rPr>
              <w:tab/>
            </w:r>
            <w:r>
              <w:rPr>
                <w:webHidden/>
              </w:rPr>
              <w:fldChar w:fldCharType="begin"/>
            </w:r>
            <w:r>
              <w:rPr>
                <w:webHidden/>
              </w:rPr>
              <w:instrText xml:space="preserve"> PAGEREF _Toc186795211 \h </w:instrText>
            </w:r>
          </w:ins>
          <w:r>
            <w:rPr>
              <w:webHidden/>
            </w:rPr>
          </w:r>
          <w:r>
            <w:rPr>
              <w:webHidden/>
            </w:rPr>
            <w:fldChar w:fldCharType="separate"/>
          </w:r>
          <w:ins w:id="492" w:author="Martinez De Hurtado Yela Fermin" w:date="2025-01-03T11:11:00Z" w16du:dateUtc="2025-01-03T10:11:00Z">
            <w:r>
              <w:rPr>
                <w:webHidden/>
              </w:rPr>
              <w:t>172</w:t>
            </w:r>
            <w:r>
              <w:rPr>
                <w:webHidden/>
              </w:rPr>
              <w:fldChar w:fldCharType="end"/>
            </w:r>
            <w:r w:rsidRPr="005B649B">
              <w:rPr>
                <w:rStyle w:val="Hipervnculo"/>
              </w:rPr>
              <w:fldChar w:fldCharType="end"/>
            </w:r>
          </w:ins>
        </w:p>
        <w:p w14:paraId="36B5AED0" w14:textId="2CAE06F2" w:rsidR="00931A7B" w:rsidRDefault="00931A7B">
          <w:pPr>
            <w:pStyle w:val="TDC3"/>
            <w:rPr>
              <w:ins w:id="493" w:author="Martinez De Hurtado Yela Fermin" w:date="2025-01-03T11:11:00Z" w16du:dateUtc="2025-01-03T10:11:00Z"/>
              <w:rFonts w:cstheme="minorBidi"/>
              <w:bCs w:val="0"/>
              <w:color w:val="auto"/>
              <w:kern w:val="2"/>
              <w:sz w:val="24"/>
              <w:szCs w:val="24"/>
              <w:lang w:val="es-ES" w:eastAsia="es-ES"/>
              <w14:ligatures w14:val="standardContextual"/>
            </w:rPr>
          </w:pPr>
          <w:ins w:id="49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A.7.9.</w:t>
            </w:r>
            <w:r>
              <w:rPr>
                <w:rFonts w:cstheme="minorBidi"/>
                <w:bCs w:val="0"/>
                <w:color w:val="auto"/>
                <w:kern w:val="2"/>
                <w:sz w:val="24"/>
                <w:szCs w:val="24"/>
                <w:lang w:val="es-ES" w:eastAsia="es-ES"/>
                <w14:ligatures w14:val="standardContextual"/>
              </w:rPr>
              <w:tab/>
            </w:r>
            <w:r w:rsidRPr="005B649B">
              <w:rPr>
                <w:rStyle w:val="Hipervnculo"/>
                <w:lang w:val="en-GB"/>
              </w:rPr>
              <w:t>Low-carbon agricultural technologies to improve efficiency (e.g. techniques used in precision farming, hydroponics farming, aeroponics farming)</w:t>
            </w:r>
            <w:r>
              <w:rPr>
                <w:webHidden/>
              </w:rPr>
              <w:tab/>
            </w:r>
            <w:r>
              <w:rPr>
                <w:webHidden/>
              </w:rPr>
              <w:fldChar w:fldCharType="begin"/>
            </w:r>
            <w:r>
              <w:rPr>
                <w:webHidden/>
              </w:rPr>
              <w:instrText xml:space="preserve"> PAGEREF _Toc186795212 \h </w:instrText>
            </w:r>
          </w:ins>
          <w:r>
            <w:rPr>
              <w:webHidden/>
            </w:rPr>
          </w:r>
          <w:r>
            <w:rPr>
              <w:webHidden/>
            </w:rPr>
            <w:fldChar w:fldCharType="separate"/>
          </w:r>
          <w:ins w:id="495" w:author="Martinez De Hurtado Yela Fermin" w:date="2025-01-03T11:11:00Z" w16du:dateUtc="2025-01-03T10:11:00Z">
            <w:r>
              <w:rPr>
                <w:webHidden/>
              </w:rPr>
              <w:t>173</w:t>
            </w:r>
            <w:r>
              <w:rPr>
                <w:webHidden/>
              </w:rPr>
              <w:fldChar w:fldCharType="end"/>
            </w:r>
            <w:r w:rsidRPr="005B649B">
              <w:rPr>
                <w:rStyle w:val="Hipervnculo"/>
              </w:rPr>
              <w:fldChar w:fldCharType="end"/>
            </w:r>
          </w:ins>
        </w:p>
        <w:p w14:paraId="73002FB6" w14:textId="0DB906D6" w:rsidR="00931A7B" w:rsidRDefault="00931A7B">
          <w:pPr>
            <w:pStyle w:val="TDC3"/>
            <w:rPr>
              <w:ins w:id="496" w:author="Martinez De Hurtado Yela Fermin" w:date="2025-01-03T11:11:00Z" w16du:dateUtc="2025-01-03T10:11:00Z"/>
              <w:rFonts w:cstheme="minorBidi"/>
              <w:bCs w:val="0"/>
              <w:color w:val="auto"/>
              <w:kern w:val="2"/>
              <w:sz w:val="24"/>
              <w:szCs w:val="24"/>
              <w:lang w:val="es-ES" w:eastAsia="es-ES"/>
              <w14:ligatures w14:val="standardContextual"/>
            </w:rPr>
          </w:pPr>
          <w:ins w:id="49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A.7.10.</w:t>
            </w:r>
            <w:r>
              <w:rPr>
                <w:rFonts w:cstheme="minorBidi"/>
                <w:bCs w:val="0"/>
                <w:color w:val="auto"/>
                <w:kern w:val="2"/>
                <w:sz w:val="24"/>
                <w:szCs w:val="24"/>
                <w:lang w:val="es-ES" w:eastAsia="es-ES"/>
                <w14:ligatures w14:val="standardContextual"/>
              </w:rPr>
              <w:tab/>
            </w:r>
            <w:r w:rsidRPr="005B649B">
              <w:rPr>
                <w:rStyle w:val="Hipervnculo"/>
                <w:lang w:val="en-GB"/>
              </w:rPr>
              <w:t>Efficient electric machinery, excluding tech for livestock production</w:t>
            </w:r>
            <w:r>
              <w:rPr>
                <w:webHidden/>
              </w:rPr>
              <w:tab/>
            </w:r>
            <w:r>
              <w:rPr>
                <w:webHidden/>
              </w:rPr>
              <w:fldChar w:fldCharType="begin"/>
            </w:r>
            <w:r>
              <w:rPr>
                <w:webHidden/>
              </w:rPr>
              <w:instrText xml:space="preserve"> PAGEREF _Toc186795213 \h </w:instrText>
            </w:r>
          </w:ins>
          <w:r>
            <w:rPr>
              <w:webHidden/>
            </w:rPr>
          </w:r>
          <w:r>
            <w:rPr>
              <w:webHidden/>
            </w:rPr>
            <w:fldChar w:fldCharType="separate"/>
          </w:r>
          <w:ins w:id="498" w:author="Martinez De Hurtado Yela Fermin" w:date="2025-01-03T11:11:00Z" w16du:dateUtc="2025-01-03T10:11:00Z">
            <w:r>
              <w:rPr>
                <w:webHidden/>
              </w:rPr>
              <w:t>174</w:t>
            </w:r>
            <w:r>
              <w:rPr>
                <w:webHidden/>
              </w:rPr>
              <w:fldChar w:fldCharType="end"/>
            </w:r>
            <w:r w:rsidRPr="005B649B">
              <w:rPr>
                <w:rStyle w:val="Hipervnculo"/>
              </w:rPr>
              <w:fldChar w:fldCharType="end"/>
            </w:r>
          </w:ins>
        </w:p>
        <w:p w14:paraId="69334443" w14:textId="7ABD6AFA" w:rsidR="00931A7B" w:rsidRDefault="00931A7B">
          <w:pPr>
            <w:pStyle w:val="TDC3"/>
            <w:rPr>
              <w:ins w:id="499" w:author="Martinez De Hurtado Yela Fermin" w:date="2025-01-03T11:11:00Z" w16du:dateUtc="2025-01-03T10:11:00Z"/>
              <w:rFonts w:cstheme="minorBidi"/>
              <w:bCs w:val="0"/>
              <w:color w:val="auto"/>
              <w:kern w:val="2"/>
              <w:sz w:val="24"/>
              <w:szCs w:val="24"/>
              <w:lang w:val="es-ES" w:eastAsia="es-ES"/>
              <w14:ligatures w14:val="standardContextual"/>
            </w:rPr>
          </w:pPr>
          <w:ins w:id="50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A.7.11.</w:t>
            </w:r>
            <w:r>
              <w:rPr>
                <w:rFonts w:cstheme="minorBidi"/>
                <w:bCs w:val="0"/>
                <w:color w:val="auto"/>
                <w:kern w:val="2"/>
                <w:sz w:val="24"/>
                <w:szCs w:val="24"/>
                <w:lang w:val="es-ES" w:eastAsia="es-ES"/>
                <w14:ligatures w14:val="standardContextual"/>
              </w:rPr>
              <w:tab/>
            </w:r>
            <w:r w:rsidRPr="005B649B">
              <w:rPr>
                <w:rStyle w:val="Hipervnculo"/>
                <w:lang w:val="en-GB"/>
              </w:rPr>
              <w:t>Regenerative Farming</w:t>
            </w:r>
            <w:r>
              <w:rPr>
                <w:webHidden/>
              </w:rPr>
              <w:tab/>
            </w:r>
            <w:r>
              <w:rPr>
                <w:webHidden/>
              </w:rPr>
              <w:fldChar w:fldCharType="begin"/>
            </w:r>
            <w:r>
              <w:rPr>
                <w:webHidden/>
              </w:rPr>
              <w:instrText xml:space="preserve"> PAGEREF _Toc186795214 \h </w:instrText>
            </w:r>
          </w:ins>
          <w:r>
            <w:rPr>
              <w:webHidden/>
            </w:rPr>
          </w:r>
          <w:r>
            <w:rPr>
              <w:webHidden/>
            </w:rPr>
            <w:fldChar w:fldCharType="separate"/>
          </w:r>
          <w:ins w:id="501" w:author="Martinez De Hurtado Yela Fermin" w:date="2025-01-03T11:11:00Z" w16du:dateUtc="2025-01-03T10:11:00Z">
            <w:r>
              <w:rPr>
                <w:webHidden/>
              </w:rPr>
              <w:t>174</w:t>
            </w:r>
            <w:r>
              <w:rPr>
                <w:webHidden/>
              </w:rPr>
              <w:fldChar w:fldCharType="end"/>
            </w:r>
            <w:r w:rsidRPr="005B649B">
              <w:rPr>
                <w:rStyle w:val="Hipervnculo"/>
              </w:rPr>
              <w:fldChar w:fldCharType="end"/>
            </w:r>
          </w:ins>
        </w:p>
        <w:p w14:paraId="6ECEB4F3" w14:textId="066EAAE7" w:rsidR="00931A7B" w:rsidRDefault="00931A7B">
          <w:pPr>
            <w:pStyle w:val="TDC3"/>
            <w:rPr>
              <w:ins w:id="502" w:author="Martinez De Hurtado Yela Fermin" w:date="2025-01-03T11:11:00Z" w16du:dateUtc="2025-01-03T10:11:00Z"/>
              <w:rFonts w:cstheme="minorBidi"/>
              <w:bCs w:val="0"/>
              <w:color w:val="auto"/>
              <w:kern w:val="2"/>
              <w:sz w:val="24"/>
              <w:szCs w:val="24"/>
              <w:lang w:val="es-ES" w:eastAsia="es-ES"/>
              <w14:ligatures w14:val="standardContextual"/>
            </w:rPr>
          </w:pPr>
          <w:ins w:id="50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A.7.12.</w:t>
            </w:r>
            <w:r>
              <w:rPr>
                <w:rFonts w:cstheme="minorBidi"/>
                <w:bCs w:val="0"/>
                <w:color w:val="auto"/>
                <w:kern w:val="2"/>
                <w:sz w:val="24"/>
                <w:szCs w:val="24"/>
                <w:lang w:val="es-ES" w:eastAsia="es-ES"/>
                <w14:ligatures w14:val="standardContextual"/>
              </w:rPr>
              <w:tab/>
            </w:r>
            <w:r w:rsidRPr="005B649B">
              <w:rPr>
                <w:rStyle w:val="Hipervnculo"/>
                <w:lang w:val="en-GB"/>
              </w:rPr>
              <w:t>Agricultural Structures</w:t>
            </w:r>
            <w:r>
              <w:rPr>
                <w:webHidden/>
              </w:rPr>
              <w:tab/>
            </w:r>
            <w:r>
              <w:rPr>
                <w:webHidden/>
              </w:rPr>
              <w:fldChar w:fldCharType="begin"/>
            </w:r>
            <w:r>
              <w:rPr>
                <w:webHidden/>
              </w:rPr>
              <w:instrText xml:space="preserve"> PAGEREF _Toc186795215 \h </w:instrText>
            </w:r>
          </w:ins>
          <w:r>
            <w:rPr>
              <w:webHidden/>
            </w:rPr>
          </w:r>
          <w:r>
            <w:rPr>
              <w:webHidden/>
            </w:rPr>
            <w:fldChar w:fldCharType="separate"/>
          </w:r>
          <w:ins w:id="504" w:author="Martinez De Hurtado Yela Fermin" w:date="2025-01-03T11:11:00Z" w16du:dateUtc="2025-01-03T10:11:00Z">
            <w:r>
              <w:rPr>
                <w:webHidden/>
              </w:rPr>
              <w:t>175</w:t>
            </w:r>
            <w:r>
              <w:rPr>
                <w:webHidden/>
              </w:rPr>
              <w:fldChar w:fldCharType="end"/>
            </w:r>
            <w:r w:rsidRPr="005B649B">
              <w:rPr>
                <w:rStyle w:val="Hipervnculo"/>
              </w:rPr>
              <w:fldChar w:fldCharType="end"/>
            </w:r>
          </w:ins>
        </w:p>
        <w:p w14:paraId="0B00BCBA" w14:textId="13592754" w:rsidR="00931A7B" w:rsidRDefault="00931A7B">
          <w:pPr>
            <w:pStyle w:val="TDC3"/>
            <w:rPr>
              <w:ins w:id="505" w:author="Martinez De Hurtado Yela Fermin" w:date="2025-01-03T11:11:00Z" w16du:dateUtc="2025-01-03T10:11:00Z"/>
              <w:rFonts w:cstheme="minorBidi"/>
              <w:bCs w:val="0"/>
              <w:color w:val="auto"/>
              <w:kern w:val="2"/>
              <w:sz w:val="24"/>
              <w:szCs w:val="24"/>
              <w:lang w:val="es-ES" w:eastAsia="es-ES"/>
              <w14:ligatures w14:val="standardContextual"/>
            </w:rPr>
          </w:pPr>
          <w:ins w:id="50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A.7.13.</w:t>
            </w:r>
            <w:r>
              <w:rPr>
                <w:rFonts w:cstheme="minorBidi"/>
                <w:bCs w:val="0"/>
                <w:color w:val="auto"/>
                <w:kern w:val="2"/>
                <w:sz w:val="24"/>
                <w:szCs w:val="24"/>
                <w:lang w:val="es-ES" w:eastAsia="es-ES"/>
                <w14:ligatures w14:val="standardContextual"/>
              </w:rPr>
              <w:tab/>
            </w:r>
            <w:r w:rsidRPr="005B649B">
              <w:rPr>
                <w:rStyle w:val="Hipervnculo"/>
                <w:lang w:val="en-GB"/>
              </w:rPr>
              <w:t>Integrated Crop-Livestock-Forestry Systems (ICLFS)</w:t>
            </w:r>
            <w:r>
              <w:rPr>
                <w:webHidden/>
              </w:rPr>
              <w:tab/>
            </w:r>
            <w:r>
              <w:rPr>
                <w:webHidden/>
              </w:rPr>
              <w:fldChar w:fldCharType="begin"/>
            </w:r>
            <w:r>
              <w:rPr>
                <w:webHidden/>
              </w:rPr>
              <w:instrText xml:space="preserve"> PAGEREF _Toc186795216 \h </w:instrText>
            </w:r>
          </w:ins>
          <w:r>
            <w:rPr>
              <w:webHidden/>
            </w:rPr>
          </w:r>
          <w:r>
            <w:rPr>
              <w:webHidden/>
            </w:rPr>
            <w:fldChar w:fldCharType="separate"/>
          </w:r>
          <w:ins w:id="507" w:author="Martinez De Hurtado Yela Fermin" w:date="2025-01-03T11:11:00Z" w16du:dateUtc="2025-01-03T10:11:00Z">
            <w:r>
              <w:rPr>
                <w:webHidden/>
              </w:rPr>
              <w:t>175</w:t>
            </w:r>
            <w:r>
              <w:rPr>
                <w:webHidden/>
              </w:rPr>
              <w:fldChar w:fldCharType="end"/>
            </w:r>
            <w:r w:rsidRPr="005B649B">
              <w:rPr>
                <w:rStyle w:val="Hipervnculo"/>
              </w:rPr>
              <w:fldChar w:fldCharType="end"/>
            </w:r>
          </w:ins>
        </w:p>
        <w:p w14:paraId="3654D528" w14:textId="43C66D0D" w:rsidR="00931A7B" w:rsidRDefault="00931A7B">
          <w:pPr>
            <w:pStyle w:val="TDC3"/>
            <w:rPr>
              <w:ins w:id="508" w:author="Martinez De Hurtado Yela Fermin" w:date="2025-01-03T11:11:00Z" w16du:dateUtc="2025-01-03T10:11:00Z"/>
              <w:rFonts w:cstheme="minorBidi"/>
              <w:bCs w:val="0"/>
              <w:color w:val="auto"/>
              <w:kern w:val="2"/>
              <w:sz w:val="24"/>
              <w:szCs w:val="24"/>
              <w:lang w:val="es-ES" w:eastAsia="es-ES"/>
              <w14:ligatures w14:val="standardContextual"/>
            </w:rPr>
          </w:pPr>
          <w:ins w:id="50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A.7.14.</w:t>
            </w:r>
            <w:r>
              <w:rPr>
                <w:rFonts w:cstheme="minorBidi"/>
                <w:bCs w:val="0"/>
                <w:color w:val="auto"/>
                <w:kern w:val="2"/>
                <w:sz w:val="24"/>
                <w:szCs w:val="24"/>
                <w:lang w:val="es-ES" w:eastAsia="es-ES"/>
                <w14:ligatures w14:val="standardContextual"/>
              </w:rPr>
              <w:tab/>
            </w:r>
            <w:r w:rsidRPr="005B649B">
              <w:rPr>
                <w:rStyle w:val="Hipervnculo"/>
                <w:lang w:val="en-GB"/>
              </w:rPr>
              <w:t>Sustainable Feed Production</w:t>
            </w:r>
            <w:r>
              <w:rPr>
                <w:webHidden/>
              </w:rPr>
              <w:tab/>
            </w:r>
            <w:r>
              <w:rPr>
                <w:webHidden/>
              </w:rPr>
              <w:fldChar w:fldCharType="begin"/>
            </w:r>
            <w:r>
              <w:rPr>
                <w:webHidden/>
              </w:rPr>
              <w:instrText xml:space="preserve"> PAGEREF _Toc186795217 \h </w:instrText>
            </w:r>
          </w:ins>
          <w:r>
            <w:rPr>
              <w:webHidden/>
            </w:rPr>
          </w:r>
          <w:r>
            <w:rPr>
              <w:webHidden/>
            </w:rPr>
            <w:fldChar w:fldCharType="separate"/>
          </w:r>
          <w:ins w:id="510" w:author="Martinez De Hurtado Yela Fermin" w:date="2025-01-03T11:11:00Z" w16du:dateUtc="2025-01-03T10:11:00Z">
            <w:r>
              <w:rPr>
                <w:webHidden/>
              </w:rPr>
              <w:t>176</w:t>
            </w:r>
            <w:r>
              <w:rPr>
                <w:webHidden/>
              </w:rPr>
              <w:fldChar w:fldCharType="end"/>
            </w:r>
            <w:r w:rsidRPr="005B649B">
              <w:rPr>
                <w:rStyle w:val="Hipervnculo"/>
              </w:rPr>
              <w:fldChar w:fldCharType="end"/>
            </w:r>
          </w:ins>
        </w:p>
        <w:p w14:paraId="6F82321A" w14:textId="6C8C9F90" w:rsidR="00931A7B" w:rsidRDefault="00931A7B">
          <w:pPr>
            <w:pStyle w:val="TDC3"/>
            <w:rPr>
              <w:ins w:id="511" w:author="Martinez De Hurtado Yela Fermin" w:date="2025-01-03T11:11:00Z" w16du:dateUtc="2025-01-03T10:11:00Z"/>
              <w:rFonts w:cstheme="minorBidi"/>
              <w:bCs w:val="0"/>
              <w:color w:val="auto"/>
              <w:kern w:val="2"/>
              <w:sz w:val="24"/>
              <w:szCs w:val="24"/>
              <w:lang w:val="es-ES" w:eastAsia="es-ES"/>
              <w14:ligatures w14:val="standardContextual"/>
            </w:rPr>
          </w:pPr>
          <w:ins w:id="51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A.7.15.</w:t>
            </w:r>
            <w:r>
              <w:rPr>
                <w:rFonts w:cstheme="minorBidi"/>
                <w:bCs w:val="0"/>
                <w:color w:val="auto"/>
                <w:kern w:val="2"/>
                <w:sz w:val="24"/>
                <w:szCs w:val="24"/>
                <w:lang w:val="es-ES" w:eastAsia="es-ES"/>
                <w14:ligatures w14:val="standardContextual"/>
              </w:rPr>
              <w:tab/>
            </w:r>
            <w:r w:rsidRPr="005B649B">
              <w:rPr>
                <w:rStyle w:val="Hipervnculo"/>
                <w:lang w:val="en-GB"/>
              </w:rPr>
              <w:t>Livestock Management</w:t>
            </w:r>
            <w:r>
              <w:rPr>
                <w:webHidden/>
              </w:rPr>
              <w:tab/>
            </w:r>
            <w:r>
              <w:rPr>
                <w:webHidden/>
              </w:rPr>
              <w:fldChar w:fldCharType="begin"/>
            </w:r>
            <w:r>
              <w:rPr>
                <w:webHidden/>
              </w:rPr>
              <w:instrText xml:space="preserve"> PAGEREF _Toc186795218 \h </w:instrText>
            </w:r>
          </w:ins>
          <w:r>
            <w:rPr>
              <w:webHidden/>
            </w:rPr>
          </w:r>
          <w:r>
            <w:rPr>
              <w:webHidden/>
            </w:rPr>
            <w:fldChar w:fldCharType="separate"/>
          </w:r>
          <w:ins w:id="513" w:author="Martinez De Hurtado Yela Fermin" w:date="2025-01-03T11:11:00Z" w16du:dateUtc="2025-01-03T10:11:00Z">
            <w:r>
              <w:rPr>
                <w:webHidden/>
              </w:rPr>
              <w:t>177</w:t>
            </w:r>
            <w:r>
              <w:rPr>
                <w:webHidden/>
              </w:rPr>
              <w:fldChar w:fldCharType="end"/>
            </w:r>
            <w:r w:rsidRPr="005B649B">
              <w:rPr>
                <w:rStyle w:val="Hipervnculo"/>
              </w:rPr>
              <w:fldChar w:fldCharType="end"/>
            </w:r>
          </w:ins>
        </w:p>
        <w:p w14:paraId="70C8EFBA" w14:textId="43A4E996" w:rsidR="00931A7B" w:rsidRDefault="00931A7B">
          <w:pPr>
            <w:pStyle w:val="TDC3"/>
            <w:rPr>
              <w:ins w:id="514" w:author="Martinez De Hurtado Yela Fermin" w:date="2025-01-03T11:11:00Z" w16du:dateUtc="2025-01-03T10:11:00Z"/>
              <w:rFonts w:cstheme="minorBidi"/>
              <w:bCs w:val="0"/>
              <w:color w:val="auto"/>
              <w:kern w:val="2"/>
              <w:sz w:val="24"/>
              <w:szCs w:val="24"/>
              <w:lang w:val="es-ES" w:eastAsia="es-ES"/>
              <w14:ligatures w14:val="standardContextual"/>
            </w:rPr>
          </w:pPr>
          <w:ins w:id="51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"_Toc186795219"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A.7.16.</w:t>
            </w:r>
            <w:r>
              <w:rPr>
                <w:rFonts w:cstheme="minorBidi"/>
                <w:bCs w:val="0"/>
                <w:color w:val="auto"/>
                <w:kern w:val="2"/>
                <w:sz w:val="24"/>
                <w:szCs w:val="24"/>
                <w:lang w:val="es-ES" w:eastAsia="es-ES"/>
                <w14:ligatures w14:val="standardContextual"/>
              </w:rPr>
              <w:tab/>
            </w:r>
            <w:r w:rsidRPr="005B649B">
              <w:rPr>
                <w:rStyle w:val="Hipervnculo"/>
                <w:lang w:val="en-GB"/>
              </w:rPr>
              <w:t>Sustainable Aquaculture and Fishing</w:t>
            </w:r>
            <w:r>
              <w:rPr>
                <w:webHidden/>
              </w:rPr>
              <w:tab/>
            </w:r>
            <w:r>
              <w:rPr>
                <w:webHidden/>
              </w:rPr>
              <w:fldChar w:fldCharType="begin"/>
            </w:r>
            <w:r>
              <w:rPr>
                <w:webHidden/>
              </w:rPr>
              <w:instrText xml:space="preserve"> PAGEREF _Toc186795219 \h </w:instrText>
            </w:r>
          </w:ins>
          <w:r>
            <w:rPr>
              <w:webHidden/>
            </w:rPr>
          </w:r>
          <w:r>
            <w:rPr>
              <w:webHidden/>
            </w:rPr>
            <w:fldChar w:fldCharType="separate"/>
          </w:r>
          <w:ins w:id="516" w:author="Martinez De Hurtado Yela Fermin" w:date="2025-01-03T11:11:00Z" w16du:dateUtc="2025-01-03T10:11:00Z">
            <w:r>
              <w:rPr>
                <w:webHidden/>
              </w:rPr>
              <w:t>178</w:t>
            </w:r>
            <w:r>
              <w:rPr>
                <w:webHidden/>
              </w:rPr>
              <w:fldChar w:fldCharType="end"/>
            </w:r>
            <w:r w:rsidRPr="005B649B">
              <w:rPr>
                <w:rStyle w:val="Hipervnculo"/>
              </w:rPr>
              <w:fldChar w:fldCharType="end"/>
            </w:r>
          </w:ins>
        </w:p>
        <w:p w14:paraId="67A19C24" w14:textId="3A5B7EF6" w:rsidR="00931A7B" w:rsidRDefault="00931A7B">
          <w:pPr>
            <w:pStyle w:val="TDC3"/>
            <w:rPr>
              <w:ins w:id="517" w:author="Martinez De Hurtado Yela Fermin" w:date="2025-01-03T11:11:00Z" w16du:dateUtc="2025-01-03T10:11:00Z"/>
              <w:rFonts w:cstheme="minorBidi"/>
              <w:bCs w:val="0"/>
              <w:color w:val="auto"/>
              <w:kern w:val="2"/>
              <w:sz w:val="24"/>
              <w:szCs w:val="24"/>
              <w:lang w:val="es-ES" w:eastAsia="es-ES"/>
              <w14:ligatures w14:val="standardContextual"/>
            </w:rPr>
          </w:pPr>
          <w:ins w:id="51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A.7.17.</w:t>
            </w:r>
            <w:r>
              <w:rPr>
                <w:rFonts w:cstheme="minorBidi"/>
                <w:bCs w:val="0"/>
                <w:color w:val="auto"/>
                <w:kern w:val="2"/>
                <w:sz w:val="24"/>
                <w:szCs w:val="24"/>
                <w:lang w:val="es-ES" w:eastAsia="es-ES"/>
                <w14:ligatures w14:val="standardContextual"/>
              </w:rPr>
              <w:tab/>
            </w:r>
            <w:r w:rsidRPr="005B649B">
              <w:rPr>
                <w:rStyle w:val="Hipervnculo"/>
                <w:lang w:val="en-GB"/>
              </w:rPr>
              <w:t>Carbon Sequestration Activities</w:t>
            </w:r>
            <w:r>
              <w:rPr>
                <w:webHidden/>
              </w:rPr>
              <w:tab/>
            </w:r>
            <w:r>
              <w:rPr>
                <w:webHidden/>
              </w:rPr>
              <w:fldChar w:fldCharType="begin"/>
            </w:r>
            <w:r>
              <w:rPr>
                <w:webHidden/>
              </w:rPr>
              <w:instrText xml:space="preserve"> PAGEREF _Toc186795220 \h </w:instrText>
            </w:r>
          </w:ins>
          <w:r>
            <w:rPr>
              <w:webHidden/>
            </w:rPr>
          </w:r>
          <w:r>
            <w:rPr>
              <w:webHidden/>
            </w:rPr>
            <w:fldChar w:fldCharType="separate"/>
          </w:r>
          <w:ins w:id="519" w:author="Martinez De Hurtado Yela Fermin" w:date="2025-01-03T11:11:00Z" w16du:dateUtc="2025-01-03T10:11:00Z">
            <w:r>
              <w:rPr>
                <w:webHidden/>
              </w:rPr>
              <w:t>178</w:t>
            </w:r>
            <w:r>
              <w:rPr>
                <w:webHidden/>
              </w:rPr>
              <w:fldChar w:fldCharType="end"/>
            </w:r>
            <w:r w:rsidRPr="005B649B">
              <w:rPr>
                <w:rStyle w:val="Hipervnculo"/>
              </w:rPr>
              <w:fldChar w:fldCharType="end"/>
            </w:r>
          </w:ins>
        </w:p>
        <w:p w14:paraId="3DF00EBC" w14:textId="60B73A28" w:rsidR="00931A7B" w:rsidRDefault="00931A7B">
          <w:pPr>
            <w:pStyle w:val="TDC3"/>
            <w:rPr>
              <w:ins w:id="520" w:author="Martinez De Hurtado Yela Fermin" w:date="2025-01-03T11:11:00Z" w16du:dateUtc="2025-01-03T10:11:00Z"/>
              <w:rFonts w:cstheme="minorBidi"/>
              <w:bCs w:val="0"/>
              <w:color w:val="auto"/>
              <w:kern w:val="2"/>
              <w:sz w:val="24"/>
              <w:szCs w:val="24"/>
              <w:lang w:val="es-ES" w:eastAsia="es-ES"/>
              <w14:ligatures w14:val="standardContextual"/>
            </w:rPr>
          </w:pPr>
          <w:ins w:id="52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A.7.18.</w:t>
            </w:r>
            <w:r>
              <w:rPr>
                <w:rFonts w:cstheme="minorBidi"/>
                <w:bCs w:val="0"/>
                <w:color w:val="auto"/>
                <w:kern w:val="2"/>
                <w:sz w:val="24"/>
                <w:szCs w:val="24"/>
                <w:lang w:val="es-ES" w:eastAsia="es-ES"/>
                <w14:ligatures w14:val="standardContextual"/>
              </w:rPr>
              <w:tab/>
            </w:r>
            <w:r w:rsidRPr="005B649B">
              <w:rPr>
                <w:rStyle w:val="Hipervnculo"/>
                <w:lang w:val="en-GB"/>
              </w:rPr>
              <w:t>Sustainable Agricultural Production</w:t>
            </w:r>
            <w:r>
              <w:rPr>
                <w:webHidden/>
              </w:rPr>
              <w:tab/>
            </w:r>
            <w:r>
              <w:rPr>
                <w:webHidden/>
              </w:rPr>
              <w:fldChar w:fldCharType="begin"/>
            </w:r>
            <w:r>
              <w:rPr>
                <w:webHidden/>
              </w:rPr>
              <w:instrText xml:space="preserve"> PAGEREF _Toc186795221 \h </w:instrText>
            </w:r>
          </w:ins>
          <w:r>
            <w:rPr>
              <w:webHidden/>
            </w:rPr>
          </w:r>
          <w:r>
            <w:rPr>
              <w:webHidden/>
            </w:rPr>
            <w:fldChar w:fldCharType="separate"/>
          </w:r>
          <w:ins w:id="522" w:author="Martinez De Hurtado Yela Fermin" w:date="2025-01-03T11:11:00Z" w16du:dateUtc="2025-01-03T10:11:00Z">
            <w:r>
              <w:rPr>
                <w:webHidden/>
              </w:rPr>
              <w:t>179</w:t>
            </w:r>
            <w:r>
              <w:rPr>
                <w:webHidden/>
              </w:rPr>
              <w:fldChar w:fldCharType="end"/>
            </w:r>
            <w:r w:rsidRPr="005B649B">
              <w:rPr>
                <w:rStyle w:val="Hipervnculo"/>
              </w:rPr>
              <w:fldChar w:fldCharType="end"/>
            </w:r>
          </w:ins>
        </w:p>
        <w:p w14:paraId="3D720D3A" w14:textId="607593F0" w:rsidR="00931A7B" w:rsidRDefault="00931A7B">
          <w:pPr>
            <w:pStyle w:val="TDC3"/>
            <w:rPr>
              <w:ins w:id="523" w:author="Martinez De Hurtado Yela Fermin" w:date="2025-01-03T11:11:00Z" w16du:dateUtc="2025-01-03T10:11:00Z"/>
              <w:rFonts w:cstheme="minorBidi"/>
              <w:bCs w:val="0"/>
              <w:color w:val="auto"/>
              <w:kern w:val="2"/>
              <w:sz w:val="24"/>
              <w:szCs w:val="24"/>
              <w:lang w:val="es-ES" w:eastAsia="es-ES"/>
              <w14:ligatures w14:val="standardContextual"/>
            </w:rPr>
          </w:pPr>
          <w:ins w:id="52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A.7.19.</w:t>
            </w:r>
            <w:r>
              <w:rPr>
                <w:rFonts w:cstheme="minorBidi"/>
                <w:bCs w:val="0"/>
                <w:color w:val="auto"/>
                <w:kern w:val="2"/>
                <w:sz w:val="24"/>
                <w:szCs w:val="24"/>
                <w:lang w:val="es-ES" w:eastAsia="es-ES"/>
                <w14:ligatures w14:val="standardContextual"/>
              </w:rPr>
              <w:tab/>
            </w:r>
            <w:r w:rsidRPr="005B649B">
              <w:rPr>
                <w:rStyle w:val="Hipervnculo"/>
                <w:lang w:val="en-GB"/>
              </w:rPr>
              <w:t>Organic Farming</w:t>
            </w:r>
            <w:r>
              <w:rPr>
                <w:webHidden/>
              </w:rPr>
              <w:tab/>
            </w:r>
            <w:r>
              <w:rPr>
                <w:webHidden/>
              </w:rPr>
              <w:fldChar w:fldCharType="begin"/>
            </w:r>
            <w:r>
              <w:rPr>
                <w:webHidden/>
              </w:rPr>
              <w:instrText xml:space="preserve"> PAGEREF _Toc186795222 \h </w:instrText>
            </w:r>
          </w:ins>
          <w:r>
            <w:rPr>
              <w:webHidden/>
            </w:rPr>
          </w:r>
          <w:r>
            <w:rPr>
              <w:webHidden/>
            </w:rPr>
            <w:fldChar w:fldCharType="separate"/>
          </w:r>
          <w:ins w:id="525" w:author="Martinez De Hurtado Yela Fermin" w:date="2025-01-03T11:11:00Z" w16du:dateUtc="2025-01-03T10:11:00Z">
            <w:r>
              <w:rPr>
                <w:webHidden/>
              </w:rPr>
              <w:t>181</w:t>
            </w:r>
            <w:r>
              <w:rPr>
                <w:webHidden/>
              </w:rPr>
              <w:fldChar w:fldCharType="end"/>
            </w:r>
            <w:r w:rsidRPr="005B649B">
              <w:rPr>
                <w:rStyle w:val="Hipervnculo"/>
              </w:rPr>
              <w:fldChar w:fldCharType="end"/>
            </w:r>
          </w:ins>
        </w:p>
        <w:p w14:paraId="5B72361F" w14:textId="227C8C8F" w:rsidR="00931A7B" w:rsidRDefault="00931A7B">
          <w:pPr>
            <w:pStyle w:val="TDC3"/>
            <w:rPr>
              <w:ins w:id="526" w:author="Martinez De Hurtado Yela Fermin" w:date="2025-01-03T11:11:00Z" w16du:dateUtc="2025-01-03T10:11:00Z"/>
              <w:rFonts w:cstheme="minorBidi"/>
              <w:bCs w:val="0"/>
              <w:color w:val="auto"/>
              <w:kern w:val="2"/>
              <w:sz w:val="24"/>
              <w:szCs w:val="24"/>
              <w:lang w:val="es-ES" w:eastAsia="es-ES"/>
              <w14:ligatures w14:val="standardContextual"/>
            </w:rPr>
          </w:pPr>
          <w:ins w:id="52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A.7.20.</w:t>
            </w:r>
            <w:r>
              <w:rPr>
                <w:rFonts w:cstheme="minorBidi"/>
                <w:bCs w:val="0"/>
                <w:color w:val="auto"/>
                <w:kern w:val="2"/>
                <w:sz w:val="24"/>
                <w:szCs w:val="24"/>
                <w:lang w:val="es-ES" w:eastAsia="es-ES"/>
                <w14:ligatures w14:val="standardContextual"/>
              </w:rPr>
              <w:tab/>
            </w:r>
            <w:r w:rsidRPr="005B649B">
              <w:rPr>
                <w:rStyle w:val="Hipervnculo"/>
                <w:lang w:val="en-GB"/>
              </w:rPr>
              <w:t>Sustainable Land Purchase and Transformation</w:t>
            </w:r>
            <w:r>
              <w:rPr>
                <w:webHidden/>
              </w:rPr>
              <w:tab/>
            </w:r>
            <w:r>
              <w:rPr>
                <w:webHidden/>
              </w:rPr>
              <w:fldChar w:fldCharType="begin"/>
            </w:r>
            <w:r>
              <w:rPr>
                <w:webHidden/>
              </w:rPr>
              <w:instrText xml:space="preserve"> PAGEREF _Toc186795223 \h </w:instrText>
            </w:r>
          </w:ins>
          <w:r>
            <w:rPr>
              <w:webHidden/>
            </w:rPr>
          </w:r>
          <w:r>
            <w:rPr>
              <w:webHidden/>
            </w:rPr>
            <w:fldChar w:fldCharType="separate"/>
          </w:r>
          <w:ins w:id="528" w:author="Martinez De Hurtado Yela Fermin" w:date="2025-01-03T11:11:00Z" w16du:dateUtc="2025-01-03T10:11:00Z">
            <w:r>
              <w:rPr>
                <w:webHidden/>
              </w:rPr>
              <w:t>182</w:t>
            </w:r>
            <w:r>
              <w:rPr>
                <w:webHidden/>
              </w:rPr>
              <w:fldChar w:fldCharType="end"/>
            </w:r>
            <w:r w:rsidRPr="005B649B">
              <w:rPr>
                <w:rStyle w:val="Hipervnculo"/>
              </w:rPr>
              <w:fldChar w:fldCharType="end"/>
            </w:r>
          </w:ins>
        </w:p>
        <w:p w14:paraId="47932B1D" w14:textId="748ABF45" w:rsidR="00931A7B" w:rsidRDefault="00931A7B">
          <w:pPr>
            <w:pStyle w:val="TDC3"/>
            <w:rPr>
              <w:ins w:id="529" w:author="Martinez De Hurtado Yela Fermin" w:date="2025-01-03T11:11:00Z" w16du:dateUtc="2025-01-03T10:11:00Z"/>
              <w:rFonts w:cstheme="minorBidi"/>
              <w:bCs w:val="0"/>
              <w:color w:val="auto"/>
              <w:kern w:val="2"/>
              <w:sz w:val="24"/>
              <w:szCs w:val="24"/>
              <w:lang w:val="es-ES" w:eastAsia="es-ES"/>
              <w14:ligatures w14:val="standardContextual"/>
            </w:rPr>
          </w:pPr>
          <w:ins w:id="53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A.7.21.</w:t>
            </w:r>
            <w:r>
              <w:rPr>
                <w:rFonts w:cstheme="minorBidi"/>
                <w:bCs w:val="0"/>
                <w:color w:val="auto"/>
                <w:kern w:val="2"/>
                <w:sz w:val="24"/>
                <w:szCs w:val="24"/>
                <w:lang w:val="es-ES" w:eastAsia="es-ES"/>
                <w14:ligatures w14:val="standardContextual"/>
              </w:rPr>
              <w:tab/>
            </w:r>
            <w:r w:rsidRPr="005B649B">
              <w:rPr>
                <w:rStyle w:val="Hipervnculo"/>
              </w:rPr>
              <w:t>Terminology definition</w:t>
            </w:r>
            <w:r>
              <w:rPr>
                <w:webHidden/>
              </w:rPr>
              <w:tab/>
            </w:r>
            <w:r>
              <w:rPr>
                <w:webHidden/>
              </w:rPr>
              <w:fldChar w:fldCharType="begin"/>
            </w:r>
            <w:r>
              <w:rPr>
                <w:webHidden/>
              </w:rPr>
              <w:instrText xml:space="preserve"> PAGEREF _Toc186795224 \h </w:instrText>
            </w:r>
          </w:ins>
          <w:r>
            <w:rPr>
              <w:webHidden/>
            </w:rPr>
          </w:r>
          <w:r>
            <w:rPr>
              <w:webHidden/>
            </w:rPr>
            <w:fldChar w:fldCharType="separate"/>
          </w:r>
          <w:ins w:id="531" w:author="Martinez De Hurtado Yela Fermin" w:date="2025-01-03T11:11:00Z" w16du:dateUtc="2025-01-03T10:11:00Z">
            <w:r>
              <w:rPr>
                <w:webHidden/>
              </w:rPr>
              <w:t>182</w:t>
            </w:r>
            <w:r>
              <w:rPr>
                <w:webHidden/>
              </w:rPr>
              <w:fldChar w:fldCharType="end"/>
            </w:r>
            <w:r w:rsidRPr="005B649B">
              <w:rPr>
                <w:rStyle w:val="Hipervnculo"/>
              </w:rPr>
              <w:fldChar w:fldCharType="end"/>
            </w:r>
          </w:ins>
        </w:p>
        <w:p w14:paraId="73E9C7EE" w14:textId="7F0E930D" w:rsidR="00931A7B" w:rsidRPr="00C65A3D" w:rsidRDefault="00931A7B">
          <w:pPr>
            <w:pStyle w:val="TDC2"/>
            <w:rPr>
              <w:ins w:id="532" w:author="Martinez De Hurtado Yela Fermin" w:date="2025-01-03T11:11:00Z" w16du:dateUtc="2025-01-03T10:11:00Z"/>
              <w:rFonts w:cstheme="minorBidi"/>
              <w:b/>
              <w:bCs w:val="0"/>
              <w:color w:val="auto"/>
              <w:kern w:val="2"/>
              <w:sz w:val="24"/>
              <w:szCs w:val="24"/>
              <w:lang w:val="es-ES" w:eastAsia="es-ES"/>
              <w14:ligatures w14:val="standardContextual"/>
              <w:rPrChange w:id="533" w:author="Martinez De Hurtado Yela Fermin" w:date="2025-01-03T11:21:00Z" w16du:dateUtc="2025-01-03T10:21:00Z">
                <w:rPr>
                  <w:ins w:id="534"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535" w:author="Martinez De Hurtado Yela Fermin" w:date="2025-01-03T11:11:00Z" w16du:dateUtc="2025-01-03T10:11:00Z">
            <w:r w:rsidRPr="00C65A3D">
              <w:rPr>
                <w:rStyle w:val="Hipervnculo"/>
                <w:b/>
                <w:bCs w:val="0"/>
                <w:rPrChange w:id="536" w:author="Martinez De Hurtado Yela Fermin" w:date="2025-01-03T11:21:00Z" w16du:dateUtc="2025-01-03T10:21:00Z">
                  <w:rPr>
                    <w:rStyle w:val="Hipervnculo"/>
                  </w:rPr>
                </w:rPrChange>
              </w:rPr>
              <w:fldChar w:fldCharType="begin"/>
            </w:r>
            <w:r w:rsidRPr="00C65A3D">
              <w:rPr>
                <w:rStyle w:val="Hipervnculo"/>
                <w:b/>
                <w:bCs w:val="0"/>
                <w:rPrChange w:id="537" w:author="Martinez De Hurtado Yela Fermin" w:date="2025-01-03T11:21:00Z" w16du:dateUtc="2025-01-03T10:21:00Z">
                  <w:rPr>
                    <w:rStyle w:val="Hipervnculo"/>
                  </w:rPr>
                </w:rPrChange>
              </w:rPr>
              <w:instrText xml:space="preserve"> </w:instrText>
            </w:r>
            <w:r w:rsidRPr="00C65A3D">
              <w:rPr>
                <w:b/>
                <w:bCs w:val="0"/>
                <w:rPrChange w:id="538" w:author="Martinez De Hurtado Yela Fermin" w:date="2025-01-03T11:21:00Z" w16du:dateUtc="2025-01-03T10:21:00Z">
                  <w:rPr/>
                </w:rPrChange>
              </w:rPr>
              <w:instrText>HYPERLINK \l "_Toc186795225"</w:instrText>
            </w:r>
            <w:r w:rsidRPr="00C65A3D">
              <w:rPr>
                <w:rStyle w:val="Hipervnculo"/>
                <w:b/>
                <w:bCs w:val="0"/>
                <w:rPrChange w:id="539" w:author="Martinez De Hurtado Yela Fermin" w:date="2025-01-03T11:21:00Z" w16du:dateUtc="2025-01-03T10:21:00Z">
                  <w:rPr>
                    <w:rStyle w:val="Hipervnculo"/>
                  </w:rPr>
                </w:rPrChange>
              </w:rPr>
              <w:instrText xml:space="preserve"> </w:instrText>
            </w:r>
            <w:r w:rsidRPr="0047714D">
              <w:rPr>
                <w:rStyle w:val="Hipervnculo"/>
                <w:b/>
                <w:bCs w:val="0"/>
              </w:rPr>
            </w:r>
            <w:r w:rsidRPr="00C65A3D">
              <w:rPr>
                <w:rStyle w:val="Hipervnculo"/>
                <w:b/>
                <w:bCs w:val="0"/>
                <w:rPrChange w:id="540" w:author="Martinez De Hurtado Yela Fermin" w:date="2025-01-03T11:21:00Z" w16du:dateUtc="2025-01-03T10:21:00Z">
                  <w:rPr>
                    <w:rStyle w:val="Hipervnculo"/>
                  </w:rPr>
                </w:rPrChange>
              </w:rPr>
              <w:fldChar w:fldCharType="separate"/>
            </w:r>
            <w:r w:rsidRPr="00C65A3D">
              <w:rPr>
                <w:rStyle w:val="Hipervnculo"/>
                <w:b/>
                <w:bCs w:val="0"/>
                <w:rPrChange w:id="541" w:author="Martinez De Hurtado Yela Fermin" w:date="2025-01-03T11:21:00Z" w16du:dateUtc="2025-01-03T10:21:00Z">
                  <w:rPr>
                    <w:rStyle w:val="Hipervnculo"/>
                  </w:rPr>
                </w:rPrChange>
              </w:rPr>
              <w:t>A.8.</w:t>
            </w:r>
            <w:r w:rsidRPr="00C65A3D">
              <w:rPr>
                <w:rFonts w:cstheme="minorBidi"/>
                <w:b/>
                <w:bCs w:val="0"/>
                <w:color w:val="auto"/>
                <w:kern w:val="2"/>
                <w:sz w:val="24"/>
                <w:szCs w:val="24"/>
                <w:lang w:val="es-ES" w:eastAsia="es-ES"/>
                <w14:ligatures w14:val="standardContextual"/>
                <w:rPrChange w:id="542" w:author="Martinez De Hurtado Yela Fermin" w:date="2025-01-03T11:21:00Z" w16du:dateUtc="2025-01-03T10:21:00Z">
                  <w:rPr>
                    <w:rFonts w:cstheme="minorBidi"/>
                    <w:bCs w:val="0"/>
                    <w:color w:val="auto"/>
                    <w:kern w:val="2"/>
                    <w:sz w:val="24"/>
                    <w:szCs w:val="24"/>
                    <w:lang w:val="es-ES" w:eastAsia="es-ES"/>
                    <w14:ligatures w14:val="standardContextual"/>
                  </w:rPr>
                </w:rPrChange>
              </w:rPr>
              <w:tab/>
            </w:r>
            <w:r w:rsidRPr="00C65A3D">
              <w:rPr>
                <w:rStyle w:val="Hipervnculo"/>
                <w:b/>
                <w:bCs w:val="0"/>
                <w:rPrChange w:id="543" w:author="Martinez De Hurtado Yela Fermin" w:date="2025-01-03T11:21:00Z" w16du:dateUtc="2025-01-03T10:21:00Z">
                  <w:rPr>
                    <w:rStyle w:val="Hipervnculo"/>
                  </w:rPr>
                </w:rPrChange>
              </w:rPr>
              <w:t>Manufacturing</w:t>
            </w:r>
            <w:r w:rsidRPr="00C65A3D">
              <w:rPr>
                <w:b/>
                <w:bCs w:val="0"/>
                <w:webHidden/>
                <w:rPrChange w:id="544" w:author="Martinez De Hurtado Yela Fermin" w:date="2025-01-03T11:21:00Z" w16du:dateUtc="2025-01-03T10:21:00Z">
                  <w:rPr>
                    <w:webHidden/>
                  </w:rPr>
                </w:rPrChange>
              </w:rPr>
              <w:tab/>
            </w:r>
            <w:r w:rsidRPr="00C65A3D">
              <w:rPr>
                <w:b/>
                <w:bCs w:val="0"/>
                <w:webHidden/>
                <w:rPrChange w:id="545" w:author="Martinez De Hurtado Yela Fermin" w:date="2025-01-03T11:21:00Z" w16du:dateUtc="2025-01-03T10:21:00Z">
                  <w:rPr>
                    <w:webHidden/>
                  </w:rPr>
                </w:rPrChange>
              </w:rPr>
              <w:fldChar w:fldCharType="begin"/>
            </w:r>
            <w:r w:rsidRPr="00C65A3D">
              <w:rPr>
                <w:b/>
                <w:bCs w:val="0"/>
                <w:webHidden/>
                <w:rPrChange w:id="546" w:author="Martinez De Hurtado Yela Fermin" w:date="2025-01-03T11:21:00Z" w16du:dateUtc="2025-01-03T10:21:00Z">
                  <w:rPr>
                    <w:webHidden/>
                  </w:rPr>
                </w:rPrChange>
              </w:rPr>
              <w:instrText xml:space="preserve"> PAGEREF _Toc186795225 \h </w:instrText>
            </w:r>
          </w:ins>
          <w:r w:rsidRPr="0047714D">
            <w:rPr>
              <w:b/>
              <w:bCs w:val="0"/>
              <w:webHidden/>
            </w:rPr>
          </w:r>
          <w:r w:rsidRPr="00C65A3D">
            <w:rPr>
              <w:b/>
              <w:bCs w:val="0"/>
              <w:webHidden/>
              <w:rPrChange w:id="547" w:author="Martinez De Hurtado Yela Fermin" w:date="2025-01-03T11:21:00Z" w16du:dateUtc="2025-01-03T10:21:00Z">
                <w:rPr>
                  <w:webHidden/>
                </w:rPr>
              </w:rPrChange>
            </w:rPr>
            <w:fldChar w:fldCharType="separate"/>
          </w:r>
          <w:ins w:id="548" w:author="Martinez De Hurtado Yela Fermin" w:date="2025-01-03T11:11:00Z" w16du:dateUtc="2025-01-03T10:11:00Z">
            <w:r w:rsidRPr="00C65A3D">
              <w:rPr>
                <w:b/>
                <w:bCs w:val="0"/>
                <w:webHidden/>
                <w:rPrChange w:id="549" w:author="Martinez De Hurtado Yela Fermin" w:date="2025-01-03T11:21:00Z" w16du:dateUtc="2025-01-03T10:21:00Z">
                  <w:rPr>
                    <w:webHidden/>
                  </w:rPr>
                </w:rPrChange>
              </w:rPr>
              <w:t>185</w:t>
            </w:r>
            <w:r w:rsidRPr="00C65A3D">
              <w:rPr>
                <w:b/>
                <w:bCs w:val="0"/>
                <w:webHidden/>
                <w:rPrChange w:id="550" w:author="Martinez De Hurtado Yela Fermin" w:date="2025-01-03T11:21:00Z" w16du:dateUtc="2025-01-03T10:21:00Z">
                  <w:rPr>
                    <w:webHidden/>
                  </w:rPr>
                </w:rPrChange>
              </w:rPr>
              <w:fldChar w:fldCharType="end"/>
            </w:r>
            <w:r w:rsidRPr="00C65A3D">
              <w:rPr>
                <w:rStyle w:val="Hipervnculo"/>
                <w:b/>
                <w:bCs w:val="0"/>
                <w:rPrChange w:id="551" w:author="Martinez De Hurtado Yela Fermin" w:date="2025-01-03T11:21:00Z" w16du:dateUtc="2025-01-03T10:21:00Z">
                  <w:rPr>
                    <w:rStyle w:val="Hipervnculo"/>
                  </w:rPr>
                </w:rPrChange>
              </w:rPr>
              <w:fldChar w:fldCharType="end"/>
            </w:r>
          </w:ins>
        </w:p>
        <w:p w14:paraId="6AA7F1D7" w14:textId="690964F0" w:rsidR="00931A7B" w:rsidRDefault="00931A7B">
          <w:pPr>
            <w:pStyle w:val="TDC3"/>
            <w:rPr>
              <w:ins w:id="552" w:author="Martinez De Hurtado Yela Fermin" w:date="2025-01-03T11:11:00Z" w16du:dateUtc="2025-01-03T10:11:00Z"/>
              <w:rFonts w:cstheme="minorBidi"/>
              <w:bCs w:val="0"/>
              <w:color w:val="auto"/>
              <w:kern w:val="2"/>
              <w:sz w:val="24"/>
              <w:szCs w:val="24"/>
              <w:lang w:val="es-ES" w:eastAsia="es-ES"/>
              <w14:ligatures w14:val="standardContextual"/>
            </w:rPr>
          </w:pPr>
          <w:ins w:id="55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w:t>
            </w:r>
            <w:r>
              <w:rPr>
                <w:rFonts w:cstheme="minorBidi"/>
                <w:bCs w:val="0"/>
                <w:color w:val="auto"/>
                <w:kern w:val="2"/>
                <w:sz w:val="24"/>
                <w:szCs w:val="24"/>
                <w:lang w:val="es-ES" w:eastAsia="es-ES"/>
                <w14:ligatures w14:val="standardContextual"/>
              </w:rPr>
              <w:tab/>
            </w:r>
            <w:r w:rsidRPr="005B649B">
              <w:rPr>
                <w:rStyle w:val="Hipervnculo"/>
              </w:rPr>
              <w:t>Manufacture</w:t>
            </w:r>
            <w:r w:rsidRPr="005B649B">
              <w:rPr>
                <w:rStyle w:val="Hipervnculo"/>
                <w:lang w:eastAsia="en-GB"/>
              </w:rPr>
              <w:t xml:space="preserve"> of renewable energy technologies</w:t>
            </w:r>
            <w:r>
              <w:rPr>
                <w:webHidden/>
              </w:rPr>
              <w:tab/>
            </w:r>
            <w:r>
              <w:rPr>
                <w:webHidden/>
              </w:rPr>
              <w:fldChar w:fldCharType="begin"/>
            </w:r>
            <w:r>
              <w:rPr>
                <w:webHidden/>
              </w:rPr>
              <w:instrText xml:space="preserve"> PAGEREF _Toc186795226 \h </w:instrText>
            </w:r>
          </w:ins>
          <w:r>
            <w:rPr>
              <w:webHidden/>
            </w:rPr>
          </w:r>
          <w:r>
            <w:rPr>
              <w:webHidden/>
            </w:rPr>
            <w:fldChar w:fldCharType="separate"/>
          </w:r>
          <w:ins w:id="554" w:author="Martinez De Hurtado Yela Fermin" w:date="2025-01-03T11:11:00Z" w16du:dateUtc="2025-01-03T10:11:00Z">
            <w:r>
              <w:rPr>
                <w:webHidden/>
              </w:rPr>
              <w:t>189</w:t>
            </w:r>
            <w:r>
              <w:rPr>
                <w:webHidden/>
              </w:rPr>
              <w:fldChar w:fldCharType="end"/>
            </w:r>
            <w:r w:rsidRPr="005B649B">
              <w:rPr>
                <w:rStyle w:val="Hipervnculo"/>
              </w:rPr>
              <w:fldChar w:fldCharType="end"/>
            </w:r>
          </w:ins>
        </w:p>
        <w:p w14:paraId="47F5B306" w14:textId="21CA9154" w:rsidR="00931A7B" w:rsidRDefault="00931A7B">
          <w:pPr>
            <w:pStyle w:val="TDC3"/>
            <w:rPr>
              <w:ins w:id="555" w:author="Martinez De Hurtado Yela Fermin" w:date="2025-01-03T11:11:00Z" w16du:dateUtc="2025-01-03T10:11:00Z"/>
              <w:rFonts w:cstheme="minorBidi"/>
              <w:bCs w:val="0"/>
              <w:color w:val="auto"/>
              <w:kern w:val="2"/>
              <w:sz w:val="24"/>
              <w:szCs w:val="24"/>
              <w:lang w:val="es-ES" w:eastAsia="es-ES"/>
              <w14:ligatures w14:val="standardContextual"/>
            </w:rPr>
          </w:pPr>
          <w:ins w:id="55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w:t>
            </w:r>
            <w:r>
              <w:rPr>
                <w:rFonts w:cstheme="minorBidi"/>
                <w:bCs w:val="0"/>
                <w:color w:val="auto"/>
                <w:kern w:val="2"/>
                <w:sz w:val="24"/>
                <w:szCs w:val="24"/>
                <w:lang w:val="es-ES" w:eastAsia="es-ES"/>
                <w14:ligatures w14:val="standardContextual"/>
              </w:rPr>
              <w:tab/>
            </w:r>
            <w:r w:rsidRPr="005B649B">
              <w:rPr>
                <w:rStyle w:val="Hipervnculo"/>
              </w:rPr>
              <w:t>Manufacture</w:t>
            </w:r>
            <w:r w:rsidRPr="005B649B">
              <w:rPr>
                <w:rStyle w:val="Hipervnculo"/>
                <w:lang w:eastAsia="en-GB"/>
              </w:rPr>
              <w:t xml:space="preserve"> of equipment for the production and use of hydrogen</w:t>
            </w:r>
            <w:r>
              <w:rPr>
                <w:webHidden/>
              </w:rPr>
              <w:tab/>
            </w:r>
            <w:r>
              <w:rPr>
                <w:webHidden/>
              </w:rPr>
              <w:fldChar w:fldCharType="begin"/>
            </w:r>
            <w:r>
              <w:rPr>
                <w:webHidden/>
              </w:rPr>
              <w:instrText xml:space="preserve"> PAGEREF _Toc186795227 \h </w:instrText>
            </w:r>
          </w:ins>
          <w:r>
            <w:rPr>
              <w:webHidden/>
            </w:rPr>
          </w:r>
          <w:r>
            <w:rPr>
              <w:webHidden/>
            </w:rPr>
            <w:fldChar w:fldCharType="separate"/>
          </w:r>
          <w:ins w:id="557" w:author="Martinez De Hurtado Yela Fermin" w:date="2025-01-03T11:11:00Z" w16du:dateUtc="2025-01-03T10:11:00Z">
            <w:r>
              <w:rPr>
                <w:webHidden/>
              </w:rPr>
              <w:t>189</w:t>
            </w:r>
            <w:r>
              <w:rPr>
                <w:webHidden/>
              </w:rPr>
              <w:fldChar w:fldCharType="end"/>
            </w:r>
            <w:r w:rsidRPr="005B649B">
              <w:rPr>
                <w:rStyle w:val="Hipervnculo"/>
              </w:rPr>
              <w:fldChar w:fldCharType="end"/>
            </w:r>
          </w:ins>
        </w:p>
        <w:p w14:paraId="37E1D8ED" w14:textId="2453C60A" w:rsidR="00931A7B" w:rsidRDefault="00931A7B">
          <w:pPr>
            <w:pStyle w:val="TDC3"/>
            <w:rPr>
              <w:ins w:id="558" w:author="Martinez De Hurtado Yela Fermin" w:date="2025-01-03T11:11:00Z" w16du:dateUtc="2025-01-03T10:11:00Z"/>
              <w:rFonts w:cstheme="minorBidi"/>
              <w:bCs w:val="0"/>
              <w:color w:val="auto"/>
              <w:kern w:val="2"/>
              <w:sz w:val="24"/>
              <w:szCs w:val="24"/>
              <w:lang w:val="es-ES" w:eastAsia="es-ES"/>
              <w14:ligatures w14:val="standardContextual"/>
            </w:rPr>
          </w:pPr>
          <w:ins w:id="55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A.8.3.</w:t>
            </w:r>
            <w:r>
              <w:rPr>
                <w:rFonts w:cstheme="minorBidi"/>
                <w:bCs w:val="0"/>
                <w:color w:val="auto"/>
                <w:kern w:val="2"/>
                <w:sz w:val="24"/>
                <w:szCs w:val="24"/>
                <w:lang w:val="es-ES" w:eastAsia="es-ES"/>
                <w14:ligatures w14:val="standardContextual"/>
              </w:rPr>
              <w:tab/>
            </w:r>
            <w:r w:rsidRPr="005B649B">
              <w:rPr>
                <w:rStyle w:val="Hipervnculo"/>
              </w:rPr>
              <w:t>Manufacture of hydrogen</w:t>
            </w:r>
            <w:r>
              <w:rPr>
                <w:webHidden/>
              </w:rPr>
              <w:tab/>
            </w:r>
            <w:r>
              <w:rPr>
                <w:webHidden/>
              </w:rPr>
              <w:fldChar w:fldCharType="begin"/>
            </w:r>
            <w:r>
              <w:rPr>
                <w:webHidden/>
              </w:rPr>
              <w:instrText xml:space="preserve"> PAGEREF _Toc186795228 \h </w:instrText>
            </w:r>
          </w:ins>
          <w:r>
            <w:rPr>
              <w:webHidden/>
            </w:rPr>
          </w:r>
          <w:r>
            <w:rPr>
              <w:webHidden/>
            </w:rPr>
            <w:fldChar w:fldCharType="separate"/>
          </w:r>
          <w:ins w:id="560" w:author="Martinez De Hurtado Yela Fermin" w:date="2025-01-03T11:11:00Z" w16du:dateUtc="2025-01-03T10:11:00Z">
            <w:r>
              <w:rPr>
                <w:webHidden/>
              </w:rPr>
              <w:t>190</w:t>
            </w:r>
            <w:r>
              <w:rPr>
                <w:webHidden/>
              </w:rPr>
              <w:fldChar w:fldCharType="end"/>
            </w:r>
            <w:r w:rsidRPr="005B649B">
              <w:rPr>
                <w:rStyle w:val="Hipervnculo"/>
              </w:rPr>
              <w:fldChar w:fldCharType="end"/>
            </w:r>
          </w:ins>
        </w:p>
        <w:p w14:paraId="6E4BDD94" w14:textId="706E094C" w:rsidR="00931A7B" w:rsidRDefault="00931A7B">
          <w:pPr>
            <w:pStyle w:val="TDC3"/>
            <w:rPr>
              <w:ins w:id="561" w:author="Martinez De Hurtado Yela Fermin" w:date="2025-01-03T11:11:00Z" w16du:dateUtc="2025-01-03T10:11:00Z"/>
              <w:rFonts w:cstheme="minorBidi"/>
              <w:bCs w:val="0"/>
              <w:color w:val="auto"/>
              <w:kern w:val="2"/>
              <w:sz w:val="24"/>
              <w:szCs w:val="24"/>
              <w:lang w:val="es-ES" w:eastAsia="es-ES"/>
              <w14:ligatures w14:val="standardContextual"/>
            </w:rPr>
          </w:pPr>
          <w:ins w:id="56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"_Toc186795229"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A.8.4.</w:t>
            </w:r>
            <w:r>
              <w:rPr>
                <w:rFonts w:cstheme="minorBidi"/>
                <w:bCs w:val="0"/>
                <w:color w:val="auto"/>
                <w:kern w:val="2"/>
                <w:sz w:val="24"/>
                <w:szCs w:val="24"/>
                <w:lang w:val="es-ES" w:eastAsia="es-ES"/>
                <w14:ligatures w14:val="standardContextual"/>
              </w:rPr>
              <w:tab/>
            </w:r>
            <w:r w:rsidRPr="005B649B">
              <w:rPr>
                <w:rStyle w:val="Hipervnculo"/>
              </w:rPr>
              <w:t>Manufacture</w:t>
            </w:r>
            <w:r w:rsidRPr="005B649B">
              <w:rPr>
                <w:rStyle w:val="Hipervnculo"/>
                <w:lang w:eastAsia="en-GB"/>
              </w:rPr>
              <w:t xml:space="preserve"> of low carbon technologies for transport</w:t>
            </w:r>
            <w:r>
              <w:rPr>
                <w:webHidden/>
              </w:rPr>
              <w:tab/>
            </w:r>
            <w:r>
              <w:rPr>
                <w:webHidden/>
              </w:rPr>
              <w:fldChar w:fldCharType="begin"/>
            </w:r>
            <w:r>
              <w:rPr>
                <w:webHidden/>
              </w:rPr>
              <w:instrText xml:space="preserve"> PAGEREF _Toc186795229 \h </w:instrText>
            </w:r>
          </w:ins>
          <w:r>
            <w:rPr>
              <w:webHidden/>
            </w:rPr>
          </w:r>
          <w:r>
            <w:rPr>
              <w:webHidden/>
            </w:rPr>
            <w:fldChar w:fldCharType="separate"/>
          </w:r>
          <w:ins w:id="563" w:author="Martinez De Hurtado Yela Fermin" w:date="2025-01-03T11:11:00Z" w16du:dateUtc="2025-01-03T10:11:00Z">
            <w:r>
              <w:rPr>
                <w:webHidden/>
              </w:rPr>
              <w:t>190</w:t>
            </w:r>
            <w:r>
              <w:rPr>
                <w:webHidden/>
              </w:rPr>
              <w:fldChar w:fldCharType="end"/>
            </w:r>
            <w:r w:rsidRPr="005B649B">
              <w:rPr>
                <w:rStyle w:val="Hipervnculo"/>
              </w:rPr>
              <w:fldChar w:fldCharType="end"/>
            </w:r>
          </w:ins>
        </w:p>
        <w:p w14:paraId="6F805CAA" w14:textId="2317DA51" w:rsidR="00931A7B" w:rsidRDefault="00931A7B">
          <w:pPr>
            <w:pStyle w:val="TDC3"/>
            <w:rPr>
              <w:ins w:id="564" w:author="Martinez De Hurtado Yela Fermin" w:date="2025-01-03T11:11:00Z" w16du:dateUtc="2025-01-03T10:11:00Z"/>
              <w:rFonts w:cstheme="minorBidi"/>
              <w:bCs w:val="0"/>
              <w:color w:val="auto"/>
              <w:kern w:val="2"/>
              <w:sz w:val="24"/>
              <w:szCs w:val="24"/>
              <w:lang w:val="es-ES" w:eastAsia="es-ES"/>
              <w14:ligatures w14:val="standardContextual"/>
            </w:rPr>
          </w:pPr>
          <w:ins w:id="56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A.8.5.</w:t>
            </w:r>
            <w:r>
              <w:rPr>
                <w:rFonts w:cstheme="minorBidi"/>
                <w:bCs w:val="0"/>
                <w:color w:val="auto"/>
                <w:kern w:val="2"/>
                <w:sz w:val="24"/>
                <w:szCs w:val="24"/>
                <w:lang w:val="es-ES" w:eastAsia="es-ES"/>
                <w14:ligatures w14:val="standardContextual"/>
              </w:rPr>
              <w:tab/>
            </w:r>
            <w:r w:rsidRPr="005B649B">
              <w:rPr>
                <w:rStyle w:val="Hipervnculo"/>
                <w:lang w:eastAsia="en-GB"/>
              </w:rPr>
              <w:t>Manufacture of batteries</w:t>
            </w:r>
            <w:r>
              <w:rPr>
                <w:webHidden/>
              </w:rPr>
              <w:tab/>
            </w:r>
            <w:r>
              <w:rPr>
                <w:webHidden/>
              </w:rPr>
              <w:fldChar w:fldCharType="begin"/>
            </w:r>
            <w:r>
              <w:rPr>
                <w:webHidden/>
              </w:rPr>
              <w:instrText xml:space="preserve"> PAGEREF _Toc186795230 \h </w:instrText>
            </w:r>
          </w:ins>
          <w:r>
            <w:rPr>
              <w:webHidden/>
            </w:rPr>
          </w:r>
          <w:r>
            <w:rPr>
              <w:webHidden/>
            </w:rPr>
            <w:fldChar w:fldCharType="separate"/>
          </w:r>
          <w:ins w:id="566" w:author="Martinez De Hurtado Yela Fermin" w:date="2025-01-03T11:11:00Z" w16du:dateUtc="2025-01-03T10:11:00Z">
            <w:r>
              <w:rPr>
                <w:webHidden/>
              </w:rPr>
              <w:t>191</w:t>
            </w:r>
            <w:r>
              <w:rPr>
                <w:webHidden/>
              </w:rPr>
              <w:fldChar w:fldCharType="end"/>
            </w:r>
            <w:r w:rsidRPr="005B649B">
              <w:rPr>
                <w:rStyle w:val="Hipervnculo"/>
              </w:rPr>
              <w:fldChar w:fldCharType="end"/>
            </w:r>
          </w:ins>
        </w:p>
        <w:p w14:paraId="2A6FE729" w14:textId="481212E7" w:rsidR="00931A7B" w:rsidRDefault="00931A7B">
          <w:pPr>
            <w:pStyle w:val="TDC3"/>
            <w:rPr>
              <w:ins w:id="567" w:author="Martinez De Hurtado Yela Fermin" w:date="2025-01-03T11:11:00Z" w16du:dateUtc="2025-01-03T10:11:00Z"/>
              <w:rFonts w:cstheme="minorBidi"/>
              <w:bCs w:val="0"/>
              <w:color w:val="auto"/>
              <w:kern w:val="2"/>
              <w:sz w:val="24"/>
              <w:szCs w:val="24"/>
              <w:lang w:val="es-ES" w:eastAsia="es-ES"/>
              <w14:ligatures w14:val="standardContextual"/>
            </w:rPr>
          </w:pPr>
          <w:ins w:id="56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A.8.6.</w:t>
            </w:r>
            <w:r>
              <w:rPr>
                <w:rFonts w:cstheme="minorBidi"/>
                <w:bCs w:val="0"/>
                <w:color w:val="auto"/>
                <w:kern w:val="2"/>
                <w:sz w:val="24"/>
                <w:szCs w:val="24"/>
                <w:lang w:val="es-ES" w:eastAsia="es-ES"/>
                <w14:ligatures w14:val="standardContextual"/>
              </w:rPr>
              <w:tab/>
            </w:r>
            <w:r w:rsidRPr="005B649B">
              <w:rPr>
                <w:rStyle w:val="Hipervnculo"/>
                <w:lang w:eastAsia="en-GB"/>
              </w:rPr>
              <w:t>Manufacture of energy efficiency equipment for buildings</w:t>
            </w:r>
            <w:r>
              <w:rPr>
                <w:webHidden/>
              </w:rPr>
              <w:tab/>
            </w:r>
            <w:r>
              <w:rPr>
                <w:webHidden/>
              </w:rPr>
              <w:fldChar w:fldCharType="begin"/>
            </w:r>
            <w:r>
              <w:rPr>
                <w:webHidden/>
              </w:rPr>
              <w:instrText xml:space="preserve"> PAGEREF _Toc186795231 \h </w:instrText>
            </w:r>
          </w:ins>
          <w:r>
            <w:rPr>
              <w:webHidden/>
            </w:rPr>
          </w:r>
          <w:r>
            <w:rPr>
              <w:webHidden/>
            </w:rPr>
            <w:fldChar w:fldCharType="separate"/>
          </w:r>
          <w:ins w:id="569" w:author="Martinez De Hurtado Yela Fermin" w:date="2025-01-03T11:11:00Z" w16du:dateUtc="2025-01-03T10:11:00Z">
            <w:r>
              <w:rPr>
                <w:webHidden/>
              </w:rPr>
              <w:t>192</w:t>
            </w:r>
            <w:r>
              <w:rPr>
                <w:webHidden/>
              </w:rPr>
              <w:fldChar w:fldCharType="end"/>
            </w:r>
            <w:r w:rsidRPr="005B649B">
              <w:rPr>
                <w:rStyle w:val="Hipervnculo"/>
              </w:rPr>
              <w:fldChar w:fldCharType="end"/>
            </w:r>
          </w:ins>
        </w:p>
        <w:p w14:paraId="2203DE0C" w14:textId="4F146979" w:rsidR="00931A7B" w:rsidRDefault="00931A7B">
          <w:pPr>
            <w:pStyle w:val="TDC3"/>
            <w:rPr>
              <w:ins w:id="570" w:author="Martinez De Hurtado Yela Fermin" w:date="2025-01-03T11:11:00Z" w16du:dateUtc="2025-01-03T10:11:00Z"/>
              <w:rFonts w:cstheme="minorBidi"/>
              <w:bCs w:val="0"/>
              <w:color w:val="auto"/>
              <w:kern w:val="2"/>
              <w:sz w:val="24"/>
              <w:szCs w:val="24"/>
              <w:lang w:val="es-ES" w:eastAsia="es-ES"/>
              <w14:ligatures w14:val="standardContextual"/>
            </w:rPr>
          </w:pPr>
          <w:ins w:id="57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A.8.7.</w:t>
            </w:r>
            <w:r>
              <w:rPr>
                <w:rFonts w:cstheme="minorBidi"/>
                <w:bCs w:val="0"/>
                <w:color w:val="auto"/>
                <w:kern w:val="2"/>
                <w:sz w:val="24"/>
                <w:szCs w:val="24"/>
                <w:lang w:val="es-ES" w:eastAsia="es-ES"/>
                <w14:ligatures w14:val="standardContextual"/>
              </w:rPr>
              <w:tab/>
            </w:r>
            <w:r w:rsidRPr="005B649B">
              <w:rPr>
                <w:rStyle w:val="Hipervnculo"/>
                <w:lang w:eastAsia="en-GB"/>
              </w:rPr>
              <w:t>Manufacture of other low carbon technologies</w:t>
            </w:r>
            <w:r>
              <w:rPr>
                <w:webHidden/>
              </w:rPr>
              <w:tab/>
            </w:r>
            <w:r>
              <w:rPr>
                <w:webHidden/>
              </w:rPr>
              <w:fldChar w:fldCharType="begin"/>
            </w:r>
            <w:r>
              <w:rPr>
                <w:webHidden/>
              </w:rPr>
              <w:instrText xml:space="preserve"> PAGEREF _Toc186795232 \h </w:instrText>
            </w:r>
          </w:ins>
          <w:r>
            <w:rPr>
              <w:webHidden/>
            </w:rPr>
          </w:r>
          <w:r>
            <w:rPr>
              <w:webHidden/>
            </w:rPr>
            <w:fldChar w:fldCharType="separate"/>
          </w:r>
          <w:ins w:id="572" w:author="Martinez De Hurtado Yela Fermin" w:date="2025-01-03T11:11:00Z" w16du:dateUtc="2025-01-03T10:11:00Z">
            <w:r>
              <w:rPr>
                <w:webHidden/>
              </w:rPr>
              <w:t>193</w:t>
            </w:r>
            <w:r>
              <w:rPr>
                <w:webHidden/>
              </w:rPr>
              <w:fldChar w:fldCharType="end"/>
            </w:r>
            <w:r w:rsidRPr="005B649B">
              <w:rPr>
                <w:rStyle w:val="Hipervnculo"/>
              </w:rPr>
              <w:fldChar w:fldCharType="end"/>
            </w:r>
          </w:ins>
        </w:p>
        <w:p w14:paraId="096A3726" w14:textId="1B6C394A" w:rsidR="00931A7B" w:rsidRDefault="00931A7B">
          <w:pPr>
            <w:pStyle w:val="TDC3"/>
            <w:rPr>
              <w:ins w:id="573" w:author="Martinez De Hurtado Yela Fermin" w:date="2025-01-03T11:11:00Z" w16du:dateUtc="2025-01-03T10:11:00Z"/>
              <w:rFonts w:cstheme="minorBidi"/>
              <w:bCs w:val="0"/>
              <w:color w:val="auto"/>
              <w:kern w:val="2"/>
              <w:sz w:val="24"/>
              <w:szCs w:val="24"/>
              <w:lang w:val="es-ES" w:eastAsia="es-ES"/>
              <w14:ligatures w14:val="standardContextual"/>
            </w:rPr>
          </w:pPr>
          <w:ins w:id="57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A.8.8.</w:t>
            </w:r>
            <w:r>
              <w:rPr>
                <w:rFonts w:cstheme="minorBidi"/>
                <w:bCs w:val="0"/>
                <w:color w:val="auto"/>
                <w:kern w:val="2"/>
                <w:sz w:val="24"/>
                <w:szCs w:val="24"/>
                <w:lang w:val="es-ES" w:eastAsia="es-ES"/>
                <w14:ligatures w14:val="standardContextual"/>
              </w:rPr>
              <w:tab/>
            </w:r>
            <w:r w:rsidRPr="005B649B">
              <w:rPr>
                <w:rStyle w:val="Hipervnculo"/>
                <w:lang w:eastAsia="en-GB"/>
              </w:rPr>
              <w:t>Manufacture of cement</w:t>
            </w:r>
            <w:r>
              <w:rPr>
                <w:webHidden/>
              </w:rPr>
              <w:tab/>
            </w:r>
            <w:r>
              <w:rPr>
                <w:webHidden/>
              </w:rPr>
              <w:fldChar w:fldCharType="begin"/>
            </w:r>
            <w:r>
              <w:rPr>
                <w:webHidden/>
              </w:rPr>
              <w:instrText xml:space="preserve"> PAGEREF _Toc186795233 \h </w:instrText>
            </w:r>
          </w:ins>
          <w:r>
            <w:rPr>
              <w:webHidden/>
            </w:rPr>
          </w:r>
          <w:r>
            <w:rPr>
              <w:webHidden/>
            </w:rPr>
            <w:fldChar w:fldCharType="separate"/>
          </w:r>
          <w:ins w:id="575" w:author="Martinez De Hurtado Yela Fermin" w:date="2025-01-03T11:11:00Z" w16du:dateUtc="2025-01-03T10:11:00Z">
            <w:r>
              <w:rPr>
                <w:webHidden/>
              </w:rPr>
              <w:t>193</w:t>
            </w:r>
            <w:r>
              <w:rPr>
                <w:webHidden/>
              </w:rPr>
              <w:fldChar w:fldCharType="end"/>
            </w:r>
            <w:r w:rsidRPr="005B649B">
              <w:rPr>
                <w:rStyle w:val="Hipervnculo"/>
              </w:rPr>
              <w:fldChar w:fldCharType="end"/>
            </w:r>
          </w:ins>
        </w:p>
        <w:p w14:paraId="4AD2568A" w14:textId="4D69243F" w:rsidR="00931A7B" w:rsidRDefault="00931A7B">
          <w:pPr>
            <w:pStyle w:val="TDC3"/>
            <w:rPr>
              <w:ins w:id="576" w:author="Martinez De Hurtado Yela Fermin" w:date="2025-01-03T11:11:00Z" w16du:dateUtc="2025-01-03T10:11:00Z"/>
              <w:rFonts w:cstheme="minorBidi"/>
              <w:bCs w:val="0"/>
              <w:color w:val="auto"/>
              <w:kern w:val="2"/>
              <w:sz w:val="24"/>
              <w:szCs w:val="24"/>
              <w:lang w:val="es-ES" w:eastAsia="es-ES"/>
              <w14:ligatures w14:val="standardContextual"/>
            </w:rPr>
          </w:pPr>
          <w:ins w:id="57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A.8.9.</w:t>
            </w:r>
            <w:r>
              <w:rPr>
                <w:rFonts w:cstheme="minorBidi"/>
                <w:bCs w:val="0"/>
                <w:color w:val="auto"/>
                <w:kern w:val="2"/>
                <w:sz w:val="24"/>
                <w:szCs w:val="24"/>
                <w:lang w:val="es-ES" w:eastAsia="es-ES"/>
                <w14:ligatures w14:val="standardContextual"/>
              </w:rPr>
              <w:tab/>
            </w:r>
            <w:r w:rsidRPr="005B649B">
              <w:rPr>
                <w:rStyle w:val="Hipervnculo"/>
                <w:lang w:eastAsia="en-GB"/>
              </w:rPr>
              <w:t>Manufacture of aluminium</w:t>
            </w:r>
            <w:r>
              <w:rPr>
                <w:webHidden/>
              </w:rPr>
              <w:tab/>
            </w:r>
            <w:r>
              <w:rPr>
                <w:webHidden/>
              </w:rPr>
              <w:fldChar w:fldCharType="begin"/>
            </w:r>
            <w:r>
              <w:rPr>
                <w:webHidden/>
              </w:rPr>
              <w:instrText xml:space="preserve"> PAGEREF _Toc186795234 \h </w:instrText>
            </w:r>
          </w:ins>
          <w:r>
            <w:rPr>
              <w:webHidden/>
            </w:rPr>
          </w:r>
          <w:r>
            <w:rPr>
              <w:webHidden/>
            </w:rPr>
            <w:fldChar w:fldCharType="separate"/>
          </w:r>
          <w:ins w:id="578" w:author="Martinez De Hurtado Yela Fermin" w:date="2025-01-03T11:11:00Z" w16du:dateUtc="2025-01-03T10:11:00Z">
            <w:r>
              <w:rPr>
                <w:webHidden/>
              </w:rPr>
              <w:t>194</w:t>
            </w:r>
            <w:r>
              <w:rPr>
                <w:webHidden/>
              </w:rPr>
              <w:fldChar w:fldCharType="end"/>
            </w:r>
            <w:r w:rsidRPr="005B649B">
              <w:rPr>
                <w:rStyle w:val="Hipervnculo"/>
              </w:rPr>
              <w:fldChar w:fldCharType="end"/>
            </w:r>
          </w:ins>
        </w:p>
        <w:p w14:paraId="024ECCA5" w14:textId="3BB39061" w:rsidR="00931A7B" w:rsidRDefault="00931A7B">
          <w:pPr>
            <w:pStyle w:val="TDC3"/>
            <w:rPr>
              <w:ins w:id="579" w:author="Martinez De Hurtado Yela Fermin" w:date="2025-01-03T11:11:00Z" w16du:dateUtc="2025-01-03T10:11:00Z"/>
              <w:rFonts w:cstheme="minorBidi"/>
              <w:bCs w:val="0"/>
              <w:color w:val="auto"/>
              <w:kern w:val="2"/>
              <w:sz w:val="24"/>
              <w:szCs w:val="24"/>
              <w:lang w:val="es-ES" w:eastAsia="es-ES"/>
              <w14:ligatures w14:val="standardContextual"/>
            </w:rPr>
          </w:pPr>
          <w:ins w:id="58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A.8.10.</w:t>
            </w:r>
            <w:r>
              <w:rPr>
                <w:rFonts w:cstheme="minorBidi"/>
                <w:bCs w:val="0"/>
                <w:color w:val="auto"/>
                <w:kern w:val="2"/>
                <w:sz w:val="24"/>
                <w:szCs w:val="24"/>
                <w:lang w:val="es-ES" w:eastAsia="es-ES"/>
                <w14:ligatures w14:val="standardContextual"/>
              </w:rPr>
              <w:tab/>
            </w:r>
            <w:r w:rsidRPr="005B649B">
              <w:rPr>
                <w:rStyle w:val="Hipervnculo"/>
                <w:lang w:eastAsia="en-GB"/>
              </w:rPr>
              <w:t>Manufacture of iron and steel</w:t>
            </w:r>
            <w:r>
              <w:rPr>
                <w:webHidden/>
              </w:rPr>
              <w:tab/>
            </w:r>
            <w:r>
              <w:rPr>
                <w:webHidden/>
              </w:rPr>
              <w:fldChar w:fldCharType="begin"/>
            </w:r>
            <w:r>
              <w:rPr>
                <w:webHidden/>
              </w:rPr>
              <w:instrText xml:space="preserve"> PAGEREF _Toc186795235 \h </w:instrText>
            </w:r>
          </w:ins>
          <w:r>
            <w:rPr>
              <w:webHidden/>
            </w:rPr>
          </w:r>
          <w:r>
            <w:rPr>
              <w:webHidden/>
            </w:rPr>
            <w:fldChar w:fldCharType="separate"/>
          </w:r>
          <w:ins w:id="581" w:author="Martinez De Hurtado Yela Fermin" w:date="2025-01-03T11:11:00Z" w16du:dateUtc="2025-01-03T10:11:00Z">
            <w:r>
              <w:rPr>
                <w:webHidden/>
              </w:rPr>
              <w:t>195</w:t>
            </w:r>
            <w:r>
              <w:rPr>
                <w:webHidden/>
              </w:rPr>
              <w:fldChar w:fldCharType="end"/>
            </w:r>
            <w:r w:rsidRPr="005B649B">
              <w:rPr>
                <w:rStyle w:val="Hipervnculo"/>
              </w:rPr>
              <w:fldChar w:fldCharType="end"/>
            </w:r>
          </w:ins>
        </w:p>
        <w:p w14:paraId="240D879F" w14:textId="60D72DF3" w:rsidR="00931A7B" w:rsidRDefault="00931A7B">
          <w:pPr>
            <w:pStyle w:val="TDC3"/>
            <w:rPr>
              <w:ins w:id="582" w:author="Martinez De Hurtado Yela Fermin" w:date="2025-01-03T11:11:00Z" w16du:dateUtc="2025-01-03T10:11:00Z"/>
              <w:rFonts w:cstheme="minorBidi"/>
              <w:bCs w:val="0"/>
              <w:color w:val="auto"/>
              <w:kern w:val="2"/>
              <w:sz w:val="24"/>
              <w:szCs w:val="24"/>
              <w:lang w:val="es-ES" w:eastAsia="es-ES"/>
              <w14:ligatures w14:val="standardContextual"/>
            </w:rPr>
          </w:pPr>
          <w:ins w:id="58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A.8.11.</w:t>
            </w:r>
            <w:r>
              <w:rPr>
                <w:rFonts w:cstheme="minorBidi"/>
                <w:bCs w:val="0"/>
                <w:color w:val="auto"/>
                <w:kern w:val="2"/>
                <w:sz w:val="24"/>
                <w:szCs w:val="24"/>
                <w:lang w:val="es-ES" w:eastAsia="es-ES"/>
                <w14:ligatures w14:val="standardContextual"/>
              </w:rPr>
              <w:tab/>
            </w:r>
            <w:r w:rsidRPr="005B649B">
              <w:rPr>
                <w:rStyle w:val="Hipervnculo"/>
                <w:lang w:eastAsia="en-GB"/>
              </w:rPr>
              <w:t>Manufacture of carbon black</w:t>
            </w:r>
            <w:r>
              <w:rPr>
                <w:webHidden/>
              </w:rPr>
              <w:tab/>
            </w:r>
            <w:r>
              <w:rPr>
                <w:webHidden/>
              </w:rPr>
              <w:fldChar w:fldCharType="begin"/>
            </w:r>
            <w:r>
              <w:rPr>
                <w:webHidden/>
              </w:rPr>
              <w:instrText xml:space="preserve"> PAGEREF _Toc186795236 \h </w:instrText>
            </w:r>
          </w:ins>
          <w:r>
            <w:rPr>
              <w:webHidden/>
            </w:rPr>
          </w:r>
          <w:r>
            <w:rPr>
              <w:webHidden/>
            </w:rPr>
            <w:fldChar w:fldCharType="separate"/>
          </w:r>
          <w:ins w:id="584" w:author="Martinez De Hurtado Yela Fermin" w:date="2025-01-03T11:11:00Z" w16du:dateUtc="2025-01-03T10:11:00Z">
            <w:r>
              <w:rPr>
                <w:webHidden/>
              </w:rPr>
              <w:t>196</w:t>
            </w:r>
            <w:r>
              <w:rPr>
                <w:webHidden/>
              </w:rPr>
              <w:fldChar w:fldCharType="end"/>
            </w:r>
            <w:r w:rsidRPr="005B649B">
              <w:rPr>
                <w:rStyle w:val="Hipervnculo"/>
              </w:rPr>
              <w:fldChar w:fldCharType="end"/>
            </w:r>
          </w:ins>
        </w:p>
        <w:p w14:paraId="3618A2A6" w14:textId="4DA4B5B6" w:rsidR="00931A7B" w:rsidRDefault="00931A7B">
          <w:pPr>
            <w:pStyle w:val="TDC3"/>
            <w:rPr>
              <w:ins w:id="585" w:author="Martinez De Hurtado Yela Fermin" w:date="2025-01-03T11:11:00Z" w16du:dateUtc="2025-01-03T10:11:00Z"/>
              <w:rFonts w:cstheme="minorBidi"/>
              <w:bCs w:val="0"/>
              <w:color w:val="auto"/>
              <w:kern w:val="2"/>
              <w:sz w:val="24"/>
              <w:szCs w:val="24"/>
              <w:lang w:val="es-ES" w:eastAsia="es-ES"/>
              <w14:ligatures w14:val="standardContextual"/>
            </w:rPr>
          </w:pPr>
          <w:ins w:id="58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A.8.12.</w:t>
            </w:r>
            <w:r>
              <w:rPr>
                <w:rFonts w:cstheme="minorBidi"/>
                <w:bCs w:val="0"/>
                <w:color w:val="auto"/>
                <w:kern w:val="2"/>
                <w:sz w:val="24"/>
                <w:szCs w:val="24"/>
                <w:lang w:val="es-ES" w:eastAsia="es-ES"/>
                <w14:ligatures w14:val="standardContextual"/>
              </w:rPr>
              <w:tab/>
            </w:r>
            <w:r w:rsidRPr="005B649B">
              <w:rPr>
                <w:rStyle w:val="Hipervnculo"/>
                <w:lang w:eastAsia="en-GB"/>
              </w:rPr>
              <w:t>Manufacture of soda ash</w:t>
            </w:r>
            <w:r>
              <w:rPr>
                <w:webHidden/>
              </w:rPr>
              <w:tab/>
            </w:r>
            <w:r>
              <w:rPr>
                <w:webHidden/>
              </w:rPr>
              <w:fldChar w:fldCharType="begin"/>
            </w:r>
            <w:r>
              <w:rPr>
                <w:webHidden/>
              </w:rPr>
              <w:instrText xml:space="preserve"> PAGEREF _Toc186795237 \h </w:instrText>
            </w:r>
          </w:ins>
          <w:r>
            <w:rPr>
              <w:webHidden/>
            </w:rPr>
          </w:r>
          <w:r>
            <w:rPr>
              <w:webHidden/>
            </w:rPr>
            <w:fldChar w:fldCharType="separate"/>
          </w:r>
          <w:ins w:id="587" w:author="Martinez De Hurtado Yela Fermin" w:date="2025-01-03T11:11:00Z" w16du:dateUtc="2025-01-03T10:11:00Z">
            <w:r>
              <w:rPr>
                <w:webHidden/>
              </w:rPr>
              <w:t>196</w:t>
            </w:r>
            <w:r>
              <w:rPr>
                <w:webHidden/>
              </w:rPr>
              <w:fldChar w:fldCharType="end"/>
            </w:r>
            <w:r w:rsidRPr="005B649B">
              <w:rPr>
                <w:rStyle w:val="Hipervnculo"/>
              </w:rPr>
              <w:fldChar w:fldCharType="end"/>
            </w:r>
          </w:ins>
        </w:p>
        <w:p w14:paraId="6A249A83" w14:textId="11E71087" w:rsidR="00931A7B" w:rsidRDefault="00931A7B">
          <w:pPr>
            <w:pStyle w:val="TDC3"/>
            <w:rPr>
              <w:ins w:id="588" w:author="Martinez De Hurtado Yela Fermin" w:date="2025-01-03T11:11:00Z" w16du:dateUtc="2025-01-03T10:11:00Z"/>
              <w:rFonts w:cstheme="minorBidi"/>
              <w:bCs w:val="0"/>
              <w:color w:val="auto"/>
              <w:kern w:val="2"/>
              <w:sz w:val="24"/>
              <w:szCs w:val="24"/>
              <w:lang w:val="es-ES" w:eastAsia="es-ES"/>
              <w14:ligatures w14:val="standardContextual"/>
            </w:rPr>
          </w:pPr>
          <w:ins w:id="58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A.8.13.</w:t>
            </w:r>
            <w:r>
              <w:rPr>
                <w:rFonts w:cstheme="minorBidi"/>
                <w:bCs w:val="0"/>
                <w:color w:val="auto"/>
                <w:kern w:val="2"/>
                <w:sz w:val="24"/>
                <w:szCs w:val="24"/>
                <w:lang w:val="es-ES" w:eastAsia="es-ES"/>
                <w14:ligatures w14:val="standardContextual"/>
              </w:rPr>
              <w:tab/>
            </w:r>
            <w:r w:rsidRPr="005B649B">
              <w:rPr>
                <w:rStyle w:val="Hipervnculo"/>
                <w:lang w:eastAsia="en-GB"/>
              </w:rPr>
              <w:t>Manufacture of organic basic materials</w:t>
            </w:r>
            <w:r>
              <w:rPr>
                <w:webHidden/>
              </w:rPr>
              <w:tab/>
            </w:r>
            <w:r>
              <w:rPr>
                <w:webHidden/>
              </w:rPr>
              <w:fldChar w:fldCharType="begin"/>
            </w:r>
            <w:r>
              <w:rPr>
                <w:webHidden/>
              </w:rPr>
              <w:instrText xml:space="preserve"> PAGEREF _Toc186795238 \h </w:instrText>
            </w:r>
          </w:ins>
          <w:r>
            <w:rPr>
              <w:webHidden/>
            </w:rPr>
          </w:r>
          <w:r>
            <w:rPr>
              <w:webHidden/>
            </w:rPr>
            <w:fldChar w:fldCharType="separate"/>
          </w:r>
          <w:ins w:id="590" w:author="Martinez De Hurtado Yela Fermin" w:date="2025-01-03T11:11:00Z" w16du:dateUtc="2025-01-03T10:11:00Z">
            <w:r>
              <w:rPr>
                <w:webHidden/>
              </w:rPr>
              <w:t>197</w:t>
            </w:r>
            <w:r>
              <w:rPr>
                <w:webHidden/>
              </w:rPr>
              <w:fldChar w:fldCharType="end"/>
            </w:r>
            <w:r w:rsidRPr="005B649B">
              <w:rPr>
                <w:rStyle w:val="Hipervnculo"/>
              </w:rPr>
              <w:fldChar w:fldCharType="end"/>
            </w:r>
          </w:ins>
        </w:p>
        <w:p w14:paraId="19487620" w14:textId="285B7AAB" w:rsidR="00931A7B" w:rsidRDefault="00931A7B">
          <w:pPr>
            <w:pStyle w:val="TDC3"/>
            <w:rPr>
              <w:ins w:id="591" w:author="Martinez De Hurtado Yela Fermin" w:date="2025-01-03T11:11:00Z" w16du:dateUtc="2025-01-03T10:11:00Z"/>
              <w:rFonts w:cstheme="minorBidi"/>
              <w:bCs w:val="0"/>
              <w:color w:val="auto"/>
              <w:kern w:val="2"/>
              <w:sz w:val="24"/>
              <w:szCs w:val="24"/>
              <w:lang w:val="es-ES" w:eastAsia="es-ES"/>
              <w14:ligatures w14:val="standardContextual"/>
            </w:rPr>
          </w:pPr>
          <w:ins w:id="59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"_Toc186795239"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A.8.14.</w:t>
            </w:r>
            <w:r>
              <w:rPr>
                <w:rFonts w:cstheme="minorBidi"/>
                <w:bCs w:val="0"/>
                <w:color w:val="auto"/>
                <w:kern w:val="2"/>
                <w:sz w:val="24"/>
                <w:szCs w:val="24"/>
                <w:lang w:val="es-ES" w:eastAsia="es-ES"/>
                <w14:ligatures w14:val="standardContextual"/>
              </w:rPr>
              <w:tab/>
            </w:r>
            <w:r w:rsidRPr="005B649B">
              <w:rPr>
                <w:rStyle w:val="Hipervnculo"/>
                <w:lang w:eastAsia="en-GB"/>
              </w:rPr>
              <w:t>Manufacture of nitric acid</w:t>
            </w:r>
            <w:r>
              <w:rPr>
                <w:webHidden/>
              </w:rPr>
              <w:tab/>
            </w:r>
            <w:r>
              <w:rPr>
                <w:webHidden/>
              </w:rPr>
              <w:fldChar w:fldCharType="begin"/>
            </w:r>
            <w:r>
              <w:rPr>
                <w:webHidden/>
              </w:rPr>
              <w:instrText xml:space="preserve"> PAGEREF _Toc186795239 \h </w:instrText>
            </w:r>
          </w:ins>
          <w:r>
            <w:rPr>
              <w:webHidden/>
            </w:rPr>
          </w:r>
          <w:r>
            <w:rPr>
              <w:webHidden/>
            </w:rPr>
            <w:fldChar w:fldCharType="separate"/>
          </w:r>
          <w:ins w:id="593" w:author="Martinez De Hurtado Yela Fermin" w:date="2025-01-03T11:11:00Z" w16du:dateUtc="2025-01-03T10:11:00Z">
            <w:r>
              <w:rPr>
                <w:webHidden/>
              </w:rPr>
              <w:t>197</w:t>
            </w:r>
            <w:r>
              <w:rPr>
                <w:webHidden/>
              </w:rPr>
              <w:fldChar w:fldCharType="end"/>
            </w:r>
            <w:r w:rsidRPr="005B649B">
              <w:rPr>
                <w:rStyle w:val="Hipervnculo"/>
              </w:rPr>
              <w:fldChar w:fldCharType="end"/>
            </w:r>
          </w:ins>
        </w:p>
        <w:p w14:paraId="0BE857A2" w14:textId="4B1861C1" w:rsidR="00931A7B" w:rsidRDefault="00931A7B">
          <w:pPr>
            <w:pStyle w:val="TDC3"/>
            <w:rPr>
              <w:ins w:id="594" w:author="Martinez De Hurtado Yela Fermin" w:date="2025-01-03T11:11:00Z" w16du:dateUtc="2025-01-03T10:11:00Z"/>
              <w:rFonts w:cstheme="minorBidi"/>
              <w:bCs w:val="0"/>
              <w:color w:val="auto"/>
              <w:kern w:val="2"/>
              <w:sz w:val="24"/>
              <w:szCs w:val="24"/>
              <w:lang w:val="es-ES" w:eastAsia="es-ES"/>
              <w14:ligatures w14:val="standardContextual"/>
            </w:rPr>
          </w:pPr>
          <w:ins w:id="59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A.8.15.</w:t>
            </w:r>
            <w:r>
              <w:rPr>
                <w:rFonts w:cstheme="minorBidi"/>
                <w:bCs w:val="0"/>
                <w:color w:val="auto"/>
                <w:kern w:val="2"/>
                <w:sz w:val="24"/>
                <w:szCs w:val="24"/>
                <w:lang w:val="es-ES" w:eastAsia="es-ES"/>
                <w14:ligatures w14:val="standardContextual"/>
              </w:rPr>
              <w:tab/>
            </w:r>
            <w:r w:rsidRPr="005B649B">
              <w:rPr>
                <w:rStyle w:val="Hipervnculo"/>
                <w:lang w:eastAsia="en-GB"/>
              </w:rPr>
              <w:t>Manufacture of chlorine</w:t>
            </w:r>
            <w:r>
              <w:rPr>
                <w:webHidden/>
              </w:rPr>
              <w:tab/>
            </w:r>
            <w:r>
              <w:rPr>
                <w:webHidden/>
              </w:rPr>
              <w:fldChar w:fldCharType="begin"/>
            </w:r>
            <w:r>
              <w:rPr>
                <w:webHidden/>
              </w:rPr>
              <w:instrText xml:space="preserve"> PAGEREF _Toc186795240 \h </w:instrText>
            </w:r>
          </w:ins>
          <w:r>
            <w:rPr>
              <w:webHidden/>
            </w:rPr>
          </w:r>
          <w:r>
            <w:rPr>
              <w:webHidden/>
            </w:rPr>
            <w:fldChar w:fldCharType="separate"/>
          </w:r>
          <w:ins w:id="596" w:author="Martinez De Hurtado Yela Fermin" w:date="2025-01-03T11:11:00Z" w16du:dateUtc="2025-01-03T10:11:00Z">
            <w:r>
              <w:rPr>
                <w:webHidden/>
              </w:rPr>
              <w:t>197</w:t>
            </w:r>
            <w:r>
              <w:rPr>
                <w:webHidden/>
              </w:rPr>
              <w:fldChar w:fldCharType="end"/>
            </w:r>
            <w:r w:rsidRPr="005B649B">
              <w:rPr>
                <w:rStyle w:val="Hipervnculo"/>
              </w:rPr>
              <w:fldChar w:fldCharType="end"/>
            </w:r>
          </w:ins>
        </w:p>
        <w:p w14:paraId="6B76A98E" w14:textId="09752B2A" w:rsidR="00931A7B" w:rsidRDefault="00931A7B">
          <w:pPr>
            <w:pStyle w:val="TDC3"/>
            <w:rPr>
              <w:ins w:id="597" w:author="Martinez De Hurtado Yela Fermin" w:date="2025-01-03T11:11:00Z" w16du:dateUtc="2025-01-03T10:11:00Z"/>
              <w:rFonts w:cstheme="minorBidi"/>
              <w:bCs w:val="0"/>
              <w:color w:val="auto"/>
              <w:kern w:val="2"/>
              <w:sz w:val="24"/>
              <w:szCs w:val="24"/>
              <w:lang w:val="es-ES" w:eastAsia="es-ES"/>
              <w14:ligatures w14:val="standardContextual"/>
            </w:rPr>
          </w:pPr>
          <w:ins w:id="59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A.8.16.</w:t>
            </w:r>
            <w:r>
              <w:rPr>
                <w:rFonts w:cstheme="minorBidi"/>
                <w:bCs w:val="0"/>
                <w:color w:val="auto"/>
                <w:kern w:val="2"/>
                <w:sz w:val="24"/>
                <w:szCs w:val="24"/>
                <w:lang w:val="es-ES" w:eastAsia="es-ES"/>
                <w14:ligatures w14:val="standardContextual"/>
              </w:rPr>
              <w:tab/>
            </w:r>
            <w:r w:rsidRPr="005B649B">
              <w:rPr>
                <w:rStyle w:val="Hipervnculo"/>
                <w:lang w:eastAsia="en-GB"/>
              </w:rPr>
              <w:t>Manufacture of anhydrous ammonia</w:t>
            </w:r>
            <w:r>
              <w:rPr>
                <w:webHidden/>
              </w:rPr>
              <w:tab/>
            </w:r>
            <w:r>
              <w:rPr>
                <w:webHidden/>
              </w:rPr>
              <w:fldChar w:fldCharType="begin"/>
            </w:r>
            <w:r>
              <w:rPr>
                <w:webHidden/>
              </w:rPr>
              <w:instrText xml:space="preserve"> PAGEREF _Toc186795241 \h </w:instrText>
            </w:r>
          </w:ins>
          <w:r>
            <w:rPr>
              <w:webHidden/>
            </w:rPr>
          </w:r>
          <w:r>
            <w:rPr>
              <w:webHidden/>
            </w:rPr>
            <w:fldChar w:fldCharType="separate"/>
          </w:r>
          <w:ins w:id="599" w:author="Martinez De Hurtado Yela Fermin" w:date="2025-01-03T11:11:00Z" w16du:dateUtc="2025-01-03T10:11:00Z">
            <w:r>
              <w:rPr>
                <w:webHidden/>
              </w:rPr>
              <w:t>198</w:t>
            </w:r>
            <w:r>
              <w:rPr>
                <w:webHidden/>
              </w:rPr>
              <w:fldChar w:fldCharType="end"/>
            </w:r>
            <w:r w:rsidRPr="005B649B">
              <w:rPr>
                <w:rStyle w:val="Hipervnculo"/>
              </w:rPr>
              <w:fldChar w:fldCharType="end"/>
            </w:r>
          </w:ins>
        </w:p>
        <w:p w14:paraId="4253A645" w14:textId="5F2B79FC" w:rsidR="00931A7B" w:rsidRDefault="00931A7B">
          <w:pPr>
            <w:pStyle w:val="TDC3"/>
            <w:rPr>
              <w:ins w:id="600" w:author="Martinez De Hurtado Yela Fermin" w:date="2025-01-03T11:11:00Z" w16du:dateUtc="2025-01-03T10:11:00Z"/>
              <w:rFonts w:cstheme="minorBidi"/>
              <w:bCs w:val="0"/>
              <w:color w:val="auto"/>
              <w:kern w:val="2"/>
              <w:sz w:val="24"/>
              <w:szCs w:val="24"/>
              <w:lang w:val="es-ES" w:eastAsia="es-ES"/>
              <w14:ligatures w14:val="standardContextual"/>
            </w:rPr>
          </w:pPr>
          <w:ins w:id="60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A.8.17.</w:t>
            </w:r>
            <w:r>
              <w:rPr>
                <w:rFonts w:cstheme="minorBidi"/>
                <w:bCs w:val="0"/>
                <w:color w:val="auto"/>
                <w:kern w:val="2"/>
                <w:sz w:val="24"/>
                <w:szCs w:val="24"/>
                <w:lang w:val="es-ES" w:eastAsia="es-ES"/>
                <w14:ligatures w14:val="standardContextual"/>
              </w:rPr>
              <w:tab/>
            </w:r>
            <w:r w:rsidRPr="005B649B">
              <w:rPr>
                <w:rStyle w:val="Hipervnculo"/>
                <w:lang w:eastAsia="en-GB"/>
              </w:rPr>
              <w:t>Manufacture of plastics in primary form</w:t>
            </w:r>
            <w:r>
              <w:rPr>
                <w:webHidden/>
              </w:rPr>
              <w:tab/>
            </w:r>
            <w:r>
              <w:rPr>
                <w:webHidden/>
              </w:rPr>
              <w:fldChar w:fldCharType="begin"/>
            </w:r>
            <w:r>
              <w:rPr>
                <w:webHidden/>
              </w:rPr>
              <w:instrText xml:space="preserve"> PAGEREF _Toc186795242 \h </w:instrText>
            </w:r>
          </w:ins>
          <w:r>
            <w:rPr>
              <w:webHidden/>
            </w:rPr>
          </w:r>
          <w:r>
            <w:rPr>
              <w:webHidden/>
            </w:rPr>
            <w:fldChar w:fldCharType="separate"/>
          </w:r>
          <w:ins w:id="602" w:author="Martinez De Hurtado Yela Fermin" w:date="2025-01-03T11:11:00Z" w16du:dateUtc="2025-01-03T10:11:00Z">
            <w:r>
              <w:rPr>
                <w:webHidden/>
              </w:rPr>
              <w:t>199</w:t>
            </w:r>
            <w:r>
              <w:rPr>
                <w:webHidden/>
              </w:rPr>
              <w:fldChar w:fldCharType="end"/>
            </w:r>
            <w:r w:rsidRPr="005B649B">
              <w:rPr>
                <w:rStyle w:val="Hipervnculo"/>
              </w:rPr>
              <w:fldChar w:fldCharType="end"/>
            </w:r>
          </w:ins>
        </w:p>
        <w:p w14:paraId="1E1E7E4F" w14:textId="53F3D5DA" w:rsidR="00931A7B" w:rsidRDefault="00931A7B">
          <w:pPr>
            <w:pStyle w:val="TDC3"/>
            <w:rPr>
              <w:ins w:id="603" w:author="Martinez De Hurtado Yela Fermin" w:date="2025-01-03T11:11:00Z" w16du:dateUtc="2025-01-03T10:11:00Z"/>
              <w:rFonts w:cstheme="minorBidi"/>
              <w:bCs w:val="0"/>
              <w:color w:val="auto"/>
              <w:kern w:val="2"/>
              <w:sz w:val="24"/>
              <w:szCs w:val="24"/>
              <w:lang w:val="es-ES" w:eastAsia="es-ES"/>
              <w14:ligatures w14:val="standardContextual"/>
            </w:rPr>
          </w:pPr>
          <w:ins w:id="60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A.8.18.</w:t>
            </w:r>
            <w:r>
              <w:rPr>
                <w:rFonts w:cstheme="minorBidi"/>
                <w:bCs w:val="0"/>
                <w:color w:val="auto"/>
                <w:kern w:val="2"/>
                <w:sz w:val="24"/>
                <w:szCs w:val="24"/>
                <w:lang w:val="es-ES" w:eastAsia="es-ES"/>
                <w14:ligatures w14:val="standardContextual"/>
              </w:rPr>
              <w:tab/>
            </w:r>
            <w:r w:rsidRPr="005B649B">
              <w:rPr>
                <w:rStyle w:val="Hipervnculo"/>
                <w:lang w:eastAsia="en-GB"/>
              </w:rPr>
              <w:t>Manufacture of automotive and mobility components</w:t>
            </w:r>
            <w:r>
              <w:rPr>
                <w:webHidden/>
              </w:rPr>
              <w:tab/>
            </w:r>
            <w:r>
              <w:rPr>
                <w:webHidden/>
              </w:rPr>
              <w:fldChar w:fldCharType="begin"/>
            </w:r>
            <w:r>
              <w:rPr>
                <w:webHidden/>
              </w:rPr>
              <w:instrText xml:space="preserve"> PAGEREF _Toc186795243 \h </w:instrText>
            </w:r>
          </w:ins>
          <w:r>
            <w:rPr>
              <w:webHidden/>
            </w:rPr>
          </w:r>
          <w:r>
            <w:rPr>
              <w:webHidden/>
            </w:rPr>
            <w:fldChar w:fldCharType="separate"/>
          </w:r>
          <w:ins w:id="605" w:author="Martinez De Hurtado Yela Fermin" w:date="2025-01-03T11:11:00Z" w16du:dateUtc="2025-01-03T10:11:00Z">
            <w:r>
              <w:rPr>
                <w:webHidden/>
              </w:rPr>
              <w:t>200</w:t>
            </w:r>
            <w:r>
              <w:rPr>
                <w:webHidden/>
              </w:rPr>
              <w:fldChar w:fldCharType="end"/>
            </w:r>
            <w:r w:rsidRPr="005B649B">
              <w:rPr>
                <w:rStyle w:val="Hipervnculo"/>
              </w:rPr>
              <w:fldChar w:fldCharType="end"/>
            </w:r>
          </w:ins>
        </w:p>
        <w:p w14:paraId="12E05CFE" w14:textId="4844A510" w:rsidR="00931A7B" w:rsidRDefault="00931A7B">
          <w:pPr>
            <w:pStyle w:val="TDC3"/>
            <w:rPr>
              <w:ins w:id="606" w:author="Martinez De Hurtado Yela Fermin" w:date="2025-01-03T11:11:00Z" w16du:dateUtc="2025-01-03T10:11:00Z"/>
              <w:rFonts w:cstheme="minorBidi"/>
              <w:bCs w:val="0"/>
              <w:color w:val="auto"/>
              <w:kern w:val="2"/>
              <w:sz w:val="24"/>
              <w:szCs w:val="24"/>
              <w:lang w:val="es-ES" w:eastAsia="es-ES"/>
              <w14:ligatures w14:val="standardContextual"/>
            </w:rPr>
          </w:pPr>
          <w:ins w:id="60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A.8.19.</w:t>
            </w:r>
            <w:r>
              <w:rPr>
                <w:rFonts w:cstheme="minorBidi"/>
                <w:bCs w:val="0"/>
                <w:color w:val="auto"/>
                <w:kern w:val="2"/>
                <w:sz w:val="24"/>
                <w:szCs w:val="24"/>
                <w:lang w:val="es-ES" w:eastAsia="es-ES"/>
                <w14:ligatures w14:val="standardContextual"/>
              </w:rPr>
              <w:tab/>
            </w:r>
            <w:r w:rsidRPr="005B649B">
              <w:rPr>
                <w:rStyle w:val="Hipervnculo"/>
              </w:rPr>
              <w:t>Manufacture</w:t>
            </w:r>
            <w:r w:rsidRPr="005B649B">
              <w:rPr>
                <w:rStyle w:val="Hipervnculo"/>
                <w:lang w:eastAsia="en-GB"/>
              </w:rPr>
              <w:t xml:space="preserve"> of rail rolling stock constituents</w:t>
            </w:r>
            <w:r>
              <w:rPr>
                <w:webHidden/>
              </w:rPr>
              <w:tab/>
            </w:r>
            <w:r>
              <w:rPr>
                <w:webHidden/>
              </w:rPr>
              <w:fldChar w:fldCharType="begin"/>
            </w:r>
            <w:r>
              <w:rPr>
                <w:webHidden/>
              </w:rPr>
              <w:instrText xml:space="preserve"> PAGEREF _Toc186795244 \h </w:instrText>
            </w:r>
          </w:ins>
          <w:r>
            <w:rPr>
              <w:webHidden/>
            </w:rPr>
          </w:r>
          <w:r>
            <w:rPr>
              <w:webHidden/>
            </w:rPr>
            <w:fldChar w:fldCharType="separate"/>
          </w:r>
          <w:ins w:id="608" w:author="Martinez De Hurtado Yela Fermin" w:date="2025-01-03T11:11:00Z" w16du:dateUtc="2025-01-03T10:11:00Z">
            <w:r>
              <w:rPr>
                <w:webHidden/>
              </w:rPr>
              <w:t>201</w:t>
            </w:r>
            <w:r>
              <w:rPr>
                <w:webHidden/>
              </w:rPr>
              <w:fldChar w:fldCharType="end"/>
            </w:r>
            <w:r w:rsidRPr="005B649B">
              <w:rPr>
                <w:rStyle w:val="Hipervnculo"/>
              </w:rPr>
              <w:fldChar w:fldCharType="end"/>
            </w:r>
          </w:ins>
        </w:p>
        <w:p w14:paraId="445C29E8" w14:textId="4BD1E493" w:rsidR="00931A7B" w:rsidRDefault="00931A7B">
          <w:pPr>
            <w:pStyle w:val="TDC3"/>
            <w:rPr>
              <w:ins w:id="609" w:author="Martinez De Hurtado Yela Fermin" w:date="2025-01-03T11:11:00Z" w16du:dateUtc="2025-01-03T10:11:00Z"/>
              <w:rFonts w:cstheme="minorBidi"/>
              <w:bCs w:val="0"/>
              <w:color w:val="auto"/>
              <w:kern w:val="2"/>
              <w:sz w:val="24"/>
              <w:szCs w:val="24"/>
              <w:lang w:val="es-ES" w:eastAsia="es-ES"/>
              <w14:ligatures w14:val="standardContextual"/>
            </w:rPr>
          </w:pPr>
          <w:ins w:id="61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A.8.20.</w:t>
            </w:r>
            <w:r>
              <w:rPr>
                <w:rFonts w:cstheme="minorBidi"/>
                <w:bCs w:val="0"/>
                <w:color w:val="auto"/>
                <w:kern w:val="2"/>
                <w:sz w:val="24"/>
                <w:szCs w:val="24"/>
                <w:lang w:val="es-ES" w:eastAsia="es-ES"/>
                <w14:ligatures w14:val="standardContextual"/>
              </w:rPr>
              <w:tab/>
            </w:r>
            <w:r w:rsidRPr="005B649B">
              <w:rPr>
                <w:rStyle w:val="Hipervnculo"/>
                <w:lang w:eastAsia="en-GB"/>
              </w:rPr>
              <w:t>Manufacture, installation, and servicing of high, medium and low voltage electrical equipment for electrical transmission and distribution that result in or enable a substantial contribution to climate change mitigation</w:t>
            </w:r>
            <w:r>
              <w:rPr>
                <w:webHidden/>
              </w:rPr>
              <w:tab/>
            </w:r>
            <w:r>
              <w:rPr>
                <w:webHidden/>
              </w:rPr>
              <w:fldChar w:fldCharType="begin"/>
            </w:r>
            <w:r>
              <w:rPr>
                <w:webHidden/>
              </w:rPr>
              <w:instrText xml:space="preserve"> PAGEREF _Toc186795245 \h </w:instrText>
            </w:r>
          </w:ins>
          <w:r>
            <w:rPr>
              <w:webHidden/>
            </w:rPr>
          </w:r>
          <w:r>
            <w:rPr>
              <w:webHidden/>
            </w:rPr>
            <w:fldChar w:fldCharType="separate"/>
          </w:r>
          <w:ins w:id="611" w:author="Martinez De Hurtado Yela Fermin" w:date="2025-01-03T11:11:00Z" w16du:dateUtc="2025-01-03T10:11:00Z">
            <w:r>
              <w:rPr>
                <w:webHidden/>
              </w:rPr>
              <w:t>202</w:t>
            </w:r>
            <w:r>
              <w:rPr>
                <w:webHidden/>
              </w:rPr>
              <w:fldChar w:fldCharType="end"/>
            </w:r>
            <w:r w:rsidRPr="005B649B">
              <w:rPr>
                <w:rStyle w:val="Hipervnculo"/>
              </w:rPr>
              <w:fldChar w:fldCharType="end"/>
            </w:r>
          </w:ins>
        </w:p>
        <w:p w14:paraId="1EC07483" w14:textId="1C40C369" w:rsidR="00931A7B" w:rsidRDefault="00931A7B">
          <w:pPr>
            <w:pStyle w:val="TDC3"/>
            <w:rPr>
              <w:ins w:id="612" w:author="Martinez De Hurtado Yela Fermin" w:date="2025-01-03T11:11:00Z" w16du:dateUtc="2025-01-03T10:11:00Z"/>
              <w:rFonts w:cstheme="minorBidi"/>
              <w:bCs w:val="0"/>
              <w:color w:val="auto"/>
              <w:kern w:val="2"/>
              <w:sz w:val="24"/>
              <w:szCs w:val="24"/>
              <w:lang w:val="es-ES" w:eastAsia="es-ES"/>
              <w14:ligatures w14:val="standardContextual"/>
            </w:rPr>
          </w:pPr>
          <w:ins w:id="61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A.8.21.</w:t>
            </w:r>
            <w:r>
              <w:rPr>
                <w:rFonts w:cstheme="minorBidi"/>
                <w:bCs w:val="0"/>
                <w:color w:val="auto"/>
                <w:kern w:val="2"/>
                <w:sz w:val="24"/>
                <w:szCs w:val="24"/>
                <w:lang w:val="es-ES" w:eastAsia="es-ES"/>
                <w14:ligatures w14:val="standardContextual"/>
              </w:rPr>
              <w:tab/>
            </w:r>
            <w:r w:rsidRPr="005B649B">
              <w:rPr>
                <w:rStyle w:val="Hipervnculo"/>
                <w:lang w:eastAsia="en-GB"/>
              </w:rPr>
              <w:t>Manufacturing of aircraft</w:t>
            </w:r>
            <w:r>
              <w:rPr>
                <w:webHidden/>
              </w:rPr>
              <w:tab/>
            </w:r>
            <w:r>
              <w:rPr>
                <w:webHidden/>
              </w:rPr>
              <w:fldChar w:fldCharType="begin"/>
            </w:r>
            <w:r>
              <w:rPr>
                <w:webHidden/>
              </w:rPr>
              <w:instrText xml:space="preserve"> PAGEREF _Toc186795246 \h </w:instrText>
            </w:r>
          </w:ins>
          <w:r>
            <w:rPr>
              <w:webHidden/>
            </w:rPr>
          </w:r>
          <w:r>
            <w:rPr>
              <w:webHidden/>
            </w:rPr>
            <w:fldChar w:fldCharType="separate"/>
          </w:r>
          <w:ins w:id="614" w:author="Martinez De Hurtado Yela Fermin" w:date="2025-01-03T11:11:00Z" w16du:dateUtc="2025-01-03T10:11:00Z">
            <w:r>
              <w:rPr>
                <w:webHidden/>
              </w:rPr>
              <w:t>203</w:t>
            </w:r>
            <w:r>
              <w:rPr>
                <w:webHidden/>
              </w:rPr>
              <w:fldChar w:fldCharType="end"/>
            </w:r>
            <w:r w:rsidRPr="005B649B">
              <w:rPr>
                <w:rStyle w:val="Hipervnculo"/>
              </w:rPr>
              <w:fldChar w:fldCharType="end"/>
            </w:r>
          </w:ins>
        </w:p>
        <w:p w14:paraId="58428727" w14:textId="60D363F5" w:rsidR="00931A7B" w:rsidRDefault="00931A7B">
          <w:pPr>
            <w:pStyle w:val="TDC3"/>
            <w:rPr>
              <w:ins w:id="615" w:author="Martinez De Hurtado Yela Fermin" w:date="2025-01-03T11:11:00Z" w16du:dateUtc="2025-01-03T10:11:00Z"/>
              <w:rFonts w:cstheme="minorBidi"/>
              <w:bCs w:val="0"/>
              <w:color w:val="auto"/>
              <w:kern w:val="2"/>
              <w:sz w:val="24"/>
              <w:szCs w:val="24"/>
              <w:lang w:val="es-ES" w:eastAsia="es-ES"/>
              <w14:ligatures w14:val="standardContextual"/>
            </w:rPr>
          </w:pPr>
          <w:ins w:id="616" w:author="Martinez De Hurtado Yela Fermin" w:date="2025-01-03T11:11:00Z" w16du:dateUtc="2025-01-03T10:11:00Z">
            <w:r w:rsidRPr="005B649B">
              <w:rPr>
                <w:rStyle w:val="Hipervnculo"/>
              </w:rPr>
              <w:lastRenderedPageBreak/>
              <w:fldChar w:fldCharType="begin"/>
            </w:r>
            <w:r w:rsidRPr="005B649B">
              <w:rPr>
                <w:rStyle w:val="Hipervnculo"/>
              </w:rPr>
              <w:instrText xml:space="preserve"> </w:instrText>
            </w:r>
            <w:r>
              <w:instrText>HYPERLINK \l "_Toc186795247"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A.8.22.</w:t>
            </w:r>
            <w:r>
              <w:rPr>
                <w:rFonts w:cstheme="minorBidi"/>
                <w:bCs w:val="0"/>
                <w:color w:val="auto"/>
                <w:kern w:val="2"/>
                <w:sz w:val="24"/>
                <w:szCs w:val="24"/>
                <w:lang w:val="es-ES" w:eastAsia="es-ES"/>
                <w14:ligatures w14:val="standardContextual"/>
              </w:rPr>
              <w:tab/>
            </w:r>
            <w:r w:rsidRPr="005B649B">
              <w:rPr>
                <w:rStyle w:val="Hipervnculo"/>
                <w:lang w:eastAsia="en-GB"/>
              </w:rPr>
              <w:t xml:space="preserve">Manufacture, installation and associated services for leakage control technologies enabling leakage reduction and prevention in water supply systems </w:t>
            </w:r>
            <w:r>
              <w:rPr>
                <w:webHidden/>
              </w:rPr>
              <w:tab/>
            </w:r>
            <w:r>
              <w:rPr>
                <w:webHidden/>
              </w:rPr>
              <w:fldChar w:fldCharType="begin"/>
            </w:r>
            <w:r>
              <w:rPr>
                <w:webHidden/>
              </w:rPr>
              <w:instrText xml:space="preserve"> PAGEREF _Toc186795247 \h </w:instrText>
            </w:r>
          </w:ins>
          <w:r>
            <w:rPr>
              <w:webHidden/>
            </w:rPr>
          </w:r>
          <w:r>
            <w:rPr>
              <w:webHidden/>
            </w:rPr>
            <w:fldChar w:fldCharType="separate"/>
          </w:r>
          <w:ins w:id="617" w:author="Martinez De Hurtado Yela Fermin" w:date="2025-01-03T11:11:00Z" w16du:dateUtc="2025-01-03T10:11:00Z">
            <w:r>
              <w:rPr>
                <w:webHidden/>
              </w:rPr>
              <w:t>204</w:t>
            </w:r>
            <w:r>
              <w:rPr>
                <w:webHidden/>
              </w:rPr>
              <w:fldChar w:fldCharType="end"/>
            </w:r>
            <w:r w:rsidRPr="005B649B">
              <w:rPr>
                <w:rStyle w:val="Hipervnculo"/>
              </w:rPr>
              <w:fldChar w:fldCharType="end"/>
            </w:r>
          </w:ins>
        </w:p>
        <w:p w14:paraId="0B47BA8A" w14:textId="1533D61F" w:rsidR="00931A7B" w:rsidRDefault="00931A7B">
          <w:pPr>
            <w:pStyle w:val="TDC3"/>
            <w:rPr>
              <w:ins w:id="618" w:author="Martinez De Hurtado Yela Fermin" w:date="2025-01-03T11:11:00Z" w16du:dateUtc="2025-01-03T10:11:00Z"/>
              <w:rFonts w:cstheme="minorBidi"/>
              <w:bCs w:val="0"/>
              <w:color w:val="auto"/>
              <w:kern w:val="2"/>
              <w:sz w:val="24"/>
              <w:szCs w:val="24"/>
              <w:lang w:val="es-ES" w:eastAsia="es-ES"/>
              <w14:ligatures w14:val="standardContextual"/>
            </w:rPr>
          </w:pPr>
          <w:ins w:id="61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A.8.23.</w:t>
            </w:r>
            <w:r>
              <w:rPr>
                <w:rFonts w:cstheme="minorBidi"/>
                <w:bCs w:val="0"/>
                <w:color w:val="auto"/>
                <w:kern w:val="2"/>
                <w:sz w:val="24"/>
                <w:szCs w:val="24"/>
                <w:lang w:val="es-ES" w:eastAsia="es-ES"/>
                <w14:ligatures w14:val="standardContextual"/>
              </w:rPr>
              <w:tab/>
            </w:r>
            <w:r w:rsidRPr="005B649B">
              <w:rPr>
                <w:rStyle w:val="Hipervnculo"/>
                <w:lang w:eastAsia="en-GB"/>
              </w:rPr>
              <w:t>Manufacture of plastic packaging goods</w:t>
            </w:r>
            <w:r>
              <w:rPr>
                <w:webHidden/>
              </w:rPr>
              <w:tab/>
            </w:r>
            <w:r>
              <w:rPr>
                <w:webHidden/>
              </w:rPr>
              <w:fldChar w:fldCharType="begin"/>
            </w:r>
            <w:r>
              <w:rPr>
                <w:webHidden/>
              </w:rPr>
              <w:instrText xml:space="preserve"> PAGEREF _Toc186795248 \h </w:instrText>
            </w:r>
          </w:ins>
          <w:r>
            <w:rPr>
              <w:webHidden/>
            </w:rPr>
          </w:r>
          <w:r>
            <w:rPr>
              <w:webHidden/>
            </w:rPr>
            <w:fldChar w:fldCharType="separate"/>
          </w:r>
          <w:ins w:id="620" w:author="Martinez De Hurtado Yela Fermin" w:date="2025-01-03T11:11:00Z" w16du:dateUtc="2025-01-03T10:11:00Z">
            <w:r>
              <w:rPr>
                <w:webHidden/>
              </w:rPr>
              <w:t>205</w:t>
            </w:r>
            <w:r>
              <w:rPr>
                <w:webHidden/>
              </w:rPr>
              <w:fldChar w:fldCharType="end"/>
            </w:r>
            <w:r w:rsidRPr="005B649B">
              <w:rPr>
                <w:rStyle w:val="Hipervnculo"/>
              </w:rPr>
              <w:fldChar w:fldCharType="end"/>
            </w:r>
          </w:ins>
        </w:p>
        <w:p w14:paraId="59CBEBAA" w14:textId="21580E71" w:rsidR="00931A7B" w:rsidRDefault="00931A7B">
          <w:pPr>
            <w:pStyle w:val="TDC3"/>
            <w:rPr>
              <w:ins w:id="621" w:author="Martinez De Hurtado Yela Fermin" w:date="2025-01-03T11:11:00Z" w16du:dateUtc="2025-01-03T10:11:00Z"/>
              <w:rFonts w:cstheme="minorBidi"/>
              <w:bCs w:val="0"/>
              <w:color w:val="auto"/>
              <w:kern w:val="2"/>
              <w:sz w:val="24"/>
              <w:szCs w:val="24"/>
              <w:lang w:val="es-ES" w:eastAsia="es-ES"/>
              <w14:ligatures w14:val="standardContextual"/>
            </w:rPr>
          </w:pPr>
          <w:ins w:id="62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"_Toc186795249"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A.8.24.</w:t>
            </w:r>
            <w:r>
              <w:rPr>
                <w:rFonts w:cstheme="minorBidi"/>
                <w:bCs w:val="0"/>
                <w:color w:val="auto"/>
                <w:kern w:val="2"/>
                <w:sz w:val="24"/>
                <w:szCs w:val="24"/>
                <w:lang w:val="es-ES" w:eastAsia="es-ES"/>
                <w14:ligatures w14:val="standardContextual"/>
              </w:rPr>
              <w:tab/>
            </w:r>
            <w:r w:rsidRPr="005B649B">
              <w:rPr>
                <w:rStyle w:val="Hipervnculo"/>
                <w:lang w:eastAsia="en-GB"/>
              </w:rPr>
              <w:t>Manufacture of active pharmaceutical ingredients (API) or active substances</w:t>
            </w:r>
            <w:r>
              <w:rPr>
                <w:webHidden/>
              </w:rPr>
              <w:tab/>
            </w:r>
            <w:r>
              <w:rPr>
                <w:webHidden/>
              </w:rPr>
              <w:fldChar w:fldCharType="begin"/>
            </w:r>
            <w:r>
              <w:rPr>
                <w:webHidden/>
              </w:rPr>
              <w:instrText xml:space="preserve"> PAGEREF _Toc186795249 \h </w:instrText>
            </w:r>
          </w:ins>
          <w:r>
            <w:rPr>
              <w:webHidden/>
            </w:rPr>
          </w:r>
          <w:r>
            <w:rPr>
              <w:webHidden/>
            </w:rPr>
            <w:fldChar w:fldCharType="separate"/>
          </w:r>
          <w:ins w:id="623" w:author="Martinez De Hurtado Yela Fermin" w:date="2025-01-03T11:11:00Z" w16du:dateUtc="2025-01-03T10:11:00Z">
            <w:r>
              <w:rPr>
                <w:webHidden/>
              </w:rPr>
              <w:t>206</w:t>
            </w:r>
            <w:r>
              <w:rPr>
                <w:webHidden/>
              </w:rPr>
              <w:fldChar w:fldCharType="end"/>
            </w:r>
            <w:r w:rsidRPr="005B649B">
              <w:rPr>
                <w:rStyle w:val="Hipervnculo"/>
              </w:rPr>
              <w:fldChar w:fldCharType="end"/>
            </w:r>
          </w:ins>
        </w:p>
        <w:p w14:paraId="7F1CC70C" w14:textId="4E6AB9DC" w:rsidR="00931A7B" w:rsidRDefault="00931A7B">
          <w:pPr>
            <w:pStyle w:val="TDC3"/>
            <w:rPr>
              <w:ins w:id="624" w:author="Martinez De Hurtado Yela Fermin" w:date="2025-01-03T11:11:00Z" w16du:dateUtc="2025-01-03T10:11:00Z"/>
              <w:rFonts w:cstheme="minorBidi"/>
              <w:bCs w:val="0"/>
              <w:color w:val="auto"/>
              <w:kern w:val="2"/>
              <w:sz w:val="24"/>
              <w:szCs w:val="24"/>
              <w:lang w:val="es-ES" w:eastAsia="es-ES"/>
              <w14:ligatures w14:val="standardContextual"/>
            </w:rPr>
          </w:pPr>
          <w:ins w:id="62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A.8.25.</w:t>
            </w:r>
            <w:r>
              <w:rPr>
                <w:rFonts w:cstheme="minorBidi"/>
                <w:bCs w:val="0"/>
                <w:color w:val="auto"/>
                <w:kern w:val="2"/>
                <w:sz w:val="24"/>
                <w:szCs w:val="24"/>
                <w:lang w:val="es-ES" w:eastAsia="es-ES"/>
                <w14:ligatures w14:val="standardContextual"/>
              </w:rPr>
              <w:tab/>
            </w:r>
            <w:r w:rsidRPr="005B649B">
              <w:rPr>
                <w:rStyle w:val="Hipervnculo"/>
                <w:lang w:eastAsia="en-GB"/>
              </w:rPr>
              <w:t>Manufacture of medicinal products</w:t>
            </w:r>
            <w:r>
              <w:rPr>
                <w:webHidden/>
              </w:rPr>
              <w:tab/>
            </w:r>
            <w:r>
              <w:rPr>
                <w:webHidden/>
              </w:rPr>
              <w:fldChar w:fldCharType="begin"/>
            </w:r>
            <w:r>
              <w:rPr>
                <w:webHidden/>
              </w:rPr>
              <w:instrText xml:space="preserve"> PAGEREF _Toc186795250 \h </w:instrText>
            </w:r>
          </w:ins>
          <w:r>
            <w:rPr>
              <w:webHidden/>
            </w:rPr>
          </w:r>
          <w:r>
            <w:rPr>
              <w:webHidden/>
            </w:rPr>
            <w:fldChar w:fldCharType="separate"/>
          </w:r>
          <w:ins w:id="626" w:author="Martinez De Hurtado Yela Fermin" w:date="2025-01-03T11:11:00Z" w16du:dateUtc="2025-01-03T10:11:00Z">
            <w:r>
              <w:rPr>
                <w:webHidden/>
              </w:rPr>
              <w:t>207</w:t>
            </w:r>
            <w:r>
              <w:rPr>
                <w:webHidden/>
              </w:rPr>
              <w:fldChar w:fldCharType="end"/>
            </w:r>
            <w:r w:rsidRPr="005B649B">
              <w:rPr>
                <w:rStyle w:val="Hipervnculo"/>
              </w:rPr>
              <w:fldChar w:fldCharType="end"/>
            </w:r>
          </w:ins>
        </w:p>
        <w:p w14:paraId="0E0D25F4" w14:textId="1BFA3983" w:rsidR="00931A7B" w:rsidRDefault="00931A7B">
          <w:pPr>
            <w:pStyle w:val="TDC3"/>
            <w:rPr>
              <w:ins w:id="627" w:author="Martinez De Hurtado Yela Fermin" w:date="2025-01-03T11:11:00Z" w16du:dateUtc="2025-01-03T10:11:00Z"/>
              <w:rFonts w:cstheme="minorBidi"/>
              <w:bCs w:val="0"/>
              <w:color w:val="auto"/>
              <w:kern w:val="2"/>
              <w:sz w:val="24"/>
              <w:szCs w:val="24"/>
              <w:lang w:val="es-ES" w:eastAsia="es-ES"/>
              <w14:ligatures w14:val="standardContextual"/>
            </w:rPr>
          </w:pPr>
          <w:ins w:id="62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A.8.26.</w:t>
            </w:r>
            <w:r>
              <w:rPr>
                <w:rFonts w:cstheme="minorBidi"/>
                <w:bCs w:val="0"/>
                <w:color w:val="auto"/>
                <w:kern w:val="2"/>
                <w:sz w:val="24"/>
                <w:szCs w:val="24"/>
                <w:lang w:val="es-ES" w:eastAsia="es-ES"/>
                <w14:ligatures w14:val="standardContextual"/>
              </w:rPr>
              <w:tab/>
            </w:r>
            <w:r w:rsidRPr="005B649B">
              <w:rPr>
                <w:rStyle w:val="Hipervnculo"/>
                <w:lang w:eastAsia="en-GB"/>
              </w:rPr>
              <w:t>Manufacture of clean Naphtha</w:t>
            </w:r>
            <w:r>
              <w:rPr>
                <w:webHidden/>
              </w:rPr>
              <w:tab/>
            </w:r>
            <w:r>
              <w:rPr>
                <w:webHidden/>
              </w:rPr>
              <w:fldChar w:fldCharType="begin"/>
            </w:r>
            <w:r>
              <w:rPr>
                <w:webHidden/>
              </w:rPr>
              <w:instrText xml:space="preserve"> PAGEREF _Toc186795251 \h </w:instrText>
            </w:r>
          </w:ins>
          <w:r>
            <w:rPr>
              <w:webHidden/>
            </w:rPr>
          </w:r>
          <w:r>
            <w:rPr>
              <w:webHidden/>
            </w:rPr>
            <w:fldChar w:fldCharType="separate"/>
          </w:r>
          <w:ins w:id="629" w:author="Martinez De Hurtado Yela Fermin" w:date="2025-01-03T11:11:00Z" w16du:dateUtc="2025-01-03T10:11:00Z">
            <w:r>
              <w:rPr>
                <w:webHidden/>
              </w:rPr>
              <w:t>208</w:t>
            </w:r>
            <w:r>
              <w:rPr>
                <w:webHidden/>
              </w:rPr>
              <w:fldChar w:fldCharType="end"/>
            </w:r>
            <w:r w:rsidRPr="005B649B">
              <w:rPr>
                <w:rStyle w:val="Hipervnculo"/>
              </w:rPr>
              <w:fldChar w:fldCharType="end"/>
            </w:r>
          </w:ins>
        </w:p>
        <w:p w14:paraId="2975A83B" w14:textId="27D80BB5" w:rsidR="00931A7B" w:rsidRDefault="00931A7B">
          <w:pPr>
            <w:pStyle w:val="TDC3"/>
            <w:rPr>
              <w:ins w:id="630" w:author="Martinez De Hurtado Yela Fermin" w:date="2025-01-03T11:11:00Z" w16du:dateUtc="2025-01-03T10:11:00Z"/>
              <w:rFonts w:cstheme="minorBidi"/>
              <w:bCs w:val="0"/>
              <w:color w:val="auto"/>
              <w:kern w:val="2"/>
              <w:sz w:val="24"/>
              <w:szCs w:val="24"/>
              <w:lang w:val="es-ES" w:eastAsia="es-ES"/>
              <w14:ligatures w14:val="standardContextual"/>
            </w:rPr>
          </w:pPr>
          <w:ins w:id="63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A.8.27.</w:t>
            </w:r>
            <w:r>
              <w:rPr>
                <w:rFonts w:cstheme="minorBidi"/>
                <w:bCs w:val="0"/>
                <w:color w:val="auto"/>
                <w:kern w:val="2"/>
                <w:sz w:val="24"/>
                <w:szCs w:val="24"/>
                <w:lang w:val="es-ES" w:eastAsia="es-ES"/>
                <w14:ligatures w14:val="standardContextual"/>
              </w:rPr>
              <w:tab/>
            </w:r>
            <w:r w:rsidRPr="005B649B">
              <w:rPr>
                <w:rStyle w:val="Hipervnculo"/>
              </w:rPr>
              <w:t>Manufacture and installation of equipment efficient in terms of energy consumption</w:t>
            </w:r>
            <w:r>
              <w:rPr>
                <w:webHidden/>
              </w:rPr>
              <w:tab/>
            </w:r>
            <w:r>
              <w:rPr>
                <w:webHidden/>
              </w:rPr>
              <w:fldChar w:fldCharType="begin"/>
            </w:r>
            <w:r>
              <w:rPr>
                <w:webHidden/>
              </w:rPr>
              <w:instrText xml:space="preserve"> PAGEREF _Toc186795252 \h </w:instrText>
            </w:r>
          </w:ins>
          <w:r>
            <w:rPr>
              <w:webHidden/>
            </w:rPr>
          </w:r>
          <w:r>
            <w:rPr>
              <w:webHidden/>
            </w:rPr>
            <w:fldChar w:fldCharType="separate"/>
          </w:r>
          <w:ins w:id="632" w:author="Martinez De Hurtado Yela Fermin" w:date="2025-01-03T11:11:00Z" w16du:dateUtc="2025-01-03T10:11:00Z">
            <w:r>
              <w:rPr>
                <w:webHidden/>
              </w:rPr>
              <w:t>208</w:t>
            </w:r>
            <w:r>
              <w:rPr>
                <w:webHidden/>
              </w:rPr>
              <w:fldChar w:fldCharType="end"/>
            </w:r>
            <w:r w:rsidRPr="005B649B">
              <w:rPr>
                <w:rStyle w:val="Hipervnculo"/>
              </w:rPr>
              <w:fldChar w:fldCharType="end"/>
            </w:r>
          </w:ins>
        </w:p>
        <w:p w14:paraId="21C3A7D1" w14:textId="69B00B94" w:rsidR="00931A7B" w:rsidRDefault="00931A7B">
          <w:pPr>
            <w:pStyle w:val="TDC3"/>
            <w:rPr>
              <w:ins w:id="633" w:author="Martinez De Hurtado Yela Fermin" w:date="2025-01-03T11:11:00Z" w16du:dateUtc="2025-01-03T10:11:00Z"/>
              <w:rFonts w:cstheme="minorBidi"/>
              <w:bCs w:val="0"/>
              <w:color w:val="auto"/>
              <w:kern w:val="2"/>
              <w:sz w:val="24"/>
              <w:szCs w:val="24"/>
              <w:lang w:val="es-ES" w:eastAsia="es-ES"/>
              <w14:ligatures w14:val="standardContextual"/>
            </w:rPr>
          </w:pPr>
          <w:ins w:id="63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Pr>
              <w:t>A.8.28.</w:t>
            </w:r>
            <w:r>
              <w:rPr>
                <w:rFonts w:cstheme="minorBidi"/>
                <w:bCs w:val="0"/>
                <w:color w:val="auto"/>
                <w:kern w:val="2"/>
                <w:sz w:val="24"/>
                <w:szCs w:val="24"/>
                <w:lang w:val="es-ES" w:eastAsia="es-ES"/>
                <w14:ligatures w14:val="standardContextual"/>
              </w:rPr>
              <w:tab/>
            </w:r>
            <w:r w:rsidRPr="005B649B">
              <w:rPr>
                <w:rStyle w:val="Hipervnculo"/>
              </w:rPr>
              <w:t>Research, development and innovation for direct air capture of CO2</w:t>
            </w:r>
            <w:r>
              <w:rPr>
                <w:webHidden/>
              </w:rPr>
              <w:tab/>
            </w:r>
            <w:r>
              <w:rPr>
                <w:webHidden/>
              </w:rPr>
              <w:fldChar w:fldCharType="begin"/>
            </w:r>
            <w:r>
              <w:rPr>
                <w:webHidden/>
              </w:rPr>
              <w:instrText xml:space="preserve"> PAGEREF _Toc186795253 \h </w:instrText>
            </w:r>
          </w:ins>
          <w:r>
            <w:rPr>
              <w:webHidden/>
            </w:rPr>
          </w:r>
          <w:r>
            <w:rPr>
              <w:webHidden/>
            </w:rPr>
            <w:fldChar w:fldCharType="separate"/>
          </w:r>
          <w:ins w:id="635" w:author="Martinez De Hurtado Yela Fermin" w:date="2025-01-03T11:11:00Z" w16du:dateUtc="2025-01-03T10:11:00Z">
            <w:r>
              <w:rPr>
                <w:webHidden/>
              </w:rPr>
              <w:t>209</w:t>
            </w:r>
            <w:r>
              <w:rPr>
                <w:webHidden/>
              </w:rPr>
              <w:fldChar w:fldCharType="end"/>
            </w:r>
            <w:r w:rsidRPr="005B649B">
              <w:rPr>
                <w:rStyle w:val="Hipervnculo"/>
              </w:rPr>
              <w:fldChar w:fldCharType="end"/>
            </w:r>
          </w:ins>
        </w:p>
        <w:p w14:paraId="6A09C23B" w14:textId="6E34A367" w:rsidR="00931A7B" w:rsidRDefault="00931A7B">
          <w:pPr>
            <w:pStyle w:val="TDC3"/>
            <w:rPr>
              <w:ins w:id="636" w:author="Martinez De Hurtado Yela Fermin" w:date="2025-01-03T11:11:00Z" w16du:dateUtc="2025-01-03T10:11:00Z"/>
              <w:rFonts w:cstheme="minorBidi"/>
              <w:bCs w:val="0"/>
              <w:color w:val="auto"/>
              <w:kern w:val="2"/>
              <w:sz w:val="24"/>
              <w:szCs w:val="24"/>
              <w:lang w:val="es-ES" w:eastAsia="es-ES"/>
              <w14:ligatures w14:val="standardContextual"/>
            </w:rPr>
          </w:pPr>
          <w:ins w:id="63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A.8.29.</w:t>
            </w:r>
            <w:r>
              <w:rPr>
                <w:rFonts w:cstheme="minorBidi"/>
                <w:bCs w:val="0"/>
                <w:color w:val="auto"/>
                <w:kern w:val="2"/>
                <w:sz w:val="24"/>
                <w:szCs w:val="24"/>
                <w:lang w:val="es-ES" w:eastAsia="es-ES"/>
                <w14:ligatures w14:val="standardContextual"/>
              </w:rPr>
              <w:tab/>
            </w:r>
            <w:r w:rsidRPr="005B649B">
              <w:rPr>
                <w:rStyle w:val="Hipervnculo"/>
                <w:lang w:eastAsia="en-GB"/>
              </w:rPr>
              <w:t>Repair, refurbishment and remanufacturing</w:t>
            </w:r>
            <w:r>
              <w:rPr>
                <w:webHidden/>
              </w:rPr>
              <w:tab/>
            </w:r>
            <w:r>
              <w:rPr>
                <w:webHidden/>
              </w:rPr>
              <w:fldChar w:fldCharType="begin"/>
            </w:r>
            <w:r>
              <w:rPr>
                <w:webHidden/>
              </w:rPr>
              <w:instrText xml:space="preserve"> PAGEREF _Toc186795254 \h </w:instrText>
            </w:r>
          </w:ins>
          <w:r>
            <w:rPr>
              <w:webHidden/>
            </w:rPr>
          </w:r>
          <w:r>
            <w:rPr>
              <w:webHidden/>
            </w:rPr>
            <w:fldChar w:fldCharType="separate"/>
          </w:r>
          <w:ins w:id="638" w:author="Martinez De Hurtado Yela Fermin" w:date="2025-01-03T11:11:00Z" w16du:dateUtc="2025-01-03T10:11:00Z">
            <w:r>
              <w:rPr>
                <w:webHidden/>
              </w:rPr>
              <w:t>210</w:t>
            </w:r>
            <w:r>
              <w:rPr>
                <w:webHidden/>
              </w:rPr>
              <w:fldChar w:fldCharType="end"/>
            </w:r>
            <w:r w:rsidRPr="005B649B">
              <w:rPr>
                <w:rStyle w:val="Hipervnculo"/>
              </w:rPr>
              <w:fldChar w:fldCharType="end"/>
            </w:r>
          </w:ins>
        </w:p>
        <w:p w14:paraId="136D5250" w14:textId="1C0414BF" w:rsidR="00931A7B" w:rsidRDefault="00931A7B">
          <w:pPr>
            <w:pStyle w:val="TDC3"/>
            <w:rPr>
              <w:ins w:id="639" w:author="Martinez De Hurtado Yela Fermin" w:date="2025-01-03T11:11:00Z" w16du:dateUtc="2025-01-03T10:11:00Z"/>
              <w:rFonts w:cstheme="minorBidi"/>
              <w:bCs w:val="0"/>
              <w:color w:val="auto"/>
              <w:kern w:val="2"/>
              <w:sz w:val="24"/>
              <w:szCs w:val="24"/>
              <w:lang w:val="es-ES" w:eastAsia="es-ES"/>
              <w14:ligatures w14:val="standardContextual"/>
            </w:rPr>
          </w:pPr>
          <w:ins w:id="64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A.8.30.</w:t>
            </w:r>
            <w:r>
              <w:rPr>
                <w:rFonts w:cstheme="minorBidi"/>
                <w:bCs w:val="0"/>
                <w:color w:val="auto"/>
                <w:kern w:val="2"/>
                <w:sz w:val="24"/>
                <w:szCs w:val="24"/>
                <w:lang w:val="es-ES" w:eastAsia="es-ES"/>
                <w14:ligatures w14:val="standardContextual"/>
              </w:rPr>
              <w:tab/>
            </w:r>
            <w:r w:rsidRPr="005B649B">
              <w:rPr>
                <w:rStyle w:val="Hipervnculo"/>
                <w:lang w:eastAsia="en-GB"/>
              </w:rPr>
              <w:t>Sale of spare parts</w:t>
            </w:r>
            <w:r>
              <w:rPr>
                <w:webHidden/>
              </w:rPr>
              <w:tab/>
            </w:r>
            <w:r>
              <w:rPr>
                <w:webHidden/>
              </w:rPr>
              <w:fldChar w:fldCharType="begin"/>
            </w:r>
            <w:r>
              <w:rPr>
                <w:webHidden/>
              </w:rPr>
              <w:instrText xml:space="preserve"> PAGEREF _Toc186795255 \h </w:instrText>
            </w:r>
          </w:ins>
          <w:r>
            <w:rPr>
              <w:webHidden/>
            </w:rPr>
          </w:r>
          <w:r>
            <w:rPr>
              <w:webHidden/>
            </w:rPr>
            <w:fldChar w:fldCharType="separate"/>
          </w:r>
          <w:ins w:id="641" w:author="Martinez De Hurtado Yela Fermin" w:date="2025-01-03T11:11:00Z" w16du:dateUtc="2025-01-03T10:11:00Z">
            <w:r>
              <w:rPr>
                <w:webHidden/>
              </w:rPr>
              <w:t>210</w:t>
            </w:r>
            <w:r>
              <w:rPr>
                <w:webHidden/>
              </w:rPr>
              <w:fldChar w:fldCharType="end"/>
            </w:r>
            <w:r w:rsidRPr="005B649B">
              <w:rPr>
                <w:rStyle w:val="Hipervnculo"/>
              </w:rPr>
              <w:fldChar w:fldCharType="end"/>
            </w:r>
          </w:ins>
        </w:p>
        <w:p w14:paraId="63FB8AB9" w14:textId="358A56AD" w:rsidR="00931A7B" w:rsidRDefault="00931A7B">
          <w:pPr>
            <w:pStyle w:val="TDC3"/>
            <w:rPr>
              <w:ins w:id="642" w:author="Martinez De Hurtado Yela Fermin" w:date="2025-01-03T11:11:00Z" w16du:dateUtc="2025-01-03T10:11:00Z"/>
              <w:rFonts w:cstheme="minorBidi"/>
              <w:bCs w:val="0"/>
              <w:color w:val="auto"/>
              <w:kern w:val="2"/>
              <w:sz w:val="24"/>
              <w:szCs w:val="24"/>
              <w:lang w:val="es-ES" w:eastAsia="es-ES"/>
              <w14:ligatures w14:val="standardContextual"/>
            </w:rPr>
          </w:pPr>
          <w:ins w:id="64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A.8.31.</w:t>
            </w:r>
            <w:r>
              <w:rPr>
                <w:rFonts w:cstheme="minorBidi"/>
                <w:bCs w:val="0"/>
                <w:color w:val="auto"/>
                <w:kern w:val="2"/>
                <w:sz w:val="24"/>
                <w:szCs w:val="24"/>
                <w:lang w:val="es-ES" w:eastAsia="es-ES"/>
                <w14:ligatures w14:val="standardContextual"/>
              </w:rPr>
              <w:tab/>
            </w:r>
            <w:r w:rsidRPr="005B649B">
              <w:rPr>
                <w:rStyle w:val="Hipervnculo"/>
                <w:lang w:eastAsia="en-GB"/>
              </w:rPr>
              <w:t>Preparation for re-use of end-of-life products and product components</w:t>
            </w:r>
            <w:r>
              <w:rPr>
                <w:webHidden/>
              </w:rPr>
              <w:tab/>
            </w:r>
            <w:r>
              <w:rPr>
                <w:webHidden/>
              </w:rPr>
              <w:fldChar w:fldCharType="begin"/>
            </w:r>
            <w:r>
              <w:rPr>
                <w:webHidden/>
              </w:rPr>
              <w:instrText xml:space="preserve"> PAGEREF _Toc186795256 \h </w:instrText>
            </w:r>
          </w:ins>
          <w:r>
            <w:rPr>
              <w:webHidden/>
            </w:rPr>
          </w:r>
          <w:r>
            <w:rPr>
              <w:webHidden/>
            </w:rPr>
            <w:fldChar w:fldCharType="separate"/>
          </w:r>
          <w:ins w:id="644" w:author="Martinez De Hurtado Yela Fermin" w:date="2025-01-03T11:11:00Z" w16du:dateUtc="2025-01-03T10:11:00Z">
            <w:r>
              <w:rPr>
                <w:webHidden/>
              </w:rPr>
              <w:t>211</w:t>
            </w:r>
            <w:r>
              <w:rPr>
                <w:webHidden/>
              </w:rPr>
              <w:fldChar w:fldCharType="end"/>
            </w:r>
            <w:r w:rsidRPr="005B649B">
              <w:rPr>
                <w:rStyle w:val="Hipervnculo"/>
              </w:rPr>
              <w:fldChar w:fldCharType="end"/>
            </w:r>
          </w:ins>
        </w:p>
        <w:p w14:paraId="4405B5DF" w14:textId="66B4D056" w:rsidR="00931A7B" w:rsidRDefault="00931A7B">
          <w:pPr>
            <w:pStyle w:val="TDC3"/>
            <w:rPr>
              <w:ins w:id="645" w:author="Martinez De Hurtado Yela Fermin" w:date="2025-01-03T11:11:00Z" w16du:dateUtc="2025-01-03T10:11:00Z"/>
              <w:rFonts w:cstheme="minorBidi"/>
              <w:bCs w:val="0"/>
              <w:color w:val="auto"/>
              <w:kern w:val="2"/>
              <w:sz w:val="24"/>
              <w:szCs w:val="24"/>
              <w:lang w:val="es-ES" w:eastAsia="es-ES"/>
              <w14:ligatures w14:val="standardContextual"/>
            </w:rPr>
          </w:pPr>
          <w:ins w:id="64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A.8.32.</w:t>
            </w:r>
            <w:r>
              <w:rPr>
                <w:rFonts w:cstheme="minorBidi"/>
                <w:bCs w:val="0"/>
                <w:color w:val="auto"/>
                <w:kern w:val="2"/>
                <w:sz w:val="24"/>
                <w:szCs w:val="24"/>
                <w:lang w:val="es-ES" w:eastAsia="es-ES"/>
                <w14:ligatures w14:val="standardContextual"/>
              </w:rPr>
              <w:tab/>
            </w:r>
            <w:r w:rsidRPr="005B649B">
              <w:rPr>
                <w:rStyle w:val="Hipervnculo"/>
                <w:lang w:eastAsia="en-GB"/>
              </w:rPr>
              <w:t>Sale of second-hand goods</w:t>
            </w:r>
            <w:r>
              <w:rPr>
                <w:webHidden/>
              </w:rPr>
              <w:tab/>
            </w:r>
            <w:r>
              <w:rPr>
                <w:webHidden/>
              </w:rPr>
              <w:fldChar w:fldCharType="begin"/>
            </w:r>
            <w:r>
              <w:rPr>
                <w:webHidden/>
              </w:rPr>
              <w:instrText xml:space="preserve"> PAGEREF _Toc186795257 \h </w:instrText>
            </w:r>
          </w:ins>
          <w:r>
            <w:rPr>
              <w:webHidden/>
            </w:rPr>
          </w:r>
          <w:r>
            <w:rPr>
              <w:webHidden/>
            </w:rPr>
            <w:fldChar w:fldCharType="separate"/>
          </w:r>
          <w:ins w:id="647" w:author="Martinez De Hurtado Yela Fermin" w:date="2025-01-03T11:11:00Z" w16du:dateUtc="2025-01-03T10:11:00Z">
            <w:r>
              <w:rPr>
                <w:webHidden/>
              </w:rPr>
              <w:t>212</w:t>
            </w:r>
            <w:r>
              <w:rPr>
                <w:webHidden/>
              </w:rPr>
              <w:fldChar w:fldCharType="end"/>
            </w:r>
            <w:r w:rsidRPr="005B649B">
              <w:rPr>
                <w:rStyle w:val="Hipervnculo"/>
              </w:rPr>
              <w:fldChar w:fldCharType="end"/>
            </w:r>
          </w:ins>
        </w:p>
        <w:p w14:paraId="2A1EFD9C" w14:textId="551040B9" w:rsidR="00931A7B" w:rsidRDefault="00931A7B">
          <w:pPr>
            <w:pStyle w:val="TDC3"/>
            <w:rPr>
              <w:ins w:id="648" w:author="Martinez De Hurtado Yela Fermin" w:date="2025-01-03T11:11:00Z" w16du:dateUtc="2025-01-03T10:11:00Z"/>
              <w:rFonts w:cstheme="minorBidi"/>
              <w:bCs w:val="0"/>
              <w:color w:val="auto"/>
              <w:kern w:val="2"/>
              <w:sz w:val="24"/>
              <w:szCs w:val="24"/>
              <w:lang w:val="es-ES" w:eastAsia="es-ES"/>
              <w14:ligatures w14:val="standardContextual"/>
            </w:rPr>
          </w:pPr>
          <w:ins w:id="64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A.8.33.</w:t>
            </w:r>
            <w:r>
              <w:rPr>
                <w:rFonts w:cstheme="minorBidi"/>
                <w:bCs w:val="0"/>
                <w:color w:val="auto"/>
                <w:kern w:val="2"/>
                <w:sz w:val="24"/>
                <w:szCs w:val="24"/>
                <w:lang w:val="es-ES" w:eastAsia="es-ES"/>
                <w14:ligatures w14:val="standardContextual"/>
              </w:rPr>
              <w:tab/>
            </w:r>
            <w:r w:rsidRPr="005B649B">
              <w:rPr>
                <w:rStyle w:val="Hipervnculo"/>
                <w:lang w:eastAsia="en-GB"/>
              </w:rPr>
              <w:t>Product-as-a-service and other circular use- and result-oriented service models</w:t>
            </w:r>
            <w:r>
              <w:rPr>
                <w:webHidden/>
              </w:rPr>
              <w:tab/>
            </w:r>
            <w:r>
              <w:rPr>
                <w:webHidden/>
              </w:rPr>
              <w:fldChar w:fldCharType="begin"/>
            </w:r>
            <w:r>
              <w:rPr>
                <w:webHidden/>
              </w:rPr>
              <w:instrText xml:space="preserve"> PAGEREF _Toc186795258 \h </w:instrText>
            </w:r>
          </w:ins>
          <w:r>
            <w:rPr>
              <w:webHidden/>
            </w:rPr>
          </w:r>
          <w:r>
            <w:rPr>
              <w:webHidden/>
            </w:rPr>
            <w:fldChar w:fldCharType="separate"/>
          </w:r>
          <w:ins w:id="650" w:author="Martinez De Hurtado Yela Fermin" w:date="2025-01-03T11:11:00Z" w16du:dateUtc="2025-01-03T10:11:00Z">
            <w:r>
              <w:rPr>
                <w:webHidden/>
              </w:rPr>
              <w:t>213</w:t>
            </w:r>
            <w:r>
              <w:rPr>
                <w:webHidden/>
              </w:rPr>
              <w:fldChar w:fldCharType="end"/>
            </w:r>
            <w:r w:rsidRPr="005B649B">
              <w:rPr>
                <w:rStyle w:val="Hipervnculo"/>
              </w:rPr>
              <w:fldChar w:fldCharType="end"/>
            </w:r>
          </w:ins>
        </w:p>
        <w:p w14:paraId="01F41C19" w14:textId="0C886335" w:rsidR="00931A7B" w:rsidRDefault="00931A7B">
          <w:pPr>
            <w:pStyle w:val="TDC3"/>
            <w:rPr>
              <w:ins w:id="651" w:author="Martinez De Hurtado Yela Fermin" w:date="2025-01-03T11:11:00Z" w16du:dateUtc="2025-01-03T10:11:00Z"/>
              <w:rFonts w:cstheme="minorBidi"/>
              <w:bCs w:val="0"/>
              <w:color w:val="auto"/>
              <w:kern w:val="2"/>
              <w:sz w:val="24"/>
              <w:szCs w:val="24"/>
              <w:lang w:val="es-ES" w:eastAsia="es-ES"/>
              <w14:ligatures w14:val="standardContextual"/>
            </w:rPr>
          </w:pPr>
          <w:ins w:id="65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"_Toc186795259"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A.8.34.</w:t>
            </w:r>
            <w:r>
              <w:rPr>
                <w:rFonts w:cstheme="minorBidi"/>
                <w:bCs w:val="0"/>
                <w:color w:val="auto"/>
                <w:kern w:val="2"/>
                <w:sz w:val="24"/>
                <w:szCs w:val="24"/>
                <w:lang w:val="es-ES" w:eastAsia="es-ES"/>
                <w14:ligatures w14:val="standardContextual"/>
              </w:rPr>
              <w:tab/>
            </w:r>
            <w:r w:rsidRPr="005B649B">
              <w:rPr>
                <w:rStyle w:val="Hipervnculo"/>
              </w:rPr>
              <w:t>Marketplace</w:t>
            </w:r>
            <w:r w:rsidRPr="005B649B">
              <w:rPr>
                <w:rStyle w:val="Hipervnculo"/>
                <w:lang w:eastAsia="en-GB"/>
              </w:rPr>
              <w:t xml:space="preserve"> for the trade of second-hand goods for reuse</w:t>
            </w:r>
            <w:r>
              <w:rPr>
                <w:webHidden/>
              </w:rPr>
              <w:tab/>
            </w:r>
            <w:r>
              <w:rPr>
                <w:webHidden/>
              </w:rPr>
              <w:fldChar w:fldCharType="begin"/>
            </w:r>
            <w:r>
              <w:rPr>
                <w:webHidden/>
              </w:rPr>
              <w:instrText xml:space="preserve"> PAGEREF _Toc186795259 \h </w:instrText>
            </w:r>
          </w:ins>
          <w:r>
            <w:rPr>
              <w:webHidden/>
            </w:rPr>
          </w:r>
          <w:r>
            <w:rPr>
              <w:webHidden/>
            </w:rPr>
            <w:fldChar w:fldCharType="separate"/>
          </w:r>
          <w:ins w:id="653" w:author="Martinez De Hurtado Yela Fermin" w:date="2025-01-03T11:11:00Z" w16du:dateUtc="2025-01-03T10:11:00Z">
            <w:r>
              <w:rPr>
                <w:webHidden/>
              </w:rPr>
              <w:t>214</w:t>
            </w:r>
            <w:r>
              <w:rPr>
                <w:webHidden/>
              </w:rPr>
              <w:fldChar w:fldCharType="end"/>
            </w:r>
            <w:r w:rsidRPr="005B649B">
              <w:rPr>
                <w:rStyle w:val="Hipervnculo"/>
              </w:rPr>
              <w:fldChar w:fldCharType="end"/>
            </w:r>
          </w:ins>
        </w:p>
        <w:p w14:paraId="0CE69712" w14:textId="751E8110" w:rsidR="00931A7B" w:rsidRDefault="00931A7B">
          <w:pPr>
            <w:pStyle w:val="TDC3"/>
            <w:rPr>
              <w:ins w:id="654" w:author="Martinez De Hurtado Yela Fermin" w:date="2025-01-03T11:11:00Z" w16du:dateUtc="2025-01-03T10:11:00Z"/>
              <w:rFonts w:cstheme="minorBidi"/>
              <w:bCs w:val="0"/>
              <w:color w:val="auto"/>
              <w:kern w:val="2"/>
              <w:sz w:val="24"/>
              <w:szCs w:val="24"/>
              <w:lang w:val="es-ES" w:eastAsia="es-ES"/>
              <w14:ligatures w14:val="standardContextual"/>
            </w:rPr>
          </w:pPr>
          <w:ins w:id="65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A.8.35.</w:t>
            </w:r>
            <w:r>
              <w:rPr>
                <w:rFonts w:cstheme="minorBidi"/>
                <w:bCs w:val="0"/>
                <w:color w:val="auto"/>
                <w:kern w:val="2"/>
                <w:sz w:val="24"/>
                <w:szCs w:val="24"/>
                <w:lang w:val="es-ES" w:eastAsia="es-ES"/>
                <w14:ligatures w14:val="standardContextual"/>
              </w:rPr>
              <w:tab/>
            </w:r>
            <w:r w:rsidRPr="005B649B">
              <w:rPr>
                <w:rStyle w:val="Hipervnculo"/>
              </w:rPr>
              <w:t>Manufacture of electrical and electronic equipment contribution to circular economy</w:t>
            </w:r>
            <w:r>
              <w:rPr>
                <w:webHidden/>
              </w:rPr>
              <w:tab/>
            </w:r>
            <w:r>
              <w:rPr>
                <w:webHidden/>
              </w:rPr>
              <w:fldChar w:fldCharType="begin"/>
            </w:r>
            <w:r>
              <w:rPr>
                <w:webHidden/>
              </w:rPr>
              <w:instrText xml:space="preserve"> PAGEREF _Toc186795260 \h </w:instrText>
            </w:r>
          </w:ins>
          <w:r>
            <w:rPr>
              <w:webHidden/>
            </w:rPr>
          </w:r>
          <w:r>
            <w:rPr>
              <w:webHidden/>
            </w:rPr>
            <w:fldChar w:fldCharType="separate"/>
          </w:r>
          <w:ins w:id="656" w:author="Martinez De Hurtado Yela Fermin" w:date="2025-01-03T11:11:00Z" w16du:dateUtc="2025-01-03T10:11:00Z">
            <w:r>
              <w:rPr>
                <w:webHidden/>
              </w:rPr>
              <w:t>214</w:t>
            </w:r>
            <w:r>
              <w:rPr>
                <w:webHidden/>
              </w:rPr>
              <w:fldChar w:fldCharType="end"/>
            </w:r>
            <w:r w:rsidRPr="005B649B">
              <w:rPr>
                <w:rStyle w:val="Hipervnculo"/>
              </w:rPr>
              <w:fldChar w:fldCharType="end"/>
            </w:r>
          </w:ins>
        </w:p>
        <w:p w14:paraId="053E328F" w14:textId="0E006EA2" w:rsidR="00931A7B" w:rsidRDefault="00931A7B">
          <w:pPr>
            <w:pStyle w:val="TDC3"/>
            <w:rPr>
              <w:ins w:id="657" w:author="Martinez De Hurtado Yela Fermin" w:date="2025-01-03T11:11:00Z" w16du:dateUtc="2025-01-03T10:11:00Z"/>
              <w:rFonts w:cstheme="minorBidi"/>
              <w:bCs w:val="0"/>
              <w:color w:val="auto"/>
              <w:kern w:val="2"/>
              <w:sz w:val="24"/>
              <w:szCs w:val="24"/>
              <w:lang w:val="es-ES" w:eastAsia="es-ES"/>
              <w14:ligatures w14:val="standardContextual"/>
            </w:rPr>
          </w:pPr>
          <w:ins w:id="65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A.8.36.</w:t>
            </w:r>
            <w:r>
              <w:rPr>
                <w:rFonts w:cstheme="minorBidi"/>
                <w:bCs w:val="0"/>
                <w:color w:val="auto"/>
                <w:kern w:val="2"/>
                <w:sz w:val="24"/>
                <w:szCs w:val="24"/>
                <w:lang w:val="es-ES" w:eastAsia="es-ES"/>
                <w14:ligatures w14:val="standardContextual"/>
              </w:rPr>
              <w:tab/>
            </w:r>
            <w:r w:rsidRPr="005B649B">
              <w:rPr>
                <w:rStyle w:val="Hipervnculo"/>
              </w:rPr>
              <w:t>Terminology definition</w:t>
            </w:r>
            <w:r>
              <w:rPr>
                <w:webHidden/>
              </w:rPr>
              <w:tab/>
            </w:r>
            <w:r>
              <w:rPr>
                <w:webHidden/>
              </w:rPr>
              <w:fldChar w:fldCharType="begin"/>
            </w:r>
            <w:r>
              <w:rPr>
                <w:webHidden/>
              </w:rPr>
              <w:instrText xml:space="preserve"> PAGEREF _Toc186795261 \h </w:instrText>
            </w:r>
          </w:ins>
          <w:r>
            <w:rPr>
              <w:webHidden/>
            </w:rPr>
          </w:r>
          <w:r>
            <w:rPr>
              <w:webHidden/>
            </w:rPr>
            <w:fldChar w:fldCharType="separate"/>
          </w:r>
          <w:ins w:id="659" w:author="Martinez De Hurtado Yela Fermin" w:date="2025-01-03T11:11:00Z" w16du:dateUtc="2025-01-03T10:11:00Z">
            <w:r>
              <w:rPr>
                <w:webHidden/>
              </w:rPr>
              <w:t>218</w:t>
            </w:r>
            <w:r>
              <w:rPr>
                <w:webHidden/>
              </w:rPr>
              <w:fldChar w:fldCharType="end"/>
            </w:r>
            <w:r w:rsidRPr="005B649B">
              <w:rPr>
                <w:rStyle w:val="Hipervnculo"/>
              </w:rPr>
              <w:fldChar w:fldCharType="end"/>
            </w:r>
          </w:ins>
        </w:p>
        <w:p w14:paraId="3E265814" w14:textId="7BB2F854" w:rsidR="00931A7B" w:rsidRPr="00C65A3D" w:rsidRDefault="00931A7B">
          <w:pPr>
            <w:pStyle w:val="TDC2"/>
            <w:rPr>
              <w:ins w:id="660" w:author="Martinez De Hurtado Yela Fermin" w:date="2025-01-03T11:11:00Z" w16du:dateUtc="2025-01-03T10:11:00Z"/>
              <w:rFonts w:cstheme="minorBidi"/>
              <w:b/>
              <w:bCs w:val="0"/>
              <w:color w:val="auto"/>
              <w:kern w:val="2"/>
              <w:sz w:val="24"/>
              <w:szCs w:val="24"/>
              <w:lang w:val="es-ES" w:eastAsia="es-ES"/>
              <w14:ligatures w14:val="standardContextual"/>
              <w:rPrChange w:id="661" w:author="Martinez De Hurtado Yela Fermin" w:date="2025-01-03T11:21:00Z" w16du:dateUtc="2025-01-03T10:21:00Z">
                <w:rPr>
                  <w:ins w:id="662"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663" w:author="Martinez De Hurtado Yela Fermin" w:date="2025-01-03T11:11:00Z" w16du:dateUtc="2025-01-03T10:11:00Z">
            <w:r w:rsidRPr="00C65A3D">
              <w:rPr>
                <w:rStyle w:val="Hipervnculo"/>
                <w:b/>
                <w:bCs w:val="0"/>
                <w:rPrChange w:id="664" w:author="Martinez De Hurtado Yela Fermin" w:date="2025-01-03T11:21:00Z" w16du:dateUtc="2025-01-03T10:21:00Z">
                  <w:rPr>
                    <w:rStyle w:val="Hipervnculo"/>
                  </w:rPr>
                </w:rPrChange>
              </w:rPr>
              <w:fldChar w:fldCharType="begin"/>
            </w:r>
            <w:r w:rsidRPr="00C65A3D">
              <w:rPr>
                <w:rStyle w:val="Hipervnculo"/>
                <w:b/>
                <w:bCs w:val="0"/>
                <w:rPrChange w:id="665" w:author="Martinez De Hurtado Yela Fermin" w:date="2025-01-03T11:21:00Z" w16du:dateUtc="2025-01-03T10:21:00Z">
                  <w:rPr>
                    <w:rStyle w:val="Hipervnculo"/>
                  </w:rPr>
                </w:rPrChange>
              </w:rPr>
              <w:instrText xml:space="preserve"> </w:instrText>
            </w:r>
            <w:r w:rsidRPr="00C65A3D">
              <w:rPr>
                <w:b/>
                <w:bCs w:val="0"/>
                <w:rPrChange w:id="666" w:author="Martinez De Hurtado Yela Fermin" w:date="2025-01-03T11:21:00Z" w16du:dateUtc="2025-01-03T10:21:00Z">
                  <w:rPr/>
                </w:rPrChange>
              </w:rPr>
              <w:instrText>HYPERLINK \l "_Toc186795262"</w:instrText>
            </w:r>
            <w:r w:rsidRPr="00C65A3D">
              <w:rPr>
                <w:rStyle w:val="Hipervnculo"/>
                <w:b/>
                <w:bCs w:val="0"/>
                <w:rPrChange w:id="667" w:author="Martinez De Hurtado Yela Fermin" w:date="2025-01-03T11:21:00Z" w16du:dateUtc="2025-01-03T10:21:00Z">
                  <w:rPr>
                    <w:rStyle w:val="Hipervnculo"/>
                  </w:rPr>
                </w:rPrChange>
              </w:rPr>
              <w:instrText xml:space="preserve"> </w:instrText>
            </w:r>
            <w:r w:rsidRPr="0047714D">
              <w:rPr>
                <w:rStyle w:val="Hipervnculo"/>
                <w:b/>
                <w:bCs w:val="0"/>
              </w:rPr>
            </w:r>
            <w:r w:rsidRPr="00C65A3D">
              <w:rPr>
                <w:rStyle w:val="Hipervnculo"/>
                <w:b/>
                <w:bCs w:val="0"/>
                <w:rPrChange w:id="668" w:author="Martinez De Hurtado Yela Fermin" w:date="2025-01-03T11:21:00Z" w16du:dateUtc="2025-01-03T10:21:00Z">
                  <w:rPr>
                    <w:rStyle w:val="Hipervnculo"/>
                  </w:rPr>
                </w:rPrChange>
              </w:rPr>
              <w:fldChar w:fldCharType="separate"/>
            </w:r>
            <w:r w:rsidRPr="00C65A3D">
              <w:rPr>
                <w:rStyle w:val="Hipervnculo"/>
                <w:b/>
                <w:bCs w:val="0"/>
                <w:rPrChange w:id="669" w:author="Martinez De Hurtado Yela Fermin" w:date="2025-01-03T11:21:00Z" w16du:dateUtc="2025-01-03T10:21:00Z">
                  <w:rPr>
                    <w:rStyle w:val="Hipervnculo"/>
                  </w:rPr>
                </w:rPrChange>
              </w:rPr>
              <w:t>A.9.</w:t>
            </w:r>
            <w:r w:rsidRPr="00C65A3D">
              <w:rPr>
                <w:rFonts w:cstheme="minorBidi"/>
                <w:b/>
                <w:bCs w:val="0"/>
                <w:color w:val="auto"/>
                <w:kern w:val="2"/>
                <w:sz w:val="24"/>
                <w:szCs w:val="24"/>
                <w:lang w:val="es-ES" w:eastAsia="es-ES"/>
                <w14:ligatures w14:val="standardContextual"/>
                <w:rPrChange w:id="670" w:author="Martinez De Hurtado Yela Fermin" w:date="2025-01-03T11:21:00Z" w16du:dateUtc="2025-01-03T10:21:00Z">
                  <w:rPr>
                    <w:rFonts w:cstheme="minorBidi"/>
                    <w:bCs w:val="0"/>
                    <w:color w:val="auto"/>
                    <w:kern w:val="2"/>
                    <w:sz w:val="24"/>
                    <w:szCs w:val="24"/>
                    <w:lang w:val="es-ES" w:eastAsia="es-ES"/>
                    <w14:ligatures w14:val="standardContextual"/>
                  </w:rPr>
                </w:rPrChange>
              </w:rPr>
              <w:tab/>
            </w:r>
            <w:r w:rsidRPr="00C65A3D">
              <w:rPr>
                <w:rStyle w:val="Hipervnculo"/>
                <w:b/>
                <w:bCs w:val="0"/>
                <w:rPrChange w:id="671" w:author="Martinez De Hurtado Yela Fermin" w:date="2025-01-03T11:21:00Z" w16du:dateUtc="2025-01-03T10:21:00Z">
                  <w:rPr>
                    <w:rStyle w:val="Hipervnculo"/>
                  </w:rPr>
                </w:rPrChange>
              </w:rPr>
              <w:t>Accommodation Activities</w:t>
            </w:r>
            <w:r w:rsidRPr="00C65A3D">
              <w:rPr>
                <w:b/>
                <w:bCs w:val="0"/>
                <w:webHidden/>
                <w:rPrChange w:id="672" w:author="Martinez De Hurtado Yela Fermin" w:date="2025-01-03T11:21:00Z" w16du:dateUtc="2025-01-03T10:21:00Z">
                  <w:rPr>
                    <w:webHidden/>
                  </w:rPr>
                </w:rPrChange>
              </w:rPr>
              <w:tab/>
            </w:r>
            <w:r w:rsidRPr="00C65A3D">
              <w:rPr>
                <w:b/>
                <w:bCs w:val="0"/>
                <w:webHidden/>
                <w:rPrChange w:id="673" w:author="Martinez De Hurtado Yela Fermin" w:date="2025-01-03T11:21:00Z" w16du:dateUtc="2025-01-03T10:21:00Z">
                  <w:rPr>
                    <w:webHidden/>
                  </w:rPr>
                </w:rPrChange>
              </w:rPr>
              <w:fldChar w:fldCharType="begin"/>
            </w:r>
            <w:r w:rsidRPr="00C65A3D">
              <w:rPr>
                <w:b/>
                <w:bCs w:val="0"/>
                <w:webHidden/>
                <w:rPrChange w:id="674" w:author="Martinez De Hurtado Yela Fermin" w:date="2025-01-03T11:21:00Z" w16du:dateUtc="2025-01-03T10:21:00Z">
                  <w:rPr>
                    <w:webHidden/>
                  </w:rPr>
                </w:rPrChange>
              </w:rPr>
              <w:instrText xml:space="preserve"> PAGEREF _Toc186795262 \h </w:instrText>
            </w:r>
          </w:ins>
          <w:r w:rsidRPr="0047714D">
            <w:rPr>
              <w:b/>
              <w:bCs w:val="0"/>
              <w:webHidden/>
            </w:rPr>
          </w:r>
          <w:r w:rsidRPr="00C65A3D">
            <w:rPr>
              <w:b/>
              <w:bCs w:val="0"/>
              <w:webHidden/>
              <w:rPrChange w:id="675" w:author="Martinez De Hurtado Yela Fermin" w:date="2025-01-03T11:21:00Z" w16du:dateUtc="2025-01-03T10:21:00Z">
                <w:rPr>
                  <w:webHidden/>
                </w:rPr>
              </w:rPrChange>
            </w:rPr>
            <w:fldChar w:fldCharType="separate"/>
          </w:r>
          <w:ins w:id="676" w:author="Martinez De Hurtado Yela Fermin" w:date="2025-01-03T11:11:00Z" w16du:dateUtc="2025-01-03T10:11:00Z">
            <w:r w:rsidRPr="00C65A3D">
              <w:rPr>
                <w:b/>
                <w:bCs w:val="0"/>
                <w:webHidden/>
                <w:rPrChange w:id="677" w:author="Martinez De Hurtado Yela Fermin" w:date="2025-01-03T11:21:00Z" w16du:dateUtc="2025-01-03T10:21:00Z">
                  <w:rPr>
                    <w:webHidden/>
                  </w:rPr>
                </w:rPrChange>
              </w:rPr>
              <w:t>222</w:t>
            </w:r>
            <w:r w:rsidRPr="00C65A3D">
              <w:rPr>
                <w:b/>
                <w:bCs w:val="0"/>
                <w:webHidden/>
                <w:rPrChange w:id="678" w:author="Martinez De Hurtado Yela Fermin" w:date="2025-01-03T11:21:00Z" w16du:dateUtc="2025-01-03T10:21:00Z">
                  <w:rPr>
                    <w:webHidden/>
                  </w:rPr>
                </w:rPrChange>
              </w:rPr>
              <w:fldChar w:fldCharType="end"/>
            </w:r>
            <w:r w:rsidRPr="00C65A3D">
              <w:rPr>
                <w:rStyle w:val="Hipervnculo"/>
                <w:b/>
                <w:bCs w:val="0"/>
                <w:rPrChange w:id="679" w:author="Martinez De Hurtado Yela Fermin" w:date="2025-01-03T11:21:00Z" w16du:dateUtc="2025-01-03T10:21:00Z">
                  <w:rPr>
                    <w:rStyle w:val="Hipervnculo"/>
                  </w:rPr>
                </w:rPrChange>
              </w:rPr>
              <w:fldChar w:fldCharType="end"/>
            </w:r>
          </w:ins>
        </w:p>
        <w:p w14:paraId="600DD46E" w14:textId="234939CA" w:rsidR="00931A7B" w:rsidRDefault="00931A7B">
          <w:pPr>
            <w:pStyle w:val="TDC3"/>
            <w:rPr>
              <w:ins w:id="680" w:author="Martinez De Hurtado Yela Fermin" w:date="2025-01-03T11:11:00Z" w16du:dateUtc="2025-01-03T10:11:00Z"/>
              <w:rFonts w:cstheme="minorBidi"/>
              <w:bCs w:val="0"/>
              <w:color w:val="auto"/>
              <w:kern w:val="2"/>
              <w:sz w:val="24"/>
              <w:szCs w:val="24"/>
              <w:lang w:val="es-ES" w:eastAsia="es-ES"/>
              <w14:ligatures w14:val="standardContextual"/>
            </w:rPr>
          </w:pPr>
          <w:ins w:id="68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eastAsia="en-GB"/>
              </w:rPr>
              <w:t>A.9.1.</w:t>
            </w:r>
            <w:r>
              <w:rPr>
                <w:rFonts w:cstheme="minorBidi"/>
                <w:bCs w:val="0"/>
                <w:color w:val="auto"/>
                <w:kern w:val="2"/>
                <w:sz w:val="24"/>
                <w:szCs w:val="24"/>
                <w:lang w:val="es-ES" w:eastAsia="es-ES"/>
                <w14:ligatures w14:val="standardContextual"/>
              </w:rPr>
              <w:tab/>
            </w:r>
            <w:r w:rsidRPr="005B649B">
              <w:rPr>
                <w:rStyle w:val="Hipervnculo"/>
                <w:lang w:eastAsia="en-GB"/>
              </w:rPr>
              <w:t>Hotels, holiday, camping grounds and similar accommodation</w:t>
            </w:r>
            <w:r>
              <w:rPr>
                <w:webHidden/>
              </w:rPr>
              <w:tab/>
            </w:r>
            <w:r>
              <w:rPr>
                <w:webHidden/>
              </w:rPr>
              <w:fldChar w:fldCharType="begin"/>
            </w:r>
            <w:r>
              <w:rPr>
                <w:webHidden/>
              </w:rPr>
              <w:instrText xml:space="preserve"> PAGEREF _Toc186795263 \h </w:instrText>
            </w:r>
          </w:ins>
          <w:r>
            <w:rPr>
              <w:webHidden/>
            </w:rPr>
          </w:r>
          <w:r>
            <w:rPr>
              <w:webHidden/>
            </w:rPr>
            <w:fldChar w:fldCharType="separate"/>
          </w:r>
          <w:ins w:id="682" w:author="Martinez De Hurtado Yela Fermin" w:date="2025-01-03T11:11:00Z" w16du:dateUtc="2025-01-03T10:11:00Z">
            <w:r>
              <w:rPr>
                <w:webHidden/>
              </w:rPr>
              <w:t>223</w:t>
            </w:r>
            <w:r>
              <w:rPr>
                <w:webHidden/>
              </w:rPr>
              <w:fldChar w:fldCharType="end"/>
            </w:r>
            <w:r w:rsidRPr="005B649B">
              <w:rPr>
                <w:rStyle w:val="Hipervnculo"/>
              </w:rPr>
              <w:fldChar w:fldCharType="end"/>
            </w:r>
          </w:ins>
        </w:p>
        <w:p w14:paraId="0D9B58C1" w14:textId="5B12F5D8" w:rsidR="00931A7B" w:rsidRPr="00C65A3D" w:rsidRDefault="00931A7B">
          <w:pPr>
            <w:pStyle w:val="TDC2"/>
            <w:rPr>
              <w:ins w:id="683" w:author="Martinez De Hurtado Yela Fermin" w:date="2025-01-03T11:11:00Z" w16du:dateUtc="2025-01-03T10:11:00Z"/>
              <w:rFonts w:cstheme="minorBidi"/>
              <w:b/>
              <w:bCs w:val="0"/>
              <w:color w:val="auto"/>
              <w:kern w:val="2"/>
              <w:sz w:val="24"/>
              <w:szCs w:val="24"/>
              <w:lang w:val="es-ES" w:eastAsia="es-ES"/>
              <w14:ligatures w14:val="standardContextual"/>
              <w:rPrChange w:id="684" w:author="Martinez De Hurtado Yela Fermin" w:date="2025-01-03T11:21:00Z" w16du:dateUtc="2025-01-03T10:21:00Z">
                <w:rPr>
                  <w:ins w:id="685"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686" w:author="Martinez De Hurtado Yela Fermin" w:date="2025-01-03T11:11:00Z" w16du:dateUtc="2025-01-03T10:11:00Z">
            <w:r w:rsidRPr="00C65A3D">
              <w:rPr>
                <w:rStyle w:val="Hipervnculo"/>
                <w:b/>
                <w:bCs w:val="0"/>
                <w:rPrChange w:id="687" w:author="Martinez De Hurtado Yela Fermin" w:date="2025-01-03T11:21:00Z" w16du:dateUtc="2025-01-03T10:21:00Z">
                  <w:rPr>
                    <w:rStyle w:val="Hipervnculo"/>
                  </w:rPr>
                </w:rPrChange>
              </w:rPr>
              <w:fldChar w:fldCharType="begin"/>
            </w:r>
            <w:r w:rsidRPr="00C65A3D">
              <w:rPr>
                <w:rStyle w:val="Hipervnculo"/>
                <w:b/>
                <w:bCs w:val="0"/>
                <w:rPrChange w:id="688" w:author="Martinez De Hurtado Yela Fermin" w:date="2025-01-03T11:21:00Z" w16du:dateUtc="2025-01-03T10:21:00Z">
                  <w:rPr>
                    <w:rStyle w:val="Hipervnculo"/>
                  </w:rPr>
                </w:rPrChange>
              </w:rPr>
              <w:instrText xml:space="preserve"> </w:instrText>
            </w:r>
            <w:r w:rsidRPr="00C65A3D">
              <w:rPr>
                <w:b/>
                <w:bCs w:val="0"/>
                <w:rPrChange w:id="689" w:author="Martinez De Hurtado Yela Fermin" w:date="2025-01-03T11:21:00Z" w16du:dateUtc="2025-01-03T10:21:00Z">
                  <w:rPr/>
                </w:rPrChange>
              </w:rPr>
              <w:instrText>HYPERLINK \l "_Toc186795264"</w:instrText>
            </w:r>
            <w:r w:rsidRPr="00C65A3D">
              <w:rPr>
                <w:rStyle w:val="Hipervnculo"/>
                <w:b/>
                <w:bCs w:val="0"/>
                <w:rPrChange w:id="690" w:author="Martinez De Hurtado Yela Fermin" w:date="2025-01-03T11:21:00Z" w16du:dateUtc="2025-01-03T10:21:00Z">
                  <w:rPr>
                    <w:rStyle w:val="Hipervnculo"/>
                  </w:rPr>
                </w:rPrChange>
              </w:rPr>
              <w:instrText xml:space="preserve"> </w:instrText>
            </w:r>
            <w:r w:rsidRPr="0047714D">
              <w:rPr>
                <w:rStyle w:val="Hipervnculo"/>
                <w:b/>
                <w:bCs w:val="0"/>
              </w:rPr>
            </w:r>
            <w:r w:rsidRPr="00C65A3D">
              <w:rPr>
                <w:rStyle w:val="Hipervnculo"/>
                <w:b/>
                <w:bCs w:val="0"/>
                <w:rPrChange w:id="691" w:author="Martinez De Hurtado Yela Fermin" w:date="2025-01-03T11:21:00Z" w16du:dateUtc="2025-01-03T10:21:00Z">
                  <w:rPr>
                    <w:rStyle w:val="Hipervnculo"/>
                  </w:rPr>
                </w:rPrChange>
              </w:rPr>
              <w:fldChar w:fldCharType="separate"/>
            </w:r>
            <w:r w:rsidRPr="00C65A3D">
              <w:rPr>
                <w:rStyle w:val="Hipervnculo"/>
                <w:b/>
                <w:bCs w:val="0"/>
                <w:rPrChange w:id="692" w:author="Martinez De Hurtado Yela Fermin" w:date="2025-01-03T11:21:00Z" w16du:dateUtc="2025-01-03T10:21:00Z">
                  <w:rPr>
                    <w:rStyle w:val="Hipervnculo"/>
                  </w:rPr>
                </w:rPrChange>
              </w:rPr>
              <w:t>A.10.</w:t>
            </w:r>
            <w:r w:rsidRPr="00C65A3D">
              <w:rPr>
                <w:rFonts w:cstheme="minorBidi"/>
                <w:b/>
                <w:bCs w:val="0"/>
                <w:color w:val="auto"/>
                <w:kern w:val="2"/>
                <w:sz w:val="24"/>
                <w:szCs w:val="24"/>
                <w:lang w:val="es-ES" w:eastAsia="es-ES"/>
                <w14:ligatures w14:val="standardContextual"/>
                <w:rPrChange w:id="693" w:author="Martinez De Hurtado Yela Fermin" w:date="2025-01-03T11:21:00Z" w16du:dateUtc="2025-01-03T10:21:00Z">
                  <w:rPr>
                    <w:rFonts w:cstheme="minorBidi"/>
                    <w:bCs w:val="0"/>
                    <w:color w:val="auto"/>
                    <w:kern w:val="2"/>
                    <w:sz w:val="24"/>
                    <w:szCs w:val="24"/>
                    <w:lang w:val="es-ES" w:eastAsia="es-ES"/>
                    <w14:ligatures w14:val="standardContextual"/>
                  </w:rPr>
                </w:rPrChange>
              </w:rPr>
              <w:tab/>
            </w:r>
            <w:r w:rsidRPr="00C65A3D">
              <w:rPr>
                <w:rStyle w:val="Hipervnculo"/>
                <w:b/>
                <w:bCs w:val="0"/>
                <w:rPrChange w:id="694" w:author="Martinez De Hurtado Yela Fermin" w:date="2025-01-03T11:21:00Z" w16du:dateUtc="2025-01-03T10:21:00Z">
                  <w:rPr>
                    <w:rStyle w:val="Hipervnculo"/>
                  </w:rPr>
                </w:rPrChange>
              </w:rPr>
              <w:t>Information and Communication</w:t>
            </w:r>
            <w:r w:rsidRPr="00C65A3D">
              <w:rPr>
                <w:b/>
                <w:bCs w:val="0"/>
                <w:webHidden/>
                <w:rPrChange w:id="695" w:author="Martinez De Hurtado Yela Fermin" w:date="2025-01-03T11:21:00Z" w16du:dateUtc="2025-01-03T10:21:00Z">
                  <w:rPr>
                    <w:webHidden/>
                  </w:rPr>
                </w:rPrChange>
              </w:rPr>
              <w:tab/>
            </w:r>
            <w:r w:rsidRPr="00C65A3D">
              <w:rPr>
                <w:b/>
                <w:bCs w:val="0"/>
                <w:webHidden/>
                <w:rPrChange w:id="696" w:author="Martinez De Hurtado Yela Fermin" w:date="2025-01-03T11:21:00Z" w16du:dateUtc="2025-01-03T10:21:00Z">
                  <w:rPr>
                    <w:webHidden/>
                  </w:rPr>
                </w:rPrChange>
              </w:rPr>
              <w:fldChar w:fldCharType="begin"/>
            </w:r>
            <w:r w:rsidRPr="00C65A3D">
              <w:rPr>
                <w:b/>
                <w:bCs w:val="0"/>
                <w:webHidden/>
                <w:rPrChange w:id="697" w:author="Martinez De Hurtado Yela Fermin" w:date="2025-01-03T11:21:00Z" w16du:dateUtc="2025-01-03T10:21:00Z">
                  <w:rPr>
                    <w:webHidden/>
                  </w:rPr>
                </w:rPrChange>
              </w:rPr>
              <w:instrText xml:space="preserve"> PAGEREF _Toc186795264 \h </w:instrText>
            </w:r>
          </w:ins>
          <w:r w:rsidRPr="0047714D">
            <w:rPr>
              <w:b/>
              <w:bCs w:val="0"/>
              <w:webHidden/>
            </w:rPr>
          </w:r>
          <w:r w:rsidRPr="00C65A3D">
            <w:rPr>
              <w:b/>
              <w:bCs w:val="0"/>
              <w:webHidden/>
              <w:rPrChange w:id="698" w:author="Martinez De Hurtado Yela Fermin" w:date="2025-01-03T11:21:00Z" w16du:dateUtc="2025-01-03T10:21:00Z">
                <w:rPr>
                  <w:webHidden/>
                </w:rPr>
              </w:rPrChange>
            </w:rPr>
            <w:fldChar w:fldCharType="separate"/>
          </w:r>
          <w:ins w:id="699" w:author="Martinez De Hurtado Yela Fermin" w:date="2025-01-03T11:11:00Z" w16du:dateUtc="2025-01-03T10:11:00Z">
            <w:r w:rsidRPr="00C65A3D">
              <w:rPr>
                <w:b/>
                <w:bCs w:val="0"/>
                <w:webHidden/>
                <w:rPrChange w:id="700" w:author="Martinez De Hurtado Yela Fermin" w:date="2025-01-03T11:21:00Z" w16du:dateUtc="2025-01-03T10:21:00Z">
                  <w:rPr>
                    <w:webHidden/>
                  </w:rPr>
                </w:rPrChange>
              </w:rPr>
              <w:t>228</w:t>
            </w:r>
            <w:r w:rsidRPr="00C65A3D">
              <w:rPr>
                <w:b/>
                <w:bCs w:val="0"/>
                <w:webHidden/>
                <w:rPrChange w:id="701" w:author="Martinez De Hurtado Yela Fermin" w:date="2025-01-03T11:21:00Z" w16du:dateUtc="2025-01-03T10:21:00Z">
                  <w:rPr>
                    <w:webHidden/>
                  </w:rPr>
                </w:rPrChange>
              </w:rPr>
              <w:fldChar w:fldCharType="end"/>
            </w:r>
            <w:r w:rsidRPr="00C65A3D">
              <w:rPr>
                <w:rStyle w:val="Hipervnculo"/>
                <w:b/>
                <w:bCs w:val="0"/>
                <w:rPrChange w:id="702" w:author="Martinez De Hurtado Yela Fermin" w:date="2025-01-03T11:21:00Z" w16du:dateUtc="2025-01-03T10:21:00Z">
                  <w:rPr>
                    <w:rStyle w:val="Hipervnculo"/>
                  </w:rPr>
                </w:rPrChange>
              </w:rPr>
              <w:fldChar w:fldCharType="end"/>
            </w:r>
          </w:ins>
        </w:p>
        <w:p w14:paraId="1BA8A0F5" w14:textId="440D09F3" w:rsidR="00931A7B" w:rsidRDefault="00931A7B">
          <w:pPr>
            <w:pStyle w:val="TDC3"/>
            <w:rPr>
              <w:ins w:id="703" w:author="Martinez De Hurtado Yela Fermin" w:date="2025-01-03T11:11:00Z" w16du:dateUtc="2025-01-03T10:11:00Z"/>
              <w:rFonts w:cstheme="minorBidi"/>
              <w:bCs w:val="0"/>
              <w:color w:val="auto"/>
              <w:kern w:val="2"/>
              <w:sz w:val="24"/>
              <w:szCs w:val="24"/>
              <w:lang w:val="es-ES" w:eastAsia="es-ES"/>
              <w14:ligatures w14:val="standardContextual"/>
            </w:rPr>
          </w:pPr>
          <w:ins w:id="70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A.10.1.</w:t>
            </w:r>
            <w:r>
              <w:rPr>
                <w:rFonts w:cstheme="minorBidi"/>
                <w:bCs w:val="0"/>
                <w:color w:val="auto"/>
                <w:kern w:val="2"/>
                <w:sz w:val="24"/>
                <w:szCs w:val="24"/>
                <w:lang w:val="es-ES" w:eastAsia="es-ES"/>
                <w14:ligatures w14:val="standardContextual"/>
              </w:rPr>
              <w:tab/>
            </w:r>
            <w:r w:rsidRPr="005B649B">
              <w:rPr>
                <w:rStyle w:val="Hipervnculo"/>
                <w:lang w:val="en-GB"/>
              </w:rPr>
              <w:t>Data processing, hosting and related activities</w:t>
            </w:r>
            <w:r>
              <w:rPr>
                <w:webHidden/>
              </w:rPr>
              <w:tab/>
            </w:r>
            <w:r>
              <w:rPr>
                <w:webHidden/>
              </w:rPr>
              <w:fldChar w:fldCharType="begin"/>
            </w:r>
            <w:r>
              <w:rPr>
                <w:webHidden/>
              </w:rPr>
              <w:instrText xml:space="preserve"> PAGEREF _Toc186795265 \h </w:instrText>
            </w:r>
          </w:ins>
          <w:r>
            <w:rPr>
              <w:webHidden/>
            </w:rPr>
          </w:r>
          <w:r>
            <w:rPr>
              <w:webHidden/>
            </w:rPr>
            <w:fldChar w:fldCharType="separate"/>
          </w:r>
          <w:ins w:id="705" w:author="Martinez De Hurtado Yela Fermin" w:date="2025-01-03T11:11:00Z" w16du:dateUtc="2025-01-03T10:11:00Z">
            <w:r>
              <w:rPr>
                <w:webHidden/>
              </w:rPr>
              <w:t>229</w:t>
            </w:r>
            <w:r>
              <w:rPr>
                <w:webHidden/>
              </w:rPr>
              <w:fldChar w:fldCharType="end"/>
            </w:r>
            <w:r w:rsidRPr="005B649B">
              <w:rPr>
                <w:rStyle w:val="Hipervnculo"/>
              </w:rPr>
              <w:fldChar w:fldCharType="end"/>
            </w:r>
          </w:ins>
        </w:p>
        <w:p w14:paraId="2F339D5D" w14:textId="1E53C8C8" w:rsidR="00931A7B" w:rsidRDefault="00931A7B">
          <w:pPr>
            <w:pStyle w:val="TDC3"/>
            <w:rPr>
              <w:ins w:id="706" w:author="Martinez De Hurtado Yela Fermin" w:date="2025-01-03T11:11:00Z" w16du:dateUtc="2025-01-03T10:11:00Z"/>
              <w:rFonts w:cstheme="minorBidi"/>
              <w:bCs w:val="0"/>
              <w:color w:val="auto"/>
              <w:kern w:val="2"/>
              <w:sz w:val="24"/>
              <w:szCs w:val="24"/>
              <w:lang w:val="es-ES" w:eastAsia="es-ES"/>
              <w14:ligatures w14:val="standardContextual"/>
            </w:rPr>
          </w:pPr>
          <w:ins w:id="70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A.10.2.</w:t>
            </w:r>
            <w:r>
              <w:rPr>
                <w:rFonts w:cstheme="minorBidi"/>
                <w:bCs w:val="0"/>
                <w:color w:val="auto"/>
                <w:kern w:val="2"/>
                <w:sz w:val="24"/>
                <w:szCs w:val="24"/>
                <w:lang w:val="es-ES" w:eastAsia="es-ES"/>
                <w14:ligatures w14:val="standardContextual"/>
              </w:rPr>
              <w:tab/>
            </w:r>
            <w:r w:rsidRPr="005B649B">
              <w:rPr>
                <w:rStyle w:val="Hipervnculo"/>
                <w:lang w:val="en-GB"/>
              </w:rPr>
              <w:t>Data-driven solutions for GHG emissions reductions</w:t>
            </w:r>
            <w:r>
              <w:rPr>
                <w:webHidden/>
              </w:rPr>
              <w:tab/>
            </w:r>
            <w:r>
              <w:rPr>
                <w:webHidden/>
              </w:rPr>
              <w:fldChar w:fldCharType="begin"/>
            </w:r>
            <w:r>
              <w:rPr>
                <w:webHidden/>
              </w:rPr>
              <w:instrText xml:space="preserve"> PAGEREF _Toc186795266 \h </w:instrText>
            </w:r>
          </w:ins>
          <w:r>
            <w:rPr>
              <w:webHidden/>
            </w:rPr>
          </w:r>
          <w:r>
            <w:rPr>
              <w:webHidden/>
            </w:rPr>
            <w:fldChar w:fldCharType="separate"/>
          </w:r>
          <w:ins w:id="708" w:author="Martinez De Hurtado Yela Fermin" w:date="2025-01-03T11:11:00Z" w16du:dateUtc="2025-01-03T10:11:00Z">
            <w:r>
              <w:rPr>
                <w:webHidden/>
              </w:rPr>
              <w:t>229</w:t>
            </w:r>
            <w:r>
              <w:rPr>
                <w:webHidden/>
              </w:rPr>
              <w:fldChar w:fldCharType="end"/>
            </w:r>
            <w:r w:rsidRPr="005B649B">
              <w:rPr>
                <w:rStyle w:val="Hipervnculo"/>
              </w:rPr>
              <w:fldChar w:fldCharType="end"/>
            </w:r>
          </w:ins>
        </w:p>
        <w:p w14:paraId="6A28C1C3" w14:textId="717EF33D" w:rsidR="00931A7B" w:rsidRDefault="00931A7B">
          <w:pPr>
            <w:pStyle w:val="TDC3"/>
            <w:rPr>
              <w:ins w:id="709" w:author="Martinez De Hurtado Yela Fermin" w:date="2025-01-03T11:11:00Z" w16du:dateUtc="2025-01-03T10:11:00Z"/>
              <w:rFonts w:cstheme="minorBidi"/>
              <w:bCs w:val="0"/>
              <w:color w:val="auto"/>
              <w:kern w:val="2"/>
              <w:sz w:val="24"/>
              <w:szCs w:val="24"/>
              <w:lang w:val="es-ES" w:eastAsia="es-ES"/>
              <w14:ligatures w14:val="standardContextual"/>
            </w:rPr>
          </w:pPr>
          <w:ins w:id="710"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A.10.3.</w:t>
            </w:r>
            <w:r>
              <w:rPr>
                <w:rFonts w:cstheme="minorBidi"/>
                <w:bCs w:val="0"/>
                <w:color w:val="auto"/>
                <w:kern w:val="2"/>
                <w:sz w:val="24"/>
                <w:szCs w:val="24"/>
                <w:lang w:val="es-ES" w:eastAsia="es-ES"/>
                <w14:ligatures w14:val="standardContextual"/>
              </w:rPr>
              <w:tab/>
            </w:r>
            <w:r w:rsidRPr="005B649B">
              <w:rPr>
                <w:rStyle w:val="Hipervnculo"/>
                <w:lang w:val="en-GB"/>
              </w:rPr>
              <w:t xml:space="preserve">Software </w:t>
            </w:r>
            <w:r w:rsidRPr="005B649B">
              <w:rPr>
                <w:rStyle w:val="Hipervnculo"/>
              </w:rPr>
              <w:t>enabling</w:t>
            </w:r>
            <w:r w:rsidRPr="005B649B">
              <w:rPr>
                <w:rStyle w:val="Hipervnculo"/>
                <w:lang w:val="en-GB"/>
              </w:rPr>
              <w:t xml:space="preserve"> physical climate risk management and adaptation</w:t>
            </w:r>
            <w:r>
              <w:rPr>
                <w:webHidden/>
              </w:rPr>
              <w:tab/>
            </w:r>
            <w:r>
              <w:rPr>
                <w:webHidden/>
              </w:rPr>
              <w:fldChar w:fldCharType="begin"/>
            </w:r>
            <w:r>
              <w:rPr>
                <w:webHidden/>
              </w:rPr>
              <w:instrText xml:space="preserve"> PAGEREF _Toc186795267 \h </w:instrText>
            </w:r>
          </w:ins>
          <w:r>
            <w:rPr>
              <w:webHidden/>
            </w:rPr>
          </w:r>
          <w:r>
            <w:rPr>
              <w:webHidden/>
            </w:rPr>
            <w:fldChar w:fldCharType="separate"/>
          </w:r>
          <w:ins w:id="711" w:author="Martinez De Hurtado Yela Fermin" w:date="2025-01-03T11:11:00Z" w16du:dateUtc="2025-01-03T10:11:00Z">
            <w:r>
              <w:rPr>
                <w:webHidden/>
              </w:rPr>
              <w:t>230</w:t>
            </w:r>
            <w:r>
              <w:rPr>
                <w:webHidden/>
              </w:rPr>
              <w:fldChar w:fldCharType="end"/>
            </w:r>
            <w:r w:rsidRPr="005B649B">
              <w:rPr>
                <w:rStyle w:val="Hipervnculo"/>
              </w:rPr>
              <w:fldChar w:fldCharType="end"/>
            </w:r>
          </w:ins>
        </w:p>
        <w:p w14:paraId="389E52E5" w14:textId="45467912" w:rsidR="00931A7B" w:rsidRDefault="00931A7B">
          <w:pPr>
            <w:pStyle w:val="TDC3"/>
            <w:rPr>
              <w:ins w:id="712" w:author="Martinez De Hurtado Yela Fermin" w:date="2025-01-03T11:11:00Z" w16du:dateUtc="2025-01-03T10:11:00Z"/>
              <w:rFonts w:cstheme="minorBidi"/>
              <w:bCs w:val="0"/>
              <w:color w:val="auto"/>
              <w:kern w:val="2"/>
              <w:sz w:val="24"/>
              <w:szCs w:val="24"/>
              <w:lang w:val="es-ES" w:eastAsia="es-ES"/>
              <w14:ligatures w14:val="standardContextual"/>
            </w:rPr>
          </w:pPr>
          <w:ins w:id="713"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"_Toc186795268"</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A.10.4.</w:t>
            </w:r>
            <w:r>
              <w:rPr>
                <w:rFonts w:cstheme="minorBidi"/>
                <w:bCs w:val="0"/>
                <w:color w:val="auto"/>
                <w:kern w:val="2"/>
                <w:sz w:val="24"/>
                <w:szCs w:val="24"/>
                <w:lang w:val="es-ES" w:eastAsia="es-ES"/>
                <w14:ligatures w14:val="standardContextual"/>
              </w:rPr>
              <w:tab/>
            </w:r>
            <w:r w:rsidRPr="005B649B">
              <w:rPr>
                <w:rStyle w:val="Hipervnculo"/>
                <w:lang w:val="en-GB"/>
              </w:rPr>
              <w:t>Provision of IT/OT data-driven solutions for leakage reduction</w:t>
            </w:r>
            <w:r>
              <w:rPr>
                <w:webHidden/>
              </w:rPr>
              <w:tab/>
            </w:r>
            <w:r>
              <w:rPr>
                <w:webHidden/>
              </w:rPr>
              <w:fldChar w:fldCharType="begin"/>
            </w:r>
            <w:r>
              <w:rPr>
                <w:webHidden/>
              </w:rPr>
              <w:instrText xml:space="preserve"> PAGEREF _Toc186795268 \h </w:instrText>
            </w:r>
          </w:ins>
          <w:r>
            <w:rPr>
              <w:webHidden/>
            </w:rPr>
          </w:r>
          <w:r>
            <w:rPr>
              <w:webHidden/>
            </w:rPr>
            <w:fldChar w:fldCharType="separate"/>
          </w:r>
          <w:ins w:id="714" w:author="Martinez De Hurtado Yela Fermin" w:date="2025-01-03T11:11:00Z" w16du:dateUtc="2025-01-03T10:11:00Z">
            <w:r>
              <w:rPr>
                <w:webHidden/>
              </w:rPr>
              <w:t>231</w:t>
            </w:r>
            <w:r>
              <w:rPr>
                <w:webHidden/>
              </w:rPr>
              <w:fldChar w:fldCharType="end"/>
            </w:r>
            <w:r w:rsidRPr="005B649B">
              <w:rPr>
                <w:rStyle w:val="Hipervnculo"/>
              </w:rPr>
              <w:fldChar w:fldCharType="end"/>
            </w:r>
          </w:ins>
        </w:p>
        <w:p w14:paraId="2CDEFB1A" w14:textId="704FE691" w:rsidR="00931A7B" w:rsidRDefault="00931A7B">
          <w:pPr>
            <w:pStyle w:val="TDC3"/>
            <w:rPr>
              <w:ins w:id="715" w:author="Martinez De Hurtado Yela Fermin" w:date="2025-01-03T11:11:00Z" w16du:dateUtc="2025-01-03T10:11:00Z"/>
              <w:rFonts w:cstheme="minorBidi"/>
              <w:bCs w:val="0"/>
              <w:color w:val="auto"/>
              <w:kern w:val="2"/>
              <w:sz w:val="24"/>
              <w:szCs w:val="24"/>
              <w:lang w:val="es-ES" w:eastAsia="es-ES"/>
              <w14:ligatures w14:val="standardContextual"/>
            </w:rPr>
          </w:pPr>
          <w:ins w:id="71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"_Toc186795269"</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A.10.5.</w:t>
            </w:r>
            <w:r>
              <w:rPr>
                <w:rFonts w:cstheme="minorBidi"/>
                <w:bCs w:val="0"/>
                <w:color w:val="auto"/>
                <w:kern w:val="2"/>
                <w:sz w:val="24"/>
                <w:szCs w:val="24"/>
                <w:lang w:val="es-ES" w:eastAsia="es-ES"/>
                <w14:ligatures w14:val="standardContextual"/>
              </w:rPr>
              <w:tab/>
            </w:r>
            <w:r w:rsidRPr="005B649B">
              <w:rPr>
                <w:rStyle w:val="Hipervnculo"/>
                <w:lang w:val="en-GB"/>
              </w:rPr>
              <w:t>Provision of IT/OT data-driven solutions</w:t>
            </w:r>
            <w:r>
              <w:rPr>
                <w:webHidden/>
              </w:rPr>
              <w:tab/>
            </w:r>
            <w:r>
              <w:rPr>
                <w:webHidden/>
              </w:rPr>
              <w:fldChar w:fldCharType="begin"/>
            </w:r>
            <w:r>
              <w:rPr>
                <w:webHidden/>
              </w:rPr>
              <w:instrText xml:space="preserve"> PAGEREF _Toc186795269 \h </w:instrText>
            </w:r>
          </w:ins>
          <w:r>
            <w:rPr>
              <w:webHidden/>
            </w:rPr>
          </w:r>
          <w:r>
            <w:rPr>
              <w:webHidden/>
            </w:rPr>
            <w:fldChar w:fldCharType="separate"/>
          </w:r>
          <w:ins w:id="717" w:author="Martinez De Hurtado Yela Fermin" w:date="2025-01-03T11:11:00Z" w16du:dateUtc="2025-01-03T10:11:00Z">
            <w:r>
              <w:rPr>
                <w:webHidden/>
              </w:rPr>
              <w:t>232</w:t>
            </w:r>
            <w:r>
              <w:rPr>
                <w:webHidden/>
              </w:rPr>
              <w:fldChar w:fldCharType="end"/>
            </w:r>
            <w:r w:rsidRPr="005B649B">
              <w:rPr>
                <w:rStyle w:val="Hipervnculo"/>
              </w:rPr>
              <w:fldChar w:fldCharType="end"/>
            </w:r>
          </w:ins>
        </w:p>
        <w:p w14:paraId="0153DB1B" w14:textId="6FCB0CE6" w:rsidR="00931A7B" w:rsidRDefault="00931A7B">
          <w:pPr>
            <w:pStyle w:val="TDC3"/>
            <w:rPr>
              <w:ins w:id="718" w:author="Martinez De Hurtado Yela Fermin" w:date="2025-01-03T11:11:00Z" w16du:dateUtc="2025-01-03T10:11:00Z"/>
              <w:rFonts w:cstheme="minorBidi"/>
              <w:bCs w:val="0"/>
              <w:color w:val="auto"/>
              <w:kern w:val="2"/>
              <w:sz w:val="24"/>
              <w:szCs w:val="24"/>
              <w:lang w:val="es-ES" w:eastAsia="es-ES"/>
              <w14:ligatures w14:val="standardContextual"/>
            </w:rPr>
          </w:pPr>
          <w:ins w:id="71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A.10.6.</w:t>
            </w:r>
            <w:r>
              <w:rPr>
                <w:rFonts w:cstheme="minorBidi"/>
                <w:bCs w:val="0"/>
                <w:color w:val="auto"/>
                <w:kern w:val="2"/>
                <w:sz w:val="24"/>
                <w:szCs w:val="24"/>
                <w:lang w:val="es-ES" w:eastAsia="es-ES"/>
                <w14:ligatures w14:val="standardContextual"/>
              </w:rPr>
              <w:tab/>
            </w:r>
            <w:r w:rsidRPr="005B649B">
              <w:rPr>
                <w:rStyle w:val="Hipervnculo"/>
                <w:lang w:val="en-GB"/>
              </w:rPr>
              <w:t>Close to market research, development and innovation</w:t>
            </w:r>
            <w:r>
              <w:rPr>
                <w:webHidden/>
              </w:rPr>
              <w:tab/>
            </w:r>
            <w:r>
              <w:rPr>
                <w:webHidden/>
              </w:rPr>
              <w:fldChar w:fldCharType="begin"/>
            </w:r>
            <w:r>
              <w:rPr>
                <w:webHidden/>
              </w:rPr>
              <w:instrText xml:space="preserve"> PAGEREF _Toc186795270 \h </w:instrText>
            </w:r>
          </w:ins>
          <w:r>
            <w:rPr>
              <w:webHidden/>
            </w:rPr>
          </w:r>
          <w:r>
            <w:rPr>
              <w:webHidden/>
            </w:rPr>
            <w:fldChar w:fldCharType="separate"/>
          </w:r>
          <w:ins w:id="720" w:author="Martinez De Hurtado Yela Fermin" w:date="2025-01-03T11:11:00Z" w16du:dateUtc="2025-01-03T10:11:00Z">
            <w:r>
              <w:rPr>
                <w:webHidden/>
              </w:rPr>
              <w:t>235</w:t>
            </w:r>
            <w:r>
              <w:rPr>
                <w:webHidden/>
              </w:rPr>
              <w:fldChar w:fldCharType="end"/>
            </w:r>
            <w:r w:rsidRPr="005B649B">
              <w:rPr>
                <w:rStyle w:val="Hipervnculo"/>
              </w:rPr>
              <w:fldChar w:fldCharType="end"/>
            </w:r>
          </w:ins>
        </w:p>
        <w:p w14:paraId="0909594D" w14:textId="64A64986" w:rsidR="00931A7B" w:rsidRDefault="00931A7B">
          <w:pPr>
            <w:pStyle w:val="TDC3"/>
            <w:rPr>
              <w:ins w:id="721" w:author="Martinez De Hurtado Yela Fermin" w:date="2025-01-03T11:11:00Z" w16du:dateUtc="2025-01-03T10:11:00Z"/>
              <w:rFonts w:cstheme="minorBidi"/>
              <w:bCs w:val="0"/>
              <w:color w:val="auto"/>
              <w:kern w:val="2"/>
              <w:sz w:val="24"/>
              <w:szCs w:val="24"/>
              <w:lang w:val="es-ES" w:eastAsia="es-ES"/>
              <w14:ligatures w14:val="standardContextual"/>
            </w:rPr>
          </w:pPr>
          <w:ins w:id="72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A.10.7.</w:t>
            </w:r>
            <w:r>
              <w:rPr>
                <w:rFonts w:cstheme="minorBidi"/>
                <w:bCs w:val="0"/>
                <w:color w:val="auto"/>
                <w:kern w:val="2"/>
                <w:sz w:val="24"/>
                <w:szCs w:val="24"/>
                <w:lang w:val="es-ES" w:eastAsia="es-ES"/>
                <w14:ligatures w14:val="standardContextual"/>
              </w:rPr>
              <w:tab/>
            </w:r>
            <w:r w:rsidRPr="005B649B">
              <w:rPr>
                <w:rStyle w:val="Hipervnculo"/>
              </w:rPr>
              <w:t>Terminology</w:t>
            </w:r>
            <w:r w:rsidRPr="005B649B">
              <w:rPr>
                <w:rStyle w:val="Hipervnculo"/>
                <w:lang w:val="en-GB"/>
              </w:rPr>
              <w:t xml:space="preserve"> Definitions</w:t>
            </w:r>
            <w:r>
              <w:rPr>
                <w:webHidden/>
              </w:rPr>
              <w:tab/>
            </w:r>
            <w:r>
              <w:rPr>
                <w:webHidden/>
              </w:rPr>
              <w:fldChar w:fldCharType="begin"/>
            </w:r>
            <w:r>
              <w:rPr>
                <w:webHidden/>
              </w:rPr>
              <w:instrText xml:space="preserve"> PAGEREF _Toc186795271 \h </w:instrText>
            </w:r>
          </w:ins>
          <w:r>
            <w:rPr>
              <w:webHidden/>
            </w:rPr>
          </w:r>
          <w:r>
            <w:rPr>
              <w:webHidden/>
            </w:rPr>
            <w:fldChar w:fldCharType="separate"/>
          </w:r>
          <w:ins w:id="723" w:author="Martinez De Hurtado Yela Fermin" w:date="2025-01-03T11:11:00Z" w16du:dateUtc="2025-01-03T10:11:00Z">
            <w:r>
              <w:rPr>
                <w:webHidden/>
              </w:rPr>
              <w:t>236</w:t>
            </w:r>
            <w:r>
              <w:rPr>
                <w:webHidden/>
              </w:rPr>
              <w:fldChar w:fldCharType="end"/>
            </w:r>
            <w:r w:rsidRPr="005B649B">
              <w:rPr>
                <w:rStyle w:val="Hipervnculo"/>
              </w:rPr>
              <w:fldChar w:fldCharType="end"/>
            </w:r>
          </w:ins>
        </w:p>
        <w:p w14:paraId="46B3A52E" w14:textId="5C36C9A1" w:rsidR="00931A7B" w:rsidRPr="00C65A3D" w:rsidRDefault="00931A7B">
          <w:pPr>
            <w:pStyle w:val="TDC2"/>
            <w:rPr>
              <w:ins w:id="724" w:author="Martinez De Hurtado Yela Fermin" w:date="2025-01-03T11:11:00Z" w16du:dateUtc="2025-01-03T10:11:00Z"/>
              <w:rFonts w:cstheme="minorBidi"/>
              <w:b/>
              <w:bCs w:val="0"/>
              <w:color w:val="auto"/>
              <w:kern w:val="2"/>
              <w:sz w:val="24"/>
              <w:szCs w:val="24"/>
              <w:lang w:val="es-ES" w:eastAsia="es-ES"/>
              <w14:ligatures w14:val="standardContextual"/>
              <w:rPrChange w:id="725" w:author="Martinez De Hurtado Yela Fermin" w:date="2025-01-03T11:21:00Z" w16du:dateUtc="2025-01-03T10:21:00Z">
                <w:rPr>
                  <w:ins w:id="726" w:author="Martinez De Hurtado Yela Fermin" w:date="2025-01-03T11:11:00Z" w16du:dateUtc="2025-01-03T10:11:00Z"/>
                  <w:rFonts w:cstheme="minorBidi"/>
                  <w:bCs w:val="0"/>
                  <w:color w:val="auto"/>
                  <w:kern w:val="2"/>
                  <w:sz w:val="24"/>
                  <w:szCs w:val="24"/>
                  <w:lang w:val="es-ES" w:eastAsia="es-ES"/>
                  <w14:ligatures w14:val="standardContextual"/>
                </w:rPr>
              </w:rPrChange>
            </w:rPr>
          </w:pPr>
          <w:ins w:id="727" w:author="Martinez De Hurtado Yela Fermin" w:date="2025-01-03T11:11:00Z" w16du:dateUtc="2025-01-03T10:11:00Z">
            <w:r w:rsidRPr="00C65A3D">
              <w:rPr>
                <w:rStyle w:val="Hipervnculo"/>
                <w:b/>
                <w:bCs w:val="0"/>
                <w:rPrChange w:id="728" w:author="Martinez De Hurtado Yela Fermin" w:date="2025-01-03T11:21:00Z" w16du:dateUtc="2025-01-03T10:21:00Z">
                  <w:rPr>
                    <w:rStyle w:val="Hipervnculo"/>
                  </w:rPr>
                </w:rPrChange>
              </w:rPr>
              <w:fldChar w:fldCharType="begin"/>
            </w:r>
            <w:r w:rsidRPr="00C65A3D">
              <w:rPr>
                <w:rStyle w:val="Hipervnculo"/>
                <w:b/>
                <w:bCs w:val="0"/>
                <w:rPrChange w:id="729" w:author="Martinez De Hurtado Yela Fermin" w:date="2025-01-03T11:21:00Z" w16du:dateUtc="2025-01-03T10:21:00Z">
                  <w:rPr>
                    <w:rStyle w:val="Hipervnculo"/>
                  </w:rPr>
                </w:rPrChange>
              </w:rPr>
              <w:instrText xml:space="preserve"> </w:instrText>
            </w:r>
            <w:r w:rsidRPr="00C65A3D">
              <w:rPr>
                <w:b/>
                <w:bCs w:val="0"/>
                <w:rPrChange w:id="730" w:author="Martinez De Hurtado Yela Fermin" w:date="2025-01-03T11:21:00Z" w16du:dateUtc="2025-01-03T10:21:00Z">
                  <w:rPr/>
                </w:rPrChange>
              </w:rPr>
              <w:instrText>HYPERLINK \l "_Toc186795272"</w:instrText>
            </w:r>
            <w:r w:rsidRPr="00C65A3D">
              <w:rPr>
                <w:rStyle w:val="Hipervnculo"/>
                <w:b/>
                <w:bCs w:val="0"/>
                <w:rPrChange w:id="731" w:author="Martinez De Hurtado Yela Fermin" w:date="2025-01-03T11:21:00Z" w16du:dateUtc="2025-01-03T10:21:00Z">
                  <w:rPr>
                    <w:rStyle w:val="Hipervnculo"/>
                  </w:rPr>
                </w:rPrChange>
              </w:rPr>
              <w:instrText xml:space="preserve"> </w:instrText>
            </w:r>
            <w:r w:rsidRPr="0047714D">
              <w:rPr>
                <w:rStyle w:val="Hipervnculo"/>
                <w:b/>
                <w:bCs w:val="0"/>
              </w:rPr>
            </w:r>
            <w:r w:rsidRPr="00C65A3D">
              <w:rPr>
                <w:rStyle w:val="Hipervnculo"/>
                <w:b/>
                <w:bCs w:val="0"/>
                <w:rPrChange w:id="732" w:author="Martinez De Hurtado Yela Fermin" w:date="2025-01-03T11:21:00Z" w16du:dateUtc="2025-01-03T10:21:00Z">
                  <w:rPr>
                    <w:rStyle w:val="Hipervnculo"/>
                  </w:rPr>
                </w:rPrChange>
              </w:rPr>
              <w:fldChar w:fldCharType="separate"/>
            </w:r>
            <w:r w:rsidRPr="00C65A3D">
              <w:rPr>
                <w:rStyle w:val="Hipervnculo"/>
                <w:b/>
                <w:bCs w:val="0"/>
                <w:rPrChange w:id="733" w:author="Martinez De Hurtado Yela Fermin" w:date="2025-01-03T11:21:00Z" w16du:dateUtc="2025-01-03T10:21:00Z">
                  <w:rPr>
                    <w:rStyle w:val="Hipervnculo"/>
                  </w:rPr>
                </w:rPrChange>
              </w:rPr>
              <w:t>A.11.</w:t>
            </w:r>
            <w:r w:rsidRPr="00C65A3D">
              <w:rPr>
                <w:rFonts w:cstheme="minorBidi"/>
                <w:b/>
                <w:bCs w:val="0"/>
                <w:color w:val="auto"/>
                <w:kern w:val="2"/>
                <w:sz w:val="24"/>
                <w:szCs w:val="24"/>
                <w:lang w:val="es-ES" w:eastAsia="es-ES"/>
                <w14:ligatures w14:val="standardContextual"/>
                <w:rPrChange w:id="734" w:author="Martinez De Hurtado Yela Fermin" w:date="2025-01-03T11:21:00Z" w16du:dateUtc="2025-01-03T10:21:00Z">
                  <w:rPr>
                    <w:rFonts w:cstheme="minorBidi"/>
                    <w:bCs w:val="0"/>
                    <w:color w:val="auto"/>
                    <w:kern w:val="2"/>
                    <w:sz w:val="24"/>
                    <w:szCs w:val="24"/>
                    <w:lang w:val="es-ES" w:eastAsia="es-ES"/>
                    <w14:ligatures w14:val="standardContextual"/>
                  </w:rPr>
                </w:rPrChange>
              </w:rPr>
              <w:tab/>
            </w:r>
            <w:r w:rsidRPr="00C65A3D">
              <w:rPr>
                <w:rStyle w:val="Hipervnculo"/>
                <w:b/>
                <w:bCs w:val="0"/>
                <w:rPrChange w:id="735" w:author="Martinez De Hurtado Yela Fermin" w:date="2025-01-03T11:21:00Z" w16du:dateUtc="2025-01-03T10:21:00Z">
                  <w:rPr>
                    <w:rStyle w:val="Hipervnculo"/>
                  </w:rPr>
                </w:rPrChange>
              </w:rPr>
              <w:t>Other Sectors</w:t>
            </w:r>
            <w:r w:rsidRPr="00C65A3D">
              <w:rPr>
                <w:b/>
                <w:bCs w:val="0"/>
                <w:webHidden/>
                <w:rPrChange w:id="736" w:author="Martinez De Hurtado Yela Fermin" w:date="2025-01-03T11:21:00Z" w16du:dateUtc="2025-01-03T10:21:00Z">
                  <w:rPr>
                    <w:webHidden/>
                  </w:rPr>
                </w:rPrChange>
              </w:rPr>
              <w:tab/>
            </w:r>
            <w:r w:rsidRPr="00C65A3D">
              <w:rPr>
                <w:b/>
                <w:bCs w:val="0"/>
                <w:webHidden/>
                <w:rPrChange w:id="737" w:author="Martinez De Hurtado Yela Fermin" w:date="2025-01-03T11:21:00Z" w16du:dateUtc="2025-01-03T10:21:00Z">
                  <w:rPr>
                    <w:webHidden/>
                  </w:rPr>
                </w:rPrChange>
              </w:rPr>
              <w:fldChar w:fldCharType="begin"/>
            </w:r>
            <w:r w:rsidRPr="00C65A3D">
              <w:rPr>
                <w:b/>
                <w:bCs w:val="0"/>
                <w:webHidden/>
                <w:rPrChange w:id="738" w:author="Martinez De Hurtado Yela Fermin" w:date="2025-01-03T11:21:00Z" w16du:dateUtc="2025-01-03T10:21:00Z">
                  <w:rPr>
                    <w:webHidden/>
                  </w:rPr>
                </w:rPrChange>
              </w:rPr>
              <w:instrText xml:space="preserve"> PAGEREF _Toc186795272 \h </w:instrText>
            </w:r>
          </w:ins>
          <w:r w:rsidRPr="0047714D">
            <w:rPr>
              <w:b/>
              <w:bCs w:val="0"/>
              <w:webHidden/>
            </w:rPr>
          </w:r>
          <w:r w:rsidRPr="00C65A3D">
            <w:rPr>
              <w:b/>
              <w:bCs w:val="0"/>
              <w:webHidden/>
              <w:rPrChange w:id="739" w:author="Martinez De Hurtado Yela Fermin" w:date="2025-01-03T11:21:00Z" w16du:dateUtc="2025-01-03T10:21:00Z">
                <w:rPr>
                  <w:webHidden/>
                </w:rPr>
              </w:rPrChange>
            </w:rPr>
            <w:fldChar w:fldCharType="separate"/>
          </w:r>
          <w:ins w:id="740" w:author="Martinez De Hurtado Yela Fermin" w:date="2025-01-03T11:11:00Z" w16du:dateUtc="2025-01-03T10:11:00Z">
            <w:r w:rsidRPr="00C65A3D">
              <w:rPr>
                <w:b/>
                <w:bCs w:val="0"/>
                <w:webHidden/>
                <w:rPrChange w:id="741" w:author="Martinez De Hurtado Yela Fermin" w:date="2025-01-03T11:21:00Z" w16du:dateUtc="2025-01-03T10:21:00Z">
                  <w:rPr>
                    <w:webHidden/>
                  </w:rPr>
                </w:rPrChange>
              </w:rPr>
              <w:t>239</w:t>
            </w:r>
            <w:r w:rsidRPr="00C65A3D">
              <w:rPr>
                <w:b/>
                <w:bCs w:val="0"/>
                <w:webHidden/>
                <w:rPrChange w:id="742" w:author="Martinez De Hurtado Yela Fermin" w:date="2025-01-03T11:21:00Z" w16du:dateUtc="2025-01-03T10:21:00Z">
                  <w:rPr>
                    <w:webHidden/>
                  </w:rPr>
                </w:rPrChange>
              </w:rPr>
              <w:fldChar w:fldCharType="end"/>
            </w:r>
            <w:r w:rsidRPr="00C65A3D">
              <w:rPr>
                <w:rStyle w:val="Hipervnculo"/>
                <w:b/>
                <w:bCs w:val="0"/>
                <w:rPrChange w:id="743" w:author="Martinez De Hurtado Yela Fermin" w:date="2025-01-03T11:21:00Z" w16du:dateUtc="2025-01-03T10:21:00Z">
                  <w:rPr>
                    <w:rStyle w:val="Hipervnculo"/>
                  </w:rPr>
                </w:rPrChange>
              </w:rPr>
              <w:fldChar w:fldCharType="end"/>
            </w:r>
          </w:ins>
        </w:p>
        <w:p w14:paraId="74D4C29E" w14:textId="381F8658" w:rsidR="00931A7B" w:rsidRDefault="00931A7B">
          <w:pPr>
            <w:pStyle w:val="TDC3"/>
            <w:rPr>
              <w:ins w:id="744" w:author="Martinez De Hurtado Yela Fermin" w:date="2025-01-03T11:11:00Z" w16du:dateUtc="2025-01-03T10:11:00Z"/>
              <w:rFonts w:cstheme="minorBidi"/>
              <w:bCs w:val="0"/>
              <w:color w:val="auto"/>
              <w:kern w:val="2"/>
              <w:sz w:val="24"/>
              <w:szCs w:val="24"/>
              <w:lang w:val="es-ES" w:eastAsia="es-ES"/>
              <w14:ligatures w14:val="standardContextual"/>
            </w:rPr>
          </w:pPr>
          <w:ins w:id="74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A.11.1.</w:t>
            </w:r>
            <w:r>
              <w:rPr>
                <w:rFonts w:cstheme="minorBidi"/>
                <w:bCs w:val="0"/>
                <w:color w:val="auto"/>
                <w:kern w:val="2"/>
                <w:sz w:val="24"/>
                <w:szCs w:val="24"/>
                <w:lang w:val="es-ES" w:eastAsia="es-ES"/>
                <w14:ligatures w14:val="standardContextual"/>
              </w:rPr>
              <w:tab/>
            </w:r>
            <w:r w:rsidRPr="005B649B">
              <w:rPr>
                <w:rStyle w:val="Hipervnculo"/>
                <w:lang w:val="en-GB"/>
              </w:rPr>
              <w:t>Carbon Market</w:t>
            </w:r>
            <w:r>
              <w:rPr>
                <w:webHidden/>
              </w:rPr>
              <w:tab/>
            </w:r>
            <w:r>
              <w:rPr>
                <w:webHidden/>
              </w:rPr>
              <w:fldChar w:fldCharType="begin"/>
            </w:r>
            <w:r>
              <w:rPr>
                <w:webHidden/>
              </w:rPr>
              <w:instrText xml:space="preserve"> PAGEREF _Toc186795273 \h </w:instrText>
            </w:r>
          </w:ins>
          <w:r>
            <w:rPr>
              <w:webHidden/>
            </w:rPr>
          </w:r>
          <w:r>
            <w:rPr>
              <w:webHidden/>
            </w:rPr>
            <w:fldChar w:fldCharType="separate"/>
          </w:r>
          <w:ins w:id="746" w:author="Martinez De Hurtado Yela Fermin" w:date="2025-01-03T11:11:00Z" w16du:dateUtc="2025-01-03T10:11:00Z">
            <w:r>
              <w:rPr>
                <w:webHidden/>
              </w:rPr>
              <w:t>240</w:t>
            </w:r>
            <w:r>
              <w:rPr>
                <w:webHidden/>
              </w:rPr>
              <w:fldChar w:fldCharType="end"/>
            </w:r>
            <w:r w:rsidRPr="005B649B">
              <w:rPr>
                <w:rStyle w:val="Hipervnculo"/>
              </w:rPr>
              <w:fldChar w:fldCharType="end"/>
            </w:r>
          </w:ins>
        </w:p>
        <w:p w14:paraId="213B14F2" w14:textId="0FFF02ED" w:rsidR="00931A7B" w:rsidRDefault="00931A7B">
          <w:pPr>
            <w:pStyle w:val="TDC3"/>
            <w:rPr>
              <w:ins w:id="747" w:author="Martinez De Hurtado Yela Fermin" w:date="2025-01-03T11:11:00Z" w16du:dateUtc="2025-01-03T10:11:00Z"/>
              <w:rFonts w:cstheme="minorBidi"/>
              <w:bCs w:val="0"/>
              <w:color w:val="auto"/>
              <w:kern w:val="2"/>
              <w:sz w:val="24"/>
              <w:szCs w:val="24"/>
              <w:lang w:val="es-ES" w:eastAsia="es-ES"/>
              <w14:ligatures w14:val="standardContextual"/>
            </w:rPr>
          </w:pPr>
          <w:ins w:id="74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A.11.2.</w:t>
            </w:r>
            <w:r>
              <w:rPr>
                <w:rFonts w:cstheme="minorBidi"/>
                <w:bCs w:val="0"/>
                <w:color w:val="auto"/>
                <w:kern w:val="2"/>
                <w:sz w:val="24"/>
                <w:szCs w:val="24"/>
                <w:lang w:val="es-ES" w:eastAsia="es-ES"/>
                <w14:ligatures w14:val="standardContextual"/>
              </w:rPr>
              <w:tab/>
            </w:r>
            <w:r w:rsidRPr="005B649B">
              <w:rPr>
                <w:rStyle w:val="Hipervnculo"/>
                <w:lang w:val="en-GB"/>
              </w:rPr>
              <w:t>Non-life insurance</w:t>
            </w:r>
            <w:r>
              <w:rPr>
                <w:webHidden/>
              </w:rPr>
              <w:tab/>
            </w:r>
            <w:r>
              <w:rPr>
                <w:webHidden/>
              </w:rPr>
              <w:fldChar w:fldCharType="begin"/>
            </w:r>
            <w:r>
              <w:rPr>
                <w:webHidden/>
              </w:rPr>
              <w:instrText xml:space="preserve"> PAGEREF _Toc186795274 \h </w:instrText>
            </w:r>
          </w:ins>
          <w:r>
            <w:rPr>
              <w:webHidden/>
            </w:rPr>
          </w:r>
          <w:r>
            <w:rPr>
              <w:webHidden/>
            </w:rPr>
            <w:fldChar w:fldCharType="separate"/>
          </w:r>
          <w:ins w:id="749" w:author="Martinez De Hurtado Yela Fermin" w:date="2025-01-03T11:11:00Z" w16du:dateUtc="2025-01-03T10:11:00Z">
            <w:r>
              <w:rPr>
                <w:webHidden/>
              </w:rPr>
              <w:t>240</w:t>
            </w:r>
            <w:r>
              <w:rPr>
                <w:webHidden/>
              </w:rPr>
              <w:fldChar w:fldCharType="end"/>
            </w:r>
            <w:r w:rsidRPr="005B649B">
              <w:rPr>
                <w:rStyle w:val="Hipervnculo"/>
              </w:rPr>
              <w:fldChar w:fldCharType="end"/>
            </w:r>
          </w:ins>
        </w:p>
        <w:p w14:paraId="729F50F7" w14:textId="277692E7" w:rsidR="00931A7B" w:rsidRDefault="00931A7B">
          <w:pPr>
            <w:pStyle w:val="TDC3"/>
            <w:rPr>
              <w:ins w:id="750" w:author="Martinez De Hurtado Yela Fermin" w:date="2025-01-03T11:11:00Z" w16du:dateUtc="2025-01-03T10:11:00Z"/>
              <w:rFonts w:cstheme="minorBidi"/>
              <w:bCs w:val="0"/>
              <w:color w:val="auto"/>
              <w:kern w:val="2"/>
              <w:sz w:val="24"/>
              <w:szCs w:val="24"/>
              <w:lang w:val="es-ES" w:eastAsia="es-ES"/>
              <w14:ligatures w14:val="standardContextual"/>
            </w:rPr>
          </w:pPr>
          <w:ins w:id="75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A.11.3.</w:t>
            </w:r>
            <w:r>
              <w:rPr>
                <w:rFonts w:cstheme="minorBidi"/>
                <w:bCs w:val="0"/>
                <w:color w:val="auto"/>
                <w:kern w:val="2"/>
                <w:sz w:val="24"/>
                <w:szCs w:val="24"/>
                <w:lang w:val="es-ES" w:eastAsia="es-ES"/>
                <w14:ligatures w14:val="standardContextual"/>
              </w:rPr>
              <w:tab/>
            </w:r>
            <w:r w:rsidRPr="005B649B">
              <w:rPr>
                <w:rStyle w:val="Hipervnculo"/>
                <w:lang w:val="en-GB"/>
              </w:rPr>
              <w:t>Re-insurance</w:t>
            </w:r>
            <w:r>
              <w:rPr>
                <w:webHidden/>
              </w:rPr>
              <w:tab/>
            </w:r>
            <w:r>
              <w:rPr>
                <w:webHidden/>
              </w:rPr>
              <w:fldChar w:fldCharType="begin"/>
            </w:r>
            <w:r>
              <w:rPr>
                <w:webHidden/>
              </w:rPr>
              <w:instrText xml:space="preserve"> PAGEREF _Toc186795275 \h </w:instrText>
            </w:r>
          </w:ins>
          <w:r>
            <w:rPr>
              <w:webHidden/>
            </w:rPr>
          </w:r>
          <w:r>
            <w:rPr>
              <w:webHidden/>
            </w:rPr>
            <w:fldChar w:fldCharType="separate"/>
          </w:r>
          <w:ins w:id="752" w:author="Martinez De Hurtado Yela Fermin" w:date="2025-01-03T11:11:00Z" w16du:dateUtc="2025-01-03T10:11:00Z">
            <w:r>
              <w:rPr>
                <w:webHidden/>
              </w:rPr>
              <w:t>241</w:t>
            </w:r>
            <w:r>
              <w:rPr>
                <w:webHidden/>
              </w:rPr>
              <w:fldChar w:fldCharType="end"/>
            </w:r>
            <w:r w:rsidRPr="005B649B">
              <w:rPr>
                <w:rStyle w:val="Hipervnculo"/>
              </w:rPr>
              <w:fldChar w:fldCharType="end"/>
            </w:r>
          </w:ins>
        </w:p>
        <w:p w14:paraId="64F217C1" w14:textId="1AA2A832" w:rsidR="00931A7B" w:rsidRDefault="00931A7B">
          <w:pPr>
            <w:pStyle w:val="TDC3"/>
            <w:rPr>
              <w:ins w:id="753" w:author="Martinez De Hurtado Yela Fermin" w:date="2025-01-03T11:11:00Z" w16du:dateUtc="2025-01-03T10:11:00Z"/>
              <w:rFonts w:cstheme="minorBidi"/>
              <w:bCs w:val="0"/>
              <w:color w:val="auto"/>
              <w:kern w:val="2"/>
              <w:sz w:val="24"/>
              <w:szCs w:val="24"/>
              <w:lang w:val="es-ES" w:eastAsia="es-ES"/>
              <w14:ligatures w14:val="standardContextual"/>
            </w:rPr>
          </w:pPr>
          <w:ins w:id="754"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"_Toc186795276"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A.11.4.</w:t>
            </w:r>
            <w:r>
              <w:rPr>
                <w:rFonts w:cstheme="minorBidi"/>
                <w:bCs w:val="0"/>
                <w:color w:val="auto"/>
                <w:kern w:val="2"/>
                <w:sz w:val="24"/>
                <w:szCs w:val="24"/>
                <w:lang w:val="es-ES" w:eastAsia="es-ES"/>
                <w14:ligatures w14:val="standardContextual"/>
              </w:rPr>
              <w:tab/>
            </w:r>
            <w:r w:rsidRPr="005B649B">
              <w:rPr>
                <w:rStyle w:val="Hipervnculo"/>
                <w:lang w:val="en-GB"/>
              </w:rPr>
              <w:t>Climate adaptation</w:t>
            </w:r>
            <w:r>
              <w:rPr>
                <w:webHidden/>
              </w:rPr>
              <w:tab/>
            </w:r>
            <w:r>
              <w:rPr>
                <w:webHidden/>
              </w:rPr>
              <w:fldChar w:fldCharType="begin"/>
            </w:r>
            <w:r>
              <w:rPr>
                <w:webHidden/>
              </w:rPr>
              <w:instrText xml:space="preserve"> PAGEREF _Toc186795276 \h </w:instrText>
            </w:r>
          </w:ins>
          <w:r>
            <w:rPr>
              <w:webHidden/>
            </w:rPr>
          </w:r>
          <w:r>
            <w:rPr>
              <w:webHidden/>
            </w:rPr>
            <w:fldChar w:fldCharType="separate"/>
          </w:r>
          <w:ins w:id="755" w:author="Martinez De Hurtado Yela Fermin" w:date="2025-01-03T11:11:00Z" w16du:dateUtc="2025-01-03T10:11:00Z">
            <w:r>
              <w:rPr>
                <w:webHidden/>
              </w:rPr>
              <w:t>242</w:t>
            </w:r>
            <w:r>
              <w:rPr>
                <w:webHidden/>
              </w:rPr>
              <w:fldChar w:fldCharType="end"/>
            </w:r>
            <w:r w:rsidRPr="005B649B">
              <w:rPr>
                <w:rStyle w:val="Hipervnculo"/>
              </w:rPr>
              <w:fldChar w:fldCharType="end"/>
            </w:r>
          </w:ins>
        </w:p>
        <w:p w14:paraId="3686230D" w14:textId="0596F780" w:rsidR="00931A7B" w:rsidRDefault="00931A7B">
          <w:pPr>
            <w:pStyle w:val="TDC1"/>
            <w:tabs>
              <w:tab w:val="left" w:pos="1800"/>
            </w:tabs>
            <w:rPr>
              <w:ins w:id="756" w:author="Martinez De Hurtado Yela Fermin" w:date="2025-01-03T11:11:00Z" w16du:dateUtc="2025-01-03T10:11:00Z"/>
              <w:b w:val="0"/>
              <w:noProof/>
              <w:kern w:val="2"/>
              <w:szCs w:val="24"/>
              <w:lang w:val="es-ES" w:eastAsia="es-ES"/>
              <w14:ligatures w14:val="standardContextual"/>
            </w:rPr>
          </w:pPr>
          <w:ins w:id="757"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"_Toc186795277"</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rFonts w:cstheme="minorHAnsi"/>
                <w:noProof/>
              </w:rPr>
              <w:t>Appendix B.</w:t>
            </w:r>
            <w:r>
              <w:rPr>
                <w:b w:val="0"/>
                <w:noProof/>
                <w:kern w:val="2"/>
                <w:szCs w:val="24"/>
                <w:lang w:val="es-ES" w:eastAsia="es-ES"/>
                <w14:ligatures w14:val="standardContextual"/>
              </w:rPr>
              <w:tab/>
            </w:r>
            <w:r w:rsidRPr="005B649B">
              <w:rPr>
                <w:rStyle w:val="Hipervnculo"/>
                <w:rFonts w:cstheme="minorHAnsi"/>
                <w:noProof/>
              </w:rPr>
              <w:t>Social Finance</w:t>
            </w:r>
            <w:r>
              <w:rPr>
                <w:noProof/>
                <w:webHidden/>
              </w:rPr>
              <w:tab/>
            </w:r>
            <w:r>
              <w:rPr>
                <w:noProof/>
                <w:webHidden/>
              </w:rPr>
              <w:fldChar w:fldCharType="begin"/>
            </w:r>
            <w:r>
              <w:rPr>
                <w:noProof/>
                <w:webHidden/>
              </w:rPr>
              <w:instrText xml:space="preserve"> PAGEREF _Toc186795277 \h </w:instrText>
            </w:r>
          </w:ins>
          <w:r>
            <w:rPr>
              <w:noProof/>
              <w:webHidden/>
            </w:rPr>
          </w:r>
          <w:r>
            <w:rPr>
              <w:noProof/>
              <w:webHidden/>
            </w:rPr>
            <w:fldChar w:fldCharType="separate"/>
          </w:r>
          <w:ins w:id="758" w:author="Martinez De Hurtado Yela Fermin" w:date="2025-01-03T11:11:00Z" w16du:dateUtc="2025-01-03T10:11:00Z">
            <w:r>
              <w:rPr>
                <w:noProof/>
                <w:webHidden/>
              </w:rPr>
              <w:t>243</w:t>
            </w:r>
            <w:r>
              <w:rPr>
                <w:noProof/>
                <w:webHidden/>
              </w:rPr>
              <w:fldChar w:fldCharType="end"/>
            </w:r>
            <w:r w:rsidRPr="005B649B">
              <w:rPr>
                <w:rStyle w:val="Hipervnculo"/>
                <w:noProof/>
              </w:rPr>
              <w:fldChar w:fldCharType="end"/>
            </w:r>
          </w:ins>
        </w:p>
        <w:p w14:paraId="52FB7EB1" w14:textId="6E5E5256" w:rsidR="00931A7B" w:rsidRDefault="00931A7B">
          <w:pPr>
            <w:pStyle w:val="TDC1"/>
            <w:tabs>
              <w:tab w:val="left" w:pos="1800"/>
            </w:tabs>
            <w:rPr>
              <w:ins w:id="759" w:author="Martinez De Hurtado Yela Fermin" w:date="2025-01-03T11:11:00Z" w16du:dateUtc="2025-01-03T10:11:00Z"/>
              <w:b w:val="0"/>
              <w:noProof/>
              <w:kern w:val="2"/>
              <w:szCs w:val="24"/>
              <w:lang w:val="es-ES" w:eastAsia="es-ES"/>
              <w14:ligatures w14:val="standardContextual"/>
            </w:rPr>
          </w:pPr>
          <w:ins w:id="760"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"_Toc186795278"</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rFonts w:cstheme="minorHAnsi"/>
                <w:noProof/>
              </w:rPr>
              <w:t>Appendix C.</w:t>
            </w:r>
            <w:r>
              <w:rPr>
                <w:b w:val="0"/>
                <w:noProof/>
                <w:kern w:val="2"/>
                <w:szCs w:val="24"/>
                <w:lang w:val="es-ES" w:eastAsia="es-ES"/>
                <w14:ligatures w14:val="standardContextual"/>
              </w:rPr>
              <w:tab/>
            </w:r>
            <w:r w:rsidRPr="005B649B">
              <w:rPr>
                <w:rStyle w:val="Hipervnculo"/>
                <w:rFonts w:cstheme="minorHAnsi"/>
                <w:noProof/>
              </w:rPr>
              <w:t>Sustainability-linked Finance</w:t>
            </w:r>
            <w:r>
              <w:rPr>
                <w:noProof/>
                <w:webHidden/>
              </w:rPr>
              <w:tab/>
            </w:r>
            <w:r>
              <w:rPr>
                <w:noProof/>
                <w:webHidden/>
              </w:rPr>
              <w:fldChar w:fldCharType="begin"/>
            </w:r>
            <w:r>
              <w:rPr>
                <w:noProof/>
                <w:webHidden/>
              </w:rPr>
              <w:instrText xml:space="preserve"> PAGEREF _Toc186795278 \h </w:instrText>
            </w:r>
          </w:ins>
          <w:r>
            <w:rPr>
              <w:noProof/>
              <w:webHidden/>
            </w:rPr>
          </w:r>
          <w:r>
            <w:rPr>
              <w:noProof/>
              <w:webHidden/>
            </w:rPr>
            <w:fldChar w:fldCharType="separate"/>
          </w:r>
          <w:ins w:id="761" w:author="Martinez De Hurtado Yela Fermin" w:date="2025-01-03T11:11:00Z" w16du:dateUtc="2025-01-03T10:11:00Z">
            <w:r>
              <w:rPr>
                <w:noProof/>
                <w:webHidden/>
              </w:rPr>
              <w:t>248</w:t>
            </w:r>
            <w:r>
              <w:rPr>
                <w:noProof/>
                <w:webHidden/>
              </w:rPr>
              <w:fldChar w:fldCharType="end"/>
            </w:r>
            <w:r w:rsidRPr="005B649B">
              <w:rPr>
                <w:rStyle w:val="Hipervnculo"/>
                <w:noProof/>
              </w:rPr>
              <w:fldChar w:fldCharType="end"/>
            </w:r>
          </w:ins>
        </w:p>
        <w:p w14:paraId="15382565" w14:textId="7CBCA00E" w:rsidR="00931A7B" w:rsidRDefault="00931A7B">
          <w:pPr>
            <w:pStyle w:val="TDC1"/>
            <w:tabs>
              <w:tab w:val="left" w:pos="1800"/>
            </w:tabs>
            <w:rPr>
              <w:ins w:id="762" w:author="Martinez De Hurtado Yela Fermin" w:date="2025-01-03T11:11:00Z" w16du:dateUtc="2025-01-03T10:11:00Z"/>
              <w:b w:val="0"/>
              <w:noProof/>
              <w:kern w:val="2"/>
              <w:szCs w:val="24"/>
              <w:lang w:val="es-ES" w:eastAsia="es-ES"/>
              <w14:ligatures w14:val="standardContextual"/>
            </w:rPr>
          </w:pPr>
          <w:ins w:id="763" w:author="Martinez De Hurtado Yela Fermin" w:date="2025-01-03T11:11:00Z" w16du:dateUtc="2025-01-03T10:11:00Z">
            <w:r w:rsidRPr="005B649B">
              <w:rPr>
                <w:rStyle w:val="Hipervnculo"/>
                <w:noProof/>
              </w:rPr>
              <w:fldChar w:fldCharType="begin"/>
            </w:r>
            <w:r w:rsidRPr="005B649B">
              <w:rPr>
                <w:rStyle w:val="Hipervnculo"/>
                <w:noProof/>
              </w:rPr>
              <w:instrText xml:space="preserve"> </w:instrText>
            </w:r>
            <w:r>
              <w:rPr>
                <w:noProof/>
              </w:rPr>
              <w:instrText>HYPERLINK \l "_Toc186795279"</w:instrText>
            </w:r>
            <w:r w:rsidRPr="005B649B">
              <w:rPr>
                <w:rStyle w:val="Hipervnculo"/>
                <w:noProof/>
              </w:rPr>
              <w:instrText xml:space="preserve"> </w:instrText>
            </w:r>
            <w:r w:rsidRPr="005B649B">
              <w:rPr>
                <w:rStyle w:val="Hipervnculo"/>
                <w:noProof/>
              </w:rPr>
            </w:r>
            <w:r w:rsidRPr="005B649B">
              <w:rPr>
                <w:rStyle w:val="Hipervnculo"/>
                <w:noProof/>
              </w:rPr>
              <w:fldChar w:fldCharType="separate"/>
            </w:r>
            <w:r w:rsidRPr="005B649B">
              <w:rPr>
                <w:rStyle w:val="Hipervnculo"/>
                <w:rFonts w:cstheme="minorHAnsi"/>
                <w:noProof/>
              </w:rPr>
              <w:t>Appendix D.</w:t>
            </w:r>
            <w:r>
              <w:rPr>
                <w:b w:val="0"/>
                <w:noProof/>
                <w:kern w:val="2"/>
                <w:szCs w:val="24"/>
                <w:lang w:val="es-ES" w:eastAsia="es-ES"/>
                <w14:ligatures w14:val="standardContextual"/>
              </w:rPr>
              <w:tab/>
            </w:r>
            <w:r w:rsidRPr="005B649B">
              <w:rPr>
                <w:rStyle w:val="Hipervnculo"/>
                <w:rFonts w:cstheme="minorHAnsi"/>
                <w:noProof/>
              </w:rPr>
              <w:t>Socially Responsible Investment</w:t>
            </w:r>
            <w:r>
              <w:rPr>
                <w:noProof/>
                <w:webHidden/>
              </w:rPr>
              <w:tab/>
            </w:r>
            <w:r>
              <w:rPr>
                <w:noProof/>
                <w:webHidden/>
              </w:rPr>
              <w:fldChar w:fldCharType="begin"/>
            </w:r>
            <w:r>
              <w:rPr>
                <w:noProof/>
                <w:webHidden/>
              </w:rPr>
              <w:instrText xml:space="preserve"> PAGEREF _Toc186795279 \h </w:instrText>
            </w:r>
          </w:ins>
          <w:r>
            <w:rPr>
              <w:noProof/>
              <w:webHidden/>
            </w:rPr>
          </w:r>
          <w:r>
            <w:rPr>
              <w:noProof/>
              <w:webHidden/>
            </w:rPr>
            <w:fldChar w:fldCharType="separate"/>
          </w:r>
          <w:ins w:id="764" w:author="Martinez De Hurtado Yela Fermin" w:date="2025-01-03T11:11:00Z" w16du:dateUtc="2025-01-03T10:11:00Z">
            <w:r>
              <w:rPr>
                <w:noProof/>
                <w:webHidden/>
              </w:rPr>
              <w:t>249</w:t>
            </w:r>
            <w:r>
              <w:rPr>
                <w:noProof/>
                <w:webHidden/>
              </w:rPr>
              <w:fldChar w:fldCharType="end"/>
            </w:r>
            <w:r w:rsidRPr="005B649B">
              <w:rPr>
                <w:rStyle w:val="Hipervnculo"/>
                <w:noProof/>
              </w:rPr>
              <w:fldChar w:fldCharType="end"/>
            </w:r>
          </w:ins>
        </w:p>
        <w:p w14:paraId="25FF460C" w14:textId="669C02F3" w:rsidR="00931A7B" w:rsidRDefault="00931A7B">
          <w:pPr>
            <w:pStyle w:val="TDC3"/>
            <w:rPr>
              <w:ins w:id="765" w:author="Martinez De Hurtado Yela Fermin" w:date="2025-01-03T11:11:00Z" w16du:dateUtc="2025-01-03T10:11:00Z"/>
              <w:rFonts w:cstheme="minorBidi"/>
              <w:bCs w:val="0"/>
              <w:color w:val="auto"/>
              <w:kern w:val="2"/>
              <w:sz w:val="24"/>
              <w:szCs w:val="24"/>
              <w:lang w:val="es-ES" w:eastAsia="es-ES"/>
              <w14:ligatures w14:val="standardContextual"/>
            </w:rPr>
          </w:pPr>
          <w:ins w:id="766"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"_Toc186795280"</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Fonts w:eastAsiaTheme="minorHAnsi"/>
                <w:lang w:eastAsia="en-US"/>
              </w:rPr>
              <w:t>1.</w:t>
            </w:r>
            <w:r>
              <w:rPr>
                <w:rFonts w:cstheme="minorBidi"/>
                <w:bCs w:val="0"/>
                <w:color w:val="auto"/>
                <w:kern w:val="2"/>
                <w:sz w:val="24"/>
                <w:szCs w:val="24"/>
                <w:lang w:val="es-ES" w:eastAsia="es-ES"/>
                <w14:ligatures w14:val="standardContextual"/>
              </w:rPr>
              <w:tab/>
            </w:r>
            <w:r w:rsidRPr="005B649B">
              <w:rPr>
                <w:rStyle w:val="Hipervnculo"/>
                <w:rFonts w:eastAsiaTheme="minorHAnsi"/>
                <w:lang w:eastAsia="en-US"/>
              </w:rPr>
              <w:t>Classification criteria for Socially Responsible Investments (SRI)</w:t>
            </w:r>
            <w:r>
              <w:rPr>
                <w:webHidden/>
              </w:rPr>
              <w:tab/>
            </w:r>
            <w:r>
              <w:rPr>
                <w:webHidden/>
              </w:rPr>
              <w:fldChar w:fldCharType="begin"/>
            </w:r>
            <w:r>
              <w:rPr>
                <w:webHidden/>
              </w:rPr>
              <w:instrText xml:space="preserve"> PAGEREF _Toc186795280 \h </w:instrText>
            </w:r>
          </w:ins>
          <w:r>
            <w:rPr>
              <w:webHidden/>
            </w:rPr>
          </w:r>
          <w:r>
            <w:rPr>
              <w:webHidden/>
            </w:rPr>
            <w:fldChar w:fldCharType="separate"/>
          </w:r>
          <w:ins w:id="767" w:author="Martinez De Hurtado Yela Fermin" w:date="2025-01-03T11:11:00Z" w16du:dateUtc="2025-01-03T10:11:00Z">
            <w:r>
              <w:rPr>
                <w:webHidden/>
              </w:rPr>
              <w:t>249</w:t>
            </w:r>
            <w:r>
              <w:rPr>
                <w:webHidden/>
              </w:rPr>
              <w:fldChar w:fldCharType="end"/>
            </w:r>
            <w:r w:rsidRPr="005B649B">
              <w:rPr>
                <w:rStyle w:val="Hipervnculo"/>
              </w:rPr>
              <w:fldChar w:fldCharType="end"/>
            </w:r>
          </w:ins>
        </w:p>
        <w:p w14:paraId="4D2EF03B" w14:textId="132D7864" w:rsidR="00931A7B" w:rsidRDefault="00931A7B">
          <w:pPr>
            <w:pStyle w:val="TDC3"/>
            <w:rPr>
              <w:ins w:id="768" w:author="Martinez De Hurtado Yela Fermin" w:date="2025-01-03T11:11:00Z" w16du:dateUtc="2025-01-03T10:11:00Z"/>
              <w:rFonts w:cstheme="minorBidi"/>
              <w:bCs w:val="0"/>
              <w:color w:val="auto"/>
              <w:kern w:val="2"/>
              <w:sz w:val="24"/>
              <w:szCs w:val="24"/>
              <w:lang w:val="es-ES" w:eastAsia="es-ES"/>
              <w14:ligatures w14:val="standardContextual"/>
            </w:rPr>
          </w:pPr>
          <w:ins w:id="769"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"_Toc186795281"</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rFonts w:eastAsiaTheme="minorHAnsi"/>
                <w:lang w:eastAsia="en-US"/>
              </w:rPr>
              <w:t>2.</w:t>
            </w:r>
            <w:r>
              <w:rPr>
                <w:rFonts w:cstheme="minorBidi"/>
                <w:bCs w:val="0"/>
                <w:color w:val="auto"/>
                <w:kern w:val="2"/>
                <w:sz w:val="24"/>
                <w:szCs w:val="24"/>
                <w:lang w:val="es-ES" w:eastAsia="es-ES"/>
                <w14:ligatures w14:val="standardContextual"/>
              </w:rPr>
              <w:tab/>
            </w:r>
            <w:r w:rsidRPr="005B649B">
              <w:rPr>
                <w:rStyle w:val="Hipervnculo"/>
                <w:rFonts w:eastAsiaTheme="minorHAnsi"/>
                <w:lang w:eastAsia="en-US"/>
              </w:rPr>
              <w:t>Attributes for investment advice</w:t>
            </w:r>
            <w:r>
              <w:rPr>
                <w:webHidden/>
              </w:rPr>
              <w:tab/>
            </w:r>
            <w:r>
              <w:rPr>
                <w:webHidden/>
              </w:rPr>
              <w:fldChar w:fldCharType="begin"/>
            </w:r>
            <w:r>
              <w:rPr>
                <w:webHidden/>
              </w:rPr>
              <w:instrText xml:space="preserve"> PAGEREF _Toc186795281 \h </w:instrText>
            </w:r>
          </w:ins>
          <w:r>
            <w:rPr>
              <w:webHidden/>
            </w:rPr>
          </w:r>
          <w:r>
            <w:rPr>
              <w:webHidden/>
            </w:rPr>
            <w:fldChar w:fldCharType="separate"/>
          </w:r>
          <w:ins w:id="770" w:author="Martinez De Hurtado Yela Fermin" w:date="2025-01-03T11:11:00Z" w16du:dateUtc="2025-01-03T10:11:00Z">
            <w:r>
              <w:rPr>
                <w:webHidden/>
              </w:rPr>
              <w:t>249</w:t>
            </w:r>
            <w:r>
              <w:rPr>
                <w:webHidden/>
              </w:rPr>
              <w:fldChar w:fldCharType="end"/>
            </w:r>
            <w:r w:rsidRPr="005B649B">
              <w:rPr>
                <w:rStyle w:val="Hipervnculo"/>
              </w:rPr>
              <w:fldChar w:fldCharType="end"/>
            </w:r>
          </w:ins>
        </w:p>
        <w:p w14:paraId="1CC2F847" w14:textId="1D275E58" w:rsidR="00931A7B" w:rsidRDefault="00931A7B">
          <w:pPr>
            <w:pStyle w:val="TDC2"/>
            <w:rPr>
              <w:ins w:id="771" w:author="Martinez De Hurtado Yela Fermin" w:date="2025-01-03T11:11:00Z" w16du:dateUtc="2025-01-03T10:11:00Z"/>
              <w:rFonts w:cstheme="minorBidi"/>
              <w:bCs w:val="0"/>
              <w:color w:val="auto"/>
              <w:kern w:val="2"/>
              <w:sz w:val="24"/>
              <w:szCs w:val="24"/>
              <w:lang w:val="es-ES" w:eastAsia="es-ES"/>
              <w14:ligatures w14:val="standardContextual"/>
            </w:rPr>
          </w:pPr>
          <w:ins w:id="772"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"_Toc186795282"</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D.1.</w:t>
            </w:r>
            <w:r>
              <w:rPr>
                <w:rFonts w:cstheme="minorBidi"/>
                <w:bCs w:val="0"/>
                <w:color w:val="auto"/>
                <w:kern w:val="2"/>
                <w:sz w:val="24"/>
                <w:szCs w:val="24"/>
                <w:lang w:val="es-ES" w:eastAsia="es-ES"/>
                <w14:ligatures w14:val="standardContextual"/>
              </w:rPr>
              <w:tab/>
            </w:r>
            <w:r w:rsidRPr="005B649B">
              <w:rPr>
                <w:rStyle w:val="Hipervnculo"/>
                <w:lang w:val="en-GB"/>
              </w:rPr>
              <w:t>Classification criteria for Socially Responsible Investments</w:t>
            </w:r>
            <w:r>
              <w:rPr>
                <w:webHidden/>
              </w:rPr>
              <w:tab/>
            </w:r>
            <w:r>
              <w:rPr>
                <w:webHidden/>
              </w:rPr>
              <w:fldChar w:fldCharType="begin"/>
            </w:r>
            <w:r>
              <w:rPr>
                <w:webHidden/>
              </w:rPr>
              <w:instrText xml:space="preserve"> PAGEREF _Toc186795282 \h </w:instrText>
            </w:r>
          </w:ins>
          <w:r>
            <w:rPr>
              <w:webHidden/>
            </w:rPr>
          </w:r>
          <w:r>
            <w:rPr>
              <w:webHidden/>
            </w:rPr>
            <w:fldChar w:fldCharType="separate"/>
          </w:r>
          <w:ins w:id="773" w:author="Martinez De Hurtado Yela Fermin" w:date="2025-01-03T11:11:00Z" w16du:dateUtc="2025-01-03T10:11:00Z">
            <w:r>
              <w:rPr>
                <w:webHidden/>
              </w:rPr>
              <w:t>250</w:t>
            </w:r>
            <w:r>
              <w:rPr>
                <w:webHidden/>
              </w:rPr>
              <w:fldChar w:fldCharType="end"/>
            </w:r>
            <w:r w:rsidRPr="005B649B">
              <w:rPr>
                <w:rStyle w:val="Hipervnculo"/>
              </w:rPr>
              <w:fldChar w:fldCharType="end"/>
            </w:r>
          </w:ins>
        </w:p>
        <w:p w14:paraId="7EBB8465" w14:textId="6F2B01EE" w:rsidR="00931A7B" w:rsidRDefault="00931A7B">
          <w:pPr>
            <w:pStyle w:val="TDC3"/>
            <w:rPr>
              <w:ins w:id="774" w:author="Martinez De Hurtado Yela Fermin" w:date="2025-01-03T11:11:00Z" w16du:dateUtc="2025-01-03T10:11:00Z"/>
              <w:rFonts w:cstheme="minorBidi"/>
              <w:bCs w:val="0"/>
              <w:color w:val="auto"/>
              <w:kern w:val="2"/>
              <w:sz w:val="24"/>
              <w:szCs w:val="24"/>
              <w:lang w:val="es-ES" w:eastAsia="es-ES"/>
              <w14:ligatures w14:val="standardContextual"/>
            </w:rPr>
          </w:pPr>
          <w:ins w:id="775"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"_Toc186795283"</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D.1.1.</w:t>
            </w:r>
            <w:r>
              <w:rPr>
                <w:rFonts w:cstheme="minorBidi"/>
                <w:bCs w:val="0"/>
                <w:color w:val="auto"/>
                <w:kern w:val="2"/>
                <w:sz w:val="24"/>
                <w:szCs w:val="24"/>
                <w:lang w:val="es-ES" w:eastAsia="es-ES"/>
                <w14:ligatures w14:val="standardContextual"/>
              </w:rPr>
              <w:tab/>
            </w:r>
            <w:r w:rsidRPr="005B649B">
              <w:rPr>
                <w:rStyle w:val="Hipervnculo"/>
                <w:lang w:val="en-GB"/>
              </w:rPr>
              <w:t>Financial instruments &amp; services classified as art 8 or 9 or alike</w:t>
            </w:r>
            <w:r>
              <w:rPr>
                <w:webHidden/>
              </w:rPr>
              <w:tab/>
            </w:r>
            <w:r>
              <w:rPr>
                <w:webHidden/>
              </w:rPr>
              <w:fldChar w:fldCharType="begin"/>
            </w:r>
            <w:r>
              <w:rPr>
                <w:webHidden/>
              </w:rPr>
              <w:instrText xml:space="preserve"> PAGEREF _Toc186795283 \h </w:instrText>
            </w:r>
          </w:ins>
          <w:r>
            <w:rPr>
              <w:webHidden/>
            </w:rPr>
          </w:r>
          <w:r>
            <w:rPr>
              <w:webHidden/>
            </w:rPr>
            <w:fldChar w:fldCharType="separate"/>
          </w:r>
          <w:ins w:id="776" w:author="Martinez De Hurtado Yela Fermin" w:date="2025-01-03T11:11:00Z" w16du:dateUtc="2025-01-03T10:11:00Z">
            <w:r>
              <w:rPr>
                <w:webHidden/>
              </w:rPr>
              <w:t>250</w:t>
            </w:r>
            <w:r>
              <w:rPr>
                <w:webHidden/>
              </w:rPr>
              <w:fldChar w:fldCharType="end"/>
            </w:r>
            <w:r w:rsidRPr="005B649B">
              <w:rPr>
                <w:rStyle w:val="Hipervnculo"/>
              </w:rPr>
              <w:fldChar w:fldCharType="end"/>
            </w:r>
          </w:ins>
        </w:p>
        <w:p w14:paraId="7AD31744" w14:textId="753470E7" w:rsidR="00931A7B" w:rsidRDefault="00931A7B">
          <w:pPr>
            <w:pStyle w:val="TDC3"/>
            <w:rPr>
              <w:ins w:id="777" w:author="Martinez De Hurtado Yela Fermin" w:date="2025-01-03T11:11:00Z" w16du:dateUtc="2025-01-03T10:11:00Z"/>
              <w:rFonts w:cstheme="minorBidi"/>
              <w:bCs w:val="0"/>
              <w:color w:val="auto"/>
              <w:kern w:val="2"/>
              <w:sz w:val="24"/>
              <w:szCs w:val="24"/>
              <w:lang w:val="es-ES" w:eastAsia="es-ES"/>
              <w14:ligatures w14:val="standardContextual"/>
            </w:rPr>
          </w:pPr>
          <w:ins w:id="778"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"_Toc186795284"</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D.1.2.</w:t>
            </w:r>
            <w:r>
              <w:rPr>
                <w:rFonts w:cstheme="minorBidi"/>
                <w:bCs w:val="0"/>
                <w:color w:val="auto"/>
                <w:kern w:val="2"/>
                <w:sz w:val="24"/>
                <w:szCs w:val="24"/>
                <w:lang w:val="es-ES" w:eastAsia="es-ES"/>
                <w14:ligatures w14:val="standardContextual"/>
              </w:rPr>
              <w:tab/>
            </w:r>
            <w:r w:rsidRPr="005B649B">
              <w:rPr>
                <w:rStyle w:val="Hipervnculo"/>
                <w:lang w:val="en-GB"/>
              </w:rPr>
              <w:t>Financial instruments classified as Sustainable Investment (SI)</w:t>
            </w:r>
            <w:r>
              <w:rPr>
                <w:webHidden/>
              </w:rPr>
              <w:tab/>
            </w:r>
            <w:r>
              <w:rPr>
                <w:webHidden/>
              </w:rPr>
              <w:fldChar w:fldCharType="begin"/>
            </w:r>
            <w:r>
              <w:rPr>
                <w:webHidden/>
              </w:rPr>
              <w:instrText xml:space="preserve"> PAGEREF _Toc186795284 \h </w:instrText>
            </w:r>
          </w:ins>
          <w:r>
            <w:rPr>
              <w:webHidden/>
            </w:rPr>
          </w:r>
          <w:r>
            <w:rPr>
              <w:webHidden/>
            </w:rPr>
            <w:fldChar w:fldCharType="separate"/>
          </w:r>
          <w:ins w:id="779" w:author="Martinez De Hurtado Yela Fermin" w:date="2025-01-03T11:11:00Z" w16du:dateUtc="2025-01-03T10:11:00Z">
            <w:r>
              <w:rPr>
                <w:webHidden/>
              </w:rPr>
              <w:t>254</w:t>
            </w:r>
            <w:r>
              <w:rPr>
                <w:webHidden/>
              </w:rPr>
              <w:fldChar w:fldCharType="end"/>
            </w:r>
            <w:r w:rsidRPr="005B649B">
              <w:rPr>
                <w:rStyle w:val="Hipervnculo"/>
              </w:rPr>
              <w:fldChar w:fldCharType="end"/>
            </w:r>
          </w:ins>
        </w:p>
        <w:p w14:paraId="0F308038" w14:textId="6FB8D959" w:rsidR="00931A7B" w:rsidRDefault="00931A7B">
          <w:pPr>
            <w:pStyle w:val="TDC2"/>
            <w:rPr>
              <w:ins w:id="780" w:author="Martinez De Hurtado Yela Fermin" w:date="2025-01-03T11:11:00Z" w16du:dateUtc="2025-01-03T10:11:00Z"/>
              <w:rFonts w:cstheme="minorBidi"/>
              <w:bCs w:val="0"/>
              <w:color w:val="auto"/>
              <w:kern w:val="2"/>
              <w:sz w:val="24"/>
              <w:szCs w:val="24"/>
              <w:lang w:val="es-ES" w:eastAsia="es-ES"/>
              <w14:ligatures w14:val="standardContextual"/>
            </w:rPr>
          </w:pPr>
          <w:ins w:id="781"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"_Toc186795285"</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D.2.</w:t>
            </w:r>
            <w:r>
              <w:rPr>
                <w:rFonts w:cstheme="minorBidi"/>
                <w:bCs w:val="0"/>
                <w:color w:val="auto"/>
                <w:kern w:val="2"/>
                <w:sz w:val="24"/>
                <w:szCs w:val="24"/>
                <w:lang w:val="es-ES" w:eastAsia="es-ES"/>
                <w14:ligatures w14:val="standardContextual"/>
              </w:rPr>
              <w:tab/>
            </w:r>
            <w:r w:rsidRPr="005B649B">
              <w:rPr>
                <w:rStyle w:val="Hipervnculo"/>
                <w:lang w:val="en-GB"/>
              </w:rPr>
              <w:t>Attributes for investment advice</w:t>
            </w:r>
            <w:r>
              <w:rPr>
                <w:webHidden/>
              </w:rPr>
              <w:tab/>
            </w:r>
            <w:r>
              <w:rPr>
                <w:webHidden/>
              </w:rPr>
              <w:fldChar w:fldCharType="begin"/>
            </w:r>
            <w:r>
              <w:rPr>
                <w:webHidden/>
              </w:rPr>
              <w:instrText xml:space="preserve"> PAGEREF _Toc186795285 \h </w:instrText>
            </w:r>
          </w:ins>
          <w:r>
            <w:rPr>
              <w:webHidden/>
            </w:rPr>
          </w:r>
          <w:r>
            <w:rPr>
              <w:webHidden/>
            </w:rPr>
            <w:fldChar w:fldCharType="separate"/>
          </w:r>
          <w:ins w:id="782" w:author="Martinez De Hurtado Yela Fermin" w:date="2025-01-03T11:11:00Z" w16du:dateUtc="2025-01-03T10:11:00Z">
            <w:r>
              <w:rPr>
                <w:webHidden/>
              </w:rPr>
              <w:t>258</w:t>
            </w:r>
            <w:r>
              <w:rPr>
                <w:webHidden/>
              </w:rPr>
              <w:fldChar w:fldCharType="end"/>
            </w:r>
            <w:r w:rsidRPr="005B649B">
              <w:rPr>
                <w:rStyle w:val="Hipervnculo"/>
              </w:rPr>
              <w:fldChar w:fldCharType="end"/>
            </w:r>
          </w:ins>
        </w:p>
        <w:p w14:paraId="52B3A934" w14:textId="114772E7" w:rsidR="00931A7B" w:rsidRDefault="00931A7B">
          <w:pPr>
            <w:pStyle w:val="TDC3"/>
            <w:rPr>
              <w:ins w:id="783" w:author="Martinez De Hurtado Yela Fermin" w:date="2025-01-03T11:11:00Z" w16du:dateUtc="2025-01-03T10:11:00Z"/>
              <w:rFonts w:cstheme="minorBidi"/>
              <w:bCs w:val="0"/>
              <w:color w:val="auto"/>
              <w:kern w:val="2"/>
              <w:sz w:val="24"/>
              <w:szCs w:val="24"/>
              <w:lang w:val="es-ES" w:eastAsia="es-ES"/>
              <w14:ligatures w14:val="standardContextual"/>
            </w:rPr>
          </w:pPr>
          <w:ins w:id="784" w:author="Martinez De Hurtado Yela Fermin" w:date="2025-01-03T11:11:00Z" w16du:dateUtc="2025-01-03T10:11:00Z">
            <w:r w:rsidRPr="005B649B">
              <w:rPr>
                <w:rStyle w:val="Hipervnculo"/>
              </w:rPr>
              <w:lastRenderedPageBreak/>
              <w:fldChar w:fldCharType="begin"/>
            </w:r>
            <w:r w:rsidRPr="005B649B">
              <w:rPr>
                <w:rStyle w:val="Hipervnculo"/>
              </w:rPr>
              <w:instrText xml:space="preserve"> </w:instrText>
            </w:r>
            <w:r>
              <w:instrText>HYPERLINK \l "_Toc186795286"</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D.2.1.</w:t>
            </w:r>
            <w:r>
              <w:rPr>
                <w:rFonts w:cstheme="minorBidi"/>
                <w:bCs w:val="0"/>
                <w:color w:val="auto"/>
                <w:kern w:val="2"/>
                <w:sz w:val="24"/>
                <w:szCs w:val="24"/>
                <w:lang w:val="es-ES" w:eastAsia="es-ES"/>
                <w14:ligatures w14:val="standardContextual"/>
              </w:rPr>
              <w:tab/>
            </w:r>
            <w:r w:rsidRPr="005B649B">
              <w:rPr>
                <w:rStyle w:val="Hipervnculo"/>
                <w:lang w:val="en-GB"/>
              </w:rPr>
              <w:t>European Union</w:t>
            </w:r>
            <w:r>
              <w:rPr>
                <w:webHidden/>
              </w:rPr>
              <w:tab/>
            </w:r>
            <w:r>
              <w:rPr>
                <w:webHidden/>
              </w:rPr>
              <w:fldChar w:fldCharType="begin"/>
            </w:r>
            <w:r>
              <w:rPr>
                <w:webHidden/>
              </w:rPr>
              <w:instrText xml:space="preserve"> PAGEREF _Toc186795286 \h </w:instrText>
            </w:r>
          </w:ins>
          <w:r>
            <w:rPr>
              <w:webHidden/>
            </w:rPr>
          </w:r>
          <w:r>
            <w:rPr>
              <w:webHidden/>
            </w:rPr>
            <w:fldChar w:fldCharType="separate"/>
          </w:r>
          <w:ins w:id="785" w:author="Martinez De Hurtado Yela Fermin" w:date="2025-01-03T11:11:00Z" w16du:dateUtc="2025-01-03T10:11:00Z">
            <w:r>
              <w:rPr>
                <w:webHidden/>
              </w:rPr>
              <w:t>258</w:t>
            </w:r>
            <w:r>
              <w:rPr>
                <w:webHidden/>
              </w:rPr>
              <w:fldChar w:fldCharType="end"/>
            </w:r>
            <w:r w:rsidRPr="005B649B">
              <w:rPr>
                <w:rStyle w:val="Hipervnculo"/>
              </w:rPr>
              <w:fldChar w:fldCharType="end"/>
            </w:r>
          </w:ins>
        </w:p>
        <w:p w14:paraId="516F06F5" w14:textId="7B337CC5" w:rsidR="00931A7B" w:rsidRDefault="00931A7B">
          <w:pPr>
            <w:pStyle w:val="TDC3"/>
            <w:rPr>
              <w:ins w:id="786" w:author="Martinez De Hurtado Yela Fermin" w:date="2025-01-03T11:11:00Z" w16du:dateUtc="2025-01-03T10:11:00Z"/>
              <w:rFonts w:cstheme="minorBidi"/>
              <w:bCs w:val="0"/>
              <w:color w:val="auto"/>
              <w:kern w:val="2"/>
              <w:sz w:val="24"/>
              <w:szCs w:val="24"/>
              <w:lang w:val="es-ES" w:eastAsia="es-ES"/>
              <w14:ligatures w14:val="standardContextual"/>
            </w:rPr>
          </w:pPr>
          <w:ins w:id="787" w:author="Martinez De Hurtado Yela Fermin" w:date="2025-01-03T11:11:00Z" w16du:dateUtc="2025-01-03T10:11:00Z">
            <w:r w:rsidRPr="005B649B">
              <w:rPr>
                <w:rStyle w:val="Hipervnculo"/>
              </w:rPr>
              <w:fldChar w:fldCharType="begin"/>
            </w:r>
            <w:r w:rsidRPr="005B649B">
              <w:rPr>
                <w:rStyle w:val="Hipervnculo"/>
              </w:rPr>
              <w:instrText xml:space="preserve"> </w:instrText>
            </w:r>
            <w:r>
              <w:instrText>HYPERLINK \l "_Toc186795287"</w:instrText>
            </w:r>
            <w:r w:rsidRPr="005B649B">
              <w:rPr>
                <w:rStyle w:val="Hipervnculo"/>
              </w:rPr>
              <w:instrText xml:space="preserve"> </w:instrText>
            </w:r>
            <w:r w:rsidRPr="005B649B">
              <w:rPr>
                <w:rStyle w:val="Hipervnculo"/>
              </w:rPr>
            </w:r>
            <w:r w:rsidRPr="005B649B">
              <w:rPr>
                <w:rStyle w:val="Hipervnculo"/>
              </w:rPr>
              <w:fldChar w:fldCharType="separate"/>
            </w:r>
            <w:r w:rsidRPr="005B649B">
              <w:rPr>
                <w:rStyle w:val="Hipervnculo"/>
                <w:lang w:val="en-GB"/>
              </w:rPr>
              <w:t>D.2.2.</w:t>
            </w:r>
            <w:r>
              <w:rPr>
                <w:rFonts w:cstheme="minorBidi"/>
                <w:bCs w:val="0"/>
                <w:color w:val="auto"/>
                <w:kern w:val="2"/>
                <w:sz w:val="24"/>
                <w:szCs w:val="24"/>
                <w:lang w:val="es-ES" w:eastAsia="es-ES"/>
                <w14:ligatures w14:val="standardContextual"/>
              </w:rPr>
              <w:tab/>
            </w:r>
            <w:r w:rsidRPr="005B649B">
              <w:rPr>
                <w:rStyle w:val="Hipervnculo"/>
                <w:lang w:val="en-GB"/>
              </w:rPr>
              <w:t>Switzerland</w:t>
            </w:r>
            <w:r>
              <w:rPr>
                <w:webHidden/>
              </w:rPr>
              <w:tab/>
            </w:r>
            <w:r>
              <w:rPr>
                <w:webHidden/>
              </w:rPr>
              <w:fldChar w:fldCharType="begin"/>
            </w:r>
            <w:r>
              <w:rPr>
                <w:webHidden/>
              </w:rPr>
              <w:instrText xml:space="preserve"> PAGEREF _Toc186795287 \h </w:instrText>
            </w:r>
          </w:ins>
          <w:r>
            <w:rPr>
              <w:webHidden/>
            </w:rPr>
          </w:r>
          <w:r>
            <w:rPr>
              <w:webHidden/>
            </w:rPr>
            <w:fldChar w:fldCharType="separate"/>
          </w:r>
          <w:ins w:id="788" w:author="Martinez De Hurtado Yela Fermin" w:date="2025-01-03T11:11:00Z" w16du:dateUtc="2025-01-03T10:11:00Z">
            <w:r>
              <w:rPr>
                <w:webHidden/>
              </w:rPr>
              <w:t>259</w:t>
            </w:r>
            <w:r>
              <w:rPr>
                <w:webHidden/>
              </w:rPr>
              <w:fldChar w:fldCharType="end"/>
            </w:r>
            <w:r w:rsidRPr="005B649B">
              <w:rPr>
                <w:rStyle w:val="Hipervnculo"/>
              </w:rPr>
              <w:fldChar w:fldCharType="end"/>
            </w:r>
          </w:ins>
        </w:p>
        <w:p w14:paraId="1429115D" w14:textId="2B6AC164" w:rsidR="00297647" w:rsidDel="00931A7B" w:rsidRDefault="00297647">
          <w:pPr>
            <w:pStyle w:val="TDC1"/>
            <w:rPr>
              <w:del w:id="789" w:author="Martinez De Hurtado Yela Fermin" w:date="2025-01-03T11:11:00Z" w16du:dateUtc="2025-01-03T10:11:00Z"/>
              <w:b w:val="0"/>
              <w:noProof/>
              <w:kern w:val="2"/>
              <w:szCs w:val="24"/>
              <w:lang w:val="es-ES" w:eastAsia="es-ES"/>
              <w14:ligatures w14:val="standardContextual"/>
            </w:rPr>
          </w:pPr>
          <w:del w:id="790" w:author="Martinez De Hurtado Yela Fermin" w:date="2025-01-03T11:11:00Z" w16du:dateUtc="2025-01-03T10:11:00Z">
            <w:r w:rsidRPr="00931A7B" w:rsidDel="00931A7B">
              <w:rPr>
                <w:rStyle w:val="Hipervnculo"/>
                <w:noProof/>
              </w:rPr>
              <w:delText>1.</w:delText>
            </w:r>
            <w:r w:rsidDel="00931A7B">
              <w:rPr>
                <w:b w:val="0"/>
                <w:noProof/>
                <w:kern w:val="2"/>
                <w:szCs w:val="24"/>
                <w:lang w:val="es-ES" w:eastAsia="es-ES"/>
                <w14:ligatures w14:val="standardContextual"/>
              </w:rPr>
              <w:tab/>
            </w:r>
            <w:r w:rsidRPr="00931A7B" w:rsidDel="00931A7B">
              <w:rPr>
                <w:rStyle w:val="Hipervnculo"/>
                <w:noProof/>
              </w:rPr>
              <w:delText>Approach</w:delText>
            </w:r>
            <w:r w:rsidDel="00931A7B">
              <w:rPr>
                <w:noProof/>
                <w:webHidden/>
              </w:rPr>
              <w:tab/>
              <w:delText>13</w:delText>
            </w:r>
          </w:del>
        </w:p>
        <w:p w14:paraId="068BD2BD" w14:textId="50FB011F" w:rsidR="00297647" w:rsidDel="00931A7B" w:rsidRDefault="00297647">
          <w:pPr>
            <w:pStyle w:val="TDC1"/>
            <w:rPr>
              <w:del w:id="791" w:author="Martinez De Hurtado Yela Fermin" w:date="2025-01-03T11:11:00Z" w16du:dateUtc="2025-01-03T10:11:00Z"/>
              <w:b w:val="0"/>
              <w:noProof/>
              <w:kern w:val="2"/>
              <w:szCs w:val="24"/>
              <w:lang w:val="es-ES" w:eastAsia="es-ES"/>
              <w14:ligatures w14:val="standardContextual"/>
            </w:rPr>
          </w:pPr>
          <w:del w:id="792" w:author="Martinez De Hurtado Yela Fermin" w:date="2025-01-03T11:11:00Z" w16du:dateUtc="2025-01-03T10:11:00Z">
            <w:r w:rsidRPr="00931A7B" w:rsidDel="00931A7B">
              <w:rPr>
                <w:rStyle w:val="Hipervnculo"/>
                <w:noProof/>
              </w:rPr>
              <w:delText>2.</w:delText>
            </w:r>
            <w:r w:rsidDel="00931A7B">
              <w:rPr>
                <w:b w:val="0"/>
                <w:noProof/>
                <w:kern w:val="2"/>
                <w:szCs w:val="24"/>
                <w:lang w:val="es-ES" w:eastAsia="es-ES"/>
                <w14:ligatures w14:val="standardContextual"/>
              </w:rPr>
              <w:tab/>
            </w:r>
            <w:r w:rsidRPr="00931A7B" w:rsidDel="00931A7B">
              <w:rPr>
                <w:rStyle w:val="Hipervnculo"/>
                <w:noProof/>
              </w:rPr>
              <w:delText>Introduction</w:delText>
            </w:r>
            <w:r w:rsidDel="00931A7B">
              <w:rPr>
                <w:noProof/>
                <w:webHidden/>
              </w:rPr>
              <w:tab/>
              <w:delText>13</w:delText>
            </w:r>
          </w:del>
        </w:p>
        <w:p w14:paraId="3D2047BF" w14:textId="44D9300D" w:rsidR="00297647" w:rsidDel="00931A7B" w:rsidRDefault="00297647">
          <w:pPr>
            <w:pStyle w:val="TDC1"/>
            <w:rPr>
              <w:del w:id="793" w:author="Martinez De Hurtado Yela Fermin" w:date="2025-01-03T11:11:00Z" w16du:dateUtc="2025-01-03T10:11:00Z"/>
              <w:b w:val="0"/>
              <w:noProof/>
              <w:kern w:val="2"/>
              <w:szCs w:val="24"/>
              <w:lang w:val="es-ES" w:eastAsia="es-ES"/>
              <w14:ligatures w14:val="standardContextual"/>
            </w:rPr>
          </w:pPr>
          <w:del w:id="794" w:author="Martinez De Hurtado Yela Fermin" w:date="2025-01-03T11:11:00Z" w16du:dateUtc="2025-01-03T10:11:00Z">
            <w:r w:rsidRPr="00931A7B" w:rsidDel="00931A7B">
              <w:rPr>
                <w:rStyle w:val="Hipervnculo"/>
                <w:noProof/>
              </w:rPr>
              <w:delText>3.</w:delText>
            </w:r>
            <w:r w:rsidDel="00931A7B">
              <w:rPr>
                <w:b w:val="0"/>
                <w:noProof/>
                <w:kern w:val="2"/>
                <w:szCs w:val="24"/>
                <w:lang w:val="es-ES" w:eastAsia="es-ES"/>
                <w14:ligatures w14:val="standardContextual"/>
              </w:rPr>
              <w:tab/>
            </w:r>
            <w:r w:rsidRPr="00931A7B" w:rsidDel="00931A7B">
              <w:rPr>
                <w:rStyle w:val="Hipervnculo"/>
                <w:noProof/>
              </w:rPr>
              <w:delText>Scope</w:delText>
            </w:r>
            <w:r w:rsidDel="00931A7B">
              <w:rPr>
                <w:noProof/>
                <w:webHidden/>
              </w:rPr>
              <w:tab/>
              <w:delText>14</w:delText>
            </w:r>
          </w:del>
        </w:p>
        <w:p w14:paraId="1A6D2EE0" w14:textId="67E108D2" w:rsidR="00297647" w:rsidDel="00931A7B" w:rsidRDefault="00297647">
          <w:pPr>
            <w:pStyle w:val="TDC1"/>
            <w:rPr>
              <w:del w:id="795" w:author="Martinez De Hurtado Yela Fermin" w:date="2025-01-03T11:11:00Z" w16du:dateUtc="2025-01-03T10:11:00Z"/>
              <w:b w:val="0"/>
              <w:noProof/>
              <w:kern w:val="2"/>
              <w:szCs w:val="24"/>
              <w:lang w:val="es-ES" w:eastAsia="es-ES"/>
              <w14:ligatures w14:val="standardContextual"/>
            </w:rPr>
          </w:pPr>
          <w:del w:id="796" w:author="Martinez De Hurtado Yela Fermin" w:date="2025-01-03T11:11:00Z" w16du:dateUtc="2025-01-03T10:11:00Z">
            <w:r w:rsidRPr="00931A7B" w:rsidDel="00931A7B">
              <w:rPr>
                <w:rStyle w:val="Hipervnculo"/>
                <w:noProof/>
              </w:rPr>
              <w:delText>4.</w:delText>
            </w:r>
            <w:r w:rsidDel="00931A7B">
              <w:rPr>
                <w:b w:val="0"/>
                <w:noProof/>
                <w:kern w:val="2"/>
                <w:szCs w:val="24"/>
                <w:lang w:val="es-ES" w:eastAsia="es-ES"/>
                <w14:ligatures w14:val="standardContextual"/>
              </w:rPr>
              <w:tab/>
            </w:r>
            <w:r w:rsidRPr="00931A7B" w:rsidDel="00931A7B">
              <w:rPr>
                <w:rStyle w:val="Hipervnculo"/>
                <w:noProof/>
              </w:rPr>
              <w:delText>Parameters</w:delText>
            </w:r>
            <w:r w:rsidDel="00931A7B">
              <w:rPr>
                <w:noProof/>
                <w:webHidden/>
              </w:rPr>
              <w:tab/>
              <w:delText>14</w:delText>
            </w:r>
          </w:del>
        </w:p>
        <w:p w14:paraId="69ABFB99" w14:textId="35C67D7E" w:rsidR="00297647" w:rsidDel="00931A7B" w:rsidRDefault="00297647">
          <w:pPr>
            <w:pStyle w:val="TDC1"/>
            <w:rPr>
              <w:del w:id="797" w:author="Martinez De Hurtado Yela Fermin" w:date="2025-01-03T11:11:00Z" w16du:dateUtc="2025-01-03T10:11:00Z"/>
              <w:b w:val="0"/>
              <w:noProof/>
              <w:kern w:val="2"/>
              <w:szCs w:val="24"/>
              <w:lang w:val="es-ES" w:eastAsia="es-ES"/>
              <w14:ligatures w14:val="standardContextual"/>
            </w:rPr>
          </w:pPr>
          <w:del w:id="798" w:author="Martinez De Hurtado Yela Fermin" w:date="2025-01-03T11:11:00Z" w16du:dateUtc="2025-01-03T10:11:00Z">
            <w:r w:rsidRPr="00931A7B" w:rsidDel="00931A7B">
              <w:rPr>
                <w:rStyle w:val="Hipervnculo"/>
                <w:noProof/>
              </w:rPr>
              <w:delText>5.</w:delText>
            </w:r>
            <w:r w:rsidDel="00931A7B">
              <w:rPr>
                <w:b w:val="0"/>
                <w:noProof/>
                <w:kern w:val="2"/>
                <w:szCs w:val="24"/>
                <w:lang w:val="es-ES" w:eastAsia="es-ES"/>
                <w14:ligatures w14:val="standardContextual"/>
              </w:rPr>
              <w:tab/>
            </w:r>
            <w:r w:rsidRPr="00931A7B" w:rsidDel="00931A7B">
              <w:rPr>
                <w:rStyle w:val="Hipervnculo"/>
                <w:noProof/>
              </w:rPr>
              <w:delText>List of sectors and covered activities</w:delText>
            </w:r>
            <w:r w:rsidDel="00931A7B">
              <w:rPr>
                <w:noProof/>
                <w:webHidden/>
              </w:rPr>
              <w:tab/>
              <w:delText>16</w:delText>
            </w:r>
          </w:del>
        </w:p>
        <w:p w14:paraId="05E00D94" w14:textId="2FBB50BD" w:rsidR="00297647" w:rsidDel="00931A7B" w:rsidRDefault="00297647">
          <w:pPr>
            <w:pStyle w:val="TDC1"/>
            <w:rPr>
              <w:del w:id="799" w:author="Martinez De Hurtado Yela Fermin" w:date="2025-01-03T11:11:00Z" w16du:dateUtc="2025-01-03T10:11:00Z"/>
              <w:b w:val="0"/>
              <w:noProof/>
              <w:kern w:val="2"/>
              <w:szCs w:val="24"/>
              <w:lang w:val="es-ES" w:eastAsia="es-ES"/>
              <w14:ligatures w14:val="standardContextual"/>
            </w:rPr>
          </w:pPr>
          <w:del w:id="800" w:author="Martinez De Hurtado Yela Fermin" w:date="2025-01-03T11:11:00Z" w16du:dateUtc="2025-01-03T10:11:00Z">
            <w:r w:rsidRPr="00931A7B" w:rsidDel="00931A7B">
              <w:rPr>
                <w:rStyle w:val="Hipervnculo"/>
                <w:noProof/>
              </w:rPr>
              <w:delText>6.</w:delText>
            </w:r>
            <w:r w:rsidDel="00931A7B">
              <w:rPr>
                <w:b w:val="0"/>
                <w:noProof/>
                <w:kern w:val="2"/>
                <w:szCs w:val="24"/>
                <w:lang w:val="es-ES" w:eastAsia="es-ES"/>
                <w14:ligatures w14:val="standardContextual"/>
              </w:rPr>
              <w:tab/>
            </w:r>
            <w:r w:rsidRPr="00931A7B" w:rsidDel="00931A7B">
              <w:rPr>
                <w:rStyle w:val="Hipervnculo"/>
                <w:noProof/>
              </w:rPr>
              <w:delText>Environmental and social due diligence</w:delText>
            </w:r>
            <w:r w:rsidDel="00931A7B">
              <w:rPr>
                <w:noProof/>
                <w:webHidden/>
              </w:rPr>
              <w:tab/>
              <w:delText>18</w:delText>
            </w:r>
          </w:del>
        </w:p>
        <w:p w14:paraId="7F7596F1" w14:textId="44E8D3DD" w:rsidR="00297647" w:rsidDel="00931A7B" w:rsidRDefault="00297647">
          <w:pPr>
            <w:pStyle w:val="TDC1"/>
            <w:rPr>
              <w:del w:id="801" w:author="Martinez De Hurtado Yela Fermin" w:date="2025-01-03T11:11:00Z" w16du:dateUtc="2025-01-03T10:11:00Z"/>
              <w:b w:val="0"/>
              <w:noProof/>
              <w:kern w:val="2"/>
              <w:szCs w:val="24"/>
              <w:lang w:val="es-ES" w:eastAsia="es-ES"/>
              <w14:ligatures w14:val="standardContextual"/>
            </w:rPr>
          </w:pPr>
          <w:del w:id="802" w:author="Martinez De Hurtado Yela Fermin" w:date="2025-01-03T11:11:00Z" w16du:dateUtc="2025-01-03T10:11:00Z">
            <w:r w:rsidRPr="00931A7B" w:rsidDel="00931A7B">
              <w:rPr>
                <w:rStyle w:val="Hipervnculo"/>
                <w:noProof/>
              </w:rPr>
              <w:delText>7.</w:delText>
            </w:r>
            <w:r w:rsidDel="00931A7B">
              <w:rPr>
                <w:b w:val="0"/>
                <w:noProof/>
                <w:kern w:val="2"/>
                <w:szCs w:val="24"/>
                <w:lang w:val="es-ES" w:eastAsia="es-ES"/>
                <w14:ligatures w14:val="standardContextual"/>
              </w:rPr>
              <w:tab/>
            </w:r>
            <w:r w:rsidRPr="00931A7B" w:rsidDel="00931A7B">
              <w:rPr>
                <w:rStyle w:val="Hipervnculo"/>
                <w:noProof/>
              </w:rPr>
              <w:delText>Governance</w:delText>
            </w:r>
            <w:r w:rsidDel="00931A7B">
              <w:rPr>
                <w:noProof/>
                <w:webHidden/>
              </w:rPr>
              <w:tab/>
              <w:delText>24</w:delText>
            </w:r>
          </w:del>
        </w:p>
        <w:p w14:paraId="5D2C93E2" w14:textId="10DB44CE" w:rsidR="00297647" w:rsidDel="00931A7B" w:rsidRDefault="00297647">
          <w:pPr>
            <w:pStyle w:val="TDC1"/>
            <w:tabs>
              <w:tab w:val="left" w:pos="1800"/>
            </w:tabs>
            <w:rPr>
              <w:del w:id="803" w:author="Martinez De Hurtado Yela Fermin" w:date="2025-01-03T11:11:00Z" w16du:dateUtc="2025-01-03T10:11:00Z"/>
              <w:b w:val="0"/>
              <w:noProof/>
              <w:kern w:val="2"/>
              <w:szCs w:val="24"/>
              <w:lang w:val="es-ES" w:eastAsia="es-ES"/>
              <w14:ligatures w14:val="standardContextual"/>
            </w:rPr>
          </w:pPr>
          <w:del w:id="804" w:author="Martinez De Hurtado Yela Fermin" w:date="2025-01-03T11:11:00Z" w16du:dateUtc="2025-01-03T10:11:00Z">
            <w:r w:rsidRPr="00931A7B" w:rsidDel="00931A7B">
              <w:rPr>
                <w:rStyle w:val="Hipervnculo"/>
                <w:noProof/>
              </w:rPr>
              <w:delText>Appendix A.</w:delText>
            </w:r>
            <w:r w:rsidDel="00931A7B">
              <w:rPr>
                <w:b w:val="0"/>
                <w:noProof/>
                <w:kern w:val="2"/>
                <w:szCs w:val="24"/>
                <w:lang w:val="es-ES" w:eastAsia="es-ES"/>
                <w14:ligatures w14:val="standardContextual"/>
              </w:rPr>
              <w:tab/>
            </w:r>
            <w:r w:rsidRPr="00931A7B" w:rsidDel="00931A7B">
              <w:rPr>
                <w:rStyle w:val="Hipervnculo"/>
                <w:noProof/>
              </w:rPr>
              <w:delText>Environmental Finance</w:delText>
            </w:r>
            <w:r w:rsidDel="00931A7B">
              <w:rPr>
                <w:noProof/>
                <w:webHidden/>
              </w:rPr>
              <w:tab/>
              <w:delText>27</w:delText>
            </w:r>
          </w:del>
        </w:p>
        <w:p w14:paraId="12323A84" w14:textId="07CBC8CA" w:rsidR="00297647" w:rsidDel="00931A7B" w:rsidRDefault="00297647">
          <w:pPr>
            <w:pStyle w:val="TDC2"/>
            <w:rPr>
              <w:del w:id="805" w:author="Martinez De Hurtado Yela Fermin" w:date="2025-01-03T11:11:00Z" w16du:dateUtc="2025-01-03T10:11:00Z"/>
              <w:rFonts w:cstheme="minorBidi"/>
              <w:bCs w:val="0"/>
              <w:color w:val="auto"/>
              <w:kern w:val="2"/>
              <w:sz w:val="24"/>
              <w:szCs w:val="24"/>
              <w:lang w:val="es-ES" w:eastAsia="es-ES"/>
              <w14:ligatures w14:val="standardContextual"/>
            </w:rPr>
          </w:pPr>
          <w:del w:id="806" w:author="Martinez De Hurtado Yela Fermin" w:date="2025-01-03T11:11:00Z" w16du:dateUtc="2025-01-03T10:11:00Z">
            <w:r w:rsidRPr="00931A7B" w:rsidDel="00931A7B">
              <w:rPr>
                <w:rStyle w:val="Hipervnculo"/>
              </w:rPr>
              <w:delText>A.1.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Energy</w:delText>
            </w:r>
            <w:r w:rsidDel="00931A7B">
              <w:rPr>
                <w:webHidden/>
              </w:rPr>
              <w:tab/>
              <w:delText>30</w:delText>
            </w:r>
          </w:del>
        </w:p>
        <w:p w14:paraId="2BFBA5A2" w14:textId="2BFB34E9" w:rsidR="00297647" w:rsidDel="00931A7B" w:rsidRDefault="00297647">
          <w:pPr>
            <w:pStyle w:val="TDC3"/>
            <w:rPr>
              <w:del w:id="807" w:author="Martinez De Hurtado Yela Fermin" w:date="2025-01-03T11:11:00Z" w16du:dateUtc="2025-01-03T10:11:00Z"/>
              <w:rFonts w:cstheme="minorBidi"/>
              <w:bCs w:val="0"/>
              <w:color w:val="auto"/>
              <w:kern w:val="2"/>
              <w:sz w:val="24"/>
              <w:szCs w:val="24"/>
              <w:lang w:val="es-ES" w:eastAsia="es-ES"/>
              <w14:ligatures w14:val="standardContextual"/>
            </w:rPr>
          </w:pPr>
          <w:del w:id="808" w:author="Martinez De Hurtado Yela Fermin" w:date="2025-01-03T11:11:00Z" w16du:dateUtc="2025-01-03T10:11:00Z">
            <w:r w:rsidRPr="00931A7B" w:rsidDel="00931A7B">
              <w:rPr>
                <w:rStyle w:val="Hipervnculo"/>
                <w:lang w:val="en-GB"/>
              </w:rPr>
              <w:delText>A.1.1.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w:delText>
            </w:r>
            <w:r w:rsidRPr="00931A7B" w:rsidDel="00931A7B">
              <w:rPr>
                <w:rStyle w:val="Hipervnculo"/>
                <w:lang w:val="en-GB"/>
              </w:rPr>
              <w:delText xml:space="preserve"> generation using solar photovoltaic technology</w:delText>
            </w:r>
            <w:r w:rsidDel="00931A7B">
              <w:rPr>
                <w:webHidden/>
              </w:rPr>
              <w:tab/>
              <w:delText>34</w:delText>
            </w:r>
          </w:del>
        </w:p>
        <w:p w14:paraId="700DFCDC" w14:textId="5BAFE448" w:rsidR="00297647" w:rsidDel="00931A7B" w:rsidRDefault="00297647">
          <w:pPr>
            <w:pStyle w:val="TDC3"/>
            <w:rPr>
              <w:del w:id="809" w:author="Martinez De Hurtado Yela Fermin" w:date="2025-01-03T11:11:00Z" w16du:dateUtc="2025-01-03T10:11:00Z"/>
              <w:rFonts w:cstheme="minorBidi"/>
              <w:bCs w:val="0"/>
              <w:color w:val="auto"/>
              <w:kern w:val="2"/>
              <w:sz w:val="24"/>
              <w:szCs w:val="24"/>
              <w:lang w:val="es-ES" w:eastAsia="es-ES"/>
              <w14:ligatures w14:val="standardContextual"/>
            </w:rPr>
          </w:pPr>
          <w:del w:id="810" w:author="Martinez De Hurtado Yela Fermin" w:date="2025-01-03T11:11:00Z" w16du:dateUtc="2025-01-03T10:11:00Z">
            <w:r w:rsidRPr="00931A7B" w:rsidDel="00931A7B">
              <w:rPr>
                <w:rStyle w:val="Hipervnculo"/>
                <w:lang w:val="en-GB"/>
              </w:rPr>
              <w:delText>A.1.2.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w:delText>
            </w:r>
            <w:r w:rsidRPr="00931A7B" w:rsidDel="00931A7B">
              <w:rPr>
                <w:rStyle w:val="Hipervnculo"/>
                <w:lang w:val="en-GB"/>
              </w:rPr>
              <w:delText xml:space="preserve"> generation using concentrated solar power (CSP) technology</w:delText>
            </w:r>
            <w:r w:rsidDel="00931A7B">
              <w:rPr>
                <w:webHidden/>
              </w:rPr>
              <w:tab/>
              <w:delText>34</w:delText>
            </w:r>
          </w:del>
        </w:p>
        <w:p w14:paraId="63AA68EC" w14:textId="011039FD" w:rsidR="00297647" w:rsidDel="00931A7B" w:rsidRDefault="00297647">
          <w:pPr>
            <w:pStyle w:val="TDC3"/>
            <w:rPr>
              <w:del w:id="811" w:author="Martinez De Hurtado Yela Fermin" w:date="2025-01-03T11:11:00Z" w16du:dateUtc="2025-01-03T10:11:00Z"/>
              <w:rFonts w:cstheme="minorBidi"/>
              <w:bCs w:val="0"/>
              <w:color w:val="auto"/>
              <w:kern w:val="2"/>
              <w:sz w:val="24"/>
              <w:szCs w:val="24"/>
              <w:lang w:val="es-ES" w:eastAsia="es-ES"/>
              <w14:ligatures w14:val="standardContextual"/>
            </w:rPr>
          </w:pPr>
          <w:del w:id="812" w:author="Martinez De Hurtado Yela Fermin" w:date="2025-01-03T11:11:00Z" w16du:dateUtc="2025-01-03T10:11:00Z">
            <w:r w:rsidRPr="00931A7B" w:rsidDel="00931A7B">
              <w:rPr>
                <w:rStyle w:val="Hipervnculo"/>
                <w:lang w:val="en-GB"/>
              </w:rPr>
              <w:delText>A.1.3.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Electricity generation from wind power</w:delText>
            </w:r>
            <w:r w:rsidDel="00931A7B">
              <w:rPr>
                <w:webHidden/>
              </w:rPr>
              <w:tab/>
              <w:delText>34</w:delText>
            </w:r>
          </w:del>
        </w:p>
        <w:p w14:paraId="1B88203F" w14:textId="37F1FC9D" w:rsidR="00297647" w:rsidDel="00931A7B" w:rsidRDefault="00297647">
          <w:pPr>
            <w:pStyle w:val="TDC3"/>
            <w:rPr>
              <w:del w:id="813" w:author="Martinez De Hurtado Yela Fermin" w:date="2025-01-03T11:11:00Z" w16du:dateUtc="2025-01-03T10:11:00Z"/>
              <w:rFonts w:cstheme="minorBidi"/>
              <w:bCs w:val="0"/>
              <w:color w:val="auto"/>
              <w:kern w:val="2"/>
              <w:sz w:val="24"/>
              <w:szCs w:val="24"/>
              <w:lang w:val="es-ES" w:eastAsia="es-ES"/>
              <w14:ligatures w14:val="standardContextual"/>
            </w:rPr>
          </w:pPr>
          <w:del w:id="814" w:author="Martinez De Hurtado Yela Fermin" w:date="2025-01-03T11:11:00Z" w16du:dateUtc="2025-01-03T10:11:00Z">
            <w:r w:rsidRPr="00931A7B" w:rsidDel="00931A7B">
              <w:rPr>
                <w:rStyle w:val="Hipervnculo"/>
                <w:lang w:val="en-GB"/>
              </w:rPr>
              <w:delText>A.1.4.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w:delText>
            </w:r>
            <w:r w:rsidRPr="00931A7B" w:rsidDel="00931A7B">
              <w:rPr>
                <w:rStyle w:val="Hipervnculo"/>
                <w:lang w:val="en-GB"/>
              </w:rPr>
              <w:delText xml:space="preserve"> generation from ocean energy technologies</w:delText>
            </w:r>
            <w:r w:rsidDel="00931A7B">
              <w:rPr>
                <w:webHidden/>
              </w:rPr>
              <w:tab/>
              <w:delText>35</w:delText>
            </w:r>
          </w:del>
        </w:p>
        <w:p w14:paraId="5049C3B0" w14:textId="24FB6E54" w:rsidR="00297647" w:rsidDel="00931A7B" w:rsidRDefault="00297647">
          <w:pPr>
            <w:pStyle w:val="TDC3"/>
            <w:rPr>
              <w:del w:id="815" w:author="Martinez De Hurtado Yela Fermin" w:date="2025-01-03T11:11:00Z" w16du:dateUtc="2025-01-03T10:11:00Z"/>
              <w:rFonts w:cstheme="minorBidi"/>
              <w:bCs w:val="0"/>
              <w:color w:val="auto"/>
              <w:kern w:val="2"/>
              <w:sz w:val="24"/>
              <w:szCs w:val="24"/>
              <w:lang w:val="es-ES" w:eastAsia="es-ES"/>
              <w14:ligatures w14:val="standardContextual"/>
            </w:rPr>
          </w:pPr>
          <w:del w:id="816" w:author="Martinez De Hurtado Yela Fermin" w:date="2025-01-03T11:11:00Z" w16du:dateUtc="2025-01-03T10:11:00Z">
            <w:r w:rsidRPr="00931A7B" w:rsidDel="00931A7B">
              <w:rPr>
                <w:rStyle w:val="Hipervnculo"/>
                <w:lang w:val="en-GB"/>
              </w:rPr>
              <w:delText>A.1.5.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w:delText>
            </w:r>
            <w:r w:rsidRPr="00931A7B" w:rsidDel="00931A7B">
              <w:rPr>
                <w:rStyle w:val="Hipervnculo"/>
                <w:lang w:val="en-GB"/>
              </w:rPr>
              <w:delText xml:space="preserve"> generation from hydropower</w:delText>
            </w:r>
            <w:r w:rsidDel="00931A7B">
              <w:rPr>
                <w:webHidden/>
              </w:rPr>
              <w:tab/>
              <w:delText>35</w:delText>
            </w:r>
          </w:del>
        </w:p>
        <w:p w14:paraId="38E5169F" w14:textId="032C4A06" w:rsidR="00297647" w:rsidDel="00931A7B" w:rsidRDefault="00297647">
          <w:pPr>
            <w:pStyle w:val="TDC3"/>
            <w:rPr>
              <w:del w:id="817" w:author="Martinez De Hurtado Yela Fermin" w:date="2025-01-03T11:11:00Z" w16du:dateUtc="2025-01-03T10:11:00Z"/>
              <w:rFonts w:cstheme="minorBidi"/>
              <w:bCs w:val="0"/>
              <w:color w:val="auto"/>
              <w:kern w:val="2"/>
              <w:sz w:val="24"/>
              <w:szCs w:val="24"/>
              <w:lang w:val="es-ES" w:eastAsia="es-ES"/>
              <w14:ligatures w14:val="standardContextual"/>
            </w:rPr>
          </w:pPr>
          <w:del w:id="818" w:author="Martinez De Hurtado Yela Fermin" w:date="2025-01-03T11:11:00Z" w16du:dateUtc="2025-01-03T10:11:00Z">
            <w:r w:rsidRPr="00931A7B" w:rsidDel="00931A7B">
              <w:rPr>
                <w:rStyle w:val="Hipervnculo"/>
                <w:lang w:val="en-GB"/>
              </w:rPr>
              <w:delText>A.1.6.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w:delText>
            </w:r>
            <w:r w:rsidRPr="00931A7B" w:rsidDel="00931A7B">
              <w:rPr>
                <w:rStyle w:val="Hipervnculo"/>
                <w:lang w:val="en-GB"/>
              </w:rPr>
              <w:delText xml:space="preserve"> generation from geothermal energy</w:delText>
            </w:r>
            <w:r w:rsidDel="00931A7B">
              <w:rPr>
                <w:webHidden/>
              </w:rPr>
              <w:tab/>
              <w:delText>35</w:delText>
            </w:r>
          </w:del>
        </w:p>
        <w:p w14:paraId="47A1A9E1" w14:textId="6838381B" w:rsidR="00297647" w:rsidDel="00931A7B" w:rsidRDefault="00297647">
          <w:pPr>
            <w:pStyle w:val="TDC3"/>
            <w:rPr>
              <w:del w:id="819" w:author="Martinez De Hurtado Yela Fermin" w:date="2025-01-03T11:11:00Z" w16du:dateUtc="2025-01-03T10:11:00Z"/>
              <w:rFonts w:cstheme="minorBidi"/>
              <w:bCs w:val="0"/>
              <w:color w:val="auto"/>
              <w:kern w:val="2"/>
              <w:sz w:val="24"/>
              <w:szCs w:val="24"/>
              <w:lang w:val="es-ES" w:eastAsia="es-ES"/>
              <w14:ligatures w14:val="standardContextual"/>
            </w:rPr>
          </w:pPr>
          <w:del w:id="820" w:author="Martinez De Hurtado Yela Fermin" w:date="2025-01-03T11:11:00Z" w16du:dateUtc="2025-01-03T10:11:00Z">
            <w:r w:rsidRPr="00931A7B" w:rsidDel="00931A7B">
              <w:rPr>
                <w:rStyle w:val="Hipervnculo"/>
                <w:lang w:val="en-GB"/>
              </w:rPr>
              <w:delText>A.1.7.</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 xml:space="preserve">Electricity generation from renewable non-fossil gaseous and </w:delText>
            </w:r>
            <w:r w:rsidRPr="00931A7B" w:rsidDel="00931A7B">
              <w:rPr>
                <w:rStyle w:val="Hipervnculo"/>
              </w:rPr>
              <w:delText>liquid</w:delText>
            </w:r>
            <w:r w:rsidRPr="00931A7B" w:rsidDel="00931A7B">
              <w:rPr>
                <w:rStyle w:val="Hipervnculo"/>
                <w:lang w:val="en-GB"/>
              </w:rPr>
              <w:delText xml:space="preserve"> fuels</w:delText>
            </w:r>
            <w:r w:rsidDel="00931A7B">
              <w:rPr>
                <w:webHidden/>
              </w:rPr>
              <w:tab/>
              <w:delText>36</w:delText>
            </w:r>
          </w:del>
        </w:p>
        <w:p w14:paraId="1FFEE798" w14:textId="14F8A0BB" w:rsidR="00297647" w:rsidDel="00931A7B" w:rsidRDefault="00297647">
          <w:pPr>
            <w:pStyle w:val="TDC3"/>
            <w:rPr>
              <w:del w:id="821" w:author="Martinez De Hurtado Yela Fermin" w:date="2025-01-03T11:11:00Z" w16du:dateUtc="2025-01-03T10:11:00Z"/>
              <w:rFonts w:cstheme="minorBidi"/>
              <w:bCs w:val="0"/>
              <w:color w:val="auto"/>
              <w:kern w:val="2"/>
              <w:sz w:val="24"/>
              <w:szCs w:val="24"/>
              <w:lang w:val="es-ES" w:eastAsia="es-ES"/>
              <w14:ligatures w14:val="standardContextual"/>
            </w:rPr>
          </w:pPr>
          <w:del w:id="822" w:author="Martinez De Hurtado Yela Fermin" w:date="2025-01-03T11:11:00Z" w16du:dateUtc="2025-01-03T10:11:00Z">
            <w:r w:rsidRPr="00931A7B" w:rsidDel="00931A7B">
              <w:rPr>
                <w:rStyle w:val="Hipervnculo"/>
                <w:lang w:val="en-GB"/>
              </w:rPr>
              <w:delText>A.1.8.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 xml:space="preserve">Electricity </w:delText>
            </w:r>
            <w:r w:rsidRPr="00931A7B" w:rsidDel="00931A7B">
              <w:rPr>
                <w:rStyle w:val="Hipervnculo"/>
              </w:rPr>
              <w:delText>generation</w:delText>
            </w:r>
            <w:r w:rsidRPr="00931A7B" w:rsidDel="00931A7B">
              <w:rPr>
                <w:rStyle w:val="Hipervnculo"/>
                <w:lang w:val="en-GB"/>
              </w:rPr>
              <w:delText xml:space="preserve"> from bioenergy</w:delText>
            </w:r>
            <w:r w:rsidDel="00931A7B">
              <w:rPr>
                <w:webHidden/>
              </w:rPr>
              <w:tab/>
              <w:delText>37</w:delText>
            </w:r>
          </w:del>
        </w:p>
        <w:p w14:paraId="1107774E" w14:textId="2D4046EE" w:rsidR="00297647" w:rsidDel="00931A7B" w:rsidRDefault="00297647">
          <w:pPr>
            <w:pStyle w:val="TDC3"/>
            <w:rPr>
              <w:del w:id="823" w:author="Martinez De Hurtado Yela Fermin" w:date="2025-01-03T11:11:00Z" w16du:dateUtc="2025-01-03T10:11:00Z"/>
              <w:rFonts w:cstheme="minorBidi"/>
              <w:bCs w:val="0"/>
              <w:color w:val="auto"/>
              <w:kern w:val="2"/>
              <w:sz w:val="24"/>
              <w:szCs w:val="24"/>
              <w:lang w:val="es-ES" w:eastAsia="es-ES"/>
              <w14:ligatures w14:val="standardContextual"/>
            </w:rPr>
          </w:pPr>
          <w:del w:id="824" w:author="Martinez De Hurtado Yela Fermin" w:date="2025-01-03T11:11:00Z" w16du:dateUtc="2025-01-03T10:11:00Z">
            <w:r w:rsidRPr="00931A7B" w:rsidDel="00931A7B">
              <w:rPr>
                <w:rStyle w:val="Hipervnculo"/>
              </w:rPr>
              <w:delText>A.1.9.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Transmission and distribution of electricity</w:delText>
            </w:r>
            <w:r w:rsidDel="00931A7B">
              <w:rPr>
                <w:webHidden/>
              </w:rPr>
              <w:tab/>
              <w:delText>38</w:delText>
            </w:r>
          </w:del>
        </w:p>
        <w:p w14:paraId="6678B0F1" w14:textId="3A46EB15" w:rsidR="00297647" w:rsidDel="00931A7B" w:rsidRDefault="00297647">
          <w:pPr>
            <w:pStyle w:val="TDC3"/>
            <w:rPr>
              <w:del w:id="825" w:author="Martinez De Hurtado Yela Fermin" w:date="2025-01-03T11:11:00Z" w16du:dateUtc="2025-01-03T10:11:00Z"/>
              <w:rFonts w:cstheme="minorBidi"/>
              <w:bCs w:val="0"/>
              <w:color w:val="auto"/>
              <w:kern w:val="2"/>
              <w:sz w:val="24"/>
              <w:szCs w:val="24"/>
              <w:lang w:val="es-ES" w:eastAsia="es-ES"/>
              <w14:ligatures w14:val="standardContextual"/>
            </w:rPr>
          </w:pPr>
          <w:del w:id="826" w:author="Martinez De Hurtado Yela Fermin" w:date="2025-01-03T11:11:00Z" w16du:dateUtc="2025-01-03T10:11:00Z">
            <w:r w:rsidRPr="00931A7B" w:rsidDel="00931A7B">
              <w:rPr>
                <w:rStyle w:val="Hipervnculo"/>
              </w:rPr>
              <w:delText>A.1.10.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Storage of electricity</w:delText>
            </w:r>
            <w:r w:rsidDel="00931A7B">
              <w:rPr>
                <w:webHidden/>
              </w:rPr>
              <w:tab/>
              <w:delText>39</w:delText>
            </w:r>
          </w:del>
        </w:p>
        <w:p w14:paraId="3F2903F0" w14:textId="437E3364" w:rsidR="00297647" w:rsidDel="00931A7B" w:rsidRDefault="00297647">
          <w:pPr>
            <w:pStyle w:val="TDC3"/>
            <w:rPr>
              <w:del w:id="827" w:author="Martinez De Hurtado Yela Fermin" w:date="2025-01-03T11:11:00Z" w16du:dateUtc="2025-01-03T10:11:00Z"/>
              <w:rFonts w:cstheme="minorBidi"/>
              <w:bCs w:val="0"/>
              <w:color w:val="auto"/>
              <w:kern w:val="2"/>
              <w:sz w:val="24"/>
              <w:szCs w:val="24"/>
              <w:lang w:val="es-ES" w:eastAsia="es-ES"/>
              <w14:ligatures w14:val="standardContextual"/>
            </w:rPr>
          </w:pPr>
          <w:del w:id="828" w:author="Martinez De Hurtado Yela Fermin" w:date="2025-01-03T11:11:00Z" w16du:dateUtc="2025-01-03T10:11:00Z">
            <w:r w:rsidRPr="00931A7B" w:rsidDel="00931A7B">
              <w:rPr>
                <w:rStyle w:val="Hipervnculo"/>
              </w:rPr>
              <w:delText>A.1.11.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Storage of thermal energy</w:delText>
            </w:r>
            <w:r w:rsidDel="00931A7B">
              <w:rPr>
                <w:webHidden/>
              </w:rPr>
              <w:tab/>
              <w:delText>39</w:delText>
            </w:r>
          </w:del>
        </w:p>
        <w:p w14:paraId="2388E7BB" w14:textId="3E8F2071" w:rsidR="00297647" w:rsidDel="00931A7B" w:rsidRDefault="00297647">
          <w:pPr>
            <w:pStyle w:val="TDC3"/>
            <w:rPr>
              <w:del w:id="829" w:author="Martinez De Hurtado Yela Fermin" w:date="2025-01-03T11:11:00Z" w16du:dateUtc="2025-01-03T10:11:00Z"/>
              <w:rFonts w:cstheme="minorBidi"/>
              <w:bCs w:val="0"/>
              <w:color w:val="auto"/>
              <w:kern w:val="2"/>
              <w:sz w:val="24"/>
              <w:szCs w:val="24"/>
              <w:lang w:val="es-ES" w:eastAsia="es-ES"/>
              <w14:ligatures w14:val="standardContextual"/>
            </w:rPr>
          </w:pPr>
          <w:del w:id="830" w:author="Martinez De Hurtado Yela Fermin" w:date="2025-01-03T11:11:00Z" w16du:dateUtc="2025-01-03T10:11:00Z">
            <w:r w:rsidRPr="00931A7B" w:rsidDel="00931A7B">
              <w:rPr>
                <w:rStyle w:val="Hipervnculo"/>
              </w:rPr>
              <w:delText>A.1.12.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Storage of hydrogen</w:delText>
            </w:r>
            <w:r w:rsidDel="00931A7B">
              <w:rPr>
                <w:webHidden/>
              </w:rPr>
              <w:tab/>
              <w:delText>40</w:delText>
            </w:r>
          </w:del>
        </w:p>
        <w:p w14:paraId="562EA6BB" w14:textId="02C8AB45" w:rsidR="00297647" w:rsidDel="00931A7B" w:rsidRDefault="00297647">
          <w:pPr>
            <w:pStyle w:val="TDC3"/>
            <w:rPr>
              <w:del w:id="831" w:author="Martinez De Hurtado Yela Fermin" w:date="2025-01-03T11:11:00Z" w16du:dateUtc="2025-01-03T10:11:00Z"/>
              <w:rFonts w:cstheme="minorBidi"/>
              <w:bCs w:val="0"/>
              <w:color w:val="auto"/>
              <w:kern w:val="2"/>
              <w:sz w:val="24"/>
              <w:szCs w:val="24"/>
              <w:lang w:val="es-ES" w:eastAsia="es-ES"/>
              <w14:ligatures w14:val="standardContextual"/>
            </w:rPr>
          </w:pPr>
          <w:del w:id="832" w:author="Martinez De Hurtado Yela Fermin" w:date="2025-01-03T11:11:00Z" w16du:dateUtc="2025-01-03T10:11:00Z">
            <w:r w:rsidRPr="00931A7B" w:rsidDel="00931A7B">
              <w:rPr>
                <w:rStyle w:val="Hipervnculo"/>
              </w:rPr>
              <w:delText>A.1.13.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 of biogas and biofuels for use in transport and of bioliquids</w:delText>
            </w:r>
            <w:r w:rsidDel="00931A7B">
              <w:rPr>
                <w:webHidden/>
              </w:rPr>
              <w:tab/>
              <w:delText>41</w:delText>
            </w:r>
          </w:del>
        </w:p>
        <w:p w14:paraId="56BF3DCE" w14:textId="3D15526B" w:rsidR="00297647" w:rsidDel="00931A7B" w:rsidRDefault="00297647">
          <w:pPr>
            <w:pStyle w:val="TDC3"/>
            <w:rPr>
              <w:del w:id="833" w:author="Martinez De Hurtado Yela Fermin" w:date="2025-01-03T11:11:00Z" w16du:dateUtc="2025-01-03T10:11:00Z"/>
              <w:rFonts w:cstheme="minorBidi"/>
              <w:bCs w:val="0"/>
              <w:color w:val="auto"/>
              <w:kern w:val="2"/>
              <w:sz w:val="24"/>
              <w:szCs w:val="24"/>
              <w:lang w:val="es-ES" w:eastAsia="es-ES"/>
              <w14:ligatures w14:val="standardContextual"/>
            </w:rPr>
          </w:pPr>
          <w:del w:id="834" w:author="Martinez De Hurtado Yela Fermin" w:date="2025-01-03T11:11:00Z" w16du:dateUtc="2025-01-03T10:11:00Z">
            <w:r w:rsidRPr="00931A7B" w:rsidDel="00931A7B">
              <w:rPr>
                <w:rStyle w:val="Hipervnculo"/>
              </w:rPr>
              <w:delText>A.1.14.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Transmission and distribution networks for renewable and low-carbon gases</w:delText>
            </w:r>
            <w:r w:rsidDel="00931A7B">
              <w:rPr>
                <w:webHidden/>
              </w:rPr>
              <w:tab/>
              <w:delText>42</w:delText>
            </w:r>
          </w:del>
        </w:p>
        <w:p w14:paraId="01B2FAEE" w14:textId="20D59E52" w:rsidR="00297647" w:rsidDel="00931A7B" w:rsidRDefault="00297647">
          <w:pPr>
            <w:pStyle w:val="TDC3"/>
            <w:rPr>
              <w:del w:id="835" w:author="Martinez De Hurtado Yela Fermin" w:date="2025-01-03T11:11:00Z" w16du:dateUtc="2025-01-03T10:11:00Z"/>
              <w:rFonts w:cstheme="minorBidi"/>
              <w:bCs w:val="0"/>
              <w:color w:val="auto"/>
              <w:kern w:val="2"/>
              <w:sz w:val="24"/>
              <w:szCs w:val="24"/>
              <w:lang w:val="es-ES" w:eastAsia="es-ES"/>
              <w14:ligatures w14:val="standardContextual"/>
            </w:rPr>
          </w:pPr>
          <w:del w:id="836" w:author="Martinez De Hurtado Yela Fermin" w:date="2025-01-03T11:11:00Z" w16du:dateUtc="2025-01-03T10:11:00Z">
            <w:r w:rsidRPr="00931A7B" w:rsidDel="00931A7B">
              <w:rPr>
                <w:rStyle w:val="Hipervnculo"/>
              </w:rPr>
              <w:delText>A.1.15.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District heating/cooling distribution</w:delText>
            </w:r>
            <w:r w:rsidDel="00931A7B">
              <w:rPr>
                <w:webHidden/>
              </w:rPr>
              <w:tab/>
              <w:delText>42</w:delText>
            </w:r>
          </w:del>
        </w:p>
        <w:p w14:paraId="4A512FF0" w14:textId="08B92328" w:rsidR="00297647" w:rsidDel="00931A7B" w:rsidRDefault="00297647">
          <w:pPr>
            <w:pStyle w:val="TDC3"/>
            <w:rPr>
              <w:del w:id="837" w:author="Martinez De Hurtado Yela Fermin" w:date="2025-01-03T11:11:00Z" w16du:dateUtc="2025-01-03T10:11:00Z"/>
              <w:rFonts w:cstheme="minorBidi"/>
              <w:bCs w:val="0"/>
              <w:color w:val="auto"/>
              <w:kern w:val="2"/>
              <w:sz w:val="24"/>
              <w:szCs w:val="24"/>
              <w:lang w:val="es-ES" w:eastAsia="es-ES"/>
              <w14:ligatures w14:val="standardContextual"/>
            </w:rPr>
          </w:pPr>
          <w:del w:id="838" w:author="Martinez De Hurtado Yela Fermin" w:date="2025-01-03T11:11:00Z" w16du:dateUtc="2025-01-03T10:11:00Z">
            <w:r w:rsidRPr="00931A7B" w:rsidDel="00931A7B">
              <w:rPr>
                <w:rStyle w:val="Hipervnculo"/>
              </w:rPr>
              <w:delText>A.1.16.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Installation and operation of electric heat pumps</w:delText>
            </w:r>
            <w:r w:rsidDel="00931A7B">
              <w:rPr>
                <w:webHidden/>
              </w:rPr>
              <w:tab/>
              <w:delText>43</w:delText>
            </w:r>
          </w:del>
        </w:p>
        <w:p w14:paraId="27A8DBDD" w14:textId="1ACD3F7B" w:rsidR="00297647" w:rsidDel="00931A7B" w:rsidRDefault="00297647">
          <w:pPr>
            <w:pStyle w:val="TDC3"/>
            <w:rPr>
              <w:del w:id="839" w:author="Martinez De Hurtado Yela Fermin" w:date="2025-01-03T11:11:00Z" w16du:dateUtc="2025-01-03T10:11:00Z"/>
              <w:rFonts w:cstheme="minorBidi"/>
              <w:bCs w:val="0"/>
              <w:color w:val="auto"/>
              <w:kern w:val="2"/>
              <w:sz w:val="24"/>
              <w:szCs w:val="24"/>
              <w:lang w:val="es-ES" w:eastAsia="es-ES"/>
              <w14:ligatures w14:val="standardContextual"/>
            </w:rPr>
          </w:pPr>
          <w:del w:id="840" w:author="Martinez De Hurtado Yela Fermin" w:date="2025-01-03T11:11:00Z" w16du:dateUtc="2025-01-03T10:11:00Z">
            <w:r w:rsidRPr="00931A7B" w:rsidDel="00931A7B">
              <w:rPr>
                <w:rStyle w:val="Hipervnculo"/>
              </w:rPr>
              <w:delText>A.1.17.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Cogeneration of heat/cool and power from solar energy</w:delText>
            </w:r>
            <w:r w:rsidDel="00931A7B">
              <w:rPr>
                <w:webHidden/>
              </w:rPr>
              <w:tab/>
              <w:delText>43</w:delText>
            </w:r>
          </w:del>
        </w:p>
        <w:p w14:paraId="14077751" w14:textId="2B34F729" w:rsidR="00297647" w:rsidDel="00931A7B" w:rsidRDefault="00297647">
          <w:pPr>
            <w:pStyle w:val="TDC3"/>
            <w:rPr>
              <w:del w:id="841" w:author="Martinez De Hurtado Yela Fermin" w:date="2025-01-03T11:11:00Z" w16du:dateUtc="2025-01-03T10:11:00Z"/>
              <w:rFonts w:cstheme="minorBidi"/>
              <w:bCs w:val="0"/>
              <w:color w:val="auto"/>
              <w:kern w:val="2"/>
              <w:sz w:val="24"/>
              <w:szCs w:val="24"/>
              <w:lang w:val="es-ES" w:eastAsia="es-ES"/>
              <w14:ligatures w14:val="standardContextual"/>
            </w:rPr>
          </w:pPr>
          <w:del w:id="842" w:author="Martinez De Hurtado Yela Fermin" w:date="2025-01-03T11:11:00Z" w16du:dateUtc="2025-01-03T10:11:00Z">
            <w:r w:rsidRPr="00931A7B" w:rsidDel="00931A7B">
              <w:rPr>
                <w:rStyle w:val="Hipervnculo"/>
              </w:rPr>
              <w:delText>A.1.18.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Cogeneration of heat/cool and power from geothermal energy</w:delText>
            </w:r>
            <w:r w:rsidDel="00931A7B">
              <w:rPr>
                <w:webHidden/>
              </w:rPr>
              <w:tab/>
              <w:delText>44</w:delText>
            </w:r>
          </w:del>
        </w:p>
        <w:p w14:paraId="7D792395" w14:textId="53455BE7" w:rsidR="00297647" w:rsidDel="00931A7B" w:rsidRDefault="00297647">
          <w:pPr>
            <w:pStyle w:val="TDC3"/>
            <w:rPr>
              <w:del w:id="843" w:author="Martinez De Hurtado Yela Fermin" w:date="2025-01-03T11:11:00Z" w16du:dateUtc="2025-01-03T10:11:00Z"/>
              <w:rFonts w:cstheme="minorBidi"/>
              <w:bCs w:val="0"/>
              <w:color w:val="auto"/>
              <w:kern w:val="2"/>
              <w:sz w:val="24"/>
              <w:szCs w:val="24"/>
              <w:lang w:val="es-ES" w:eastAsia="es-ES"/>
              <w14:ligatures w14:val="standardContextual"/>
            </w:rPr>
          </w:pPr>
          <w:del w:id="844" w:author="Martinez De Hurtado Yela Fermin" w:date="2025-01-03T11:11:00Z" w16du:dateUtc="2025-01-03T10:11:00Z">
            <w:r w:rsidRPr="00931A7B" w:rsidDel="00931A7B">
              <w:rPr>
                <w:rStyle w:val="Hipervnculo"/>
              </w:rPr>
              <w:delText>A.1.19.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Cogeneration of heat/cool and power from renewable non-fossil gaseous and liquid fuels</w:delText>
            </w:r>
            <w:r w:rsidDel="00931A7B">
              <w:rPr>
                <w:webHidden/>
              </w:rPr>
              <w:tab/>
              <w:delText>45</w:delText>
            </w:r>
          </w:del>
        </w:p>
        <w:p w14:paraId="2B56FE12" w14:textId="19330375" w:rsidR="00297647" w:rsidDel="00931A7B" w:rsidRDefault="00297647">
          <w:pPr>
            <w:pStyle w:val="TDC3"/>
            <w:rPr>
              <w:del w:id="845" w:author="Martinez De Hurtado Yela Fermin" w:date="2025-01-03T11:11:00Z" w16du:dateUtc="2025-01-03T10:11:00Z"/>
              <w:rFonts w:cstheme="minorBidi"/>
              <w:bCs w:val="0"/>
              <w:color w:val="auto"/>
              <w:kern w:val="2"/>
              <w:sz w:val="24"/>
              <w:szCs w:val="24"/>
              <w:lang w:val="es-ES" w:eastAsia="es-ES"/>
              <w14:ligatures w14:val="standardContextual"/>
            </w:rPr>
          </w:pPr>
          <w:del w:id="846" w:author="Martinez De Hurtado Yela Fermin" w:date="2025-01-03T11:11:00Z" w16du:dateUtc="2025-01-03T10:11:00Z">
            <w:r w:rsidRPr="00931A7B" w:rsidDel="00931A7B">
              <w:rPr>
                <w:rStyle w:val="Hipervnculo"/>
              </w:rPr>
              <w:delText>A.1.20.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Cogeneration of heat/cool and power from bioenergy</w:delText>
            </w:r>
            <w:r w:rsidDel="00931A7B">
              <w:rPr>
                <w:webHidden/>
              </w:rPr>
              <w:tab/>
              <w:delText>46</w:delText>
            </w:r>
          </w:del>
        </w:p>
        <w:p w14:paraId="435DC497" w14:textId="1EE29A43" w:rsidR="00297647" w:rsidDel="00931A7B" w:rsidRDefault="00297647">
          <w:pPr>
            <w:pStyle w:val="TDC3"/>
            <w:rPr>
              <w:del w:id="847" w:author="Martinez De Hurtado Yela Fermin" w:date="2025-01-03T11:11:00Z" w16du:dateUtc="2025-01-03T10:11:00Z"/>
              <w:rFonts w:cstheme="minorBidi"/>
              <w:bCs w:val="0"/>
              <w:color w:val="auto"/>
              <w:kern w:val="2"/>
              <w:sz w:val="24"/>
              <w:szCs w:val="24"/>
              <w:lang w:val="es-ES" w:eastAsia="es-ES"/>
              <w14:ligatures w14:val="standardContextual"/>
            </w:rPr>
          </w:pPr>
          <w:del w:id="848" w:author="Martinez De Hurtado Yela Fermin" w:date="2025-01-03T11:11:00Z" w16du:dateUtc="2025-01-03T10:11:00Z">
            <w:r w:rsidRPr="00931A7B" w:rsidDel="00931A7B">
              <w:rPr>
                <w:rStyle w:val="Hipervnculo"/>
              </w:rPr>
              <w:delText>A.1.21.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 from solar thermal heating</w:delText>
            </w:r>
            <w:r w:rsidDel="00931A7B">
              <w:rPr>
                <w:webHidden/>
              </w:rPr>
              <w:tab/>
              <w:delText>47</w:delText>
            </w:r>
          </w:del>
        </w:p>
        <w:p w14:paraId="7F4BBCB4" w14:textId="5378B514" w:rsidR="00297647" w:rsidDel="00931A7B" w:rsidRDefault="00297647">
          <w:pPr>
            <w:pStyle w:val="TDC3"/>
            <w:rPr>
              <w:del w:id="849" w:author="Martinez De Hurtado Yela Fermin" w:date="2025-01-03T11:11:00Z" w16du:dateUtc="2025-01-03T10:11:00Z"/>
              <w:rFonts w:cstheme="minorBidi"/>
              <w:bCs w:val="0"/>
              <w:color w:val="auto"/>
              <w:kern w:val="2"/>
              <w:sz w:val="24"/>
              <w:szCs w:val="24"/>
              <w:lang w:val="es-ES" w:eastAsia="es-ES"/>
              <w14:ligatures w14:val="standardContextual"/>
            </w:rPr>
          </w:pPr>
          <w:del w:id="850" w:author="Martinez De Hurtado Yela Fermin" w:date="2025-01-03T11:11:00Z" w16du:dateUtc="2025-01-03T10:11:00Z">
            <w:r w:rsidRPr="00931A7B" w:rsidDel="00931A7B">
              <w:rPr>
                <w:rStyle w:val="Hipervnculo"/>
              </w:rPr>
              <w:delText>A.1.22.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 from geothermal energy</w:delText>
            </w:r>
            <w:r w:rsidDel="00931A7B">
              <w:rPr>
                <w:webHidden/>
              </w:rPr>
              <w:tab/>
              <w:delText>47</w:delText>
            </w:r>
          </w:del>
        </w:p>
        <w:p w14:paraId="17933C28" w14:textId="7C4EB709" w:rsidR="00297647" w:rsidDel="00931A7B" w:rsidRDefault="00297647">
          <w:pPr>
            <w:pStyle w:val="TDC3"/>
            <w:rPr>
              <w:del w:id="851" w:author="Martinez De Hurtado Yela Fermin" w:date="2025-01-03T11:11:00Z" w16du:dateUtc="2025-01-03T10:11:00Z"/>
              <w:rFonts w:cstheme="minorBidi"/>
              <w:bCs w:val="0"/>
              <w:color w:val="auto"/>
              <w:kern w:val="2"/>
              <w:sz w:val="24"/>
              <w:szCs w:val="24"/>
              <w:lang w:val="es-ES" w:eastAsia="es-ES"/>
              <w14:ligatures w14:val="standardContextual"/>
            </w:rPr>
          </w:pPr>
          <w:del w:id="852" w:author="Martinez De Hurtado Yela Fermin" w:date="2025-01-03T11:11:00Z" w16du:dateUtc="2025-01-03T10:11:00Z">
            <w:r w:rsidRPr="00931A7B" w:rsidDel="00931A7B">
              <w:rPr>
                <w:rStyle w:val="Hipervnculo"/>
              </w:rPr>
              <w:delText>A.1.23.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 from renewable non-fossil gaseous and liquid fuels</w:delText>
            </w:r>
            <w:r w:rsidDel="00931A7B">
              <w:rPr>
                <w:webHidden/>
              </w:rPr>
              <w:tab/>
              <w:delText>48</w:delText>
            </w:r>
          </w:del>
        </w:p>
        <w:p w14:paraId="06777A44" w14:textId="0616E9CE" w:rsidR="00297647" w:rsidDel="00931A7B" w:rsidRDefault="00297647">
          <w:pPr>
            <w:pStyle w:val="TDC3"/>
            <w:rPr>
              <w:del w:id="853" w:author="Martinez De Hurtado Yela Fermin" w:date="2025-01-03T11:11:00Z" w16du:dateUtc="2025-01-03T10:11:00Z"/>
              <w:rFonts w:cstheme="minorBidi"/>
              <w:bCs w:val="0"/>
              <w:color w:val="auto"/>
              <w:kern w:val="2"/>
              <w:sz w:val="24"/>
              <w:szCs w:val="24"/>
              <w:lang w:val="es-ES" w:eastAsia="es-ES"/>
              <w14:ligatures w14:val="standardContextual"/>
            </w:rPr>
          </w:pPr>
          <w:del w:id="854" w:author="Martinez De Hurtado Yela Fermin" w:date="2025-01-03T11:11:00Z" w16du:dateUtc="2025-01-03T10:11:00Z">
            <w:r w:rsidRPr="00931A7B" w:rsidDel="00931A7B">
              <w:rPr>
                <w:rStyle w:val="Hipervnculo"/>
              </w:rPr>
              <w:delText>A.1.24.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 from bioenergy</w:delText>
            </w:r>
            <w:r w:rsidDel="00931A7B">
              <w:rPr>
                <w:webHidden/>
              </w:rPr>
              <w:tab/>
              <w:delText>49</w:delText>
            </w:r>
          </w:del>
        </w:p>
        <w:p w14:paraId="309A2ADE" w14:textId="3F64B8D3" w:rsidR="00297647" w:rsidDel="00931A7B" w:rsidRDefault="00297647">
          <w:pPr>
            <w:pStyle w:val="TDC3"/>
            <w:rPr>
              <w:del w:id="855" w:author="Martinez De Hurtado Yela Fermin" w:date="2025-01-03T11:11:00Z" w16du:dateUtc="2025-01-03T10:11:00Z"/>
              <w:rFonts w:cstheme="minorBidi"/>
              <w:bCs w:val="0"/>
              <w:color w:val="auto"/>
              <w:kern w:val="2"/>
              <w:sz w:val="24"/>
              <w:szCs w:val="24"/>
              <w:lang w:val="es-ES" w:eastAsia="es-ES"/>
              <w14:ligatures w14:val="standardContextual"/>
            </w:rPr>
          </w:pPr>
          <w:del w:id="856" w:author="Martinez De Hurtado Yela Fermin" w:date="2025-01-03T11:11:00Z" w16du:dateUtc="2025-01-03T10:11:00Z">
            <w:r w:rsidRPr="00931A7B" w:rsidDel="00931A7B">
              <w:rPr>
                <w:rStyle w:val="Hipervnculo"/>
              </w:rPr>
              <w:delText>A.1.25.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heat/cool/electricity using waste heat</w:delText>
            </w:r>
            <w:r w:rsidDel="00931A7B">
              <w:rPr>
                <w:webHidden/>
              </w:rPr>
              <w:tab/>
              <w:delText>50</w:delText>
            </w:r>
          </w:del>
        </w:p>
        <w:p w14:paraId="256B47EA" w14:textId="01518BD8" w:rsidR="00297647" w:rsidDel="00931A7B" w:rsidRDefault="00297647">
          <w:pPr>
            <w:pStyle w:val="TDC3"/>
            <w:rPr>
              <w:del w:id="857" w:author="Martinez De Hurtado Yela Fermin" w:date="2025-01-03T11:11:00Z" w16du:dateUtc="2025-01-03T10:11:00Z"/>
              <w:rFonts w:cstheme="minorBidi"/>
              <w:bCs w:val="0"/>
              <w:color w:val="auto"/>
              <w:kern w:val="2"/>
              <w:sz w:val="24"/>
              <w:szCs w:val="24"/>
              <w:lang w:val="es-ES" w:eastAsia="es-ES"/>
              <w14:ligatures w14:val="standardContextual"/>
            </w:rPr>
          </w:pPr>
          <w:del w:id="858" w:author="Martinez De Hurtado Yela Fermin" w:date="2025-01-03T11:11:00Z" w16du:dateUtc="2025-01-03T10:11:00Z">
            <w:r w:rsidRPr="00931A7B" w:rsidDel="00931A7B">
              <w:rPr>
                <w:rStyle w:val="Hipervnculo"/>
              </w:rPr>
              <w:lastRenderedPageBreak/>
              <w:delText>A.1.26.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Pre-commercial stages of advanced technologies to produce energy from nuclear processes with minimal waste from the fuel cycle</w:delText>
            </w:r>
            <w:r w:rsidDel="00931A7B">
              <w:rPr>
                <w:webHidden/>
              </w:rPr>
              <w:tab/>
              <w:delText>50</w:delText>
            </w:r>
          </w:del>
        </w:p>
        <w:p w14:paraId="1FB29781" w14:textId="67912B36" w:rsidR="00297647" w:rsidDel="00931A7B" w:rsidRDefault="00297647">
          <w:pPr>
            <w:pStyle w:val="TDC3"/>
            <w:rPr>
              <w:del w:id="859" w:author="Martinez De Hurtado Yela Fermin" w:date="2025-01-03T11:11:00Z" w16du:dateUtc="2025-01-03T10:11:00Z"/>
              <w:rFonts w:cstheme="minorBidi"/>
              <w:bCs w:val="0"/>
              <w:color w:val="auto"/>
              <w:kern w:val="2"/>
              <w:sz w:val="24"/>
              <w:szCs w:val="24"/>
              <w:lang w:val="es-ES" w:eastAsia="es-ES"/>
              <w14:ligatures w14:val="standardContextual"/>
            </w:rPr>
          </w:pPr>
          <w:del w:id="860" w:author="Martinez De Hurtado Yela Fermin" w:date="2025-01-03T11:11:00Z" w16du:dateUtc="2025-01-03T10:11:00Z">
            <w:r w:rsidRPr="00931A7B" w:rsidDel="00931A7B">
              <w:rPr>
                <w:rStyle w:val="Hipervnculo"/>
              </w:rPr>
              <w:delText>A.1.27.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Construction and safe operation of new nuclear power plants, for the generation of electricity and/or heat, including for hydrogen production, using best-available technologies</w:delText>
            </w:r>
            <w:r w:rsidDel="00931A7B">
              <w:rPr>
                <w:webHidden/>
              </w:rPr>
              <w:tab/>
              <w:delText>51</w:delText>
            </w:r>
          </w:del>
        </w:p>
        <w:p w14:paraId="216AEBE2" w14:textId="7BD7262F" w:rsidR="00297647" w:rsidDel="00931A7B" w:rsidRDefault="00297647">
          <w:pPr>
            <w:pStyle w:val="TDC3"/>
            <w:rPr>
              <w:del w:id="861" w:author="Martinez De Hurtado Yela Fermin" w:date="2025-01-03T11:11:00Z" w16du:dateUtc="2025-01-03T10:11:00Z"/>
              <w:rFonts w:cstheme="minorBidi"/>
              <w:bCs w:val="0"/>
              <w:color w:val="auto"/>
              <w:kern w:val="2"/>
              <w:sz w:val="24"/>
              <w:szCs w:val="24"/>
              <w:lang w:val="es-ES" w:eastAsia="es-ES"/>
              <w14:ligatures w14:val="standardContextual"/>
            </w:rPr>
          </w:pPr>
          <w:del w:id="862" w:author="Martinez De Hurtado Yela Fermin" w:date="2025-01-03T11:11:00Z" w16du:dateUtc="2025-01-03T10:11:00Z">
            <w:r w:rsidRPr="00931A7B" w:rsidDel="00931A7B">
              <w:rPr>
                <w:rStyle w:val="Hipervnculo"/>
              </w:rPr>
              <w:delText>A.1.28.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 generation from nuclear energy in existing installations</w:delText>
            </w:r>
            <w:r w:rsidDel="00931A7B">
              <w:rPr>
                <w:webHidden/>
              </w:rPr>
              <w:tab/>
              <w:delText>51</w:delText>
            </w:r>
          </w:del>
        </w:p>
        <w:p w14:paraId="1DE80389" w14:textId="4513ED63" w:rsidR="00297647" w:rsidDel="00931A7B" w:rsidRDefault="00297647">
          <w:pPr>
            <w:pStyle w:val="TDC3"/>
            <w:rPr>
              <w:del w:id="863" w:author="Martinez De Hurtado Yela Fermin" w:date="2025-01-03T11:11:00Z" w16du:dateUtc="2025-01-03T10:11:00Z"/>
              <w:rFonts w:cstheme="minorBidi"/>
              <w:bCs w:val="0"/>
              <w:color w:val="auto"/>
              <w:kern w:val="2"/>
              <w:sz w:val="24"/>
              <w:szCs w:val="24"/>
              <w:lang w:val="es-ES" w:eastAsia="es-ES"/>
              <w14:ligatures w14:val="standardContextual"/>
            </w:rPr>
          </w:pPr>
          <w:del w:id="864" w:author="Martinez De Hurtado Yela Fermin" w:date="2025-01-03T11:11:00Z" w16du:dateUtc="2025-01-03T10:11:00Z">
            <w:r w:rsidRPr="00931A7B" w:rsidDel="00931A7B">
              <w:rPr>
                <w:rStyle w:val="Hipervnculo"/>
              </w:rPr>
              <w:delText>A.1.29.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Electricity generation from fossil gaseous fuels</w:delText>
            </w:r>
            <w:r w:rsidDel="00931A7B">
              <w:rPr>
                <w:webHidden/>
              </w:rPr>
              <w:tab/>
              <w:delText>52</w:delText>
            </w:r>
          </w:del>
        </w:p>
        <w:p w14:paraId="68DC6EB7" w14:textId="01D3EC8E" w:rsidR="00297647" w:rsidDel="00931A7B" w:rsidRDefault="00297647">
          <w:pPr>
            <w:pStyle w:val="TDC3"/>
            <w:rPr>
              <w:del w:id="865" w:author="Martinez De Hurtado Yela Fermin" w:date="2025-01-03T11:11:00Z" w16du:dateUtc="2025-01-03T10:11:00Z"/>
              <w:rFonts w:cstheme="minorBidi"/>
              <w:bCs w:val="0"/>
              <w:color w:val="auto"/>
              <w:kern w:val="2"/>
              <w:sz w:val="24"/>
              <w:szCs w:val="24"/>
              <w:lang w:val="es-ES" w:eastAsia="es-ES"/>
              <w14:ligatures w14:val="standardContextual"/>
            </w:rPr>
          </w:pPr>
          <w:del w:id="866" w:author="Martinez De Hurtado Yela Fermin" w:date="2025-01-03T11:11:00Z" w16du:dateUtc="2025-01-03T10:11:00Z">
            <w:r w:rsidRPr="00931A7B" w:rsidDel="00931A7B">
              <w:rPr>
                <w:rStyle w:val="Hipervnculo"/>
              </w:rPr>
              <w:delText>A.1.30.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heat/cool from fossil gaseous fuels in an efficient district heating and cooling system</w:delText>
            </w:r>
            <w:r w:rsidDel="00931A7B">
              <w:rPr>
                <w:webHidden/>
              </w:rPr>
              <w:tab/>
              <w:delText>54</w:delText>
            </w:r>
          </w:del>
        </w:p>
        <w:p w14:paraId="6B905B6A" w14:textId="5B93F776" w:rsidR="00297647" w:rsidDel="00931A7B" w:rsidRDefault="00297647">
          <w:pPr>
            <w:pStyle w:val="TDC3"/>
            <w:rPr>
              <w:del w:id="867" w:author="Martinez De Hurtado Yela Fermin" w:date="2025-01-03T11:11:00Z" w16du:dateUtc="2025-01-03T10:11:00Z"/>
              <w:rFonts w:cstheme="minorBidi"/>
              <w:bCs w:val="0"/>
              <w:color w:val="auto"/>
              <w:kern w:val="2"/>
              <w:sz w:val="24"/>
              <w:szCs w:val="24"/>
              <w:lang w:val="es-ES" w:eastAsia="es-ES"/>
              <w14:ligatures w14:val="standardContextual"/>
            </w:rPr>
          </w:pPr>
          <w:del w:id="868" w:author="Martinez De Hurtado Yela Fermin" w:date="2025-01-03T11:11:00Z" w16du:dateUtc="2025-01-03T10:11:00Z">
            <w:r w:rsidRPr="00931A7B" w:rsidDel="00931A7B">
              <w:rPr>
                <w:rStyle w:val="Hipervnculo"/>
              </w:rPr>
              <w:delText>A.1.31.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High-efficiency co-generation of heat/cool and power from fossil gaseous fuels</w:delText>
            </w:r>
            <w:r w:rsidDel="00931A7B">
              <w:rPr>
                <w:webHidden/>
              </w:rPr>
              <w:tab/>
              <w:delText>55</w:delText>
            </w:r>
          </w:del>
        </w:p>
        <w:p w14:paraId="1C0FD1CB" w14:textId="38436FA9" w:rsidR="00297647" w:rsidDel="00931A7B" w:rsidRDefault="00297647">
          <w:pPr>
            <w:pStyle w:val="TDC3"/>
            <w:rPr>
              <w:del w:id="869" w:author="Martinez De Hurtado Yela Fermin" w:date="2025-01-03T11:11:00Z" w16du:dateUtc="2025-01-03T10:11:00Z"/>
              <w:rFonts w:cstheme="minorBidi"/>
              <w:bCs w:val="0"/>
              <w:color w:val="auto"/>
              <w:kern w:val="2"/>
              <w:sz w:val="24"/>
              <w:szCs w:val="24"/>
              <w:lang w:val="es-ES" w:eastAsia="es-ES"/>
              <w14:ligatures w14:val="standardContextual"/>
            </w:rPr>
          </w:pPr>
          <w:del w:id="870" w:author="Martinez De Hurtado Yela Fermin" w:date="2025-01-03T11:11:00Z" w16du:dateUtc="2025-01-03T10:11:00Z">
            <w:r w:rsidRPr="00931A7B" w:rsidDel="00931A7B">
              <w:rPr>
                <w:rStyle w:val="Hipervnculo"/>
              </w:rPr>
              <w:delText>A.1.32.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Renewable Energy Procurement</w:delText>
            </w:r>
            <w:r w:rsidDel="00931A7B">
              <w:rPr>
                <w:webHidden/>
              </w:rPr>
              <w:tab/>
              <w:delText>56</w:delText>
            </w:r>
          </w:del>
        </w:p>
        <w:p w14:paraId="25F01BF5" w14:textId="0395A6BF" w:rsidR="00297647" w:rsidDel="00931A7B" w:rsidRDefault="00297647">
          <w:pPr>
            <w:pStyle w:val="TDC3"/>
            <w:rPr>
              <w:del w:id="871" w:author="Martinez De Hurtado Yela Fermin" w:date="2025-01-03T11:11:00Z" w16du:dateUtc="2025-01-03T10:11:00Z"/>
              <w:rFonts w:cstheme="minorBidi"/>
              <w:bCs w:val="0"/>
              <w:color w:val="auto"/>
              <w:kern w:val="2"/>
              <w:sz w:val="24"/>
              <w:szCs w:val="24"/>
              <w:lang w:val="es-ES" w:eastAsia="es-ES"/>
              <w14:ligatures w14:val="standardContextual"/>
            </w:rPr>
          </w:pPr>
          <w:del w:id="872" w:author="Martinez De Hurtado Yela Fermin" w:date="2025-01-03T11:11:00Z" w16du:dateUtc="2025-01-03T10:11:00Z">
            <w:r w:rsidRPr="00931A7B" w:rsidDel="00931A7B">
              <w:rPr>
                <w:rStyle w:val="Hipervnculo"/>
              </w:rPr>
              <w:delText>A.1.33.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definitions</w:delText>
            </w:r>
            <w:r w:rsidDel="00931A7B">
              <w:rPr>
                <w:webHidden/>
              </w:rPr>
              <w:tab/>
              <w:delText>56</w:delText>
            </w:r>
          </w:del>
        </w:p>
        <w:p w14:paraId="076D5D39" w14:textId="3ABF4D06" w:rsidR="00297647" w:rsidDel="00931A7B" w:rsidRDefault="00297647">
          <w:pPr>
            <w:pStyle w:val="TDC2"/>
            <w:rPr>
              <w:del w:id="873" w:author="Martinez De Hurtado Yela Fermin" w:date="2025-01-03T11:11:00Z" w16du:dateUtc="2025-01-03T10:11:00Z"/>
              <w:rFonts w:cstheme="minorBidi"/>
              <w:bCs w:val="0"/>
              <w:color w:val="auto"/>
              <w:kern w:val="2"/>
              <w:sz w:val="24"/>
              <w:szCs w:val="24"/>
              <w:lang w:val="es-ES" w:eastAsia="es-ES"/>
              <w14:ligatures w14:val="standardContextual"/>
            </w:rPr>
          </w:pPr>
          <w:del w:id="874" w:author="Martinez De Hurtado Yela Fermin" w:date="2025-01-03T11:11:00Z" w16du:dateUtc="2025-01-03T10:11:00Z">
            <w:r w:rsidRPr="00931A7B" w:rsidDel="00931A7B">
              <w:rPr>
                <w:rStyle w:val="Hipervnculo"/>
              </w:rPr>
              <w:delText>A.2.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Transport</w:delText>
            </w:r>
            <w:r w:rsidDel="00931A7B">
              <w:rPr>
                <w:webHidden/>
              </w:rPr>
              <w:tab/>
              <w:delText>59</w:delText>
            </w:r>
          </w:del>
        </w:p>
        <w:p w14:paraId="099E17AC" w14:textId="5F88CF6C" w:rsidR="00297647" w:rsidDel="00931A7B" w:rsidRDefault="00297647">
          <w:pPr>
            <w:pStyle w:val="TDC3"/>
            <w:rPr>
              <w:del w:id="875" w:author="Martinez De Hurtado Yela Fermin" w:date="2025-01-03T11:11:00Z" w16du:dateUtc="2025-01-03T10:11:00Z"/>
              <w:rFonts w:cstheme="minorBidi"/>
              <w:bCs w:val="0"/>
              <w:color w:val="auto"/>
              <w:kern w:val="2"/>
              <w:sz w:val="24"/>
              <w:szCs w:val="24"/>
              <w:lang w:val="es-ES" w:eastAsia="es-ES"/>
              <w14:ligatures w14:val="standardContextual"/>
            </w:rPr>
          </w:pPr>
          <w:del w:id="876" w:author="Martinez De Hurtado Yela Fermin" w:date="2025-01-03T11:11:00Z" w16du:dateUtc="2025-01-03T10:11:00Z">
            <w:r w:rsidRPr="00931A7B" w:rsidDel="00931A7B">
              <w:rPr>
                <w:rStyle w:val="Hipervnculo"/>
              </w:rPr>
              <w:delText>A.2.1.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Passenger interurban rail transport</w:delText>
            </w:r>
            <w:r w:rsidDel="00931A7B">
              <w:rPr>
                <w:webHidden/>
              </w:rPr>
              <w:tab/>
              <w:delText>61</w:delText>
            </w:r>
          </w:del>
        </w:p>
        <w:p w14:paraId="10FECB4C" w14:textId="68905581" w:rsidR="00297647" w:rsidDel="00931A7B" w:rsidRDefault="00297647">
          <w:pPr>
            <w:pStyle w:val="TDC3"/>
            <w:rPr>
              <w:del w:id="877" w:author="Martinez De Hurtado Yela Fermin" w:date="2025-01-03T11:11:00Z" w16du:dateUtc="2025-01-03T10:11:00Z"/>
              <w:rFonts w:cstheme="minorBidi"/>
              <w:bCs w:val="0"/>
              <w:color w:val="auto"/>
              <w:kern w:val="2"/>
              <w:sz w:val="24"/>
              <w:szCs w:val="24"/>
              <w:lang w:val="es-ES" w:eastAsia="es-ES"/>
              <w14:ligatures w14:val="standardContextual"/>
            </w:rPr>
          </w:pPr>
          <w:del w:id="878" w:author="Martinez De Hurtado Yela Fermin" w:date="2025-01-03T11:11:00Z" w16du:dateUtc="2025-01-03T10:11:00Z">
            <w:r w:rsidRPr="00931A7B" w:rsidDel="00931A7B">
              <w:rPr>
                <w:rStyle w:val="Hipervnculo"/>
              </w:rPr>
              <w:delText>A.2.2.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Freight rail transport</w:delText>
            </w:r>
            <w:r w:rsidDel="00931A7B">
              <w:rPr>
                <w:webHidden/>
              </w:rPr>
              <w:tab/>
              <w:delText>61</w:delText>
            </w:r>
          </w:del>
        </w:p>
        <w:p w14:paraId="19C9E3BA" w14:textId="0F814135" w:rsidR="00297647" w:rsidDel="00931A7B" w:rsidRDefault="00297647">
          <w:pPr>
            <w:pStyle w:val="TDC3"/>
            <w:rPr>
              <w:del w:id="879" w:author="Martinez De Hurtado Yela Fermin" w:date="2025-01-03T11:11:00Z" w16du:dateUtc="2025-01-03T10:11:00Z"/>
              <w:rFonts w:cstheme="minorBidi"/>
              <w:bCs w:val="0"/>
              <w:color w:val="auto"/>
              <w:kern w:val="2"/>
              <w:sz w:val="24"/>
              <w:szCs w:val="24"/>
              <w:lang w:val="es-ES" w:eastAsia="es-ES"/>
              <w14:ligatures w14:val="standardContextual"/>
            </w:rPr>
          </w:pPr>
          <w:del w:id="880" w:author="Martinez De Hurtado Yela Fermin" w:date="2025-01-03T11:11:00Z" w16du:dateUtc="2025-01-03T10:11:00Z">
            <w:r w:rsidRPr="00931A7B" w:rsidDel="00931A7B">
              <w:rPr>
                <w:rStyle w:val="Hipervnculo"/>
              </w:rPr>
              <w:delText>A.2.3.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Urban and suburban transport, road passenger transport</w:delText>
            </w:r>
            <w:r w:rsidDel="00931A7B">
              <w:rPr>
                <w:webHidden/>
              </w:rPr>
              <w:tab/>
              <w:delText>62</w:delText>
            </w:r>
          </w:del>
        </w:p>
        <w:p w14:paraId="71320420" w14:textId="31A5B974" w:rsidR="00297647" w:rsidDel="00931A7B" w:rsidRDefault="00297647">
          <w:pPr>
            <w:pStyle w:val="TDC3"/>
            <w:rPr>
              <w:del w:id="881" w:author="Martinez De Hurtado Yela Fermin" w:date="2025-01-03T11:11:00Z" w16du:dateUtc="2025-01-03T10:11:00Z"/>
              <w:rFonts w:cstheme="minorBidi"/>
              <w:bCs w:val="0"/>
              <w:color w:val="auto"/>
              <w:kern w:val="2"/>
              <w:sz w:val="24"/>
              <w:szCs w:val="24"/>
              <w:lang w:val="es-ES" w:eastAsia="es-ES"/>
              <w14:ligatures w14:val="standardContextual"/>
            </w:rPr>
          </w:pPr>
          <w:del w:id="882" w:author="Martinez De Hurtado Yela Fermin" w:date="2025-01-03T11:11:00Z" w16du:dateUtc="2025-01-03T10:11:00Z">
            <w:r w:rsidRPr="00931A7B" w:rsidDel="00931A7B">
              <w:rPr>
                <w:rStyle w:val="Hipervnculo"/>
              </w:rPr>
              <w:delText>A.2.4.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Operation of personal mobility devices, cycle logistics</w:delText>
            </w:r>
            <w:r w:rsidDel="00931A7B">
              <w:rPr>
                <w:webHidden/>
              </w:rPr>
              <w:tab/>
              <w:delText>62</w:delText>
            </w:r>
          </w:del>
        </w:p>
        <w:p w14:paraId="26D52A40" w14:textId="2307699C" w:rsidR="00297647" w:rsidDel="00931A7B" w:rsidRDefault="00297647">
          <w:pPr>
            <w:pStyle w:val="TDC3"/>
            <w:rPr>
              <w:del w:id="883" w:author="Martinez De Hurtado Yela Fermin" w:date="2025-01-03T11:11:00Z" w16du:dateUtc="2025-01-03T10:11:00Z"/>
              <w:rFonts w:cstheme="minorBidi"/>
              <w:bCs w:val="0"/>
              <w:color w:val="auto"/>
              <w:kern w:val="2"/>
              <w:sz w:val="24"/>
              <w:szCs w:val="24"/>
              <w:lang w:val="es-ES" w:eastAsia="es-ES"/>
              <w14:ligatures w14:val="standardContextual"/>
            </w:rPr>
          </w:pPr>
          <w:del w:id="884" w:author="Martinez De Hurtado Yela Fermin" w:date="2025-01-03T11:11:00Z" w16du:dateUtc="2025-01-03T10:11:00Z">
            <w:r w:rsidRPr="00931A7B" w:rsidDel="00931A7B">
              <w:rPr>
                <w:rStyle w:val="Hipervnculo"/>
              </w:rPr>
              <w:delText>A.2.5.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Transport by motorbikes, passenger cars and light commercial vehicles</w:delText>
            </w:r>
            <w:r w:rsidDel="00931A7B">
              <w:rPr>
                <w:webHidden/>
              </w:rPr>
              <w:tab/>
              <w:delText>63</w:delText>
            </w:r>
          </w:del>
        </w:p>
        <w:p w14:paraId="5AC29F02" w14:textId="067C8D27" w:rsidR="00297647" w:rsidDel="00931A7B" w:rsidRDefault="00297647">
          <w:pPr>
            <w:pStyle w:val="TDC3"/>
            <w:rPr>
              <w:del w:id="885" w:author="Martinez De Hurtado Yela Fermin" w:date="2025-01-03T11:11:00Z" w16du:dateUtc="2025-01-03T10:11:00Z"/>
              <w:rFonts w:cstheme="minorBidi"/>
              <w:bCs w:val="0"/>
              <w:color w:val="auto"/>
              <w:kern w:val="2"/>
              <w:sz w:val="24"/>
              <w:szCs w:val="24"/>
              <w:lang w:val="es-ES" w:eastAsia="es-ES"/>
              <w14:ligatures w14:val="standardContextual"/>
            </w:rPr>
          </w:pPr>
          <w:del w:id="886" w:author="Martinez De Hurtado Yela Fermin" w:date="2025-01-03T11:11:00Z" w16du:dateUtc="2025-01-03T10:11:00Z">
            <w:r w:rsidRPr="00931A7B" w:rsidDel="00931A7B">
              <w:rPr>
                <w:rStyle w:val="Hipervnculo"/>
              </w:rPr>
              <w:delText>A.2.6.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Freight transport services by road</w:delText>
            </w:r>
            <w:r w:rsidDel="00931A7B">
              <w:rPr>
                <w:webHidden/>
              </w:rPr>
              <w:tab/>
              <w:delText>63</w:delText>
            </w:r>
          </w:del>
        </w:p>
        <w:p w14:paraId="775AEDAF" w14:textId="46827E87" w:rsidR="00297647" w:rsidDel="00931A7B" w:rsidRDefault="00297647">
          <w:pPr>
            <w:pStyle w:val="TDC3"/>
            <w:rPr>
              <w:del w:id="887" w:author="Martinez De Hurtado Yela Fermin" w:date="2025-01-03T11:11:00Z" w16du:dateUtc="2025-01-03T10:11:00Z"/>
              <w:rFonts w:cstheme="minorBidi"/>
              <w:bCs w:val="0"/>
              <w:color w:val="auto"/>
              <w:kern w:val="2"/>
              <w:sz w:val="24"/>
              <w:szCs w:val="24"/>
              <w:lang w:val="es-ES" w:eastAsia="es-ES"/>
              <w14:ligatures w14:val="standardContextual"/>
            </w:rPr>
          </w:pPr>
          <w:del w:id="888" w:author="Martinez De Hurtado Yela Fermin" w:date="2025-01-03T11:11:00Z" w16du:dateUtc="2025-01-03T10:11:00Z">
            <w:r w:rsidRPr="00931A7B" w:rsidDel="00931A7B">
              <w:rPr>
                <w:rStyle w:val="Hipervnculo"/>
              </w:rPr>
              <w:delText>A.2.7.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Inland passenger water transport</w:delText>
            </w:r>
            <w:r w:rsidDel="00931A7B">
              <w:rPr>
                <w:webHidden/>
              </w:rPr>
              <w:tab/>
              <w:delText>64</w:delText>
            </w:r>
          </w:del>
        </w:p>
        <w:p w14:paraId="765D4A3B" w14:textId="1FC644F4" w:rsidR="00297647" w:rsidDel="00931A7B" w:rsidRDefault="00297647">
          <w:pPr>
            <w:pStyle w:val="TDC3"/>
            <w:rPr>
              <w:del w:id="889" w:author="Martinez De Hurtado Yela Fermin" w:date="2025-01-03T11:11:00Z" w16du:dateUtc="2025-01-03T10:11:00Z"/>
              <w:rFonts w:cstheme="minorBidi"/>
              <w:bCs w:val="0"/>
              <w:color w:val="auto"/>
              <w:kern w:val="2"/>
              <w:sz w:val="24"/>
              <w:szCs w:val="24"/>
              <w:lang w:val="es-ES" w:eastAsia="es-ES"/>
              <w14:ligatures w14:val="standardContextual"/>
            </w:rPr>
          </w:pPr>
          <w:del w:id="890" w:author="Martinez De Hurtado Yela Fermin" w:date="2025-01-03T11:11:00Z" w16du:dateUtc="2025-01-03T10:11:00Z">
            <w:r w:rsidRPr="00931A7B" w:rsidDel="00931A7B">
              <w:rPr>
                <w:rStyle w:val="Hipervnculo"/>
              </w:rPr>
              <w:delText>A.2.8.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Inland freight water transport</w:delText>
            </w:r>
            <w:r w:rsidDel="00931A7B">
              <w:rPr>
                <w:webHidden/>
              </w:rPr>
              <w:tab/>
              <w:delText>65</w:delText>
            </w:r>
          </w:del>
        </w:p>
        <w:p w14:paraId="73F5BCC8" w14:textId="1CF1E9AD" w:rsidR="00297647" w:rsidDel="00931A7B" w:rsidRDefault="00297647">
          <w:pPr>
            <w:pStyle w:val="TDC3"/>
            <w:rPr>
              <w:del w:id="891" w:author="Martinez De Hurtado Yela Fermin" w:date="2025-01-03T11:11:00Z" w16du:dateUtc="2025-01-03T10:11:00Z"/>
              <w:rFonts w:cstheme="minorBidi"/>
              <w:bCs w:val="0"/>
              <w:color w:val="auto"/>
              <w:kern w:val="2"/>
              <w:sz w:val="24"/>
              <w:szCs w:val="24"/>
              <w:lang w:val="es-ES" w:eastAsia="es-ES"/>
              <w14:ligatures w14:val="standardContextual"/>
            </w:rPr>
          </w:pPr>
          <w:del w:id="892" w:author="Martinez De Hurtado Yela Fermin" w:date="2025-01-03T11:11:00Z" w16du:dateUtc="2025-01-03T10:11:00Z">
            <w:r w:rsidRPr="00931A7B" w:rsidDel="00931A7B">
              <w:rPr>
                <w:rStyle w:val="Hipervnculo"/>
              </w:rPr>
              <w:delText>A.2.9.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Retrofitting of inland water passenger and freight transport</w:delText>
            </w:r>
            <w:r w:rsidDel="00931A7B">
              <w:rPr>
                <w:webHidden/>
              </w:rPr>
              <w:tab/>
              <w:delText>65</w:delText>
            </w:r>
          </w:del>
        </w:p>
        <w:p w14:paraId="35582E88" w14:textId="5EDCE248" w:rsidR="00297647" w:rsidDel="00931A7B" w:rsidRDefault="00297647">
          <w:pPr>
            <w:pStyle w:val="TDC3"/>
            <w:rPr>
              <w:del w:id="893" w:author="Martinez De Hurtado Yela Fermin" w:date="2025-01-03T11:11:00Z" w16du:dateUtc="2025-01-03T10:11:00Z"/>
              <w:rFonts w:cstheme="minorBidi"/>
              <w:bCs w:val="0"/>
              <w:color w:val="auto"/>
              <w:kern w:val="2"/>
              <w:sz w:val="24"/>
              <w:szCs w:val="24"/>
              <w:lang w:val="es-ES" w:eastAsia="es-ES"/>
              <w14:ligatures w14:val="standardContextual"/>
            </w:rPr>
          </w:pPr>
          <w:del w:id="894" w:author="Martinez De Hurtado Yela Fermin" w:date="2025-01-03T11:11:00Z" w16du:dateUtc="2025-01-03T10:11:00Z">
            <w:r w:rsidRPr="00931A7B" w:rsidDel="00931A7B">
              <w:rPr>
                <w:rStyle w:val="Hipervnculo"/>
              </w:rPr>
              <w:delText>A.2.10.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Sea and coastal freight water transport, vessels for port operations and auxiliary activities</w:delText>
            </w:r>
            <w:r w:rsidDel="00931A7B">
              <w:rPr>
                <w:webHidden/>
              </w:rPr>
              <w:tab/>
              <w:delText>66</w:delText>
            </w:r>
          </w:del>
        </w:p>
        <w:p w14:paraId="12FDE436" w14:textId="51BB267E" w:rsidR="00297647" w:rsidDel="00931A7B" w:rsidRDefault="00297647">
          <w:pPr>
            <w:pStyle w:val="TDC3"/>
            <w:rPr>
              <w:del w:id="895" w:author="Martinez De Hurtado Yela Fermin" w:date="2025-01-03T11:11:00Z" w16du:dateUtc="2025-01-03T10:11:00Z"/>
              <w:rFonts w:cstheme="minorBidi"/>
              <w:bCs w:val="0"/>
              <w:color w:val="auto"/>
              <w:kern w:val="2"/>
              <w:sz w:val="24"/>
              <w:szCs w:val="24"/>
              <w:lang w:val="es-ES" w:eastAsia="es-ES"/>
              <w14:ligatures w14:val="standardContextual"/>
            </w:rPr>
          </w:pPr>
          <w:del w:id="896" w:author="Martinez De Hurtado Yela Fermin" w:date="2025-01-03T11:11:00Z" w16du:dateUtc="2025-01-03T10:11:00Z">
            <w:r w:rsidRPr="00931A7B" w:rsidDel="00931A7B">
              <w:rPr>
                <w:rStyle w:val="Hipervnculo"/>
              </w:rPr>
              <w:delText>A.2.11.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Sea and coastal passenger water transport</w:delText>
            </w:r>
            <w:r w:rsidDel="00931A7B">
              <w:rPr>
                <w:webHidden/>
              </w:rPr>
              <w:tab/>
              <w:delText>67</w:delText>
            </w:r>
          </w:del>
        </w:p>
        <w:p w14:paraId="3128A610" w14:textId="77D1927F" w:rsidR="00297647" w:rsidDel="00931A7B" w:rsidRDefault="00297647">
          <w:pPr>
            <w:pStyle w:val="TDC3"/>
            <w:rPr>
              <w:del w:id="897" w:author="Martinez De Hurtado Yela Fermin" w:date="2025-01-03T11:11:00Z" w16du:dateUtc="2025-01-03T10:11:00Z"/>
              <w:rFonts w:cstheme="minorBidi"/>
              <w:bCs w:val="0"/>
              <w:color w:val="auto"/>
              <w:kern w:val="2"/>
              <w:sz w:val="24"/>
              <w:szCs w:val="24"/>
              <w:lang w:val="es-ES" w:eastAsia="es-ES"/>
              <w14:ligatures w14:val="standardContextual"/>
            </w:rPr>
          </w:pPr>
          <w:del w:id="898" w:author="Martinez De Hurtado Yela Fermin" w:date="2025-01-03T11:11:00Z" w16du:dateUtc="2025-01-03T10:11:00Z">
            <w:r w:rsidRPr="00931A7B" w:rsidDel="00931A7B">
              <w:rPr>
                <w:rStyle w:val="Hipervnculo"/>
              </w:rPr>
              <w:delText>A.2.12.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Retrofitting of sea and coastal freight and passenger water transport</w:delText>
            </w:r>
            <w:r w:rsidDel="00931A7B">
              <w:rPr>
                <w:webHidden/>
              </w:rPr>
              <w:tab/>
              <w:delText>67</w:delText>
            </w:r>
          </w:del>
        </w:p>
        <w:p w14:paraId="7F77815C" w14:textId="1010F94C" w:rsidR="00297647" w:rsidDel="00931A7B" w:rsidRDefault="00297647">
          <w:pPr>
            <w:pStyle w:val="TDC3"/>
            <w:rPr>
              <w:del w:id="899" w:author="Martinez De Hurtado Yela Fermin" w:date="2025-01-03T11:11:00Z" w16du:dateUtc="2025-01-03T10:11:00Z"/>
              <w:rFonts w:cstheme="minorBidi"/>
              <w:bCs w:val="0"/>
              <w:color w:val="auto"/>
              <w:kern w:val="2"/>
              <w:sz w:val="24"/>
              <w:szCs w:val="24"/>
              <w:lang w:val="es-ES" w:eastAsia="es-ES"/>
              <w14:ligatures w14:val="standardContextual"/>
            </w:rPr>
          </w:pPr>
          <w:del w:id="900" w:author="Martinez De Hurtado Yela Fermin" w:date="2025-01-03T11:11:00Z" w16du:dateUtc="2025-01-03T10:11:00Z">
            <w:r w:rsidRPr="00931A7B" w:rsidDel="00931A7B">
              <w:rPr>
                <w:rStyle w:val="Hipervnculo"/>
              </w:rPr>
              <w:delText>A.2.13.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Infrastructure for personal mobility, cycle logistics</w:delText>
            </w:r>
            <w:r w:rsidDel="00931A7B">
              <w:rPr>
                <w:webHidden/>
              </w:rPr>
              <w:tab/>
              <w:delText>68</w:delText>
            </w:r>
          </w:del>
        </w:p>
        <w:p w14:paraId="26AAA68D" w14:textId="2640A444" w:rsidR="00297647" w:rsidDel="00931A7B" w:rsidRDefault="00297647">
          <w:pPr>
            <w:pStyle w:val="TDC3"/>
            <w:rPr>
              <w:del w:id="901" w:author="Martinez De Hurtado Yela Fermin" w:date="2025-01-03T11:11:00Z" w16du:dateUtc="2025-01-03T10:11:00Z"/>
              <w:rFonts w:cstheme="minorBidi"/>
              <w:bCs w:val="0"/>
              <w:color w:val="auto"/>
              <w:kern w:val="2"/>
              <w:sz w:val="24"/>
              <w:szCs w:val="24"/>
              <w:lang w:val="es-ES" w:eastAsia="es-ES"/>
              <w14:ligatures w14:val="standardContextual"/>
            </w:rPr>
          </w:pPr>
          <w:del w:id="902" w:author="Martinez De Hurtado Yela Fermin" w:date="2025-01-03T11:11:00Z" w16du:dateUtc="2025-01-03T10:11:00Z">
            <w:r w:rsidRPr="00931A7B" w:rsidDel="00931A7B">
              <w:rPr>
                <w:rStyle w:val="Hipervnculo"/>
              </w:rPr>
              <w:delText>A.2.14.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Infrastructure for rail transport</w:delText>
            </w:r>
            <w:r w:rsidDel="00931A7B">
              <w:rPr>
                <w:webHidden/>
              </w:rPr>
              <w:tab/>
              <w:delText>68</w:delText>
            </w:r>
          </w:del>
        </w:p>
        <w:p w14:paraId="7BC43A13" w14:textId="156052A2" w:rsidR="00297647" w:rsidDel="00931A7B" w:rsidRDefault="00297647">
          <w:pPr>
            <w:pStyle w:val="TDC3"/>
            <w:rPr>
              <w:del w:id="903" w:author="Martinez De Hurtado Yela Fermin" w:date="2025-01-03T11:11:00Z" w16du:dateUtc="2025-01-03T10:11:00Z"/>
              <w:rFonts w:cstheme="minorBidi"/>
              <w:bCs w:val="0"/>
              <w:color w:val="auto"/>
              <w:kern w:val="2"/>
              <w:sz w:val="24"/>
              <w:szCs w:val="24"/>
              <w:lang w:val="es-ES" w:eastAsia="es-ES"/>
              <w14:ligatures w14:val="standardContextual"/>
            </w:rPr>
          </w:pPr>
          <w:del w:id="904" w:author="Martinez De Hurtado Yela Fermin" w:date="2025-01-03T11:11:00Z" w16du:dateUtc="2025-01-03T10:11:00Z">
            <w:r w:rsidRPr="00931A7B" w:rsidDel="00931A7B">
              <w:rPr>
                <w:rStyle w:val="Hipervnculo"/>
              </w:rPr>
              <w:delText>A.2.15.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Infrastructure enabling low-carbon road transport and public transport</w:delText>
            </w:r>
            <w:r w:rsidDel="00931A7B">
              <w:rPr>
                <w:webHidden/>
              </w:rPr>
              <w:tab/>
              <w:delText>69</w:delText>
            </w:r>
          </w:del>
        </w:p>
        <w:p w14:paraId="31F4D65A" w14:textId="5EAEC9C7" w:rsidR="00297647" w:rsidDel="00931A7B" w:rsidRDefault="00297647">
          <w:pPr>
            <w:pStyle w:val="TDC3"/>
            <w:rPr>
              <w:del w:id="905" w:author="Martinez De Hurtado Yela Fermin" w:date="2025-01-03T11:11:00Z" w16du:dateUtc="2025-01-03T10:11:00Z"/>
              <w:rFonts w:cstheme="minorBidi"/>
              <w:bCs w:val="0"/>
              <w:color w:val="auto"/>
              <w:kern w:val="2"/>
              <w:sz w:val="24"/>
              <w:szCs w:val="24"/>
              <w:lang w:val="es-ES" w:eastAsia="es-ES"/>
              <w14:ligatures w14:val="standardContextual"/>
            </w:rPr>
          </w:pPr>
          <w:del w:id="906" w:author="Martinez De Hurtado Yela Fermin" w:date="2025-01-03T11:11:00Z" w16du:dateUtc="2025-01-03T10:11:00Z">
            <w:r w:rsidRPr="00931A7B" w:rsidDel="00931A7B">
              <w:rPr>
                <w:rStyle w:val="Hipervnculo"/>
              </w:rPr>
              <w:delText>A.2.16.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Infrastructure enabling low carbon water transport</w:delText>
            </w:r>
            <w:r w:rsidDel="00931A7B">
              <w:rPr>
                <w:webHidden/>
              </w:rPr>
              <w:tab/>
              <w:delText>69</w:delText>
            </w:r>
          </w:del>
        </w:p>
        <w:p w14:paraId="18D00075" w14:textId="64802D62" w:rsidR="00297647" w:rsidDel="00931A7B" w:rsidRDefault="00297647">
          <w:pPr>
            <w:pStyle w:val="TDC3"/>
            <w:rPr>
              <w:del w:id="907" w:author="Martinez De Hurtado Yela Fermin" w:date="2025-01-03T11:11:00Z" w16du:dateUtc="2025-01-03T10:11:00Z"/>
              <w:rFonts w:cstheme="minorBidi"/>
              <w:bCs w:val="0"/>
              <w:color w:val="auto"/>
              <w:kern w:val="2"/>
              <w:sz w:val="24"/>
              <w:szCs w:val="24"/>
              <w:lang w:val="es-ES" w:eastAsia="es-ES"/>
              <w14:ligatures w14:val="standardContextual"/>
            </w:rPr>
          </w:pPr>
          <w:del w:id="908" w:author="Martinez De Hurtado Yela Fermin" w:date="2025-01-03T11:11:00Z" w16du:dateUtc="2025-01-03T10:11:00Z">
            <w:r w:rsidRPr="00931A7B" w:rsidDel="00931A7B">
              <w:rPr>
                <w:rStyle w:val="Hipervnculo"/>
              </w:rPr>
              <w:delText>A.2.17.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Low carbon airport infrastructure</w:delText>
            </w:r>
            <w:r w:rsidDel="00931A7B">
              <w:rPr>
                <w:webHidden/>
              </w:rPr>
              <w:tab/>
              <w:delText>70</w:delText>
            </w:r>
          </w:del>
        </w:p>
        <w:p w14:paraId="7EAE4019" w14:textId="5DAE88A8" w:rsidR="00297647" w:rsidDel="00931A7B" w:rsidRDefault="00297647">
          <w:pPr>
            <w:pStyle w:val="TDC3"/>
            <w:rPr>
              <w:del w:id="909" w:author="Martinez De Hurtado Yela Fermin" w:date="2025-01-03T11:11:00Z" w16du:dateUtc="2025-01-03T10:11:00Z"/>
              <w:rFonts w:cstheme="minorBidi"/>
              <w:bCs w:val="0"/>
              <w:color w:val="auto"/>
              <w:kern w:val="2"/>
              <w:sz w:val="24"/>
              <w:szCs w:val="24"/>
              <w:lang w:val="es-ES" w:eastAsia="es-ES"/>
              <w14:ligatures w14:val="standardContextual"/>
            </w:rPr>
          </w:pPr>
          <w:del w:id="910" w:author="Martinez De Hurtado Yela Fermin" w:date="2025-01-03T11:11:00Z" w16du:dateUtc="2025-01-03T10:11:00Z">
            <w:r w:rsidRPr="00931A7B" w:rsidDel="00931A7B">
              <w:rPr>
                <w:rStyle w:val="Hipervnculo"/>
              </w:rPr>
              <w:delText>A.2.18.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Leasing of aircraft</w:delText>
            </w:r>
            <w:r w:rsidDel="00931A7B">
              <w:rPr>
                <w:webHidden/>
              </w:rPr>
              <w:tab/>
              <w:delText>71</w:delText>
            </w:r>
          </w:del>
        </w:p>
        <w:p w14:paraId="7DDDF6BD" w14:textId="0C4A8F0B" w:rsidR="00297647" w:rsidDel="00931A7B" w:rsidRDefault="00297647">
          <w:pPr>
            <w:pStyle w:val="TDC3"/>
            <w:rPr>
              <w:del w:id="911" w:author="Martinez De Hurtado Yela Fermin" w:date="2025-01-03T11:11:00Z" w16du:dateUtc="2025-01-03T10:11:00Z"/>
              <w:rFonts w:cstheme="minorBidi"/>
              <w:bCs w:val="0"/>
              <w:color w:val="auto"/>
              <w:kern w:val="2"/>
              <w:sz w:val="24"/>
              <w:szCs w:val="24"/>
              <w:lang w:val="es-ES" w:eastAsia="es-ES"/>
              <w14:ligatures w14:val="standardContextual"/>
            </w:rPr>
          </w:pPr>
          <w:del w:id="912" w:author="Martinez De Hurtado Yela Fermin" w:date="2025-01-03T11:11:00Z" w16du:dateUtc="2025-01-03T10:11:00Z">
            <w:r w:rsidRPr="00931A7B" w:rsidDel="00931A7B">
              <w:rPr>
                <w:rStyle w:val="Hipervnculo"/>
              </w:rPr>
              <w:delText>A.2.19.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Passenger and freight air transport</w:delText>
            </w:r>
            <w:r w:rsidDel="00931A7B">
              <w:rPr>
                <w:webHidden/>
              </w:rPr>
              <w:tab/>
              <w:delText>71</w:delText>
            </w:r>
          </w:del>
        </w:p>
        <w:p w14:paraId="474FB402" w14:textId="1868C8A6" w:rsidR="00297647" w:rsidDel="00931A7B" w:rsidRDefault="00297647">
          <w:pPr>
            <w:pStyle w:val="TDC3"/>
            <w:rPr>
              <w:del w:id="913" w:author="Martinez De Hurtado Yela Fermin" w:date="2025-01-03T11:11:00Z" w16du:dateUtc="2025-01-03T10:11:00Z"/>
              <w:rFonts w:cstheme="minorBidi"/>
              <w:bCs w:val="0"/>
              <w:color w:val="auto"/>
              <w:kern w:val="2"/>
              <w:sz w:val="24"/>
              <w:szCs w:val="24"/>
              <w:lang w:val="es-ES" w:eastAsia="es-ES"/>
              <w14:ligatures w14:val="standardContextual"/>
            </w:rPr>
          </w:pPr>
          <w:del w:id="914" w:author="Martinez De Hurtado Yela Fermin" w:date="2025-01-03T11:11:00Z" w16du:dateUtc="2025-01-03T10:11:00Z">
            <w:r w:rsidRPr="00931A7B" w:rsidDel="00931A7B">
              <w:rPr>
                <w:rStyle w:val="Hipervnculo"/>
              </w:rPr>
              <w:delText>A.2.20.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Air transport ground handling operations</w:delText>
            </w:r>
            <w:r w:rsidDel="00931A7B">
              <w:rPr>
                <w:webHidden/>
              </w:rPr>
              <w:tab/>
              <w:delText>72</w:delText>
            </w:r>
          </w:del>
        </w:p>
        <w:p w14:paraId="57B99A99" w14:textId="0A03C3F7" w:rsidR="00297647" w:rsidDel="00931A7B" w:rsidRDefault="00297647">
          <w:pPr>
            <w:pStyle w:val="TDC3"/>
            <w:rPr>
              <w:del w:id="915" w:author="Martinez De Hurtado Yela Fermin" w:date="2025-01-03T11:11:00Z" w16du:dateUtc="2025-01-03T10:11:00Z"/>
              <w:rFonts w:cstheme="minorBidi"/>
              <w:bCs w:val="0"/>
              <w:color w:val="auto"/>
              <w:kern w:val="2"/>
              <w:sz w:val="24"/>
              <w:szCs w:val="24"/>
              <w:lang w:val="es-ES" w:eastAsia="es-ES"/>
              <w14:ligatures w14:val="standardContextual"/>
            </w:rPr>
          </w:pPr>
          <w:del w:id="916" w:author="Martinez De Hurtado Yela Fermin" w:date="2025-01-03T11:11:00Z" w16du:dateUtc="2025-01-03T10:11:00Z">
            <w:r w:rsidRPr="00931A7B" w:rsidDel="00931A7B">
              <w:rPr>
                <w:rStyle w:val="Hipervnculo"/>
              </w:rPr>
              <w:delText>A.2.21.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Hydrogen powered-vehicles</w:delText>
            </w:r>
            <w:r w:rsidDel="00931A7B">
              <w:rPr>
                <w:webHidden/>
              </w:rPr>
              <w:tab/>
              <w:delText>72</w:delText>
            </w:r>
          </w:del>
        </w:p>
        <w:p w14:paraId="066CD2AD" w14:textId="16014106" w:rsidR="00297647" w:rsidDel="00931A7B" w:rsidRDefault="00297647">
          <w:pPr>
            <w:pStyle w:val="TDC3"/>
            <w:rPr>
              <w:del w:id="917" w:author="Martinez De Hurtado Yela Fermin" w:date="2025-01-03T11:11:00Z" w16du:dateUtc="2025-01-03T10:11:00Z"/>
              <w:rFonts w:cstheme="minorBidi"/>
              <w:bCs w:val="0"/>
              <w:color w:val="auto"/>
              <w:kern w:val="2"/>
              <w:sz w:val="24"/>
              <w:szCs w:val="24"/>
              <w:lang w:val="es-ES" w:eastAsia="es-ES"/>
              <w14:ligatures w14:val="standardContextual"/>
            </w:rPr>
          </w:pPr>
          <w:del w:id="918" w:author="Martinez De Hurtado Yela Fermin" w:date="2025-01-03T11:11:00Z" w16du:dateUtc="2025-01-03T10:11:00Z">
            <w:r w:rsidRPr="00931A7B" w:rsidDel="00931A7B">
              <w:rPr>
                <w:rStyle w:val="Hipervnculo"/>
              </w:rPr>
              <w:delText>A.2.22.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definitions</w:delText>
            </w:r>
            <w:r w:rsidDel="00931A7B">
              <w:rPr>
                <w:webHidden/>
              </w:rPr>
              <w:tab/>
              <w:delText>73</w:delText>
            </w:r>
          </w:del>
        </w:p>
        <w:p w14:paraId="17DAEA54" w14:textId="6EF63F28" w:rsidR="00297647" w:rsidDel="00931A7B" w:rsidRDefault="00297647">
          <w:pPr>
            <w:pStyle w:val="TDC2"/>
            <w:rPr>
              <w:del w:id="919" w:author="Martinez De Hurtado Yela Fermin" w:date="2025-01-03T11:11:00Z" w16du:dateUtc="2025-01-03T10:11:00Z"/>
              <w:rFonts w:cstheme="minorBidi"/>
              <w:bCs w:val="0"/>
              <w:color w:val="auto"/>
              <w:kern w:val="2"/>
              <w:sz w:val="24"/>
              <w:szCs w:val="24"/>
              <w:lang w:val="es-ES" w:eastAsia="es-ES"/>
              <w14:ligatures w14:val="standardContextual"/>
            </w:rPr>
          </w:pPr>
          <w:del w:id="920" w:author="Martinez De Hurtado Yela Fermin" w:date="2025-01-03T11:11:00Z" w16du:dateUtc="2025-01-03T10:11:00Z">
            <w:r w:rsidRPr="00931A7B" w:rsidDel="00931A7B">
              <w:rPr>
                <w:rStyle w:val="Hipervnculo"/>
              </w:rPr>
              <w:delText>A.3.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Construction and Real Estate</w:delText>
            </w:r>
            <w:r w:rsidDel="00931A7B">
              <w:rPr>
                <w:webHidden/>
              </w:rPr>
              <w:tab/>
              <w:delText>78</w:delText>
            </w:r>
          </w:del>
        </w:p>
        <w:p w14:paraId="445C43D3" w14:textId="62E39F37" w:rsidR="00297647" w:rsidDel="00931A7B" w:rsidRDefault="00297647">
          <w:pPr>
            <w:pStyle w:val="TDC3"/>
            <w:rPr>
              <w:del w:id="921" w:author="Martinez De Hurtado Yela Fermin" w:date="2025-01-03T11:11:00Z" w16du:dateUtc="2025-01-03T10:11:00Z"/>
              <w:rFonts w:cstheme="minorBidi"/>
              <w:bCs w:val="0"/>
              <w:color w:val="auto"/>
              <w:kern w:val="2"/>
              <w:sz w:val="24"/>
              <w:szCs w:val="24"/>
              <w:lang w:val="es-ES" w:eastAsia="es-ES"/>
              <w14:ligatures w14:val="standardContextual"/>
            </w:rPr>
          </w:pPr>
          <w:del w:id="922" w:author="Martinez De Hurtado Yela Fermin" w:date="2025-01-03T11:11:00Z" w16du:dateUtc="2025-01-03T10:11:00Z">
            <w:r w:rsidRPr="00931A7B" w:rsidDel="00931A7B">
              <w:rPr>
                <w:rStyle w:val="Hipervnculo"/>
              </w:rPr>
              <w:delText>A.3.1.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Construction of new buildings</w:delText>
            </w:r>
            <w:r w:rsidDel="00931A7B">
              <w:rPr>
                <w:webHidden/>
              </w:rPr>
              <w:tab/>
              <w:delText>83</w:delText>
            </w:r>
          </w:del>
        </w:p>
        <w:p w14:paraId="22A2CF0B" w14:textId="5C1359AD" w:rsidR="00297647" w:rsidDel="00931A7B" w:rsidRDefault="00297647">
          <w:pPr>
            <w:pStyle w:val="TDC3"/>
            <w:rPr>
              <w:del w:id="923" w:author="Martinez De Hurtado Yela Fermin" w:date="2025-01-03T11:11:00Z" w16du:dateUtc="2025-01-03T10:11:00Z"/>
              <w:rFonts w:cstheme="minorBidi"/>
              <w:bCs w:val="0"/>
              <w:color w:val="auto"/>
              <w:kern w:val="2"/>
              <w:sz w:val="24"/>
              <w:szCs w:val="24"/>
              <w:lang w:val="es-ES" w:eastAsia="es-ES"/>
              <w14:ligatures w14:val="standardContextual"/>
            </w:rPr>
          </w:pPr>
          <w:del w:id="924" w:author="Martinez De Hurtado Yela Fermin" w:date="2025-01-03T11:11:00Z" w16du:dateUtc="2025-01-03T10:11:00Z">
            <w:r w:rsidRPr="00931A7B" w:rsidDel="00931A7B">
              <w:rPr>
                <w:rStyle w:val="Hipervnculo"/>
                <w:lang w:eastAsia="en-GB"/>
              </w:rPr>
              <w:delText>A.3.2.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Renovation of existing buildings</w:delText>
            </w:r>
            <w:r w:rsidDel="00931A7B">
              <w:rPr>
                <w:webHidden/>
              </w:rPr>
              <w:tab/>
              <w:delText>102</w:delText>
            </w:r>
          </w:del>
        </w:p>
        <w:p w14:paraId="5AEDA738" w14:textId="53012CF2" w:rsidR="00297647" w:rsidDel="00931A7B" w:rsidRDefault="00297647">
          <w:pPr>
            <w:pStyle w:val="TDC3"/>
            <w:rPr>
              <w:del w:id="925" w:author="Martinez De Hurtado Yela Fermin" w:date="2025-01-03T11:11:00Z" w16du:dateUtc="2025-01-03T10:11:00Z"/>
              <w:rFonts w:cstheme="minorBidi"/>
              <w:bCs w:val="0"/>
              <w:color w:val="auto"/>
              <w:kern w:val="2"/>
              <w:sz w:val="24"/>
              <w:szCs w:val="24"/>
              <w:lang w:val="es-ES" w:eastAsia="es-ES"/>
              <w14:ligatures w14:val="standardContextual"/>
            </w:rPr>
          </w:pPr>
          <w:del w:id="926" w:author="Martinez De Hurtado Yela Fermin" w:date="2025-01-03T11:11:00Z" w16du:dateUtc="2025-01-03T10:11:00Z">
            <w:r w:rsidRPr="00931A7B" w:rsidDel="00931A7B">
              <w:rPr>
                <w:rStyle w:val="Hipervnculo"/>
                <w:lang w:eastAsia="en-GB"/>
              </w:rPr>
              <w:delText>A.3.3.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 xml:space="preserve">Installation, maintenance and repair of energy efficiency </w:delText>
            </w:r>
            <w:r w:rsidRPr="00931A7B" w:rsidDel="00931A7B">
              <w:rPr>
                <w:rStyle w:val="Hipervnculo"/>
              </w:rPr>
              <w:delText>equipment</w:delText>
            </w:r>
            <w:r w:rsidDel="00931A7B">
              <w:rPr>
                <w:webHidden/>
              </w:rPr>
              <w:tab/>
              <w:delText>104</w:delText>
            </w:r>
          </w:del>
        </w:p>
        <w:p w14:paraId="6A350175" w14:textId="7F16E1AF" w:rsidR="00297647" w:rsidDel="00931A7B" w:rsidRDefault="00297647">
          <w:pPr>
            <w:pStyle w:val="TDC3"/>
            <w:rPr>
              <w:del w:id="927" w:author="Martinez De Hurtado Yela Fermin" w:date="2025-01-03T11:11:00Z" w16du:dateUtc="2025-01-03T10:11:00Z"/>
              <w:rFonts w:cstheme="minorBidi"/>
              <w:bCs w:val="0"/>
              <w:color w:val="auto"/>
              <w:kern w:val="2"/>
              <w:sz w:val="24"/>
              <w:szCs w:val="24"/>
              <w:lang w:val="es-ES" w:eastAsia="es-ES"/>
              <w14:ligatures w14:val="standardContextual"/>
            </w:rPr>
          </w:pPr>
          <w:del w:id="928" w:author="Martinez De Hurtado Yela Fermin" w:date="2025-01-03T11:11:00Z" w16du:dateUtc="2025-01-03T10:11:00Z">
            <w:r w:rsidRPr="00931A7B" w:rsidDel="00931A7B">
              <w:rPr>
                <w:rStyle w:val="Hipervnculo"/>
                <w:lang w:eastAsia="en-GB"/>
              </w:rPr>
              <w:delText>A.3.4.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Installation, maintenance and repair of charging stations for electric vehicles in buildings (and parking spaces attached to buildings)</w:delText>
            </w:r>
            <w:r w:rsidDel="00931A7B">
              <w:rPr>
                <w:webHidden/>
              </w:rPr>
              <w:tab/>
              <w:delText>105</w:delText>
            </w:r>
          </w:del>
        </w:p>
        <w:p w14:paraId="0E85D7D9" w14:textId="3C8ECE5C" w:rsidR="00297647" w:rsidDel="00931A7B" w:rsidRDefault="00297647">
          <w:pPr>
            <w:pStyle w:val="TDC3"/>
            <w:rPr>
              <w:del w:id="929" w:author="Martinez De Hurtado Yela Fermin" w:date="2025-01-03T11:11:00Z" w16du:dateUtc="2025-01-03T10:11:00Z"/>
              <w:rFonts w:cstheme="minorBidi"/>
              <w:bCs w:val="0"/>
              <w:color w:val="auto"/>
              <w:kern w:val="2"/>
              <w:sz w:val="24"/>
              <w:szCs w:val="24"/>
              <w:lang w:val="es-ES" w:eastAsia="es-ES"/>
              <w14:ligatures w14:val="standardContextual"/>
            </w:rPr>
          </w:pPr>
          <w:del w:id="930" w:author="Martinez De Hurtado Yela Fermin" w:date="2025-01-03T11:11:00Z" w16du:dateUtc="2025-01-03T10:11:00Z">
            <w:r w:rsidRPr="00931A7B" w:rsidDel="00931A7B">
              <w:rPr>
                <w:rStyle w:val="Hipervnculo"/>
                <w:lang w:eastAsia="en-GB"/>
              </w:rPr>
              <w:delText>A.3.5.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Installation, maintenance and repair of instruments and devices for measuring, regulation and controlling energy performance of buildings</w:delText>
            </w:r>
            <w:r w:rsidDel="00931A7B">
              <w:rPr>
                <w:webHidden/>
              </w:rPr>
              <w:tab/>
              <w:delText>105</w:delText>
            </w:r>
          </w:del>
        </w:p>
        <w:p w14:paraId="3FB65A5A" w14:textId="3946132E" w:rsidR="00297647" w:rsidDel="00931A7B" w:rsidRDefault="00297647">
          <w:pPr>
            <w:pStyle w:val="TDC3"/>
            <w:rPr>
              <w:del w:id="931" w:author="Martinez De Hurtado Yela Fermin" w:date="2025-01-03T11:11:00Z" w16du:dateUtc="2025-01-03T10:11:00Z"/>
              <w:rFonts w:cstheme="minorBidi"/>
              <w:bCs w:val="0"/>
              <w:color w:val="auto"/>
              <w:kern w:val="2"/>
              <w:sz w:val="24"/>
              <w:szCs w:val="24"/>
              <w:lang w:val="es-ES" w:eastAsia="es-ES"/>
              <w14:ligatures w14:val="standardContextual"/>
            </w:rPr>
          </w:pPr>
          <w:del w:id="932" w:author="Martinez De Hurtado Yela Fermin" w:date="2025-01-03T11:11:00Z" w16du:dateUtc="2025-01-03T10:11:00Z">
            <w:r w:rsidRPr="00931A7B" w:rsidDel="00931A7B">
              <w:rPr>
                <w:rStyle w:val="Hipervnculo"/>
                <w:lang w:eastAsia="en-GB"/>
              </w:rPr>
              <w:delText>A.3.6.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Installation, maintenance and repair of renewable energy technologies</w:delText>
            </w:r>
            <w:r w:rsidDel="00931A7B">
              <w:rPr>
                <w:webHidden/>
              </w:rPr>
              <w:tab/>
              <w:delText>106</w:delText>
            </w:r>
          </w:del>
        </w:p>
        <w:p w14:paraId="51B50337" w14:textId="67653274" w:rsidR="00297647" w:rsidDel="00931A7B" w:rsidRDefault="00297647">
          <w:pPr>
            <w:pStyle w:val="TDC3"/>
            <w:rPr>
              <w:del w:id="933" w:author="Martinez De Hurtado Yela Fermin" w:date="2025-01-03T11:11:00Z" w16du:dateUtc="2025-01-03T10:11:00Z"/>
              <w:rFonts w:cstheme="minorBidi"/>
              <w:bCs w:val="0"/>
              <w:color w:val="auto"/>
              <w:kern w:val="2"/>
              <w:sz w:val="24"/>
              <w:szCs w:val="24"/>
              <w:lang w:val="es-ES" w:eastAsia="es-ES"/>
              <w14:ligatures w14:val="standardContextual"/>
            </w:rPr>
          </w:pPr>
          <w:del w:id="934" w:author="Martinez De Hurtado Yela Fermin" w:date="2025-01-03T11:11:00Z" w16du:dateUtc="2025-01-03T10:11:00Z">
            <w:r w:rsidRPr="00931A7B" w:rsidDel="00931A7B">
              <w:rPr>
                <w:rStyle w:val="Hipervnculo"/>
              </w:rPr>
              <w:lastRenderedPageBreak/>
              <w:delText>A.3.7.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Acquisition and ownership</w:delText>
            </w:r>
            <w:r w:rsidDel="00931A7B">
              <w:rPr>
                <w:webHidden/>
              </w:rPr>
              <w:tab/>
              <w:delText>106</w:delText>
            </w:r>
          </w:del>
        </w:p>
        <w:p w14:paraId="28492AA0" w14:textId="1E687222" w:rsidR="00297647" w:rsidDel="00931A7B" w:rsidRDefault="00297647">
          <w:pPr>
            <w:pStyle w:val="TDC3"/>
            <w:rPr>
              <w:del w:id="935" w:author="Martinez De Hurtado Yela Fermin" w:date="2025-01-03T11:11:00Z" w16du:dateUtc="2025-01-03T10:11:00Z"/>
              <w:rFonts w:cstheme="minorBidi"/>
              <w:bCs w:val="0"/>
              <w:color w:val="auto"/>
              <w:kern w:val="2"/>
              <w:sz w:val="24"/>
              <w:szCs w:val="24"/>
              <w:lang w:val="es-ES" w:eastAsia="es-ES"/>
              <w14:ligatures w14:val="standardContextual"/>
            </w:rPr>
          </w:pPr>
          <w:del w:id="936" w:author="Martinez De Hurtado Yela Fermin" w:date="2025-01-03T11:11:00Z" w16du:dateUtc="2025-01-03T10:11:00Z">
            <w:r w:rsidRPr="00931A7B" w:rsidDel="00931A7B">
              <w:rPr>
                <w:rStyle w:val="Hipervnculo"/>
                <w:lang w:eastAsia="en-GB"/>
              </w:rPr>
              <w:delText>A.3.8.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Demolition and wrecking of buildings and other structures</w:delText>
            </w:r>
            <w:r w:rsidDel="00931A7B">
              <w:rPr>
                <w:webHidden/>
              </w:rPr>
              <w:tab/>
              <w:delText>118</w:delText>
            </w:r>
          </w:del>
        </w:p>
        <w:p w14:paraId="19F50735" w14:textId="7B7EA48A" w:rsidR="00297647" w:rsidDel="00931A7B" w:rsidRDefault="00297647">
          <w:pPr>
            <w:pStyle w:val="TDC3"/>
            <w:rPr>
              <w:del w:id="937" w:author="Martinez De Hurtado Yela Fermin" w:date="2025-01-03T11:11:00Z" w16du:dateUtc="2025-01-03T10:11:00Z"/>
              <w:rFonts w:cstheme="minorBidi"/>
              <w:bCs w:val="0"/>
              <w:color w:val="auto"/>
              <w:kern w:val="2"/>
              <w:sz w:val="24"/>
              <w:szCs w:val="24"/>
              <w:lang w:val="es-ES" w:eastAsia="es-ES"/>
              <w14:ligatures w14:val="standardContextual"/>
            </w:rPr>
          </w:pPr>
          <w:del w:id="938" w:author="Martinez De Hurtado Yela Fermin" w:date="2025-01-03T11:11:00Z" w16du:dateUtc="2025-01-03T10:11:00Z">
            <w:r w:rsidRPr="00931A7B" w:rsidDel="00931A7B">
              <w:rPr>
                <w:rStyle w:val="Hipervnculo"/>
                <w:lang w:eastAsia="en-GB"/>
              </w:rPr>
              <w:delText>A.3.9.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Maintenance</w:delText>
            </w:r>
            <w:r w:rsidRPr="00931A7B" w:rsidDel="00931A7B">
              <w:rPr>
                <w:rStyle w:val="Hipervnculo"/>
                <w:lang w:eastAsia="en-GB"/>
              </w:rPr>
              <w:delText xml:space="preserve"> of roads and motorways</w:delText>
            </w:r>
            <w:r w:rsidDel="00931A7B">
              <w:rPr>
                <w:webHidden/>
              </w:rPr>
              <w:tab/>
              <w:delText>119</w:delText>
            </w:r>
          </w:del>
        </w:p>
        <w:p w14:paraId="68222FE1" w14:textId="4633F864" w:rsidR="00297647" w:rsidDel="00931A7B" w:rsidRDefault="00297647">
          <w:pPr>
            <w:pStyle w:val="TDC3"/>
            <w:rPr>
              <w:del w:id="939" w:author="Martinez De Hurtado Yela Fermin" w:date="2025-01-03T11:11:00Z" w16du:dateUtc="2025-01-03T10:11:00Z"/>
              <w:rFonts w:cstheme="minorBidi"/>
              <w:bCs w:val="0"/>
              <w:color w:val="auto"/>
              <w:kern w:val="2"/>
              <w:sz w:val="24"/>
              <w:szCs w:val="24"/>
              <w:lang w:val="es-ES" w:eastAsia="es-ES"/>
              <w14:ligatures w14:val="standardContextual"/>
            </w:rPr>
          </w:pPr>
          <w:del w:id="940" w:author="Martinez De Hurtado Yela Fermin" w:date="2025-01-03T11:11:00Z" w16du:dateUtc="2025-01-03T10:11:00Z">
            <w:r w:rsidRPr="00931A7B" w:rsidDel="00931A7B">
              <w:rPr>
                <w:rStyle w:val="Hipervnculo"/>
                <w:lang w:eastAsia="en-GB"/>
              </w:rPr>
              <w:delText>A.3.10.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Use of concrete in civil engineering</w:delText>
            </w:r>
            <w:r w:rsidDel="00931A7B">
              <w:rPr>
                <w:webHidden/>
              </w:rPr>
              <w:tab/>
              <w:delText>120</w:delText>
            </w:r>
          </w:del>
        </w:p>
        <w:p w14:paraId="0293AA5A" w14:textId="4B725D59" w:rsidR="00297647" w:rsidDel="00931A7B" w:rsidRDefault="00297647">
          <w:pPr>
            <w:pStyle w:val="TDC3"/>
            <w:rPr>
              <w:del w:id="941" w:author="Martinez De Hurtado Yela Fermin" w:date="2025-01-03T11:11:00Z" w16du:dateUtc="2025-01-03T10:11:00Z"/>
              <w:rFonts w:cstheme="minorBidi"/>
              <w:bCs w:val="0"/>
              <w:color w:val="auto"/>
              <w:kern w:val="2"/>
              <w:sz w:val="24"/>
              <w:szCs w:val="24"/>
              <w:lang w:val="es-ES" w:eastAsia="es-ES"/>
              <w14:ligatures w14:val="standardContextual"/>
            </w:rPr>
          </w:pPr>
          <w:del w:id="942" w:author="Martinez De Hurtado Yela Fermin" w:date="2025-01-03T11:11:00Z" w16du:dateUtc="2025-01-03T10:11:00Z">
            <w:r w:rsidRPr="00931A7B" w:rsidDel="00931A7B">
              <w:rPr>
                <w:rStyle w:val="Hipervnculo"/>
              </w:rPr>
              <w:delText>A.3.11.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definitions</w:delText>
            </w:r>
            <w:r w:rsidDel="00931A7B">
              <w:rPr>
                <w:webHidden/>
              </w:rPr>
              <w:tab/>
              <w:delText>121</w:delText>
            </w:r>
          </w:del>
        </w:p>
        <w:p w14:paraId="75FAE97A" w14:textId="4C30FFFA" w:rsidR="00297647" w:rsidDel="00931A7B" w:rsidRDefault="00297647">
          <w:pPr>
            <w:pStyle w:val="TDC2"/>
            <w:rPr>
              <w:del w:id="943" w:author="Martinez De Hurtado Yela Fermin" w:date="2025-01-03T11:11:00Z" w16du:dateUtc="2025-01-03T10:11:00Z"/>
              <w:rFonts w:cstheme="minorBidi"/>
              <w:bCs w:val="0"/>
              <w:color w:val="auto"/>
              <w:kern w:val="2"/>
              <w:sz w:val="24"/>
              <w:szCs w:val="24"/>
              <w:lang w:val="es-ES" w:eastAsia="es-ES"/>
              <w14:ligatures w14:val="standardContextual"/>
            </w:rPr>
          </w:pPr>
          <w:del w:id="944" w:author="Martinez De Hurtado Yela Fermin" w:date="2025-01-03T11:11:00Z" w16du:dateUtc="2025-01-03T10:11:00Z">
            <w:r w:rsidRPr="00931A7B" w:rsidDel="00931A7B">
              <w:rPr>
                <w:rStyle w:val="Hipervnculo"/>
              </w:rPr>
              <w:delText>A.4.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Professional, Scientific and Technical Activities</w:delText>
            </w:r>
            <w:r w:rsidDel="00931A7B">
              <w:rPr>
                <w:webHidden/>
              </w:rPr>
              <w:tab/>
              <w:delText>123</w:delText>
            </w:r>
          </w:del>
        </w:p>
        <w:p w14:paraId="35DBE2A9" w14:textId="38A2CCB6" w:rsidR="00297647" w:rsidDel="00931A7B" w:rsidRDefault="00297647">
          <w:pPr>
            <w:pStyle w:val="TDC3"/>
            <w:rPr>
              <w:del w:id="945" w:author="Martinez De Hurtado Yela Fermin" w:date="2025-01-03T11:11:00Z" w16du:dateUtc="2025-01-03T10:11:00Z"/>
              <w:rFonts w:cstheme="minorBidi"/>
              <w:bCs w:val="0"/>
              <w:color w:val="auto"/>
              <w:kern w:val="2"/>
              <w:sz w:val="24"/>
              <w:szCs w:val="24"/>
              <w:lang w:val="es-ES" w:eastAsia="es-ES"/>
              <w14:ligatures w14:val="standardContextual"/>
            </w:rPr>
          </w:pPr>
          <w:del w:id="946" w:author="Martinez De Hurtado Yela Fermin" w:date="2025-01-03T11:11:00Z" w16du:dateUtc="2025-01-03T10:11:00Z">
            <w:r w:rsidRPr="00931A7B" w:rsidDel="00931A7B">
              <w:rPr>
                <w:rStyle w:val="Hipervnculo"/>
                <w:lang w:eastAsia="en-GB"/>
              </w:rPr>
              <w:delText>A.4.1.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Professional services related to energy performance of </w:delText>
            </w:r>
            <w:r w:rsidRPr="00931A7B" w:rsidDel="00931A7B">
              <w:rPr>
                <w:rStyle w:val="Hipervnculo"/>
              </w:rPr>
              <w:delText>buildings</w:delText>
            </w:r>
            <w:r w:rsidDel="00931A7B">
              <w:rPr>
                <w:webHidden/>
              </w:rPr>
              <w:tab/>
              <w:delText>124</w:delText>
            </w:r>
          </w:del>
        </w:p>
        <w:p w14:paraId="4F93492E" w14:textId="4236A3D1" w:rsidR="00297647" w:rsidDel="00931A7B" w:rsidRDefault="00297647">
          <w:pPr>
            <w:pStyle w:val="TDC2"/>
            <w:rPr>
              <w:del w:id="947" w:author="Martinez De Hurtado Yela Fermin" w:date="2025-01-03T11:11:00Z" w16du:dateUtc="2025-01-03T10:11:00Z"/>
              <w:rFonts w:cstheme="minorBidi"/>
              <w:bCs w:val="0"/>
              <w:color w:val="auto"/>
              <w:kern w:val="2"/>
              <w:sz w:val="24"/>
              <w:szCs w:val="24"/>
              <w:lang w:val="es-ES" w:eastAsia="es-ES"/>
              <w14:ligatures w14:val="standardContextual"/>
            </w:rPr>
          </w:pPr>
          <w:del w:id="948" w:author="Martinez De Hurtado Yela Fermin" w:date="2025-01-03T11:11:00Z" w16du:dateUtc="2025-01-03T10:11:00Z">
            <w:r w:rsidRPr="00931A7B" w:rsidDel="00931A7B">
              <w:rPr>
                <w:rStyle w:val="Hipervnculo"/>
              </w:rPr>
              <w:delText>A.5.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Disaster Risk Management</w:delText>
            </w:r>
            <w:r w:rsidDel="00931A7B">
              <w:rPr>
                <w:webHidden/>
              </w:rPr>
              <w:tab/>
              <w:delText>126</w:delText>
            </w:r>
          </w:del>
        </w:p>
        <w:p w14:paraId="606B571B" w14:textId="57CD0299" w:rsidR="00297647" w:rsidDel="00931A7B" w:rsidRDefault="00297647">
          <w:pPr>
            <w:pStyle w:val="TDC3"/>
            <w:rPr>
              <w:del w:id="949" w:author="Martinez De Hurtado Yela Fermin" w:date="2025-01-03T11:11:00Z" w16du:dateUtc="2025-01-03T10:11:00Z"/>
              <w:rFonts w:cstheme="minorBidi"/>
              <w:bCs w:val="0"/>
              <w:color w:val="auto"/>
              <w:kern w:val="2"/>
              <w:sz w:val="24"/>
              <w:szCs w:val="24"/>
              <w:lang w:val="es-ES" w:eastAsia="es-ES"/>
              <w14:ligatures w14:val="standardContextual"/>
            </w:rPr>
          </w:pPr>
          <w:del w:id="950" w:author="Martinez De Hurtado Yela Fermin" w:date="2025-01-03T11:11:00Z" w16du:dateUtc="2025-01-03T10:11:00Z">
            <w:r w:rsidRPr="00931A7B" w:rsidDel="00931A7B">
              <w:rPr>
                <w:rStyle w:val="Hipervnculo"/>
                <w:lang w:eastAsia="en-GB"/>
              </w:rPr>
              <w:delText>A.5.1.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 xml:space="preserve">Nature-based solutions for flood and drought risk prevention </w:delText>
            </w:r>
            <w:r w:rsidRPr="00931A7B" w:rsidDel="00931A7B">
              <w:rPr>
                <w:rStyle w:val="Hipervnculo"/>
              </w:rPr>
              <w:delText>and</w:delText>
            </w:r>
            <w:r w:rsidRPr="00931A7B" w:rsidDel="00931A7B">
              <w:rPr>
                <w:rStyle w:val="Hipervnculo"/>
                <w:lang w:eastAsia="en-GB"/>
              </w:rPr>
              <w:delText xml:space="preserve"> protection</w:delText>
            </w:r>
            <w:r w:rsidDel="00931A7B">
              <w:rPr>
                <w:webHidden/>
              </w:rPr>
              <w:tab/>
              <w:delText>128</w:delText>
            </w:r>
          </w:del>
        </w:p>
        <w:p w14:paraId="10F98825" w14:textId="79ED12F8" w:rsidR="00297647" w:rsidDel="00931A7B" w:rsidRDefault="00297647">
          <w:pPr>
            <w:pStyle w:val="TDC3"/>
            <w:rPr>
              <w:del w:id="951" w:author="Martinez De Hurtado Yela Fermin" w:date="2025-01-03T11:11:00Z" w16du:dateUtc="2025-01-03T10:11:00Z"/>
              <w:rFonts w:cstheme="minorBidi"/>
              <w:bCs w:val="0"/>
              <w:color w:val="auto"/>
              <w:kern w:val="2"/>
              <w:sz w:val="24"/>
              <w:szCs w:val="24"/>
              <w:lang w:val="es-ES" w:eastAsia="es-ES"/>
              <w14:ligatures w14:val="standardContextual"/>
            </w:rPr>
          </w:pPr>
          <w:del w:id="952" w:author="Martinez De Hurtado Yela Fermin" w:date="2025-01-03T11:11:00Z" w16du:dateUtc="2025-01-03T10:11:00Z">
            <w:r w:rsidRPr="00931A7B" w:rsidDel="00931A7B">
              <w:rPr>
                <w:rStyle w:val="Hipervnculo"/>
                <w:lang w:eastAsia="en-GB"/>
              </w:rPr>
              <w:delText>A.5.2.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Emergency</w:delText>
            </w:r>
            <w:r w:rsidRPr="00931A7B" w:rsidDel="00931A7B">
              <w:rPr>
                <w:rStyle w:val="Hipervnculo"/>
                <w:lang w:eastAsia="en-GB"/>
              </w:rPr>
              <w:delText xml:space="preserve"> services</w:delText>
            </w:r>
            <w:r w:rsidDel="00931A7B">
              <w:rPr>
                <w:webHidden/>
              </w:rPr>
              <w:tab/>
              <w:delText>128</w:delText>
            </w:r>
          </w:del>
        </w:p>
        <w:p w14:paraId="4FE8A50B" w14:textId="5731D1EF" w:rsidR="00297647" w:rsidDel="00931A7B" w:rsidRDefault="00297647">
          <w:pPr>
            <w:pStyle w:val="TDC3"/>
            <w:rPr>
              <w:del w:id="953" w:author="Martinez De Hurtado Yela Fermin" w:date="2025-01-03T11:11:00Z" w16du:dateUtc="2025-01-03T10:11:00Z"/>
              <w:rFonts w:cstheme="minorBidi"/>
              <w:bCs w:val="0"/>
              <w:color w:val="auto"/>
              <w:kern w:val="2"/>
              <w:sz w:val="24"/>
              <w:szCs w:val="24"/>
              <w:lang w:val="es-ES" w:eastAsia="es-ES"/>
              <w14:ligatures w14:val="standardContextual"/>
            </w:rPr>
          </w:pPr>
          <w:del w:id="954" w:author="Martinez De Hurtado Yela Fermin" w:date="2025-01-03T11:11:00Z" w16du:dateUtc="2025-01-03T10:11:00Z">
            <w:r w:rsidRPr="00931A7B" w:rsidDel="00931A7B">
              <w:rPr>
                <w:rStyle w:val="Hipervnculo"/>
                <w:lang w:eastAsia="en-GB"/>
              </w:rPr>
              <w:delText>A.5.3.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Flood risk prevention and protection infrastructure</w:delText>
            </w:r>
            <w:r w:rsidDel="00931A7B">
              <w:rPr>
                <w:webHidden/>
              </w:rPr>
              <w:tab/>
              <w:delText>129</w:delText>
            </w:r>
          </w:del>
        </w:p>
        <w:p w14:paraId="2B107A47" w14:textId="5D623AC8" w:rsidR="00297647" w:rsidDel="00931A7B" w:rsidRDefault="00297647">
          <w:pPr>
            <w:pStyle w:val="TDC2"/>
            <w:rPr>
              <w:del w:id="955" w:author="Martinez De Hurtado Yela Fermin" w:date="2025-01-03T11:11:00Z" w16du:dateUtc="2025-01-03T10:11:00Z"/>
              <w:rFonts w:cstheme="minorBidi"/>
              <w:bCs w:val="0"/>
              <w:color w:val="auto"/>
              <w:kern w:val="2"/>
              <w:sz w:val="24"/>
              <w:szCs w:val="24"/>
              <w:lang w:val="es-ES" w:eastAsia="es-ES"/>
              <w14:ligatures w14:val="standardContextual"/>
            </w:rPr>
          </w:pPr>
          <w:del w:id="956" w:author="Martinez De Hurtado Yela Fermin" w:date="2025-01-03T11:11:00Z" w16du:dateUtc="2025-01-03T10:11:00Z">
            <w:r w:rsidRPr="00931A7B" w:rsidDel="00931A7B">
              <w:rPr>
                <w:rStyle w:val="Hipervnculo"/>
              </w:rPr>
              <w:delText>A.6.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Water and Waste</w:delText>
            </w:r>
            <w:r w:rsidDel="00931A7B">
              <w:rPr>
                <w:webHidden/>
              </w:rPr>
              <w:tab/>
              <w:delText>131</w:delText>
            </w:r>
          </w:del>
        </w:p>
        <w:p w14:paraId="322FC31F" w14:textId="632CD2FD" w:rsidR="00297647" w:rsidDel="00931A7B" w:rsidRDefault="00297647">
          <w:pPr>
            <w:pStyle w:val="TDC3"/>
            <w:rPr>
              <w:del w:id="957" w:author="Martinez De Hurtado Yela Fermin" w:date="2025-01-03T11:11:00Z" w16du:dateUtc="2025-01-03T10:11:00Z"/>
              <w:rFonts w:cstheme="minorBidi"/>
              <w:bCs w:val="0"/>
              <w:color w:val="auto"/>
              <w:kern w:val="2"/>
              <w:sz w:val="24"/>
              <w:szCs w:val="24"/>
              <w:lang w:val="es-ES" w:eastAsia="es-ES"/>
              <w14:ligatures w14:val="standardContextual"/>
            </w:rPr>
          </w:pPr>
          <w:del w:id="958" w:author="Martinez De Hurtado Yela Fermin" w:date="2025-01-03T11:11:00Z" w16du:dateUtc="2025-01-03T10:11:00Z">
            <w:r w:rsidRPr="00931A7B" w:rsidDel="00931A7B">
              <w:rPr>
                <w:rStyle w:val="Hipervnculo"/>
              </w:rPr>
              <w:delText>A.6.1.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Water collection, treatment and supply systems</w:delText>
            </w:r>
            <w:r w:rsidDel="00931A7B">
              <w:rPr>
                <w:webHidden/>
              </w:rPr>
              <w:tab/>
              <w:delText>133</w:delText>
            </w:r>
          </w:del>
        </w:p>
        <w:p w14:paraId="6D5D411E" w14:textId="14EA52BA" w:rsidR="00297647" w:rsidDel="00931A7B" w:rsidRDefault="00297647">
          <w:pPr>
            <w:pStyle w:val="TDC3"/>
            <w:rPr>
              <w:del w:id="959" w:author="Martinez De Hurtado Yela Fermin" w:date="2025-01-03T11:11:00Z" w16du:dateUtc="2025-01-03T10:11:00Z"/>
              <w:rFonts w:cstheme="minorBidi"/>
              <w:bCs w:val="0"/>
              <w:color w:val="auto"/>
              <w:kern w:val="2"/>
              <w:sz w:val="24"/>
              <w:szCs w:val="24"/>
              <w:lang w:val="es-ES" w:eastAsia="es-ES"/>
              <w14:ligatures w14:val="standardContextual"/>
            </w:rPr>
          </w:pPr>
          <w:del w:id="960" w:author="Martinez De Hurtado Yela Fermin" w:date="2025-01-03T11:11:00Z" w16du:dateUtc="2025-01-03T10:11:00Z">
            <w:r w:rsidRPr="00931A7B" w:rsidDel="00931A7B">
              <w:rPr>
                <w:rStyle w:val="Hipervnculo"/>
              </w:rPr>
              <w:delText>A.6.2.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Sustainable Water Management</w:delText>
            </w:r>
            <w:r w:rsidDel="00931A7B">
              <w:rPr>
                <w:webHidden/>
              </w:rPr>
              <w:tab/>
              <w:delText>133</w:delText>
            </w:r>
          </w:del>
        </w:p>
        <w:p w14:paraId="2D981954" w14:textId="689B9BDA" w:rsidR="00297647" w:rsidDel="00931A7B" w:rsidRDefault="00297647">
          <w:pPr>
            <w:pStyle w:val="TDC3"/>
            <w:rPr>
              <w:del w:id="961" w:author="Martinez De Hurtado Yela Fermin" w:date="2025-01-03T11:11:00Z" w16du:dateUtc="2025-01-03T10:11:00Z"/>
              <w:rFonts w:cstheme="minorBidi"/>
              <w:bCs w:val="0"/>
              <w:color w:val="auto"/>
              <w:kern w:val="2"/>
              <w:sz w:val="24"/>
              <w:szCs w:val="24"/>
              <w:lang w:val="es-ES" w:eastAsia="es-ES"/>
              <w14:ligatures w14:val="standardContextual"/>
            </w:rPr>
          </w:pPr>
          <w:del w:id="962" w:author="Martinez De Hurtado Yela Fermin" w:date="2025-01-03T11:11:00Z" w16du:dateUtc="2025-01-03T10:11:00Z">
            <w:r w:rsidRPr="00931A7B" w:rsidDel="00931A7B">
              <w:rPr>
                <w:rStyle w:val="Hipervnculo"/>
              </w:rPr>
              <w:delText>A.6.3.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Waste water collection and treatment</w:delText>
            </w:r>
            <w:r w:rsidDel="00931A7B">
              <w:rPr>
                <w:webHidden/>
              </w:rPr>
              <w:tab/>
              <w:delText>134</w:delText>
            </w:r>
          </w:del>
        </w:p>
        <w:p w14:paraId="3F10880D" w14:textId="0EB60CF2" w:rsidR="00297647" w:rsidDel="00931A7B" w:rsidRDefault="00297647">
          <w:pPr>
            <w:pStyle w:val="TDC3"/>
            <w:rPr>
              <w:del w:id="963" w:author="Martinez De Hurtado Yela Fermin" w:date="2025-01-03T11:11:00Z" w16du:dateUtc="2025-01-03T10:11:00Z"/>
              <w:rFonts w:cstheme="minorBidi"/>
              <w:bCs w:val="0"/>
              <w:color w:val="auto"/>
              <w:kern w:val="2"/>
              <w:sz w:val="24"/>
              <w:szCs w:val="24"/>
              <w:lang w:val="es-ES" w:eastAsia="es-ES"/>
              <w14:ligatures w14:val="standardContextual"/>
            </w:rPr>
          </w:pPr>
          <w:del w:id="964" w:author="Martinez De Hurtado Yela Fermin" w:date="2025-01-03T11:11:00Z" w16du:dateUtc="2025-01-03T10:11:00Z">
            <w:r w:rsidRPr="00931A7B" w:rsidDel="00931A7B">
              <w:rPr>
                <w:rStyle w:val="Hipervnculo"/>
              </w:rPr>
              <w:delText>A.6.4.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Collection and transport of non-hazardous waste in source segregated fractions</w:delText>
            </w:r>
            <w:r w:rsidDel="00931A7B">
              <w:rPr>
                <w:webHidden/>
              </w:rPr>
              <w:tab/>
              <w:delText>134</w:delText>
            </w:r>
          </w:del>
        </w:p>
        <w:p w14:paraId="78404112" w14:textId="1F2DB155" w:rsidR="00297647" w:rsidDel="00931A7B" w:rsidRDefault="00297647">
          <w:pPr>
            <w:pStyle w:val="TDC3"/>
            <w:rPr>
              <w:del w:id="965" w:author="Martinez De Hurtado Yela Fermin" w:date="2025-01-03T11:11:00Z" w16du:dateUtc="2025-01-03T10:11:00Z"/>
              <w:rFonts w:cstheme="minorBidi"/>
              <w:bCs w:val="0"/>
              <w:color w:val="auto"/>
              <w:kern w:val="2"/>
              <w:sz w:val="24"/>
              <w:szCs w:val="24"/>
              <w:lang w:val="es-ES" w:eastAsia="es-ES"/>
              <w14:ligatures w14:val="standardContextual"/>
            </w:rPr>
          </w:pPr>
          <w:del w:id="966" w:author="Martinez De Hurtado Yela Fermin" w:date="2025-01-03T11:11:00Z" w16du:dateUtc="2025-01-03T10:11:00Z">
            <w:r w:rsidRPr="00931A7B" w:rsidDel="00931A7B">
              <w:rPr>
                <w:rStyle w:val="Hipervnculo"/>
              </w:rPr>
              <w:delText>A.6.5.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Anaerobic digestion of sewage sludge</w:delText>
            </w:r>
            <w:r w:rsidDel="00931A7B">
              <w:rPr>
                <w:webHidden/>
              </w:rPr>
              <w:tab/>
              <w:delText>135</w:delText>
            </w:r>
          </w:del>
        </w:p>
        <w:p w14:paraId="540D5463" w14:textId="4041C5D6" w:rsidR="00297647" w:rsidDel="00931A7B" w:rsidRDefault="00297647">
          <w:pPr>
            <w:pStyle w:val="TDC3"/>
            <w:rPr>
              <w:del w:id="967" w:author="Martinez De Hurtado Yela Fermin" w:date="2025-01-03T11:11:00Z" w16du:dateUtc="2025-01-03T10:11:00Z"/>
              <w:rFonts w:cstheme="minorBidi"/>
              <w:bCs w:val="0"/>
              <w:color w:val="auto"/>
              <w:kern w:val="2"/>
              <w:sz w:val="24"/>
              <w:szCs w:val="24"/>
              <w:lang w:val="es-ES" w:eastAsia="es-ES"/>
              <w14:ligatures w14:val="standardContextual"/>
            </w:rPr>
          </w:pPr>
          <w:del w:id="968" w:author="Martinez De Hurtado Yela Fermin" w:date="2025-01-03T11:11:00Z" w16du:dateUtc="2025-01-03T10:11:00Z">
            <w:r w:rsidRPr="00931A7B" w:rsidDel="00931A7B">
              <w:rPr>
                <w:rStyle w:val="Hipervnculo"/>
              </w:rPr>
              <w:delText>A.6.6.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Anaerobic digestion of bio-waste</w:delText>
            </w:r>
            <w:r w:rsidDel="00931A7B">
              <w:rPr>
                <w:webHidden/>
              </w:rPr>
              <w:tab/>
              <w:delText>135</w:delText>
            </w:r>
          </w:del>
        </w:p>
        <w:p w14:paraId="1E6B35C1" w14:textId="0456022E" w:rsidR="00297647" w:rsidDel="00931A7B" w:rsidRDefault="00297647">
          <w:pPr>
            <w:pStyle w:val="TDC3"/>
            <w:rPr>
              <w:del w:id="969" w:author="Martinez De Hurtado Yela Fermin" w:date="2025-01-03T11:11:00Z" w16du:dateUtc="2025-01-03T10:11:00Z"/>
              <w:rFonts w:cstheme="minorBidi"/>
              <w:bCs w:val="0"/>
              <w:color w:val="auto"/>
              <w:kern w:val="2"/>
              <w:sz w:val="24"/>
              <w:szCs w:val="24"/>
              <w:lang w:val="es-ES" w:eastAsia="es-ES"/>
              <w14:ligatures w14:val="standardContextual"/>
            </w:rPr>
          </w:pPr>
          <w:del w:id="970" w:author="Martinez De Hurtado Yela Fermin" w:date="2025-01-03T11:11:00Z" w16du:dateUtc="2025-01-03T10:11:00Z">
            <w:r w:rsidRPr="00931A7B" w:rsidDel="00931A7B">
              <w:rPr>
                <w:rStyle w:val="Hipervnculo"/>
              </w:rPr>
              <w:delText>A.6.7.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Composting of bio-waste</w:delText>
            </w:r>
            <w:r w:rsidDel="00931A7B">
              <w:rPr>
                <w:webHidden/>
              </w:rPr>
              <w:tab/>
              <w:delText>136</w:delText>
            </w:r>
          </w:del>
        </w:p>
        <w:p w14:paraId="11F9F426" w14:textId="46E579EC" w:rsidR="00297647" w:rsidDel="00931A7B" w:rsidRDefault="00297647">
          <w:pPr>
            <w:pStyle w:val="TDC3"/>
            <w:rPr>
              <w:del w:id="971" w:author="Martinez De Hurtado Yela Fermin" w:date="2025-01-03T11:11:00Z" w16du:dateUtc="2025-01-03T10:11:00Z"/>
              <w:rFonts w:cstheme="minorBidi"/>
              <w:bCs w:val="0"/>
              <w:color w:val="auto"/>
              <w:kern w:val="2"/>
              <w:sz w:val="24"/>
              <w:szCs w:val="24"/>
              <w:lang w:val="es-ES" w:eastAsia="es-ES"/>
              <w14:ligatures w14:val="standardContextual"/>
            </w:rPr>
          </w:pPr>
          <w:del w:id="972" w:author="Martinez De Hurtado Yela Fermin" w:date="2025-01-03T11:11:00Z" w16du:dateUtc="2025-01-03T10:11:00Z">
            <w:r w:rsidRPr="00931A7B" w:rsidDel="00931A7B">
              <w:rPr>
                <w:rStyle w:val="Hipervnculo"/>
              </w:rPr>
              <w:delText>A.6.8.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Material recovery from non-hazardous waste</w:delText>
            </w:r>
            <w:r w:rsidDel="00931A7B">
              <w:rPr>
                <w:webHidden/>
              </w:rPr>
              <w:tab/>
              <w:delText>136</w:delText>
            </w:r>
          </w:del>
        </w:p>
        <w:p w14:paraId="3D1810C6" w14:textId="12405927" w:rsidR="00297647" w:rsidDel="00931A7B" w:rsidRDefault="00297647">
          <w:pPr>
            <w:pStyle w:val="TDC3"/>
            <w:rPr>
              <w:del w:id="973" w:author="Martinez De Hurtado Yela Fermin" w:date="2025-01-03T11:11:00Z" w16du:dateUtc="2025-01-03T10:11:00Z"/>
              <w:rFonts w:cstheme="minorBidi"/>
              <w:bCs w:val="0"/>
              <w:color w:val="auto"/>
              <w:kern w:val="2"/>
              <w:sz w:val="24"/>
              <w:szCs w:val="24"/>
              <w:lang w:val="es-ES" w:eastAsia="es-ES"/>
              <w14:ligatures w14:val="standardContextual"/>
            </w:rPr>
          </w:pPr>
          <w:del w:id="974" w:author="Martinez De Hurtado Yela Fermin" w:date="2025-01-03T11:11:00Z" w16du:dateUtc="2025-01-03T10:11:00Z">
            <w:r w:rsidRPr="00931A7B" w:rsidDel="00931A7B">
              <w:rPr>
                <w:rStyle w:val="Hipervnculo"/>
              </w:rPr>
              <w:delText>A.6.9.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Landfill gas capture and utilisation</w:delText>
            </w:r>
            <w:r w:rsidDel="00931A7B">
              <w:rPr>
                <w:webHidden/>
              </w:rPr>
              <w:tab/>
              <w:delText>137</w:delText>
            </w:r>
          </w:del>
        </w:p>
        <w:p w14:paraId="5F4853E5" w14:textId="672E1AEB" w:rsidR="00297647" w:rsidDel="00931A7B" w:rsidRDefault="00297647">
          <w:pPr>
            <w:pStyle w:val="TDC3"/>
            <w:rPr>
              <w:del w:id="975" w:author="Martinez De Hurtado Yela Fermin" w:date="2025-01-03T11:11:00Z" w16du:dateUtc="2025-01-03T10:11:00Z"/>
              <w:rFonts w:cstheme="minorBidi"/>
              <w:bCs w:val="0"/>
              <w:color w:val="auto"/>
              <w:kern w:val="2"/>
              <w:sz w:val="24"/>
              <w:szCs w:val="24"/>
              <w:lang w:val="es-ES" w:eastAsia="es-ES"/>
              <w14:ligatures w14:val="standardContextual"/>
            </w:rPr>
          </w:pPr>
          <w:del w:id="976" w:author="Martinez De Hurtado Yela Fermin" w:date="2025-01-03T11:11:00Z" w16du:dateUtc="2025-01-03T10:11:00Z">
            <w:r w:rsidRPr="00931A7B" w:rsidDel="00931A7B">
              <w:rPr>
                <w:rStyle w:val="Hipervnculo"/>
              </w:rPr>
              <w:delText>A.6.10.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Transport of CO2</w:delText>
            </w:r>
            <w:r w:rsidDel="00931A7B">
              <w:rPr>
                <w:webHidden/>
              </w:rPr>
              <w:tab/>
              <w:delText>138</w:delText>
            </w:r>
          </w:del>
        </w:p>
        <w:p w14:paraId="74C75B78" w14:textId="5734073B" w:rsidR="00297647" w:rsidDel="00931A7B" w:rsidRDefault="00297647">
          <w:pPr>
            <w:pStyle w:val="TDC3"/>
            <w:rPr>
              <w:del w:id="977" w:author="Martinez De Hurtado Yela Fermin" w:date="2025-01-03T11:11:00Z" w16du:dateUtc="2025-01-03T10:11:00Z"/>
              <w:rFonts w:cstheme="minorBidi"/>
              <w:bCs w:val="0"/>
              <w:color w:val="auto"/>
              <w:kern w:val="2"/>
              <w:sz w:val="24"/>
              <w:szCs w:val="24"/>
              <w:lang w:val="es-ES" w:eastAsia="es-ES"/>
              <w14:ligatures w14:val="standardContextual"/>
            </w:rPr>
          </w:pPr>
          <w:del w:id="978" w:author="Martinez De Hurtado Yela Fermin" w:date="2025-01-03T11:11:00Z" w16du:dateUtc="2025-01-03T10:11:00Z">
            <w:r w:rsidRPr="00931A7B" w:rsidDel="00931A7B">
              <w:rPr>
                <w:rStyle w:val="Hipervnculo"/>
              </w:rPr>
              <w:delText>A.6.11.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Underground permanent geological storage of CO2</w:delText>
            </w:r>
            <w:r w:rsidDel="00931A7B">
              <w:rPr>
                <w:webHidden/>
              </w:rPr>
              <w:tab/>
              <w:delText>139</w:delText>
            </w:r>
          </w:del>
        </w:p>
        <w:p w14:paraId="1F0CFE49" w14:textId="47C6666E" w:rsidR="00297647" w:rsidDel="00931A7B" w:rsidRDefault="00297647">
          <w:pPr>
            <w:pStyle w:val="TDC3"/>
            <w:rPr>
              <w:del w:id="979" w:author="Martinez De Hurtado Yela Fermin" w:date="2025-01-03T11:11:00Z" w16du:dateUtc="2025-01-03T10:11:00Z"/>
              <w:rFonts w:cstheme="minorBidi"/>
              <w:bCs w:val="0"/>
              <w:color w:val="auto"/>
              <w:kern w:val="2"/>
              <w:sz w:val="24"/>
              <w:szCs w:val="24"/>
              <w:lang w:val="es-ES" w:eastAsia="es-ES"/>
              <w14:ligatures w14:val="standardContextual"/>
            </w:rPr>
          </w:pPr>
          <w:del w:id="980" w:author="Martinez De Hurtado Yela Fermin" w:date="2025-01-03T11:11:00Z" w16du:dateUtc="2025-01-03T10:11:00Z">
            <w:r w:rsidRPr="00931A7B" w:rsidDel="00931A7B">
              <w:rPr>
                <w:rStyle w:val="Hipervnculo"/>
              </w:rPr>
              <w:delText>A.6.12.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Desalination</w:delText>
            </w:r>
            <w:r w:rsidDel="00931A7B">
              <w:rPr>
                <w:webHidden/>
              </w:rPr>
              <w:tab/>
              <w:delText>139</w:delText>
            </w:r>
          </w:del>
        </w:p>
        <w:p w14:paraId="5083FB61" w14:textId="3A2D632C" w:rsidR="00297647" w:rsidDel="00931A7B" w:rsidRDefault="00297647">
          <w:pPr>
            <w:pStyle w:val="TDC3"/>
            <w:rPr>
              <w:del w:id="981" w:author="Martinez De Hurtado Yela Fermin" w:date="2025-01-03T11:11:00Z" w16du:dateUtc="2025-01-03T10:11:00Z"/>
              <w:rFonts w:cstheme="minorBidi"/>
              <w:bCs w:val="0"/>
              <w:color w:val="auto"/>
              <w:kern w:val="2"/>
              <w:sz w:val="24"/>
              <w:szCs w:val="24"/>
              <w:lang w:val="es-ES" w:eastAsia="es-ES"/>
              <w14:ligatures w14:val="standardContextual"/>
            </w:rPr>
          </w:pPr>
          <w:del w:id="982" w:author="Martinez De Hurtado Yela Fermin" w:date="2025-01-03T11:11:00Z" w16du:dateUtc="2025-01-03T10:11:00Z">
            <w:r w:rsidRPr="00931A7B" w:rsidDel="00931A7B">
              <w:rPr>
                <w:rStyle w:val="Hipervnculo"/>
              </w:rPr>
              <w:delText>A.6.13.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Water Supply</w:delText>
            </w:r>
            <w:r w:rsidDel="00931A7B">
              <w:rPr>
                <w:webHidden/>
              </w:rPr>
              <w:tab/>
              <w:delText>140</w:delText>
            </w:r>
          </w:del>
        </w:p>
        <w:p w14:paraId="724F8F4D" w14:textId="7115346F" w:rsidR="00297647" w:rsidDel="00931A7B" w:rsidRDefault="00297647">
          <w:pPr>
            <w:pStyle w:val="TDC3"/>
            <w:rPr>
              <w:del w:id="983" w:author="Martinez De Hurtado Yela Fermin" w:date="2025-01-03T11:11:00Z" w16du:dateUtc="2025-01-03T10:11:00Z"/>
              <w:rFonts w:cstheme="minorBidi"/>
              <w:bCs w:val="0"/>
              <w:color w:val="auto"/>
              <w:kern w:val="2"/>
              <w:sz w:val="24"/>
              <w:szCs w:val="24"/>
              <w:lang w:val="es-ES" w:eastAsia="es-ES"/>
              <w14:ligatures w14:val="standardContextual"/>
            </w:rPr>
          </w:pPr>
          <w:del w:id="984" w:author="Martinez De Hurtado Yela Fermin" w:date="2025-01-03T11:11:00Z" w16du:dateUtc="2025-01-03T10:11:00Z">
            <w:r w:rsidRPr="00931A7B" w:rsidDel="00931A7B">
              <w:rPr>
                <w:rStyle w:val="Hipervnculo"/>
              </w:rPr>
              <w:delText>A.6.14.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Urban Waste Water Treatment</w:delText>
            </w:r>
            <w:r w:rsidDel="00931A7B">
              <w:rPr>
                <w:webHidden/>
              </w:rPr>
              <w:tab/>
              <w:delText>141</w:delText>
            </w:r>
          </w:del>
        </w:p>
        <w:p w14:paraId="71397FB8" w14:textId="244D543C" w:rsidR="00297647" w:rsidDel="00931A7B" w:rsidRDefault="00297647">
          <w:pPr>
            <w:pStyle w:val="TDC3"/>
            <w:rPr>
              <w:del w:id="985" w:author="Martinez De Hurtado Yela Fermin" w:date="2025-01-03T11:11:00Z" w16du:dateUtc="2025-01-03T10:11:00Z"/>
              <w:rFonts w:cstheme="minorBidi"/>
              <w:bCs w:val="0"/>
              <w:color w:val="auto"/>
              <w:kern w:val="2"/>
              <w:sz w:val="24"/>
              <w:szCs w:val="24"/>
              <w:lang w:val="es-ES" w:eastAsia="es-ES"/>
              <w14:ligatures w14:val="standardContextual"/>
            </w:rPr>
          </w:pPr>
          <w:del w:id="986" w:author="Martinez De Hurtado Yela Fermin" w:date="2025-01-03T11:11:00Z" w16du:dateUtc="2025-01-03T10:11:00Z">
            <w:r w:rsidRPr="00931A7B" w:rsidDel="00931A7B">
              <w:rPr>
                <w:rStyle w:val="Hipervnculo"/>
              </w:rPr>
              <w:delText>A.6.15.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Sustainable urban drainage systems (SUDS)</w:delText>
            </w:r>
            <w:r w:rsidDel="00931A7B">
              <w:rPr>
                <w:webHidden/>
              </w:rPr>
              <w:tab/>
              <w:delText>142</w:delText>
            </w:r>
          </w:del>
        </w:p>
        <w:p w14:paraId="45E5B4B3" w14:textId="1523CBBD" w:rsidR="00297647" w:rsidDel="00931A7B" w:rsidRDefault="00297647">
          <w:pPr>
            <w:pStyle w:val="TDC3"/>
            <w:rPr>
              <w:del w:id="987" w:author="Martinez De Hurtado Yela Fermin" w:date="2025-01-03T11:11:00Z" w16du:dateUtc="2025-01-03T10:11:00Z"/>
              <w:rFonts w:cstheme="minorBidi"/>
              <w:bCs w:val="0"/>
              <w:color w:val="auto"/>
              <w:kern w:val="2"/>
              <w:sz w:val="24"/>
              <w:szCs w:val="24"/>
              <w:lang w:val="es-ES" w:eastAsia="es-ES"/>
              <w14:ligatures w14:val="standardContextual"/>
            </w:rPr>
          </w:pPr>
          <w:del w:id="988" w:author="Martinez De Hurtado Yela Fermin" w:date="2025-01-03T11:11:00Z" w16du:dateUtc="2025-01-03T10:11:00Z">
            <w:r w:rsidRPr="00931A7B" w:rsidDel="00931A7B">
              <w:rPr>
                <w:rStyle w:val="Hipervnculo"/>
              </w:rPr>
              <w:delText>A.6.16.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Phosphorus recovery from waste water</w:delText>
            </w:r>
            <w:r w:rsidDel="00931A7B">
              <w:rPr>
                <w:webHidden/>
              </w:rPr>
              <w:tab/>
              <w:delText>142</w:delText>
            </w:r>
          </w:del>
        </w:p>
        <w:p w14:paraId="1851FE70" w14:textId="4748BC08" w:rsidR="00297647" w:rsidDel="00931A7B" w:rsidRDefault="00297647">
          <w:pPr>
            <w:pStyle w:val="TDC3"/>
            <w:rPr>
              <w:del w:id="989" w:author="Martinez De Hurtado Yela Fermin" w:date="2025-01-03T11:11:00Z" w16du:dateUtc="2025-01-03T10:11:00Z"/>
              <w:rFonts w:cstheme="minorBidi"/>
              <w:bCs w:val="0"/>
              <w:color w:val="auto"/>
              <w:kern w:val="2"/>
              <w:sz w:val="24"/>
              <w:szCs w:val="24"/>
              <w:lang w:val="es-ES" w:eastAsia="es-ES"/>
              <w14:ligatures w14:val="standardContextual"/>
            </w:rPr>
          </w:pPr>
          <w:del w:id="990" w:author="Martinez De Hurtado Yela Fermin" w:date="2025-01-03T11:11:00Z" w16du:dateUtc="2025-01-03T10:11:00Z">
            <w:r w:rsidRPr="00931A7B" w:rsidDel="00931A7B">
              <w:rPr>
                <w:rStyle w:val="Hipervnculo"/>
              </w:rPr>
              <w:delText>A.6.17.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Production of alternative water resources for purposes other than human consumption</w:delText>
            </w:r>
            <w:r w:rsidDel="00931A7B">
              <w:rPr>
                <w:webHidden/>
              </w:rPr>
              <w:tab/>
              <w:delText>143</w:delText>
            </w:r>
          </w:del>
        </w:p>
        <w:p w14:paraId="1C9AC623" w14:textId="27502E91" w:rsidR="00297647" w:rsidDel="00931A7B" w:rsidRDefault="00297647">
          <w:pPr>
            <w:pStyle w:val="TDC3"/>
            <w:rPr>
              <w:del w:id="991" w:author="Martinez De Hurtado Yela Fermin" w:date="2025-01-03T11:11:00Z" w16du:dateUtc="2025-01-03T10:11:00Z"/>
              <w:rFonts w:cstheme="minorBidi"/>
              <w:bCs w:val="0"/>
              <w:color w:val="auto"/>
              <w:kern w:val="2"/>
              <w:sz w:val="24"/>
              <w:szCs w:val="24"/>
              <w:lang w:val="es-ES" w:eastAsia="es-ES"/>
              <w14:ligatures w14:val="standardContextual"/>
            </w:rPr>
          </w:pPr>
          <w:del w:id="992" w:author="Martinez De Hurtado Yela Fermin" w:date="2025-01-03T11:11:00Z" w16du:dateUtc="2025-01-03T10:11:00Z">
            <w:r w:rsidRPr="00931A7B" w:rsidDel="00931A7B">
              <w:rPr>
                <w:rStyle w:val="Hipervnculo"/>
              </w:rPr>
              <w:delText>A.6.18.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Collection and transport of non-hazardous and hazardous waste</w:delText>
            </w:r>
            <w:r w:rsidDel="00931A7B">
              <w:rPr>
                <w:webHidden/>
              </w:rPr>
              <w:tab/>
              <w:delText>144</w:delText>
            </w:r>
          </w:del>
        </w:p>
        <w:p w14:paraId="78AFF012" w14:textId="6D7E3082" w:rsidR="00297647" w:rsidDel="00931A7B" w:rsidRDefault="00297647">
          <w:pPr>
            <w:pStyle w:val="TDC3"/>
            <w:rPr>
              <w:del w:id="993" w:author="Martinez De Hurtado Yela Fermin" w:date="2025-01-03T11:11:00Z" w16du:dateUtc="2025-01-03T10:11:00Z"/>
              <w:rFonts w:cstheme="minorBidi"/>
              <w:bCs w:val="0"/>
              <w:color w:val="auto"/>
              <w:kern w:val="2"/>
              <w:sz w:val="24"/>
              <w:szCs w:val="24"/>
              <w:lang w:val="es-ES" w:eastAsia="es-ES"/>
              <w14:ligatures w14:val="standardContextual"/>
            </w:rPr>
          </w:pPr>
          <w:del w:id="994" w:author="Martinez De Hurtado Yela Fermin" w:date="2025-01-03T11:11:00Z" w16du:dateUtc="2025-01-03T10:11:00Z">
            <w:r w:rsidRPr="00931A7B" w:rsidDel="00931A7B">
              <w:rPr>
                <w:rStyle w:val="Hipervnculo"/>
              </w:rPr>
              <w:delText>A.6.19.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Treatment of hazardous waste</w:delText>
            </w:r>
            <w:r w:rsidDel="00931A7B">
              <w:rPr>
                <w:webHidden/>
              </w:rPr>
              <w:tab/>
              <w:delText>146</w:delText>
            </w:r>
          </w:del>
        </w:p>
        <w:p w14:paraId="1099EE0F" w14:textId="1C23AC39" w:rsidR="00297647" w:rsidDel="00931A7B" w:rsidRDefault="00297647">
          <w:pPr>
            <w:pStyle w:val="TDC3"/>
            <w:rPr>
              <w:del w:id="995" w:author="Martinez De Hurtado Yela Fermin" w:date="2025-01-03T11:11:00Z" w16du:dateUtc="2025-01-03T10:11:00Z"/>
              <w:rFonts w:cstheme="minorBidi"/>
              <w:bCs w:val="0"/>
              <w:color w:val="auto"/>
              <w:kern w:val="2"/>
              <w:sz w:val="24"/>
              <w:szCs w:val="24"/>
              <w:lang w:val="es-ES" w:eastAsia="es-ES"/>
              <w14:ligatures w14:val="standardContextual"/>
            </w:rPr>
          </w:pPr>
          <w:del w:id="996" w:author="Martinez De Hurtado Yela Fermin" w:date="2025-01-03T11:11:00Z" w16du:dateUtc="2025-01-03T10:11:00Z">
            <w:r w:rsidRPr="00931A7B" w:rsidDel="00931A7B">
              <w:rPr>
                <w:rStyle w:val="Hipervnculo"/>
              </w:rPr>
              <w:delText>A.6.20.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Recovery of bio-waste by anaerobic digestion or composting</w:delText>
            </w:r>
            <w:r w:rsidDel="00931A7B">
              <w:rPr>
                <w:webHidden/>
              </w:rPr>
              <w:tab/>
              <w:delText>148</w:delText>
            </w:r>
          </w:del>
        </w:p>
        <w:p w14:paraId="7C4E7150" w14:textId="0D4588A6" w:rsidR="00297647" w:rsidDel="00931A7B" w:rsidRDefault="00297647">
          <w:pPr>
            <w:pStyle w:val="TDC3"/>
            <w:rPr>
              <w:del w:id="997" w:author="Martinez De Hurtado Yela Fermin" w:date="2025-01-03T11:11:00Z" w16du:dateUtc="2025-01-03T10:11:00Z"/>
              <w:rFonts w:cstheme="minorBidi"/>
              <w:bCs w:val="0"/>
              <w:color w:val="auto"/>
              <w:kern w:val="2"/>
              <w:sz w:val="24"/>
              <w:szCs w:val="24"/>
              <w:lang w:val="es-ES" w:eastAsia="es-ES"/>
              <w14:ligatures w14:val="standardContextual"/>
            </w:rPr>
          </w:pPr>
          <w:del w:id="998" w:author="Martinez De Hurtado Yela Fermin" w:date="2025-01-03T11:11:00Z" w16du:dateUtc="2025-01-03T10:11:00Z">
            <w:r w:rsidRPr="00931A7B" w:rsidDel="00931A7B">
              <w:rPr>
                <w:rStyle w:val="Hipervnculo"/>
              </w:rPr>
              <w:delText>A.6.21.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Sorting and material recovery of non-hazardous waste</w:delText>
            </w:r>
            <w:r w:rsidDel="00931A7B">
              <w:rPr>
                <w:webHidden/>
              </w:rPr>
              <w:tab/>
              <w:delText>149</w:delText>
            </w:r>
          </w:del>
        </w:p>
        <w:p w14:paraId="685E0F48" w14:textId="5ACC75BA" w:rsidR="00297647" w:rsidDel="00931A7B" w:rsidRDefault="00297647">
          <w:pPr>
            <w:pStyle w:val="TDC3"/>
            <w:rPr>
              <w:del w:id="999" w:author="Martinez De Hurtado Yela Fermin" w:date="2025-01-03T11:11:00Z" w16du:dateUtc="2025-01-03T10:11:00Z"/>
              <w:rFonts w:cstheme="minorBidi"/>
              <w:bCs w:val="0"/>
              <w:color w:val="auto"/>
              <w:kern w:val="2"/>
              <w:sz w:val="24"/>
              <w:szCs w:val="24"/>
              <w:lang w:val="es-ES" w:eastAsia="es-ES"/>
              <w14:ligatures w14:val="standardContextual"/>
            </w:rPr>
          </w:pPr>
          <w:del w:id="1000" w:author="Martinez De Hurtado Yela Fermin" w:date="2025-01-03T11:11:00Z" w16du:dateUtc="2025-01-03T10:11:00Z">
            <w:r w:rsidRPr="00931A7B" w:rsidDel="00931A7B">
              <w:rPr>
                <w:rStyle w:val="Hipervnculo"/>
              </w:rPr>
              <w:delText>A.6.22.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Depollution and dismantling of end-of-life products</w:delText>
            </w:r>
            <w:r w:rsidDel="00931A7B">
              <w:rPr>
                <w:webHidden/>
              </w:rPr>
              <w:tab/>
              <w:delText>150</w:delText>
            </w:r>
          </w:del>
        </w:p>
        <w:p w14:paraId="7B7D3BDB" w14:textId="1C9E722F" w:rsidR="00297647" w:rsidDel="00931A7B" w:rsidRDefault="00297647">
          <w:pPr>
            <w:pStyle w:val="TDC3"/>
            <w:rPr>
              <w:del w:id="1001" w:author="Martinez De Hurtado Yela Fermin" w:date="2025-01-03T11:11:00Z" w16du:dateUtc="2025-01-03T10:11:00Z"/>
              <w:rFonts w:cstheme="minorBidi"/>
              <w:bCs w:val="0"/>
              <w:color w:val="auto"/>
              <w:kern w:val="2"/>
              <w:sz w:val="24"/>
              <w:szCs w:val="24"/>
              <w:lang w:val="es-ES" w:eastAsia="es-ES"/>
              <w14:ligatures w14:val="standardContextual"/>
            </w:rPr>
          </w:pPr>
          <w:del w:id="1002" w:author="Martinez De Hurtado Yela Fermin" w:date="2025-01-03T11:11:00Z" w16du:dateUtc="2025-01-03T10:11:00Z">
            <w:r w:rsidRPr="00931A7B" w:rsidDel="00931A7B">
              <w:rPr>
                <w:rStyle w:val="Hipervnculo"/>
              </w:rPr>
              <w:delText>A.6.23.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Collection and transport of hazardous waste</w:delText>
            </w:r>
            <w:r w:rsidDel="00931A7B">
              <w:rPr>
                <w:webHidden/>
              </w:rPr>
              <w:tab/>
              <w:delText>151</w:delText>
            </w:r>
          </w:del>
        </w:p>
        <w:p w14:paraId="0E6E46AF" w14:textId="51EB2E8A" w:rsidR="00297647" w:rsidDel="00931A7B" w:rsidRDefault="00297647">
          <w:pPr>
            <w:pStyle w:val="TDC3"/>
            <w:rPr>
              <w:del w:id="1003" w:author="Martinez De Hurtado Yela Fermin" w:date="2025-01-03T11:11:00Z" w16du:dateUtc="2025-01-03T10:11:00Z"/>
              <w:rFonts w:cstheme="minorBidi"/>
              <w:bCs w:val="0"/>
              <w:color w:val="auto"/>
              <w:kern w:val="2"/>
              <w:sz w:val="24"/>
              <w:szCs w:val="24"/>
              <w:lang w:val="es-ES" w:eastAsia="es-ES"/>
              <w14:ligatures w14:val="standardContextual"/>
            </w:rPr>
          </w:pPr>
          <w:del w:id="1004" w:author="Martinez De Hurtado Yela Fermin" w:date="2025-01-03T11:11:00Z" w16du:dateUtc="2025-01-03T10:11:00Z">
            <w:r w:rsidRPr="00931A7B" w:rsidDel="00931A7B">
              <w:rPr>
                <w:rStyle w:val="Hipervnculo"/>
              </w:rPr>
              <w:delText>A.6.24.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Remediation of legally non-conforming landfills and abandoned or illegal waste dumps</w:delText>
            </w:r>
            <w:r w:rsidDel="00931A7B">
              <w:rPr>
                <w:webHidden/>
              </w:rPr>
              <w:tab/>
              <w:delText>152</w:delText>
            </w:r>
          </w:del>
        </w:p>
        <w:p w14:paraId="379A6072" w14:textId="53AC594E" w:rsidR="00297647" w:rsidDel="00931A7B" w:rsidRDefault="00297647">
          <w:pPr>
            <w:pStyle w:val="TDC3"/>
            <w:rPr>
              <w:del w:id="1005" w:author="Martinez De Hurtado Yela Fermin" w:date="2025-01-03T11:11:00Z" w16du:dateUtc="2025-01-03T10:11:00Z"/>
              <w:rFonts w:cstheme="minorBidi"/>
              <w:bCs w:val="0"/>
              <w:color w:val="auto"/>
              <w:kern w:val="2"/>
              <w:sz w:val="24"/>
              <w:szCs w:val="24"/>
              <w:lang w:val="es-ES" w:eastAsia="es-ES"/>
              <w14:ligatures w14:val="standardContextual"/>
            </w:rPr>
          </w:pPr>
          <w:del w:id="1006" w:author="Martinez De Hurtado Yela Fermin" w:date="2025-01-03T11:11:00Z" w16du:dateUtc="2025-01-03T10:11:00Z">
            <w:r w:rsidRPr="00931A7B" w:rsidDel="00931A7B">
              <w:rPr>
                <w:rStyle w:val="Hipervnculo"/>
              </w:rPr>
              <w:delText>A.6.25.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Remediation of contaminated sites and areas</w:delText>
            </w:r>
            <w:r w:rsidDel="00931A7B">
              <w:rPr>
                <w:webHidden/>
              </w:rPr>
              <w:tab/>
              <w:delText>153</w:delText>
            </w:r>
          </w:del>
        </w:p>
        <w:p w14:paraId="3872CA15" w14:textId="7FD75862" w:rsidR="00297647" w:rsidDel="00931A7B" w:rsidRDefault="00297647">
          <w:pPr>
            <w:pStyle w:val="TDC3"/>
            <w:rPr>
              <w:del w:id="1007" w:author="Martinez De Hurtado Yela Fermin" w:date="2025-01-03T11:11:00Z" w16du:dateUtc="2025-01-03T10:11:00Z"/>
              <w:rFonts w:cstheme="minorBidi"/>
              <w:bCs w:val="0"/>
              <w:color w:val="auto"/>
              <w:kern w:val="2"/>
              <w:sz w:val="24"/>
              <w:szCs w:val="24"/>
              <w:lang w:val="es-ES" w:eastAsia="es-ES"/>
              <w14:ligatures w14:val="standardContextual"/>
            </w:rPr>
          </w:pPr>
          <w:del w:id="1008" w:author="Martinez De Hurtado Yela Fermin" w:date="2025-01-03T11:11:00Z" w16du:dateUtc="2025-01-03T10:11:00Z">
            <w:r w:rsidRPr="00931A7B" w:rsidDel="00931A7B">
              <w:rPr>
                <w:rStyle w:val="Hipervnculo"/>
              </w:rPr>
              <w:delText>A.6.26.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Use of recycled materials</w:delText>
            </w:r>
            <w:r w:rsidDel="00931A7B">
              <w:rPr>
                <w:webHidden/>
              </w:rPr>
              <w:tab/>
              <w:delText>153</w:delText>
            </w:r>
          </w:del>
        </w:p>
        <w:p w14:paraId="26BF6B36" w14:textId="235B290B" w:rsidR="00297647" w:rsidDel="00931A7B" w:rsidRDefault="00297647">
          <w:pPr>
            <w:pStyle w:val="TDC3"/>
            <w:rPr>
              <w:del w:id="1009" w:author="Martinez De Hurtado Yela Fermin" w:date="2025-01-03T11:11:00Z" w16du:dateUtc="2025-01-03T10:11:00Z"/>
              <w:rFonts w:cstheme="minorBidi"/>
              <w:bCs w:val="0"/>
              <w:color w:val="auto"/>
              <w:kern w:val="2"/>
              <w:sz w:val="24"/>
              <w:szCs w:val="24"/>
              <w:lang w:val="es-ES" w:eastAsia="es-ES"/>
              <w14:ligatures w14:val="standardContextual"/>
            </w:rPr>
          </w:pPr>
          <w:del w:id="1010" w:author="Martinez De Hurtado Yela Fermin" w:date="2025-01-03T11:11:00Z" w16du:dateUtc="2025-01-03T10:11:00Z">
            <w:r w:rsidRPr="00931A7B" w:rsidDel="00931A7B">
              <w:rPr>
                <w:rStyle w:val="Hipervnculo"/>
              </w:rPr>
              <w:delText>A.6.27.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definitions</w:delText>
            </w:r>
            <w:r w:rsidDel="00931A7B">
              <w:rPr>
                <w:webHidden/>
              </w:rPr>
              <w:tab/>
              <w:delText>155</w:delText>
            </w:r>
          </w:del>
        </w:p>
        <w:p w14:paraId="1880B975" w14:textId="437B6548" w:rsidR="00297647" w:rsidDel="00931A7B" w:rsidRDefault="00297647">
          <w:pPr>
            <w:pStyle w:val="TDC2"/>
            <w:rPr>
              <w:del w:id="1011" w:author="Martinez De Hurtado Yela Fermin" w:date="2025-01-03T11:11:00Z" w16du:dateUtc="2025-01-03T10:11:00Z"/>
              <w:rFonts w:cstheme="minorBidi"/>
              <w:bCs w:val="0"/>
              <w:color w:val="auto"/>
              <w:kern w:val="2"/>
              <w:sz w:val="24"/>
              <w:szCs w:val="24"/>
              <w:lang w:val="es-ES" w:eastAsia="es-ES"/>
              <w14:ligatures w14:val="standardContextual"/>
            </w:rPr>
          </w:pPr>
          <w:del w:id="1012" w:author="Martinez De Hurtado Yela Fermin" w:date="2025-01-03T11:11:00Z" w16du:dateUtc="2025-01-03T10:11:00Z">
            <w:r w:rsidRPr="00931A7B" w:rsidDel="00931A7B">
              <w:rPr>
                <w:rStyle w:val="Hipervnculo"/>
              </w:rPr>
              <w:delText>A.7.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Agriculture</w:delText>
            </w:r>
            <w:r w:rsidDel="00931A7B">
              <w:rPr>
                <w:webHidden/>
              </w:rPr>
              <w:tab/>
              <w:delText>158</w:delText>
            </w:r>
          </w:del>
        </w:p>
        <w:p w14:paraId="1D5771E2" w14:textId="79DAA347" w:rsidR="00297647" w:rsidDel="00931A7B" w:rsidRDefault="00297647">
          <w:pPr>
            <w:pStyle w:val="TDC3"/>
            <w:rPr>
              <w:del w:id="1013" w:author="Martinez De Hurtado Yela Fermin" w:date="2025-01-03T11:11:00Z" w16du:dateUtc="2025-01-03T10:11:00Z"/>
              <w:rFonts w:cstheme="minorBidi"/>
              <w:bCs w:val="0"/>
              <w:color w:val="auto"/>
              <w:kern w:val="2"/>
              <w:sz w:val="24"/>
              <w:szCs w:val="24"/>
              <w:lang w:val="es-ES" w:eastAsia="es-ES"/>
              <w14:ligatures w14:val="standardContextual"/>
            </w:rPr>
          </w:pPr>
          <w:del w:id="1014" w:author="Martinez De Hurtado Yela Fermin" w:date="2025-01-03T11:11:00Z" w16du:dateUtc="2025-01-03T10:11:00Z">
            <w:r w:rsidRPr="00931A7B" w:rsidDel="00931A7B">
              <w:rPr>
                <w:rStyle w:val="Hipervnculo"/>
                <w:lang w:eastAsia="en-GB"/>
              </w:rPr>
              <w:delText>A.7.1.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Afforestation</w:delText>
            </w:r>
            <w:r w:rsidDel="00931A7B">
              <w:rPr>
                <w:webHidden/>
              </w:rPr>
              <w:tab/>
              <w:delText>160</w:delText>
            </w:r>
          </w:del>
        </w:p>
        <w:p w14:paraId="3EB89D4E" w14:textId="38B48187" w:rsidR="00297647" w:rsidDel="00931A7B" w:rsidRDefault="00297647">
          <w:pPr>
            <w:pStyle w:val="TDC3"/>
            <w:rPr>
              <w:del w:id="1015" w:author="Martinez De Hurtado Yela Fermin" w:date="2025-01-03T11:11:00Z" w16du:dateUtc="2025-01-03T10:11:00Z"/>
              <w:rFonts w:cstheme="minorBidi"/>
              <w:bCs w:val="0"/>
              <w:color w:val="auto"/>
              <w:kern w:val="2"/>
              <w:sz w:val="24"/>
              <w:szCs w:val="24"/>
              <w:lang w:val="es-ES" w:eastAsia="es-ES"/>
              <w14:ligatures w14:val="standardContextual"/>
            </w:rPr>
          </w:pPr>
          <w:del w:id="1016" w:author="Martinez De Hurtado Yela Fermin" w:date="2025-01-03T11:11:00Z" w16du:dateUtc="2025-01-03T10:11:00Z">
            <w:r w:rsidRPr="00931A7B" w:rsidDel="00931A7B">
              <w:rPr>
                <w:rStyle w:val="Hipervnculo"/>
                <w:lang w:eastAsia="en-GB"/>
              </w:rPr>
              <w:lastRenderedPageBreak/>
              <w:delText>A.7.2.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Rehabilitation and restoration of forests, including reforestation and natural forest regeneration after an extreme event</w:delText>
            </w:r>
            <w:r w:rsidDel="00931A7B">
              <w:rPr>
                <w:webHidden/>
              </w:rPr>
              <w:tab/>
              <w:delText>162</w:delText>
            </w:r>
          </w:del>
        </w:p>
        <w:p w14:paraId="4B7787A3" w14:textId="077C772D" w:rsidR="00297647" w:rsidDel="00931A7B" w:rsidRDefault="00297647">
          <w:pPr>
            <w:pStyle w:val="TDC3"/>
            <w:rPr>
              <w:del w:id="1017" w:author="Martinez De Hurtado Yela Fermin" w:date="2025-01-03T11:11:00Z" w16du:dateUtc="2025-01-03T10:11:00Z"/>
              <w:rFonts w:cstheme="minorBidi"/>
              <w:bCs w:val="0"/>
              <w:color w:val="auto"/>
              <w:kern w:val="2"/>
              <w:sz w:val="24"/>
              <w:szCs w:val="24"/>
              <w:lang w:val="es-ES" w:eastAsia="es-ES"/>
              <w14:ligatures w14:val="standardContextual"/>
            </w:rPr>
          </w:pPr>
          <w:del w:id="1018" w:author="Martinez De Hurtado Yela Fermin" w:date="2025-01-03T11:11:00Z" w16du:dateUtc="2025-01-03T10:11:00Z">
            <w:r w:rsidRPr="00931A7B" w:rsidDel="00931A7B">
              <w:rPr>
                <w:rStyle w:val="Hipervnculo"/>
                <w:lang w:val="en-GB"/>
              </w:rPr>
              <w:delText>A.7.3.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Forest management</w:delText>
            </w:r>
            <w:r w:rsidDel="00931A7B">
              <w:rPr>
                <w:webHidden/>
              </w:rPr>
              <w:tab/>
              <w:delText>164</w:delText>
            </w:r>
          </w:del>
        </w:p>
        <w:p w14:paraId="439B4AF0" w14:textId="79673DDF" w:rsidR="00297647" w:rsidDel="00931A7B" w:rsidRDefault="00297647">
          <w:pPr>
            <w:pStyle w:val="TDC3"/>
            <w:rPr>
              <w:del w:id="1019" w:author="Martinez De Hurtado Yela Fermin" w:date="2025-01-03T11:11:00Z" w16du:dateUtc="2025-01-03T10:11:00Z"/>
              <w:rFonts w:cstheme="minorBidi"/>
              <w:bCs w:val="0"/>
              <w:color w:val="auto"/>
              <w:kern w:val="2"/>
              <w:sz w:val="24"/>
              <w:szCs w:val="24"/>
              <w:lang w:val="es-ES" w:eastAsia="es-ES"/>
              <w14:ligatures w14:val="standardContextual"/>
            </w:rPr>
          </w:pPr>
          <w:del w:id="1020" w:author="Martinez De Hurtado Yela Fermin" w:date="2025-01-03T11:11:00Z" w16du:dateUtc="2025-01-03T10:11:00Z">
            <w:r w:rsidRPr="00931A7B" w:rsidDel="00931A7B">
              <w:rPr>
                <w:rStyle w:val="Hipervnculo"/>
                <w:lang w:val="en-GB"/>
              </w:rPr>
              <w:delText>A.7.4.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Conservation forestry</w:delText>
            </w:r>
            <w:r w:rsidDel="00931A7B">
              <w:rPr>
                <w:webHidden/>
              </w:rPr>
              <w:tab/>
              <w:delText>166</w:delText>
            </w:r>
          </w:del>
        </w:p>
        <w:p w14:paraId="3796A10B" w14:textId="3A455484" w:rsidR="00297647" w:rsidDel="00931A7B" w:rsidRDefault="00297647">
          <w:pPr>
            <w:pStyle w:val="TDC3"/>
            <w:rPr>
              <w:del w:id="1021" w:author="Martinez De Hurtado Yela Fermin" w:date="2025-01-03T11:11:00Z" w16du:dateUtc="2025-01-03T10:11:00Z"/>
              <w:rFonts w:cstheme="minorBidi"/>
              <w:bCs w:val="0"/>
              <w:color w:val="auto"/>
              <w:kern w:val="2"/>
              <w:sz w:val="24"/>
              <w:szCs w:val="24"/>
              <w:lang w:val="es-ES" w:eastAsia="es-ES"/>
              <w14:ligatures w14:val="standardContextual"/>
            </w:rPr>
          </w:pPr>
          <w:del w:id="1022" w:author="Martinez De Hurtado Yela Fermin" w:date="2025-01-03T11:11:00Z" w16du:dateUtc="2025-01-03T10:11:00Z">
            <w:r w:rsidRPr="00931A7B" w:rsidDel="00931A7B">
              <w:rPr>
                <w:rStyle w:val="Hipervnculo"/>
                <w:lang w:val="en-GB"/>
              </w:rPr>
              <w:delText>A.7.5.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Restoration of wetlands</w:delText>
            </w:r>
            <w:r w:rsidDel="00931A7B">
              <w:rPr>
                <w:webHidden/>
              </w:rPr>
              <w:tab/>
              <w:delText>168</w:delText>
            </w:r>
          </w:del>
        </w:p>
        <w:p w14:paraId="28AD0441" w14:textId="0FCB5233" w:rsidR="00297647" w:rsidDel="00931A7B" w:rsidRDefault="00297647">
          <w:pPr>
            <w:pStyle w:val="TDC3"/>
            <w:rPr>
              <w:del w:id="1023" w:author="Martinez De Hurtado Yela Fermin" w:date="2025-01-03T11:11:00Z" w16du:dateUtc="2025-01-03T10:11:00Z"/>
              <w:rFonts w:cstheme="minorBidi"/>
              <w:bCs w:val="0"/>
              <w:color w:val="auto"/>
              <w:kern w:val="2"/>
              <w:sz w:val="24"/>
              <w:szCs w:val="24"/>
              <w:lang w:val="es-ES" w:eastAsia="es-ES"/>
              <w14:ligatures w14:val="standardContextual"/>
            </w:rPr>
          </w:pPr>
          <w:del w:id="1024" w:author="Martinez De Hurtado Yela Fermin" w:date="2025-01-03T11:11:00Z" w16du:dateUtc="2025-01-03T10:11:00Z">
            <w:r w:rsidRPr="00931A7B" w:rsidDel="00931A7B">
              <w:rPr>
                <w:rStyle w:val="Hipervnculo"/>
                <w:lang w:val="en-GB"/>
              </w:rPr>
              <w:delText>A.7.6.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Conservation, including restoration, of habitats, ecosystems and species</w:delText>
            </w:r>
            <w:r w:rsidDel="00931A7B">
              <w:rPr>
                <w:webHidden/>
              </w:rPr>
              <w:tab/>
              <w:delText>169</w:delText>
            </w:r>
          </w:del>
        </w:p>
        <w:p w14:paraId="1089029D" w14:textId="594EC589" w:rsidR="00297647" w:rsidDel="00931A7B" w:rsidRDefault="00297647">
          <w:pPr>
            <w:pStyle w:val="TDC3"/>
            <w:rPr>
              <w:del w:id="1025" w:author="Martinez De Hurtado Yela Fermin" w:date="2025-01-03T11:11:00Z" w16du:dateUtc="2025-01-03T10:11:00Z"/>
              <w:rFonts w:cstheme="minorBidi"/>
              <w:bCs w:val="0"/>
              <w:color w:val="auto"/>
              <w:kern w:val="2"/>
              <w:sz w:val="24"/>
              <w:szCs w:val="24"/>
              <w:lang w:val="es-ES" w:eastAsia="es-ES"/>
              <w14:ligatures w14:val="standardContextual"/>
            </w:rPr>
          </w:pPr>
          <w:del w:id="1026" w:author="Martinez De Hurtado Yela Fermin" w:date="2025-01-03T11:11:00Z" w16du:dateUtc="2025-01-03T10:11:00Z">
            <w:r w:rsidRPr="00931A7B" w:rsidDel="00931A7B">
              <w:rPr>
                <w:rStyle w:val="Hipervnculo"/>
                <w:lang w:val="en-GB"/>
              </w:rPr>
              <w:delText>A.7.7.</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Sustainable growing of crops</w:delText>
            </w:r>
            <w:r w:rsidDel="00931A7B">
              <w:rPr>
                <w:webHidden/>
              </w:rPr>
              <w:tab/>
              <w:delText>170</w:delText>
            </w:r>
          </w:del>
        </w:p>
        <w:p w14:paraId="73360212" w14:textId="3229F8C7" w:rsidR="00297647" w:rsidDel="00931A7B" w:rsidRDefault="00297647">
          <w:pPr>
            <w:pStyle w:val="TDC3"/>
            <w:rPr>
              <w:del w:id="1027" w:author="Martinez De Hurtado Yela Fermin" w:date="2025-01-03T11:11:00Z" w16du:dateUtc="2025-01-03T10:11:00Z"/>
              <w:rFonts w:cstheme="minorBidi"/>
              <w:bCs w:val="0"/>
              <w:color w:val="auto"/>
              <w:kern w:val="2"/>
              <w:sz w:val="24"/>
              <w:szCs w:val="24"/>
              <w:lang w:val="es-ES" w:eastAsia="es-ES"/>
              <w14:ligatures w14:val="standardContextual"/>
            </w:rPr>
          </w:pPr>
          <w:del w:id="1028" w:author="Martinez De Hurtado Yela Fermin" w:date="2025-01-03T11:11:00Z" w16du:dateUtc="2025-01-03T10:11:00Z">
            <w:r w:rsidRPr="00931A7B" w:rsidDel="00931A7B">
              <w:rPr>
                <w:rStyle w:val="Hipervnculo"/>
                <w:lang w:val="en-GB"/>
              </w:rPr>
              <w:delText>A.7.8.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Soil Remediation</w:delText>
            </w:r>
            <w:r w:rsidDel="00931A7B">
              <w:rPr>
                <w:webHidden/>
              </w:rPr>
              <w:tab/>
              <w:delText>171</w:delText>
            </w:r>
          </w:del>
        </w:p>
        <w:p w14:paraId="79FA5FDA" w14:textId="04DCBFCA" w:rsidR="00297647" w:rsidDel="00931A7B" w:rsidRDefault="00297647">
          <w:pPr>
            <w:pStyle w:val="TDC3"/>
            <w:rPr>
              <w:del w:id="1029" w:author="Martinez De Hurtado Yela Fermin" w:date="2025-01-03T11:11:00Z" w16du:dateUtc="2025-01-03T10:11:00Z"/>
              <w:rFonts w:cstheme="minorBidi"/>
              <w:bCs w:val="0"/>
              <w:color w:val="auto"/>
              <w:kern w:val="2"/>
              <w:sz w:val="24"/>
              <w:szCs w:val="24"/>
              <w:lang w:val="es-ES" w:eastAsia="es-ES"/>
              <w14:ligatures w14:val="standardContextual"/>
            </w:rPr>
          </w:pPr>
          <w:del w:id="1030" w:author="Martinez De Hurtado Yela Fermin" w:date="2025-01-03T11:11:00Z" w16du:dateUtc="2025-01-03T10:11:00Z">
            <w:r w:rsidRPr="00931A7B" w:rsidDel="00931A7B">
              <w:rPr>
                <w:rStyle w:val="Hipervnculo"/>
                <w:lang w:val="en-GB"/>
              </w:rPr>
              <w:delText>A.7.9.</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Low-carbon agricultural technologies to improve efficiency (e.g. techniques used in precision farming, hydroponics farming, aeroponics farming)</w:delText>
            </w:r>
            <w:r w:rsidDel="00931A7B">
              <w:rPr>
                <w:webHidden/>
              </w:rPr>
              <w:tab/>
              <w:delText>172</w:delText>
            </w:r>
          </w:del>
        </w:p>
        <w:p w14:paraId="153C1D04" w14:textId="13016467" w:rsidR="00297647" w:rsidDel="00931A7B" w:rsidRDefault="00297647">
          <w:pPr>
            <w:pStyle w:val="TDC3"/>
            <w:rPr>
              <w:del w:id="1031" w:author="Martinez De Hurtado Yela Fermin" w:date="2025-01-03T11:11:00Z" w16du:dateUtc="2025-01-03T10:11:00Z"/>
              <w:rFonts w:cstheme="minorBidi"/>
              <w:bCs w:val="0"/>
              <w:color w:val="auto"/>
              <w:kern w:val="2"/>
              <w:sz w:val="24"/>
              <w:szCs w:val="24"/>
              <w:lang w:val="es-ES" w:eastAsia="es-ES"/>
              <w14:ligatures w14:val="standardContextual"/>
            </w:rPr>
          </w:pPr>
          <w:del w:id="1032" w:author="Martinez De Hurtado Yela Fermin" w:date="2025-01-03T11:11:00Z" w16du:dateUtc="2025-01-03T10:11:00Z">
            <w:r w:rsidRPr="00931A7B" w:rsidDel="00931A7B">
              <w:rPr>
                <w:rStyle w:val="Hipervnculo"/>
                <w:lang w:val="en-GB"/>
              </w:rPr>
              <w:delText>A.7.10.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Efficient electric machinery, excluding tech for livestock production</w:delText>
            </w:r>
            <w:r w:rsidDel="00931A7B">
              <w:rPr>
                <w:webHidden/>
              </w:rPr>
              <w:tab/>
              <w:delText>173</w:delText>
            </w:r>
          </w:del>
        </w:p>
        <w:p w14:paraId="3E31EECE" w14:textId="7065C9AE" w:rsidR="00297647" w:rsidDel="00931A7B" w:rsidRDefault="00297647">
          <w:pPr>
            <w:pStyle w:val="TDC3"/>
            <w:rPr>
              <w:del w:id="1033" w:author="Martinez De Hurtado Yela Fermin" w:date="2025-01-03T11:11:00Z" w16du:dateUtc="2025-01-03T10:11:00Z"/>
              <w:rFonts w:cstheme="minorBidi"/>
              <w:bCs w:val="0"/>
              <w:color w:val="auto"/>
              <w:kern w:val="2"/>
              <w:sz w:val="24"/>
              <w:szCs w:val="24"/>
              <w:lang w:val="es-ES" w:eastAsia="es-ES"/>
              <w14:ligatures w14:val="standardContextual"/>
            </w:rPr>
          </w:pPr>
          <w:del w:id="1034" w:author="Martinez De Hurtado Yela Fermin" w:date="2025-01-03T11:11:00Z" w16du:dateUtc="2025-01-03T10:11:00Z">
            <w:r w:rsidRPr="00931A7B" w:rsidDel="00931A7B">
              <w:rPr>
                <w:rStyle w:val="Hipervnculo"/>
                <w:lang w:val="en-GB"/>
              </w:rPr>
              <w:delText>A.7.11.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Regenerative Farming</w:delText>
            </w:r>
            <w:r w:rsidDel="00931A7B">
              <w:rPr>
                <w:webHidden/>
              </w:rPr>
              <w:tab/>
              <w:delText>173</w:delText>
            </w:r>
          </w:del>
        </w:p>
        <w:p w14:paraId="1CA33233" w14:textId="6CC5042B" w:rsidR="00297647" w:rsidDel="00931A7B" w:rsidRDefault="00297647">
          <w:pPr>
            <w:pStyle w:val="TDC3"/>
            <w:rPr>
              <w:del w:id="1035" w:author="Martinez De Hurtado Yela Fermin" w:date="2025-01-03T11:11:00Z" w16du:dateUtc="2025-01-03T10:11:00Z"/>
              <w:rFonts w:cstheme="minorBidi"/>
              <w:bCs w:val="0"/>
              <w:color w:val="auto"/>
              <w:kern w:val="2"/>
              <w:sz w:val="24"/>
              <w:szCs w:val="24"/>
              <w:lang w:val="es-ES" w:eastAsia="es-ES"/>
              <w14:ligatures w14:val="standardContextual"/>
            </w:rPr>
          </w:pPr>
          <w:del w:id="1036" w:author="Martinez De Hurtado Yela Fermin" w:date="2025-01-03T11:11:00Z" w16du:dateUtc="2025-01-03T10:11:00Z">
            <w:r w:rsidRPr="00931A7B" w:rsidDel="00931A7B">
              <w:rPr>
                <w:rStyle w:val="Hipervnculo"/>
                <w:lang w:val="en-GB"/>
              </w:rPr>
              <w:delText>A.7.12.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Agricultural Structures</w:delText>
            </w:r>
            <w:r w:rsidDel="00931A7B">
              <w:rPr>
                <w:webHidden/>
              </w:rPr>
              <w:tab/>
              <w:delText>174</w:delText>
            </w:r>
          </w:del>
        </w:p>
        <w:p w14:paraId="3BC98E71" w14:textId="680BD3FB" w:rsidR="00297647" w:rsidDel="00931A7B" w:rsidRDefault="00297647">
          <w:pPr>
            <w:pStyle w:val="TDC3"/>
            <w:rPr>
              <w:del w:id="1037" w:author="Martinez De Hurtado Yela Fermin" w:date="2025-01-03T11:11:00Z" w16du:dateUtc="2025-01-03T10:11:00Z"/>
              <w:rFonts w:cstheme="minorBidi"/>
              <w:bCs w:val="0"/>
              <w:color w:val="auto"/>
              <w:kern w:val="2"/>
              <w:sz w:val="24"/>
              <w:szCs w:val="24"/>
              <w:lang w:val="es-ES" w:eastAsia="es-ES"/>
              <w14:ligatures w14:val="standardContextual"/>
            </w:rPr>
          </w:pPr>
          <w:del w:id="1038" w:author="Martinez De Hurtado Yela Fermin" w:date="2025-01-03T11:11:00Z" w16du:dateUtc="2025-01-03T10:11:00Z">
            <w:r w:rsidRPr="00931A7B" w:rsidDel="00931A7B">
              <w:rPr>
                <w:rStyle w:val="Hipervnculo"/>
                <w:lang w:val="en-GB"/>
              </w:rPr>
              <w:delText>A.7.13.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Integrated Crop-Livestock-Forestry Systems (ICLFS)</w:delText>
            </w:r>
            <w:r w:rsidDel="00931A7B">
              <w:rPr>
                <w:webHidden/>
              </w:rPr>
              <w:tab/>
              <w:delText>174</w:delText>
            </w:r>
          </w:del>
        </w:p>
        <w:p w14:paraId="3E6A5C91" w14:textId="1DB0148D" w:rsidR="00297647" w:rsidDel="00931A7B" w:rsidRDefault="00297647">
          <w:pPr>
            <w:pStyle w:val="TDC3"/>
            <w:rPr>
              <w:del w:id="1039" w:author="Martinez De Hurtado Yela Fermin" w:date="2025-01-03T11:11:00Z" w16du:dateUtc="2025-01-03T10:11:00Z"/>
              <w:rFonts w:cstheme="minorBidi"/>
              <w:bCs w:val="0"/>
              <w:color w:val="auto"/>
              <w:kern w:val="2"/>
              <w:sz w:val="24"/>
              <w:szCs w:val="24"/>
              <w:lang w:val="es-ES" w:eastAsia="es-ES"/>
              <w14:ligatures w14:val="standardContextual"/>
            </w:rPr>
          </w:pPr>
          <w:del w:id="1040" w:author="Martinez De Hurtado Yela Fermin" w:date="2025-01-03T11:11:00Z" w16du:dateUtc="2025-01-03T10:11:00Z">
            <w:r w:rsidRPr="00931A7B" w:rsidDel="00931A7B">
              <w:rPr>
                <w:rStyle w:val="Hipervnculo"/>
                <w:lang w:val="en-GB"/>
              </w:rPr>
              <w:delText>A.7.14.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Sustainable Feed Production</w:delText>
            </w:r>
            <w:r w:rsidDel="00931A7B">
              <w:rPr>
                <w:webHidden/>
              </w:rPr>
              <w:tab/>
              <w:delText>175</w:delText>
            </w:r>
          </w:del>
        </w:p>
        <w:p w14:paraId="116E0683" w14:textId="43476534" w:rsidR="00297647" w:rsidDel="00931A7B" w:rsidRDefault="00297647">
          <w:pPr>
            <w:pStyle w:val="TDC3"/>
            <w:rPr>
              <w:del w:id="1041" w:author="Martinez De Hurtado Yela Fermin" w:date="2025-01-03T11:11:00Z" w16du:dateUtc="2025-01-03T10:11:00Z"/>
              <w:rFonts w:cstheme="minorBidi"/>
              <w:bCs w:val="0"/>
              <w:color w:val="auto"/>
              <w:kern w:val="2"/>
              <w:sz w:val="24"/>
              <w:szCs w:val="24"/>
              <w:lang w:val="es-ES" w:eastAsia="es-ES"/>
              <w14:ligatures w14:val="standardContextual"/>
            </w:rPr>
          </w:pPr>
          <w:del w:id="1042" w:author="Martinez De Hurtado Yela Fermin" w:date="2025-01-03T11:11:00Z" w16du:dateUtc="2025-01-03T10:11:00Z">
            <w:r w:rsidRPr="00931A7B" w:rsidDel="00931A7B">
              <w:rPr>
                <w:rStyle w:val="Hipervnculo"/>
                <w:lang w:val="en-GB"/>
              </w:rPr>
              <w:delText>A.7.15.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Livestock Management</w:delText>
            </w:r>
            <w:r w:rsidDel="00931A7B">
              <w:rPr>
                <w:webHidden/>
              </w:rPr>
              <w:tab/>
              <w:delText>176</w:delText>
            </w:r>
          </w:del>
        </w:p>
        <w:p w14:paraId="44FC8F47" w14:textId="25E17B6A" w:rsidR="00297647" w:rsidDel="00931A7B" w:rsidRDefault="00297647">
          <w:pPr>
            <w:pStyle w:val="TDC3"/>
            <w:rPr>
              <w:del w:id="1043" w:author="Martinez De Hurtado Yela Fermin" w:date="2025-01-03T11:11:00Z" w16du:dateUtc="2025-01-03T10:11:00Z"/>
              <w:rFonts w:cstheme="minorBidi"/>
              <w:bCs w:val="0"/>
              <w:color w:val="auto"/>
              <w:kern w:val="2"/>
              <w:sz w:val="24"/>
              <w:szCs w:val="24"/>
              <w:lang w:val="es-ES" w:eastAsia="es-ES"/>
              <w14:ligatures w14:val="standardContextual"/>
            </w:rPr>
          </w:pPr>
          <w:del w:id="1044" w:author="Martinez De Hurtado Yela Fermin" w:date="2025-01-03T11:11:00Z" w16du:dateUtc="2025-01-03T10:11:00Z">
            <w:r w:rsidRPr="00931A7B" w:rsidDel="00931A7B">
              <w:rPr>
                <w:rStyle w:val="Hipervnculo"/>
                <w:lang w:val="en-GB"/>
              </w:rPr>
              <w:delText>A.7.16.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Sustainable Aquaculture and Fishing</w:delText>
            </w:r>
            <w:r w:rsidDel="00931A7B">
              <w:rPr>
                <w:webHidden/>
              </w:rPr>
              <w:tab/>
              <w:delText>177</w:delText>
            </w:r>
          </w:del>
        </w:p>
        <w:p w14:paraId="28117FC5" w14:textId="144C68C3" w:rsidR="00297647" w:rsidDel="00931A7B" w:rsidRDefault="00297647">
          <w:pPr>
            <w:pStyle w:val="TDC3"/>
            <w:rPr>
              <w:del w:id="1045" w:author="Martinez De Hurtado Yela Fermin" w:date="2025-01-03T11:11:00Z" w16du:dateUtc="2025-01-03T10:11:00Z"/>
              <w:rFonts w:cstheme="minorBidi"/>
              <w:bCs w:val="0"/>
              <w:color w:val="auto"/>
              <w:kern w:val="2"/>
              <w:sz w:val="24"/>
              <w:szCs w:val="24"/>
              <w:lang w:val="es-ES" w:eastAsia="es-ES"/>
              <w14:ligatures w14:val="standardContextual"/>
            </w:rPr>
          </w:pPr>
          <w:del w:id="1046" w:author="Martinez De Hurtado Yela Fermin" w:date="2025-01-03T11:11:00Z" w16du:dateUtc="2025-01-03T10:11:00Z">
            <w:r w:rsidRPr="00931A7B" w:rsidDel="00931A7B">
              <w:rPr>
                <w:rStyle w:val="Hipervnculo"/>
                <w:lang w:val="en-GB"/>
              </w:rPr>
              <w:delText>A.7.17.</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Carbon Sequestration Activities</w:delText>
            </w:r>
            <w:r w:rsidDel="00931A7B">
              <w:rPr>
                <w:webHidden/>
              </w:rPr>
              <w:tab/>
              <w:delText>177</w:delText>
            </w:r>
          </w:del>
        </w:p>
        <w:p w14:paraId="425F6E66" w14:textId="7F221004" w:rsidR="00297647" w:rsidDel="00931A7B" w:rsidRDefault="00297647">
          <w:pPr>
            <w:pStyle w:val="TDC3"/>
            <w:rPr>
              <w:del w:id="1047" w:author="Martinez De Hurtado Yela Fermin" w:date="2025-01-03T11:11:00Z" w16du:dateUtc="2025-01-03T10:11:00Z"/>
              <w:rFonts w:cstheme="minorBidi"/>
              <w:bCs w:val="0"/>
              <w:color w:val="auto"/>
              <w:kern w:val="2"/>
              <w:sz w:val="24"/>
              <w:szCs w:val="24"/>
              <w:lang w:val="es-ES" w:eastAsia="es-ES"/>
              <w14:ligatures w14:val="standardContextual"/>
            </w:rPr>
          </w:pPr>
          <w:del w:id="1048" w:author="Martinez De Hurtado Yela Fermin" w:date="2025-01-03T11:11:00Z" w16du:dateUtc="2025-01-03T10:11:00Z">
            <w:r w:rsidRPr="00931A7B" w:rsidDel="00931A7B">
              <w:rPr>
                <w:rStyle w:val="Hipervnculo"/>
                <w:lang w:val="en-GB"/>
              </w:rPr>
              <w:delText>A.7.18.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Sustainable Agricultural Production</w:delText>
            </w:r>
            <w:r w:rsidDel="00931A7B">
              <w:rPr>
                <w:webHidden/>
              </w:rPr>
              <w:tab/>
              <w:delText>178</w:delText>
            </w:r>
          </w:del>
        </w:p>
        <w:p w14:paraId="621B23FB" w14:textId="3C8192C9" w:rsidR="00297647" w:rsidDel="00931A7B" w:rsidRDefault="00297647">
          <w:pPr>
            <w:pStyle w:val="TDC3"/>
            <w:rPr>
              <w:del w:id="1049" w:author="Martinez De Hurtado Yela Fermin" w:date="2025-01-03T11:11:00Z" w16du:dateUtc="2025-01-03T10:11:00Z"/>
              <w:rFonts w:cstheme="minorBidi"/>
              <w:bCs w:val="0"/>
              <w:color w:val="auto"/>
              <w:kern w:val="2"/>
              <w:sz w:val="24"/>
              <w:szCs w:val="24"/>
              <w:lang w:val="es-ES" w:eastAsia="es-ES"/>
              <w14:ligatures w14:val="standardContextual"/>
            </w:rPr>
          </w:pPr>
          <w:del w:id="1050" w:author="Martinez De Hurtado Yela Fermin" w:date="2025-01-03T11:11:00Z" w16du:dateUtc="2025-01-03T10:11:00Z">
            <w:r w:rsidRPr="00931A7B" w:rsidDel="00931A7B">
              <w:rPr>
                <w:rStyle w:val="Hipervnculo"/>
                <w:lang w:val="en-GB"/>
              </w:rPr>
              <w:delText>A.7.19.</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Organic Farming</w:delText>
            </w:r>
            <w:r w:rsidDel="00931A7B">
              <w:rPr>
                <w:webHidden/>
              </w:rPr>
              <w:tab/>
              <w:delText>180</w:delText>
            </w:r>
          </w:del>
        </w:p>
        <w:p w14:paraId="464047B9" w14:textId="29B04F4A" w:rsidR="00297647" w:rsidDel="00931A7B" w:rsidRDefault="00297647">
          <w:pPr>
            <w:pStyle w:val="TDC3"/>
            <w:rPr>
              <w:del w:id="1051" w:author="Martinez De Hurtado Yela Fermin" w:date="2025-01-03T11:11:00Z" w16du:dateUtc="2025-01-03T10:11:00Z"/>
              <w:rFonts w:cstheme="minorBidi"/>
              <w:bCs w:val="0"/>
              <w:color w:val="auto"/>
              <w:kern w:val="2"/>
              <w:sz w:val="24"/>
              <w:szCs w:val="24"/>
              <w:lang w:val="es-ES" w:eastAsia="es-ES"/>
              <w14:ligatures w14:val="standardContextual"/>
            </w:rPr>
          </w:pPr>
          <w:del w:id="1052" w:author="Martinez De Hurtado Yela Fermin" w:date="2025-01-03T11:11:00Z" w16du:dateUtc="2025-01-03T10:11:00Z">
            <w:r w:rsidRPr="00931A7B" w:rsidDel="00931A7B">
              <w:rPr>
                <w:rStyle w:val="Hipervnculo"/>
                <w:lang w:val="en-GB"/>
              </w:rPr>
              <w:delText>A.7.20.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Sustainable Land Purchase and Transformation</w:delText>
            </w:r>
            <w:r w:rsidDel="00931A7B">
              <w:rPr>
                <w:webHidden/>
              </w:rPr>
              <w:tab/>
              <w:delText>181</w:delText>
            </w:r>
          </w:del>
        </w:p>
        <w:p w14:paraId="2B0C617F" w14:textId="003ED695" w:rsidR="00297647" w:rsidDel="00931A7B" w:rsidRDefault="00297647">
          <w:pPr>
            <w:pStyle w:val="TDC3"/>
            <w:rPr>
              <w:del w:id="1053" w:author="Martinez De Hurtado Yela Fermin" w:date="2025-01-03T11:11:00Z" w16du:dateUtc="2025-01-03T10:11:00Z"/>
              <w:rFonts w:cstheme="minorBidi"/>
              <w:bCs w:val="0"/>
              <w:color w:val="auto"/>
              <w:kern w:val="2"/>
              <w:sz w:val="24"/>
              <w:szCs w:val="24"/>
              <w:lang w:val="es-ES" w:eastAsia="es-ES"/>
              <w14:ligatures w14:val="standardContextual"/>
            </w:rPr>
          </w:pPr>
          <w:del w:id="1054" w:author="Martinez De Hurtado Yela Fermin" w:date="2025-01-03T11:11:00Z" w16du:dateUtc="2025-01-03T10:11:00Z">
            <w:r w:rsidRPr="00931A7B" w:rsidDel="00931A7B">
              <w:rPr>
                <w:rStyle w:val="Hipervnculo"/>
              </w:rPr>
              <w:delText>A.7.21.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w:delText>
            </w:r>
            <w:r w:rsidDel="00931A7B">
              <w:rPr>
                <w:webHidden/>
              </w:rPr>
              <w:tab/>
              <w:delText>181</w:delText>
            </w:r>
          </w:del>
        </w:p>
        <w:p w14:paraId="1504FE16" w14:textId="0868F9CF" w:rsidR="00297647" w:rsidDel="00931A7B" w:rsidRDefault="00297647">
          <w:pPr>
            <w:pStyle w:val="TDC2"/>
            <w:rPr>
              <w:del w:id="1055" w:author="Martinez De Hurtado Yela Fermin" w:date="2025-01-03T11:11:00Z" w16du:dateUtc="2025-01-03T10:11:00Z"/>
              <w:rFonts w:cstheme="minorBidi"/>
              <w:bCs w:val="0"/>
              <w:color w:val="auto"/>
              <w:kern w:val="2"/>
              <w:sz w:val="24"/>
              <w:szCs w:val="24"/>
              <w:lang w:val="es-ES" w:eastAsia="es-ES"/>
              <w14:ligatures w14:val="standardContextual"/>
            </w:rPr>
          </w:pPr>
          <w:del w:id="1056" w:author="Martinez De Hurtado Yela Fermin" w:date="2025-01-03T11:11:00Z" w16du:dateUtc="2025-01-03T10:11:00Z">
            <w:r w:rsidRPr="00931A7B" w:rsidDel="00931A7B">
              <w:rPr>
                <w:rStyle w:val="Hipervnculo"/>
              </w:rPr>
              <w:delText>A.8.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Manufacturing</w:delText>
            </w:r>
            <w:r w:rsidDel="00931A7B">
              <w:rPr>
                <w:webHidden/>
              </w:rPr>
              <w:tab/>
              <w:delText>184</w:delText>
            </w:r>
          </w:del>
        </w:p>
        <w:p w14:paraId="7B944743" w14:textId="266A721B" w:rsidR="00297647" w:rsidDel="00931A7B" w:rsidRDefault="00297647">
          <w:pPr>
            <w:pStyle w:val="TDC3"/>
            <w:rPr>
              <w:del w:id="1057" w:author="Martinez De Hurtado Yela Fermin" w:date="2025-01-03T11:11:00Z" w16du:dateUtc="2025-01-03T10:11:00Z"/>
              <w:rFonts w:cstheme="minorBidi"/>
              <w:bCs w:val="0"/>
              <w:color w:val="auto"/>
              <w:kern w:val="2"/>
              <w:sz w:val="24"/>
              <w:szCs w:val="24"/>
              <w:lang w:val="es-ES" w:eastAsia="es-ES"/>
              <w14:ligatures w14:val="standardContextual"/>
            </w:rPr>
          </w:pPr>
          <w:del w:id="1058" w:author="Martinez De Hurtado Yela Fermin" w:date="2025-01-03T11:11:00Z" w16du:dateUtc="2025-01-03T10:11:00Z">
            <w:r w:rsidRPr="00931A7B" w:rsidDel="00931A7B">
              <w:rPr>
                <w:rStyle w:val="Hipervnculo"/>
                <w:lang w:eastAsia="en-GB"/>
              </w:rPr>
              <w:delText>A.8.1.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w:delText>
            </w:r>
            <w:r w:rsidRPr="00931A7B" w:rsidDel="00931A7B">
              <w:rPr>
                <w:rStyle w:val="Hipervnculo"/>
                <w:lang w:eastAsia="en-GB"/>
              </w:rPr>
              <w:delText xml:space="preserve"> of renewable energy technologies</w:delText>
            </w:r>
            <w:r w:rsidDel="00931A7B">
              <w:rPr>
                <w:webHidden/>
              </w:rPr>
              <w:tab/>
              <w:delText>188</w:delText>
            </w:r>
          </w:del>
        </w:p>
        <w:p w14:paraId="027EDB2A" w14:textId="000C3C2C" w:rsidR="00297647" w:rsidDel="00931A7B" w:rsidRDefault="00297647">
          <w:pPr>
            <w:pStyle w:val="TDC3"/>
            <w:rPr>
              <w:del w:id="1059" w:author="Martinez De Hurtado Yela Fermin" w:date="2025-01-03T11:11:00Z" w16du:dateUtc="2025-01-03T10:11:00Z"/>
              <w:rFonts w:cstheme="minorBidi"/>
              <w:bCs w:val="0"/>
              <w:color w:val="auto"/>
              <w:kern w:val="2"/>
              <w:sz w:val="24"/>
              <w:szCs w:val="24"/>
              <w:lang w:val="es-ES" w:eastAsia="es-ES"/>
              <w14:ligatures w14:val="standardContextual"/>
            </w:rPr>
          </w:pPr>
          <w:del w:id="1060" w:author="Martinez De Hurtado Yela Fermin" w:date="2025-01-03T11:11:00Z" w16du:dateUtc="2025-01-03T10:11:00Z">
            <w:r w:rsidRPr="00931A7B" w:rsidDel="00931A7B">
              <w:rPr>
                <w:rStyle w:val="Hipervnculo"/>
                <w:lang w:eastAsia="en-GB"/>
              </w:rPr>
              <w:delText>A.8.2.</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w:delText>
            </w:r>
            <w:r w:rsidRPr="00931A7B" w:rsidDel="00931A7B">
              <w:rPr>
                <w:rStyle w:val="Hipervnculo"/>
                <w:lang w:eastAsia="en-GB"/>
              </w:rPr>
              <w:delText xml:space="preserve"> of equipment for the production and use of hydrogen</w:delText>
            </w:r>
            <w:r w:rsidDel="00931A7B">
              <w:rPr>
                <w:webHidden/>
              </w:rPr>
              <w:tab/>
              <w:delText>188</w:delText>
            </w:r>
          </w:del>
        </w:p>
        <w:p w14:paraId="57AA9D9E" w14:textId="60CE1E1A" w:rsidR="00297647" w:rsidDel="00931A7B" w:rsidRDefault="00297647">
          <w:pPr>
            <w:pStyle w:val="TDC3"/>
            <w:rPr>
              <w:del w:id="1061" w:author="Martinez De Hurtado Yela Fermin" w:date="2025-01-03T11:11:00Z" w16du:dateUtc="2025-01-03T10:11:00Z"/>
              <w:rFonts w:cstheme="minorBidi"/>
              <w:bCs w:val="0"/>
              <w:color w:val="auto"/>
              <w:kern w:val="2"/>
              <w:sz w:val="24"/>
              <w:szCs w:val="24"/>
              <w:lang w:val="es-ES" w:eastAsia="es-ES"/>
              <w14:ligatures w14:val="standardContextual"/>
            </w:rPr>
          </w:pPr>
          <w:del w:id="1062" w:author="Martinez De Hurtado Yela Fermin" w:date="2025-01-03T11:11:00Z" w16du:dateUtc="2025-01-03T10:11:00Z">
            <w:r w:rsidRPr="00931A7B" w:rsidDel="00931A7B">
              <w:rPr>
                <w:rStyle w:val="Hipervnculo"/>
              </w:rPr>
              <w:delText>A.8.3.</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 of hydrogen</w:delText>
            </w:r>
            <w:r w:rsidDel="00931A7B">
              <w:rPr>
                <w:webHidden/>
              </w:rPr>
              <w:tab/>
              <w:delText>189</w:delText>
            </w:r>
          </w:del>
        </w:p>
        <w:p w14:paraId="476D9B8E" w14:textId="5286ABC8" w:rsidR="00297647" w:rsidDel="00931A7B" w:rsidRDefault="00297647">
          <w:pPr>
            <w:pStyle w:val="TDC3"/>
            <w:rPr>
              <w:del w:id="1063" w:author="Martinez De Hurtado Yela Fermin" w:date="2025-01-03T11:11:00Z" w16du:dateUtc="2025-01-03T10:11:00Z"/>
              <w:rFonts w:cstheme="minorBidi"/>
              <w:bCs w:val="0"/>
              <w:color w:val="auto"/>
              <w:kern w:val="2"/>
              <w:sz w:val="24"/>
              <w:szCs w:val="24"/>
              <w:lang w:val="es-ES" w:eastAsia="es-ES"/>
              <w14:ligatures w14:val="standardContextual"/>
            </w:rPr>
          </w:pPr>
          <w:del w:id="1064" w:author="Martinez De Hurtado Yela Fermin" w:date="2025-01-03T11:11:00Z" w16du:dateUtc="2025-01-03T10:11:00Z">
            <w:r w:rsidRPr="00931A7B" w:rsidDel="00931A7B">
              <w:rPr>
                <w:rStyle w:val="Hipervnculo"/>
                <w:lang w:eastAsia="en-GB"/>
              </w:rPr>
              <w:delText>A.8.4.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w:delText>
            </w:r>
            <w:r w:rsidRPr="00931A7B" w:rsidDel="00931A7B">
              <w:rPr>
                <w:rStyle w:val="Hipervnculo"/>
                <w:lang w:eastAsia="en-GB"/>
              </w:rPr>
              <w:delText xml:space="preserve"> of low carbon technologies for transport</w:delText>
            </w:r>
            <w:r w:rsidDel="00931A7B">
              <w:rPr>
                <w:webHidden/>
              </w:rPr>
              <w:tab/>
              <w:delText>189</w:delText>
            </w:r>
          </w:del>
        </w:p>
        <w:p w14:paraId="52F5694E" w14:textId="67B0313E" w:rsidR="00297647" w:rsidDel="00931A7B" w:rsidRDefault="00297647">
          <w:pPr>
            <w:pStyle w:val="TDC3"/>
            <w:rPr>
              <w:del w:id="1065" w:author="Martinez De Hurtado Yela Fermin" w:date="2025-01-03T11:11:00Z" w16du:dateUtc="2025-01-03T10:11:00Z"/>
              <w:rFonts w:cstheme="minorBidi"/>
              <w:bCs w:val="0"/>
              <w:color w:val="auto"/>
              <w:kern w:val="2"/>
              <w:sz w:val="24"/>
              <w:szCs w:val="24"/>
              <w:lang w:val="es-ES" w:eastAsia="es-ES"/>
              <w14:ligatures w14:val="standardContextual"/>
            </w:rPr>
          </w:pPr>
          <w:del w:id="1066" w:author="Martinez De Hurtado Yela Fermin" w:date="2025-01-03T11:11:00Z" w16du:dateUtc="2025-01-03T10:11:00Z">
            <w:r w:rsidRPr="00931A7B" w:rsidDel="00931A7B">
              <w:rPr>
                <w:rStyle w:val="Hipervnculo"/>
                <w:lang w:eastAsia="en-GB"/>
              </w:rPr>
              <w:delText>A.8.5.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batteries</w:delText>
            </w:r>
            <w:r w:rsidDel="00931A7B">
              <w:rPr>
                <w:webHidden/>
              </w:rPr>
              <w:tab/>
              <w:delText>190</w:delText>
            </w:r>
          </w:del>
        </w:p>
        <w:p w14:paraId="2BD5C38F" w14:textId="410A6065" w:rsidR="00297647" w:rsidDel="00931A7B" w:rsidRDefault="00297647">
          <w:pPr>
            <w:pStyle w:val="TDC3"/>
            <w:rPr>
              <w:del w:id="1067" w:author="Martinez De Hurtado Yela Fermin" w:date="2025-01-03T11:11:00Z" w16du:dateUtc="2025-01-03T10:11:00Z"/>
              <w:rFonts w:cstheme="minorBidi"/>
              <w:bCs w:val="0"/>
              <w:color w:val="auto"/>
              <w:kern w:val="2"/>
              <w:sz w:val="24"/>
              <w:szCs w:val="24"/>
              <w:lang w:val="es-ES" w:eastAsia="es-ES"/>
              <w14:ligatures w14:val="standardContextual"/>
            </w:rPr>
          </w:pPr>
          <w:del w:id="1068" w:author="Martinez De Hurtado Yela Fermin" w:date="2025-01-03T11:11:00Z" w16du:dateUtc="2025-01-03T10:11:00Z">
            <w:r w:rsidRPr="00931A7B" w:rsidDel="00931A7B">
              <w:rPr>
                <w:rStyle w:val="Hipervnculo"/>
                <w:lang w:eastAsia="en-GB"/>
              </w:rPr>
              <w:delText>A.8.6.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energy efficiency equipment for buildings</w:delText>
            </w:r>
            <w:r w:rsidDel="00931A7B">
              <w:rPr>
                <w:webHidden/>
              </w:rPr>
              <w:tab/>
              <w:delText>191</w:delText>
            </w:r>
          </w:del>
        </w:p>
        <w:p w14:paraId="42BBFFD8" w14:textId="26917655" w:rsidR="00297647" w:rsidDel="00931A7B" w:rsidRDefault="00297647">
          <w:pPr>
            <w:pStyle w:val="TDC3"/>
            <w:rPr>
              <w:del w:id="1069" w:author="Martinez De Hurtado Yela Fermin" w:date="2025-01-03T11:11:00Z" w16du:dateUtc="2025-01-03T10:11:00Z"/>
              <w:rFonts w:cstheme="minorBidi"/>
              <w:bCs w:val="0"/>
              <w:color w:val="auto"/>
              <w:kern w:val="2"/>
              <w:sz w:val="24"/>
              <w:szCs w:val="24"/>
              <w:lang w:val="es-ES" w:eastAsia="es-ES"/>
              <w14:ligatures w14:val="standardContextual"/>
            </w:rPr>
          </w:pPr>
          <w:del w:id="1070" w:author="Martinez De Hurtado Yela Fermin" w:date="2025-01-03T11:11:00Z" w16du:dateUtc="2025-01-03T10:11:00Z">
            <w:r w:rsidRPr="00931A7B" w:rsidDel="00931A7B">
              <w:rPr>
                <w:rStyle w:val="Hipervnculo"/>
                <w:lang w:eastAsia="en-GB"/>
              </w:rPr>
              <w:delText>A.8.7.</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other low carbon technologies</w:delText>
            </w:r>
            <w:r w:rsidDel="00931A7B">
              <w:rPr>
                <w:webHidden/>
              </w:rPr>
              <w:tab/>
              <w:delText>192</w:delText>
            </w:r>
          </w:del>
        </w:p>
        <w:p w14:paraId="4152D277" w14:textId="6EF2FAEB" w:rsidR="00297647" w:rsidDel="00931A7B" w:rsidRDefault="00297647">
          <w:pPr>
            <w:pStyle w:val="TDC3"/>
            <w:rPr>
              <w:del w:id="1071" w:author="Martinez De Hurtado Yela Fermin" w:date="2025-01-03T11:11:00Z" w16du:dateUtc="2025-01-03T10:11:00Z"/>
              <w:rFonts w:cstheme="minorBidi"/>
              <w:bCs w:val="0"/>
              <w:color w:val="auto"/>
              <w:kern w:val="2"/>
              <w:sz w:val="24"/>
              <w:szCs w:val="24"/>
              <w:lang w:val="es-ES" w:eastAsia="es-ES"/>
              <w14:ligatures w14:val="standardContextual"/>
            </w:rPr>
          </w:pPr>
          <w:del w:id="1072" w:author="Martinez De Hurtado Yela Fermin" w:date="2025-01-03T11:11:00Z" w16du:dateUtc="2025-01-03T10:11:00Z">
            <w:r w:rsidRPr="00931A7B" w:rsidDel="00931A7B">
              <w:rPr>
                <w:rStyle w:val="Hipervnculo"/>
                <w:lang w:eastAsia="en-GB"/>
              </w:rPr>
              <w:delText>A.8.8.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cement</w:delText>
            </w:r>
            <w:r w:rsidDel="00931A7B">
              <w:rPr>
                <w:webHidden/>
              </w:rPr>
              <w:tab/>
              <w:delText>192</w:delText>
            </w:r>
          </w:del>
        </w:p>
        <w:p w14:paraId="216106A2" w14:textId="310BAF24" w:rsidR="00297647" w:rsidDel="00931A7B" w:rsidRDefault="00297647">
          <w:pPr>
            <w:pStyle w:val="TDC3"/>
            <w:rPr>
              <w:del w:id="1073" w:author="Martinez De Hurtado Yela Fermin" w:date="2025-01-03T11:11:00Z" w16du:dateUtc="2025-01-03T10:11:00Z"/>
              <w:rFonts w:cstheme="minorBidi"/>
              <w:bCs w:val="0"/>
              <w:color w:val="auto"/>
              <w:kern w:val="2"/>
              <w:sz w:val="24"/>
              <w:szCs w:val="24"/>
              <w:lang w:val="es-ES" w:eastAsia="es-ES"/>
              <w14:ligatures w14:val="standardContextual"/>
            </w:rPr>
          </w:pPr>
          <w:del w:id="1074" w:author="Martinez De Hurtado Yela Fermin" w:date="2025-01-03T11:11:00Z" w16du:dateUtc="2025-01-03T10:11:00Z">
            <w:r w:rsidRPr="00931A7B" w:rsidDel="00931A7B">
              <w:rPr>
                <w:rStyle w:val="Hipervnculo"/>
                <w:lang w:eastAsia="en-GB"/>
              </w:rPr>
              <w:delText>A.8.9.</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aluminium</w:delText>
            </w:r>
            <w:r w:rsidDel="00931A7B">
              <w:rPr>
                <w:webHidden/>
              </w:rPr>
              <w:tab/>
              <w:delText>193</w:delText>
            </w:r>
          </w:del>
        </w:p>
        <w:p w14:paraId="224841CE" w14:textId="6FCE603B" w:rsidR="00297647" w:rsidDel="00931A7B" w:rsidRDefault="00297647">
          <w:pPr>
            <w:pStyle w:val="TDC3"/>
            <w:rPr>
              <w:del w:id="1075" w:author="Martinez De Hurtado Yela Fermin" w:date="2025-01-03T11:11:00Z" w16du:dateUtc="2025-01-03T10:11:00Z"/>
              <w:rFonts w:cstheme="minorBidi"/>
              <w:bCs w:val="0"/>
              <w:color w:val="auto"/>
              <w:kern w:val="2"/>
              <w:sz w:val="24"/>
              <w:szCs w:val="24"/>
              <w:lang w:val="es-ES" w:eastAsia="es-ES"/>
              <w14:ligatures w14:val="standardContextual"/>
            </w:rPr>
          </w:pPr>
          <w:del w:id="1076" w:author="Martinez De Hurtado Yela Fermin" w:date="2025-01-03T11:11:00Z" w16du:dateUtc="2025-01-03T10:11:00Z">
            <w:r w:rsidRPr="00931A7B" w:rsidDel="00931A7B">
              <w:rPr>
                <w:rStyle w:val="Hipervnculo"/>
                <w:lang w:eastAsia="en-GB"/>
              </w:rPr>
              <w:delText>A.8.10.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iron and steel</w:delText>
            </w:r>
            <w:r w:rsidDel="00931A7B">
              <w:rPr>
                <w:webHidden/>
              </w:rPr>
              <w:tab/>
              <w:delText>194</w:delText>
            </w:r>
          </w:del>
        </w:p>
        <w:p w14:paraId="49114437" w14:textId="7F29B810" w:rsidR="00297647" w:rsidDel="00931A7B" w:rsidRDefault="00297647">
          <w:pPr>
            <w:pStyle w:val="TDC3"/>
            <w:rPr>
              <w:del w:id="1077" w:author="Martinez De Hurtado Yela Fermin" w:date="2025-01-03T11:11:00Z" w16du:dateUtc="2025-01-03T10:11:00Z"/>
              <w:rFonts w:cstheme="minorBidi"/>
              <w:bCs w:val="0"/>
              <w:color w:val="auto"/>
              <w:kern w:val="2"/>
              <w:sz w:val="24"/>
              <w:szCs w:val="24"/>
              <w:lang w:val="es-ES" w:eastAsia="es-ES"/>
              <w14:ligatures w14:val="standardContextual"/>
            </w:rPr>
          </w:pPr>
          <w:del w:id="1078" w:author="Martinez De Hurtado Yela Fermin" w:date="2025-01-03T11:11:00Z" w16du:dateUtc="2025-01-03T10:11:00Z">
            <w:r w:rsidRPr="00931A7B" w:rsidDel="00931A7B">
              <w:rPr>
                <w:rStyle w:val="Hipervnculo"/>
                <w:lang w:eastAsia="en-GB"/>
              </w:rPr>
              <w:delText>A.8.11.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carbon black</w:delText>
            </w:r>
            <w:r w:rsidDel="00931A7B">
              <w:rPr>
                <w:webHidden/>
              </w:rPr>
              <w:tab/>
              <w:delText>195</w:delText>
            </w:r>
          </w:del>
        </w:p>
        <w:p w14:paraId="3672DDA7" w14:textId="1492B436" w:rsidR="00297647" w:rsidDel="00931A7B" w:rsidRDefault="00297647">
          <w:pPr>
            <w:pStyle w:val="TDC3"/>
            <w:rPr>
              <w:del w:id="1079" w:author="Martinez De Hurtado Yela Fermin" w:date="2025-01-03T11:11:00Z" w16du:dateUtc="2025-01-03T10:11:00Z"/>
              <w:rFonts w:cstheme="minorBidi"/>
              <w:bCs w:val="0"/>
              <w:color w:val="auto"/>
              <w:kern w:val="2"/>
              <w:sz w:val="24"/>
              <w:szCs w:val="24"/>
              <w:lang w:val="es-ES" w:eastAsia="es-ES"/>
              <w14:ligatures w14:val="standardContextual"/>
            </w:rPr>
          </w:pPr>
          <w:del w:id="1080" w:author="Martinez De Hurtado Yela Fermin" w:date="2025-01-03T11:11:00Z" w16du:dateUtc="2025-01-03T10:11:00Z">
            <w:r w:rsidRPr="00931A7B" w:rsidDel="00931A7B">
              <w:rPr>
                <w:rStyle w:val="Hipervnculo"/>
                <w:lang w:eastAsia="en-GB"/>
              </w:rPr>
              <w:delText>A.8.12.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soda ash</w:delText>
            </w:r>
            <w:r w:rsidDel="00931A7B">
              <w:rPr>
                <w:webHidden/>
              </w:rPr>
              <w:tab/>
              <w:delText>195</w:delText>
            </w:r>
          </w:del>
        </w:p>
        <w:p w14:paraId="6FAE2A2E" w14:textId="3C4DC7FC" w:rsidR="00297647" w:rsidDel="00931A7B" w:rsidRDefault="00297647">
          <w:pPr>
            <w:pStyle w:val="TDC3"/>
            <w:rPr>
              <w:del w:id="1081" w:author="Martinez De Hurtado Yela Fermin" w:date="2025-01-03T11:11:00Z" w16du:dateUtc="2025-01-03T10:11:00Z"/>
              <w:rFonts w:cstheme="minorBidi"/>
              <w:bCs w:val="0"/>
              <w:color w:val="auto"/>
              <w:kern w:val="2"/>
              <w:sz w:val="24"/>
              <w:szCs w:val="24"/>
              <w:lang w:val="es-ES" w:eastAsia="es-ES"/>
              <w14:ligatures w14:val="standardContextual"/>
            </w:rPr>
          </w:pPr>
          <w:del w:id="1082" w:author="Martinez De Hurtado Yela Fermin" w:date="2025-01-03T11:11:00Z" w16du:dateUtc="2025-01-03T10:11:00Z">
            <w:r w:rsidRPr="00931A7B" w:rsidDel="00931A7B">
              <w:rPr>
                <w:rStyle w:val="Hipervnculo"/>
                <w:lang w:eastAsia="en-GB"/>
              </w:rPr>
              <w:delText>A.8.13.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organic basic materials</w:delText>
            </w:r>
            <w:r w:rsidDel="00931A7B">
              <w:rPr>
                <w:webHidden/>
              </w:rPr>
              <w:tab/>
              <w:delText>196</w:delText>
            </w:r>
          </w:del>
        </w:p>
        <w:p w14:paraId="079510BD" w14:textId="68C1B683" w:rsidR="00297647" w:rsidDel="00931A7B" w:rsidRDefault="00297647">
          <w:pPr>
            <w:pStyle w:val="TDC3"/>
            <w:rPr>
              <w:del w:id="1083" w:author="Martinez De Hurtado Yela Fermin" w:date="2025-01-03T11:11:00Z" w16du:dateUtc="2025-01-03T10:11:00Z"/>
              <w:rFonts w:cstheme="minorBidi"/>
              <w:bCs w:val="0"/>
              <w:color w:val="auto"/>
              <w:kern w:val="2"/>
              <w:sz w:val="24"/>
              <w:szCs w:val="24"/>
              <w:lang w:val="es-ES" w:eastAsia="es-ES"/>
              <w14:ligatures w14:val="standardContextual"/>
            </w:rPr>
          </w:pPr>
          <w:del w:id="1084" w:author="Martinez De Hurtado Yela Fermin" w:date="2025-01-03T11:11:00Z" w16du:dateUtc="2025-01-03T10:11:00Z">
            <w:r w:rsidRPr="00931A7B" w:rsidDel="00931A7B">
              <w:rPr>
                <w:rStyle w:val="Hipervnculo"/>
                <w:lang w:eastAsia="en-GB"/>
              </w:rPr>
              <w:delText>A.8.14.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nitric acid</w:delText>
            </w:r>
            <w:r w:rsidDel="00931A7B">
              <w:rPr>
                <w:webHidden/>
              </w:rPr>
              <w:tab/>
              <w:delText>196</w:delText>
            </w:r>
          </w:del>
        </w:p>
        <w:p w14:paraId="7CAFD708" w14:textId="6AB05689" w:rsidR="00297647" w:rsidDel="00931A7B" w:rsidRDefault="00297647">
          <w:pPr>
            <w:pStyle w:val="TDC3"/>
            <w:rPr>
              <w:del w:id="1085" w:author="Martinez De Hurtado Yela Fermin" w:date="2025-01-03T11:11:00Z" w16du:dateUtc="2025-01-03T10:11:00Z"/>
              <w:rFonts w:cstheme="minorBidi"/>
              <w:bCs w:val="0"/>
              <w:color w:val="auto"/>
              <w:kern w:val="2"/>
              <w:sz w:val="24"/>
              <w:szCs w:val="24"/>
              <w:lang w:val="es-ES" w:eastAsia="es-ES"/>
              <w14:ligatures w14:val="standardContextual"/>
            </w:rPr>
          </w:pPr>
          <w:del w:id="1086" w:author="Martinez De Hurtado Yela Fermin" w:date="2025-01-03T11:11:00Z" w16du:dateUtc="2025-01-03T10:11:00Z">
            <w:r w:rsidRPr="00931A7B" w:rsidDel="00931A7B">
              <w:rPr>
                <w:rStyle w:val="Hipervnculo"/>
                <w:lang w:eastAsia="en-GB"/>
              </w:rPr>
              <w:delText>A.8.15.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chlorine</w:delText>
            </w:r>
            <w:r w:rsidDel="00931A7B">
              <w:rPr>
                <w:webHidden/>
              </w:rPr>
              <w:tab/>
              <w:delText>196</w:delText>
            </w:r>
          </w:del>
        </w:p>
        <w:p w14:paraId="00D94CD7" w14:textId="4E5FE06D" w:rsidR="00297647" w:rsidDel="00931A7B" w:rsidRDefault="00297647">
          <w:pPr>
            <w:pStyle w:val="TDC3"/>
            <w:rPr>
              <w:del w:id="1087" w:author="Martinez De Hurtado Yela Fermin" w:date="2025-01-03T11:11:00Z" w16du:dateUtc="2025-01-03T10:11:00Z"/>
              <w:rFonts w:cstheme="minorBidi"/>
              <w:bCs w:val="0"/>
              <w:color w:val="auto"/>
              <w:kern w:val="2"/>
              <w:sz w:val="24"/>
              <w:szCs w:val="24"/>
              <w:lang w:val="es-ES" w:eastAsia="es-ES"/>
              <w14:ligatures w14:val="standardContextual"/>
            </w:rPr>
          </w:pPr>
          <w:del w:id="1088" w:author="Martinez De Hurtado Yela Fermin" w:date="2025-01-03T11:11:00Z" w16du:dateUtc="2025-01-03T10:11:00Z">
            <w:r w:rsidRPr="00931A7B" w:rsidDel="00931A7B">
              <w:rPr>
                <w:rStyle w:val="Hipervnculo"/>
                <w:lang w:eastAsia="en-GB"/>
              </w:rPr>
              <w:delText>A.8.16.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anhydrous ammonia</w:delText>
            </w:r>
            <w:r w:rsidDel="00931A7B">
              <w:rPr>
                <w:webHidden/>
              </w:rPr>
              <w:tab/>
              <w:delText>197</w:delText>
            </w:r>
          </w:del>
        </w:p>
        <w:p w14:paraId="2B657C32" w14:textId="2C30DC2B" w:rsidR="00297647" w:rsidDel="00931A7B" w:rsidRDefault="00297647">
          <w:pPr>
            <w:pStyle w:val="TDC3"/>
            <w:rPr>
              <w:del w:id="1089" w:author="Martinez De Hurtado Yela Fermin" w:date="2025-01-03T11:11:00Z" w16du:dateUtc="2025-01-03T10:11:00Z"/>
              <w:rFonts w:cstheme="minorBidi"/>
              <w:bCs w:val="0"/>
              <w:color w:val="auto"/>
              <w:kern w:val="2"/>
              <w:sz w:val="24"/>
              <w:szCs w:val="24"/>
              <w:lang w:val="es-ES" w:eastAsia="es-ES"/>
              <w14:ligatures w14:val="standardContextual"/>
            </w:rPr>
          </w:pPr>
          <w:del w:id="1090" w:author="Martinez De Hurtado Yela Fermin" w:date="2025-01-03T11:11:00Z" w16du:dateUtc="2025-01-03T10:11:00Z">
            <w:r w:rsidRPr="00931A7B" w:rsidDel="00931A7B">
              <w:rPr>
                <w:rStyle w:val="Hipervnculo"/>
                <w:lang w:eastAsia="en-GB"/>
              </w:rPr>
              <w:delText>A.8.17.</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plastics in primary form</w:delText>
            </w:r>
            <w:r w:rsidDel="00931A7B">
              <w:rPr>
                <w:webHidden/>
              </w:rPr>
              <w:tab/>
              <w:delText>198</w:delText>
            </w:r>
          </w:del>
        </w:p>
        <w:p w14:paraId="6F5A4475" w14:textId="70E7400C" w:rsidR="00297647" w:rsidDel="00931A7B" w:rsidRDefault="00297647">
          <w:pPr>
            <w:pStyle w:val="TDC3"/>
            <w:rPr>
              <w:del w:id="1091" w:author="Martinez De Hurtado Yela Fermin" w:date="2025-01-03T11:11:00Z" w16du:dateUtc="2025-01-03T10:11:00Z"/>
              <w:rFonts w:cstheme="minorBidi"/>
              <w:bCs w:val="0"/>
              <w:color w:val="auto"/>
              <w:kern w:val="2"/>
              <w:sz w:val="24"/>
              <w:szCs w:val="24"/>
              <w:lang w:val="es-ES" w:eastAsia="es-ES"/>
              <w14:ligatures w14:val="standardContextual"/>
            </w:rPr>
          </w:pPr>
          <w:del w:id="1092" w:author="Martinez De Hurtado Yela Fermin" w:date="2025-01-03T11:11:00Z" w16du:dateUtc="2025-01-03T10:11:00Z">
            <w:r w:rsidRPr="00931A7B" w:rsidDel="00931A7B">
              <w:rPr>
                <w:rStyle w:val="Hipervnculo"/>
                <w:lang w:eastAsia="en-GB"/>
              </w:rPr>
              <w:delText>A.8.18.</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automotive and mobility components</w:delText>
            </w:r>
            <w:r w:rsidDel="00931A7B">
              <w:rPr>
                <w:webHidden/>
              </w:rPr>
              <w:tab/>
              <w:delText>199</w:delText>
            </w:r>
          </w:del>
        </w:p>
        <w:p w14:paraId="75012DFB" w14:textId="4244C406" w:rsidR="00297647" w:rsidDel="00931A7B" w:rsidRDefault="00297647">
          <w:pPr>
            <w:pStyle w:val="TDC3"/>
            <w:rPr>
              <w:del w:id="1093" w:author="Martinez De Hurtado Yela Fermin" w:date="2025-01-03T11:11:00Z" w16du:dateUtc="2025-01-03T10:11:00Z"/>
              <w:rFonts w:cstheme="minorBidi"/>
              <w:bCs w:val="0"/>
              <w:color w:val="auto"/>
              <w:kern w:val="2"/>
              <w:sz w:val="24"/>
              <w:szCs w:val="24"/>
              <w:lang w:val="es-ES" w:eastAsia="es-ES"/>
              <w14:ligatures w14:val="standardContextual"/>
            </w:rPr>
          </w:pPr>
          <w:del w:id="1094" w:author="Martinez De Hurtado Yela Fermin" w:date="2025-01-03T11:11:00Z" w16du:dateUtc="2025-01-03T10:11:00Z">
            <w:r w:rsidRPr="00931A7B" w:rsidDel="00931A7B">
              <w:rPr>
                <w:rStyle w:val="Hipervnculo"/>
                <w:lang w:eastAsia="en-GB"/>
              </w:rPr>
              <w:delText>A.8.19.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w:delText>
            </w:r>
            <w:r w:rsidRPr="00931A7B" w:rsidDel="00931A7B">
              <w:rPr>
                <w:rStyle w:val="Hipervnculo"/>
                <w:lang w:eastAsia="en-GB"/>
              </w:rPr>
              <w:delText xml:space="preserve"> of rail rolling stock constituents</w:delText>
            </w:r>
            <w:r w:rsidDel="00931A7B">
              <w:rPr>
                <w:webHidden/>
              </w:rPr>
              <w:tab/>
              <w:delText>200</w:delText>
            </w:r>
          </w:del>
        </w:p>
        <w:p w14:paraId="494DE6F3" w14:textId="09F313E6" w:rsidR="00297647" w:rsidDel="00931A7B" w:rsidRDefault="00297647">
          <w:pPr>
            <w:pStyle w:val="TDC3"/>
            <w:rPr>
              <w:del w:id="1095" w:author="Martinez De Hurtado Yela Fermin" w:date="2025-01-03T11:11:00Z" w16du:dateUtc="2025-01-03T10:11:00Z"/>
              <w:rFonts w:cstheme="minorBidi"/>
              <w:bCs w:val="0"/>
              <w:color w:val="auto"/>
              <w:kern w:val="2"/>
              <w:sz w:val="24"/>
              <w:szCs w:val="24"/>
              <w:lang w:val="es-ES" w:eastAsia="es-ES"/>
              <w14:ligatures w14:val="standardContextual"/>
            </w:rPr>
          </w:pPr>
          <w:del w:id="1096" w:author="Martinez De Hurtado Yela Fermin" w:date="2025-01-03T11:11:00Z" w16du:dateUtc="2025-01-03T10:11:00Z">
            <w:r w:rsidRPr="00931A7B" w:rsidDel="00931A7B">
              <w:rPr>
                <w:rStyle w:val="Hipervnculo"/>
                <w:lang w:eastAsia="en-GB"/>
              </w:rPr>
              <w:lastRenderedPageBreak/>
              <w:delText>A.8.20.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installation, and servicing of high, medium and low voltage electrical equipment for electrical transmission and distribution that result in or enable a substantial contribution to climate change mitigation</w:delText>
            </w:r>
            <w:r w:rsidDel="00931A7B">
              <w:rPr>
                <w:webHidden/>
              </w:rPr>
              <w:tab/>
              <w:delText>201</w:delText>
            </w:r>
          </w:del>
        </w:p>
        <w:p w14:paraId="4CA1E05A" w14:textId="58989C95" w:rsidR="00297647" w:rsidDel="00931A7B" w:rsidRDefault="00297647">
          <w:pPr>
            <w:pStyle w:val="TDC3"/>
            <w:rPr>
              <w:del w:id="1097" w:author="Martinez De Hurtado Yela Fermin" w:date="2025-01-03T11:11:00Z" w16du:dateUtc="2025-01-03T10:11:00Z"/>
              <w:rFonts w:cstheme="minorBidi"/>
              <w:bCs w:val="0"/>
              <w:color w:val="auto"/>
              <w:kern w:val="2"/>
              <w:sz w:val="24"/>
              <w:szCs w:val="24"/>
              <w:lang w:val="es-ES" w:eastAsia="es-ES"/>
              <w14:ligatures w14:val="standardContextual"/>
            </w:rPr>
          </w:pPr>
          <w:del w:id="1098" w:author="Martinez De Hurtado Yela Fermin" w:date="2025-01-03T11:11:00Z" w16du:dateUtc="2025-01-03T10:11:00Z">
            <w:r w:rsidRPr="00931A7B" w:rsidDel="00931A7B">
              <w:rPr>
                <w:rStyle w:val="Hipervnculo"/>
                <w:lang w:eastAsia="en-GB"/>
              </w:rPr>
              <w:delText>A.8.21.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Manufacturing of aircraft</w:delText>
            </w:r>
            <w:r w:rsidDel="00931A7B">
              <w:rPr>
                <w:webHidden/>
              </w:rPr>
              <w:tab/>
              <w:delText>202</w:delText>
            </w:r>
          </w:del>
        </w:p>
        <w:p w14:paraId="7928C1FF" w14:textId="0E73D6DC" w:rsidR="00297647" w:rsidDel="00931A7B" w:rsidRDefault="00297647">
          <w:pPr>
            <w:pStyle w:val="TDC3"/>
            <w:rPr>
              <w:del w:id="1099" w:author="Martinez De Hurtado Yela Fermin" w:date="2025-01-03T11:11:00Z" w16du:dateUtc="2025-01-03T10:11:00Z"/>
              <w:rFonts w:cstheme="minorBidi"/>
              <w:bCs w:val="0"/>
              <w:color w:val="auto"/>
              <w:kern w:val="2"/>
              <w:sz w:val="24"/>
              <w:szCs w:val="24"/>
              <w:lang w:val="es-ES" w:eastAsia="es-ES"/>
              <w14:ligatures w14:val="standardContextual"/>
            </w:rPr>
          </w:pPr>
          <w:del w:id="1100" w:author="Martinez De Hurtado Yela Fermin" w:date="2025-01-03T11:11:00Z" w16du:dateUtc="2025-01-03T10:11:00Z">
            <w:r w:rsidRPr="00931A7B" w:rsidDel="00931A7B">
              <w:rPr>
                <w:rStyle w:val="Hipervnculo"/>
                <w:lang w:eastAsia="en-GB"/>
              </w:rPr>
              <w:delText>A.8.22.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 xml:space="preserve">Manufacture, installation and associated services for leakage control technologies enabling leakage reduction and prevention in water supply systems </w:delText>
            </w:r>
            <w:r w:rsidDel="00931A7B">
              <w:rPr>
                <w:webHidden/>
              </w:rPr>
              <w:tab/>
              <w:delText>203</w:delText>
            </w:r>
          </w:del>
        </w:p>
        <w:p w14:paraId="2BA743A8" w14:textId="64C4E78F" w:rsidR="00297647" w:rsidDel="00931A7B" w:rsidRDefault="00297647">
          <w:pPr>
            <w:pStyle w:val="TDC3"/>
            <w:rPr>
              <w:del w:id="1101" w:author="Martinez De Hurtado Yela Fermin" w:date="2025-01-03T11:11:00Z" w16du:dateUtc="2025-01-03T10:11:00Z"/>
              <w:rFonts w:cstheme="minorBidi"/>
              <w:bCs w:val="0"/>
              <w:color w:val="auto"/>
              <w:kern w:val="2"/>
              <w:sz w:val="24"/>
              <w:szCs w:val="24"/>
              <w:lang w:val="es-ES" w:eastAsia="es-ES"/>
              <w14:ligatures w14:val="standardContextual"/>
            </w:rPr>
          </w:pPr>
          <w:del w:id="1102" w:author="Martinez De Hurtado Yela Fermin" w:date="2025-01-03T11:11:00Z" w16du:dateUtc="2025-01-03T10:11:00Z">
            <w:r w:rsidRPr="00931A7B" w:rsidDel="00931A7B">
              <w:rPr>
                <w:rStyle w:val="Hipervnculo"/>
                <w:lang w:eastAsia="en-GB"/>
              </w:rPr>
              <w:delText>A.8.23.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plastic packaging goods</w:delText>
            </w:r>
            <w:r w:rsidDel="00931A7B">
              <w:rPr>
                <w:webHidden/>
              </w:rPr>
              <w:tab/>
              <w:delText>204</w:delText>
            </w:r>
          </w:del>
        </w:p>
        <w:p w14:paraId="4ADB4CC9" w14:textId="56015442" w:rsidR="00297647" w:rsidDel="00931A7B" w:rsidRDefault="00297647">
          <w:pPr>
            <w:pStyle w:val="TDC3"/>
            <w:rPr>
              <w:del w:id="1103" w:author="Martinez De Hurtado Yela Fermin" w:date="2025-01-03T11:11:00Z" w16du:dateUtc="2025-01-03T10:11:00Z"/>
              <w:rFonts w:cstheme="minorBidi"/>
              <w:bCs w:val="0"/>
              <w:color w:val="auto"/>
              <w:kern w:val="2"/>
              <w:sz w:val="24"/>
              <w:szCs w:val="24"/>
              <w:lang w:val="es-ES" w:eastAsia="es-ES"/>
              <w14:ligatures w14:val="standardContextual"/>
            </w:rPr>
          </w:pPr>
          <w:del w:id="1104" w:author="Martinez De Hurtado Yela Fermin" w:date="2025-01-03T11:11:00Z" w16du:dateUtc="2025-01-03T10:11:00Z">
            <w:r w:rsidRPr="00931A7B" w:rsidDel="00931A7B">
              <w:rPr>
                <w:rStyle w:val="Hipervnculo"/>
                <w:lang w:eastAsia="en-GB"/>
              </w:rPr>
              <w:delText>A.8.24.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active pharmaceutical ingredients (API) or active substances</w:delText>
            </w:r>
            <w:r w:rsidDel="00931A7B">
              <w:rPr>
                <w:webHidden/>
              </w:rPr>
              <w:tab/>
              <w:delText>205</w:delText>
            </w:r>
          </w:del>
        </w:p>
        <w:p w14:paraId="5A1DA32B" w14:textId="119C6BC7" w:rsidR="00297647" w:rsidDel="00931A7B" w:rsidRDefault="00297647">
          <w:pPr>
            <w:pStyle w:val="TDC3"/>
            <w:rPr>
              <w:del w:id="1105" w:author="Martinez De Hurtado Yela Fermin" w:date="2025-01-03T11:11:00Z" w16du:dateUtc="2025-01-03T10:11:00Z"/>
              <w:rFonts w:cstheme="minorBidi"/>
              <w:bCs w:val="0"/>
              <w:color w:val="auto"/>
              <w:kern w:val="2"/>
              <w:sz w:val="24"/>
              <w:szCs w:val="24"/>
              <w:lang w:val="es-ES" w:eastAsia="es-ES"/>
              <w14:ligatures w14:val="standardContextual"/>
            </w:rPr>
          </w:pPr>
          <w:del w:id="1106" w:author="Martinez De Hurtado Yela Fermin" w:date="2025-01-03T11:11:00Z" w16du:dateUtc="2025-01-03T10:11:00Z">
            <w:r w:rsidRPr="00931A7B" w:rsidDel="00931A7B">
              <w:rPr>
                <w:rStyle w:val="Hipervnculo"/>
                <w:lang w:eastAsia="en-GB"/>
              </w:rPr>
              <w:delText>A.8.25.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medicinal products</w:delText>
            </w:r>
            <w:r w:rsidDel="00931A7B">
              <w:rPr>
                <w:webHidden/>
              </w:rPr>
              <w:tab/>
              <w:delText>206</w:delText>
            </w:r>
          </w:del>
        </w:p>
        <w:p w14:paraId="3E0994E5" w14:textId="578DF5E5" w:rsidR="00297647" w:rsidDel="00931A7B" w:rsidRDefault="00297647">
          <w:pPr>
            <w:pStyle w:val="TDC3"/>
            <w:rPr>
              <w:del w:id="1107" w:author="Martinez De Hurtado Yela Fermin" w:date="2025-01-03T11:11:00Z" w16du:dateUtc="2025-01-03T10:11:00Z"/>
              <w:rFonts w:cstheme="minorBidi"/>
              <w:bCs w:val="0"/>
              <w:color w:val="auto"/>
              <w:kern w:val="2"/>
              <w:sz w:val="24"/>
              <w:szCs w:val="24"/>
              <w:lang w:val="es-ES" w:eastAsia="es-ES"/>
              <w14:ligatures w14:val="standardContextual"/>
            </w:rPr>
          </w:pPr>
          <w:del w:id="1108" w:author="Martinez De Hurtado Yela Fermin" w:date="2025-01-03T11:11:00Z" w16du:dateUtc="2025-01-03T10:11:00Z">
            <w:r w:rsidRPr="00931A7B" w:rsidDel="00931A7B">
              <w:rPr>
                <w:rStyle w:val="Hipervnculo"/>
                <w:lang w:eastAsia="en-GB"/>
              </w:rPr>
              <w:delText>A.8.26.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Manufacture of clean Naphtha</w:delText>
            </w:r>
            <w:r w:rsidDel="00931A7B">
              <w:rPr>
                <w:webHidden/>
              </w:rPr>
              <w:tab/>
              <w:delText>207</w:delText>
            </w:r>
          </w:del>
        </w:p>
        <w:p w14:paraId="10A1DABA" w14:textId="51319A7C" w:rsidR="00297647" w:rsidDel="00931A7B" w:rsidRDefault="00297647">
          <w:pPr>
            <w:pStyle w:val="TDC3"/>
            <w:rPr>
              <w:del w:id="1109" w:author="Martinez De Hurtado Yela Fermin" w:date="2025-01-03T11:11:00Z" w16du:dateUtc="2025-01-03T10:11:00Z"/>
              <w:rFonts w:cstheme="minorBidi"/>
              <w:bCs w:val="0"/>
              <w:color w:val="auto"/>
              <w:kern w:val="2"/>
              <w:sz w:val="24"/>
              <w:szCs w:val="24"/>
              <w:lang w:val="es-ES" w:eastAsia="es-ES"/>
              <w14:ligatures w14:val="standardContextual"/>
            </w:rPr>
          </w:pPr>
          <w:del w:id="1110" w:author="Martinez De Hurtado Yela Fermin" w:date="2025-01-03T11:11:00Z" w16du:dateUtc="2025-01-03T10:11:00Z">
            <w:r w:rsidRPr="00931A7B" w:rsidDel="00931A7B">
              <w:rPr>
                <w:rStyle w:val="Hipervnculo"/>
              </w:rPr>
              <w:delText>A.8.27.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 and installation of equipment efficient in terms of energy consumption</w:delText>
            </w:r>
            <w:r w:rsidDel="00931A7B">
              <w:rPr>
                <w:webHidden/>
              </w:rPr>
              <w:tab/>
              <w:delText>207</w:delText>
            </w:r>
          </w:del>
        </w:p>
        <w:p w14:paraId="2C50DAA0" w14:textId="3331BFC0" w:rsidR="00297647" w:rsidDel="00931A7B" w:rsidRDefault="00297647">
          <w:pPr>
            <w:pStyle w:val="TDC3"/>
            <w:rPr>
              <w:del w:id="1111" w:author="Martinez De Hurtado Yela Fermin" w:date="2025-01-03T11:11:00Z" w16du:dateUtc="2025-01-03T10:11:00Z"/>
              <w:rFonts w:cstheme="minorBidi"/>
              <w:bCs w:val="0"/>
              <w:color w:val="auto"/>
              <w:kern w:val="2"/>
              <w:sz w:val="24"/>
              <w:szCs w:val="24"/>
              <w:lang w:val="es-ES" w:eastAsia="es-ES"/>
              <w14:ligatures w14:val="standardContextual"/>
            </w:rPr>
          </w:pPr>
          <w:del w:id="1112" w:author="Martinez De Hurtado Yela Fermin" w:date="2025-01-03T11:11:00Z" w16du:dateUtc="2025-01-03T10:11:00Z">
            <w:r w:rsidRPr="00931A7B" w:rsidDel="00931A7B">
              <w:rPr>
                <w:rStyle w:val="Hipervnculo"/>
              </w:rPr>
              <w:delText>A.8.28.</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Research, development and innovation for direct air capture of CO2</w:delText>
            </w:r>
            <w:r w:rsidDel="00931A7B">
              <w:rPr>
                <w:webHidden/>
              </w:rPr>
              <w:tab/>
              <w:delText>208</w:delText>
            </w:r>
          </w:del>
        </w:p>
        <w:p w14:paraId="34E009C9" w14:textId="747162B9" w:rsidR="00297647" w:rsidDel="00931A7B" w:rsidRDefault="00297647">
          <w:pPr>
            <w:pStyle w:val="TDC3"/>
            <w:rPr>
              <w:del w:id="1113" w:author="Martinez De Hurtado Yela Fermin" w:date="2025-01-03T11:11:00Z" w16du:dateUtc="2025-01-03T10:11:00Z"/>
              <w:rFonts w:cstheme="minorBidi"/>
              <w:bCs w:val="0"/>
              <w:color w:val="auto"/>
              <w:kern w:val="2"/>
              <w:sz w:val="24"/>
              <w:szCs w:val="24"/>
              <w:lang w:val="es-ES" w:eastAsia="es-ES"/>
              <w14:ligatures w14:val="standardContextual"/>
            </w:rPr>
          </w:pPr>
          <w:del w:id="1114" w:author="Martinez De Hurtado Yela Fermin" w:date="2025-01-03T11:11:00Z" w16du:dateUtc="2025-01-03T10:11:00Z">
            <w:r w:rsidRPr="00931A7B" w:rsidDel="00931A7B">
              <w:rPr>
                <w:rStyle w:val="Hipervnculo"/>
                <w:lang w:eastAsia="en-GB"/>
              </w:rPr>
              <w:delText>A.8.29.</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Repair, refurbishment and remanufacturing</w:delText>
            </w:r>
            <w:r w:rsidDel="00931A7B">
              <w:rPr>
                <w:webHidden/>
              </w:rPr>
              <w:tab/>
              <w:delText>209</w:delText>
            </w:r>
          </w:del>
        </w:p>
        <w:p w14:paraId="11E43FCF" w14:textId="3693FDEA" w:rsidR="00297647" w:rsidDel="00931A7B" w:rsidRDefault="00297647">
          <w:pPr>
            <w:pStyle w:val="TDC3"/>
            <w:rPr>
              <w:del w:id="1115" w:author="Martinez De Hurtado Yela Fermin" w:date="2025-01-03T11:11:00Z" w16du:dateUtc="2025-01-03T10:11:00Z"/>
              <w:rFonts w:cstheme="minorBidi"/>
              <w:bCs w:val="0"/>
              <w:color w:val="auto"/>
              <w:kern w:val="2"/>
              <w:sz w:val="24"/>
              <w:szCs w:val="24"/>
              <w:lang w:val="es-ES" w:eastAsia="es-ES"/>
              <w14:ligatures w14:val="standardContextual"/>
            </w:rPr>
          </w:pPr>
          <w:del w:id="1116" w:author="Martinez De Hurtado Yela Fermin" w:date="2025-01-03T11:11:00Z" w16du:dateUtc="2025-01-03T10:11:00Z">
            <w:r w:rsidRPr="00931A7B" w:rsidDel="00931A7B">
              <w:rPr>
                <w:rStyle w:val="Hipervnculo"/>
                <w:lang w:eastAsia="en-GB"/>
              </w:rPr>
              <w:delText>A.8.30.</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Sale of spare parts</w:delText>
            </w:r>
            <w:r w:rsidDel="00931A7B">
              <w:rPr>
                <w:webHidden/>
              </w:rPr>
              <w:tab/>
              <w:delText>209</w:delText>
            </w:r>
          </w:del>
        </w:p>
        <w:p w14:paraId="7C70AF3A" w14:textId="2921791C" w:rsidR="00297647" w:rsidDel="00931A7B" w:rsidRDefault="00297647">
          <w:pPr>
            <w:pStyle w:val="TDC3"/>
            <w:rPr>
              <w:del w:id="1117" w:author="Martinez De Hurtado Yela Fermin" w:date="2025-01-03T11:11:00Z" w16du:dateUtc="2025-01-03T10:11:00Z"/>
              <w:rFonts w:cstheme="minorBidi"/>
              <w:bCs w:val="0"/>
              <w:color w:val="auto"/>
              <w:kern w:val="2"/>
              <w:sz w:val="24"/>
              <w:szCs w:val="24"/>
              <w:lang w:val="es-ES" w:eastAsia="es-ES"/>
              <w14:ligatures w14:val="standardContextual"/>
            </w:rPr>
          </w:pPr>
          <w:del w:id="1118" w:author="Martinez De Hurtado Yela Fermin" w:date="2025-01-03T11:11:00Z" w16du:dateUtc="2025-01-03T10:11:00Z">
            <w:r w:rsidRPr="00931A7B" w:rsidDel="00931A7B">
              <w:rPr>
                <w:rStyle w:val="Hipervnculo"/>
                <w:lang w:eastAsia="en-GB"/>
              </w:rPr>
              <w:delText>A.8.31.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Preparation for re-use of end-of-life products and product components</w:delText>
            </w:r>
            <w:r w:rsidDel="00931A7B">
              <w:rPr>
                <w:webHidden/>
              </w:rPr>
              <w:tab/>
              <w:delText>210</w:delText>
            </w:r>
          </w:del>
        </w:p>
        <w:p w14:paraId="09FF4BC5" w14:textId="01BF1B8F" w:rsidR="00297647" w:rsidDel="00931A7B" w:rsidRDefault="00297647">
          <w:pPr>
            <w:pStyle w:val="TDC3"/>
            <w:rPr>
              <w:del w:id="1119" w:author="Martinez De Hurtado Yela Fermin" w:date="2025-01-03T11:11:00Z" w16du:dateUtc="2025-01-03T10:11:00Z"/>
              <w:rFonts w:cstheme="minorBidi"/>
              <w:bCs w:val="0"/>
              <w:color w:val="auto"/>
              <w:kern w:val="2"/>
              <w:sz w:val="24"/>
              <w:szCs w:val="24"/>
              <w:lang w:val="es-ES" w:eastAsia="es-ES"/>
              <w14:ligatures w14:val="standardContextual"/>
            </w:rPr>
          </w:pPr>
          <w:del w:id="1120" w:author="Martinez De Hurtado Yela Fermin" w:date="2025-01-03T11:11:00Z" w16du:dateUtc="2025-01-03T10:11:00Z">
            <w:r w:rsidRPr="00931A7B" w:rsidDel="00931A7B">
              <w:rPr>
                <w:rStyle w:val="Hipervnculo"/>
                <w:lang w:eastAsia="en-GB"/>
              </w:rPr>
              <w:delText>A.8.32.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Sale of second-hand goods</w:delText>
            </w:r>
            <w:r w:rsidDel="00931A7B">
              <w:rPr>
                <w:webHidden/>
              </w:rPr>
              <w:tab/>
              <w:delText>211</w:delText>
            </w:r>
          </w:del>
        </w:p>
        <w:p w14:paraId="220A763F" w14:textId="4CE6BFF1" w:rsidR="00297647" w:rsidDel="00931A7B" w:rsidRDefault="00297647">
          <w:pPr>
            <w:pStyle w:val="TDC3"/>
            <w:rPr>
              <w:del w:id="1121" w:author="Martinez De Hurtado Yela Fermin" w:date="2025-01-03T11:11:00Z" w16du:dateUtc="2025-01-03T10:11:00Z"/>
              <w:rFonts w:cstheme="minorBidi"/>
              <w:bCs w:val="0"/>
              <w:color w:val="auto"/>
              <w:kern w:val="2"/>
              <w:sz w:val="24"/>
              <w:szCs w:val="24"/>
              <w:lang w:val="es-ES" w:eastAsia="es-ES"/>
              <w14:ligatures w14:val="standardContextual"/>
            </w:rPr>
          </w:pPr>
          <w:del w:id="1122" w:author="Martinez De Hurtado Yela Fermin" w:date="2025-01-03T11:11:00Z" w16du:dateUtc="2025-01-03T10:11:00Z">
            <w:r w:rsidRPr="00931A7B" w:rsidDel="00931A7B">
              <w:rPr>
                <w:rStyle w:val="Hipervnculo"/>
                <w:lang w:eastAsia="en-GB"/>
              </w:rPr>
              <w:delText>A.8.33.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Product-as-a-service and other circular use- and result-oriented service models</w:delText>
            </w:r>
            <w:r w:rsidDel="00931A7B">
              <w:rPr>
                <w:webHidden/>
              </w:rPr>
              <w:tab/>
              <w:delText>212</w:delText>
            </w:r>
          </w:del>
        </w:p>
        <w:p w14:paraId="066712C7" w14:textId="5161E59D" w:rsidR="00297647" w:rsidDel="00931A7B" w:rsidRDefault="00297647">
          <w:pPr>
            <w:pStyle w:val="TDC3"/>
            <w:rPr>
              <w:del w:id="1123" w:author="Martinez De Hurtado Yela Fermin" w:date="2025-01-03T11:11:00Z" w16du:dateUtc="2025-01-03T10:11:00Z"/>
              <w:rFonts w:cstheme="minorBidi"/>
              <w:bCs w:val="0"/>
              <w:color w:val="auto"/>
              <w:kern w:val="2"/>
              <w:sz w:val="24"/>
              <w:szCs w:val="24"/>
              <w:lang w:val="es-ES" w:eastAsia="es-ES"/>
              <w14:ligatures w14:val="standardContextual"/>
            </w:rPr>
          </w:pPr>
          <w:del w:id="1124" w:author="Martinez De Hurtado Yela Fermin" w:date="2025-01-03T11:11:00Z" w16du:dateUtc="2025-01-03T10:11:00Z">
            <w:r w:rsidRPr="00931A7B" w:rsidDel="00931A7B">
              <w:rPr>
                <w:rStyle w:val="Hipervnculo"/>
                <w:lang w:eastAsia="en-GB"/>
              </w:rPr>
              <w:delText>A.8.34.</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Marketplace</w:delText>
            </w:r>
            <w:r w:rsidRPr="00931A7B" w:rsidDel="00931A7B">
              <w:rPr>
                <w:rStyle w:val="Hipervnculo"/>
                <w:lang w:eastAsia="en-GB"/>
              </w:rPr>
              <w:delText xml:space="preserve"> for the trade of second-hand goods for reuse</w:delText>
            </w:r>
            <w:r w:rsidDel="00931A7B">
              <w:rPr>
                <w:webHidden/>
              </w:rPr>
              <w:tab/>
              <w:delText>213</w:delText>
            </w:r>
          </w:del>
        </w:p>
        <w:p w14:paraId="3B47FF23" w14:textId="26B8FC38" w:rsidR="00297647" w:rsidDel="00931A7B" w:rsidRDefault="00297647">
          <w:pPr>
            <w:pStyle w:val="TDC3"/>
            <w:rPr>
              <w:del w:id="1125" w:author="Martinez De Hurtado Yela Fermin" w:date="2025-01-03T11:11:00Z" w16du:dateUtc="2025-01-03T10:11:00Z"/>
              <w:rFonts w:cstheme="minorBidi"/>
              <w:bCs w:val="0"/>
              <w:color w:val="auto"/>
              <w:kern w:val="2"/>
              <w:sz w:val="24"/>
              <w:szCs w:val="24"/>
              <w:lang w:val="es-ES" w:eastAsia="es-ES"/>
              <w14:ligatures w14:val="standardContextual"/>
            </w:rPr>
          </w:pPr>
          <w:del w:id="1126" w:author="Martinez De Hurtado Yela Fermin" w:date="2025-01-03T11:11:00Z" w16du:dateUtc="2025-01-03T10:11:00Z">
            <w:r w:rsidRPr="00931A7B" w:rsidDel="00931A7B">
              <w:rPr>
                <w:rStyle w:val="Hipervnculo"/>
                <w:lang w:eastAsia="en-GB"/>
              </w:rPr>
              <w:delText>A.8.35.</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Manufacture of electrical and electronic equipment contribution to circular economy</w:delText>
            </w:r>
            <w:r w:rsidDel="00931A7B">
              <w:rPr>
                <w:webHidden/>
              </w:rPr>
              <w:tab/>
              <w:delText>213</w:delText>
            </w:r>
          </w:del>
        </w:p>
        <w:p w14:paraId="5413A6F3" w14:textId="221D21CB" w:rsidR="00297647" w:rsidDel="00931A7B" w:rsidRDefault="00297647">
          <w:pPr>
            <w:pStyle w:val="TDC3"/>
            <w:rPr>
              <w:del w:id="1127" w:author="Martinez De Hurtado Yela Fermin" w:date="2025-01-03T11:11:00Z" w16du:dateUtc="2025-01-03T10:11:00Z"/>
              <w:rFonts w:cstheme="minorBidi"/>
              <w:bCs w:val="0"/>
              <w:color w:val="auto"/>
              <w:kern w:val="2"/>
              <w:sz w:val="24"/>
              <w:szCs w:val="24"/>
              <w:lang w:val="es-ES" w:eastAsia="es-ES"/>
              <w14:ligatures w14:val="standardContextual"/>
            </w:rPr>
          </w:pPr>
          <w:del w:id="1128" w:author="Martinez De Hurtado Yela Fermin" w:date="2025-01-03T11:11:00Z" w16du:dateUtc="2025-01-03T10:11:00Z">
            <w:r w:rsidRPr="00931A7B" w:rsidDel="00931A7B">
              <w:rPr>
                <w:rStyle w:val="Hipervnculo"/>
                <w:lang w:eastAsia="en-GB"/>
              </w:rPr>
              <w:delText>A.8.36.</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 definition</w:delText>
            </w:r>
            <w:r w:rsidDel="00931A7B">
              <w:rPr>
                <w:webHidden/>
              </w:rPr>
              <w:tab/>
              <w:delText>217</w:delText>
            </w:r>
          </w:del>
        </w:p>
        <w:p w14:paraId="10F88BD3" w14:textId="7931A7AB" w:rsidR="00297647" w:rsidDel="00931A7B" w:rsidRDefault="00297647">
          <w:pPr>
            <w:pStyle w:val="TDC2"/>
            <w:rPr>
              <w:del w:id="1129" w:author="Martinez De Hurtado Yela Fermin" w:date="2025-01-03T11:11:00Z" w16du:dateUtc="2025-01-03T10:11:00Z"/>
              <w:rFonts w:cstheme="minorBidi"/>
              <w:bCs w:val="0"/>
              <w:color w:val="auto"/>
              <w:kern w:val="2"/>
              <w:sz w:val="24"/>
              <w:szCs w:val="24"/>
              <w:lang w:val="es-ES" w:eastAsia="es-ES"/>
              <w14:ligatures w14:val="standardContextual"/>
            </w:rPr>
          </w:pPr>
          <w:del w:id="1130" w:author="Martinez De Hurtado Yela Fermin" w:date="2025-01-03T11:11:00Z" w16du:dateUtc="2025-01-03T10:11:00Z">
            <w:r w:rsidRPr="00931A7B" w:rsidDel="00931A7B">
              <w:rPr>
                <w:rStyle w:val="Hipervnculo"/>
              </w:rPr>
              <w:delText>A.9.</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Accommodation Activities</w:delText>
            </w:r>
            <w:r w:rsidDel="00931A7B">
              <w:rPr>
                <w:webHidden/>
              </w:rPr>
              <w:tab/>
              <w:delText>221</w:delText>
            </w:r>
          </w:del>
        </w:p>
        <w:p w14:paraId="2A18E56F" w14:textId="1DEF1608" w:rsidR="00297647" w:rsidDel="00931A7B" w:rsidRDefault="00297647">
          <w:pPr>
            <w:pStyle w:val="TDC3"/>
            <w:rPr>
              <w:del w:id="1131" w:author="Martinez De Hurtado Yela Fermin" w:date="2025-01-03T11:11:00Z" w16du:dateUtc="2025-01-03T10:11:00Z"/>
              <w:rFonts w:cstheme="minorBidi"/>
              <w:bCs w:val="0"/>
              <w:color w:val="auto"/>
              <w:kern w:val="2"/>
              <w:sz w:val="24"/>
              <w:szCs w:val="24"/>
              <w:lang w:val="es-ES" w:eastAsia="es-ES"/>
              <w14:ligatures w14:val="standardContextual"/>
            </w:rPr>
          </w:pPr>
          <w:del w:id="1132" w:author="Martinez De Hurtado Yela Fermin" w:date="2025-01-03T11:11:00Z" w16du:dateUtc="2025-01-03T10:11:00Z">
            <w:r w:rsidRPr="00931A7B" w:rsidDel="00931A7B">
              <w:rPr>
                <w:rStyle w:val="Hipervnculo"/>
                <w:lang w:eastAsia="en-GB"/>
              </w:rPr>
              <w:delText>A.9.1.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eastAsia="en-GB"/>
              </w:rPr>
              <w:delText>Hotels, holiday, camping grounds and similar accommodation</w:delText>
            </w:r>
            <w:r w:rsidDel="00931A7B">
              <w:rPr>
                <w:webHidden/>
              </w:rPr>
              <w:tab/>
              <w:delText>222</w:delText>
            </w:r>
          </w:del>
        </w:p>
        <w:p w14:paraId="1826AD9E" w14:textId="1CD384C0" w:rsidR="00297647" w:rsidDel="00931A7B" w:rsidRDefault="00297647">
          <w:pPr>
            <w:pStyle w:val="TDC2"/>
            <w:rPr>
              <w:del w:id="1133" w:author="Martinez De Hurtado Yela Fermin" w:date="2025-01-03T11:11:00Z" w16du:dateUtc="2025-01-03T10:11:00Z"/>
              <w:rFonts w:cstheme="minorBidi"/>
              <w:bCs w:val="0"/>
              <w:color w:val="auto"/>
              <w:kern w:val="2"/>
              <w:sz w:val="24"/>
              <w:szCs w:val="24"/>
              <w:lang w:val="es-ES" w:eastAsia="es-ES"/>
              <w14:ligatures w14:val="standardContextual"/>
            </w:rPr>
          </w:pPr>
          <w:del w:id="1134" w:author="Martinez De Hurtado Yela Fermin" w:date="2025-01-03T11:11:00Z" w16du:dateUtc="2025-01-03T10:11:00Z">
            <w:r w:rsidRPr="00931A7B" w:rsidDel="00931A7B">
              <w:rPr>
                <w:rStyle w:val="Hipervnculo"/>
              </w:rPr>
              <w:delText>A.10.</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Information and Communication</w:delText>
            </w:r>
            <w:r w:rsidDel="00931A7B">
              <w:rPr>
                <w:webHidden/>
              </w:rPr>
              <w:tab/>
              <w:delText>227</w:delText>
            </w:r>
          </w:del>
        </w:p>
        <w:p w14:paraId="1EDF3528" w14:textId="0359A132" w:rsidR="00297647" w:rsidDel="00931A7B" w:rsidRDefault="00297647">
          <w:pPr>
            <w:pStyle w:val="TDC3"/>
            <w:rPr>
              <w:del w:id="1135" w:author="Martinez De Hurtado Yela Fermin" w:date="2025-01-03T11:11:00Z" w16du:dateUtc="2025-01-03T10:11:00Z"/>
              <w:rFonts w:cstheme="minorBidi"/>
              <w:bCs w:val="0"/>
              <w:color w:val="auto"/>
              <w:kern w:val="2"/>
              <w:sz w:val="24"/>
              <w:szCs w:val="24"/>
              <w:lang w:val="es-ES" w:eastAsia="es-ES"/>
              <w14:ligatures w14:val="standardContextual"/>
            </w:rPr>
          </w:pPr>
          <w:del w:id="1136" w:author="Martinez De Hurtado Yela Fermin" w:date="2025-01-03T11:11:00Z" w16du:dateUtc="2025-01-03T10:11:00Z">
            <w:r w:rsidRPr="00931A7B" w:rsidDel="00931A7B">
              <w:rPr>
                <w:rStyle w:val="Hipervnculo"/>
                <w:lang w:val="en-GB"/>
              </w:rPr>
              <w:delText>A.10.1.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Data processing, hosting and related activities</w:delText>
            </w:r>
            <w:r w:rsidDel="00931A7B">
              <w:rPr>
                <w:webHidden/>
              </w:rPr>
              <w:tab/>
              <w:delText>228</w:delText>
            </w:r>
          </w:del>
        </w:p>
        <w:p w14:paraId="74070031" w14:textId="0E7E51E0" w:rsidR="00297647" w:rsidDel="00931A7B" w:rsidRDefault="00297647">
          <w:pPr>
            <w:pStyle w:val="TDC3"/>
            <w:rPr>
              <w:del w:id="1137" w:author="Martinez De Hurtado Yela Fermin" w:date="2025-01-03T11:11:00Z" w16du:dateUtc="2025-01-03T10:11:00Z"/>
              <w:rFonts w:cstheme="minorBidi"/>
              <w:bCs w:val="0"/>
              <w:color w:val="auto"/>
              <w:kern w:val="2"/>
              <w:sz w:val="24"/>
              <w:szCs w:val="24"/>
              <w:lang w:val="es-ES" w:eastAsia="es-ES"/>
              <w14:ligatures w14:val="standardContextual"/>
            </w:rPr>
          </w:pPr>
          <w:del w:id="1138" w:author="Martinez De Hurtado Yela Fermin" w:date="2025-01-03T11:11:00Z" w16du:dateUtc="2025-01-03T10:11:00Z">
            <w:r w:rsidRPr="00931A7B" w:rsidDel="00931A7B">
              <w:rPr>
                <w:rStyle w:val="Hipervnculo"/>
                <w:lang w:val="en-GB"/>
              </w:rPr>
              <w:delText>A.10.2.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Data-driven solutions for GHG emissions reductions</w:delText>
            </w:r>
            <w:r w:rsidDel="00931A7B">
              <w:rPr>
                <w:webHidden/>
              </w:rPr>
              <w:tab/>
              <w:delText>228</w:delText>
            </w:r>
          </w:del>
        </w:p>
        <w:p w14:paraId="4B9F4EA3" w14:textId="62BC1960" w:rsidR="00297647" w:rsidDel="00931A7B" w:rsidRDefault="00297647">
          <w:pPr>
            <w:pStyle w:val="TDC3"/>
            <w:rPr>
              <w:del w:id="1139" w:author="Martinez De Hurtado Yela Fermin" w:date="2025-01-03T11:11:00Z" w16du:dateUtc="2025-01-03T10:11:00Z"/>
              <w:rFonts w:cstheme="minorBidi"/>
              <w:bCs w:val="0"/>
              <w:color w:val="auto"/>
              <w:kern w:val="2"/>
              <w:sz w:val="24"/>
              <w:szCs w:val="24"/>
              <w:lang w:val="es-ES" w:eastAsia="es-ES"/>
              <w14:ligatures w14:val="standardContextual"/>
            </w:rPr>
          </w:pPr>
          <w:del w:id="1140" w:author="Martinez De Hurtado Yela Fermin" w:date="2025-01-03T11:11:00Z" w16du:dateUtc="2025-01-03T10:11:00Z">
            <w:r w:rsidRPr="00931A7B" w:rsidDel="00931A7B">
              <w:rPr>
                <w:rStyle w:val="Hipervnculo"/>
                <w:lang w:val="en-GB"/>
              </w:rPr>
              <w:delText>A.10.3.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 xml:space="preserve">Software </w:delText>
            </w:r>
            <w:r w:rsidRPr="00931A7B" w:rsidDel="00931A7B">
              <w:rPr>
                <w:rStyle w:val="Hipervnculo"/>
              </w:rPr>
              <w:delText>enabling</w:delText>
            </w:r>
            <w:r w:rsidRPr="00931A7B" w:rsidDel="00931A7B">
              <w:rPr>
                <w:rStyle w:val="Hipervnculo"/>
                <w:lang w:val="en-GB"/>
              </w:rPr>
              <w:delText xml:space="preserve"> physical climate risk management and adaptation</w:delText>
            </w:r>
            <w:r w:rsidDel="00931A7B">
              <w:rPr>
                <w:webHidden/>
              </w:rPr>
              <w:tab/>
              <w:delText>229</w:delText>
            </w:r>
          </w:del>
        </w:p>
        <w:p w14:paraId="3998A05A" w14:textId="5C996C6A" w:rsidR="00297647" w:rsidDel="00931A7B" w:rsidRDefault="00297647">
          <w:pPr>
            <w:pStyle w:val="TDC3"/>
            <w:rPr>
              <w:del w:id="1141" w:author="Martinez De Hurtado Yela Fermin" w:date="2025-01-03T11:11:00Z" w16du:dateUtc="2025-01-03T10:11:00Z"/>
              <w:rFonts w:cstheme="minorBidi"/>
              <w:bCs w:val="0"/>
              <w:color w:val="auto"/>
              <w:kern w:val="2"/>
              <w:sz w:val="24"/>
              <w:szCs w:val="24"/>
              <w:lang w:val="es-ES" w:eastAsia="es-ES"/>
              <w14:ligatures w14:val="standardContextual"/>
            </w:rPr>
          </w:pPr>
          <w:del w:id="1142" w:author="Martinez De Hurtado Yela Fermin" w:date="2025-01-03T11:11:00Z" w16du:dateUtc="2025-01-03T10:11:00Z">
            <w:r w:rsidRPr="00931A7B" w:rsidDel="00931A7B">
              <w:rPr>
                <w:rStyle w:val="Hipervnculo"/>
                <w:lang w:val="en-GB"/>
              </w:rPr>
              <w:delText>A.10.4.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Provision of IT/OT data-driven solutions for leakage reduction</w:delText>
            </w:r>
            <w:r w:rsidDel="00931A7B">
              <w:rPr>
                <w:webHidden/>
              </w:rPr>
              <w:tab/>
              <w:delText>230</w:delText>
            </w:r>
          </w:del>
        </w:p>
        <w:p w14:paraId="2F4C6E12" w14:textId="50E237D4" w:rsidR="00297647" w:rsidDel="00931A7B" w:rsidRDefault="00297647">
          <w:pPr>
            <w:pStyle w:val="TDC3"/>
            <w:rPr>
              <w:del w:id="1143" w:author="Martinez De Hurtado Yela Fermin" w:date="2025-01-03T11:11:00Z" w16du:dateUtc="2025-01-03T10:11:00Z"/>
              <w:rFonts w:cstheme="minorBidi"/>
              <w:bCs w:val="0"/>
              <w:color w:val="auto"/>
              <w:kern w:val="2"/>
              <w:sz w:val="24"/>
              <w:szCs w:val="24"/>
              <w:lang w:val="es-ES" w:eastAsia="es-ES"/>
              <w14:ligatures w14:val="standardContextual"/>
            </w:rPr>
          </w:pPr>
          <w:del w:id="1144" w:author="Martinez De Hurtado Yela Fermin" w:date="2025-01-03T11:11:00Z" w16du:dateUtc="2025-01-03T10:11:00Z">
            <w:r w:rsidRPr="00931A7B" w:rsidDel="00931A7B">
              <w:rPr>
                <w:rStyle w:val="Hipervnculo"/>
                <w:lang w:val="en-GB"/>
              </w:rPr>
              <w:delText>A.10.5.</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Provision of IT/OT data-driven solutions</w:delText>
            </w:r>
            <w:r w:rsidDel="00931A7B">
              <w:rPr>
                <w:webHidden/>
              </w:rPr>
              <w:tab/>
              <w:delText>231</w:delText>
            </w:r>
          </w:del>
        </w:p>
        <w:p w14:paraId="2227660F" w14:textId="1D108694" w:rsidR="00297647" w:rsidDel="00931A7B" w:rsidRDefault="00297647">
          <w:pPr>
            <w:pStyle w:val="TDC3"/>
            <w:rPr>
              <w:del w:id="1145" w:author="Martinez De Hurtado Yela Fermin" w:date="2025-01-03T11:11:00Z" w16du:dateUtc="2025-01-03T10:11:00Z"/>
              <w:rFonts w:cstheme="minorBidi"/>
              <w:bCs w:val="0"/>
              <w:color w:val="auto"/>
              <w:kern w:val="2"/>
              <w:sz w:val="24"/>
              <w:szCs w:val="24"/>
              <w:lang w:val="es-ES" w:eastAsia="es-ES"/>
              <w14:ligatures w14:val="standardContextual"/>
            </w:rPr>
          </w:pPr>
          <w:del w:id="1146" w:author="Martinez De Hurtado Yela Fermin" w:date="2025-01-03T11:11:00Z" w16du:dateUtc="2025-01-03T10:11:00Z">
            <w:r w:rsidRPr="00931A7B" w:rsidDel="00931A7B">
              <w:rPr>
                <w:rStyle w:val="Hipervnculo"/>
                <w:lang w:val="en-GB"/>
              </w:rPr>
              <w:delText>A.10.6.</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Close to market research, development and innovation</w:delText>
            </w:r>
            <w:r w:rsidDel="00931A7B">
              <w:rPr>
                <w:webHidden/>
              </w:rPr>
              <w:tab/>
              <w:delText>234</w:delText>
            </w:r>
          </w:del>
        </w:p>
        <w:p w14:paraId="5C8305CB" w14:textId="59DA47BD" w:rsidR="00297647" w:rsidDel="00931A7B" w:rsidRDefault="00297647">
          <w:pPr>
            <w:pStyle w:val="TDC3"/>
            <w:rPr>
              <w:del w:id="1147" w:author="Martinez De Hurtado Yela Fermin" w:date="2025-01-03T11:11:00Z" w16du:dateUtc="2025-01-03T10:11:00Z"/>
              <w:rFonts w:cstheme="minorBidi"/>
              <w:bCs w:val="0"/>
              <w:color w:val="auto"/>
              <w:kern w:val="2"/>
              <w:sz w:val="24"/>
              <w:szCs w:val="24"/>
              <w:lang w:val="es-ES" w:eastAsia="es-ES"/>
              <w14:ligatures w14:val="standardContextual"/>
            </w:rPr>
          </w:pPr>
          <w:del w:id="1148" w:author="Martinez De Hurtado Yela Fermin" w:date="2025-01-03T11:11:00Z" w16du:dateUtc="2025-01-03T10:11:00Z">
            <w:r w:rsidRPr="00931A7B" w:rsidDel="00931A7B">
              <w:rPr>
                <w:rStyle w:val="Hipervnculo"/>
                <w:lang w:val="en-GB"/>
              </w:rPr>
              <w:delText>A.10.7.</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Terminology</w:delText>
            </w:r>
            <w:r w:rsidRPr="00931A7B" w:rsidDel="00931A7B">
              <w:rPr>
                <w:rStyle w:val="Hipervnculo"/>
                <w:lang w:val="en-GB"/>
              </w:rPr>
              <w:delText xml:space="preserve"> Definitions</w:delText>
            </w:r>
            <w:r w:rsidDel="00931A7B">
              <w:rPr>
                <w:webHidden/>
              </w:rPr>
              <w:tab/>
              <w:delText>235</w:delText>
            </w:r>
          </w:del>
        </w:p>
        <w:p w14:paraId="29822D5D" w14:textId="337AA425" w:rsidR="00297647" w:rsidDel="00931A7B" w:rsidRDefault="00297647">
          <w:pPr>
            <w:pStyle w:val="TDC2"/>
            <w:rPr>
              <w:del w:id="1149" w:author="Martinez De Hurtado Yela Fermin" w:date="2025-01-03T11:11:00Z" w16du:dateUtc="2025-01-03T10:11:00Z"/>
              <w:rFonts w:cstheme="minorBidi"/>
              <w:bCs w:val="0"/>
              <w:color w:val="auto"/>
              <w:kern w:val="2"/>
              <w:sz w:val="24"/>
              <w:szCs w:val="24"/>
              <w:lang w:val="es-ES" w:eastAsia="es-ES"/>
              <w14:ligatures w14:val="standardContextual"/>
            </w:rPr>
          </w:pPr>
          <w:del w:id="1150" w:author="Martinez De Hurtado Yela Fermin" w:date="2025-01-03T11:11:00Z" w16du:dateUtc="2025-01-03T10:11:00Z">
            <w:r w:rsidRPr="00931A7B" w:rsidDel="00931A7B">
              <w:rPr>
                <w:rStyle w:val="Hipervnculo"/>
              </w:rPr>
              <w:delText>A.11.</w:delText>
            </w:r>
            <w:r w:rsidDel="00931A7B">
              <w:rPr>
                <w:rFonts w:cstheme="minorBidi"/>
                <w:bCs w:val="0"/>
                <w:color w:val="auto"/>
                <w:kern w:val="2"/>
                <w:sz w:val="24"/>
                <w:szCs w:val="24"/>
                <w:lang w:val="es-ES" w:eastAsia="es-ES"/>
                <w14:ligatures w14:val="standardContextual"/>
              </w:rPr>
              <w:tab/>
            </w:r>
            <w:r w:rsidRPr="00931A7B" w:rsidDel="00931A7B">
              <w:rPr>
                <w:rStyle w:val="Hipervnculo"/>
              </w:rPr>
              <w:delText>Other Sectors</w:delText>
            </w:r>
            <w:r w:rsidDel="00931A7B">
              <w:rPr>
                <w:webHidden/>
              </w:rPr>
              <w:tab/>
              <w:delText>238</w:delText>
            </w:r>
          </w:del>
        </w:p>
        <w:p w14:paraId="021322DA" w14:textId="2FF78E91" w:rsidR="00297647" w:rsidDel="00931A7B" w:rsidRDefault="00297647">
          <w:pPr>
            <w:pStyle w:val="TDC3"/>
            <w:rPr>
              <w:del w:id="1151" w:author="Martinez De Hurtado Yela Fermin" w:date="2025-01-03T11:11:00Z" w16du:dateUtc="2025-01-03T10:11:00Z"/>
              <w:rFonts w:cstheme="minorBidi"/>
              <w:bCs w:val="0"/>
              <w:color w:val="auto"/>
              <w:kern w:val="2"/>
              <w:sz w:val="24"/>
              <w:szCs w:val="24"/>
              <w:lang w:val="es-ES" w:eastAsia="es-ES"/>
              <w14:ligatures w14:val="standardContextual"/>
            </w:rPr>
          </w:pPr>
          <w:del w:id="1152" w:author="Martinez De Hurtado Yela Fermin" w:date="2025-01-03T11:11:00Z" w16du:dateUtc="2025-01-03T10:11:00Z">
            <w:r w:rsidRPr="00931A7B" w:rsidDel="00931A7B">
              <w:rPr>
                <w:rStyle w:val="Hipervnculo"/>
                <w:lang w:val="en-GB"/>
              </w:rPr>
              <w:delText>A.11.1.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Carbon Market</w:delText>
            </w:r>
            <w:r w:rsidDel="00931A7B">
              <w:rPr>
                <w:webHidden/>
              </w:rPr>
              <w:tab/>
              <w:delText>239</w:delText>
            </w:r>
          </w:del>
        </w:p>
        <w:p w14:paraId="332CC569" w14:textId="4225C3C9" w:rsidR="00297647" w:rsidDel="00931A7B" w:rsidRDefault="00297647">
          <w:pPr>
            <w:pStyle w:val="TDC3"/>
            <w:rPr>
              <w:del w:id="1153" w:author="Martinez De Hurtado Yela Fermin" w:date="2025-01-03T11:11:00Z" w16du:dateUtc="2025-01-03T10:11:00Z"/>
              <w:rFonts w:cstheme="minorBidi"/>
              <w:bCs w:val="0"/>
              <w:color w:val="auto"/>
              <w:kern w:val="2"/>
              <w:sz w:val="24"/>
              <w:szCs w:val="24"/>
              <w:lang w:val="es-ES" w:eastAsia="es-ES"/>
              <w14:ligatures w14:val="standardContextual"/>
            </w:rPr>
          </w:pPr>
          <w:del w:id="1154" w:author="Martinez De Hurtado Yela Fermin" w:date="2025-01-03T11:11:00Z" w16du:dateUtc="2025-01-03T10:11:00Z">
            <w:r w:rsidRPr="00931A7B" w:rsidDel="00931A7B">
              <w:rPr>
                <w:rStyle w:val="Hipervnculo"/>
                <w:lang w:val="en-GB"/>
              </w:rPr>
              <w:delText>A.11.2.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Non-life insurance</w:delText>
            </w:r>
            <w:r w:rsidDel="00931A7B">
              <w:rPr>
                <w:webHidden/>
              </w:rPr>
              <w:tab/>
              <w:delText>239</w:delText>
            </w:r>
          </w:del>
        </w:p>
        <w:p w14:paraId="579E1A2C" w14:textId="73A0510F" w:rsidR="00297647" w:rsidDel="00931A7B" w:rsidRDefault="00297647">
          <w:pPr>
            <w:pStyle w:val="TDC3"/>
            <w:rPr>
              <w:del w:id="1155" w:author="Martinez De Hurtado Yela Fermin" w:date="2025-01-03T11:11:00Z" w16du:dateUtc="2025-01-03T10:11:00Z"/>
              <w:rFonts w:cstheme="minorBidi"/>
              <w:bCs w:val="0"/>
              <w:color w:val="auto"/>
              <w:kern w:val="2"/>
              <w:sz w:val="24"/>
              <w:szCs w:val="24"/>
              <w:lang w:val="es-ES" w:eastAsia="es-ES"/>
              <w14:ligatures w14:val="standardContextual"/>
            </w:rPr>
          </w:pPr>
          <w:del w:id="1156" w:author="Martinez De Hurtado Yela Fermin" w:date="2025-01-03T11:11:00Z" w16du:dateUtc="2025-01-03T10:11:00Z">
            <w:r w:rsidRPr="00931A7B" w:rsidDel="00931A7B">
              <w:rPr>
                <w:rStyle w:val="Hipervnculo"/>
                <w:lang w:val="en-GB"/>
              </w:rPr>
              <w:delText>A.11.3.</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Re-insurance</w:delText>
            </w:r>
            <w:r w:rsidDel="00931A7B">
              <w:rPr>
                <w:webHidden/>
              </w:rPr>
              <w:tab/>
              <w:delText>240</w:delText>
            </w:r>
          </w:del>
        </w:p>
        <w:p w14:paraId="675EF056" w14:textId="60917963" w:rsidR="00297647" w:rsidDel="00931A7B" w:rsidRDefault="00297647">
          <w:pPr>
            <w:pStyle w:val="TDC3"/>
            <w:rPr>
              <w:del w:id="1157" w:author="Martinez De Hurtado Yela Fermin" w:date="2025-01-03T11:11:00Z" w16du:dateUtc="2025-01-03T10:11:00Z"/>
              <w:rFonts w:cstheme="minorBidi"/>
              <w:bCs w:val="0"/>
              <w:color w:val="auto"/>
              <w:kern w:val="2"/>
              <w:sz w:val="24"/>
              <w:szCs w:val="24"/>
              <w:lang w:val="es-ES" w:eastAsia="es-ES"/>
              <w14:ligatures w14:val="standardContextual"/>
            </w:rPr>
          </w:pPr>
          <w:del w:id="1158" w:author="Martinez De Hurtado Yela Fermin" w:date="2025-01-03T11:11:00Z" w16du:dateUtc="2025-01-03T10:11:00Z">
            <w:r w:rsidRPr="00931A7B" w:rsidDel="00931A7B">
              <w:rPr>
                <w:rStyle w:val="Hipervnculo"/>
                <w:lang w:val="en-GB"/>
              </w:rPr>
              <w:delText>A.11.4.</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Climate adaptation</w:delText>
            </w:r>
            <w:r w:rsidDel="00931A7B">
              <w:rPr>
                <w:webHidden/>
              </w:rPr>
              <w:tab/>
              <w:delText>241</w:delText>
            </w:r>
          </w:del>
        </w:p>
        <w:p w14:paraId="4036F1BA" w14:textId="2B3E0513" w:rsidR="00297647" w:rsidDel="00931A7B" w:rsidRDefault="00297647">
          <w:pPr>
            <w:pStyle w:val="TDC1"/>
            <w:tabs>
              <w:tab w:val="left" w:pos="1800"/>
            </w:tabs>
            <w:rPr>
              <w:del w:id="1159" w:author="Martinez De Hurtado Yela Fermin" w:date="2025-01-03T11:11:00Z" w16du:dateUtc="2025-01-03T10:11:00Z"/>
              <w:b w:val="0"/>
              <w:noProof/>
              <w:kern w:val="2"/>
              <w:szCs w:val="24"/>
              <w:lang w:val="es-ES" w:eastAsia="es-ES"/>
              <w14:ligatures w14:val="standardContextual"/>
            </w:rPr>
          </w:pPr>
          <w:del w:id="1160" w:author="Martinez De Hurtado Yela Fermin" w:date="2025-01-03T11:11:00Z" w16du:dateUtc="2025-01-03T10:11:00Z">
            <w:r w:rsidRPr="00931A7B" w:rsidDel="00931A7B">
              <w:rPr>
                <w:rStyle w:val="Hipervnculo"/>
                <w:rFonts w:cstheme="minorHAnsi"/>
                <w:noProof/>
              </w:rPr>
              <w:delText>Appendix B.</w:delText>
            </w:r>
            <w:r w:rsidDel="00931A7B">
              <w:rPr>
                <w:b w:val="0"/>
                <w:noProof/>
                <w:kern w:val="2"/>
                <w:szCs w:val="24"/>
                <w:lang w:val="es-ES" w:eastAsia="es-ES"/>
                <w14:ligatures w14:val="standardContextual"/>
              </w:rPr>
              <w:tab/>
            </w:r>
            <w:r w:rsidRPr="00931A7B" w:rsidDel="00931A7B">
              <w:rPr>
                <w:rStyle w:val="Hipervnculo"/>
                <w:rFonts w:cstheme="minorHAnsi"/>
                <w:noProof/>
              </w:rPr>
              <w:delText>Social Finance</w:delText>
            </w:r>
            <w:r w:rsidDel="00931A7B">
              <w:rPr>
                <w:noProof/>
                <w:webHidden/>
              </w:rPr>
              <w:tab/>
              <w:delText>242</w:delText>
            </w:r>
          </w:del>
        </w:p>
        <w:p w14:paraId="16E44849" w14:textId="5669CA52" w:rsidR="00297647" w:rsidDel="00931A7B" w:rsidRDefault="00297647">
          <w:pPr>
            <w:pStyle w:val="TDC1"/>
            <w:tabs>
              <w:tab w:val="left" w:pos="1800"/>
            </w:tabs>
            <w:rPr>
              <w:del w:id="1161" w:author="Martinez De Hurtado Yela Fermin" w:date="2025-01-03T11:11:00Z" w16du:dateUtc="2025-01-03T10:11:00Z"/>
              <w:b w:val="0"/>
              <w:noProof/>
              <w:kern w:val="2"/>
              <w:szCs w:val="24"/>
              <w:lang w:val="es-ES" w:eastAsia="es-ES"/>
              <w14:ligatures w14:val="standardContextual"/>
            </w:rPr>
          </w:pPr>
          <w:del w:id="1162" w:author="Martinez De Hurtado Yela Fermin" w:date="2025-01-03T11:11:00Z" w16du:dateUtc="2025-01-03T10:11:00Z">
            <w:r w:rsidRPr="00931A7B" w:rsidDel="00931A7B">
              <w:rPr>
                <w:rStyle w:val="Hipervnculo"/>
                <w:rFonts w:cstheme="minorHAnsi"/>
                <w:noProof/>
              </w:rPr>
              <w:delText>Appendix C.</w:delText>
            </w:r>
            <w:r w:rsidDel="00931A7B">
              <w:rPr>
                <w:b w:val="0"/>
                <w:noProof/>
                <w:kern w:val="2"/>
                <w:szCs w:val="24"/>
                <w:lang w:val="es-ES" w:eastAsia="es-ES"/>
                <w14:ligatures w14:val="standardContextual"/>
              </w:rPr>
              <w:tab/>
            </w:r>
            <w:r w:rsidRPr="00931A7B" w:rsidDel="00931A7B">
              <w:rPr>
                <w:rStyle w:val="Hipervnculo"/>
                <w:rFonts w:cstheme="minorHAnsi"/>
                <w:noProof/>
              </w:rPr>
              <w:delText>Sustainability-linked Finance</w:delText>
            </w:r>
            <w:r w:rsidDel="00931A7B">
              <w:rPr>
                <w:noProof/>
                <w:webHidden/>
              </w:rPr>
              <w:tab/>
              <w:delText>247</w:delText>
            </w:r>
          </w:del>
        </w:p>
        <w:p w14:paraId="4EB5D895" w14:textId="18F9DF7A" w:rsidR="00297647" w:rsidDel="00931A7B" w:rsidRDefault="00297647">
          <w:pPr>
            <w:pStyle w:val="TDC1"/>
            <w:tabs>
              <w:tab w:val="left" w:pos="1800"/>
            </w:tabs>
            <w:rPr>
              <w:del w:id="1163" w:author="Martinez De Hurtado Yela Fermin" w:date="2025-01-03T11:11:00Z" w16du:dateUtc="2025-01-03T10:11:00Z"/>
              <w:b w:val="0"/>
              <w:noProof/>
              <w:kern w:val="2"/>
              <w:szCs w:val="24"/>
              <w:lang w:val="es-ES" w:eastAsia="es-ES"/>
              <w14:ligatures w14:val="standardContextual"/>
            </w:rPr>
          </w:pPr>
          <w:del w:id="1164" w:author="Martinez De Hurtado Yela Fermin" w:date="2025-01-03T11:11:00Z" w16du:dateUtc="2025-01-03T10:11:00Z">
            <w:r w:rsidRPr="00931A7B" w:rsidDel="00931A7B">
              <w:rPr>
                <w:rStyle w:val="Hipervnculo"/>
                <w:rFonts w:cstheme="minorHAnsi"/>
                <w:noProof/>
              </w:rPr>
              <w:delText>Appendix D.</w:delText>
            </w:r>
            <w:r w:rsidDel="00931A7B">
              <w:rPr>
                <w:b w:val="0"/>
                <w:noProof/>
                <w:kern w:val="2"/>
                <w:szCs w:val="24"/>
                <w:lang w:val="es-ES" w:eastAsia="es-ES"/>
                <w14:ligatures w14:val="standardContextual"/>
              </w:rPr>
              <w:tab/>
            </w:r>
            <w:r w:rsidRPr="00931A7B" w:rsidDel="00931A7B">
              <w:rPr>
                <w:rStyle w:val="Hipervnculo"/>
                <w:rFonts w:cstheme="minorHAnsi"/>
                <w:noProof/>
              </w:rPr>
              <w:delText>Socially Responsible Investment</w:delText>
            </w:r>
            <w:r w:rsidDel="00931A7B">
              <w:rPr>
                <w:noProof/>
                <w:webHidden/>
              </w:rPr>
              <w:tab/>
              <w:delText>248</w:delText>
            </w:r>
          </w:del>
        </w:p>
        <w:p w14:paraId="3142B195" w14:textId="09DAC0FF" w:rsidR="00297647" w:rsidDel="00931A7B" w:rsidRDefault="00297647">
          <w:pPr>
            <w:pStyle w:val="TDC3"/>
            <w:rPr>
              <w:del w:id="1165" w:author="Martinez De Hurtado Yela Fermin" w:date="2025-01-03T11:11:00Z" w16du:dateUtc="2025-01-03T10:11:00Z"/>
              <w:rFonts w:cstheme="minorBidi"/>
              <w:bCs w:val="0"/>
              <w:color w:val="auto"/>
              <w:kern w:val="2"/>
              <w:sz w:val="24"/>
              <w:szCs w:val="24"/>
              <w:lang w:val="es-ES" w:eastAsia="es-ES"/>
              <w14:ligatures w14:val="standardContextual"/>
            </w:rPr>
          </w:pPr>
          <w:del w:id="1166" w:author="Martinez De Hurtado Yela Fermin" w:date="2025-01-03T11:11:00Z" w16du:dateUtc="2025-01-03T10:11:00Z">
            <w:r w:rsidRPr="00931A7B" w:rsidDel="00931A7B">
              <w:rPr>
                <w:rStyle w:val="Hipervnculo"/>
                <w:rFonts w:eastAsiaTheme="minorHAnsi"/>
                <w:lang w:eastAsia="en-US"/>
              </w:rPr>
              <w:delText>1.</w:delText>
            </w:r>
            <w:r w:rsidDel="00931A7B">
              <w:rPr>
                <w:rFonts w:cstheme="minorBidi"/>
                <w:bCs w:val="0"/>
                <w:color w:val="auto"/>
                <w:kern w:val="2"/>
                <w:sz w:val="24"/>
                <w:szCs w:val="24"/>
                <w:lang w:val="es-ES" w:eastAsia="es-ES"/>
                <w14:ligatures w14:val="standardContextual"/>
              </w:rPr>
              <w:tab/>
            </w:r>
            <w:r w:rsidRPr="00931A7B" w:rsidDel="00931A7B">
              <w:rPr>
                <w:rStyle w:val="Hipervnculo"/>
                <w:rFonts w:eastAsiaTheme="minorHAnsi"/>
                <w:lang w:eastAsia="en-US"/>
              </w:rPr>
              <w:delText>Classification criteria for Socially Responsible Investments (SRI)</w:delText>
            </w:r>
            <w:r w:rsidDel="00931A7B">
              <w:rPr>
                <w:webHidden/>
              </w:rPr>
              <w:tab/>
              <w:delText>248</w:delText>
            </w:r>
          </w:del>
        </w:p>
        <w:p w14:paraId="66A378B8" w14:textId="00697EC9" w:rsidR="00297647" w:rsidDel="00931A7B" w:rsidRDefault="00297647">
          <w:pPr>
            <w:pStyle w:val="TDC3"/>
            <w:rPr>
              <w:del w:id="1167" w:author="Martinez De Hurtado Yela Fermin" w:date="2025-01-03T11:11:00Z" w16du:dateUtc="2025-01-03T10:11:00Z"/>
              <w:rFonts w:cstheme="minorBidi"/>
              <w:bCs w:val="0"/>
              <w:color w:val="auto"/>
              <w:kern w:val="2"/>
              <w:sz w:val="24"/>
              <w:szCs w:val="24"/>
              <w:lang w:val="es-ES" w:eastAsia="es-ES"/>
              <w14:ligatures w14:val="standardContextual"/>
            </w:rPr>
          </w:pPr>
          <w:del w:id="1168" w:author="Martinez De Hurtado Yela Fermin" w:date="2025-01-03T11:11:00Z" w16du:dateUtc="2025-01-03T10:11:00Z">
            <w:r w:rsidRPr="00931A7B" w:rsidDel="00931A7B">
              <w:rPr>
                <w:rStyle w:val="Hipervnculo"/>
                <w:rFonts w:eastAsiaTheme="minorHAnsi"/>
                <w:lang w:eastAsia="en-US"/>
              </w:rPr>
              <w:delText>2.</w:delText>
            </w:r>
            <w:r w:rsidDel="00931A7B">
              <w:rPr>
                <w:rFonts w:cstheme="minorBidi"/>
                <w:bCs w:val="0"/>
                <w:color w:val="auto"/>
                <w:kern w:val="2"/>
                <w:sz w:val="24"/>
                <w:szCs w:val="24"/>
                <w:lang w:val="es-ES" w:eastAsia="es-ES"/>
                <w14:ligatures w14:val="standardContextual"/>
              </w:rPr>
              <w:tab/>
            </w:r>
            <w:r w:rsidRPr="00931A7B" w:rsidDel="00931A7B">
              <w:rPr>
                <w:rStyle w:val="Hipervnculo"/>
                <w:rFonts w:eastAsiaTheme="minorHAnsi"/>
                <w:lang w:eastAsia="en-US"/>
              </w:rPr>
              <w:delText>Attributes for investment advice</w:delText>
            </w:r>
            <w:r w:rsidDel="00931A7B">
              <w:rPr>
                <w:webHidden/>
              </w:rPr>
              <w:tab/>
              <w:delText>248</w:delText>
            </w:r>
          </w:del>
        </w:p>
        <w:p w14:paraId="285B11A6" w14:textId="3FD6E907" w:rsidR="00297647" w:rsidDel="00931A7B" w:rsidRDefault="00297647">
          <w:pPr>
            <w:pStyle w:val="TDC2"/>
            <w:rPr>
              <w:del w:id="1169" w:author="Martinez De Hurtado Yela Fermin" w:date="2025-01-03T11:11:00Z" w16du:dateUtc="2025-01-03T10:11:00Z"/>
              <w:rFonts w:cstheme="minorBidi"/>
              <w:bCs w:val="0"/>
              <w:color w:val="auto"/>
              <w:kern w:val="2"/>
              <w:sz w:val="24"/>
              <w:szCs w:val="24"/>
              <w:lang w:val="es-ES" w:eastAsia="es-ES"/>
              <w14:ligatures w14:val="standardContextual"/>
            </w:rPr>
          </w:pPr>
          <w:del w:id="1170" w:author="Martinez De Hurtado Yela Fermin" w:date="2025-01-03T11:11:00Z" w16du:dateUtc="2025-01-03T10:11:00Z">
            <w:r w:rsidRPr="00931A7B" w:rsidDel="00931A7B">
              <w:rPr>
                <w:rStyle w:val="Hipervnculo"/>
                <w:lang w:val="en-GB"/>
              </w:rPr>
              <w:delText>D.1.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Classification criteria for Socially Responsible Investments</w:delText>
            </w:r>
            <w:r w:rsidDel="00931A7B">
              <w:rPr>
                <w:webHidden/>
              </w:rPr>
              <w:tab/>
              <w:delText>249</w:delText>
            </w:r>
          </w:del>
        </w:p>
        <w:p w14:paraId="48C0C8DF" w14:textId="727DA874" w:rsidR="00297647" w:rsidDel="00931A7B" w:rsidRDefault="00297647">
          <w:pPr>
            <w:pStyle w:val="TDC3"/>
            <w:rPr>
              <w:del w:id="1171" w:author="Martinez De Hurtado Yela Fermin" w:date="2025-01-03T11:11:00Z" w16du:dateUtc="2025-01-03T10:11:00Z"/>
              <w:rFonts w:cstheme="minorBidi"/>
              <w:bCs w:val="0"/>
              <w:color w:val="auto"/>
              <w:kern w:val="2"/>
              <w:sz w:val="24"/>
              <w:szCs w:val="24"/>
              <w:lang w:val="es-ES" w:eastAsia="es-ES"/>
              <w14:ligatures w14:val="standardContextual"/>
            </w:rPr>
          </w:pPr>
          <w:del w:id="1172" w:author="Martinez De Hurtado Yela Fermin" w:date="2025-01-03T11:11:00Z" w16du:dateUtc="2025-01-03T10:11:00Z">
            <w:r w:rsidRPr="00931A7B" w:rsidDel="00931A7B">
              <w:rPr>
                <w:rStyle w:val="Hipervnculo"/>
                <w:lang w:val="en-GB"/>
              </w:rPr>
              <w:lastRenderedPageBreak/>
              <w:delText>D.1.1.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Financial instruments &amp; services classified as art 8 or 9 or alike</w:delText>
            </w:r>
            <w:r w:rsidDel="00931A7B">
              <w:rPr>
                <w:webHidden/>
              </w:rPr>
              <w:tab/>
              <w:delText>249</w:delText>
            </w:r>
          </w:del>
        </w:p>
        <w:p w14:paraId="26E6FC5D" w14:textId="169BC457" w:rsidR="00297647" w:rsidDel="00931A7B" w:rsidRDefault="00297647">
          <w:pPr>
            <w:pStyle w:val="TDC3"/>
            <w:rPr>
              <w:del w:id="1173" w:author="Martinez De Hurtado Yela Fermin" w:date="2025-01-03T11:11:00Z" w16du:dateUtc="2025-01-03T10:11:00Z"/>
              <w:rFonts w:cstheme="minorBidi"/>
              <w:bCs w:val="0"/>
              <w:color w:val="auto"/>
              <w:kern w:val="2"/>
              <w:sz w:val="24"/>
              <w:szCs w:val="24"/>
              <w:lang w:val="es-ES" w:eastAsia="es-ES"/>
              <w14:ligatures w14:val="standardContextual"/>
            </w:rPr>
          </w:pPr>
          <w:del w:id="1174" w:author="Martinez De Hurtado Yela Fermin" w:date="2025-01-03T11:11:00Z" w16du:dateUtc="2025-01-03T10:11:00Z">
            <w:r w:rsidRPr="00931A7B" w:rsidDel="00931A7B">
              <w:rPr>
                <w:rStyle w:val="Hipervnculo"/>
                <w:lang w:val="en-GB"/>
              </w:rPr>
              <w:delText>D.1.2.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Financial instruments classified as Sustainable Investment (SI)</w:delText>
            </w:r>
            <w:r w:rsidDel="00931A7B">
              <w:rPr>
                <w:webHidden/>
              </w:rPr>
              <w:tab/>
              <w:delText>253</w:delText>
            </w:r>
          </w:del>
        </w:p>
        <w:p w14:paraId="066C3E1A" w14:textId="41BFC0AE" w:rsidR="00297647" w:rsidDel="00931A7B" w:rsidRDefault="00297647">
          <w:pPr>
            <w:pStyle w:val="TDC2"/>
            <w:rPr>
              <w:del w:id="1175" w:author="Martinez De Hurtado Yela Fermin" w:date="2025-01-03T11:11:00Z" w16du:dateUtc="2025-01-03T10:11:00Z"/>
              <w:rFonts w:cstheme="minorBidi"/>
              <w:bCs w:val="0"/>
              <w:color w:val="auto"/>
              <w:kern w:val="2"/>
              <w:sz w:val="24"/>
              <w:szCs w:val="24"/>
              <w:lang w:val="es-ES" w:eastAsia="es-ES"/>
              <w14:ligatures w14:val="standardContextual"/>
            </w:rPr>
          </w:pPr>
          <w:del w:id="1176" w:author="Martinez De Hurtado Yela Fermin" w:date="2025-01-03T11:11:00Z" w16du:dateUtc="2025-01-03T10:11:00Z">
            <w:r w:rsidRPr="00931A7B" w:rsidDel="00931A7B">
              <w:rPr>
                <w:rStyle w:val="Hipervnculo"/>
                <w:lang w:val="en-GB"/>
              </w:rPr>
              <w:delText>D.2.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Attributes for investment advice</w:delText>
            </w:r>
            <w:r w:rsidDel="00931A7B">
              <w:rPr>
                <w:webHidden/>
              </w:rPr>
              <w:tab/>
              <w:delText>257</w:delText>
            </w:r>
          </w:del>
        </w:p>
        <w:p w14:paraId="01971569" w14:textId="7AC30CB8" w:rsidR="00297647" w:rsidDel="00931A7B" w:rsidRDefault="00297647">
          <w:pPr>
            <w:pStyle w:val="TDC3"/>
            <w:rPr>
              <w:del w:id="1177" w:author="Martinez De Hurtado Yela Fermin" w:date="2025-01-03T11:11:00Z" w16du:dateUtc="2025-01-03T10:11:00Z"/>
              <w:rFonts w:cstheme="minorBidi"/>
              <w:bCs w:val="0"/>
              <w:color w:val="auto"/>
              <w:kern w:val="2"/>
              <w:sz w:val="24"/>
              <w:szCs w:val="24"/>
              <w:lang w:val="es-ES" w:eastAsia="es-ES"/>
              <w14:ligatures w14:val="standardContextual"/>
            </w:rPr>
          </w:pPr>
          <w:del w:id="1178" w:author="Martinez De Hurtado Yela Fermin" w:date="2025-01-03T11:11:00Z" w16du:dateUtc="2025-01-03T10:11:00Z">
            <w:r w:rsidRPr="00931A7B" w:rsidDel="00931A7B">
              <w:rPr>
                <w:rStyle w:val="Hipervnculo"/>
                <w:lang w:val="en-GB"/>
              </w:rPr>
              <w:delText>D.2.1.</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European Union</w:delText>
            </w:r>
            <w:r w:rsidDel="00931A7B">
              <w:rPr>
                <w:webHidden/>
              </w:rPr>
              <w:tab/>
              <w:delText>257</w:delText>
            </w:r>
          </w:del>
        </w:p>
        <w:p w14:paraId="1C1D05D5" w14:textId="3DA926B7" w:rsidR="00297647" w:rsidDel="00931A7B" w:rsidRDefault="00297647">
          <w:pPr>
            <w:pStyle w:val="TDC3"/>
            <w:rPr>
              <w:del w:id="1179" w:author="Martinez De Hurtado Yela Fermin" w:date="2025-01-03T11:11:00Z" w16du:dateUtc="2025-01-03T10:11:00Z"/>
              <w:rFonts w:cstheme="minorBidi"/>
              <w:bCs w:val="0"/>
              <w:color w:val="auto"/>
              <w:kern w:val="2"/>
              <w:sz w:val="24"/>
              <w:szCs w:val="24"/>
              <w:lang w:val="es-ES" w:eastAsia="es-ES"/>
              <w14:ligatures w14:val="standardContextual"/>
            </w:rPr>
          </w:pPr>
          <w:del w:id="1180" w:author="Martinez De Hurtado Yela Fermin" w:date="2025-01-03T11:11:00Z" w16du:dateUtc="2025-01-03T10:11:00Z">
            <w:r w:rsidRPr="00931A7B" w:rsidDel="00931A7B">
              <w:rPr>
                <w:rStyle w:val="Hipervnculo"/>
                <w:lang w:val="en-GB"/>
              </w:rPr>
              <w:delText>D.2.2.</w:delText>
            </w:r>
            <w:r w:rsidDel="00931A7B">
              <w:rPr>
                <w:rFonts w:cstheme="minorBidi"/>
                <w:bCs w:val="0"/>
                <w:color w:val="auto"/>
                <w:kern w:val="2"/>
                <w:sz w:val="24"/>
                <w:szCs w:val="24"/>
                <w:lang w:val="es-ES" w:eastAsia="es-ES"/>
                <w14:ligatures w14:val="standardContextual"/>
              </w:rPr>
              <w:tab/>
            </w:r>
            <w:r w:rsidRPr="00931A7B" w:rsidDel="00931A7B">
              <w:rPr>
                <w:rStyle w:val="Hipervnculo"/>
                <w:lang w:val="en-GB"/>
              </w:rPr>
              <w:delText>Switzerland</w:delText>
            </w:r>
            <w:r w:rsidDel="00931A7B">
              <w:rPr>
                <w:webHidden/>
              </w:rPr>
              <w:tab/>
              <w:delText>258</w:delText>
            </w:r>
          </w:del>
        </w:p>
        <w:p w14:paraId="0F444DE0" w14:textId="668B1EA4" w:rsidR="00E11819" w:rsidRDefault="00E11819">
          <w:r>
            <w:rPr>
              <w:b/>
              <w:bCs/>
              <w:noProof/>
            </w:rPr>
            <w:fldChar w:fldCharType="end"/>
          </w:r>
        </w:p>
      </w:sdtContent>
    </w:sdt>
    <w:p w14:paraId="4A6C396E" w14:textId="77777777" w:rsidR="00E11819" w:rsidRDefault="00E11819" w:rsidP="00E11819">
      <w:pPr>
        <w:pStyle w:val="Textoindependiente"/>
      </w:pPr>
    </w:p>
    <w:p w14:paraId="34E40D80" w14:textId="77777777" w:rsidR="00E11819" w:rsidRDefault="00E11819" w:rsidP="00E11819">
      <w:pPr>
        <w:pStyle w:val="Textoindependiente"/>
      </w:pPr>
    </w:p>
    <w:p w14:paraId="2BE6A77E" w14:textId="77777777" w:rsidR="00A65924" w:rsidRPr="00854071" w:rsidRDefault="00A65924" w:rsidP="00DD20B8">
      <w:pPr>
        <w:pStyle w:val="Textoindependiente"/>
        <w:sectPr w:rsidR="00A65924" w:rsidRPr="00854071" w:rsidSect="00585935">
          <w:headerReference w:type="default" r:id="rId17"/>
          <w:footerReference w:type="default" r:id="rId18"/>
          <w:pgSz w:w="11907" w:h="16839" w:code="9"/>
          <w:pgMar w:top="1728" w:right="1151" w:bottom="1152" w:left="1151" w:header="720" w:footer="720" w:gutter="0"/>
          <w:cols w:space="720"/>
          <w:docGrid w:linePitch="360"/>
        </w:sectPr>
      </w:pPr>
    </w:p>
    <w:p w14:paraId="4AB444E5" w14:textId="77777777" w:rsidR="00030154" w:rsidRPr="006F04CE" w:rsidRDefault="00157088" w:rsidP="003223AD">
      <w:pPr>
        <w:pStyle w:val="Ttulo1"/>
      </w:pPr>
      <w:bookmarkStart w:id="1181" w:name="_Toc152060510"/>
      <w:bookmarkStart w:id="1182" w:name="_Toc153298474"/>
      <w:bookmarkStart w:id="1183" w:name="_Toc153408735"/>
      <w:bookmarkStart w:id="1184" w:name="_Toc186795092"/>
      <w:r w:rsidRPr="006F04CE">
        <w:lastRenderedPageBreak/>
        <w:t>Approach</w:t>
      </w:r>
      <w:bookmarkEnd w:id="1181"/>
      <w:bookmarkEnd w:id="1182"/>
      <w:bookmarkEnd w:id="1183"/>
      <w:bookmarkEnd w:id="1184"/>
    </w:p>
    <w:p w14:paraId="00C3E0E8" w14:textId="15C6706A" w:rsidR="00952524" w:rsidRPr="002F73D5" w:rsidRDefault="00952524" w:rsidP="00952524">
      <w:pPr>
        <w:pStyle w:val="Texto"/>
        <w:rPr>
          <w:rFonts w:cstheme="minorHAnsi"/>
          <w:lang w:val="en-US"/>
        </w:rPr>
      </w:pPr>
      <w:r w:rsidRPr="002F73D5">
        <w:rPr>
          <w:rFonts w:cstheme="minorHAnsi"/>
          <w:lang w:val="en-US"/>
        </w:rPr>
        <w:t xml:space="preserve">Banco Santander’s (“Santander”) purpose is to help people and businesses prosper. It is focused on promoting inclusive and sustainable growth and aiding the transition to a low-carbon economy. To support the goals of the Paris Agreement on climate change, Santander has pledged to become net zero in carbon emissions across the group by 2050; this objective applies to group-wide operations </w:t>
      </w:r>
      <w:del w:id="1185" w:author="Cisneros Morales Diana Karen" w:date="2024-06-12T16:07:00Z">
        <w:r w:rsidRPr="002F73D5" w:rsidDel="00EA7305">
          <w:rPr>
            <w:rFonts w:cstheme="minorHAnsi"/>
            <w:lang w:val="en-US"/>
          </w:rPr>
          <w:delText xml:space="preserve">(which have been net zero since 2020) </w:delText>
        </w:r>
      </w:del>
      <w:r w:rsidRPr="002F73D5">
        <w:rPr>
          <w:rFonts w:cstheme="minorHAnsi"/>
          <w:lang w:val="en-US"/>
        </w:rPr>
        <w:t xml:space="preserve">and to customers’ emissions stemming from Santander’s lending, advisory or investment services. Santander is also a founding member of the Net Zero Banking Alliance (NZBA), convened by the United Nations Environment Programme Finance Initiative (UNEPFI), and Net Zero Asset Managers Initiative, both in connection with the Glasgow Financial Alliance for Net Zero (GFANZ). </w:t>
      </w:r>
    </w:p>
    <w:p w14:paraId="7597E458" w14:textId="77777777" w:rsidR="00952524" w:rsidRPr="002F73D5" w:rsidRDefault="00952524" w:rsidP="00952524">
      <w:pPr>
        <w:pStyle w:val="Texto"/>
        <w:rPr>
          <w:lang w:val="en-US"/>
        </w:rPr>
      </w:pPr>
      <w:r w:rsidRPr="002F73D5">
        <w:rPr>
          <w:lang w:val="en-US"/>
        </w:rPr>
        <w:t xml:space="preserve">We set our green finance target to aid our customers' transition to a green economy. We aim to raise or facilitate EUR 120bn between 2019 and 2025, and EUR 220bn between 2019 and 2030 and to manage 100bn Socially Responsible Investment AuM. Santander has also the intention to play a major role in promoting inclusive growth that meets customers’ social needs by promoting financial empowerment and financing affordable housing, healthcare services and education, among others. </w:t>
      </w:r>
    </w:p>
    <w:p w14:paraId="5F1FE96C" w14:textId="0545BBA4" w:rsidR="00952524" w:rsidRPr="002F73D5" w:rsidRDefault="00952524" w:rsidP="00952524">
      <w:pPr>
        <w:pStyle w:val="Texto"/>
        <w:rPr>
          <w:rFonts w:cstheme="minorHAnsi"/>
          <w:lang w:val="en-US"/>
        </w:rPr>
      </w:pPr>
      <w:r w:rsidRPr="002F73D5">
        <w:rPr>
          <w:rFonts w:cstheme="minorHAnsi"/>
          <w:lang w:val="en-US"/>
        </w:rPr>
        <w:t>Santander’s operations, financing and investments address many of the United Nations’ Sustainable Development Goals</w:t>
      </w:r>
      <w:ins w:id="1186" w:author="Cisneros Morales Diana Karen" w:date="2024-08-26T18:53:00Z">
        <w:r w:rsidR="00807BA4">
          <w:rPr>
            <w:rFonts w:cstheme="minorHAnsi"/>
            <w:lang w:val="en-US"/>
          </w:rPr>
          <w:t xml:space="preserve"> (SDG)</w:t>
        </w:r>
      </w:ins>
      <w:r w:rsidRPr="002F73D5">
        <w:rPr>
          <w:rFonts w:cstheme="minorHAnsi"/>
          <w:lang w:val="en-US"/>
        </w:rPr>
        <w:t xml:space="preserve"> and are considerate of social and environmental risks and rewards, helping sustain the balance between the economy and society.</w:t>
      </w:r>
    </w:p>
    <w:p w14:paraId="664AB75D" w14:textId="77777777" w:rsidR="00952524" w:rsidRDefault="00952524" w:rsidP="00DD20B8">
      <w:pPr>
        <w:pStyle w:val="Textoindependiente"/>
      </w:pPr>
    </w:p>
    <w:p w14:paraId="5B695089" w14:textId="77777777" w:rsidR="00157088" w:rsidRPr="006F04CE" w:rsidRDefault="00157088" w:rsidP="00DD20B8">
      <w:pPr>
        <w:pStyle w:val="Ttulo1"/>
      </w:pPr>
      <w:bookmarkStart w:id="1187" w:name="_Toc152060511"/>
      <w:bookmarkStart w:id="1188" w:name="_Toc153298475"/>
      <w:bookmarkStart w:id="1189" w:name="_Toc153408736"/>
      <w:bookmarkStart w:id="1190" w:name="_Toc186795093"/>
      <w:r w:rsidRPr="00DD20B8">
        <w:t>Introduction</w:t>
      </w:r>
      <w:bookmarkEnd w:id="1187"/>
      <w:bookmarkEnd w:id="1188"/>
      <w:bookmarkEnd w:id="1189"/>
      <w:bookmarkEnd w:id="1190"/>
    </w:p>
    <w:p w14:paraId="72438B3B" w14:textId="5BE1D4EF" w:rsidR="00952524" w:rsidRPr="00854071" w:rsidRDefault="00952524" w:rsidP="00DD20B8">
      <w:pPr>
        <w:pStyle w:val="Textoindependiente"/>
      </w:pPr>
      <w:bookmarkStart w:id="1191" w:name="_Toc152060512"/>
      <w:bookmarkStart w:id="1192" w:name="_Toc153298476"/>
      <w:r w:rsidRPr="00442B40">
        <w:rPr>
          <w:lang w:val="en-GB"/>
        </w:rPr>
        <w:t>Santander’s Sustainable Finance and Investment Classification System (“SFICS”)</w:t>
      </w:r>
      <w:r>
        <w:rPr>
          <w:lang w:val="en-GB"/>
        </w:rPr>
        <w:t xml:space="preserve"> </w:t>
      </w:r>
      <w:r w:rsidRPr="00854071">
        <w:t xml:space="preserve">lays down the </w:t>
      </w:r>
      <w:del w:id="1193" w:author="Martinez De Hurtado Yela Fermin" w:date="2025-01-24T11:40:00Z" w16du:dateUtc="2025-01-24T10:40:00Z">
        <w:r w:rsidRPr="00854071" w:rsidDel="00CF43A9">
          <w:delText xml:space="preserve">methodology </w:delText>
        </w:r>
      </w:del>
      <w:ins w:id="1194" w:author="Martinez De Hurtado Yela Fermin" w:date="2025-01-24T11:40:00Z" w16du:dateUtc="2025-01-24T10:40:00Z">
        <w:r w:rsidR="00CF43A9">
          <w:t>criteria</w:t>
        </w:r>
        <w:r w:rsidR="00CF43A9" w:rsidRPr="00854071">
          <w:t xml:space="preserve"> </w:t>
        </w:r>
      </w:ins>
      <w:r w:rsidRPr="00854071">
        <w:t xml:space="preserve">for categorizing sustainable financial </w:t>
      </w:r>
      <w:ins w:id="1195" w:author="Martinez De Hurtado Yela Fermin" w:date="2024-10-01T16:43:00Z">
        <w:r w:rsidR="008B27C8">
          <w:t xml:space="preserve">and investment </w:t>
        </w:r>
      </w:ins>
      <w:r w:rsidRPr="00854071">
        <w:t xml:space="preserve">products and services, and specifically how the group defines Green, Social, Sustainability and Sustainable Finance. It provides the scope, criteria, environmental and social due diligence requirements, and verification approach that serve as a reference for creating sustainable finance products and services for customers. </w:t>
      </w:r>
    </w:p>
    <w:p w14:paraId="2441531E" w14:textId="77777777" w:rsidR="00952524" w:rsidRDefault="00952524" w:rsidP="00DD20B8">
      <w:pPr>
        <w:pStyle w:val="Textoindependiente"/>
      </w:pPr>
      <w:r w:rsidRPr="00854071">
        <w:t xml:space="preserve">The </w:t>
      </w:r>
      <w:r>
        <w:t>SFICS</w:t>
      </w:r>
      <w:r w:rsidRPr="00854071">
        <w:t xml:space="preserve"> draws upon international industry and official guidelines and principles, such as ICMA’s</w:t>
      </w:r>
      <w:r w:rsidRPr="00854071">
        <w:rPr>
          <w:rStyle w:val="Refdenotaalpie"/>
        </w:rPr>
        <w:footnoteReference w:id="2"/>
      </w:r>
      <w:r w:rsidRPr="00854071">
        <w:t xml:space="preserve"> Social and Green Bond Principles, the Climate Bond Standards and </w:t>
      </w:r>
      <w:r w:rsidRPr="00A20BEF">
        <w:t xml:space="preserve">the </w:t>
      </w:r>
      <w:hyperlink r:id="rId19" w:history="1">
        <w:r w:rsidRPr="00A20BEF">
          <w:rPr>
            <w:rStyle w:val="Hipervnculo"/>
          </w:rPr>
          <w:t>EU Taxonomy</w:t>
        </w:r>
      </w:hyperlink>
      <w:r w:rsidRPr="00854071">
        <w:t xml:space="preserve">. The </w:t>
      </w:r>
      <w:r>
        <w:t>SFICS</w:t>
      </w:r>
      <w:r w:rsidRPr="00854071">
        <w:t xml:space="preserve"> </w:t>
      </w:r>
      <w:r>
        <w:t>derive</w:t>
      </w:r>
      <w:r w:rsidR="00BD7F63">
        <w:t>s</w:t>
      </w:r>
      <w:r>
        <w:t xml:space="preserve"> from criteria established in 2022 from the previous Sustainable Finance Classification System and Transition Finance Classification System</w:t>
      </w:r>
      <w:r w:rsidR="00BD7F63">
        <w:t>, and</w:t>
      </w:r>
      <w:r w:rsidR="00B8798F">
        <w:t xml:space="preserve"> the</w:t>
      </w:r>
      <w:r w:rsidR="00BD7F63">
        <w:t xml:space="preserve"> </w:t>
      </w:r>
      <w:r w:rsidR="00B8798F">
        <w:t>Socially Responsible Investment criteria.</w:t>
      </w:r>
    </w:p>
    <w:p w14:paraId="791E62F6" w14:textId="77777777" w:rsidR="00F85F5B" w:rsidRDefault="00F85F5B" w:rsidP="00DD20B8">
      <w:pPr>
        <w:pStyle w:val="Textoindependiente"/>
      </w:pPr>
      <w:bookmarkStart w:id="1196" w:name="_Hlk153526749"/>
      <w:r>
        <w:t xml:space="preserve">The SFICS is positioned as a methodological </w:t>
      </w:r>
      <w:r w:rsidR="00D27902">
        <w:t xml:space="preserve">guide </w:t>
      </w:r>
      <w:r w:rsidR="00D21863">
        <w:t>in</w:t>
      </w:r>
      <w:r>
        <w:t xml:space="preserve"> the Santander normative tree</w:t>
      </w:r>
      <w:r w:rsidR="00D21863">
        <w:t>, having flexibility to evolve as required by the market and regulatory context</w:t>
      </w:r>
      <w:r w:rsidR="00D15B05">
        <w:t>, and i</w:t>
      </w:r>
      <w:r w:rsidR="00D21863">
        <w:t>t should be referenced in other normative documents.</w:t>
      </w:r>
    </w:p>
    <w:bookmarkEnd w:id="1196"/>
    <w:p w14:paraId="1DC778FF" w14:textId="77777777" w:rsidR="00952524" w:rsidRDefault="00952524" w:rsidP="00DD20B8">
      <w:pPr>
        <w:pStyle w:val="Textoindependiente"/>
      </w:pPr>
    </w:p>
    <w:p w14:paraId="08798B68" w14:textId="77777777" w:rsidR="00157088" w:rsidRPr="006F04CE" w:rsidRDefault="00157088" w:rsidP="00E84648">
      <w:pPr>
        <w:pStyle w:val="Ttulo1"/>
      </w:pPr>
      <w:bookmarkStart w:id="1197" w:name="_Toc153408737"/>
      <w:bookmarkStart w:id="1198" w:name="_Toc186795094"/>
      <w:r w:rsidRPr="006F04CE">
        <w:lastRenderedPageBreak/>
        <w:t>Scope</w:t>
      </w:r>
      <w:bookmarkEnd w:id="1191"/>
      <w:bookmarkEnd w:id="1192"/>
      <w:bookmarkEnd w:id="1197"/>
      <w:bookmarkEnd w:id="1198"/>
    </w:p>
    <w:p w14:paraId="39E5D42C" w14:textId="77777777" w:rsidR="00952524" w:rsidRPr="00DD20B8" w:rsidRDefault="00952524" w:rsidP="00E84648">
      <w:pPr>
        <w:pStyle w:val="Textoindependiente"/>
        <w:keepNext/>
        <w:keepLines/>
      </w:pPr>
      <w:r w:rsidRPr="00DD20B8">
        <w:t xml:space="preserve">The SFICS is the reference for (but </w:t>
      </w:r>
      <w:r w:rsidR="00BD7F63">
        <w:t xml:space="preserve">it </w:t>
      </w:r>
      <w:r w:rsidRPr="00DD20B8">
        <w:t>is not limited to) the following financial products, investments and services offered by Santander:</w:t>
      </w:r>
    </w:p>
    <w:p w14:paraId="41096916" w14:textId="77777777" w:rsidR="00952524" w:rsidRPr="00854071" w:rsidRDefault="69EB64BF" w:rsidP="00E84648">
      <w:pPr>
        <w:pStyle w:val="Listaconvietas"/>
        <w:keepNext/>
        <w:keepLines/>
      </w:pPr>
      <w:r>
        <w:t>Lending (e.g., corporate loans, project finance, asset-based retail and consumer credit)</w:t>
      </w:r>
    </w:p>
    <w:p w14:paraId="21114750" w14:textId="77777777" w:rsidR="00952524" w:rsidRPr="00854071" w:rsidRDefault="69EB64BF" w:rsidP="00E84648">
      <w:pPr>
        <w:pStyle w:val="Listaconvietas"/>
        <w:keepNext/>
        <w:keepLines/>
      </w:pPr>
      <w:r>
        <w:t>Transaction banking (e.g. export finance, supply chain finance, guarantees)</w:t>
      </w:r>
    </w:p>
    <w:p w14:paraId="2EE98521" w14:textId="77777777" w:rsidR="00952524" w:rsidRDefault="69EB64BF" w:rsidP="00E84648">
      <w:pPr>
        <w:pStyle w:val="Listaconvietas"/>
        <w:keepNext/>
        <w:keepLines/>
      </w:pPr>
      <w:r>
        <w:t>Certain Global Markets products (e.g. derivatives)</w:t>
      </w:r>
    </w:p>
    <w:p w14:paraId="4FA51E40" w14:textId="77777777" w:rsidR="00952524" w:rsidRDefault="69EB64BF" w:rsidP="00E84648">
      <w:pPr>
        <w:pStyle w:val="Listaconvietas"/>
        <w:keepNext/>
        <w:keepLines/>
      </w:pPr>
      <w:r>
        <w:t>Debt Capital Market products</w:t>
      </w:r>
    </w:p>
    <w:p w14:paraId="0C86603C" w14:textId="77777777" w:rsidR="00952524" w:rsidRPr="00854071" w:rsidRDefault="69EB64BF" w:rsidP="00E84648">
      <w:pPr>
        <w:pStyle w:val="Listaconvietas"/>
        <w:keepNext/>
        <w:keepLines/>
      </w:pPr>
      <w:r>
        <w:t>Merger &amp; Acquisition and Equity Capital Market products</w:t>
      </w:r>
    </w:p>
    <w:p w14:paraId="1A268F41" w14:textId="77777777" w:rsidR="00952524" w:rsidRPr="00E20C77" w:rsidRDefault="69EB64BF" w:rsidP="00E84648">
      <w:pPr>
        <w:pStyle w:val="Listaconvietas"/>
        <w:keepNext/>
        <w:keepLines/>
        <w:rPr>
          <w:ins w:id="1199" w:author="Martinez De Hurtado Yela Fermin" w:date="2024-10-01T16:44:00Z"/>
          <w:rStyle w:val="ui-provider"/>
          <w:color w:val="000000"/>
          <w:rPrChange w:id="1200" w:author="Martinez De Hurtado Yela Fermin" w:date="2024-10-01T16:44:00Z">
            <w:rPr>
              <w:ins w:id="1201" w:author="Martinez De Hurtado Yela Fermin" w:date="2024-10-01T16:44:00Z"/>
              <w:rStyle w:val="ui-provider"/>
            </w:rPr>
          </w:rPrChange>
        </w:rPr>
      </w:pPr>
      <w:r>
        <w:t>Investment and liquidity solutions and products</w:t>
      </w:r>
      <w:r w:rsidRPr="0A974F12">
        <w:rPr>
          <w:rStyle w:val="ui-provider"/>
        </w:rPr>
        <w:t xml:space="preserve"> </w:t>
      </w:r>
    </w:p>
    <w:p w14:paraId="16B54448" w14:textId="201C01C7" w:rsidR="00E20C77" w:rsidRPr="00DD20B8" w:rsidRDefault="00E20C77" w:rsidP="00E84648">
      <w:pPr>
        <w:pStyle w:val="Listaconvietas"/>
        <w:keepNext/>
        <w:keepLines/>
        <w:rPr>
          <w:rStyle w:val="ui-provider"/>
          <w:color w:val="000000"/>
        </w:rPr>
      </w:pPr>
      <w:ins w:id="1202" w:author="Martinez De Hurtado Yela Fermin" w:date="2024-10-01T16:44:00Z">
        <w:r>
          <w:rPr>
            <w:rStyle w:val="ui-provider"/>
          </w:rPr>
          <w:t>Protection products</w:t>
        </w:r>
      </w:ins>
    </w:p>
    <w:p w14:paraId="54525F98" w14:textId="77777777" w:rsidR="00DD20B8" w:rsidRPr="00854071" w:rsidRDefault="00DD20B8" w:rsidP="00DD20B8">
      <w:pPr>
        <w:pStyle w:val="BodyTextPadding"/>
      </w:pPr>
    </w:p>
    <w:p w14:paraId="772A1FC9" w14:textId="77777777" w:rsidR="00952524" w:rsidRDefault="00952524" w:rsidP="00DD20B8">
      <w:pPr>
        <w:pStyle w:val="Textoindependiente"/>
      </w:pPr>
      <w:r w:rsidRPr="00854071">
        <w:t>It applies to all Grupo Santander’s business units and geographies</w:t>
      </w:r>
      <w:r w:rsidRPr="00854071">
        <w:rPr>
          <w:rStyle w:val="Refdenotaalpie"/>
        </w:rPr>
        <w:footnoteReference w:id="3"/>
      </w:r>
      <w:r w:rsidRPr="00854071">
        <w:t>.</w:t>
      </w:r>
    </w:p>
    <w:p w14:paraId="26124C7F" w14:textId="394231BA" w:rsidR="00D21863" w:rsidRPr="00854071" w:rsidDel="00E20C77" w:rsidRDefault="00D21863" w:rsidP="00DD20B8">
      <w:pPr>
        <w:pStyle w:val="Textoindependiente"/>
        <w:rPr>
          <w:del w:id="1203" w:author="Martinez De Hurtado Yela Fermin" w:date="2024-10-01T16:44:00Z"/>
        </w:rPr>
      </w:pPr>
    </w:p>
    <w:p w14:paraId="270D5BF6" w14:textId="77777777" w:rsidR="0054065E" w:rsidRPr="006F04CE" w:rsidRDefault="0054065E" w:rsidP="003223AD">
      <w:pPr>
        <w:pStyle w:val="Ttulo1"/>
      </w:pPr>
      <w:bookmarkStart w:id="1204" w:name="_Toc152060513"/>
      <w:bookmarkStart w:id="1205" w:name="_Toc153298477"/>
      <w:bookmarkStart w:id="1206" w:name="_Toc153408738"/>
      <w:bookmarkStart w:id="1207" w:name="_Toc186795095"/>
      <w:r w:rsidRPr="006F04CE">
        <w:t>Parameters</w:t>
      </w:r>
      <w:bookmarkEnd w:id="1204"/>
      <w:bookmarkEnd w:id="1205"/>
      <w:bookmarkEnd w:id="1206"/>
      <w:bookmarkEnd w:id="1207"/>
    </w:p>
    <w:p w14:paraId="468DAC35" w14:textId="77777777" w:rsidR="00952524" w:rsidRPr="00854071" w:rsidRDefault="00952524" w:rsidP="00DD20B8">
      <w:pPr>
        <w:pStyle w:val="Textoindependiente"/>
      </w:pPr>
      <w:r w:rsidRPr="00854071">
        <w:t xml:space="preserve">The financial instruments, products and services considered within the </w:t>
      </w:r>
      <w:r>
        <w:t>SFICS</w:t>
      </w:r>
      <w:r w:rsidRPr="00854071">
        <w:t xml:space="preserve"> are defined as follows:</w:t>
      </w:r>
    </w:p>
    <w:p w14:paraId="44143DCD" w14:textId="77777777" w:rsidR="00952524" w:rsidRPr="00DF77E1" w:rsidRDefault="00952524" w:rsidP="00DF77E1">
      <w:pPr>
        <w:pStyle w:val="Boldunderline"/>
      </w:pPr>
      <w:r w:rsidRPr="00DF77E1">
        <w:t>Dedicated-purpose transactions (use of proceeds):</w:t>
      </w:r>
    </w:p>
    <w:p w14:paraId="5793C56D" w14:textId="77777777" w:rsidR="00952524" w:rsidRPr="00492A56" w:rsidRDefault="00952524" w:rsidP="00DD20B8">
      <w:pPr>
        <w:pStyle w:val="Listaconnmeros"/>
      </w:pPr>
      <w:r w:rsidRPr="00492A56">
        <w:t>Dedicated-purpose financial instruments, products and services where</w:t>
      </w:r>
      <w:r w:rsidR="00AD3E5A">
        <w:t xml:space="preserve"> </w:t>
      </w:r>
      <w:r w:rsidR="00AD3E5A" w:rsidRPr="00AD3E5A">
        <w:t>we can guarantee that 100% or a specific portion</w:t>
      </w:r>
      <w:r w:rsidRPr="00492A56">
        <w:t xml:space="preserve"> of proceeds are intended for activities and projects that meet the green and/or social criteria of the </w:t>
      </w:r>
      <w:r>
        <w:t>SFICS</w:t>
      </w:r>
      <w:r w:rsidRPr="00492A56">
        <w:t xml:space="preserve"> (see Appendix).</w:t>
      </w:r>
    </w:p>
    <w:p w14:paraId="5B09CC46" w14:textId="77777777" w:rsidR="00952524" w:rsidRPr="00626BD3" w:rsidRDefault="00952524" w:rsidP="00DD20B8">
      <w:pPr>
        <w:pStyle w:val="Listaconnmeros"/>
      </w:pPr>
      <w:r w:rsidRPr="00626BD3">
        <w:t>For financial instruments, products and services that finance:</w:t>
      </w:r>
    </w:p>
    <w:p w14:paraId="21EE85EE" w14:textId="77777777" w:rsidR="00952524" w:rsidRPr="00626BD3" w:rsidRDefault="00952524" w:rsidP="00DD20B8">
      <w:pPr>
        <w:pStyle w:val="Listaconnmeros2"/>
      </w:pPr>
      <w:r w:rsidRPr="00626BD3">
        <w:t>Only green activities, these will be known as Environmental Finance</w:t>
      </w:r>
    </w:p>
    <w:p w14:paraId="5694AF89" w14:textId="77777777" w:rsidR="00952524" w:rsidRPr="00854071" w:rsidRDefault="00952524" w:rsidP="00DD20B8">
      <w:pPr>
        <w:pStyle w:val="Listaconnmeros2"/>
      </w:pPr>
      <w:r w:rsidRPr="00854071">
        <w:t>Only social activities, these will be known as Social Finance</w:t>
      </w:r>
    </w:p>
    <w:p w14:paraId="211EFDD4" w14:textId="77777777" w:rsidR="00952524" w:rsidRPr="00854071" w:rsidRDefault="00952524" w:rsidP="00DD20B8">
      <w:pPr>
        <w:pStyle w:val="Listaconnmeros2"/>
      </w:pPr>
      <w:r w:rsidRPr="00854071">
        <w:t>A combination of green and social activities, these will be known as Sustainability Finance Collectively these will be known as Sustainable Finance</w:t>
      </w:r>
    </w:p>
    <w:p w14:paraId="3CFC6670" w14:textId="0FD927CB" w:rsidR="00952524" w:rsidRPr="00492A56" w:rsidRDefault="00952524" w:rsidP="00DD20B8">
      <w:pPr>
        <w:pStyle w:val="Listaconnmeros"/>
      </w:pPr>
      <w:r>
        <w:t>Green, social and sustainability instruments if they adhere to Loan Market Association’s Green Loan Principles or Social Loan Principles</w:t>
      </w:r>
      <w:r w:rsidR="005F0C23">
        <w:t>. Other principles such as</w:t>
      </w:r>
      <w:r w:rsidR="00870277">
        <w:t xml:space="preserve"> </w:t>
      </w:r>
      <w:hyperlink r:id="rId20" w:history="1">
        <w:r w:rsidR="009C0A23" w:rsidRPr="009C0A23">
          <w:rPr>
            <w:rStyle w:val="Hipervnculo"/>
          </w:rPr>
          <w:t xml:space="preserve">International Capital Market Association </w:t>
        </w:r>
        <w:r w:rsidR="009C0A23">
          <w:rPr>
            <w:rStyle w:val="Hipervnculo"/>
          </w:rPr>
          <w:t>P</w:t>
        </w:r>
        <w:r w:rsidR="001814AC" w:rsidRPr="005F0C23">
          <w:rPr>
            <w:rStyle w:val="Hipervnculo"/>
          </w:rPr>
          <w:t>rinciples</w:t>
        </w:r>
      </w:hyperlink>
      <w:r w:rsidR="005F0C23">
        <w:t xml:space="preserve"> or other relevant market based principles can be considered </w:t>
      </w:r>
      <w:r w:rsidR="001814AC">
        <w:t xml:space="preserve">with further analysis and internal </w:t>
      </w:r>
      <w:r w:rsidR="005F0C23">
        <w:t xml:space="preserve">favorable opinion </w:t>
      </w:r>
      <w:r w:rsidR="001814AC">
        <w:t>from relevant forums</w:t>
      </w:r>
      <w:r>
        <w:t>. The existence of a second-party opinion (“SPO”) by a reputable external SPO provider will be considered favorably</w:t>
      </w:r>
      <w:r w:rsidRPr="0A974F12">
        <w:t>.</w:t>
      </w:r>
    </w:p>
    <w:p w14:paraId="39F2A7E9" w14:textId="77777777" w:rsidR="00952524" w:rsidRPr="00492A56" w:rsidRDefault="00952524" w:rsidP="00DD20B8">
      <w:pPr>
        <w:pStyle w:val="Listaconnmeros"/>
      </w:pPr>
      <w:r w:rsidRPr="00492A56">
        <w:t>Financial instruments, products and services that finance entiti</w:t>
      </w:r>
      <w:r w:rsidRPr="00626BD3">
        <w:t>es deriving at least 90% of their</w:t>
      </w:r>
      <w:r w:rsidRPr="00492A56">
        <w:t xml:space="preserve"> revenues from </w:t>
      </w:r>
      <w:r>
        <w:t>SFICS</w:t>
      </w:r>
      <w:r w:rsidRPr="00492A56">
        <w:t xml:space="preserve">-aligned activities will be considered under this Classification System. </w:t>
      </w:r>
    </w:p>
    <w:p w14:paraId="2D206B97" w14:textId="77777777" w:rsidR="00DF77E1" w:rsidRDefault="00DF77E1" w:rsidP="00DF77E1">
      <w:pPr>
        <w:pStyle w:val="BodyTextPadding"/>
      </w:pPr>
    </w:p>
    <w:p w14:paraId="4FCC4071" w14:textId="77777777" w:rsidR="00952524" w:rsidRDefault="00952524" w:rsidP="00DF77E1">
      <w:pPr>
        <w:pStyle w:val="Textoindependiente"/>
      </w:pPr>
      <w:r>
        <w:t>The implementation of these criteria will be progressively established as long as information availability and processes are adapted accordingly, all of which we aspire to implement progressively across the Group in the near future.</w:t>
      </w:r>
    </w:p>
    <w:p w14:paraId="69D11EEB" w14:textId="77777777" w:rsidR="00952524" w:rsidRPr="00854071" w:rsidRDefault="00952524" w:rsidP="00DF77E1">
      <w:pPr>
        <w:pStyle w:val="Boldunderline"/>
      </w:pPr>
      <w:r w:rsidRPr="00492A56">
        <w:t>Sustainability-linked</w:t>
      </w:r>
      <w:r>
        <w:t xml:space="preserve"> transactions</w:t>
      </w:r>
      <w:r>
        <w:rPr>
          <w:rStyle w:val="Refdenotaalpie"/>
          <w:bCs/>
        </w:rPr>
        <w:footnoteReference w:id="4"/>
      </w:r>
      <w:r w:rsidRPr="00854071">
        <w:t>:</w:t>
      </w:r>
    </w:p>
    <w:p w14:paraId="797E77BE" w14:textId="57FE3611" w:rsidR="0021357E" w:rsidRDefault="00952524" w:rsidP="00DD20B8">
      <w:pPr>
        <w:pStyle w:val="Textoindependiente"/>
      </w:pPr>
      <w:r w:rsidRPr="0021357E">
        <w:rPr>
          <w:rStyle w:val="TextoindependienteCar"/>
        </w:rPr>
        <w:lastRenderedPageBreak/>
        <w:t xml:space="preserve">Sustainability-linked financing </w:t>
      </w:r>
      <w:r>
        <w:rPr>
          <w:rStyle w:val="normaltextrun"/>
          <w:rFonts w:ascii="Calibri" w:hAnsi="Calibri" w:cs="Calibri"/>
          <w:color w:val="000000"/>
          <w:shd w:val="clear" w:color="auto" w:fill="FFFFFF"/>
        </w:rPr>
        <w:t>considered, which is covered in the Appendix C</w:t>
      </w:r>
      <w:r w:rsidRPr="0021357E">
        <w:rPr>
          <w:rStyle w:val="TextoindependienteCar"/>
        </w:rPr>
        <w:t xml:space="preserve"> </w:t>
      </w:r>
      <w:r w:rsidR="0021357E">
        <w:br w:type="page"/>
      </w:r>
    </w:p>
    <w:p w14:paraId="03C4A3AC" w14:textId="77777777" w:rsidR="0054065E" w:rsidRPr="006F04CE" w:rsidRDefault="0054065E" w:rsidP="003223AD">
      <w:pPr>
        <w:pStyle w:val="Ttulo1"/>
      </w:pPr>
      <w:bookmarkStart w:id="1208" w:name="_Toc152060514"/>
      <w:bookmarkStart w:id="1209" w:name="_Toc153298478"/>
      <w:bookmarkStart w:id="1210" w:name="_Toc153408739"/>
      <w:bookmarkStart w:id="1211" w:name="_Toc186795096"/>
      <w:r>
        <w:lastRenderedPageBreak/>
        <w:t>List of sectors and covered activities</w:t>
      </w:r>
      <w:bookmarkEnd w:id="1208"/>
      <w:bookmarkEnd w:id="1209"/>
      <w:bookmarkEnd w:id="1210"/>
      <w:bookmarkEnd w:id="1211"/>
    </w:p>
    <w:p w14:paraId="29C7A37A" w14:textId="77777777" w:rsidR="00492A56" w:rsidRPr="00854071" w:rsidRDefault="00492A56" w:rsidP="00DF77E1">
      <w:pPr>
        <w:pStyle w:val="Textoindependiente"/>
        <w:rPr>
          <w:rFonts w:eastAsia="Times New Roman"/>
        </w:rPr>
      </w:pPr>
      <w:r w:rsidRPr="0021357E">
        <w:rPr>
          <w:rStyle w:val="TextoindependienteCar"/>
        </w:rPr>
        <w:t>The below table outlines the sectors and business activities that aid environmental sustainability and that are therefore considered as Green Finance if they conform to the criteria provided in the Appendix.</w:t>
      </w:r>
    </w:p>
    <w:tbl>
      <w:tblPr>
        <w:tblW w:w="5000" w:type="pct"/>
        <w:tblLayout w:type="fixed"/>
        <w:tblCellMar>
          <w:left w:w="0" w:type="dxa"/>
          <w:right w:w="0" w:type="dxa"/>
        </w:tblCellMar>
        <w:tblLook w:val="04A0" w:firstRow="1" w:lastRow="0" w:firstColumn="1" w:lastColumn="0" w:noHBand="0" w:noVBand="1"/>
      </w:tblPr>
      <w:tblGrid>
        <w:gridCol w:w="1885"/>
        <w:gridCol w:w="5075"/>
        <w:gridCol w:w="2645"/>
      </w:tblGrid>
      <w:tr w:rsidR="008A0F3F" w:rsidRPr="00492A56" w14:paraId="153A32FD" w14:textId="77777777" w:rsidTr="0A974F12">
        <w:trPr>
          <w:trHeight w:val="567"/>
        </w:trPr>
        <w:tc>
          <w:tcPr>
            <w:tcW w:w="1696" w:type="dxa"/>
            <w:tcBorders>
              <w:bottom w:val="single" w:sz="12" w:space="0" w:color="595959" w:themeColor="text2" w:themeTint="A6"/>
            </w:tcBorders>
            <w:shd w:val="clear" w:color="auto" w:fill="FF0000"/>
            <w:tcMar>
              <w:top w:w="15" w:type="dxa"/>
              <w:left w:w="58" w:type="dxa"/>
              <w:bottom w:w="0" w:type="dxa"/>
              <w:right w:w="58" w:type="dxa"/>
            </w:tcMar>
            <w:vAlign w:val="bottom"/>
            <w:hideMark/>
          </w:tcPr>
          <w:p w14:paraId="6AD73651" w14:textId="77777777" w:rsidR="008A0F3F" w:rsidRPr="001632F8" w:rsidRDefault="000C3D99" w:rsidP="00DF77E1">
            <w:pPr>
              <w:pStyle w:val="TableHeadingText"/>
              <w:rPr>
                <w:color w:val="FFFFFF" w:themeColor="background1"/>
                <w:lang w:eastAsia="en-US"/>
              </w:rPr>
            </w:pPr>
            <w:r w:rsidRPr="0A974F12">
              <w:rPr>
                <w:color w:val="FFFFFF" w:themeColor="background2"/>
                <w:lang w:eastAsia="en-US"/>
              </w:rPr>
              <w:t xml:space="preserve">Key </w:t>
            </w:r>
            <w:r w:rsidR="4C1EA7FE" w:rsidRPr="0A974F12">
              <w:rPr>
                <w:color w:val="FFFFFF" w:themeColor="background2"/>
                <w:lang w:eastAsia="en-US"/>
              </w:rPr>
              <w:t>Environmental Finance</w:t>
            </w:r>
            <w:r w:rsidR="5A29EA0B" w:rsidRPr="0A974F12">
              <w:rPr>
                <w:color w:val="FFFFFF" w:themeColor="background2"/>
                <w:lang w:eastAsia="en-US"/>
              </w:rPr>
              <w:t xml:space="preserve"> category</w:t>
            </w:r>
          </w:p>
        </w:tc>
        <w:tc>
          <w:tcPr>
            <w:tcW w:w="4566" w:type="dxa"/>
            <w:tcBorders>
              <w:bottom w:val="single" w:sz="12" w:space="0" w:color="595959" w:themeColor="text2" w:themeTint="A6"/>
            </w:tcBorders>
            <w:shd w:val="clear" w:color="auto" w:fill="FF0000"/>
            <w:tcMar>
              <w:top w:w="15" w:type="dxa"/>
              <w:left w:w="58" w:type="dxa"/>
              <w:bottom w:w="0" w:type="dxa"/>
              <w:right w:w="58" w:type="dxa"/>
            </w:tcMar>
            <w:vAlign w:val="bottom"/>
            <w:hideMark/>
          </w:tcPr>
          <w:p w14:paraId="5D4BA7B4" w14:textId="77777777" w:rsidR="008A0F3F" w:rsidRPr="001632F8" w:rsidRDefault="00E35B6F" w:rsidP="00DF77E1">
            <w:pPr>
              <w:pStyle w:val="TableHeadingText"/>
              <w:rPr>
                <w:color w:val="FFFFFF" w:themeColor="background1"/>
                <w:lang w:eastAsia="en-US"/>
              </w:rPr>
            </w:pPr>
            <w:r>
              <w:rPr>
                <w:color w:val="FFFFFF" w:themeColor="background1"/>
                <w:lang w:eastAsia="en-US"/>
              </w:rPr>
              <w:t>Summarized s</w:t>
            </w:r>
            <w:r w:rsidR="00D85624" w:rsidRPr="001632F8">
              <w:rPr>
                <w:color w:val="FFFFFF" w:themeColor="background1"/>
                <w:lang w:eastAsia="en-US"/>
              </w:rPr>
              <w:t>ub-sectors</w:t>
            </w:r>
          </w:p>
        </w:tc>
        <w:tc>
          <w:tcPr>
            <w:tcW w:w="2380" w:type="dxa"/>
            <w:tcBorders>
              <w:bottom w:val="single" w:sz="12" w:space="0" w:color="595959" w:themeColor="text2" w:themeTint="A6"/>
            </w:tcBorders>
            <w:shd w:val="clear" w:color="auto" w:fill="FF0000"/>
            <w:vAlign w:val="bottom"/>
          </w:tcPr>
          <w:p w14:paraId="3A6D7BFC" w14:textId="2E511E70" w:rsidR="008A0F3F" w:rsidRPr="003754F0" w:rsidRDefault="009E2C4E" w:rsidP="00DF77E1">
            <w:pPr>
              <w:pStyle w:val="TableHeadingText"/>
              <w:rPr>
                <w:color w:val="FFFFFF" w:themeColor="background1"/>
                <w:lang w:eastAsia="en-US"/>
              </w:rPr>
            </w:pPr>
            <w:r>
              <w:rPr>
                <w:color w:val="FFFFFF" w:themeColor="background1"/>
                <w:lang w:eastAsia="en-US"/>
              </w:rPr>
              <w:t xml:space="preserve">Main contribution to </w:t>
            </w:r>
            <w:r w:rsidR="008A0F3F" w:rsidRPr="001632F8">
              <w:rPr>
                <w:color w:val="FFFFFF" w:themeColor="background1"/>
                <w:lang w:eastAsia="en-US"/>
              </w:rPr>
              <w:t>SDGs</w:t>
            </w:r>
            <w:ins w:id="1212" w:author="Cisneros Morales Diana Karen" w:date="2024-05-29T13:34:00Z">
              <w:r w:rsidR="003754F0">
                <w:rPr>
                  <w:color w:val="FFFFFF" w:themeColor="background1"/>
                  <w:lang w:eastAsia="en-US"/>
                </w:rPr>
                <w:t xml:space="preserve"> </w:t>
              </w:r>
            </w:ins>
            <w:r>
              <w:rPr>
                <w:color w:val="FFFFFF" w:themeColor="background1"/>
                <w:lang w:eastAsia="en-US"/>
              </w:rPr>
              <w:t xml:space="preserve"> </w:t>
            </w:r>
          </w:p>
        </w:tc>
      </w:tr>
      <w:tr w:rsidR="008A0F3F" w:rsidRPr="00492A56" w14:paraId="4C970089" w14:textId="77777777" w:rsidTr="0A974F12">
        <w:trPr>
          <w:trHeight w:val="850"/>
        </w:trPr>
        <w:tc>
          <w:tcPr>
            <w:tcW w:w="1696" w:type="dxa"/>
            <w:tcBorders>
              <w:top w:val="single" w:sz="12" w:space="0" w:color="595959" w:themeColor="text2" w:themeTint="A6"/>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74C2CF7A" w14:textId="77777777" w:rsidR="008A0F3F" w:rsidRPr="00854071" w:rsidRDefault="008A0F3F" w:rsidP="00DF77E1">
            <w:pPr>
              <w:pStyle w:val="TableHeadingText"/>
              <w:rPr>
                <w:rFonts w:eastAsia="Times New Roman" w:cstheme="minorHAnsi"/>
                <w:lang w:eastAsia="en-US"/>
              </w:rPr>
            </w:pPr>
            <w:r w:rsidRPr="00973F42">
              <w:t>Energy</w:t>
            </w:r>
          </w:p>
        </w:tc>
        <w:tc>
          <w:tcPr>
            <w:tcW w:w="4566" w:type="dxa"/>
            <w:tcBorders>
              <w:top w:val="single" w:sz="12" w:space="0" w:color="595959" w:themeColor="text2" w:themeTint="A6"/>
              <w:bottom w:val="single" w:sz="6" w:space="0" w:color="BFBFBF" w:themeColor="background2" w:themeShade="BF"/>
            </w:tcBorders>
            <w:shd w:val="clear" w:color="auto" w:fill="auto"/>
            <w:tcMar>
              <w:top w:w="15" w:type="dxa"/>
              <w:left w:w="58" w:type="dxa"/>
              <w:bottom w:w="0" w:type="dxa"/>
              <w:right w:w="58" w:type="dxa"/>
            </w:tcMar>
          </w:tcPr>
          <w:p w14:paraId="709E64AB" w14:textId="77777777" w:rsidR="008A0F3F" w:rsidRPr="00E43A41" w:rsidRDefault="5A29EA0B" w:rsidP="00575596">
            <w:pPr>
              <w:pStyle w:val="TableBullet1"/>
            </w:pPr>
            <w:r>
              <w:t xml:space="preserve">Renewable energy </w:t>
            </w:r>
          </w:p>
          <w:p w14:paraId="0788DCF3" w14:textId="77777777" w:rsidR="008A0F3F" w:rsidRPr="00E43A41" w:rsidRDefault="5A29EA0B" w:rsidP="00575596">
            <w:pPr>
              <w:pStyle w:val="TableBullet1"/>
            </w:pPr>
            <w:r>
              <w:t xml:space="preserve">Hydrogen and bioenergy </w:t>
            </w:r>
          </w:p>
          <w:p w14:paraId="28910E40" w14:textId="77777777" w:rsidR="008A0F3F" w:rsidRPr="00E43A41" w:rsidRDefault="5A29EA0B" w:rsidP="00575596">
            <w:pPr>
              <w:pStyle w:val="TableBullet1"/>
            </w:pPr>
            <w:r>
              <w:t>Energy storage</w:t>
            </w:r>
            <w:r w:rsidR="000C3D99">
              <w:t xml:space="preserve">, transmission and distribution </w:t>
            </w:r>
          </w:p>
          <w:p w14:paraId="5FDC7B06" w14:textId="77777777" w:rsidR="008A0F3F" w:rsidRPr="00854071" w:rsidRDefault="00952524" w:rsidP="00575596">
            <w:pPr>
              <w:pStyle w:val="TableBullet1"/>
            </w:pPr>
            <w:r>
              <w:t>Nuclear power</w:t>
            </w:r>
          </w:p>
        </w:tc>
        <w:tc>
          <w:tcPr>
            <w:tcW w:w="2380" w:type="dxa"/>
            <w:tcBorders>
              <w:top w:val="single" w:sz="12" w:space="0" w:color="595959" w:themeColor="text2" w:themeTint="A6"/>
              <w:bottom w:val="single" w:sz="6" w:space="0" w:color="BFBFBF" w:themeColor="background2" w:themeShade="BF"/>
            </w:tcBorders>
          </w:tcPr>
          <w:p w14:paraId="286883DA"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62" behindDoc="0" locked="0" layoutInCell="1" allowOverlap="1" wp14:anchorId="51DD3702" wp14:editId="2E941FFE">
                  <wp:simplePos x="0" y="0"/>
                  <wp:positionH relativeFrom="column">
                    <wp:posOffset>1071880</wp:posOffset>
                  </wp:positionH>
                  <wp:positionV relativeFrom="paragraph">
                    <wp:posOffset>113030</wp:posOffset>
                  </wp:positionV>
                  <wp:extent cx="395605" cy="395605"/>
                  <wp:effectExtent l="0" t="0" r="4445" b="4445"/>
                  <wp:wrapNone/>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áfico 55"/>
                          <pic:cNvPicPr>
                            <a:picLocks noChangeAspect="1"/>
                          </pic:cNvPicPr>
                        </pic:nvPicPr>
                        <pic:blipFill>
                          <a:blip r:embed="rId21" cstate="email">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64" behindDoc="0" locked="0" layoutInCell="1" allowOverlap="1" wp14:anchorId="039C2C11" wp14:editId="19534505">
                  <wp:simplePos x="0" y="0"/>
                  <wp:positionH relativeFrom="column">
                    <wp:posOffset>595630</wp:posOffset>
                  </wp:positionH>
                  <wp:positionV relativeFrom="paragraph">
                    <wp:posOffset>113030</wp:posOffset>
                  </wp:positionV>
                  <wp:extent cx="395605" cy="395605"/>
                  <wp:effectExtent l="0" t="0" r="4445" b="4445"/>
                  <wp:wrapNone/>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áfico 57"/>
                          <pic:cNvPicPr>
                            <a:picLocks noChangeAspect="1"/>
                          </pic:cNvPicPr>
                        </pic:nvPicPr>
                        <pic:blipFill>
                          <a:blip r:embed="rId23" cstate="email">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63" behindDoc="0" locked="0" layoutInCell="1" allowOverlap="1" wp14:anchorId="2A8B972D" wp14:editId="48336254">
                  <wp:simplePos x="0" y="0"/>
                  <wp:positionH relativeFrom="column">
                    <wp:posOffset>128905</wp:posOffset>
                  </wp:positionH>
                  <wp:positionV relativeFrom="paragraph">
                    <wp:posOffset>113030</wp:posOffset>
                  </wp:positionV>
                  <wp:extent cx="395605" cy="395605"/>
                  <wp:effectExtent l="0" t="0" r="4445" b="4445"/>
                  <wp:wrapNone/>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áfico 56"/>
                          <pic:cNvPicPr>
                            <a:picLocks noChangeAspect="1"/>
                          </pic:cNvPicPr>
                        </pic:nvPicPr>
                        <pic:blipFill>
                          <a:blip r:embed="rId25" cstate="email">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5605" cy="395605"/>
                          </a:xfrm>
                          <a:prstGeom prst="rect">
                            <a:avLst/>
                          </a:prstGeom>
                        </pic:spPr>
                      </pic:pic>
                    </a:graphicData>
                  </a:graphic>
                </wp:anchor>
              </w:drawing>
            </w:r>
          </w:p>
        </w:tc>
      </w:tr>
      <w:tr w:rsidR="008A0F3F" w:rsidRPr="00492A56" w14:paraId="1E035A5E"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57FC6667" w14:textId="77777777" w:rsidR="008A0F3F" w:rsidRPr="00854071" w:rsidRDefault="008A0F3F" w:rsidP="00DF77E1">
            <w:pPr>
              <w:pStyle w:val="TableHeadingText"/>
              <w:rPr>
                <w:rFonts w:eastAsia="Times New Roman" w:cstheme="minorHAnsi"/>
                <w:lang w:eastAsia="en-US"/>
              </w:rPr>
            </w:pPr>
            <w:r w:rsidRPr="00973F42">
              <w:t>Transport</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08F16712" w14:textId="77777777" w:rsidR="008A0F3F" w:rsidRPr="00E43A41" w:rsidRDefault="5A29EA0B" w:rsidP="00575596">
            <w:pPr>
              <w:pStyle w:val="TableBullet1"/>
            </w:pPr>
            <w:r>
              <w:t xml:space="preserve">Land transport </w:t>
            </w:r>
          </w:p>
          <w:p w14:paraId="300BD55D" w14:textId="77777777" w:rsidR="008A0F3F" w:rsidRPr="00E43A41" w:rsidRDefault="5A29EA0B" w:rsidP="00575596">
            <w:pPr>
              <w:pStyle w:val="TableBullet1"/>
            </w:pPr>
            <w:r>
              <w:t>Water transport</w:t>
            </w:r>
          </w:p>
          <w:p w14:paraId="510510A0" w14:textId="77777777" w:rsidR="008A0F3F" w:rsidRPr="00E43A41" w:rsidRDefault="5A29EA0B" w:rsidP="00575596">
            <w:pPr>
              <w:pStyle w:val="TableBullet1"/>
            </w:pPr>
            <w:r>
              <w:t>Air transport</w:t>
            </w:r>
          </w:p>
          <w:p w14:paraId="4A5B9AAC" w14:textId="77777777" w:rsidR="008A0F3F" w:rsidRPr="00854071" w:rsidRDefault="5A29EA0B" w:rsidP="00575596">
            <w:pPr>
              <w:pStyle w:val="TableBullet1"/>
            </w:pPr>
            <w:r>
              <w:t>Transport infrastructure</w:t>
            </w:r>
          </w:p>
        </w:tc>
        <w:tc>
          <w:tcPr>
            <w:tcW w:w="2380" w:type="dxa"/>
            <w:tcBorders>
              <w:top w:val="single" w:sz="6" w:space="0" w:color="BFBFBF" w:themeColor="background2" w:themeShade="BF"/>
              <w:bottom w:val="single" w:sz="6" w:space="0" w:color="BFBFBF" w:themeColor="background2" w:themeShade="BF"/>
            </w:tcBorders>
          </w:tcPr>
          <w:p w14:paraId="37499C71"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66" behindDoc="0" locked="0" layoutInCell="1" allowOverlap="1" wp14:anchorId="76500734" wp14:editId="77315C29">
                  <wp:simplePos x="0" y="0"/>
                  <wp:positionH relativeFrom="column">
                    <wp:posOffset>595630</wp:posOffset>
                  </wp:positionH>
                  <wp:positionV relativeFrom="paragraph">
                    <wp:posOffset>82550</wp:posOffset>
                  </wp:positionV>
                  <wp:extent cx="395605" cy="395605"/>
                  <wp:effectExtent l="0" t="0" r="4445" b="4445"/>
                  <wp:wrapNone/>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áfico 59"/>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65" behindDoc="0" locked="0" layoutInCell="1" allowOverlap="1" wp14:anchorId="3BA97DEA" wp14:editId="70505EEF">
                  <wp:simplePos x="0" y="0"/>
                  <wp:positionH relativeFrom="column">
                    <wp:posOffset>128905</wp:posOffset>
                  </wp:positionH>
                  <wp:positionV relativeFrom="paragraph">
                    <wp:posOffset>82550</wp:posOffset>
                  </wp:positionV>
                  <wp:extent cx="395605" cy="395605"/>
                  <wp:effectExtent l="0" t="0" r="4445" b="4445"/>
                  <wp:wrapNone/>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áfico 58"/>
                          <pic:cNvPicPr>
                            <a:picLocks noChangeAspect="1"/>
                          </pic:cNvPicPr>
                        </pic:nvPicPr>
                        <pic:blipFill>
                          <a:blip r:embed="rId23" cstate="email">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605" cy="395605"/>
                          </a:xfrm>
                          <a:prstGeom prst="rect">
                            <a:avLst/>
                          </a:prstGeom>
                        </pic:spPr>
                      </pic:pic>
                    </a:graphicData>
                  </a:graphic>
                </wp:anchor>
              </w:drawing>
            </w:r>
          </w:p>
        </w:tc>
      </w:tr>
      <w:tr w:rsidR="008A0F3F" w:rsidRPr="00492A56" w14:paraId="6D688F7F" w14:textId="77777777" w:rsidTr="0A974F12">
        <w:trPr>
          <w:trHeight w:val="737"/>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01AE8E49" w14:textId="77777777" w:rsidR="008A0F3F" w:rsidRPr="00BA6FE1" w:rsidRDefault="000C3D99" w:rsidP="00DF77E1">
            <w:pPr>
              <w:pStyle w:val="TableHeadingText"/>
              <w:rPr>
                <w:rFonts w:eastAsia="Times New Roman" w:cstheme="minorHAnsi"/>
                <w:highlight w:val="yellow"/>
                <w:lang w:eastAsia="en-US"/>
              </w:rPr>
            </w:pPr>
            <w:r w:rsidRPr="000C3D99">
              <w:t xml:space="preserve">Information and Communication </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20953A99" w14:textId="77777777" w:rsidR="008A0F3F" w:rsidRPr="00E43A41" w:rsidRDefault="5A29EA0B" w:rsidP="00575596">
            <w:pPr>
              <w:pStyle w:val="TableBullet1"/>
            </w:pPr>
            <w:r>
              <w:t xml:space="preserve">Solutions that help reduce GHG </w:t>
            </w:r>
            <w:r w:rsidR="000C3D99">
              <w:t>emissions or contribute to other environmental objectives</w:t>
            </w:r>
          </w:p>
          <w:p w14:paraId="17F5BC47" w14:textId="77777777" w:rsidR="008A0F3F" w:rsidRPr="00854071" w:rsidRDefault="000C3D99" w:rsidP="00575596">
            <w:pPr>
              <w:pStyle w:val="TableBullet1"/>
            </w:pPr>
            <w:r>
              <w:t xml:space="preserve">Solutions that help </w:t>
            </w:r>
            <w:r w:rsidR="5A29EA0B">
              <w:t>save electricity</w:t>
            </w:r>
          </w:p>
        </w:tc>
        <w:tc>
          <w:tcPr>
            <w:tcW w:w="2380" w:type="dxa"/>
            <w:tcBorders>
              <w:top w:val="single" w:sz="6" w:space="0" w:color="BFBFBF" w:themeColor="background2" w:themeShade="BF"/>
              <w:bottom w:val="single" w:sz="6" w:space="0" w:color="BFBFBF" w:themeColor="background2" w:themeShade="BF"/>
            </w:tcBorders>
          </w:tcPr>
          <w:p w14:paraId="4944BF37"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68" behindDoc="0" locked="0" layoutInCell="1" allowOverlap="1" wp14:anchorId="5656EA5D" wp14:editId="5F69CF38">
                  <wp:simplePos x="0" y="0"/>
                  <wp:positionH relativeFrom="column">
                    <wp:posOffset>595630</wp:posOffset>
                  </wp:positionH>
                  <wp:positionV relativeFrom="paragraph">
                    <wp:posOffset>27940</wp:posOffset>
                  </wp:positionV>
                  <wp:extent cx="395605" cy="395605"/>
                  <wp:effectExtent l="0" t="0" r="4445" b="4445"/>
                  <wp:wrapNone/>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áfico 61"/>
                          <pic:cNvPicPr>
                            <a:picLocks noChangeAspect="1"/>
                          </pic:cNvPicPr>
                        </pic:nvPicPr>
                        <pic:blipFill>
                          <a:blip r:embed="rId29" cstate="email">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67" behindDoc="0" locked="0" layoutInCell="1" allowOverlap="1" wp14:anchorId="793F8496" wp14:editId="14CE6841">
                  <wp:simplePos x="0" y="0"/>
                  <wp:positionH relativeFrom="column">
                    <wp:posOffset>128905</wp:posOffset>
                  </wp:positionH>
                  <wp:positionV relativeFrom="paragraph">
                    <wp:posOffset>27940</wp:posOffset>
                  </wp:positionV>
                  <wp:extent cx="395605" cy="395605"/>
                  <wp:effectExtent l="0" t="0" r="4445" b="4445"/>
                  <wp:wrapNone/>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áfico 60"/>
                          <pic:cNvPicPr>
                            <a:picLocks noChangeAspect="1"/>
                          </pic:cNvPicPr>
                        </pic:nvPicPr>
                        <pic:blipFill>
                          <a:blip r:embed="rId23" cstate="email">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605" cy="395605"/>
                          </a:xfrm>
                          <a:prstGeom prst="rect">
                            <a:avLst/>
                          </a:prstGeom>
                        </pic:spPr>
                      </pic:pic>
                    </a:graphicData>
                  </a:graphic>
                </wp:anchor>
              </w:drawing>
            </w:r>
          </w:p>
        </w:tc>
      </w:tr>
      <w:tr w:rsidR="008A0F3F" w:rsidRPr="00492A56" w14:paraId="27B4674B"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5F55F844" w14:textId="77777777" w:rsidR="008A0F3F" w:rsidRPr="00BA6FE1" w:rsidRDefault="008A0F3F" w:rsidP="00DF77E1">
            <w:pPr>
              <w:pStyle w:val="TableHeadingText"/>
              <w:rPr>
                <w:rFonts w:eastAsia="Times New Roman" w:cstheme="minorHAnsi"/>
                <w:highlight w:val="yellow"/>
                <w:lang w:eastAsia="en-US"/>
              </w:rPr>
            </w:pPr>
            <w:r w:rsidRPr="000C3D99">
              <w:t>Agriculture, forestry and livestock</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00222FBC" w14:textId="77777777" w:rsidR="000C3D99" w:rsidRDefault="000C3D99" w:rsidP="00575596">
            <w:pPr>
              <w:pStyle w:val="TableBullet1"/>
            </w:pPr>
            <w:r>
              <w:t>Forest management</w:t>
            </w:r>
          </w:p>
          <w:p w14:paraId="3A8DE968" w14:textId="77777777" w:rsidR="000C3D99" w:rsidRDefault="000C3D99" w:rsidP="00575596">
            <w:pPr>
              <w:pStyle w:val="TableBullet1"/>
            </w:pPr>
            <w:r>
              <w:t>Land conservation and restoration</w:t>
            </w:r>
          </w:p>
          <w:p w14:paraId="714017C4" w14:textId="77777777" w:rsidR="008A0F3F" w:rsidRPr="00854071" w:rsidRDefault="5A29EA0B" w:rsidP="00575596">
            <w:pPr>
              <w:pStyle w:val="TableBullet1"/>
            </w:pPr>
            <w:r>
              <w:t>Sustainable agriculture</w:t>
            </w:r>
            <w:r w:rsidR="000C3D99">
              <w:t>, animal husbandry and fishery</w:t>
            </w:r>
          </w:p>
        </w:tc>
        <w:tc>
          <w:tcPr>
            <w:tcW w:w="2380" w:type="dxa"/>
            <w:tcBorders>
              <w:top w:val="single" w:sz="6" w:space="0" w:color="BFBFBF" w:themeColor="background2" w:themeShade="BF"/>
              <w:bottom w:val="single" w:sz="6" w:space="0" w:color="BFBFBF" w:themeColor="background2" w:themeShade="BF"/>
            </w:tcBorders>
          </w:tcPr>
          <w:p w14:paraId="42DCB263"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71" behindDoc="0" locked="0" layoutInCell="1" allowOverlap="1" wp14:anchorId="4D823F88" wp14:editId="18CC2DE8">
                  <wp:simplePos x="0" y="0"/>
                  <wp:positionH relativeFrom="column">
                    <wp:posOffset>1071880</wp:posOffset>
                  </wp:positionH>
                  <wp:positionV relativeFrom="paragraph">
                    <wp:posOffset>93345</wp:posOffset>
                  </wp:positionV>
                  <wp:extent cx="395605" cy="395605"/>
                  <wp:effectExtent l="0" t="0" r="4445" b="4445"/>
                  <wp:wrapNone/>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áfico 195"/>
                          <pic:cNvPicPr>
                            <a:picLocks noChangeAspect="1"/>
                          </pic:cNvPicPr>
                        </pic:nvPicPr>
                        <pic:blipFill>
                          <a:blip r:embed="rId31" cstate="email">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70" behindDoc="0" locked="0" layoutInCell="1" allowOverlap="1" wp14:anchorId="6C09ED87" wp14:editId="53EA427D">
                  <wp:simplePos x="0" y="0"/>
                  <wp:positionH relativeFrom="column">
                    <wp:posOffset>595630</wp:posOffset>
                  </wp:positionH>
                  <wp:positionV relativeFrom="paragraph">
                    <wp:posOffset>93345</wp:posOffset>
                  </wp:positionV>
                  <wp:extent cx="395605" cy="395605"/>
                  <wp:effectExtent l="0" t="0" r="4445" b="4445"/>
                  <wp:wrapNone/>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áfico 63"/>
                          <pic:cNvPicPr>
                            <a:picLocks noChangeAspect="1"/>
                          </pic:cNvPicPr>
                        </pic:nvPicPr>
                        <pic:blipFill>
                          <a:blip r:embed="rId33" cstate="email">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69" behindDoc="0" locked="0" layoutInCell="1" allowOverlap="1" wp14:anchorId="5D05855B" wp14:editId="37D9ECFE">
                  <wp:simplePos x="0" y="0"/>
                  <wp:positionH relativeFrom="column">
                    <wp:posOffset>128905</wp:posOffset>
                  </wp:positionH>
                  <wp:positionV relativeFrom="paragraph">
                    <wp:posOffset>93345</wp:posOffset>
                  </wp:positionV>
                  <wp:extent cx="395605" cy="395605"/>
                  <wp:effectExtent l="0" t="0" r="4445" b="4445"/>
                  <wp:wrapNone/>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áfico 62"/>
                          <pic:cNvPicPr>
                            <a:picLocks noChangeAspect="1"/>
                          </pic:cNvPicPr>
                        </pic:nvPicPr>
                        <pic:blipFill>
                          <a:blip r:embed="rId29" cstate="email">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5605" cy="395605"/>
                          </a:xfrm>
                          <a:prstGeom prst="rect">
                            <a:avLst/>
                          </a:prstGeom>
                        </pic:spPr>
                      </pic:pic>
                    </a:graphicData>
                  </a:graphic>
                </wp:anchor>
              </w:drawing>
            </w:r>
          </w:p>
        </w:tc>
      </w:tr>
      <w:tr w:rsidR="008A0F3F" w:rsidRPr="00492A56" w14:paraId="700454AA"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4EEB6E3B" w14:textId="77777777" w:rsidR="008A0F3F" w:rsidRPr="00BA6FE1" w:rsidRDefault="00952524" w:rsidP="00DF77E1">
            <w:pPr>
              <w:pStyle w:val="TableHeadingText"/>
              <w:rPr>
                <w:rFonts w:eastAsia="Times New Roman" w:cstheme="minorHAnsi"/>
                <w:highlight w:val="yellow"/>
                <w:lang w:eastAsia="en-US"/>
              </w:rPr>
            </w:pPr>
            <w:r w:rsidRPr="00952524">
              <w:t xml:space="preserve">Construction and </w:t>
            </w:r>
            <w:r w:rsidR="008A0F3F" w:rsidRPr="00952524">
              <w:t xml:space="preserve">Real estate </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38F099F0" w14:textId="77777777" w:rsidR="008A0F3F" w:rsidRPr="00E43A41" w:rsidRDefault="5A29EA0B" w:rsidP="00575596">
            <w:pPr>
              <w:pStyle w:val="TableBullet1"/>
            </w:pPr>
            <w:r>
              <w:t xml:space="preserve">Construction, </w:t>
            </w:r>
            <w:r w:rsidR="00952524">
              <w:t xml:space="preserve">acquisition, and renovation </w:t>
            </w:r>
            <w:r>
              <w:t>of buildings</w:t>
            </w:r>
          </w:p>
          <w:p w14:paraId="014E5120" w14:textId="77777777" w:rsidR="008A0F3F" w:rsidRPr="00E43A41" w:rsidRDefault="5A29EA0B" w:rsidP="00575596">
            <w:pPr>
              <w:pStyle w:val="TableBullet1"/>
            </w:pPr>
            <w:r>
              <w:t xml:space="preserve">Energy efficiency equipment in buildings </w:t>
            </w:r>
          </w:p>
          <w:p w14:paraId="348AF04C" w14:textId="77777777" w:rsidR="008A0F3F" w:rsidRPr="00854071" w:rsidRDefault="00952524" w:rsidP="00575596">
            <w:pPr>
              <w:pStyle w:val="TableBullet1"/>
            </w:pPr>
            <w:r>
              <w:t>Construction and maintenance of other structures</w:t>
            </w:r>
            <w:r w:rsidR="5A29EA0B">
              <w:t xml:space="preserve"> </w:t>
            </w:r>
          </w:p>
        </w:tc>
        <w:tc>
          <w:tcPr>
            <w:tcW w:w="2380" w:type="dxa"/>
            <w:tcBorders>
              <w:top w:val="single" w:sz="6" w:space="0" w:color="BFBFBF" w:themeColor="background2" w:themeShade="BF"/>
              <w:bottom w:val="single" w:sz="6" w:space="0" w:color="BFBFBF" w:themeColor="background2" w:themeShade="BF"/>
            </w:tcBorders>
          </w:tcPr>
          <w:p w14:paraId="51316BE0"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72" behindDoc="0" locked="0" layoutInCell="1" allowOverlap="1" wp14:anchorId="3E65AC8F" wp14:editId="5D99AD15">
                  <wp:simplePos x="0" y="0"/>
                  <wp:positionH relativeFrom="column">
                    <wp:posOffset>1071880</wp:posOffset>
                  </wp:positionH>
                  <wp:positionV relativeFrom="paragraph">
                    <wp:posOffset>62865</wp:posOffset>
                  </wp:positionV>
                  <wp:extent cx="395605" cy="395605"/>
                  <wp:effectExtent l="0" t="0" r="4445" b="4445"/>
                  <wp:wrapNone/>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áfico 196"/>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74" behindDoc="0" locked="0" layoutInCell="1" allowOverlap="1" wp14:anchorId="6B91F53D" wp14:editId="597A139A">
                  <wp:simplePos x="0" y="0"/>
                  <wp:positionH relativeFrom="column">
                    <wp:posOffset>595630</wp:posOffset>
                  </wp:positionH>
                  <wp:positionV relativeFrom="paragraph">
                    <wp:posOffset>62865</wp:posOffset>
                  </wp:positionV>
                  <wp:extent cx="395605" cy="395605"/>
                  <wp:effectExtent l="0" t="0" r="4445" b="4445"/>
                  <wp:wrapNone/>
                  <wp:docPr id="43" name="Grá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áfico 198"/>
                          <pic:cNvPicPr>
                            <a:picLocks noChangeAspect="1"/>
                          </pic:cNvPicPr>
                        </pic:nvPicPr>
                        <pic:blipFill>
                          <a:blip r:embed="rId23" cstate="email">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73" behindDoc="0" locked="0" layoutInCell="1" allowOverlap="1" wp14:anchorId="3B4EF142" wp14:editId="5E8A438C">
                  <wp:simplePos x="0" y="0"/>
                  <wp:positionH relativeFrom="column">
                    <wp:posOffset>128905</wp:posOffset>
                  </wp:positionH>
                  <wp:positionV relativeFrom="paragraph">
                    <wp:posOffset>62865</wp:posOffset>
                  </wp:positionV>
                  <wp:extent cx="395605" cy="395605"/>
                  <wp:effectExtent l="0" t="0" r="4445" b="4445"/>
                  <wp:wrapNone/>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áfico 197"/>
                          <pic:cNvPicPr>
                            <a:picLocks noChangeAspect="1"/>
                          </pic:cNvPicPr>
                        </pic:nvPicPr>
                        <pic:blipFill>
                          <a:blip r:embed="rId25" cstate="email">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5605" cy="395605"/>
                          </a:xfrm>
                          <a:prstGeom prst="rect">
                            <a:avLst/>
                          </a:prstGeom>
                        </pic:spPr>
                      </pic:pic>
                    </a:graphicData>
                  </a:graphic>
                </wp:anchor>
              </w:drawing>
            </w:r>
          </w:p>
        </w:tc>
      </w:tr>
      <w:tr w:rsidR="008A0F3F" w:rsidRPr="00492A56" w14:paraId="22B288B6"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7130EFA5" w14:textId="77777777" w:rsidR="008A0F3F" w:rsidRPr="00854071" w:rsidRDefault="008A0F3F" w:rsidP="00DF77E1">
            <w:pPr>
              <w:pStyle w:val="TableHeadingText"/>
              <w:rPr>
                <w:rFonts w:eastAsia="Times New Roman" w:cstheme="minorHAnsi"/>
                <w:lang w:eastAsia="en-US"/>
              </w:rPr>
            </w:pPr>
            <w:r w:rsidRPr="00973F42">
              <w:t>Water and waste management</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7D6690BD" w14:textId="77777777" w:rsidR="008A0F3F" w:rsidRPr="00E43A41" w:rsidRDefault="5A29EA0B" w:rsidP="00575596">
            <w:pPr>
              <w:pStyle w:val="TableBullet1"/>
            </w:pPr>
            <w:r>
              <w:t xml:space="preserve">Waste management and remediation activities  </w:t>
            </w:r>
          </w:p>
          <w:p w14:paraId="62CB8FFB" w14:textId="77777777" w:rsidR="008A0F3F" w:rsidRPr="00E43A41" w:rsidRDefault="5A29EA0B" w:rsidP="00575596">
            <w:pPr>
              <w:pStyle w:val="TableBullet1"/>
            </w:pPr>
            <w:r>
              <w:t>Sustainable water supply and sewage</w:t>
            </w:r>
          </w:p>
          <w:p w14:paraId="365F6A9F" w14:textId="77777777" w:rsidR="008A0F3F" w:rsidRPr="00854071" w:rsidRDefault="5A29EA0B" w:rsidP="00575596">
            <w:pPr>
              <w:pStyle w:val="TableBullet1"/>
            </w:pPr>
            <w:r>
              <w:t>Reparation activities</w:t>
            </w:r>
          </w:p>
        </w:tc>
        <w:tc>
          <w:tcPr>
            <w:tcW w:w="2380" w:type="dxa"/>
            <w:tcBorders>
              <w:top w:val="single" w:sz="6" w:space="0" w:color="BFBFBF" w:themeColor="background2" w:themeShade="BF"/>
              <w:bottom w:val="single" w:sz="6" w:space="0" w:color="BFBFBF" w:themeColor="background2" w:themeShade="BF"/>
            </w:tcBorders>
          </w:tcPr>
          <w:p w14:paraId="058A38D2"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75" behindDoc="0" locked="0" layoutInCell="1" allowOverlap="1" wp14:anchorId="794E3224" wp14:editId="47E67894">
                  <wp:simplePos x="0" y="0"/>
                  <wp:positionH relativeFrom="column">
                    <wp:posOffset>1062355</wp:posOffset>
                  </wp:positionH>
                  <wp:positionV relativeFrom="paragraph">
                    <wp:posOffset>94615</wp:posOffset>
                  </wp:positionV>
                  <wp:extent cx="395605" cy="395605"/>
                  <wp:effectExtent l="0" t="0" r="4445" b="4445"/>
                  <wp:wrapNone/>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áfico 199"/>
                          <pic:cNvPicPr>
                            <a:picLocks noChangeAspect="1"/>
                          </pic:cNvPicPr>
                        </pic:nvPicPr>
                        <pic:blipFill>
                          <a:blip r:embed="rId29" cstate="email">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77" behindDoc="0" locked="0" layoutInCell="1" allowOverlap="1" wp14:anchorId="6FAC9603" wp14:editId="4B03DF89">
                  <wp:simplePos x="0" y="0"/>
                  <wp:positionH relativeFrom="column">
                    <wp:posOffset>595630</wp:posOffset>
                  </wp:positionH>
                  <wp:positionV relativeFrom="paragraph">
                    <wp:posOffset>94615</wp:posOffset>
                  </wp:positionV>
                  <wp:extent cx="395605" cy="395605"/>
                  <wp:effectExtent l="0" t="0" r="4445" b="4445"/>
                  <wp:wrapNone/>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áfico 201"/>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76" behindDoc="0" locked="0" layoutInCell="1" allowOverlap="1" wp14:anchorId="6EA35AB7" wp14:editId="0BDC176B">
                  <wp:simplePos x="0" y="0"/>
                  <wp:positionH relativeFrom="column">
                    <wp:posOffset>128905</wp:posOffset>
                  </wp:positionH>
                  <wp:positionV relativeFrom="paragraph">
                    <wp:posOffset>94615</wp:posOffset>
                  </wp:positionV>
                  <wp:extent cx="395605" cy="395605"/>
                  <wp:effectExtent l="0" t="0" r="4445" b="4445"/>
                  <wp:wrapNone/>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áfico 200"/>
                          <pic:cNvPicPr>
                            <a:picLocks noChangeAspect="1"/>
                          </pic:cNvPicPr>
                        </pic:nvPicPr>
                        <pic:blipFill>
                          <a:blip r:embed="rId35" cstate="email">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5605" cy="395605"/>
                          </a:xfrm>
                          <a:prstGeom prst="rect">
                            <a:avLst/>
                          </a:prstGeom>
                        </pic:spPr>
                      </pic:pic>
                    </a:graphicData>
                  </a:graphic>
                </wp:anchor>
              </w:drawing>
            </w:r>
          </w:p>
        </w:tc>
      </w:tr>
      <w:tr w:rsidR="008A0F3F" w:rsidRPr="00492A56" w14:paraId="570B845C" w14:textId="77777777" w:rsidTr="0A974F12">
        <w:trPr>
          <w:trHeight w:val="737"/>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36337F57" w14:textId="77777777" w:rsidR="008A0F3F" w:rsidRPr="00854071" w:rsidRDefault="008A0F3F" w:rsidP="00DF77E1">
            <w:pPr>
              <w:pStyle w:val="TableHeadingText"/>
              <w:rPr>
                <w:rFonts w:eastAsia="Times New Roman" w:cstheme="minorHAnsi"/>
                <w:lang w:eastAsia="en-US"/>
              </w:rPr>
            </w:pPr>
            <w:r w:rsidRPr="00973F42">
              <w:t>Manufacturing</w:t>
            </w:r>
            <w:r w:rsidR="00952524">
              <w:t xml:space="preserve"> and Services</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70A9028C" w14:textId="77777777" w:rsidR="008A0F3F" w:rsidRPr="00E43A41" w:rsidRDefault="5A29EA0B" w:rsidP="00575596">
            <w:pPr>
              <w:pStyle w:val="TableBullet1"/>
            </w:pPr>
            <w:r>
              <w:t>Manufacturing of technologies</w:t>
            </w:r>
            <w:r w:rsidR="000C3D99">
              <w:t xml:space="preserve"> and components</w:t>
            </w:r>
          </w:p>
          <w:p w14:paraId="1ED39BD0" w14:textId="77777777" w:rsidR="008A0F3F" w:rsidRPr="00E43A41" w:rsidRDefault="5A29EA0B" w:rsidP="00575596">
            <w:pPr>
              <w:pStyle w:val="TableBullet1"/>
            </w:pPr>
            <w:r>
              <w:t xml:space="preserve">Manufacturing of energy efficiency equipment </w:t>
            </w:r>
          </w:p>
          <w:p w14:paraId="370D4438" w14:textId="77777777" w:rsidR="008A0F3F" w:rsidRPr="00854071" w:rsidRDefault="000C3D99" w:rsidP="00575596">
            <w:pPr>
              <w:pStyle w:val="TableBullet1"/>
            </w:pPr>
            <w:r>
              <w:t>Services to support the transition to circular economy</w:t>
            </w:r>
          </w:p>
        </w:tc>
        <w:tc>
          <w:tcPr>
            <w:tcW w:w="2380" w:type="dxa"/>
            <w:tcBorders>
              <w:top w:val="single" w:sz="6" w:space="0" w:color="BFBFBF" w:themeColor="background2" w:themeShade="BF"/>
              <w:bottom w:val="single" w:sz="6" w:space="0" w:color="BFBFBF" w:themeColor="background2" w:themeShade="BF"/>
            </w:tcBorders>
          </w:tcPr>
          <w:p w14:paraId="12FEE107"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20"/>
                <w:lang w:val="es-ES" w:eastAsia="es-ES"/>
              </w:rPr>
              <w:drawing>
                <wp:anchor distT="0" distB="0" distL="114300" distR="114300" simplePos="0" relativeHeight="251658278" behindDoc="0" locked="0" layoutInCell="1" allowOverlap="1" wp14:anchorId="157B1DF2" wp14:editId="2F3877A0">
                  <wp:simplePos x="0" y="0"/>
                  <wp:positionH relativeFrom="column">
                    <wp:posOffset>128905</wp:posOffset>
                  </wp:positionH>
                  <wp:positionV relativeFrom="paragraph">
                    <wp:posOffset>36195</wp:posOffset>
                  </wp:positionV>
                  <wp:extent cx="395605" cy="395605"/>
                  <wp:effectExtent l="0" t="0" r="4445" b="4445"/>
                  <wp:wrapNone/>
                  <wp:docPr id="52" name="Grá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áfico 206"/>
                          <pic:cNvPicPr/>
                        </pic:nvPicPr>
                        <pic:blipFill>
                          <a:blip r:embed="rId29" cstate="email">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5605" cy="395605"/>
                          </a:xfrm>
                          <a:prstGeom prst="rect">
                            <a:avLst/>
                          </a:prstGeom>
                        </pic:spPr>
                      </pic:pic>
                    </a:graphicData>
                  </a:graphic>
                  <wp14:sizeRelH relativeFrom="page">
                    <wp14:pctWidth>0</wp14:pctWidth>
                  </wp14:sizeRelH>
                  <wp14:sizeRelV relativeFrom="page">
                    <wp14:pctHeight>0</wp14:pctHeight>
                  </wp14:sizeRelV>
                </wp:anchor>
              </w:drawing>
            </w:r>
          </w:p>
        </w:tc>
      </w:tr>
      <w:tr w:rsidR="008A0F3F" w:rsidRPr="00492A56" w14:paraId="125D2D27" w14:textId="77777777" w:rsidTr="0A974F12">
        <w:trPr>
          <w:trHeight w:val="1077"/>
        </w:trPr>
        <w:tc>
          <w:tcPr>
            <w:tcW w:w="1696" w:type="dxa"/>
            <w:tcBorders>
              <w:top w:val="single" w:sz="6" w:space="0" w:color="BFBFBF" w:themeColor="background2" w:themeShade="BF"/>
              <w:bottom w:val="single" w:sz="12" w:space="0" w:color="595959" w:themeColor="text2" w:themeTint="A6"/>
            </w:tcBorders>
            <w:shd w:val="clear" w:color="auto" w:fill="F2F2F2" w:themeFill="background2" w:themeFillShade="F2"/>
            <w:tcMar>
              <w:top w:w="15" w:type="dxa"/>
              <w:left w:w="58" w:type="dxa"/>
              <w:bottom w:w="0" w:type="dxa"/>
              <w:right w:w="58" w:type="dxa"/>
            </w:tcMar>
          </w:tcPr>
          <w:p w14:paraId="6FE1ADD0" w14:textId="77777777" w:rsidR="008A0F3F" w:rsidRPr="00854071" w:rsidRDefault="008A0F3F" w:rsidP="00DF77E1">
            <w:pPr>
              <w:pStyle w:val="TableHeadingText"/>
              <w:rPr>
                <w:rFonts w:eastAsia="Times New Roman" w:cstheme="minorHAnsi"/>
                <w:lang w:eastAsia="en-US"/>
              </w:rPr>
            </w:pPr>
            <w:r w:rsidRPr="000C3D99">
              <w:t>Other</w:t>
            </w:r>
          </w:p>
        </w:tc>
        <w:tc>
          <w:tcPr>
            <w:tcW w:w="4566" w:type="dxa"/>
            <w:tcBorders>
              <w:top w:val="single" w:sz="6" w:space="0" w:color="BFBFBF" w:themeColor="background2" w:themeShade="BF"/>
              <w:bottom w:val="single" w:sz="12" w:space="0" w:color="595959" w:themeColor="text2" w:themeTint="A6"/>
            </w:tcBorders>
            <w:shd w:val="clear" w:color="auto" w:fill="auto"/>
            <w:tcMar>
              <w:top w:w="15" w:type="dxa"/>
              <w:left w:w="58" w:type="dxa"/>
              <w:bottom w:w="0" w:type="dxa"/>
              <w:right w:w="58" w:type="dxa"/>
            </w:tcMar>
          </w:tcPr>
          <w:p w14:paraId="3FD5F016" w14:textId="77777777" w:rsidR="000C3D99" w:rsidRPr="000C3D99" w:rsidRDefault="5A29EA0B" w:rsidP="00575596">
            <w:pPr>
              <w:pStyle w:val="TableBullet1"/>
            </w:pPr>
            <w:r>
              <w:t>Climate change adaptation</w:t>
            </w:r>
          </w:p>
          <w:p w14:paraId="0D6848A6" w14:textId="77777777" w:rsidR="000C3D99" w:rsidRPr="000C3D99" w:rsidRDefault="000C3D99" w:rsidP="00575596">
            <w:pPr>
              <w:pStyle w:val="TableBullet1"/>
            </w:pPr>
            <w:r>
              <w:t>Carbon markets</w:t>
            </w:r>
            <w:r w:rsidR="5A29EA0B">
              <w:t xml:space="preserve"> </w:t>
            </w:r>
          </w:p>
          <w:p w14:paraId="74B7B4CF" w14:textId="77777777" w:rsidR="008A0F3F" w:rsidRPr="00854071" w:rsidRDefault="221A7BE4" w:rsidP="00575596">
            <w:pPr>
              <w:pStyle w:val="TableBullet1"/>
            </w:pPr>
            <w:r>
              <w:t>Insurance</w:t>
            </w:r>
          </w:p>
        </w:tc>
        <w:tc>
          <w:tcPr>
            <w:tcW w:w="2380" w:type="dxa"/>
            <w:tcBorders>
              <w:top w:val="single" w:sz="6" w:space="0" w:color="BFBFBF" w:themeColor="background2" w:themeShade="BF"/>
              <w:bottom w:val="single" w:sz="12" w:space="0" w:color="595959" w:themeColor="text2" w:themeTint="A6"/>
            </w:tcBorders>
          </w:tcPr>
          <w:p w14:paraId="46A0655B" w14:textId="77777777" w:rsidR="008A0F3F" w:rsidRPr="00854071" w:rsidRDefault="008A0F3F" w:rsidP="00DF77E1">
            <w:pPr>
              <w:spacing w:after="0"/>
              <w:ind w:left="288"/>
              <w:rPr>
                <w:rFonts w:eastAsia="Times New Roman" w:cstheme="minorHAnsi"/>
                <w:sz w:val="20"/>
                <w:szCs w:val="18"/>
                <w:lang w:eastAsia="en-US"/>
              </w:rPr>
            </w:pPr>
            <w:r w:rsidRPr="00854071">
              <w:rPr>
                <w:rFonts w:eastAsia="Times New Roman" w:cstheme="minorHAnsi"/>
                <w:noProof/>
                <w:sz w:val="20"/>
                <w:szCs w:val="20"/>
                <w:lang w:val="es-ES" w:eastAsia="es-ES"/>
              </w:rPr>
              <w:drawing>
                <wp:anchor distT="0" distB="0" distL="114300" distR="114300" simplePos="0" relativeHeight="251658279" behindDoc="0" locked="0" layoutInCell="1" allowOverlap="1" wp14:anchorId="2451FD22" wp14:editId="7868CA2E">
                  <wp:simplePos x="0" y="0"/>
                  <wp:positionH relativeFrom="column">
                    <wp:posOffset>128905</wp:posOffset>
                  </wp:positionH>
                  <wp:positionV relativeFrom="paragraph">
                    <wp:posOffset>82550</wp:posOffset>
                  </wp:positionV>
                  <wp:extent cx="395605" cy="395605"/>
                  <wp:effectExtent l="0" t="0" r="4445" b="4445"/>
                  <wp:wrapNone/>
                  <wp:docPr id="53" name="Gráfico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áfico 212"/>
                          <pic:cNvPicPr/>
                        </pic:nvPicPr>
                        <pic:blipFill>
                          <a:blip r:embed="rId21" cstate="email">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5605" cy="395605"/>
                          </a:xfrm>
                          <a:prstGeom prst="rect">
                            <a:avLst/>
                          </a:prstGeom>
                        </pic:spPr>
                      </pic:pic>
                    </a:graphicData>
                  </a:graphic>
                  <wp14:sizeRelH relativeFrom="page">
                    <wp14:pctWidth>0</wp14:pctWidth>
                  </wp14:sizeRelH>
                  <wp14:sizeRelV relativeFrom="page">
                    <wp14:pctHeight>0</wp14:pctHeight>
                  </wp14:sizeRelV>
                </wp:anchor>
              </w:drawing>
            </w:r>
          </w:p>
        </w:tc>
      </w:tr>
    </w:tbl>
    <w:p w14:paraId="1B99E386" w14:textId="652BA2CB" w:rsidR="00DF77E1" w:rsidRDefault="00DF77E1" w:rsidP="00DF77E1">
      <w:pPr>
        <w:pStyle w:val="Textoindependiente"/>
      </w:pPr>
    </w:p>
    <w:p w14:paraId="561126ED" w14:textId="77777777" w:rsidR="009E2C4E" w:rsidRDefault="009E2C4E" w:rsidP="00DF77E1">
      <w:pPr>
        <w:pStyle w:val="Textoindependiente"/>
      </w:pPr>
    </w:p>
    <w:p w14:paraId="79BA418D" w14:textId="77777777" w:rsidR="00492A56" w:rsidRPr="00854071" w:rsidRDefault="00492A56" w:rsidP="00DF77E1">
      <w:pPr>
        <w:pStyle w:val="Textoindependiente"/>
        <w:keepNext/>
        <w:keepLines/>
      </w:pPr>
      <w:r w:rsidRPr="00854071">
        <w:lastRenderedPageBreak/>
        <w:t>The below table outlines the sectors and business activities that address or mitigate social issues and seek positive social outcomes. These activities can be considered Social Finance if they conform to the criteria and are expressly aimed at the relevant “Target population” provided in the Appendix.</w:t>
      </w:r>
    </w:p>
    <w:tbl>
      <w:tblPr>
        <w:tblW w:w="5000" w:type="pct"/>
        <w:tblLayout w:type="fixed"/>
        <w:tblCellMar>
          <w:left w:w="0" w:type="dxa"/>
          <w:right w:w="0" w:type="dxa"/>
        </w:tblCellMar>
        <w:tblLook w:val="04A0" w:firstRow="1" w:lastRow="0" w:firstColumn="1" w:lastColumn="0" w:noHBand="0" w:noVBand="1"/>
      </w:tblPr>
      <w:tblGrid>
        <w:gridCol w:w="1885"/>
        <w:gridCol w:w="5075"/>
        <w:gridCol w:w="2645"/>
        <w:tblGridChange w:id="1213">
          <w:tblGrid>
            <w:gridCol w:w="1885"/>
            <w:gridCol w:w="5075"/>
            <w:gridCol w:w="2645"/>
          </w:tblGrid>
        </w:tblGridChange>
      </w:tblGrid>
      <w:tr w:rsidR="00492A56" w:rsidRPr="00492A56" w14:paraId="5A7595D0" w14:textId="77777777" w:rsidTr="0A974F12">
        <w:trPr>
          <w:trHeight w:val="144"/>
        </w:trPr>
        <w:tc>
          <w:tcPr>
            <w:tcW w:w="1696" w:type="dxa"/>
            <w:tcBorders>
              <w:bottom w:val="single" w:sz="12" w:space="0" w:color="595959" w:themeColor="text2" w:themeTint="A6"/>
            </w:tcBorders>
            <w:shd w:val="clear" w:color="auto" w:fill="FF0000"/>
            <w:tcMar>
              <w:top w:w="15" w:type="dxa"/>
              <w:left w:w="58" w:type="dxa"/>
              <w:bottom w:w="0" w:type="dxa"/>
              <w:right w:w="58" w:type="dxa"/>
            </w:tcMar>
            <w:vAlign w:val="bottom"/>
            <w:hideMark/>
          </w:tcPr>
          <w:p w14:paraId="7971AF10" w14:textId="77777777" w:rsidR="00492A56" w:rsidRPr="001632F8" w:rsidRDefault="00492A56" w:rsidP="00DF77E1">
            <w:pPr>
              <w:pStyle w:val="TableHeadingText"/>
              <w:keepNext/>
              <w:rPr>
                <w:color w:val="FFFFFF" w:themeColor="background1"/>
                <w:lang w:eastAsia="en-US"/>
              </w:rPr>
            </w:pPr>
            <w:r w:rsidRPr="001632F8">
              <w:rPr>
                <w:color w:val="FFFFFF" w:themeColor="background1"/>
                <w:lang w:eastAsia="en-US"/>
              </w:rPr>
              <w:t>Sector - social category</w:t>
            </w:r>
          </w:p>
        </w:tc>
        <w:tc>
          <w:tcPr>
            <w:tcW w:w="4566" w:type="dxa"/>
            <w:tcBorders>
              <w:bottom w:val="single" w:sz="12" w:space="0" w:color="595959" w:themeColor="text2" w:themeTint="A6"/>
            </w:tcBorders>
            <w:shd w:val="clear" w:color="auto" w:fill="FF0000"/>
            <w:tcMar>
              <w:top w:w="15" w:type="dxa"/>
              <w:left w:w="58" w:type="dxa"/>
              <w:bottom w:w="0" w:type="dxa"/>
              <w:right w:w="58" w:type="dxa"/>
            </w:tcMar>
            <w:vAlign w:val="bottom"/>
            <w:hideMark/>
          </w:tcPr>
          <w:p w14:paraId="1955E7EF" w14:textId="77777777" w:rsidR="00492A56" w:rsidRPr="001632F8" w:rsidRDefault="00492A56" w:rsidP="00DF77E1">
            <w:pPr>
              <w:pStyle w:val="TableHeadingText"/>
              <w:keepNext/>
              <w:rPr>
                <w:color w:val="FFFFFF" w:themeColor="background1"/>
                <w:lang w:eastAsia="en-US"/>
              </w:rPr>
            </w:pPr>
            <w:r w:rsidRPr="001632F8">
              <w:rPr>
                <w:color w:val="FFFFFF" w:themeColor="background1"/>
                <w:lang w:eastAsia="en-US"/>
              </w:rPr>
              <w:t>Business Activities</w:t>
            </w:r>
          </w:p>
        </w:tc>
        <w:tc>
          <w:tcPr>
            <w:tcW w:w="2380" w:type="dxa"/>
            <w:tcBorders>
              <w:bottom w:val="single" w:sz="12" w:space="0" w:color="595959" w:themeColor="text2" w:themeTint="A6"/>
            </w:tcBorders>
            <w:shd w:val="clear" w:color="auto" w:fill="FF0000"/>
            <w:vAlign w:val="bottom"/>
          </w:tcPr>
          <w:p w14:paraId="0FAF7DB1" w14:textId="3C3413A2" w:rsidR="00492A56" w:rsidRPr="001632F8" w:rsidRDefault="009E2C4E" w:rsidP="00DF77E1">
            <w:pPr>
              <w:pStyle w:val="TableHeadingText"/>
              <w:keepNext/>
              <w:rPr>
                <w:color w:val="FFFFFF" w:themeColor="background1"/>
                <w:lang w:eastAsia="en-US"/>
              </w:rPr>
            </w:pPr>
            <w:r>
              <w:rPr>
                <w:color w:val="FFFFFF" w:themeColor="background1"/>
                <w:lang w:eastAsia="en-US"/>
              </w:rPr>
              <w:t xml:space="preserve">Main contribution to </w:t>
            </w:r>
            <w:r w:rsidRPr="001632F8">
              <w:rPr>
                <w:color w:val="FFFFFF" w:themeColor="background1"/>
                <w:lang w:eastAsia="en-US"/>
              </w:rPr>
              <w:t>SDGs</w:t>
            </w:r>
          </w:p>
        </w:tc>
      </w:tr>
      <w:tr w:rsidR="00492A56" w:rsidRPr="00492A56" w14:paraId="4CC5C08D" w14:textId="77777777" w:rsidTr="0A974F12">
        <w:trPr>
          <w:trHeight w:val="850"/>
        </w:trPr>
        <w:tc>
          <w:tcPr>
            <w:tcW w:w="1696" w:type="dxa"/>
            <w:tcBorders>
              <w:top w:val="single" w:sz="12" w:space="0" w:color="595959" w:themeColor="text2" w:themeTint="A6"/>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6C013456" w14:textId="77777777" w:rsidR="00492A56" w:rsidRPr="00854071" w:rsidRDefault="00492A56" w:rsidP="00CE23DF">
            <w:pPr>
              <w:pStyle w:val="TableHeadingText"/>
              <w:keepNext/>
              <w:rPr>
                <w:lang w:eastAsia="en-US"/>
              </w:rPr>
            </w:pPr>
            <w:r w:rsidRPr="00854071">
              <w:rPr>
                <w:lang w:eastAsia="en-US"/>
              </w:rPr>
              <w:t>Education</w:t>
            </w:r>
          </w:p>
        </w:tc>
        <w:tc>
          <w:tcPr>
            <w:tcW w:w="4566" w:type="dxa"/>
            <w:tcBorders>
              <w:top w:val="single" w:sz="12" w:space="0" w:color="595959" w:themeColor="text2" w:themeTint="A6"/>
              <w:bottom w:val="single" w:sz="6" w:space="0" w:color="BFBFBF" w:themeColor="background2" w:themeShade="BF"/>
            </w:tcBorders>
            <w:shd w:val="clear" w:color="auto" w:fill="auto"/>
            <w:tcMar>
              <w:top w:w="15" w:type="dxa"/>
              <w:left w:w="58" w:type="dxa"/>
              <w:bottom w:w="0" w:type="dxa"/>
              <w:right w:w="58" w:type="dxa"/>
            </w:tcMar>
            <w:hideMark/>
          </w:tcPr>
          <w:p w14:paraId="0541B70A" w14:textId="77777777" w:rsidR="00492A56" w:rsidRPr="00854071" w:rsidRDefault="00492A56" w:rsidP="00575596">
            <w:pPr>
              <w:pStyle w:val="TableBullet1"/>
            </w:pPr>
            <w:r>
              <w:t xml:space="preserve">Educational services </w:t>
            </w:r>
          </w:p>
          <w:p w14:paraId="4517AE69" w14:textId="77777777" w:rsidR="00492A56" w:rsidRPr="00854071" w:rsidRDefault="00492A56" w:rsidP="00575596">
            <w:pPr>
              <w:pStyle w:val="TableBullet1"/>
            </w:pPr>
            <w:r>
              <w:t xml:space="preserve">Sports and cultural education centres </w:t>
            </w:r>
          </w:p>
          <w:p w14:paraId="388AB954" w14:textId="77777777" w:rsidR="00492A56" w:rsidRPr="00854071" w:rsidRDefault="00492A56" w:rsidP="00575596">
            <w:pPr>
              <w:pStyle w:val="TableBullet1"/>
            </w:pPr>
            <w:r>
              <w:t>Other educational activities</w:t>
            </w:r>
          </w:p>
          <w:p w14:paraId="3CF4946C" w14:textId="77777777" w:rsidR="00492A56" w:rsidRPr="00854071" w:rsidRDefault="00492A56" w:rsidP="00575596">
            <w:pPr>
              <w:pStyle w:val="TableBullet1"/>
            </w:pPr>
            <w:r>
              <w:t>Student loans</w:t>
            </w:r>
          </w:p>
          <w:p w14:paraId="0DEEC2F6" w14:textId="77777777" w:rsidR="00492A56" w:rsidRPr="00854071" w:rsidRDefault="00492A56" w:rsidP="00575596">
            <w:pPr>
              <w:pStyle w:val="TableBullet1"/>
            </w:pPr>
            <w:r>
              <w:t>Loans to finance reskilling and upskilling</w:t>
            </w:r>
          </w:p>
        </w:tc>
        <w:tc>
          <w:tcPr>
            <w:tcW w:w="2380" w:type="dxa"/>
            <w:tcBorders>
              <w:top w:val="single" w:sz="12" w:space="0" w:color="595959" w:themeColor="text2" w:themeTint="A6"/>
              <w:bottom w:val="single" w:sz="6" w:space="0" w:color="BFBFBF" w:themeColor="background2" w:themeShade="BF"/>
            </w:tcBorders>
          </w:tcPr>
          <w:p w14:paraId="1BBA1509" w14:textId="77777777" w:rsidR="00492A56" w:rsidRPr="00854071" w:rsidRDefault="00492A56" w:rsidP="00DF77E1">
            <w:pPr>
              <w:keepNext/>
              <w:keepLines/>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46" behindDoc="0" locked="0" layoutInCell="1" allowOverlap="1" wp14:anchorId="672135D4" wp14:editId="001AEE3F">
                  <wp:simplePos x="0" y="0"/>
                  <wp:positionH relativeFrom="column">
                    <wp:posOffset>605155</wp:posOffset>
                  </wp:positionH>
                  <wp:positionV relativeFrom="paragraph">
                    <wp:posOffset>69850</wp:posOffset>
                  </wp:positionV>
                  <wp:extent cx="395605" cy="395605"/>
                  <wp:effectExtent l="0" t="0" r="4445" b="4445"/>
                  <wp:wrapNone/>
                  <wp:docPr id="54"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áfico 215"/>
                          <pic:cNvPicPr>
                            <a:picLocks noChangeAspect="1"/>
                          </pic:cNvPicPr>
                        </pic:nvPicPr>
                        <pic:blipFill>
                          <a:blip r:embed="rId37" cstate="email">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45" behindDoc="0" locked="0" layoutInCell="1" allowOverlap="1" wp14:anchorId="24328D67" wp14:editId="426769D5">
                  <wp:simplePos x="0" y="0"/>
                  <wp:positionH relativeFrom="column">
                    <wp:posOffset>128905</wp:posOffset>
                  </wp:positionH>
                  <wp:positionV relativeFrom="paragraph">
                    <wp:posOffset>69850</wp:posOffset>
                  </wp:positionV>
                  <wp:extent cx="395605" cy="395605"/>
                  <wp:effectExtent l="0" t="0" r="4445" b="4445"/>
                  <wp:wrapNone/>
                  <wp:docPr id="192" name="Gráfico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áfico 214"/>
                          <pic:cNvPicPr>
                            <a:picLocks noChangeAspect="1"/>
                          </pic:cNvPicPr>
                        </pic:nvPicPr>
                        <pic:blipFill>
                          <a:blip r:embed="rId39" cstate="email">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95605" cy="395605"/>
                          </a:xfrm>
                          <a:prstGeom prst="rect">
                            <a:avLst/>
                          </a:prstGeom>
                        </pic:spPr>
                      </pic:pic>
                    </a:graphicData>
                  </a:graphic>
                </wp:anchor>
              </w:drawing>
            </w:r>
          </w:p>
        </w:tc>
      </w:tr>
      <w:tr w:rsidR="00492A56" w:rsidRPr="00492A56" w14:paraId="6DDF96AA"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5978C999" w14:textId="77777777" w:rsidR="00492A56" w:rsidRPr="00854071" w:rsidRDefault="00492A56" w:rsidP="00CE23DF">
            <w:pPr>
              <w:pStyle w:val="TableHeadingText"/>
              <w:keepNext/>
              <w:rPr>
                <w:lang w:eastAsia="en-US"/>
              </w:rPr>
            </w:pPr>
            <w:r w:rsidRPr="00854071">
              <w:rPr>
                <w:lang w:eastAsia="en-US"/>
              </w:rPr>
              <w:t>Healthcare</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09DACD66" w14:textId="77777777" w:rsidR="00492A56" w:rsidRPr="00854071" w:rsidRDefault="00492A56" w:rsidP="00575596">
            <w:pPr>
              <w:pStyle w:val="TableBullet1"/>
            </w:pPr>
            <w:r>
              <w:t xml:space="preserve">Building of healthcare facilities </w:t>
            </w:r>
          </w:p>
          <w:p w14:paraId="2A067B3A" w14:textId="77777777" w:rsidR="00492A56" w:rsidRPr="00854071" w:rsidRDefault="00492A56" w:rsidP="00575596">
            <w:pPr>
              <w:pStyle w:val="TableBullet1"/>
            </w:pPr>
            <w:r>
              <w:t xml:space="preserve">Health services </w:t>
            </w:r>
          </w:p>
          <w:p w14:paraId="55B22A40" w14:textId="77777777" w:rsidR="00492A56" w:rsidRPr="00854071" w:rsidRDefault="00492A56" w:rsidP="00575596">
            <w:pPr>
              <w:pStyle w:val="TableBullet1"/>
            </w:pPr>
            <w:r>
              <w:t>Research and development (R&amp;D), pharmaceutical and medical manufacturing</w:t>
            </w:r>
          </w:p>
        </w:tc>
        <w:tc>
          <w:tcPr>
            <w:tcW w:w="2380" w:type="dxa"/>
            <w:tcBorders>
              <w:top w:val="single" w:sz="6" w:space="0" w:color="BFBFBF" w:themeColor="background2" w:themeShade="BF"/>
              <w:bottom w:val="single" w:sz="6" w:space="0" w:color="BFBFBF" w:themeColor="background2" w:themeShade="BF"/>
            </w:tcBorders>
          </w:tcPr>
          <w:p w14:paraId="2F0BAC59" w14:textId="38EA1977" w:rsidR="00492A56" w:rsidRPr="00854071" w:rsidRDefault="00492A56" w:rsidP="00DF77E1">
            <w:pPr>
              <w:keepNext/>
              <w:keepLines/>
              <w:spacing w:after="0"/>
              <w:ind w:left="288"/>
              <w:rPr>
                <w:rFonts w:eastAsia="Times New Roman" w:cstheme="minorHAnsi"/>
                <w:sz w:val="20"/>
                <w:szCs w:val="18"/>
                <w:lang w:eastAsia="en-US"/>
              </w:rPr>
            </w:pPr>
            <w:del w:id="1214" w:author="Martinez De Hurtado Yela Fermin" w:date="2025-01-03T10:54:00Z" w16du:dateUtc="2025-01-03T09:54:00Z">
              <w:r w:rsidRPr="00854071" w:rsidDel="00F11CD3">
                <w:rPr>
                  <w:rFonts w:eastAsia="Times New Roman" w:cstheme="minorHAnsi"/>
                  <w:noProof/>
                  <w:sz w:val="20"/>
                  <w:szCs w:val="18"/>
                  <w:lang w:val="es-ES" w:eastAsia="es-ES"/>
                </w:rPr>
                <w:drawing>
                  <wp:anchor distT="0" distB="0" distL="114300" distR="114300" simplePos="0" relativeHeight="251658248" behindDoc="0" locked="0" layoutInCell="1" allowOverlap="1" wp14:anchorId="1453E833" wp14:editId="1F616CEF">
                    <wp:simplePos x="0" y="0"/>
                    <wp:positionH relativeFrom="column">
                      <wp:posOffset>595630</wp:posOffset>
                    </wp:positionH>
                    <wp:positionV relativeFrom="paragraph">
                      <wp:posOffset>154305</wp:posOffset>
                    </wp:positionV>
                    <wp:extent cx="395605" cy="395605"/>
                    <wp:effectExtent l="0" t="0" r="4445" b="4445"/>
                    <wp:wrapNone/>
                    <wp:docPr id="193" name="Grá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áfico 224"/>
                            <pic:cNvPicPr>
                              <a:picLocks noChangeAspect="1"/>
                            </pic:cNvPicPr>
                          </pic:nvPicPr>
                          <pic:blipFill>
                            <a:blip r:embed="rId41" cstate="email">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95605" cy="395605"/>
                            </a:xfrm>
                            <a:prstGeom prst="rect">
                              <a:avLst/>
                            </a:prstGeom>
                          </pic:spPr>
                        </pic:pic>
                      </a:graphicData>
                    </a:graphic>
                  </wp:anchor>
                </w:drawing>
              </w:r>
            </w:del>
            <w:r w:rsidRPr="00854071">
              <w:rPr>
                <w:rFonts w:eastAsia="Times New Roman" w:cstheme="minorHAnsi"/>
                <w:noProof/>
                <w:sz w:val="20"/>
                <w:szCs w:val="18"/>
                <w:lang w:val="es-ES" w:eastAsia="es-ES"/>
              </w:rPr>
              <w:drawing>
                <wp:anchor distT="0" distB="0" distL="114300" distR="114300" simplePos="0" relativeHeight="251658247" behindDoc="0" locked="0" layoutInCell="1" allowOverlap="1" wp14:anchorId="75FD9FCB" wp14:editId="1DE8195F">
                  <wp:simplePos x="0" y="0"/>
                  <wp:positionH relativeFrom="column">
                    <wp:posOffset>138430</wp:posOffset>
                  </wp:positionH>
                  <wp:positionV relativeFrom="paragraph">
                    <wp:posOffset>154305</wp:posOffset>
                  </wp:positionV>
                  <wp:extent cx="395605" cy="395605"/>
                  <wp:effectExtent l="0" t="0" r="4445" b="4445"/>
                  <wp:wrapNone/>
                  <wp:docPr id="194" name="Grá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áfico 216"/>
                          <pic:cNvPicPr>
                            <a:picLocks noChangeAspect="1"/>
                          </pic:cNvPicPr>
                        </pic:nvPicPr>
                        <pic:blipFill>
                          <a:blip r:embed="rId43" cstate="email">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95605" cy="395605"/>
                          </a:xfrm>
                          <a:prstGeom prst="rect">
                            <a:avLst/>
                          </a:prstGeom>
                        </pic:spPr>
                      </pic:pic>
                    </a:graphicData>
                  </a:graphic>
                </wp:anchor>
              </w:drawing>
            </w:r>
          </w:p>
        </w:tc>
      </w:tr>
      <w:tr w:rsidR="00492A56" w:rsidRPr="00492A56" w14:paraId="6273B79C"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35A3EAC6" w14:textId="77777777" w:rsidR="00492A56" w:rsidRPr="00854071" w:rsidRDefault="00492A56" w:rsidP="00CE23DF">
            <w:pPr>
              <w:pStyle w:val="TableHeadingText"/>
              <w:rPr>
                <w:lang w:eastAsia="en-US"/>
              </w:rPr>
            </w:pPr>
            <w:r w:rsidRPr="00854071">
              <w:rPr>
                <w:lang w:eastAsia="en-US"/>
              </w:rPr>
              <w:t>Transport</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6C7280DF" w14:textId="77777777" w:rsidR="00492A56" w:rsidRPr="00854071" w:rsidRDefault="00492A56" w:rsidP="00575596">
            <w:pPr>
              <w:pStyle w:val="TableBullet1"/>
            </w:pPr>
            <w:r>
              <w:t xml:space="preserve">Transport infrastructure construction </w:t>
            </w:r>
          </w:p>
          <w:p w14:paraId="7FC6EE22" w14:textId="77777777" w:rsidR="00492A56" w:rsidRPr="00854071" w:rsidRDefault="00492A56" w:rsidP="00575596">
            <w:pPr>
              <w:pStyle w:val="TableBullet1"/>
            </w:pPr>
            <w:r>
              <w:t>Improvement of transport infrastructures for people with disabilities</w:t>
            </w:r>
          </w:p>
        </w:tc>
        <w:tc>
          <w:tcPr>
            <w:tcW w:w="2380" w:type="dxa"/>
            <w:tcBorders>
              <w:top w:val="single" w:sz="6" w:space="0" w:color="BFBFBF" w:themeColor="background2" w:themeShade="BF"/>
              <w:bottom w:val="single" w:sz="6" w:space="0" w:color="BFBFBF" w:themeColor="background2" w:themeShade="BF"/>
            </w:tcBorders>
          </w:tcPr>
          <w:p w14:paraId="0DAA89C3" w14:textId="0DBA933D"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50" behindDoc="0" locked="0" layoutInCell="1" allowOverlap="1" wp14:anchorId="6C221745" wp14:editId="615C37E5">
                  <wp:simplePos x="0" y="0"/>
                  <wp:positionH relativeFrom="column">
                    <wp:posOffset>595630</wp:posOffset>
                  </wp:positionH>
                  <wp:positionV relativeFrom="paragraph">
                    <wp:posOffset>62865</wp:posOffset>
                  </wp:positionV>
                  <wp:extent cx="395605" cy="395605"/>
                  <wp:effectExtent l="0" t="0" r="4445" b="4445"/>
                  <wp:wrapNone/>
                  <wp:docPr id="202" name="Gráfico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áfico 225"/>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49" behindDoc="0" locked="0" layoutInCell="1" allowOverlap="1" wp14:anchorId="1F192DFE" wp14:editId="24062DD6">
                  <wp:simplePos x="0" y="0"/>
                  <wp:positionH relativeFrom="column">
                    <wp:posOffset>138430</wp:posOffset>
                  </wp:positionH>
                  <wp:positionV relativeFrom="paragraph">
                    <wp:posOffset>62865</wp:posOffset>
                  </wp:positionV>
                  <wp:extent cx="395605" cy="395605"/>
                  <wp:effectExtent l="0" t="0" r="4445" b="4445"/>
                  <wp:wrapNone/>
                  <wp:docPr id="203" name="Gráfico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áfico 217"/>
                          <pic:cNvPicPr>
                            <a:picLocks noChangeAspect="1"/>
                          </pic:cNvPicPr>
                        </pic:nvPicPr>
                        <pic:blipFill>
                          <a:blip r:embed="rId23" cstate="email">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605" cy="395605"/>
                          </a:xfrm>
                          <a:prstGeom prst="rect">
                            <a:avLst/>
                          </a:prstGeom>
                        </pic:spPr>
                      </pic:pic>
                    </a:graphicData>
                  </a:graphic>
                </wp:anchor>
              </w:drawing>
            </w:r>
          </w:p>
        </w:tc>
      </w:tr>
      <w:tr w:rsidR="00492A56" w:rsidRPr="00492A56" w14:paraId="248653D3"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0C57B73D" w14:textId="77777777" w:rsidR="00492A56" w:rsidRPr="00854071" w:rsidRDefault="00492A56" w:rsidP="00CE23DF">
            <w:pPr>
              <w:pStyle w:val="TableHeadingText"/>
              <w:rPr>
                <w:lang w:eastAsia="en-US"/>
              </w:rPr>
            </w:pPr>
            <w:r w:rsidRPr="00854071">
              <w:rPr>
                <w:lang w:eastAsia="en-US"/>
              </w:rPr>
              <w:t>Energy</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1C1D514A" w14:textId="77777777" w:rsidR="00492A56" w:rsidRPr="00854071" w:rsidRDefault="00492A56" w:rsidP="00575596">
            <w:pPr>
              <w:pStyle w:val="TableBullet1"/>
            </w:pPr>
            <w:r>
              <w:t xml:space="preserve">Clean energy projects, distribution lines and related buildings </w:t>
            </w:r>
          </w:p>
        </w:tc>
        <w:tc>
          <w:tcPr>
            <w:tcW w:w="2380" w:type="dxa"/>
            <w:tcBorders>
              <w:top w:val="single" w:sz="6" w:space="0" w:color="BFBFBF" w:themeColor="background2" w:themeShade="BF"/>
              <w:bottom w:val="single" w:sz="6" w:space="0" w:color="BFBFBF" w:themeColor="background2" w:themeShade="BF"/>
            </w:tcBorders>
          </w:tcPr>
          <w:p w14:paraId="2BC44B37" w14:textId="02993F76"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52" behindDoc="0" locked="0" layoutInCell="1" allowOverlap="1" wp14:anchorId="1C1925F0" wp14:editId="286DBCA9">
                  <wp:simplePos x="0" y="0"/>
                  <wp:positionH relativeFrom="column">
                    <wp:posOffset>595630</wp:posOffset>
                  </wp:positionH>
                  <wp:positionV relativeFrom="paragraph">
                    <wp:posOffset>85090</wp:posOffset>
                  </wp:positionV>
                  <wp:extent cx="395605" cy="395605"/>
                  <wp:effectExtent l="0" t="0" r="4445" b="4445"/>
                  <wp:wrapNone/>
                  <wp:docPr id="204" name="Gráfico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áfico 218"/>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51" behindDoc="0" locked="0" layoutInCell="1" allowOverlap="1" wp14:anchorId="72F93994" wp14:editId="5E22D794">
                  <wp:simplePos x="0" y="0"/>
                  <wp:positionH relativeFrom="column">
                    <wp:posOffset>128905</wp:posOffset>
                  </wp:positionH>
                  <wp:positionV relativeFrom="paragraph">
                    <wp:posOffset>85090</wp:posOffset>
                  </wp:positionV>
                  <wp:extent cx="395605" cy="395605"/>
                  <wp:effectExtent l="0" t="0" r="4445" b="4445"/>
                  <wp:wrapNone/>
                  <wp:docPr id="205" name="Gráfico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áfico 219"/>
                          <pic:cNvPicPr>
                            <a:picLocks noChangeAspect="1"/>
                          </pic:cNvPicPr>
                        </pic:nvPicPr>
                        <pic:blipFill>
                          <a:blip r:embed="rId25" cstate="email">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5605" cy="395605"/>
                          </a:xfrm>
                          <a:prstGeom prst="rect">
                            <a:avLst/>
                          </a:prstGeom>
                        </pic:spPr>
                      </pic:pic>
                    </a:graphicData>
                  </a:graphic>
                </wp:anchor>
              </w:drawing>
            </w:r>
          </w:p>
        </w:tc>
      </w:tr>
      <w:tr w:rsidR="00492A56" w:rsidRPr="00492A56" w14:paraId="690E0762"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504A8D22" w14:textId="77777777" w:rsidR="00492A56" w:rsidRPr="00854071" w:rsidRDefault="00492A56" w:rsidP="00CE23DF">
            <w:pPr>
              <w:pStyle w:val="TableHeadingText"/>
              <w:rPr>
                <w:lang w:eastAsia="en-US"/>
              </w:rPr>
            </w:pPr>
            <w:r w:rsidRPr="00854071">
              <w:rPr>
                <w:lang w:eastAsia="en-US"/>
              </w:rPr>
              <w:t xml:space="preserve">Water and waste management </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57153621" w14:textId="77777777" w:rsidR="00492A56" w:rsidRPr="00854071" w:rsidRDefault="00492A56" w:rsidP="00575596">
            <w:pPr>
              <w:pStyle w:val="TableBullet1"/>
            </w:pPr>
            <w:r>
              <w:t>Construction of infrastructure for water, sewage, and waste collection, treatment and distribution</w:t>
            </w:r>
          </w:p>
        </w:tc>
        <w:tc>
          <w:tcPr>
            <w:tcW w:w="2380" w:type="dxa"/>
            <w:tcBorders>
              <w:top w:val="single" w:sz="6" w:space="0" w:color="BFBFBF" w:themeColor="background2" w:themeShade="BF"/>
              <w:bottom w:val="single" w:sz="6" w:space="0" w:color="BFBFBF" w:themeColor="background2" w:themeShade="BF"/>
            </w:tcBorders>
          </w:tcPr>
          <w:p w14:paraId="63CA7597" w14:textId="69172E60"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54" behindDoc="0" locked="0" layoutInCell="1" allowOverlap="1" wp14:anchorId="79B5297F" wp14:editId="7687B774">
                  <wp:simplePos x="0" y="0"/>
                  <wp:positionH relativeFrom="column">
                    <wp:posOffset>605155</wp:posOffset>
                  </wp:positionH>
                  <wp:positionV relativeFrom="paragraph">
                    <wp:posOffset>59690</wp:posOffset>
                  </wp:positionV>
                  <wp:extent cx="395605" cy="395605"/>
                  <wp:effectExtent l="0" t="0" r="4445" b="4445"/>
                  <wp:wrapNone/>
                  <wp:docPr id="207" name="Gráfico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áfico 221"/>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53" behindDoc="0" locked="0" layoutInCell="1" allowOverlap="1" wp14:anchorId="198C35AB" wp14:editId="32F39306">
                  <wp:simplePos x="0" y="0"/>
                  <wp:positionH relativeFrom="column">
                    <wp:posOffset>138430</wp:posOffset>
                  </wp:positionH>
                  <wp:positionV relativeFrom="paragraph">
                    <wp:posOffset>59690</wp:posOffset>
                  </wp:positionV>
                  <wp:extent cx="395605" cy="395605"/>
                  <wp:effectExtent l="0" t="0" r="4445" b="4445"/>
                  <wp:wrapNone/>
                  <wp:docPr id="208" name="Gráfico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áfico 220"/>
                          <pic:cNvPicPr>
                            <a:picLocks noChangeAspect="1"/>
                          </pic:cNvPicPr>
                        </pic:nvPicPr>
                        <pic:blipFill>
                          <a:blip r:embed="rId35" cstate="email">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5605" cy="395605"/>
                          </a:xfrm>
                          <a:prstGeom prst="rect">
                            <a:avLst/>
                          </a:prstGeom>
                        </pic:spPr>
                      </pic:pic>
                    </a:graphicData>
                  </a:graphic>
                </wp:anchor>
              </w:drawing>
            </w:r>
          </w:p>
        </w:tc>
      </w:tr>
      <w:tr w:rsidR="00492A56" w:rsidRPr="00492A56" w14:paraId="47717633"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5A3E1929" w14:textId="77777777" w:rsidR="00492A56" w:rsidRPr="00854071" w:rsidRDefault="00492A56" w:rsidP="00CE23DF">
            <w:pPr>
              <w:pStyle w:val="TableHeadingText"/>
              <w:rPr>
                <w:lang w:eastAsia="en-US"/>
              </w:rPr>
            </w:pPr>
            <w:r w:rsidRPr="00854071">
              <w:rPr>
                <w:lang w:eastAsia="en-US"/>
              </w:rPr>
              <w:t>Real estate</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1B581C94" w14:textId="77777777" w:rsidR="00492A56" w:rsidRPr="00854071" w:rsidRDefault="00492A56" w:rsidP="00575596">
            <w:pPr>
              <w:pStyle w:val="TableBullet1"/>
            </w:pPr>
            <w:r>
              <w:t>Affordable housing</w:t>
            </w:r>
          </w:p>
          <w:p w14:paraId="1E4D15B6" w14:textId="77777777" w:rsidR="00492A56" w:rsidRPr="00854071" w:rsidRDefault="00492A56" w:rsidP="00575596">
            <w:pPr>
              <w:pStyle w:val="TableBullet1"/>
            </w:pPr>
            <w:r>
              <w:t>Associated infrastructure</w:t>
            </w:r>
          </w:p>
        </w:tc>
        <w:tc>
          <w:tcPr>
            <w:tcW w:w="2380" w:type="dxa"/>
            <w:tcBorders>
              <w:top w:val="single" w:sz="6" w:space="0" w:color="BFBFBF" w:themeColor="background2" w:themeShade="BF"/>
              <w:bottom w:val="single" w:sz="6" w:space="0" w:color="BFBFBF" w:themeColor="background2" w:themeShade="BF"/>
            </w:tcBorders>
          </w:tcPr>
          <w:p w14:paraId="0E46A696" w14:textId="36B79C8A"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56" behindDoc="0" locked="0" layoutInCell="1" allowOverlap="1" wp14:anchorId="455C25F8" wp14:editId="57BFD4A3">
                  <wp:simplePos x="0" y="0"/>
                  <wp:positionH relativeFrom="column">
                    <wp:posOffset>595630</wp:posOffset>
                  </wp:positionH>
                  <wp:positionV relativeFrom="paragraph">
                    <wp:posOffset>56515</wp:posOffset>
                  </wp:positionV>
                  <wp:extent cx="395605" cy="395605"/>
                  <wp:effectExtent l="0" t="0" r="4445" b="4445"/>
                  <wp:wrapNone/>
                  <wp:docPr id="209" name="Gráfico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áfico 228"/>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55" behindDoc="0" locked="0" layoutInCell="1" allowOverlap="1" wp14:anchorId="01DF1656" wp14:editId="666883EF">
                  <wp:simplePos x="0" y="0"/>
                  <wp:positionH relativeFrom="column">
                    <wp:posOffset>128905</wp:posOffset>
                  </wp:positionH>
                  <wp:positionV relativeFrom="paragraph">
                    <wp:posOffset>56515</wp:posOffset>
                  </wp:positionV>
                  <wp:extent cx="395605" cy="395605"/>
                  <wp:effectExtent l="0" t="0" r="4445" b="4445"/>
                  <wp:wrapNone/>
                  <wp:docPr id="210" name="Gráfico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Gráfico 223"/>
                          <pic:cNvPicPr>
                            <a:picLocks noChangeAspect="1"/>
                          </pic:cNvPicPr>
                        </pic:nvPicPr>
                        <pic:blipFill>
                          <a:blip r:embed="rId41" cstate="email">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95605" cy="395605"/>
                          </a:xfrm>
                          <a:prstGeom prst="rect">
                            <a:avLst/>
                          </a:prstGeom>
                        </pic:spPr>
                      </pic:pic>
                    </a:graphicData>
                  </a:graphic>
                </wp:anchor>
              </w:drawing>
            </w:r>
          </w:p>
        </w:tc>
      </w:tr>
      <w:tr w:rsidR="00492A56" w:rsidRPr="00492A56" w14:paraId="4C43B9CD"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
          <w:p w14:paraId="66D054B9" w14:textId="77777777" w:rsidR="00492A56" w:rsidRPr="00854071" w:rsidRDefault="00492A56" w:rsidP="00CE23DF">
            <w:pPr>
              <w:pStyle w:val="TableHeadingText"/>
              <w:rPr>
                <w:lang w:eastAsia="en-US"/>
              </w:rPr>
            </w:pPr>
            <w:r w:rsidRPr="00854071">
              <w:rPr>
                <w:lang w:eastAsia="en-US"/>
              </w:rPr>
              <w:t>Finance and Insurance</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
          <w:p w14:paraId="614F2103" w14:textId="77777777" w:rsidR="00492A56" w:rsidRPr="00854071" w:rsidRDefault="00492A56" w:rsidP="00575596">
            <w:pPr>
              <w:pStyle w:val="TableBullet1"/>
            </w:pPr>
            <w:r>
              <w:t>Lending to SMEs and entrepreneurs (including microfinance)</w:t>
            </w:r>
          </w:p>
          <w:p w14:paraId="33B247D5" w14:textId="77777777" w:rsidR="00492A56" w:rsidRPr="00854071" w:rsidRDefault="00492A56" w:rsidP="00575596">
            <w:pPr>
              <w:pStyle w:val="TableBullet1"/>
            </w:pPr>
            <w:r>
              <w:t>Lending to individuals from target population</w:t>
            </w:r>
          </w:p>
        </w:tc>
        <w:tc>
          <w:tcPr>
            <w:tcW w:w="2380" w:type="dxa"/>
            <w:tcBorders>
              <w:top w:val="single" w:sz="6" w:space="0" w:color="BFBFBF" w:themeColor="background2" w:themeShade="BF"/>
              <w:bottom w:val="single" w:sz="6" w:space="0" w:color="BFBFBF" w:themeColor="background2" w:themeShade="BF"/>
            </w:tcBorders>
          </w:tcPr>
          <w:p w14:paraId="597A84C1" w14:textId="184A0AEE"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58" behindDoc="0" locked="0" layoutInCell="1" allowOverlap="1" wp14:anchorId="529A457C" wp14:editId="5F1F3D4D">
                  <wp:simplePos x="0" y="0"/>
                  <wp:positionH relativeFrom="column">
                    <wp:posOffset>605155</wp:posOffset>
                  </wp:positionH>
                  <wp:positionV relativeFrom="paragraph">
                    <wp:posOffset>59690</wp:posOffset>
                  </wp:positionV>
                  <wp:extent cx="395605" cy="395605"/>
                  <wp:effectExtent l="0" t="0" r="4445" b="4445"/>
                  <wp:wrapNone/>
                  <wp:docPr id="211" name="Gráfico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Gráfico 252"/>
                          <pic:cNvPicPr>
                            <a:picLocks noChangeAspect="1"/>
                          </pic:cNvPicPr>
                        </pic:nvPicPr>
                        <pic:blipFill>
                          <a:blip r:embed="rId37" cstate="email">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18"/>
                <w:lang w:val="es-ES" w:eastAsia="es-ES"/>
              </w:rPr>
              <w:drawing>
                <wp:anchor distT="0" distB="0" distL="114300" distR="114300" simplePos="0" relativeHeight="251658257" behindDoc="0" locked="0" layoutInCell="1" allowOverlap="1" wp14:anchorId="5EBC2E12" wp14:editId="74404AB1">
                  <wp:simplePos x="0" y="0"/>
                  <wp:positionH relativeFrom="column">
                    <wp:posOffset>128905</wp:posOffset>
                  </wp:positionH>
                  <wp:positionV relativeFrom="paragraph">
                    <wp:posOffset>59690</wp:posOffset>
                  </wp:positionV>
                  <wp:extent cx="395605" cy="395605"/>
                  <wp:effectExtent l="0" t="0" r="4445" b="4445"/>
                  <wp:wrapNone/>
                  <wp:docPr id="213" name="Gráfico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Gráfico 251"/>
                          <pic:cNvPicPr>
                            <a:picLocks noChangeAspect="1"/>
                          </pic:cNvPicPr>
                        </pic:nvPicPr>
                        <pic:blipFill>
                          <a:blip r:embed="rId45" cstate="email">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95605" cy="395605"/>
                          </a:xfrm>
                          <a:prstGeom prst="rect">
                            <a:avLst/>
                          </a:prstGeom>
                        </pic:spPr>
                      </pic:pic>
                    </a:graphicData>
                  </a:graphic>
                </wp:anchor>
              </w:drawing>
            </w:r>
          </w:p>
        </w:tc>
      </w:tr>
      <w:tr w:rsidR="00492A56" w:rsidRPr="00492A56" w14:paraId="2EAE9C2A" w14:textId="77777777" w:rsidTr="0A974F12">
        <w:trPr>
          <w:trHeight w:val="850"/>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tcPr>
          <w:p w14:paraId="5D3BD792" w14:textId="77777777" w:rsidR="00492A56" w:rsidRPr="00854071" w:rsidRDefault="00492A56" w:rsidP="00CE23DF">
            <w:pPr>
              <w:pStyle w:val="TableHeadingText"/>
              <w:rPr>
                <w:lang w:eastAsia="en-US"/>
              </w:rPr>
            </w:pPr>
            <w:r w:rsidRPr="00854071">
              <w:rPr>
                <w:lang w:eastAsia="en-US"/>
              </w:rPr>
              <w:t>IT and communications</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tcPr>
          <w:p w14:paraId="5BC9DDAB" w14:textId="77777777" w:rsidR="00492A56" w:rsidRPr="00854071" w:rsidRDefault="00492A56" w:rsidP="00575596">
            <w:pPr>
              <w:pStyle w:val="TableBullet1"/>
            </w:pPr>
            <w:r>
              <w:t>Development of telecommunications, distribution lines, related buildings and infrastructures</w:t>
            </w:r>
          </w:p>
        </w:tc>
        <w:tc>
          <w:tcPr>
            <w:tcW w:w="2380" w:type="dxa"/>
            <w:tcBorders>
              <w:top w:val="single" w:sz="6" w:space="0" w:color="BFBFBF" w:themeColor="background2" w:themeShade="BF"/>
              <w:bottom w:val="single" w:sz="6" w:space="0" w:color="BFBFBF" w:themeColor="background2" w:themeShade="BF"/>
            </w:tcBorders>
          </w:tcPr>
          <w:p w14:paraId="6A49DCF5" w14:textId="108AE16C" w:rsidR="00492A56" w:rsidRPr="00854071" w:rsidRDefault="00492A56" w:rsidP="00DF77E1">
            <w:pPr>
              <w:spacing w:after="0"/>
              <w:ind w:left="288"/>
              <w:rPr>
                <w:rFonts w:eastAsia="Times New Roman" w:cstheme="minorHAnsi"/>
                <w:sz w:val="20"/>
                <w:szCs w:val="20"/>
                <w:lang w:eastAsia="en-US"/>
              </w:rPr>
            </w:pPr>
            <w:r w:rsidRPr="00854071">
              <w:rPr>
                <w:rFonts w:eastAsia="Times New Roman" w:cstheme="minorHAnsi"/>
                <w:noProof/>
                <w:sz w:val="20"/>
                <w:szCs w:val="20"/>
                <w:lang w:val="es-ES" w:eastAsia="es-ES"/>
              </w:rPr>
              <w:drawing>
                <wp:anchor distT="0" distB="0" distL="114300" distR="114300" simplePos="0" relativeHeight="251658260" behindDoc="0" locked="0" layoutInCell="1" allowOverlap="1" wp14:anchorId="617E668E" wp14:editId="2A215D55">
                  <wp:simplePos x="0" y="0"/>
                  <wp:positionH relativeFrom="column">
                    <wp:posOffset>595630</wp:posOffset>
                  </wp:positionH>
                  <wp:positionV relativeFrom="paragraph">
                    <wp:posOffset>62865</wp:posOffset>
                  </wp:positionV>
                  <wp:extent cx="394970" cy="394970"/>
                  <wp:effectExtent l="0" t="0" r="5080" b="5080"/>
                  <wp:wrapNone/>
                  <wp:docPr id="222" name="Gráfico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ráfico 255"/>
                          <pic:cNvPicPr>
                            <a:picLocks noChangeAspect="1"/>
                          </pic:cNvPicPr>
                        </pic:nvPicPr>
                        <pic:blipFill>
                          <a:blip r:embed="rId27" cstate="email">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4970" cy="394970"/>
                          </a:xfrm>
                          <a:prstGeom prst="rect">
                            <a:avLst/>
                          </a:prstGeom>
                        </pic:spPr>
                      </pic:pic>
                    </a:graphicData>
                  </a:graphic>
                </wp:anchor>
              </w:drawing>
            </w:r>
            <w:del w:id="1215" w:author="Martinez De Hurtado Yela Fermin" w:date="2025-01-03T10:54:00Z" w16du:dateUtc="2025-01-03T09:54:00Z">
              <w:r w:rsidRPr="00854071" w:rsidDel="00F11CD3">
                <w:rPr>
                  <w:rFonts w:eastAsia="Times New Roman" w:cstheme="minorHAnsi"/>
                  <w:noProof/>
                  <w:sz w:val="20"/>
                  <w:szCs w:val="20"/>
                  <w:lang w:val="es-ES" w:eastAsia="es-ES"/>
                </w:rPr>
                <w:drawing>
                  <wp:anchor distT="0" distB="0" distL="114300" distR="114300" simplePos="0" relativeHeight="251658259" behindDoc="0" locked="0" layoutInCell="1" allowOverlap="1" wp14:anchorId="7F56F5DE" wp14:editId="2E49974D">
                    <wp:simplePos x="0" y="0"/>
                    <wp:positionH relativeFrom="column">
                      <wp:posOffset>128905</wp:posOffset>
                    </wp:positionH>
                    <wp:positionV relativeFrom="paragraph">
                      <wp:posOffset>62865</wp:posOffset>
                    </wp:positionV>
                    <wp:extent cx="395523" cy="395523"/>
                    <wp:effectExtent l="0" t="0" r="5080" b="5080"/>
                    <wp:wrapNone/>
                    <wp:docPr id="226" name="Gráfico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ráfico 254"/>
                            <pic:cNvPicPr>
                              <a:picLocks noChangeAspect="1"/>
                            </pic:cNvPicPr>
                          </pic:nvPicPr>
                          <pic:blipFill>
                            <a:blip r:embed="rId37" cstate="email">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95523" cy="395523"/>
                            </a:xfrm>
                            <a:prstGeom prst="rect">
                              <a:avLst/>
                            </a:prstGeom>
                          </pic:spPr>
                        </pic:pic>
                      </a:graphicData>
                    </a:graphic>
                  </wp:anchor>
                </w:drawing>
              </w:r>
            </w:del>
          </w:p>
        </w:tc>
      </w:tr>
      <w:tr w:rsidR="00492A56" w:rsidRPr="00492A56" w14:paraId="0AA5AB28" w14:textId="77777777" w:rsidTr="00F11CD3">
        <w:tblPrEx>
          <w:tblW w:w="5000" w:type="pct"/>
          <w:tblLayout w:type="fixed"/>
          <w:tblCellMar>
            <w:left w:w="0" w:type="dxa"/>
            <w:right w:w="0" w:type="dxa"/>
          </w:tblCellMar>
          <w:tblPrExChange w:id="1216" w:author="Martinez De Hurtado Yela Fermin" w:date="2025-01-03T10:53:00Z" w16du:dateUtc="2025-01-03T09:53:00Z">
            <w:tblPrEx>
              <w:tblW w:w="5000" w:type="pct"/>
              <w:tblLayout w:type="fixed"/>
              <w:tblCellMar>
                <w:left w:w="0" w:type="dxa"/>
                <w:right w:w="0" w:type="dxa"/>
              </w:tblCellMar>
            </w:tblPrEx>
          </w:tblPrExChange>
        </w:tblPrEx>
        <w:trPr>
          <w:trHeight w:val="850"/>
          <w:trPrChange w:id="1217" w:author="Martinez De Hurtado Yela Fermin" w:date="2025-01-03T10:53:00Z" w16du:dateUtc="2025-01-03T09:53:00Z">
            <w:trPr>
              <w:trHeight w:val="850"/>
            </w:trPr>
          </w:trPrChange>
        </w:trPr>
        <w:tc>
          <w:tcPr>
            <w:tcW w:w="1696" w:type="dxa"/>
            <w:tcBorders>
              <w:top w:val="single" w:sz="6" w:space="0" w:color="BFBFBF" w:themeColor="background2" w:themeShade="BF"/>
              <w:bottom w:val="single" w:sz="6" w:space="0" w:color="BFBFBF" w:themeColor="background2" w:themeShade="BF"/>
            </w:tcBorders>
            <w:shd w:val="clear" w:color="auto" w:fill="F2F2F2" w:themeFill="background2" w:themeFillShade="F2"/>
            <w:tcMar>
              <w:top w:w="15" w:type="dxa"/>
              <w:left w:w="58" w:type="dxa"/>
              <w:bottom w:w="0" w:type="dxa"/>
              <w:right w:w="58" w:type="dxa"/>
            </w:tcMar>
            <w:hideMark/>
            <w:tcPrChange w:id="1218" w:author="Martinez De Hurtado Yela Fermin" w:date="2025-01-03T10:53:00Z" w16du:dateUtc="2025-01-03T09:53:00Z">
              <w:tcPr>
                <w:tcW w:w="1696" w:type="dxa"/>
                <w:tcBorders>
                  <w:top w:val="single" w:sz="6" w:space="0" w:color="BFBFBF" w:themeColor="background2" w:themeShade="BF"/>
                  <w:bottom w:val="single" w:sz="12" w:space="0" w:color="595959" w:themeColor="text2" w:themeTint="A6"/>
                </w:tcBorders>
                <w:shd w:val="clear" w:color="auto" w:fill="F2F2F2" w:themeFill="background2" w:themeFillShade="F2"/>
                <w:tcMar>
                  <w:top w:w="15" w:type="dxa"/>
                  <w:left w:w="58" w:type="dxa"/>
                  <w:bottom w:w="0" w:type="dxa"/>
                  <w:right w:w="58" w:type="dxa"/>
                </w:tcMar>
                <w:hideMark/>
              </w:tcPr>
            </w:tcPrChange>
          </w:tcPr>
          <w:p w14:paraId="7BA9C614" w14:textId="77777777" w:rsidR="00492A56" w:rsidRPr="00854071" w:rsidRDefault="00492A56" w:rsidP="00CE23DF">
            <w:pPr>
              <w:pStyle w:val="TableHeadingText"/>
              <w:rPr>
                <w:lang w:eastAsia="en-US"/>
              </w:rPr>
            </w:pPr>
            <w:r w:rsidRPr="00854071">
              <w:rPr>
                <w:lang w:eastAsia="en-US"/>
              </w:rPr>
              <w:t>Financing for non-profit organizations</w:t>
            </w:r>
          </w:p>
        </w:tc>
        <w:tc>
          <w:tcPr>
            <w:tcW w:w="4566" w:type="dxa"/>
            <w:tcBorders>
              <w:top w:val="single" w:sz="6" w:space="0" w:color="BFBFBF" w:themeColor="background2" w:themeShade="BF"/>
              <w:bottom w:val="single" w:sz="6" w:space="0" w:color="BFBFBF" w:themeColor="background2" w:themeShade="BF"/>
            </w:tcBorders>
            <w:shd w:val="clear" w:color="auto" w:fill="auto"/>
            <w:tcMar>
              <w:top w:w="15" w:type="dxa"/>
              <w:left w:w="58" w:type="dxa"/>
              <w:bottom w:w="0" w:type="dxa"/>
              <w:right w:w="58" w:type="dxa"/>
            </w:tcMar>
            <w:hideMark/>
            <w:tcPrChange w:id="1219" w:author="Martinez De Hurtado Yela Fermin" w:date="2025-01-03T10:53:00Z" w16du:dateUtc="2025-01-03T09:53:00Z">
              <w:tcPr>
                <w:tcW w:w="4566" w:type="dxa"/>
                <w:tcBorders>
                  <w:top w:val="single" w:sz="6" w:space="0" w:color="BFBFBF" w:themeColor="background2" w:themeShade="BF"/>
                  <w:bottom w:val="single" w:sz="12" w:space="0" w:color="595959" w:themeColor="text2" w:themeTint="A6"/>
                </w:tcBorders>
                <w:shd w:val="clear" w:color="auto" w:fill="auto"/>
                <w:tcMar>
                  <w:top w:w="15" w:type="dxa"/>
                  <w:left w:w="58" w:type="dxa"/>
                  <w:bottom w:w="0" w:type="dxa"/>
                  <w:right w:w="58" w:type="dxa"/>
                </w:tcMar>
                <w:hideMark/>
              </w:tcPr>
            </w:tcPrChange>
          </w:tcPr>
          <w:p w14:paraId="3B20F0C4" w14:textId="77777777" w:rsidR="00492A56" w:rsidRPr="00854071" w:rsidRDefault="00492A56" w:rsidP="00575596">
            <w:pPr>
              <w:pStyle w:val="TableBullet1"/>
            </w:pPr>
            <w:r>
              <w:t xml:space="preserve">Lending to non-profit organizations and charities that meet Banco Santander’s guidelines and advance the green and social themes </w:t>
            </w:r>
          </w:p>
        </w:tc>
        <w:tc>
          <w:tcPr>
            <w:tcW w:w="2380" w:type="dxa"/>
            <w:tcBorders>
              <w:top w:val="single" w:sz="6" w:space="0" w:color="BFBFBF" w:themeColor="background2" w:themeShade="BF"/>
              <w:bottom w:val="single" w:sz="6" w:space="0" w:color="BFBFBF" w:themeColor="background2" w:themeShade="BF"/>
            </w:tcBorders>
            <w:tcPrChange w:id="1220" w:author="Martinez De Hurtado Yela Fermin" w:date="2025-01-03T10:53:00Z" w16du:dateUtc="2025-01-03T09:53:00Z">
              <w:tcPr>
                <w:tcW w:w="2380" w:type="dxa"/>
                <w:tcBorders>
                  <w:top w:val="single" w:sz="6" w:space="0" w:color="BFBFBF" w:themeColor="background2" w:themeShade="BF"/>
                  <w:bottom w:val="single" w:sz="12" w:space="0" w:color="595959" w:themeColor="text2" w:themeTint="A6"/>
                </w:tcBorders>
              </w:tcPr>
            </w:tcPrChange>
          </w:tcPr>
          <w:p w14:paraId="79C160A6" w14:textId="30D2CEA3" w:rsidR="00492A56" w:rsidRPr="00854071" w:rsidRDefault="00492A56" w:rsidP="00DF77E1">
            <w:pPr>
              <w:spacing w:after="0"/>
              <w:ind w:left="288"/>
              <w:rPr>
                <w:rFonts w:eastAsia="Times New Roman" w:cstheme="minorHAnsi"/>
                <w:sz w:val="20"/>
                <w:szCs w:val="18"/>
                <w:lang w:eastAsia="en-US"/>
              </w:rPr>
            </w:pPr>
            <w:r w:rsidRPr="00854071">
              <w:rPr>
                <w:rFonts w:eastAsia="Times New Roman" w:cstheme="minorHAnsi"/>
                <w:noProof/>
                <w:sz w:val="20"/>
                <w:szCs w:val="18"/>
                <w:lang w:val="es-ES" w:eastAsia="es-ES"/>
              </w:rPr>
              <w:drawing>
                <wp:anchor distT="0" distB="0" distL="114300" distR="114300" simplePos="0" relativeHeight="251658261" behindDoc="0" locked="0" layoutInCell="1" allowOverlap="1" wp14:anchorId="5429F7B2" wp14:editId="583E35D2">
                  <wp:simplePos x="0" y="0"/>
                  <wp:positionH relativeFrom="column">
                    <wp:posOffset>128905</wp:posOffset>
                  </wp:positionH>
                  <wp:positionV relativeFrom="paragraph">
                    <wp:posOffset>66040</wp:posOffset>
                  </wp:positionV>
                  <wp:extent cx="395523" cy="395523"/>
                  <wp:effectExtent l="0" t="0" r="5080" b="5080"/>
                  <wp:wrapNone/>
                  <wp:docPr id="227" name="Gráfico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áfico 257"/>
                          <pic:cNvPicPr>
                            <a:picLocks noChangeAspect="1"/>
                          </pic:cNvPicPr>
                        </pic:nvPicPr>
                        <pic:blipFill>
                          <a:blip r:embed="rId41" cstate="email">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95523" cy="395523"/>
                          </a:xfrm>
                          <a:prstGeom prst="rect">
                            <a:avLst/>
                          </a:prstGeom>
                        </pic:spPr>
                      </pic:pic>
                    </a:graphicData>
                  </a:graphic>
                </wp:anchor>
              </w:drawing>
            </w:r>
          </w:p>
        </w:tc>
      </w:tr>
      <w:tr w:rsidR="00F11CD3" w:rsidRPr="00492A56" w14:paraId="4FE57FC9" w14:textId="77777777" w:rsidTr="0A974F12">
        <w:trPr>
          <w:trHeight w:val="850"/>
          <w:ins w:id="1221" w:author="Martinez De Hurtado Yela Fermin" w:date="2025-01-03T10:53:00Z"/>
        </w:trPr>
        <w:tc>
          <w:tcPr>
            <w:tcW w:w="1696" w:type="dxa"/>
            <w:tcBorders>
              <w:top w:val="single" w:sz="6" w:space="0" w:color="BFBFBF" w:themeColor="background2" w:themeShade="BF"/>
              <w:bottom w:val="single" w:sz="12" w:space="0" w:color="595959" w:themeColor="text2" w:themeTint="A6"/>
            </w:tcBorders>
            <w:shd w:val="clear" w:color="auto" w:fill="F2F2F2" w:themeFill="background2" w:themeFillShade="F2"/>
            <w:tcMar>
              <w:top w:w="15" w:type="dxa"/>
              <w:left w:w="58" w:type="dxa"/>
              <w:bottom w:w="0" w:type="dxa"/>
              <w:right w:w="58" w:type="dxa"/>
            </w:tcMar>
          </w:tcPr>
          <w:p w14:paraId="3B91BBE6" w14:textId="72BC979D" w:rsidR="00F11CD3" w:rsidRPr="00854071" w:rsidRDefault="00F11CD3" w:rsidP="00CE23DF">
            <w:pPr>
              <w:pStyle w:val="TableHeadingText"/>
              <w:rPr>
                <w:ins w:id="1222" w:author="Martinez De Hurtado Yela Fermin" w:date="2025-01-03T10:53:00Z" w16du:dateUtc="2025-01-03T09:53:00Z"/>
                <w:lang w:eastAsia="en-US"/>
              </w:rPr>
            </w:pPr>
            <w:ins w:id="1223" w:author="Martinez De Hurtado Yela Fermin" w:date="2025-01-03T10:53:00Z" w16du:dateUtc="2025-01-03T09:53:00Z">
              <w:r>
                <w:rPr>
                  <w:lang w:eastAsia="en-US"/>
                </w:rPr>
                <w:t>Special employment centres</w:t>
              </w:r>
            </w:ins>
          </w:p>
        </w:tc>
        <w:tc>
          <w:tcPr>
            <w:tcW w:w="4566" w:type="dxa"/>
            <w:tcBorders>
              <w:top w:val="single" w:sz="6" w:space="0" w:color="BFBFBF" w:themeColor="background2" w:themeShade="BF"/>
              <w:bottom w:val="single" w:sz="12" w:space="0" w:color="595959" w:themeColor="text2" w:themeTint="A6"/>
            </w:tcBorders>
            <w:shd w:val="clear" w:color="auto" w:fill="auto"/>
            <w:tcMar>
              <w:top w:w="15" w:type="dxa"/>
              <w:left w:w="58" w:type="dxa"/>
              <w:bottom w:w="0" w:type="dxa"/>
              <w:right w:w="58" w:type="dxa"/>
            </w:tcMar>
          </w:tcPr>
          <w:p w14:paraId="60E242B7" w14:textId="474882CE" w:rsidR="00F11CD3" w:rsidRDefault="00F11CD3" w:rsidP="00575596">
            <w:pPr>
              <w:pStyle w:val="TableBullet1"/>
              <w:rPr>
                <w:ins w:id="1224" w:author="Martinez De Hurtado Yela Fermin" w:date="2025-01-03T10:53:00Z" w16du:dateUtc="2025-01-03T09:53:00Z"/>
              </w:rPr>
            </w:pPr>
            <w:ins w:id="1225" w:author="Martinez De Hurtado Yela Fermin" w:date="2025-01-03T10:54:00Z" w16du:dateUtc="2025-01-03T09:54:00Z">
              <w:r w:rsidRPr="00F11CD3">
                <w:t>Special Employment Centres (CEE in Spanish) are companies whose main objective is to provide workers with disabilities with productive and remunerated work appropriate to their personal characteristics and to facilitate their integration into the labor market. Special Employment Centres must count on their workforce with more than 50% of their employees with a recognized disability.</w:t>
              </w:r>
            </w:ins>
          </w:p>
        </w:tc>
        <w:tc>
          <w:tcPr>
            <w:tcW w:w="2380" w:type="dxa"/>
            <w:tcBorders>
              <w:top w:val="single" w:sz="6" w:space="0" w:color="BFBFBF" w:themeColor="background2" w:themeShade="BF"/>
              <w:bottom w:val="single" w:sz="12" w:space="0" w:color="595959" w:themeColor="text2" w:themeTint="A6"/>
            </w:tcBorders>
          </w:tcPr>
          <w:p w14:paraId="6326505A" w14:textId="0787C506" w:rsidR="00F11CD3" w:rsidRPr="00F11CD3" w:rsidRDefault="00F11CD3" w:rsidP="00DF77E1">
            <w:pPr>
              <w:spacing w:after="0"/>
              <w:ind w:left="288"/>
              <w:rPr>
                <w:ins w:id="1226" w:author="Martinez De Hurtado Yela Fermin" w:date="2025-01-03T10:53:00Z" w16du:dateUtc="2025-01-03T09:53:00Z"/>
                <w:rFonts w:eastAsia="Times New Roman" w:cstheme="minorHAnsi"/>
                <w:noProof/>
                <w:sz w:val="20"/>
                <w:szCs w:val="18"/>
                <w:lang w:val="en-GB" w:eastAsia="es-ES"/>
                <w:rPrChange w:id="1227" w:author="Martinez De Hurtado Yela Fermin" w:date="2025-01-03T10:54:00Z" w16du:dateUtc="2025-01-03T09:54:00Z">
                  <w:rPr>
                    <w:ins w:id="1228" w:author="Martinez De Hurtado Yela Fermin" w:date="2025-01-03T10:53:00Z" w16du:dateUtc="2025-01-03T09:53:00Z"/>
                    <w:rFonts w:eastAsia="Times New Roman" w:cstheme="minorHAnsi"/>
                    <w:noProof/>
                    <w:sz w:val="20"/>
                    <w:szCs w:val="18"/>
                    <w:lang w:val="es-ES" w:eastAsia="es-ES"/>
                  </w:rPr>
                </w:rPrChange>
              </w:rPr>
            </w:pPr>
            <w:ins w:id="1229" w:author="Martinez De Hurtado Yela Fermin" w:date="2025-01-03T10:54:00Z" w16du:dateUtc="2025-01-03T09:54:00Z">
              <w:r w:rsidRPr="00854071">
                <w:rPr>
                  <w:rFonts w:eastAsia="Times New Roman" w:cstheme="minorHAnsi"/>
                  <w:noProof/>
                  <w:sz w:val="20"/>
                  <w:szCs w:val="18"/>
                  <w:lang w:val="es-ES" w:eastAsia="es-ES"/>
                </w:rPr>
                <w:drawing>
                  <wp:anchor distT="0" distB="0" distL="114300" distR="114300" simplePos="0" relativeHeight="251667501" behindDoc="0" locked="0" layoutInCell="1" allowOverlap="1" wp14:anchorId="380B14C8" wp14:editId="2F487206">
                    <wp:simplePos x="0" y="0"/>
                    <wp:positionH relativeFrom="column">
                      <wp:posOffset>594360</wp:posOffset>
                    </wp:positionH>
                    <wp:positionV relativeFrom="paragraph">
                      <wp:posOffset>93980</wp:posOffset>
                    </wp:positionV>
                    <wp:extent cx="395605" cy="395605"/>
                    <wp:effectExtent l="0" t="0" r="4445" b="4445"/>
                    <wp:wrapNone/>
                    <wp:docPr id="1057856199" name="Gráfico 105785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áfico 224"/>
                            <pic:cNvPicPr>
                              <a:picLocks noChangeAspect="1"/>
                            </pic:cNvPicPr>
                          </pic:nvPicPr>
                          <pic:blipFill>
                            <a:blip r:embed="rId41" cstate="email">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95605" cy="395605"/>
                            </a:xfrm>
                            <a:prstGeom prst="rect">
                              <a:avLst/>
                            </a:prstGeom>
                          </pic:spPr>
                        </pic:pic>
                      </a:graphicData>
                    </a:graphic>
                  </wp:anchor>
                </w:drawing>
              </w:r>
              <w:r w:rsidRPr="00854071">
                <w:rPr>
                  <w:rFonts w:eastAsia="Times New Roman" w:cstheme="minorHAnsi"/>
                  <w:noProof/>
                  <w:sz w:val="20"/>
                  <w:szCs w:val="20"/>
                  <w:lang w:val="es-ES" w:eastAsia="es-ES"/>
                </w:rPr>
                <w:drawing>
                  <wp:anchor distT="0" distB="0" distL="114300" distR="114300" simplePos="0" relativeHeight="251669549" behindDoc="0" locked="0" layoutInCell="1" allowOverlap="1" wp14:anchorId="11B1654A" wp14:editId="2EE55707">
                    <wp:simplePos x="0" y="0"/>
                    <wp:positionH relativeFrom="column">
                      <wp:posOffset>130175</wp:posOffset>
                    </wp:positionH>
                    <wp:positionV relativeFrom="paragraph">
                      <wp:posOffset>90805</wp:posOffset>
                    </wp:positionV>
                    <wp:extent cx="395523" cy="395523"/>
                    <wp:effectExtent l="0" t="0" r="5080" b="5080"/>
                    <wp:wrapNone/>
                    <wp:docPr id="135761009" name="Gráfico 13576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ráfico 254"/>
                            <pic:cNvPicPr>
                              <a:picLocks noChangeAspect="1"/>
                            </pic:cNvPicPr>
                          </pic:nvPicPr>
                          <pic:blipFill>
                            <a:blip r:embed="rId37" cstate="email">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95523" cy="395523"/>
                            </a:xfrm>
                            <a:prstGeom prst="rect">
                              <a:avLst/>
                            </a:prstGeom>
                          </pic:spPr>
                        </pic:pic>
                      </a:graphicData>
                    </a:graphic>
                  </wp:anchor>
                </w:drawing>
              </w:r>
            </w:ins>
          </w:p>
        </w:tc>
      </w:tr>
    </w:tbl>
    <w:p w14:paraId="10A3D1E9" w14:textId="77777777" w:rsidR="0021357E" w:rsidRDefault="0021357E" w:rsidP="00492A56">
      <w:pPr>
        <w:spacing w:before="120" w:after="120"/>
        <w:rPr>
          <w:rFonts w:eastAsia="Times New Roman" w:cstheme="minorHAnsi"/>
          <w:sz w:val="20"/>
          <w:szCs w:val="20"/>
          <w:lang w:eastAsia="en-US"/>
        </w:rPr>
      </w:pPr>
    </w:p>
    <w:p w14:paraId="6D2811B9" w14:textId="77777777" w:rsidR="00F11CD3" w:rsidRDefault="00F11CD3">
      <w:pPr>
        <w:rPr>
          <w:ins w:id="1230" w:author="Martinez De Hurtado Yela Fermin" w:date="2025-01-03T10:53:00Z" w16du:dateUtc="2025-01-03T09:53:00Z"/>
          <w:b/>
          <w:bCs/>
          <w:color w:val="FF0000"/>
          <w:sz w:val="44"/>
        </w:rPr>
      </w:pPr>
      <w:bookmarkStart w:id="1231" w:name="_Environmental_and_social"/>
      <w:bookmarkStart w:id="1232" w:name="_Toc152060515"/>
      <w:bookmarkStart w:id="1233" w:name="_Toc153298479"/>
      <w:bookmarkStart w:id="1234" w:name="_Toc153408740"/>
      <w:bookmarkEnd w:id="1231"/>
      <w:ins w:id="1235" w:author="Martinez De Hurtado Yela Fermin" w:date="2025-01-03T10:53:00Z" w16du:dateUtc="2025-01-03T09:53:00Z">
        <w:r>
          <w:br w:type="page"/>
        </w:r>
      </w:ins>
    </w:p>
    <w:p w14:paraId="77B889D8" w14:textId="4DCA839E" w:rsidR="0054065E" w:rsidRPr="006F04CE" w:rsidRDefault="0054065E" w:rsidP="003223AD">
      <w:pPr>
        <w:pStyle w:val="Ttulo1"/>
      </w:pPr>
      <w:bookmarkStart w:id="1236" w:name="_Toc186795097"/>
      <w:r w:rsidRPr="006F04CE">
        <w:lastRenderedPageBreak/>
        <w:t>Environmental and social due diligence</w:t>
      </w:r>
      <w:bookmarkEnd w:id="1232"/>
      <w:bookmarkEnd w:id="1233"/>
      <w:bookmarkEnd w:id="1234"/>
      <w:bookmarkEnd w:id="1236"/>
    </w:p>
    <w:p w14:paraId="76B37255" w14:textId="77777777" w:rsidR="00E84648" w:rsidRDefault="000C3D99" w:rsidP="00CE23DF">
      <w:pPr>
        <w:pStyle w:val="Textoindependiente"/>
        <w:rPr>
          <w:ins w:id="1237" w:author="Cisneros Morales Diana Karen" w:date="2024-07-26T12:53:00Z"/>
        </w:rPr>
      </w:pPr>
      <w:bookmarkStart w:id="1238" w:name="_Toc152060516"/>
      <w:bookmarkStart w:id="1239" w:name="_Toc153298480"/>
      <w:r w:rsidRPr="0097176A">
        <w:t>To ensure that a Sustainable Finance transaction will not cause major environmental or social damage, we will conduct environmental and social due diligence if it is subject to the Equator Principles or the Environmental, Social &amp; Climate Change (ESCC) risk management policy</w:t>
      </w:r>
      <w:r w:rsidRPr="0097176A">
        <w:rPr>
          <w:color w:val="FF0000"/>
        </w:rPr>
        <w:t xml:space="preserve"> </w:t>
      </w:r>
      <w:r w:rsidRPr="0097176A">
        <w:t>and/or if any concern was detected.</w:t>
      </w:r>
    </w:p>
    <w:p w14:paraId="3870128F" w14:textId="06694275" w:rsidR="0099677A" w:rsidRPr="00980F6A" w:rsidRDefault="0099677A" w:rsidP="0099677A">
      <w:pPr>
        <w:pStyle w:val="Boldunderline"/>
        <w:rPr>
          <w:ins w:id="1240" w:author="Cisneros Morales Diana Karen" w:date="2024-07-26T12:53:00Z"/>
        </w:rPr>
      </w:pPr>
      <w:ins w:id="1241" w:author="Cisneros Morales Diana Karen" w:date="2024-07-26T12:53:00Z">
        <w:r w:rsidRPr="00980F6A">
          <w:t>Assessment of the EU Taxonomy aligned flag</w:t>
        </w:r>
      </w:ins>
      <w:ins w:id="1242" w:author="Martinez De Hurtado Yela Fermin" w:date="2024-12-23T10:36:00Z" w16du:dateUtc="2024-12-23T09:36:00Z">
        <w:r w:rsidR="00C21F35">
          <w:t xml:space="preserve"> (in addition to other minimum</w:t>
        </w:r>
        <w:r w:rsidR="00C21F35" w:rsidRPr="00C21F35">
          <w:t xml:space="preserve"> environmental and social due diligence</w:t>
        </w:r>
      </w:ins>
      <w:ins w:id="1243" w:author="Martinez De Hurtado Yela Fermin" w:date="2024-12-23T10:37:00Z" w16du:dateUtc="2024-12-23T09:37:00Z">
        <w:r w:rsidR="00C21F35">
          <w:t xml:space="preserve"> as per paragraph above introducing this section)</w:t>
        </w:r>
      </w:ins>
      <w:ins w:id="1244" w:author="Cisneros Morales Diana Karen" w:date="2024-07-26T12:53:00Z">
        <w:r w:rsidRPr="00980F6A">
          <w:t>:</w:t>
        </w:r>
      </w:ins>
    </w:p>
    <w:p w14:paraId="3E84D0BD" w14:textId="77777777" w:rsidR="0099677A" w:rsidRDefault="0099677A" w:rsidP="0099677A">
      <w:pPr>
        <w:pStyle w:val="Textoindependiente"/>
        <w:rPr>
          <w:ins w:id="1245" w:author="Cisneros Morales Diana Karen" w:date="2024-07-26T12:53:00Z"/>
        </w:rPr>
      </w:pPr>
      <w:ins w:id="1246" w:author="Cisneros Morales Diana Karen" w:date="2024-07-26T12:53:00Z">
        <w:r>
          <w:t>According to article 3 of the Taxonomy Regulation, there are 3 conditions that an economic activity must meet to be flagged as taxonomy aligned (“SFICS Consistent – EU Taxo aligned”):</w:t>
        </w:r>
      </w:ins>
    </w:p>
    <w:p w14:paraId="0848C5DE" w14:textId="77777777" w:rsidR="0099677A" w:rsidRPr="007C7D57" w:rsidRDefault="0099677A" w:rsidP="0099677A">
      <w:pPr>
        <w:pStyle w:val="Textoindependiente"/>
        <w:ind w:left="142" w:hanging="142"/>
        <w:rPr>
          <w:ins w:id="1247" w:author="Cisneros Morales Diana Karen" w:date="2024-07-26T12:53:00Z"/>
        </w:rPr>
      </w:pPr>
      <w:ins w:id="1248" w:author="Cisneros Morales Diana Karen" w:date="2024-07-26T12:53:00Z">
        <w:r w:rsidRPr="007C7D57">
          <w:t>1.Making a substantial contribution to at least one environmental objective. In this sense, each transaction has to comply with the respective “EU Taxonomy consistent” technical criteria detailed per type of activity in “Appendix A. Environmental Finance” of this document.</w:t>
        </w:r>
      </w:ins>
    </w:p>
    <w:p w14:paraId="6ADB9C01" w14:textId="77777777" w:rsidR="0099677A" w:rsidRPr="007C7D57" w:rsidRDefault="0099677A" w:rsidP="0099677A">
      <w:pPr>
        <w:pStyle w:val="Textoindependiente"/>
        <w:ind w:left="142" w:hanging="142"/>
        <w:rPr>
          <w:ins w:id="1249" w:author="Cisneros Morales Diana Karen" w:date="2024-07-26T12:53:00Z"/>
        </w:rPr>
      </w:pPr>
      <w:ins w:id="1250" w:author="Cisneros Morales Diana Karen" w:date="2024-07-26T12:53:00Z">
        <w:r w:rsidRPr="007C7D57">
          <w:t>2.Doing no significant harm (DNSH) to any of the other five environmental objectives. See section “DNSH flag” of this document.</w:t>
        </w:r>
      </w:ins>
    </w:p>
    <w:p w14:paraId="05FCC1B6" w14:textId="77777777" w:rsidR="0099677A" w:rsidRPr="007C7D57" w:rsidRDefault="0099677A" w:rsidP="0099677A">
      <w:pPr>
        <w:pStyle w:val="Textoindependiente"/>
        <w:rPr>
          <w:ins w:id="1251" w:author="Cisneros Morales Diana Karen" w:date="2024-07-26T12:53:00Z"/>
        </w:rPr>
      </w:pPr>
      <w:ins w:id="1252" w:author="Cisneros Morales Diana Karen" w:date="2024-07-26T12:53:00Z">
        <w:r w:rsidRPr="007C7D57">
          <w:t>3.Complying with minimum social safeguards (MSS). See section “MSS flag” of this document.</w:t>
        </w:r>
      </w:ins>
    </w:p>
    <w:p w14:paraId="4CA01398" w14:textId="77777777" w:rsidR="0099677A" w:rsidRPr="007565D5" w:rsidRDefault="0099677A" w:rsidP="0099677A">
      <w:pPr>
        <w:pStyle w:val="Prrafodelista"/>
        <w:numPr>
          <w:ilvl w:val="0"/>
          <w:numId w:val="304"/>
        </w:numPr>
        <w:ind w:left="284" w:hanging="284"/>
        <w:rPr>
          <w:ins w:id="1253" w:author="Cisneros Morales Diana Karen" w:date="2024-07-26T12:53:00Z"/>
          <w:b/>
          <w:bCs/>
          <w:sz w:val="20"/>
          <w:szCs w:val="20"/>
        </w:rPr>
      </w:pPr>
      <w:ins w:id="1254" w:author="Cisneros Morales Diana Karen" w:date="2024-07-26T12:53:00Z">
        <w:r w:rsidRPr="007565D5">
          <w:rPr>
            <w:b/>
            <w:bCs/>
            <w:sz w:val="20"/>
            <w:szCs w:val="20"/>
          </w:rPr>
          <w:t xml:space="preserve">DNSH flag: </w:t>
        </w:r>
      </w:ins>
    </w:p>
    <w:p w14:paraId="341C9C11" w14:textId="77777777" w:rsidR="0099677A" w:rsidRPr="007565D5" w:rsidRDefault="0099677A" w:rsidP="0099677A">
      <w:pPr>
        <w:rPr>
          <w:ins w:id="1255" w:author="Cisneros Morales Diana Karen" w:date="2024-07-26T12:53:00Z"/>
          <w:sz w:val="20"/>
          <w:szCs w:val="20"/>
        </w:rPr>
      </w:pPr>
      <w:ins w:id="1256" w:author="Cisneros Morales Diana Karen" w:date="2024-07-26T12:53:00Z">
        <w:r w:rsidRPr="007565D5">
          <w:rPr>
            <w:sz w:val="20"/>
            <w:szCs w:val="20"/>
          </w:rPr>
          <w:t>To comply with the DNSH requirements, the Group has internally defined the following criteria covering the most significant portfolios. These criteria shall be followed in the consolidated report. In the case other local criteria are defined, please contact in advance HQ teams (Responsible Banking, Risk, ESG reporting) to ensure an orderly process:</w:t>
        </w:r>
      </w:ins>
    </w:p>
    <w:p w14:paraId="489BF697" w14:textId="77777777" w:rsidR="0099677A" w:rsidRPr="007565D5" w:rsidRDefault="0099677A" w:rsidP="0099677A">
      <w:pPr>
        <w:pStyle w:val="Prrafodelista"/>
        <w:numPr>
          <w:ilvl w:val="0"/>
          <w:numId w:val="306"/>
        </w:numPr>
        <w:spacing w:line="259" w:lineRule="auto"/>
        <w:contextualSpacing w:val="0"/>
        <w:rPr>
          <w:ins w:id="1257" w:author="Cisneros Morales Diana Karen" w:date="2024-07-26T12:53:00Z"/>
          <w:b/>
          <w:bCs/>
          <w:sz w:val="20"/>
          <w:szCs w:val="20"/>
        </w:rPr>
      </w:pPr>
      <w:ins w:id="1258" w:author="Cisneros Morales Diana Karen" w:date="2024-07-26T12:53:00Z">
        <w:r w:rsidRPr="007565D5">
          <w:rPr>
            <w:b/>
            <w:bCs/>
            <w:sz w:val="20"/>
            <w:szCs w:val="20"/>
          </w:rPr>
          <w:t>Retail transactions</w:t>
        </w:r>
        <w:r w:rsidRPr="007565D5">
          <w:rPr>
            <w:rStyle w:val="Refdenotaalpie"/>
            <w:b/>
            <w:bCs/>
            <w:sz w:val="20"/>
            <w:szCs w:val="20"/>
          </w:rPr>
          <w:footnoteReference w:id="5"/>
        </w:r>
        <w:r w:rsidRPr="007565D5">
          <w:rPr>
            <w:b/>
            <w:bCs/>
            <w:sz w:val="20"/>
            <w:szCs w:val="20"/>
          </w:rPr>
          <w:t>:</w:t>
        </w:r>
      </w:ins>
    </w:p>
    <w:p w14:paraId="224FE476" w14:textId="77777777" w:rsidR="0099677A" w:rsidRPr="007565D5" w:rsidRDefault="0099677A" w:rsidP="0099677A">
      <w:pPr>
        <w:pStyle w:val="Prrafodelista"/>
        <w:numPr>
          <w:ilvl w:val="0"/>
          <w:numId w:val="305"/>
        </w:numPr>
        <w:spacing w:line="259" w:lineRule="auto"/>
        <w:contextualSpacing w:val="0"/>
        <w:rPr>
          <w:ins w:id="1261" w:author="Cisneros Morales Diana Karen" w:date="2024-07-26T12:53:00Z"/>
          <w:rFonts w:cstheme="minorHAnsi"/>
          <w:color w:val="000000" w:themeColor="text2"/>
          <w:sz w:val="20"/>
          <w:szCs w:val="20"/>
          <w:lang w:eastAsia="en-US"/>
        </w:rPr>
      </w:pPr>
      <w:ins w:id="1262" w:author="Cisneros Morales Diana Karen" w:date="2024-07-26T12:53:00Z">
        <w:r w:rsidRPr="007565D5">
          <w:rPr>
            <w:b/>
            <w:bCs/>
            <w:sz w:val="20"/>
            <w:szCs w:val="20"/>
            <w:u w:val="single"/>
          </w:rPr>
          <w:t>Mortgage portfolio</w:t>
        </w:r>
        <w:r w:rsidRPr="007565D5">
          <w:rPr>
            <w:rStyle w:val="Refdenotaalpie"/>
            <w:b/>
            <w:bCs/>
            <w:sz w:val="20"/>
            <w:szCs w:val="20"/>
            <w:u w:val="single"/>
          </w:rPr>
          <w:footnoteReference w:id="6"/>
        </w:r>
        <w:r w:rsidRPr="007565D5">
          <w:rPr>
            <w:b/>
            <w:bCs/>
            <w:sz w:val="20"/>
            <w:szCs w:val="20"/>
            <w:u w:val="single"/>
          </w:rPr>
          <w:t>:</w:t>
        </w:r>
        <w:r w:rsidRPr="007565D5">
          <w:rPr>
            <w:sz w:val="20"/>
            <w:szCs w:val="20"/>
          </w:rPr>
          <w:t xml:space="preserve"> </w:t>
        </w:r>
        <w:r w:rsidRPr="007565D5">
          <w:rPr>
            <w:rFonts w:cstheme="minorHAnsi"/>
            <w:color w:val="000000" w:themeColor="text2"/>
            <w:sz w:val="20"/>
            <w:szCs w:val="20"/>
            <w:lang w:eastAsia="en-US"/>
          </w:rPr>
          <w:t>The criteria to comply with DNSH requirements is based on EU Taxonomy activity 7.7 Acquisition and ownership of buildings under climate change mitigation objective (Annex A).</w:t>
        </w:r>
      </w:ins>
    </w:p>
    <w:p w14:paraId="6DFC4207" w14:textId="77777777" w:rsidR="0099677A" w:rsidRPr="007565D5" w:rsidRDefault="0099677A" w:rsidP="0099677A">
      <w:pPr>
        <w:pStyle w:val="Prrafodelista"/>
        <w:contextualSpacing w:val="0"/>
        <w:rPr>
          <w:ins w:id="1265" w:author="Cisneros Morales Diana Karen" w:date="2024-07-26T12:53:00Z"/>
          <w:rFonts w:cstheme="minorHAnsi"/>
          <w:color w:val="000000" w:themeColor="text2"/>
          <w:sz w:val="20"/>
          <w:szCs w:val="20"/>
          <w:lang w:eastAsia="en-US"/>
        </w:rPr>
      </w:pPr>
      <w:ins w:id="1266" w:author="Cisneros Morales Diana Karen" w:date="2024-07-26T12:53:00Z">
        <w:r w:rsidRPr="007565D5">
          <w:rPr>
            <w:rFonts w:cstheme="minorHAnsi"/>
            <w:color w:val="000000" w:themeColor="text2"/>
            <w:sz w:val="20"/>
            <w:szCs w:val="20"/>
            <w:u w:val="single"/>
            <w:lang w:eastAsia="en-US"/>
          </w:rPr>
          <w:t>Criteria</w:t>
        </w:r>
        <w:r w:rsidRPr="007565D5">
          <w:rPr>
            <w:rFonts w:cstheme="minorHAnsi"/>
            <w:color w:val="000000" w:themeColor="text2"/>
            <w:sz w:val="20"/>
            <w:szCs w:val="20"/>
            <w:lang w:eastAsia="en-US"/>
          </w:rPr>
          <w:t xml:space="preserve">: Residential real estates located in areas highly impacted by physical risks will not comply with the EU Taxonomy requirements and will not be included in regulatory reports. </w:t>
        </w:r>
      </w:ins>
    </w:p>
    <w:p w14:paraId="017E0B78" w14:textId="77777777" w:rsidR="0099677A" w:rsidRPr="007565D5" w:rsidRDefault="0099677A" w:rsidP="0099677A">
      <w:pPr>
        <w:pStyle w:val="Prrafodelista"/>
        <w:contextualSpacing w:val="0"/>
        <w:rPr>
          <w:ins w:id="1267" w:author="Cisneros Morales Diana Karen" w:date="2024-07-26T12:53:00Z"/>
          <w:rFonts w:cstheme="minorHAnsi"/>
          <w:color w:val="000000" w:themeColor="text2"/>
          <w:sz w:val="20"/>
          <w:szCs w:val="20"/>
          <w:lang w:eastAsia="en-US"/>
        </w:rPr>
      </w:pPr>
      <w:ins w:id="1268" w:author="Cisneros Morales Diana Karen" w:date="2024-07-26T12:53:00Z">
        <w:r w:rsidRPr="007565D5">
          <w:rPr>
            <w:rFonts w:cstheme="minorHAnsi"/>
            <w:color w:val="000000" w:themeColor="text2"/>
            <w:sz w:val="20"/>
            <w:szCs w:val="20"/>
            <w:lang w:eastAsia="en-US"/>
          </w:rPr>
          <w:t>The definition of high physical risk areas is based on the information provided by an external provider (MunichRe), information also used in other processes within the bank (Pillar 3 ESG report, climate materiality assessment, etc.). See below the methodology description:</w:t>
        </w:r>
      </w:ins>
    </w:p>
    <w:p w14:paraId="5B8AB70F" w14:textId="77777777" w:rsidR="0099677A" w:rsidRPr="007565D5" w:rsidRDefault="0099677A" w:rsidP="0099677A">
      <w:pPr>
        <w:pStyle w:val="Prrafodelista"/>
        <w:contextualSpacing w:val="0"/>
        <w:rPr>
          <w:ins w:id="1269" w:author="Cisneros Morales Diana Karen" w:date="2024-07-26T12:53:00Z"/>
          <w:b/>
          <w:bCs/>
          <w:sz w:val="20"/>
          <w:szCs w:val="20"/>
        </w:rPr>
      </w:pPr>
      <w:ins w:id="1270" w:author="Cisneros Morales Diana Karen" w:date="2024-07-26T12:53:00Z">
        <w:r w:rsidRPr="007565D5">
          <w:rPr>
            <w:b/>
            <w:bCs/>
            <w:sz w:val="20"/>
            <w:szCs w:val="20"/>
          </w:rPr>
          <w:t>- Physical guiding principles</w:t>
        </w:r>
      </w:ins>
    </w:p>
    <w:p w14:paraId="739DAAB1" w14:textId="77777777" w:rsidR="0099677A" w:rsidRPr="007565D5" w:rsidRDefault="0099677A" w:rsidP="0099677A">
      <w:pPr>
        <w:pStyle w:val="Prrafodelista"/>
        <w:contextualSpacing w:val="0"/>
        <w:rPr>
          <w:ins w:id="1271" w:author="Cisneros Morales Diana Karen" w:date="2024-07-26T12:53:00Z"/>
          <w:sz w:val="20"/>
          <w:szCs w:val="20"/>
        </w:rPr>
      </w:pPr>
      <w:ins w:id="1272" w:author="Cisneros Morales Diana Karen" w:date="2024-07-26T12:53:00Z">
        <w:r w:rsidRPr="007565D5">
          <w:rPr>
            <w:sz w:val="20"/>
            <w:szCs w:val="20"/>
          </w:rPr>
          <w:t>Munich Re NATHAN and Climate risk editions enable lending institutions to assess their exposure to 19 stresses</w:t>
        </w:r>
        <w:r w:rsidRPr="007565D5">
          <w:rPr>
            <w:sz w:val="20"/>
            <w:szCs w:val="20"/>
          </w:rPr>
          <w:footnoteReference w:id="7"/>
        </w:r>
        <w:r w:rsidRPr="007565D5">
          <w:rPr>
            <w:sz w:val="20"/>
            <w:szCs w:val="20"/>
          </w:rPr>
          <w:t xml:space="preserve"> (12 acute &amp; 7 chronic stresses), over 3 climate scenarios consistent IPCC and for various time horizon (current climate, 2030, 2040, 2050 and 2100). This is done by using Hazard scores which are provided on a scale from 1 to 5 and can be interpreted as follow:</w:t>
        </w:r>
      </w:ins>
    </w:p>
    <w:p w14:paraId="02AA315B" w14:textId="77777777" w:rsidR="0099677A" w:rsidRPr="007565D5" w:rsidRDefault="0099677A" w:rsidP="0099677A">
      <w:pPr>
        <w:jc w:val="center"/>
        <w:rPr>
          <w:ins w:id="1274" w:author="Cisneros Morales Diana Karen" w:date="2024-07-26T12:53:00Z"/>
          <w:sz w:val="20"/>
          <w:szCs w:val="20"/>
        </w:rPr>
      </w:pPr>
      <w:ins w:id="1275" w:author="Cisneros Morales Diana Karen" w:date="2024-07-26T12:53:00Z">
        <w:r w:rsidRPr="007565D5">
          <w:rPr>
            <w:rFonts w:ascii="Santander Text" w:hAnsi="Santander Text" w:cs="Arial"/>
            <w:noProof/>
            <w:sz w:val="20"/>
            <w:szCs w:val="20"/>
          </w:rPr>
          <w:lastRenderedPageBreak/>
          <w:drawing>
            <wp:inline distT="0" distB="0" distL="0" distR="0" wp14:anchorId="695AE95E" wp14:editId="5FB7A5EB">
              <wp:extent cx="2739605" cy="177704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3054" cy="1785765"/>
                      </a:xfrm>
                      <a:prstGeom prst="rect">
                        <a:avLst/>
                      </a:prstGeom>
                    </pic:spPr>
                  </pic:pic>
                </a:graphicData>
              </a:graphic>
            </wp:inline>
          </w:drawing>
        </w:r>
      </w:ins>
    </w:p>
    <w:p w14:paraId="563416A5" w14:textId="77777777" w:rsidR="0099677A" w:rsidRPr="007565D5" w:rsidRDefault="0099677A" w:rsidP="0099677A">
      <w:pPr>
        <w:ind w:left="708"/>
        <w:contextualSpacing/>
        <w:rPr>
          <w:ins w:id="1276" w:author="Cisneros Morales Diana Karen" w:date="2024-07-26T12:53:00Z"/>
          <w:b/>
          <w:bCs/>
          <w:sz w:val="20"/>
          <w:szCs w:val="20"/>
        </w:rPr>
      </w:pPr>
      <w:ins w:id="1277" w:author="Cisneros Morales Diana Karen" w:date="2024-07-26T12:53:00Z">
        <w:r w:rsidRPr="007565D5">
          <w:rPr>
            <w:b/>
            <w:bCs/>
            <w:sz w:val="20"/>
            <w:szCs w:val="20"/>
          </w:rPr>
          <w:t>- Calibration of sectorial vulnerability</w:t>
        </w:r>
      </w:ins>
    </w:p>
    <w:p w14:paraId="2755A6B1" w14:textId="77777777" w:rsidR="0099677A" w:rsidRPr="007565D5" w:rsidRDefault="0099677A" w:rsidP="0099677A">
      <w:pPr>
        <w:pStyle w:val="Prrafodelista"/>
        <w:contextualSpacing w:val="0"/>
        <w:rPr>
          <w:ins w:id="1278" w:author="Cisneros Morales Diana Karen" w:date="2024-07-26T12:53:00Z"/>
          <w:sz w:val="20"/>
          <w:szCs w:val="20"/>
        </w:rPr>
      </w:pPr>
      <w:ins w:id="1279" w:author="Cisneros Morales Diana Karen" w:date="2024-07-26T12:53:00Z">
        <w:r w:rsidRPr="007565D5">
          <w:rPr>
            <w:sz w:val="20"/>
            <w:szCs w:val="20"/>
          </w:rPr>
          <w:t>As the impact of natural hazards can vary greatly depending on the nature of the underlying assets, Munich Re has developed adjustment factors for a large range of exposure for both residential and corporate exposure.</w:t>
        </w:r>
      </w:ins>
    </w:p>
    <w:p w14:paraId="1BE88A40" w14:textId="77777777" w:rsidR="0099677A" w:rsidRPr="007565D5" w:rsidRDefault="0099677A" w:rsidP="0099677A">
      <w:pPr>
        <w:pStyle w:val="Prrafodelista"/>
        <w:contextualSpacing w:val="0"/>
        <w:rPr>
          <w:ins w:id="1280" w:author="Cisneros Morales Diana Karen" w:date="2024-07-26T12:53:00Z"/>
          <w:sz w:val="20"/>
          <w:szCs w:val="20"/>
        </w:rPr>
      </w:pPr>
      <w:ins w:id="1281" w:author="Cisneros Morales Diana Karen" w:date="2024-07-26T12:53:00Z">
        <w:r w:rsidRPr="007565D5">
          <w:rPr>
            <w:sz w:val="20"/>
            <w:szCs w:val="20"/>
          </w:rPr>
          <w:t>For residential exposure, Munich Re risk scores measures the impact natural hazards can have on real assets, assuming standardized building characteristics and have been calibrated based on historical loss information collected over the years through Munich Re core business of reinsuring physical assets against natural disasters.</w:t>
        </w:r>
      </w:ins>
    </w:p>
    <w:p w14:paraId="430C8AB2" w14:textId="77777777" w:rsidR="0099677A" w:rsidRPr="007565D5" w:rsidRDefault="0099677A" w:rsidP="0099677A">
      <w:pPr>
        <w:pStyle w:val="Prrafodelista"/>
        <w:contextualSpacing w:val="0"/>
        <w:rPr>
          <w:ins w:id="1282" w:author="Cisneros Morales Diana Karen" w:date="2024-07-26T12:53:00Z"/>
          <w:sz w:val="20"/>
          <w:szCs w:val="20"/>
        </w:rPr>
      </w:pPr>
      <w:ins w:id="1283" w:author="Cisneros Morales Diana Karen" w:date="2024-07-26T12:53:00Z">
        <w:r w:rsidRPr="007565D5">
          <w:rPr>
            <w:sz w:val="20"/>
            <w:szCs w:val="20"/>
          </w:rPr>
          <w:t>For corporate exposure, Munich Re has developed a set of adjustment factors based in UNEP-FI methodology which leverages 8 vulnerability indicators. These factors are specific for each individual natural hazard available in Munich Re NATHAN and Climate risk editions and are available by economic sectors following NACE classification. In total, adjustment factors are available for all NACE code sectors. These adjustment factors have been calibrated leveraging historical loss information as well as sectorial expertise from Munich Re internal Risk Managers and Underwriters.</w:t>
        </w:r>
      </w:ins>
    </w:p>
    <w:p w14:paraId="5331B983" w14:textId="77777777" w:rsidR="0099677A" w:rsidRPr="007565D5" w:rsidRDefault="0099677A" w:rsidP="0099677A">
      <w:pPr>
        <w:pStyle w:val="Prrafodelista"/>
        <w:contextualSpacing w:val="0"/>
        <w:rPr>
          <w:ins w:id="1284" w:author="Cisneros Morales Diana Karen" w:date="2024-07-26T12:53:00Z"/>
          <w:b/>
          <w:bCs/>
          <w:sz w:val="20"/>
          <w:szCs w:val="20"/>
        </w:rPr>
      </w:pPr>
      <w:ins w:id="1285" w:author="Cisneros Morales Diana Karen" w:date="2024-07-26T12:53:00Z">
        <w:r w:rsidRPr="007565D5">
          <w:rPr>
            <w:b/>
            <w:bCs/>
            <w:sz w:val="20"/>
            <w:szCs w:val="20"/>
          </w:rPr>
          <w:t>- Interpretation of outcomes:</w:t>
        </w:r>
      </w:ins>
    </w:p>
    <w:p w14:paraId="35A6B12E" w14:textId="77777777" w:rsidR="0099677A" w:rsidRPr="007565D5" w:rsidRDefault="0099677A" w:rsidP="0099677A">
      <w:pPr>
        <w:ind w:left="708"/>
        <w:rPr>
          <w:ins w:id="1286" w:author="Cisneros Morales Diana Karen" w:date="2024-07-26T12:53:00Z"/>
          <w:sz w:val="20"/>
          <w:szCs w:val="20"/>
        </w:rPr>
      </w:pPr>
      <w:ins w:id="1287" w:author="Cisneros Morales Diana Karen" w:date="2024-07-26T12:53:00Z">
        <w:r w:rsidRPr="007565D5">
          <w:rPr>
            <w:sz w:val="20"/>
            <w:szCs w:val="20"/>
          </w:rPr>
          <w:t>Munich Re provides lending institutions with risk scores for all relevant natural hazards impacting any geographical area around the globe which are specific to the economic sector where the financed asset operates. These scores can therefore be directly applied to banks’ exposure, measured for instance using gross carrying amount.</w:t>
        </w:r>
      </w:ins>
    </w:p>
    <w:p w14:paraId="56E7FC57" w14:textId="77777777" w:rsidR="0099677A" w:rsidRPr="007565D5" w:rsidRDefault="0099677A" w:rsidP="0099677A">
      <w:pPr>
        <w:ind w:left="708"/>
        <w:rPr>
          <w:ins w:id="1288" w:author="Cisneros Morales Diana Karen" w:date="2024-07-26T12:53:00Z"/>
          <w:color w:val="000000" w:themeColor="text1"/>
          <w:sz w:val="20"/>
          <w:szCs w:val="20"/>
        </w:rPr>
      </w:pPr>
      <w:ins w:id="1289" w:author="Cisneros Morales Diana Karen" w:date="2024-07-26T12:53:00Z">
        <w:r w:rsidRPr="007565D5">
          <w:rPr>
            <w:sz w:val="20"/>
            <w:szCs w:val="20"/>
          </w:rPr>
          <w:t xml:space="preserve">For the purpose of complying DNSH requirements in mortgage portfolio Munich Re recommends classifying lending exposure as being at-risk from physical climate risk where the underlying </w:t>
        </w:r>
        <w:r w:rsidRPr="007565D5">
          <w:rPr>
            <w:color w:val="000000" w:themeColor="text1"/>
            <w:sz w:val="20"/>
            <w:szCs w:val="20"/>
          </w:rPr>
          <w:t>activity is scored as 4 or above for at least one hazard (acute or chronic).</w:t>
        </w:r>
      </w:ins>
    </w:p>
    <w:p w14:paraId="1CC86C26" w14:textId="77777777" w:rsidR="0099677A" w:rsidRPr="007565D5" w:rsidRDefault="0099677A" w:rsidP="0099677A">
      <w:pPr>
        <w:ind w:left="708"/>
        <w:rPr>
          <w:ins w:id="1290" w:author="Cisneros Morales Diana Karen" w:date="2024-07-26T12:53:00Z"/>
          <w:b/>
          <w:bCs/>
          <w:sz w:val="20"/>
          <w:szCs w:val="20"/>
        </w:rPr>
      </w:pPr>
      <w:ins w:id="1291" w:author="Cisneros Morales Diana Karen" w:date="2024-07-26T12:53:00Z">
        <w:r w:rsidRPr="007565D5">
          <w:rPr>
            <w:b/>
            <w:bCs/>
            <w:sz w:val="20"/>
            <w:szCs w:val="20"/>
          </w:rPr>
          <w:t>- Methodology</w:t>
        </w:r>
      </w:ins>
    </w:p>
    <w:p w14:paraId="4FE9BFC7" w14:textId="77777777" w:rsidR="0099677A" w:rsidRPr="007565D5" w:rsidRDefault="0099677A" w:rsidP="0099677A">
      <w:pPr>
        <w:ind w:left="708"/>
        <w:rPr>
          <w:ins w:id="1292" w:author="Cisneros Morales Diana Karen" w:date="2024-07-26T12:53:00Z"/>
          <w:sz w:val="20"/>
          <w:szCs w:val="20"/>
        </w:rPr>
      </w:pPr>
      <w:ins w:id="1293" w:author="Cisneros Morales Diana Karen" w:date="2024-07-26T12:53:00Z">
        <w:r w:rsidRPr="007565D5">
          <w:rPr>
            <w:sz w:val="20"/>
            <w:szCs w:val="20"/>
            <w:u w:val="single"/>
          </w:rPr>
          <w:t>Scenario:</w:t>
        </w:r>
        <w:r w:rsidRPr="007565D5">
          <w:rPr>
            <w:sz w:val="20"/>
            <w:szCs w:val="20"/>
          </w:rPr>
          <w:t xml:space="preserve"> The scenario that has been used is RCP 4.5, which is deemed appropriate as it serves as a middle ground between the scenario that achieve the Paris Agreement target (RCP 2.6) and a scenario more typical of stress exercise (RCP 8.5).</w:t>
        </w:r>
      </w:ins>
    </w:p>
    <w:p w14:paraId="556F0431" w14:textId="77777777" w:rsidR="0099677A" w:rsidRPr="007565D5" w:rsidRDefault="0099677A" w:rsidP="0099677A">
      <w:pPr>
        <w:ind w:left="708"/>
        <w:rPr>
          <w:ins w:id="1294" w:author="Cisneros Morales Diana Karen" w:date="2024-07-26T12:53:00Z"/>
          <w:sz w:val="20"/>
          <w:szCs w:val="20"/>
        </w:rPr>
      </w:pPr>
      <w:ins w:id="1295" w:author="Cisneros Morales Diana Karen" w:date="2024-07-26T12:53:00Z">
        <w:r w:rsidRPr="007565D5">
          <w:rPr>
            <w:sz w:val="20"/>
            <w:szCs w:val="20"/>
            <w:u w:val="single"/>
          </w:rPr>
          <w:t>Time horizon:</w:t>
        </w:r>
        <w:r w:rsidRPr="007565D5">
          <w:rPr>
            <w:sz w:val="20"/>
            <w:szCs w:val="20"/>
          </w:rPr>
          <w:t xml:space="preserve"> the chosen time horizons have been deemed consistent with the average portfolio maturities. As such, for unsecured exposures, a time horizon of 2030 has been taken into account, covering the average maturity of these portfolios. Moreover, for secured portfolios, a time horizon of 2050 has been taken into account.</w:t>
        </w:r>
      </w:ins>
    </w:p>
    <w:p w14:paraId="1F00AFE8" w14:textId="77777777" w:rsidR="0099677A" w:rsidRPr="007565D5" w:rsidRDefault="0099677A" w:rsidP="0099677A">
      <w:pPr>
        <w:pStyle w:val="Prrafodelista"/>
        <w:ind w:left="708"/>
        <w:contextualSpacing w:val="0"/>
        <w:jc w:val="both"/>
        <w:rPr>
          <w:ins w:id="1296" w:author="Cisneros Morales Diana Karen" w:date="2024-07-26T12:53:00Z"/>
          <w:sz w:val="20"/>
          <w:szCs w:val="20"/>
        </w:rPr>
      </w:pPr>
      <w:ins w:id="1297" w:author="Cisneros Morales Diana Karen" w:date="2024-07-26T12:53:00Z">
        <w:r w:rsidRPr="007565D5">
          <w:rPr>
            <w:sz w:val="20"/>
            <w:szCs w:val="20"/>
            <w:u w:val="single"/>
          </w:rPr>
          <w:t>Countries:</w:t>
        </w:r>
        <w:r w:rsidRPr="007565D5">
          <w:rPr>
            <w:sz w:val="20"/>
            <w:szCs w:val="20"/>
          </w:rPr>
          <w:t xml:space="preserve"> physical risk information is available for the following countries</w:t>
        </w:r>
        <w:r w:rsidRPr="007565D5">
          <w:rPr>
            <w:rStyle w:val="Refdenotaalpie"/>
            <w:sz w:val="20"/>
            <w:szCs w:val="20"/>
          </w:rPr>
          <w:footnoteReference w:id="8"/>
        </w:r>
        <w:r w:rsidRPr="007565D5">
          <w:rPr>
            <w:sz w:val="20"/>
            <w:szCs w:val="20"/>
          </w:rPr>
          <w:t>:</w:t>
        </w:r>
      </w:ins>
    </w:p>
    <w:tbl>
      <w:tblPr>
        <w:tblStyle w:val="Tablaconcuadrcula"/>
        <w:tblW w:w="3827" w:type="dxa"/>
        <w:tblInd w:w="2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tblGrid>
      <w:tr w:rsidR="0099677A" w:rsidRPr="007C7D57" w14:paraId="74AB59A8" w14:textId="77777777" w:rsidTr="007565D5">
        <w:trPr>
          <w:trHeight w:val="283"/>
          <w:ins w:id="1300" w:author="Cisneros Morales Diana Karen" w:date="2024-07-26T12:53:00Z"/>
        </w:trPr>
        <w:tc>
          <w:tcPr>
            <w:tcW w:w="3827" w:type="dxa"/>
            <w:tcBorders>
              <w:top w:val="single" w:sz="12" w:space="0" w:color="FF0000"/>
              <w:bottom w:val="single" w:sz="4" w:space="0" w:color="BFBFBF" w:themeColor="background1" w:themeShade="BF"/>
            </w:tcBorders>
            <w:vAlign w:val="center"/>
          </w:tcPr>
          <w:p w14:paraId="78692487" w14:textId="77777777" w:rsidR="0099677A" w:rsidRPr="007565D5" w:rsidRDefault="0099677A" w:rsidP="007565D5">
            <w:pPr>
              <w:pStyle w:val="Prrafodelista"/>
              <w:spacing w:line="276" w:lineRule="auto"/>
              <w:ind w:left="0"/>
              <w:contextualSpacing w:val="0"/>
              <w:jc w:val="center"/>
              <w:rPr>
                <w:ins w:id="1301" w:author="Cisneros Morales Diana Karen" w:date="2024-07-26T12:53:00Z"/>
                <w:rFonts w:ascii="Santander Text" w:hAnsi="Santander Text" w:cs="Arial"/>
                <w:bCs/>
                <w:sz w:val="20"/>
                <w:szCs w:val="20"/>
              </w:rPr>
            </w:pPr>
            <w:ins w:id="1302" w:author="Cisneros Morales Diana Karen" w:date="2024-07-26T12:53:00Z">
              <w:r w:rsidRPr="007565D5">
                <w:rPr>
                  <w:rFonts w:ascii="Santander Text" w:hAnsi="Santander Text" w:cs="Arial"/>
                  <w:bCs/>
                  <w:sz w:val="20"/>
                  <w:szCs w:val="20"/>
                </w:rPr>
                <w:t>Spain</w:t>
              </w:r>
            </w:ins>
          </w:p>
        </w:tc>
      </w:tr>
      <w:tr w:rsidR="0099677A" w:rsidRPr="007C7D57" w14:paraId="251986F6" w14:textId="77777777" w:rsidTr="007565D5">
        <w:trPr>
          <w:trHeight w:val="283"/>
          <w:ins w:id="1303"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6C9B83BB" w14:textId="77777777" w:rsidR="0099677A" w:rsidRPr="007565D5" w:rsidRDefault="0099677A" w:rsidP="007565D5">
            <w:pPr>
              <w:pStyle w:val="Prrafodelista"/>
              <w:spacing w:line="276" w:lineRule="auto"/>
              <w:ind w:left="0"/>
              <w:contextualSpacing w:val="0"/>
              <w:jc w:val="center"/>
              <w:rPr>
                <w:ins w:id="1304" w:author="Cisneros Morales Diana Karen" w:date="2024-07-26T12:53:00Z"/>
                <w:rFonts w:ascii="Santander Text" w:hAnsi="Santander Text" w:cs="Arial"/>
                <w:bCs/>
                <w:sz w:val="20"/>
                <w:szCs w:val="20"/>
              </w:rPr>
            </w:pPr>
            <w:ins w:id="1305" w:author="Cisneros Morales Diana Karen" w:date="2024-07-26T12:53:00Z">
              <w:r w:rsidRPr="007565D5">
                <w:rPr>
                  <w:rFonts w:ascii="Santander Text" w:hAnsi="Santander Text" w:cs="Arial"/>
                  <w:bCs/>
                  <w:sz w:val="20"/>
                  <w:szCs w:val="20"/>
                </w:rPr>
                <w:t>Portugal</w:t>
              </w:r>
            </w:ins>
          </w:p>
        </w:tc>
      </w:tr>
      <w:tr w:rsidR="0099677A" w:rsidRPr="007C7D57" w14:paraId="4AA93497" w14:textId="77777777" w:rsidTr="007565D5">
        <w:trPr>
          <w:trHeight w:val="283"/>
          <w:ins w:id="1306"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5F5B3FBE" w14:textId="77777777" w:rsidR="0099677A" w:rsidRPr="007565D5" w:rsidRDefault="0099677A" w:rsidP="007565D5">
            <w:pPr>
              <w:pStyle w:val="Prrafodelista"/>
              <w:spacing w:line="276" w:lineRule="auto"/>
              <w:ind w:left="0"/>
              <w:contextualSpacing w:val="0"/>
              <w:jc w:val="center"/>
              <w:rPr>
                <w:ins w:id="1307" w:author="Cisneros Morales Diana Karen" w:date="2024-07-26T12:53:00Z"/>
                <w:rFonts w:ascii="Santander Text" w:hAnsi="Santander Text" w:cs="Arial"/>
                <w:bCs/>
                <w:sz w:val="20"/>
                <w:szCs w:val="20"/>
              </w:rPr>
            </w:pPr>
            <w:ins w:id="1308" w:author="Cisneros Morales Diana Karen" w:date="2024-07-26T12:53:00Z">
              <w:r w:rsidRPr="007565D5">
                <w:rPr>
                  <w:rFonts w:ascii="Santander Text" w:hAnsi="Santander Text" w:cs="Arial"/>
                  <w:bCs/>
                  <w:sz w:val="20"/>
                  <w:szCs w:val="20"/>
                </w:rPr>
                <w:lastRenderedPageBreak/>
                <w:t>Poland</w:t>
              </w:r>
            </w:ins>
          </w:p>
        </w:tc>
      </w:tr>
      <w:tr w:rsidR="0099677A" w:rsidRPr="007C7D57" w14:paraId="0FA9F841" w14:textId="77777777" w:rsidTr="007565D5">
        <w:trPr>
          <w:trHeight w:val="283"/>
          <w:ins w:id="1309"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58535328" w14:textId="77777777" w:rsidR="0099677A" w:rsidRPr="007565D5" w:rsidRDefault="0099677A" w:rsidP="007565D5">
            <w:pPr>
              <w:pStyle w:val="Prrafodelista"/>
              <w:spacing w:line="276" w:lineRule="auto"/>
              <w:ind w:left="0"/>
              <w:contextualSpacing w:val="0"/>
              <w:jc w:val="center"/>
              <w:rPr>
                <w:ins w:id="1310" w:author="Cisneros Morales Diana Karen" w:date="2024-07-26T12:53:00Z"/>
                <w:rFonts w:ascii="Santander Text" w:hAnsi="Santander Text" w:cs="Arial"/>
                <w:bCs/>
                <w:sz w:val="20"/>
                <w:szCs w:val="20"/>
              </w:rPr>
            </w:pPr>
            <w:ins w:id="1311" w:author="Cisneros Morales Diana Karen" w:date="2024-07-26T12:53:00Z">
              <w:r w:rsidRPr="007565D5">
                <w:rPr>
                  <w:rFonts w:ascii="Santander Text" w:hAnsi="Santander Text" w:cs="Arial"/>
                  <w:bCs/>
                  <w:sz w:val="20"/>
                  <w:szCs w:val="20"/>
                </w:rPr>
                <w:t>France</w:t>
              </w:r>
            </w:ins>
          </w:p>
        </w:tc>
      </w:tr>
      <w:tr w:rsidR="0099677A" w:rsidRPr="007C7D57" w14:paraId="1A96E5DA" w14:textId="77777777" w:rsidTr="007565D5">
        <w:trPr>
          <w:trHeight w:val="283"/>
          <w:ins w:id="1312"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06A59D79" w14:textId="77777777" w:rsidR="0099677A" w:rsidRPr="007565D5" w:rsidRDefault="0099677A" w:rsidP="007565D5">
            <w:pPr>
              <w:pStyle w:val="Prrafodelista"/>
              <w:spacing w:line="276" w:lineRule="auto"/>
              <w:ind w:left="0"/>
              <w:contextualSpacing w:val="0"/>
              <w:jc w:val="center"/>
              <w:rPr>
                <w:ins w:id="1313" w:author="Cisneros Morales Diana Karen" w:date="2024-07-26T12:53:00Z"/>
                <w:rFonts w:ascii="Santander Text" w:hAnsi="Santander Text" w:cs="Arial"/>
                <w:bCs/>
                <w:sz w:val="20"/>
                <w:szCs w:val="20"/>
              </w:rPr>
            </w:pPr>
            <w:ins w:id="1314" w:author="Cisneros Morales Diana Karen" w:date="2024-07-26T12:53:00Z">
              <w:r w:rsidRPr="007565D5">
                <w:rPr>
                  <w:rFonts w:ascii="Santander Text" w:hAnsi="Santander Text" w:cs="Arial"/>
                  <w:bCs/>
                  <w:sz w:val="20"/>
                  <w:szCs w:val="20"/>
                </w:rPr>
                <w:t>Germany</w:t>
              </w:r>
            </w:ins>
          </w:p>
        </w:tc>
      </w:tr>
      <w:tr w:rsidR="0099677A" w:rsidRPr="007C7D57" w14:paraId="5D8D1833" w14:textId="77777777" w:rsidTr="007565D5">
        <w:trPr>
          <w:trHeight w:val="283"/>
          <w:ins w:id="1315"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29FCAD32" w14:textId="77777777" w:rsidR="0099677A" w:rsidRPr="007565D5" w:rsidRDefault="0099677A" w:rsidP="007565D5">
            <w:pPr>
              <w:pStyle w:val="Prrafodelista"/>
              <w:spacing w:line="276" w:lineRule="auto"/>
              <w:ind w:left="0"/>
              <w:contextualSpacing w:val="0"/>
              <w:jc w:val="center"/>
              <w:rPr>
                <w:ins w:id="1316" w:author="Cisneros Morales Diana Karen" w:date="2024-07-26T12:53:00Z"/>
                <w:rFonts w:ascii="Santander Text" w:hAnsi="Santander Text" w:cs="Arial"/>
                <w:bCs/>
                <w:sz w:val="20"/>
                <w:szCs w:val="20"/>
              </w:rPr>
            </w:pPr>
            <w:ins w:id="1317" w:author="Cisneros Morales Diana Karen" w:date="2024-07-26T12:53:00Z">
              <w:r w:rsidRPr="007565D5">
                <w:rPr>
                  <w:rFonts w:ascii="Santander Text" w:hAnsi="Santander Text" w:cs="Arial"/>
                  <w:bCs/>
                  <w:sz w:val="20"/>
                  <w:szCs w:val="20"/>
                </w:rPr>
                <w:t>UK</w:t>
              </w:r>
            </w:ins>
          </w:p>
        </w:tc>
      </w:tr>
      <w:tr w:rsidR="0099677A" w:rsidRPr="007C7D57" w14:paraId="0691D9DA" w14:textId="77777777" w:rsidTr="007565D5">
        <w:trPr>
          <w:trHeight w:val="283"/>
          <w:ins w:id="1318"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08E64FD8" w14:textId="77777777" w:rsidR="0099677A" w:rsidRPr="007565D5" w:rsidRDefault="0099677A" w:rsidP="007565D5">
            <w:pPr>
              <w:pStyle w:val="Prrafodelista"/>
              <w:spacing w:line="276" w:lineRule="auto"/>
              <w:ind w:left="0"/>
              <w:contextualSpacing w:val="0"/>
              <w:jc w:val="center"/>
              <w:rPr>
                <w:ins w:id="1319" w:author="Cisneros Morales Diana Karen" w:date="2024-07-26T12:53:00Z"/>
                <w:rFonts w:ascii="Santander Text" w:hAnsi="Santander Text" w:cs="Arial"/>
                <w:bCs/>
                <w:sz w:val="20"/>
                <w:szCs w:val="20"/>
              </w:rPr>
            </w:pPr>
            <w:ins w:id="1320" w:author="Cisneros Morales Diana Karen" w:date="2024-07-26T12:53:00Z">
              <w:r w:rsidRPr="007565D5">
                <w:rPr>
                  <w:rFonts w:ascii="Santander Text" w:hAnsi="Santander Text" w:cs="Arial"/>
                  <w:bCs/>
                  <w:sz w:val="20"/>
                  <w:szCs w:val="20"/>
                </w:rPr>
                <w:t>Norway</w:t>
              </w:r>
            </w:ins>
          </w:p>
        </w:tc>
      </w:tr>
      <w:tr w:rsidR="0099677A" w:rsidRPr="007C7D57" w14:paraId="75FA4060" w14:textId="77777777" w:rsidTr="007565D5">
        <w:trPr>
          <w:trHeight w:val="283"/>
          <w:ins w:id="1321"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245F4582" w14:textId="77777777" w:rsidR="0099677A" w:rsidRPr="007565D5" w:rsidRDefault="0099677A" w:rsidP="007565D5">
            <w:pPr>
              <w:pStyle w:val="Prrafodelista"/>
              <w:spacing w:line="276" w:lineRule="auto"/>
              <w:ind w:left="0"/>
              <w:contextualSpacing w:val="0"/>
              <w:jc w:val="center"/>
              <w:rPr>
                <w:ins w:id="1322" w:author="Cisneros Morales Diana Karen" w:date="2024-07-26T12:53:00Z"/>
                <w:rFonts w:ascii="Santander Text" w:hAnsi="Santander Text" w:cs="Arial"/>
                <w:bCs/>
                <w:sz w:val="20"/>
                <w:szCs w:val="20"/>
              </w:rPr>
            </w:pPr>
            <w:ins w:id="1323" w:author="Cisneros Morales Diana Karen" w:date="2024-07-26T12:53:00Z">
              <w:r w:rsidRPr="007565D5">
                <w:rPr>
                  <w:rFonts w:ascii="Santander Text" w:hAnsi="Santander Text" w:cs="Arial"/>
                  <w:bCs/>
                  <w:sz w:val="20"/>
                  <w:szCs w:val="20"/>
                </w:rPr>
                <w:t>US</w:t>
              </w:r>
            </w:ins>
          </w:p>
        </w:tc>
      </w:tr>
      <w:tr w:rsidR="0099677A" w:rsidRPr="007C7D57" w14:paraId="241E2E4B" w14:textId="77777777" w:rsidTr="007565D5">
        <w:trPr>
          <w:trHeight w:val="283"/>
          <w:ins w:id="1324"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1C848CE7" w14:textId="77777777" w:rsidR="0099677A" w:rsidRPr="007565D5" w:rsidRDefault="0099677A" w:rsidP="007565D5">
            <w:pPr>
              <w:pStyle w:val="Prrafodelista"/>
              <w:spacing w:line="276" w:lineRule="auto"/>
              <w:ind w:left="0"/>
              <w:contextualSpacing w:val="0"/>
              <w:jc w:val="center"/>
              <w:rPr>
                <w:ins w:id="1325" w:author="Cisneros Morales Diana Karen" w:date="2024-07-26T12:53:00Z"/>
                <w:rFonts w:ascii="Santander Text" w:hAnsi="Santander Text" w:cs="Arial"/>
                <w:bCs/>
                <w:sz w:val="20"/>
                <w:szCs w:val="20"/>
              </w:rPr>
            </w:pPr>
            <w:ins w:id="1326" w:author="Cisneros Morales Diana Karen" w:date="2024-07-26T12:53:00Z">
              <w:r w:rsidRPr="007565D5">
                <w:rPr>
                  <w:rFonts w:ascii="Santander Text" w:hAnsi="Santander Text" w:cs="Arial"/>
                  <w:bCs/>
                  <w:sz w:val="20"/>
                  <w:szCs w:val="20"/>
                </w:rPr>
                <w:t>Brazil</w:t>
              </w:r>
            </w:ins>
          </w:p>
        </w:tc>
      </w:tr>
      <w:tr w:rsidR="0099677A" w:rsidRPr="007C7D57" w14:paraId="7BB1B8DC" w14:textId="77777777" w:rsidTr="007565D5">
        <w:trPr>
          <w:trHeight w:val="283"/>
          <w:ins w:id="1327"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34E2CBD0" w14:textId="77777777" w:rsidR="0099677A" w:rsidRPr="007565D5" w:rsidRDefault="0099677A" w:rsidP="007565D5">
            <w:pPr>
              <w:pStyle w:val="Prrafodelista"/>
              <w:spacing w:line="276" w:lineRule="auto"/>
              <w:ind w:left="0"/>
              <w:contextualSpacing w:val="0"/>
              <w:jc w:val="center"/>
              <w:rPr>
                <w:ins w:id="1328" w:author="Cisneros Morales Diana Karen" w:date="2024-07-26T12:53:00Z"/>
                <w:rFonts w:ascii="Santander Text" w:hAnsi="Santander Text" w:cs="Arial"/>
                <w:bCs/>
                <w:sz w:val="20"/>
                <w:szCs w:val="20"/>
              </w:rPr>
            </w:pPr>
            <w:ins w:id="1329" w:author="Cisneros Morales Diana Karen" w:date="2024-07-26T12:53:00Z">
              <w:r w:rsidRPr="007565D5">
                <w:rPr>
                  <w:rFonts w:ascii="Santander Text" w:hAnsi="Santander Text" w:cs="Arial"/>
                  <w:bCs/>
                  <w:sz w:val="20"/>
                  <w:szCs w:val="20"/>
                </w:rPr>
                <w:t>Chile</w:t>
              </w:r>
            </w:ins>
          </w:p>
        </w:tc>
      </w:tr>
      <w:tr w:rsidR="0099677A" w:rsidRPr="007C7D57" w14:paraId="67E51995" w14:textId="77777777" w:rsidTr="007565D5">
        <w:trPr>
          <w:trHeight w:val="283"/>
          <w:ins w:id="1330"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6C0DC901" w14:textId="77777777" w:rsidR="0099677A" w:rsidRPr="007565D5" w:rsidRDefault="0099677A" w:rsidP="007565D5">
            <w:pPr>
              <w:pStyle w:val="Prrafodelista"/>
              <w:spacing w:line="276" w:lineRule="auto"/>
              <w:ind w:left="0"/>
              <w:contextualSpacing w:val="0"/>
              <w:jc w:val="center"/>
              <w:rPr>
                <w:ins w:id="1331" w:author="Cisneros Morales Diana Karen" w:date="2024-07-26T12:53:00Z"/>
                <w:rFonts w:ascii="Santander Text" w:hAnsi="Santander Text" w:cs="Arial"/>
                <w:bCs/>
                <w:sz w:val="20"/>
                <w:szCs w:val="20"/>
              </w:rPr>
            </w:pPr>
            <w:ins w:id="1332" w:author="Cisneros Morales Diana Karen" w:date="2024-07-26T12:53:00Z">
              <w:r w:rsidRPr="007565D5">
                <w:rPr>
                  <w:rFonts w:ascii="Santander Text" w:hAnsi="Santander Text" w:cs="Arial"/>
                  <w:bCs/>
                  <w:sz w:val="20"/>
                  <w:szCs w:val="20"/>
                </w:rPr>
                <w:t>Mexico</w:t>
              </w:r>
            </w:ins>
          </w:p>
        </w:tc>
      </w:tr>
      <w:tr w:rsidR="0099677A" w:rsidRPr="007C7D57" w14:paraId="0E1C68D6" w14:textId="77777777" w:rsidTr="007565D5">
        <w:trPr>
          <w:trHeight w:val="283"/>
          <w:ins w:id="1333"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5B134A76" w14:textId="77777777" w:rsidR="0099677A" w:rsidRPr="007565D5" w:rsidRDefault="0099677A" w:rsidP="007565D5">
            <w:pPr>
              <w:pStyle w:val="Prrafodelista"/>
              <w:spacing w:line="276" w:lineRule="auto"/>
              <w:ind w:left="0"/>
              <w:contextualSpacing w:val="0"/>
              <w:jc w:val="center"/>
              <w:rPr>
                <w:ins w:id="1334" w:author="Cisneros Morales Diana Karen" w:date="2024-07-26T12:53:00Z"/>
                <w:rFonts w:ascii="Santander Text" w:hAnsi="Santander Text" w:cs="Arial"/>
                <w:bCs/>
                <w:sz w:val="20"/>
                <w:szCs w:val="20"/>
              </w:rPr>
            </w:pPr>
            <w:ins w:id="1335" w:author="Cisneros Morales Diana Karen" w:date="2024-07-26T12:53:00Z">
              <w:r w:rsidRPr="007565D5">
                <w:rPr>
                  <w:rFonts w:ascii="Santander Text" w:hAnsi="Santander Text" w:cs="Arial"/>
                  <w:bCs/>
                  <w:sz w:val="20"/>
                  <w:szCs w:val="20"/>
                </w:rPr>
                <w:t>Uruguay</w:t>
              </w:r>
            </w:ins>
          </w:p>
        </w:tc>
      </w:tr>
      <w:tr w:rsidR="0099677A" w:rsidRPr="007C7D57" w14:paraId="46169EB8" w14:textId="77777777" w:rsidTr="007565D5">
        <w:trPr>
          <w:trHeight w:val="283"/>
          <w:ins w:id="1336"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72EE96A8" w14:textId="77777777" w:rsidR="0099677A" w:rsidRPr="007565D5" w:rsidRDefault="0099677A" w:rsidP="007565D5">
            <w:pPr>
              <w:pStyle w:val="Prrafodelista"/>
              <w:spacing w:line="276" w:lineRule="auto"/>
              <w:ind w:left="0"/>
              <w:contextualSpacing w:val="0"/>
              <w:jc w:val="center"/>
              <w:rPr>
                <w:ins w:id="1337" w:author="Cisneros Morales Diana Karen" w:date="2024-07-26T12:53:00Z"/>
                <w:rFonts w:ascii="Santander Text" w:hAnsi="Santander Text" w:cs="Arial"/>
                <w:bCs/>
                <w:sz w:val="20"/>
                <w:szCs w:val="20"/>
              </w:rPr>
            </w:pPr>
            <w:ins w:id="1338" w:author="Cisneros Morales Diana Karen" w:date="2024-07-26T12:53:00Z">
              <w:r w:rsidRPr="007565D5">
                <w:rPr>
                  <w:rFonts w:ascii="Santander Text" w:hAnsi="Santander Text" w:cs="Arial"/>
                  <w:bCs/>
                  <w:sz w:val="20"/>
                  <w:szCs w:val="20"/>
                </w:rPr>
                <w:t>Argentina</w:t>
              </w:r>
            </w:ins>
          </w:p>
        </w:tc>
      </w:tr>
      <w:tr w:rsidR="0099677A" w:rsidRPr="007C7D57" w14:paraId="17E1373F" w14:textId="77777777" w:rsidTr="007565D5">
        <w:trPr>
          <w:trHeight w:val="283"/>
          <w:ins w:id="1339"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6CD3E410" w14:textId="77777777" w:rsidR="0099677A" w:rsidRPr="007565D5" w:rsidRDefault="0099677A" w:rsidP="007565D5">
            <w:pPr>
              <w:pStyle w:val="Prrafodelista"/>
              <w:spacing w:line="276" w:lineRule="auto"/>
              <w:ind w:left="0"/>
              <w:contextualSpacing w:val="0"/>
              <w:jc w:val="center"/>
              <w:rPr>
                <w:ins w:id="1340" w:author="Cisneros Morales Diana Karen" w:date="2024-07-26T12:53:00Z"/>
                <w:rFonts w:ascii="Santander Text" w:hAnsi="Santander Text" w:cs="Arial"/>
                <w:bCs/>
                <w:sz w:val="20"/>
                <w:szCs w:val="20"/>
              </w:rPr>
            </w:pPr>
            <w:ins w:id="1341" w:author="Cisneros Morales Diana Karen" w:date="2024-07-26T12:53:00Z">
              <w:r w:rsidRPr="007565D5">
                <w:rPr>
                  <w:rFonts w:ascii="Santander Text" w:hAnsi="Santander Text" w:cs="Arial"/>
                  <w:bCs/>
                  <w:sz w:val="20"/>
                  <w:szCs w:val="20"/>
                </w:rPr>
                <w:t>Colombia</w:t>
              </w:r>
            </w:ins>
          </w:p>
        </w:tc>
      </w:tr>
      <w:tr w:rsidR="0099677A" w:rsidRPr="007C7D57" w14:paraId="4A547FCD" w14:textId="77777777" w:rsidTr="007565D5">
        <w:trPr>
          <w:trHeight w:val="283"/>
          <w:ins w:id="1342" w:author="Cisneros Morales Diana Karen" w:date="2024-07-26T12:53:00Z"/>
        </w:trPr>
        <w:tc>
          <w:tcPr>
            <w:tcW w:w="3827" w:type="dxa"/>
            <w:tcBorders>
              <w:top w:val="single" w:sz="4" w:space="0" w:color="BFBFBF" w:themeColor="background1" w:themeShade="BF"/>
              <w:bottom w:val="single" w:sz="4" w:space="0" w:color="BFBFBF" w:themeColor="background1" w:themeShade="BF"/>
            </w:tcBorders>
            <w:vAlign w:val="center"/>
          </w:tcPr>
          <w:p w14:paraId="36112210" w14:textId="77777777" w:rsidR="0099677A" w:rsidRPr="007565D5" w:rsidRDefault="0099677A" w:rsidP="007565D5">
            <w:pPr>
              <w:pStyle w:val="Prrafodelista"/>
              <w:spacing w:line="276" w:lineRule="auto"/>
              <w:ind w:left="0"/>
              <w:contextualSpacing w:val="0"/>
              <w:jc w:val="center"/>
              <w:rPr>
                <w:ins w:id="1343" w:author="Cisneros Morales Diana Karen" w:date="2024-07-26T12:53:00Z"/>
                <w:rFonts w:ascii="Santander Text" w:hAnsi="Santander Text" w:cs="Arial"/>
                <w:bCs/>
                <w:sz w:val="20"/>
                <w:szCs w:val="20"/>
              </w:rPr>
            </w:pPr>
            <w:ins w:id="1344" w:author="Cisneros Morales Diana Karen" w:date="2024-07-26T12:53:00Z">
              <w:r w:rsidRPr="007565D5">
                <w:rPr>
                  <w:rFonts w:ascii="Santander Text" w:hAnsi="Santander Text" w:cs="Arial"/>
                  <w:bCs/>
                  <w:sz w:val="20"/>
                  <w:szCs w:val="20"/>
                </w:rPr>
                <w:t>Peru</w:t>
              </w:r>
            </w:ins>
          </w:p>
        </w:tc>
      </w:tr>
    </w:tbl>
    <w:p w14:paraId="26B7B9F6" w14:textId="77777777" w:rsidR="0099677A" w:rsidRDefault="0099677A" w:rsidP="0099677A">
      <w:pPr>
        <w:pStyle w:val="Prrafodelista"/>
        <w:ind w:left="709"/>
        <w:contextualSpacing w:val="0"/>
        <w:jc w:val="both"/>
        <w:rPr>
          <w:ins w:id="1345" w:author="Cisneros Morales Diana Karen" w:date="2024-07-26T12:53:00Z"/>
          <w:sz w:val="20"/>
          <w:szCs w:val="20"/>
          <w:u w:val="single"/>
        </w:rPr>
      </w:pPr>
    </w:p>
    <w:p w14:paraId="7165C7B7" w14:textId="49E169A2" w:rsidR="0099677A" w:rsidRPr="007565D5" w:rsidRDefault="0099677A" w:rsidP="0099677A">
      <w:pPr>
        <w:pStyle w:val="Prrafodelista"/>
        <w:ind w:left="709"/>
        <w:contextualSpacing w:val="0"/>
        <w:jc w:val="both"/>
        <w:rPr>
          <w:ins w:id="1346" w:author="Cisneros Morales Diana Karen" w:date="2024-07-26T12:53:00Z"/>
          <w:sz w:val="20"/>
          <w:szCs w:val="20"/>
        </w:rPr>
      </w:pPr>
      <w:ins w:id="1347" w:author="Cisneros Morales Diana Karen" w:date="2024-07-26T12:53:00Z">
        <w:r w:rsidRPr="007565D5">
          <w:rPr>
            <w:sz w:val="20"/>
            <w:szCs w:val="20"/>
            <w:u w:val="single"/>
          </w:rPr>
          <w:t>Granularity:</w:t>
        </w:r>
        <w:r w:rsidRPr="007565D5">
          <w:rPr>
            <w:rFonts w:ascii="Santander Text" w:hAnsi="Santander Text" w:cs="Arial"/>
            <w:sz w:val="20"/>
            <w:szCs w:val="20"/>
          </w:rPr>
          <w:t xml:space="preserve"> </w:t>
        </w:r>
        <w:r w:rsidRPr="007565D5">
          <w:rPr>
            <w:sz w:val="20"/>
            <w:szCs w:val="20"/>
          </w:rPr>
          <w:t xml:space="preserve">For secured portfolios, physical risk information has been assessed at </w:t>
        </w:r>
      </w:ins>
      <w:ins w:id="1348" w:author="Martinez De Hurtado Yela Fermin" w:date="2024-12-23T10:21:00Z" w16du:dateUtc="2024-12-23T09:21:00Z">
        <w:r w:rsidR="005D092C">
          <w:rPr>
            <w:sz w:val="20"/>
            <w:szCs w:val="20"/>
          </w:rPr>
          <w:t>postal code/</w:t>
        </w:r>
      </w:ins>
      <w:ins w:id="1349" w:author="Cisneros Morales Diana Karen" w:date="2024-07-26T12:53:00Z">
        <w:r w:rsidRPr="007565D5">
          <w:rPr>
            <w:sz w:val="20"/>
            <w:szCs w:val="20"/>
          </w:rPr>
          <w:t>NUTs3/region level.</w:t>
        </w:r>
      </w:ins>
    </w:p>
    <w:p w14:paraId="68AB9DE8" w14:textId="77777777" w:rsidR="0099677A" w:rsidRPr="007565D5" w:rsidRDefault="0099677A" w:rsidP="0099677A">
      <w:pPr>
        <w:pStyle w:val="Prrafodelista"/>
        <w:numPr>
          <w:ilvl w:val="0"/>
          <w:numId w:val="305"/>
        </w:numPr>
        <w:spacing w:line="259" w:lineRule="auto"/>
        <w:ind w:left="714" w:hanging="357"/>
        <w:contextualSpacing w:val="0"/>
        <w:rPr>
          <w:ins w:id="1350" w:author="Cisneros Morales Diana Karen" w:date="2024-07-26T12:53:00Z"/>
          <w:sz w:val="20"/>
          <w:szCs w:val="20"/>
        </w:rPr>
      </w:pPr>
      <w:ins w:id="1351" w:author="Cisneros Morales Diana Karen" w:date="2024-07-26T12:53:00Z">
        <w:r w:rsidRPr="007565D5">
          <w:rPr>
            <w:b/>
            <w:bCs/>
            <w:sz w:val="20"/>
            <w:szCs w:val="20"/>
            <w:u w:val="single"/>
          </w:rPr>
          <w:t>Auto portfolio</w:t>
        </w:r>
        <w:r w:rsidRPr="007565D5">
          <w:rPr>
            <w:rStyle w:val="Refdenotaalpie"/>
            <w:b/>
            <w:bCs/>
            <w:sz w:val="20"/>
            <w:szCs w:val="20"/>
            <w:u w:val="single"/>
          </w:rPr>
          <w:footnoteReference w:id="9"/>
        </w:r>
        <w:r w:rsidRPr="007565D5">
          <w:rPr>
            <w:b/>
            <w:bCs/>
            <w:sz w:val="20"/>
            <w:szCs w:val="20"/>
            <w:u w:val="single"/>
          </w:rPr>
          <w:t>:</w:t>
        </w:r>
        <w:r w:rsidRPr="007565D5">
          <w:rPr>
            <w:sz w:val="20"/>
            <w:szCs w:val="20"/>
          </w:rPr>
          <w:t xml:space="preserve"> Based on EU Taxonomy activity 6.5 Transport by motorbikes, passenger cars and light commercial vehicles, the following criteria has been defined to comply with DNSH requirements under the climate change mitigation objective. </w:t>
        </w:r>
      </w:ins>
    </w:p>
    <w:p w14:paraId="1AD5B2D0" w14:textId="77777777" w:rsidR="0099677A" w:rsidRPr="007565D5" w:rsidRDefault="0099677A" w:rsidP="0099677A">
      <w:pPr>
        <w:pStyle w:val="Prrafodelista"/>
        <w:contextualSpacing w:val="0"/>
        <w:rPr>
          <w:ins w:id="1354" w:author="Cisneros Morales Diana Karen" w:date="2024-07-26T12:53:00Z"/>
          <w:sz w:val="20"/>
          <w:szCs w:val="20"/>
        </w:rPr>
      </w:pPr>
      <w:ins w:id="1355" w:author="Cisneros Morales Diana Karen" w:date="2024-07-26T12:53:00Z">
        <w:r w:rsidRPr="007565D5">
          <w:rPr>
            <w:sz w:val="20"/>
            <w:szCs w:val="20"/>
          </w:rPr>
          <w:t>The reasonability of the criteria is based on European Directives, therefor all autos sold in Continental Europe comply with the DNSH requirements established in the EU Taxonomy. Autos sold outside this region cannot be flagged as “DNSH OK”.</w:t>
        </w:r>
      </w:ins>
    </w:p>
    <w:p w14:paraId="13398DC3" w14:textId="77777777" w:rsidR="0099677A" w:rsidRPr="007565D5" w:rsidRDefault="0099677A" w:rsidP="0099677A">
      <w:pPr>
        <w:pStyle w:val="Prrafodelista"/>
        <w:contextualSpacing w:val="0"/>
        <w:rPr>
          <w:ins w:id="1356" w:author="Cisneros Morales Diana Karen" w:date="2024-07-26T12:53:00Z"/>
          <w:sz w:val="20"/>
          <w:szCs w:val="20"/>
        </w:rPr>
      </w:pPr>
      <w:ins w:id="1357" w:author="Cisneros Morales Diana Karen" w:date="2024-07-26T12:53:00Z">
        <w:r w:rsidRPr="007565D5">
          <w:rPr>
            <w:sz w:val="20"/>
            <w:szCs w:val="20"/>
          </w:rPr>
          <w:t>The approaches to comply are defined per climate objective according to the EU Taxonomy:</w:t>
        </w:r>
      </w:ins>
    </w:p>
    <w:p w14:paraId="22002E29" w14:textId="4F3D0246" w:rsidR="0099677A" w:rsidRPr="007565D5" w:rsidRDefault="005D092C">
      <w:pPr>
        <w:pStyle w:val="TableBullet3"/>
        <w:numPr>
          <w:ilvl w:val="0"/>
          <w:numId w:val="0"/>
        </w:numPr>
        <w:ind w:left="720"/>
        <w:rPr>
          <w:ins w:id="1358" w:author="Cisneros Morales Diana Karen" w:date="2024-07-26T12:53:00Z"/>
        </w:rPr>
        <w:pPrChange w:id="1359" w:author="Martinez De Hurtado Yela Fermin" w:date="2024-12-23T10:21:00Z" w16du:dateUtc="2024-12-23T09:21:00Z">
          <w:pPr>
            <w:pStyle w:val="Prrafodelista"/>
            <w:contextualSpacing w:val="0"/>
          </w:pPr>
        </w:pPrChange>
      </w:pPr>
      <w:ins w:id="1360" w:author="Martinez De Hurtado Yela Fermin" w:date="2024-12-23T10:21:00Z" w16du:dateUtc="2024-12-23T09:21:00Z">
        <w:r w:rsidRPr="005D092C">
          <w:rPr>
            <w:b/>
            <w:bCs/>
            <w:sz w:val="20"/>
            <w:szCs w:val="20"/>
            <w:rPrChange w:id="1361" w:author="Martinez De Hurtado Yela Fermin" w:date="2024-12-23T10:21:00Z" w16du:dateUtc="2024-12-23T09:21:00Z">
              <w:rPr>
                <w:b/>
                <w:bCs/>
              </w:rPr>
            </w:rPrChange>
          </w:rPr>
          <w:t>-</w:t>
        </w:r>
        <w:r>
          <w:rPr>
            <w:b/>
            <w:bCs/>
          </w:rPr>
          <w:t xml:space="preserve"> </w:t>
        </w:r>
      </w:ins>
      <w:ins w:id="1362" w:author="Cisneros Morales Diana Karen" w:date="2024-07-26T12:53:00Z">
        <w:r w:rsidR="0099677A" w:rsidRPr="007565D5">
          <w:rPr>
            <w:b/>
            <w:bCs/>
          </w:rPr>
          <w:t>Climate change adaptation (Annex 1 EU Taxonomy):</w:t>
        </w:r>
        <w:r w:rsidR="0099677A" w:rsidRPr="007565D5">
          <w:t xml:space="preserve"> criteria presented in ‘Appendix A: Generic Criteria for DNSH to Climate Change Adaptation (</w:t>
        </w:r>
        <w:r w:rsidR="0099677A" w:rsidRPr="007565D5">
          <w:rPr>
            <w:color w:val="0070C0"/>
            <w:u w:val="single"/>
          </w:rPr>
          <w:fldChar w:fldCharType="begin"/>
        </w:r>
        <w:r w:rsidR="0099677A" w:rsidRPr="007565D5">
          <w:rPr>
            <w:color w:val="0070C0"/>
            <w:u w:val="single"/>
          </w:rPr>
          <w:instrText>HYPERLINK "https://ec.europa.eu/sustainable-finance-taxonomy/assets/documents/CCM%20Appendix%20A.pdf"</w:instrText>
        </w:r>
        <w:r w:rsidR="0099677A" w:rsidRPr="007565D5">
          <w:rPr>
            <w:color w:val="0070C0"/>
            <w:u w:val="single"/>
          </w:rPr>
        </w:r>
        <w:r w:rsidR="0099677A" w:rsidRPr="007565D5">
          <w:rPr>
            <w:color w:val="0070C0"/>
            <w:u w:val="single"/>
          </w:rPr>
          <w:fldChar w:fldCharType="separate"/>
        </w:r>
        <w:r w:rsidR="0099677A" w:rsidRPr="007565D5">
          <w:rPr>
            <w:color w:val="0070C0"/>
            <w:u w:val="single"/>
          </w:rPr>
          <w:t>link</w:t>
        </w:r>
        <w:r w:rsidR="0099677A" w:rsidRPr="007565D5">
          <w:rPr>
            <w:color w:val="0070C0"/>
            <w:u w:val="single"/>
          </w:rPr>
          <w:fldChar w:fldCharType="end"/>
        </w:r>
        <w:r w:rsidR="0099677A" w:rsidRPr="007565D5">
          <w:t>)’</w:t>
        </w:r>
      </w:ins>
    </w:p>
    <w:p w14:paraId="7BF796D5" w14:textId="77777777" w:rsidR="0099677A" w:rsidRPr="007565D5" w:rsidRDefault="0099677A" w:rsidP="0099677A">
      <w:pPr>
        <w:pStyle w:val="Prrafodelista"/>
        <w:contextualSpacing w:val="0"/>
        <w:rPr>
          <w:ins w:id="1363" w:author="Cisneros Morales Diana Karen" w:date="2024-07-26T12:53:00Z"/>
          <w:sz w:val="20"/>
          <w:szCs w:val="20"/>
        </w:rPr>
      </w:pPr>
      <w:ins w:id="1364" w:author="Cisneros Morales Diana Karen" w:date="2024-07-26T12:53:00Z">
        <w:r w:rsidRPr="007565D5">
          <w:rPr>
            <w:sz w:val="20"/>
            <w:szCs w:val="20"/>
            <w:u w:val="single"/>
          </w:rPr>
          <w:t>Proposal:</w:t>
        </w:r>
        <w:r>
          <w:rPr>
            <w:sz w:val="20"/>
            <w:szCs w:val="20"/>
            <w:u w:val="single"/>
          </w:rPr>
          <w:t xml:space="preserve"> </w:t>
        </w:r>
        <w:r w:rsidRPr="007565D5">
          <w:rPr>
            <w:sz w:val="20"/>
            <w:szCs w:val="20"/>
          </w:rPr>
          <w:t xml:space="preserve">Auto portfolio should not be assessed from a physical risk point of view, cars are in continuous movement and risks will change on a daily basis depending where the car is. </w:t>
        </w:r>
      </w:ins>
    </w:p>
    <w:p w14:paraId="64627591" w14:textId="77777777" w:rsidR="0099677A" w:rsidRPr="007565D5" w:rsidRDefault="0099677A" w:rsidP="0099677A">
      <w:pPr>
        <w:pStyle w:val="Prrafodelista"/>
        <w:contextualSpacing w:val="0"/>
        <w:rPr>
          <w:ins w:id="1365" w:author="Cisneros Morales Diana Karen" w:date="2024-07-26T12:53:00Z"/>
          <w:sz w:val="20"/>
          <w:szCs w:val="20"/>
        </w:rPr>
      </w:pPr>
      <w:ins w:id="1366" w:author="Cisneros Morales Diana Karen" w:date="2024-07-26T12:53:00Z">
        <w:r>
          <w:rPr>
            <w:b/>
            <w:bCs/>
            <w:sz w:val="20"/>
            <w:szCs w:val="20"/>
          </w:rPr>
          <w:t xml:space="preserve">- </w:t>
        </w:r>
        <w:r w:rsidRPr="007565D5">
          <w:rPr>
            <w:b/>
            <w:bCs/>
            <w:sz w:val="20"/>
            <w:szCs w:val="20"/>
          </w:rPr>
          <w:t>Circular economy</w:t>
        </w:r>
        <w:r w:rsidRPr="007565D5">
          <w:rPr>
            <w:sz w:val="20"/>
            <w:szCs w:val="20"/>
          </w:rPr>
          <w:t>:</w:t>
        </w:r>
      </w:ins>
    </w:p>
    <w:p w14:paraId="3045362F" w14:textId="77777777" w:rsidR="0099677A" w:rsidRPr="007565D5" w:rsidRDefault="0099677A" w:rsidP="0099677A">
      <w:pPr>
        <w:pStyle w:val="Prrafodelista"/>
        <w:contextualSpacing w:val="0"/>
        <w:rPr>
          <w:ins w:id="1367" w:author="Cisneros Morales Diana Karen" w:date="2024-07-26T12:53:00Z"/>
          <w:sz w:val="20"/>
          <w:szCs w:val="20"/>
        </w:rPr>
      </w:pPr>
      <w:ins w:id="1368" w:author="Cisneros Morales Diana Karen" w:date="2024-07-26T12:53:00Z">
        <w:r w:rsidRPr="007565D5">
          <w:rPr>
            <w:sz w:val="20"/>
            <w:szCs w:val="20"/>
          </w:rPr>
          <w:t xml:space="preserve">Vehicles of categories M1 and N1 are both of the following: </w:t>
        </w:r>
      </w:ins>
    </w:p>
    <w:p w14:paraId="6A3C823D" w14:textId="77777777" w:rsidR="0099677A" w:rsidRPr="007565D5" w:rsidRDefault="0099677A" w:rsidP="0099677A">
      <w:pPr>
        <w:pStyle w:val="Default"/>
        <w:numPr>
          <w:ilvl w:val="0"/>
          <w:numId w:val="307"/>
        </w:numPr>
        <w:ind w:left="1418" w:hanging="306"/>
        <w:jc w:val="both"/>
        <w:rPr>
          <w:ins w:id="1369" w:author="Cisneros Morales Diana Karen" w:date="2024-07-26T12:53:00Z"/>
          <w:rFonts w:asciiTheme="minorHAnsi" w:eastAsia="Times New Roman" w:hAnsiTheme="minorHAnsi" w:cstheme="minorHAnsi"/>
          <w:color w:val="auto"/>
          <w:sz w:val="20"/>
          <w:szCs w:val="20"/>
          <w:lang w:val="en-US" w:eastAsia="es-ES"/>
        </w:rPr>
      </w:pPr>
      <w:ins w:id="1370" w:author="Cisneros Morales Diana Karen" w:date="2024-07-26T12:53:00Z">
        <w:r w:rsidRPr="007565D5">
          <w:rPr>
            <w:rFonts w:asciiTheme="minorHAnsi" w:eastAsia="Times New Roman" w:hAnsiTheme="minorHAnsi" w:cstheme="minorHAnsi"/>
            <w:color w:val="auto"/>
            <w:sz w:val="20"/>
            <w:szCs w:val="20"/>
            <w:lang w:val="en-US" w:eastAsia="es-ES"/>
          </w:rPr>
          <w:t xml:space="preserve">reusable or recyclable to a minimum of 85% by weight; </w:t>
        </w:r>
      </w:ins>
    </w:p>
    <w:p w14:paraId="2E5D3DD8" w14:textId="77777777" w:rsidR="0099677A" w:rsidRPr="007565D5" w:rsidRDefault="0099677A" w:rsidP="0099677A">
      <w:pPr>
        <w:pStyle w:val="Default"/>
        <w:numPr>
          <w:ilvl w:val="0"/>
          <w:numId w:val="307"/>
        </w:numPr>
        <w:spacing w:after="160"/>
        <w:ind w:left="1418" w:hanging="306"/>
        <w:jc w:val="both"/>
        <w:rPr>
          <w:ins w:id="1371" w:author="Cisneros Morales Diana Karen" w:date="2024-07-26T12:53:00Z"/>
          <w:rFonts w:asciiTheme="minorHAnsi" w:eastAsia="Times New Roman" w:hAnsiTheme="minorHAnsi" w:cstheme="minorHAnsi"/>
          <w:color w:val="auto"/>
          <w:sz w:val="20"/>
          <w:szCs w:val="20"/>
          <w:lang w:val="en-US" w:eastAsia="es-ES"/>
        </w:rPr>
      </w:pPr>
      <w:ins w:id="1372" w:author="Cisneros Morales Diana Karen" w:date="2024-07-26T12:53:00Z">
        <w:r w:rsidRPr="007565D5">
          <w:rPr>
            <w:rFonts w:asciiTheme="minorHAnsi" w:eastAsia="Times New Roman" w:hAnsiTheme="minorHAnsi" w:cstheme="minorHAnsi"/>
            <w:color w:val="auto"/>
            <w:sz w:val="20"/>
            <w:szCs w:val="20"/>
            <w:lang w:val="en-US" w:eastAsia="es-ES"/>
          </w:rPr>
          <w:t xml:space="preserve">reusable or recoverable to a minimum of 95% by weight237. </w:t>
        </w:r>
      </w:ins>
    </w:p>
    <w:p w14:paraId="4A1A5F96" w14:textId="77777777" w:rsidR="0099677A" w:rsidRPr="007565D5" w:rsidRDefault="0099677A" w:rsidP="0099677A">
      <w:pPr>
        <w:pStyle w:val="Prrafodelista"/>
        <w:contextualSpacing w:val="0"/>
        <w:rPr>
          <w:ins w:id="1373" w:author="Cisneros Morales Diana Karen" w:date="2024-07-26T12:53:00Z"/>
          <w:sz w:val="20"/>
          <w:szCs w:val="20"/>
        </w:rPr>
      </w:pPr>
      <w:ins w:id="1374" w:author="Cisneros Morales Diana Karen" w:date="2024-07-26T12:53:00Z">
        <w:r w:rsidRPr="007565D5">
          <w:rPr>
            <w:sz w:val="20"/>
            <w:szCs w:val="20"/>
          </w:rPr>
          <w:t>Measures are in place to manage waste both in the use phase (maintenance) and the end-of-life of the fleet, including through reuse and recycling of batteries and electronics (in particular critical raw materials therein), in accordance with the waste hierarchy.</w:t>
        </w:r>
      </w:ins>
    </w:p>
    <w:p w14:paraId="70D1C858" w14:textId="77777777" w:rsidR="0099677A" w:rsidRPr="007565D5" w:rsidRDefault="0099677A" w:rsidP="0099677A">
      <w:pPr>
        <w:pStyle w:val="Prrafodelista"/>
        <w:contextualSpacing w:val="0"/>
        <w:rPr>
          <w:ins w:id="1375" w:author="Cisneros Morales Diana Karen" w:date="2024-07-26T12:53:00Z"/>
          <w:sz w:val="20"/>
          <w:szCs w:val="20"/>
        </w:rPr>
      </w:pPr>
      <w:ins w:id="1376" w:author="Cisneros Morales Diana Karen" w:date="2024-07-26T12:53:00Z">
        <w:r w:rsidRPr="007565D5">
          <w:rPr>
            <w:sz w:val="20"/>
            <w:szCs w:val="20"/>
            <w:u w:val="single"/>
          </w:rPr>
          <w:t>Proposal</w:t>
        </w:r>
        <w:r>
          <w:rPr>
            <w:sz w:val="20"/>
            <w:szCs w:val="20"/>
            <w:u w:val="single"/>
          </w:rPr>
          <w:t xml:space="preserve">: </w:t>
        </w:r>
        <w:r w:rsidRPr="007565D5">
          <w:rPr>
            <w:sz w:val="20"/>
            <w:szCs w:val="20"/>
          </w:rPr>
          <w:t xml:space="preserve">According with the Directive 2005/64/EC of the European Parliament and of the Council of 26 October 2005 on the type-approval of motor vehicles with regard to their reusability, recyclability and recoverability and amending Council Directive 70/156/EEC, car manufacturers have to comply with a minimum percentages of reusability, recyclability and recoverability when manufacturing cars and sell them in the EU: </w:t>
        </w:r>
      </w:ins>
    </w:p>
    <w:p w14:paraId="3AFFC36B" w14:textId="77777777" w:rsidR="0099677A" w:rsidRPr="007565D5" w:rsidRDefault="0099677A" w:rsidP="0099677A">
      <w:pPr>
        <w:pStyle w:val="Prrafodelista"/>
        <w:contextualSpacing w:val="0"/>
        <w:rPr>
          <w:ins w:id="1377" w:author="Cisneros Morales Diana Karen" w:date="2024-07-26T12:53:00Z"/>
          <w:i/>
          <w:iCs/>
          <w:sz w:val="20"/>
          <w:szCs w:val="20"/>
        </w:rPr>
      </w:pPr>
      <w:ins w:id="1378" w:author="Cisneros Morales Diana Karen" w:date="2024-07-26T12:53:00Z">
        <w:r w:rsidRPr="007565D5">
          <w:rPr>
            <w:i/>
            <w:iCs/>
            <w:sz w:val="20"/>
            <w:szCs w:val="20"/>
          </w:rPr>
          <w:t xml:space="preserve">“…appropriate provisions should be laid down to ensure that type-approved vehicles belonging to category M1, and those belonging to category N1, may be put on the market only if they are reusable and/or </w:t>
        </w:r>
        <w:r w:rsidRPr="007565D5">
          <w:rPr>
            <w:i/>
            <w:iCs/>
            <w:sz w:val="20"/>
            <w:szCs w:val="20"/>
          </w:rPr>
          <w:lastRenderedPageBreak/>
          <w:t>recyclable to a minimum of 85 % by mass and are reusable and/or recoverable to a minimum of 95 % by mass”</w:t>
        </w:r>
      </w:ins>
    </w:p>
    <w:p w14:paraId="00F8A5A2" w14:textId="77777777" w:rsidR="0099677A" w:rsidRDefault="0099677A" w:rsidP="0099677A">
      <w:pPr>
        <w:pStyle w:val="Prrafodelista"/>
        <w:contextualSpacing w:val="0"/>
        <w:rPr>
          <w:ins w:id="1379" w:author="Cisneros Morales Diana Karen" w:date="2024-07-26T12:53:00Z"/>
          <w:sz w:val="20"/>
          <w:szCs w:val="20"/>
        </w:rPr>
      </w:pPr>
      <w:ins w:id="1380" w:author="Cisneros Morales Diana Karen" w:date="2024-07-26T12:53:00Z">
        <w:r w:rsidRPr="007565D5">
          <w:rPr>
            <w:sz w:val="20"/>
            <w:szCs w:val="20"/>
          </w:rPr>
          <w:t>We understand that car manufacturers comply the EU law when manufacturing and selling cars in Europe, so DNSH requirements of this objective are covered.</w:t>
        </w:r>
      </w:ins>
    </w:p>
    <w:p w14:paraId="5DF6EF72" w14:textId="77777777" w:rsidR="0099677A" w:rsidRPr="007565D5" w:rsidRDefault="0099677A" w:rsidP="0099677A">
      <w:pPr>
        <w:pStyle w:val="NormalWeb"/>
        <w:shd w:val="clear" w:color="auto" w:fill="FFFFFF"/>
        <w:spacing w:before="0" w:beforeAutospacing="0" w:after="160" w:afterAutospacing="0"/>
        <w:ind w:left="709"/>
        <w:rPr>
          <w:ins w:id="1381" w:author="Cisneros Morales Diana Karen" w:date="2024-07-26T12:53:00Z"/>
          <w:rFonts w:asciiTheme="minorHAnsi" w:hAnsiTheme="minorHAnsi" w:cstheme="minorHAnsi"/>
          <w:b/>
          <w:bCs/>
          <w:sz w:val="20"/>
          <w:szCs w:val="20"/>
          <w:lang w:val="fr-FR"/>
        </w:rPr>
      </w:pPr>
      <w:ins w:id="1382" w:author="Cisneros Morales Diana Karen" w:date="2024-07-26T12:53:00Z">
        <w:r w:rsidRPr="007565D5">
          <w:rPr>
            <w:rFonts w:asciiTheme="minorHAnsi" w:hAnsiTheme="minorHAnsi" w:cstheme="minorHAnsi"/>
            <w:b/>
            <w:bCs/>
            <w:sz w:val="20"/>
            <w:szCs w:val="20"/>
            <w:lang w:val="fr-FR"/>
          </w:rPr>
          <w:t>- Pollution prevention:</w:t>
        </w:r>
      </w:ins>
    </w:p>
    <w:p w14:paraId="654CE013" w14:textId="77777777" w:rsidR="0099677A" w:rsidRPr="007565D5" w:rsidRDefault="0099677A" w:rsidP="0099677A">
      <w:pPr>
        <w:pStyle w:val="Default"/>
        <w:numPr>
          <w:ilvl w:val="0"/>
          <w:numId w:val="308"/>
        </w:numPr>
        <w:spacing w:after="160"/>
        <w:ind w:left="1418" w:hanging="284"/>
        <w:rPr>
          <w:ins w:id="1383" w:author="Cisneros Morales Diana Karen" w:date="2024-07-26T12:53:00Z"/>
          <w:rFonts w:asciiTheme="minorHAnsi" w:eastAsia="Times New Roman" w:hAnsiTheme="minorHAnsi" w:cstheme="minorHAnsi"/>
          <w:color w:val="auto"/>
          <w:sz w:val="20"/>
          <w:szCs w:val="20"/>
          <w:lang w:val="en-US" w:eastAsia="es-ES"/>
        </w:rPr>
      </w:pPr>
      <w:ins w:id="1384" w:author="Cisneros Morales Diana Karen" w:date="2024-07-26T12:53:00Z">
        <w:r w:rsidRPr="007565D5">
          <w:rPr>
            <w:rFonts w:asciiTheme="minorHAnsi" w:eastAsia="Times New Roman" w:hAnsiTheme="minorHAnsi" w:cstheme="minorHAnsi"/>
            <w:color w:val="auto"/>
            <w:sz w:val="20"/>
            <w:szCs w:val="20"/>
            <w:lang w:val="en-US" w:eastAsia="es-ES"/>
          </w:rPr>
          <w:t>Vehicles comply with the requirements of the most recent applicable stage of the Euro 6 light-duty emission type-approval</w:t>
        </w:r>
        <w:r w:rsidRPr="007565D5">
          <w:rPr>
            <w:rFonts w:asciiTheme="minorHAnsi" w:eastAsia="Times New Roman" w:hAnsiTheme="minorHAnsi" w:cstheme="minorHAnsi"/>
            <w:color w:val="auto"/>
            <w:sz w:val="20"/>
            <w:szCs w:val="20"/>
            <w:vertAlign w:val="superscript"/>
            <w:lang w:val="en-US" w:eastAsia="es-ES"/>
          </w:rPr>
          <w:t>238</w:t>
        </w:r>
        <w:r w:rsidRPr="007565D5">
          <w:rPr>
            <w:rFonts w:asciiTheme="minorHAnsi" w:eastAsia="Times New Roman" w:hAnsiTheme="minorHAnsi" w:cstheme="minorHAnsi"/>
            <w:color w:val="auto"/>
            <w:sz w:val="20"/>
            <w:szCs w:val="20"/>
            <w:lang w:val="en-US" w:eastAsia="es-ES"/>
          </w:rPr>
          <w:t xml:space="preserve"> set out in accordance with Regulation (EC) No. 715/2007. </w:t>
        </w:r>
      </w:ins>
    </w:p>
    <w:p w14:paraId="513D2147" w14:textId="77777777" w:rsidR="0099677A" w:rsidRPr="007565D5" w:rsidRDefault="0099677A" w:rsidP="0099677A">
      <w:pPr>
        <w:pStyle w:val="Default"/>
        <w:spacing w:after="160"/>
        <w:ind w:left="1440"/>
        <w:rPr>
          <w:ins w:id="1385" w:author="Cisneros Morales Diana Karen" w:date="2024-07-26T12:53:00Z"/>
          <w:rFonts w:asciiTheme="minorHAnsi" w:eastAsia="Times New Roman" w:hAnsiTheme="minorHAnsi" w:cstheme="minorHAnsi"/>
          <w:color w:val="auto"/>
          <w:sz w:val="20"/>
          <w:szCs w:val="20"/>
          <w:lang w:val="en-US" w:eastAsia="es-ES"/>
        </w:rPr>
      </w:pPr>
      <w:ins w:id="1386" w:author="Cisneros Morales Diana Karen" w:date="2024-07-26T12:53:00Z">
        <w:r w:rsidRPr="007565D5">
          <w:rPr>
            <w:rFonts w:asciiTheme="minorHAnsi" w:eastAsia="Times New Roman" w:hAnsiTheme="minorHAnsi" w:cstheme="minorHAnsi"/>
            <w:color w:val="auto"/>
            <w:sz w:val="20"/>
            <w:szCs w:val="20"/>
            <w:u w:val="single"/>
            <w:lang w:val="en-US" w:eastAsia="es-ES"/>
          </w:rPr>
          <w:t>Proposal</w:t>
        </w:r>
        <w:r w:rsidRPr="007565D5">
          <w:rPr>
            <w:rFonts w:asciiTheme="minorHAnsi" w:eastAsia="Times New Roman" w:hAnsiTheme="minorHAnsi" w:cstheme="minorHAnsi"/>
            <w:color w:val="auto"/>
            <w:sz w:val="20"/>
            <w:szCs w:val="20"/>
            <w:lang w:val="en-US" w:eastAsia="es-ES"/>
          </w:rPr>
          <w:t xml:space="preserve">: Regulation 715/2007 describes the EU requirements on type approval of motor vehicles with respect to emissions from light passenger and commercial vehicles (Euro 5 and Euro 6) and on access to vehicle repair and maintenance information. </w:t>
        </w:r>
      </w:ins>
    </w:p>
    <w:p w14:paraId="31327B9B" w14:textId="77777777" w:rsidR="0099677A" w:rsidRPr="007565D5" w:rsidRDefault="0099677A" w:rsidP="0099677A">
      <w:pPr>
        <w:pStyle w:val="Default"/>
        <w:spacing w:after="160"/>
        <w:ind w:left="1440"/>
        <w:rPr>
          <w:ins w:id="1387" w:author="Cisneros Morales Diana Karen" w:date="2024-07-26T12:53:00Z"/>
          <w:rFonts w:asciiTheme="minorHAnsi" w:eastAsia="Times New Roman" w:hAnsiTheme="minorHAnsi" w:cstheme="minorHAnsi"/>
          <w:color w:val="auto"/>
          <w:sz w:val="20"/>
          <w:szCs w:val="20"/>
          <w:lang w:val="en-US" w:eastAsia="es-ES"/>
        </w:rPr>
      </w:pPr>
      <w:ins w:id="1388" w:author="Cisneros Morales Diana Karen" w:date="2024-07-26T12:53:00Z">
        <w:r w:rsidRPr="007565D5">
          <w:rPr>
            <w:rFonts w:asciiTheme="minorHAnsi" w:eastAsia="Times New Roman" w:hAnsiTheme="minorHAnsi" w:cstheme="minorHAnsi"/>
            <w:color w:val="auto"/>
            <w:sz w:val="20"/>
            <w:szCs w:val="20"/>
            <w:lang w:val="en-US" w:eastAsia="es-ES"/>
          </w:rPr>
          <w:t xml:space="preserve">According to article 4, </w:t>
        </w:r>
        <w:r w:rsidRPr="007565D5">
          <w:rPr>
            <w:rFonts w:asciiTheme="minorHAnsi" w:eastAsia="Times New Roman" w:hAnsiTheme="minorHAnsi" w:cstheme="minorHAnsi"/>
            <w:i/>
            <w:iCs/>
            <w:color w:val="auto"/>
            <w:sz w:val="20"/>
            <w:szCs w:val="20"/>
            <w:lang w:val="en-US" w:eastAsia="es-ES"/>
          </w:rPr>
          <w:t>“Manufacturers shall demonstrate that all new vehicles sold, registered or put into service in the Community are type approved in accordance with this Regulation and its implementing measures. Manufacturers shall also demonstrate that all new replacement pollution control devices requiring type approval which are sold or put into service in the Community are type approved in accordance with this Regulation and its implementing measures.</w:t>
        </w:r>
      </w:ins>
    </w:p>
    <w:p w14:paraId="78BCC8D7" w14:textId="77777777" w:rsidR="0099677A" w:rsidRPr="007565D5" w:rsidRDefault="0099677A" w:rsidP="0099677A">
      <w:pPr>
        <w:pStyle w:val="Default"/>
        <w:spacing w:after="160"/>
        <w:ind w:left="1440"/>
        <w:rPr>
          <w:ins w:id="1389" w:author="Cisneros Morales Diana Karen" w:date="2024-07-26T12:53:00Z"/>
          <w:rFonts w:asciiTheme="minorHAnsi" w:eastAsia="Times New Roman" w:hAnsiTheme="minorHAnsi" w:cstheme="minorHAnsi"/>
          <w:color w:val="auto"/>
          <w:sz w:val="20"/>
          <w:szCs w:val="20"/>
          <w:lang w:val="en-US" w:eastAsia="es-ES"/>
        </w:rPr>
      </w:pPr>
    </w:p>
    <w:p w14:paraId="7D71D0A5" w14:textId="77777777" w:rsidR="0099677A" w:rsidRPr="007565D5" w:rsidRDefault="0099677A" w:rsidP="0099677A">
      <w:pPr>
        <w:pStyle w:val="Default"/>
        <w:spacing w:after="160"/>
        <w:ind w:left="1440"/>
        <w:rPr>
          <w:ins w:id="1390" w:author="Cisneros Morales Diana Karen" w:date="2024-07-26T12:53:00Z"/>
          <w:rFonts w:asciiTheme="minorHAnsi" w:eastAsia="Times New Roman" w:hAnsiTheme="minorHAnsi" w:cstheme="minorHAnsi"/>
          <w:color w:val="auto"/>
          <w:sz w:val="20"/>
          <w:szCs w:val="20"/>
          <w:lang w:val="en-US" w:eastAsia="es-ES"/>
        </w:rPr>
      </w:pPr>
      <w:ins w:id="1391" w:author="Cisneros Morales Diana Karen" w:date="2024-07-26T12:53:00Z">
        <w:r w:rsidRPr="007565D5">
          <w:rPr>
            <w:rFonts w:asciiTheme="minorHAnsi" w:eastAsia="Times New Roman" w:hAnsiTheme="minorHAnsi" w:cstheme="minorHAnsi"/>
            <w:color w:val="auto"/>
            <w:sz w:val="20"/>
            <w:szCs w:val="20"/>
            <w:lang w:val="en-US" w:eastAsia="es-ES"/>
          </w:rPr>
          <w:t xml:space="preserve">Therefore, we understand that car manufacturers comply this Regulation when manufacturing and selling cars in Europe, so DNSH requirements of this objective are covered. </w:t>
        </w:r>
      </w:ins>
    </w:p>
    <w:p w14:paraId="125E438E" w14:textId="77777777" w:rsidR="0099677A" w:rsidRPr="007565D5" w:rsidRDefault="0099677A" w:rsidP="0099677A">
      <w:pPr>
        <w:pStyle w:val="Default"/>
        <w:numPr>
          <w:ilvl w:val="0"/>
          <w:numId w:val="308"/>
        </w:numPr>
        <w:spacing w:after="160"/>
        <w:ind w:left="1418" w:hanging="284"/>
        <w:rPr>
          <w:ins w:id="1392" w:author="Cisneros Morales Diana Karen" w:date="2024-07-26T12:53:00Z"/>
          <w:rFonts w:asciiTheme="minorHAnsi" w:eastAsia="Times New Roman" w:hAnsiTheme="minorHAnsi" w:cstheme="minorHAnsi"/>
          <w:color w:val="auto"/>
          <w:sz w:val="20"/>
          <w:szCs w:val="20"/>
          <w:lang w:val="en-US" w:eastAsia="es-ES"/>
        </w:rPr>
      </w:pPr>
      <w:ins w:id="1393" w:author="Cisneros Morales Diana Karen" w:date="2024-07-26T12:53:00Z">
        <w:r w:rsidRPr="007565D5">
          <w:rPr>
            <w:rFonts w:asciiTheme="minorHAnsi" w:eastAsia="Times New Roman" w:hAnsiTheme="minorHAnsi" w:cstheme="minorHAnsi"/>
            <w:color w:val="auto"/>
            <w:sz w:val="20"/>
            <w:szCs w:val="20"/>
            <w:lang w:val="en-US" w:eastAsia="es-ES"/>
          </w:rPr>
          <w:t>Vehicles comply with the emission thresholds for clean light-duty vehicles set out in Table 2 of the Annex to Directive 2009/33/EC(*) of the European Parliament and of the Council</w:t>
        </w:r>
        <w:r w:rsidRPr="007565D5">
          <w:rPr>
            <w:rFonts w:asciiTheme="minorHAnsi" w:eastAsia="Times New Roman" w:hAnsiTheme="minorHAnsi" w:cstheme="minorHAnsi"/>
            <w:color w:val="auto"/>
            <w:sz w:val="20"/>
            <w:szCs w:val="20"/>
            <w:vertAlign w:val="superscript"/>
            <w:lang w:val="en-US" w:eastAsia="es-ES"/>
          </w:rPr>
          <w:t>239</w:t>
        </w:r>
        <w:r w:rsidRPr="007565D5">
          <w:rPr>
            <w:rFonts w:asciiTheme="minorHAnsi" w:eastAsia="Times New Roman" w:hAnsiTheme="minorHAnsi" w:cstheme="minorHAnsi"/>
            <w:color w:val="auto"/>
            <w:sz w:val="20"/>
            <w:szCs w:val="20"/>
            <w:lang w:val="en-US" w:eastAsia="es-ES"/>
          </w:rPr>
          <w:t xml:space="preserve">. </w:t>
        </w:r>
      </w:ins>
    </w:p>
    <w:p w14:paraId="45524A92" w14:textId="28EAD30D" w:rsidR="0099677A" w:rsidRPr="0099677A" w:rsidRDefault="0099677A" w:rsidP="0099677A">
      <w:pPr>
        <w:pStyle w:val="Default"/>
        <w:spacing w:after="160"/>
        <w:ind w:left="1440"/>
        <w:rPr>
          <w:ins w:id="1394" w:author="Cisneros Morales Diana Karen" w:date="2024-07-26T12:53:00Z"/>
          <w:sz w:val="20"/>
          <w:szCs w:val="20"/>
          <w:lang w:val="en-US"/>
          <w:rPrChange w:id="1395" w:author="Cisneros Morales Diana Karen" w:date="2024-07-26T12:53:00Z">
            <w:rPr>
              <w:ins w:id="1396" w:author="Cisneros Morales Diana Karen" w:date="2024-07-26T12:53:00Z"/>
              <w:sz w:val="20"/>
              <w:szCs w:val="20"/>
            </w:rPr>
          </w:rPrChange>
        </w:rPr>
      </w:pPr>
      <w:ins w:id="1397" w:author="Cisneros Morales Diana Karen" w:date="2024-07-26T12:53:00Z">
        <w:r w:rsidRPr="007565D5">
          <w:rPr>
            <w:rFonts w:asciiTheme="minorHAnsi" w:eastAsia="Times New Roman" w:hAnsiTheme="minorHAnsi" w:cstheme="minorHAnsi"/>
            <w:color w:val="auto"/>
            <w:sz w:val="20"/>
            <w:szCs w:val="20"/>
            <w:u w:val="single"/>
            <w:lang w:val="en-US" w:eastAsia="es-ES"/>
          </w:rPr>
          <w:t xml:space="preserve">Proposal: </w:t>
        </w:r>
        <w:r w:rsidRPr="007565D5">
          <w:rPr>
            <w:rFonts w:asciiTheme="minorHAnsi" w:eastAsia="Times New Roman" w:hAnsiTheme="minorHAnsi" w:cstheme="minorHAnsi"/>
            <w:color w:val="auto"/>
            <w:sz w:val="20"/>
            <w:szCs w:val="20"/>
            <w:lang w:val="en-US" w:eastAsia="es-ES"/>
          </w:rPr>
          <w:t>The emission thresholds for clean light-duty vehicles set out in Table 2 of the Annex in the Directive previously mentioned are aligned with those included in the technical criteria included in “Appendix A. Environmental Finance” of this document</w:t>
        </w:r>
      </w:ins>
      <w:ins w:id="1398" w:author="Martinez De Hurtado Yela Fermin" w:date="2024-12-23T10:21:00Z" w16du:dateUtc="2024-12-23T09:21:00Z">
        <w:r w:rsidR="005D092C">
          <w:rPr>
            <w:rFonts w:asciiTheme="minorHAnsi" w:eastAsia="Times New Roman" w:hAnsiTheme="minorHAnsi" w:cstheme="minorHAnsi"/>
            <w:color w:val="auto"/>
            <w:sz w:val="20"/>
            <w:szCs w:val="20"/>
            <w:lang w:val="en-US" w:eastAsia="es-ES"/>
          </w:rPr>
          <w:t xml:space="preserve"> </w:t>
        </w:r>
        <w:r w:rsidR="005D092C" w:rsidRPr="005D092C">
          <w:rPr>
            <w:rFonts w:asciiTheme="minorHAnsi" w:eastAsia="Times New Roman" w:hAnsiTheme="minorHAnsi" w:cstheme="minorHAnsi"/>
            <w:color w:val="auto"/>
            <w:sz w:val="20"/>
            <w:szCs w:val="20"/>
            <w:lang w:val="en-US" w:eastAsia="es-ES"/>
          </w:rPr>
          <w:t>and when complying with Regulation 715/2007 (EURO 6)</w:t>
        </w:r>
      </w:ins>
      <w:ins w:id="1399" w:author="Cisneros Morales Diana Karen" w:date="2024-07-26T12:53:00Z">
        <w:r w:rsidRPr="007565D5">
          <w:rPr>
            <w:rFonts w:asciiTheme="minorHAnsi" w:eastAsia="Times New Roman" w:hAnsiTheme="minorHAnsi" w:cstheme="minorHAnsi"/>
            <w:color w:val="auto"/>
            <w:sz w:val="20"/>
            <w:szCs w:val="20"/>
            <w:lang w:val="en-US" w:eastAsia="es-ES"/>
          </w:rPr>
          <w:t>.</w:t>
        </w:r>
      </w:ins>
    </w:p>
    <w:p w14:paraId="01038E6C" w14:textId="77777777" w:rsidR="0099677A" w:rsidRDefault="0099677A" w:rsidP="0099677A">
      <w:pPr>
        <w:pStyle w:val="Default"/>
        <w:spacing w:after="160"/>
        <w:ind w:left="1440"/>
        <w:rPr>
          <w:ins w:id="1400" w:author="Cisneros Morales Diana Karen" w:date="2024-07-26T12:53:00Z"/>
          <w:rFonts w:asciiTheme="minorHAnsi" w:eastAsia="Times New Roman" w:hAnsiTheme="minorHAnsi" w:cstheme="minorHAnsi"/>
          <w:color w:val="auto"/>
          <w:kern w:val="2"/>
          <w:sz w:val="20"/>
          <w:szCs w:val="20"/>
          <w:lang w:val="en-US" w:eastAsia="es-ES"/>
          <w14:ligatures w14:val="standardContextual"/>
        </w:rPr>
      </w:pPr>
      <w:ins w:id="1401" w:author="Cisneros Morales Diana Karen" w:date="2024-07-26T12:53:00Z">
        <w:r w:rsidRPr="007565D5">
          <w:rPr>
            <w:rFonts w:asciiTheme="minorHAnsi" w:eastAsia="Times New Roman" w:hAnsiTheme="minorHAnsi" w:cstheme="minorHAnsi"/>
            <w:color w:val="auto"/>
            <w:kern w:val="2"/>
            <w:sz w:val="20"/>
            <w:szCs w:val="20"/>
            <w:lang w:val="en-US" w:eastAsia="es-ES"/>
            <w14:ligatures w14:val="standardContextual"/>
          </w:rPr>
          <w:t>DIRECTIVE (EU) 2019/1161 OF THE EUROPEAN PARLIAMENT AND OF THE COUNCIL</w:t>
        </w:r>
        <w:r>
          <w:rPr>
            <w:rFonts w:asciiTheme="minorHAnsi" w:eastAsia="Times New Roman" w:hAnsiTheme="minorHAnsi" w:cstheme="minorHAnsi"/>
            <w:color w:val="auto"/>
            <w:kern w:val="2"/>
            <w:sz w:val="20"/>
            <w:szCs w:val="20"/>
            <w:lang w:val="en-US" w:eastAsia="es-ES"/>
            <w14:ligatures w14:val="standardContextual"/>
          </w:rPr>
          <w:t xml:space="preserve"> </w:t>
        </w:r>
        <w:r w:rsidRPr="007565D5">
          <w:rPr>
            <w:rFonts w:asciiTheme="minorHAnsi" w:eastAsia="Times New Roman" w:hAnsiTheme="minorHAnsi" w:cstheme="minorHAnsi"/>
            <w:color w:val="auto"/>
            <w:kern w:val="2"/>
            <w:sz w:val="20"/>
            <w:szCs w:val="20"/>
            <w:lang w:val="en-US" w:eastAsia="es-ES"/>
            <w14:ligatures w14:val="standardContextual"/>
          </w:rPr>
          <w:t xml:space="preserve">of 20 June 2019 amending Directive 2009/33/EC on the promotion of clean and energy-efficient road transport vehicles: </w:t>
        </w:r>
      </w:ins>
    </w:p>
    <w:p w14:paraId="007B6E60" w14:textId="77777777" w:rsidR="0099677A" w:rsidRPr="007565D5" w:rsidRDefault="0099677A" w:rsidP="0099677A">
      <w:pPr>
        <w:pStyle w:val="Default"/>
        <w:spacing w:after="160"/>
        <w:jc w:val="center"/>
        <w:rPr>
          <w:ins w:id="1402" w:author="Cisneros Morales Diana Karen" w:date="2024-07-26T12:53:00Z"/>
          <w:rFonts w:asciiTheme="minorHAnsi" w:eastAsia="Times New Roman" w:hAnsiTheme="minorHAnsi" w:cstheme="minorHAnsi"/>
          <w:color w:val="auto"/>
          <w:kern w:val="2"/>
          <w:sz w:val="20"/>
          <w:szCs w:val="20"/>
          <w:lang w:val="en-US" w:eastAsia="es-ES"/>
          <w14:ligatures w14:val="standardContextual"/>
        </w:rPr>
      </w:pPr>
      <w:ins w:id="1403" w:author="Cisneros Morales Diana Karen" w:date="2024-07-26T12:53:00Z">
        <w:r>
          <w:rPr>
            <w:noProof/>
          </w:rPr>
          <w:drawing>
            <wp:inline distT="0" distB="0" distL="0" distR="0" wp14:anchorId="2365225B" wp14:editId="79E3CBCE">
              <wp:extent cx="4445884" cy="287748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1437" cy="2887553"/>
                      </a:xfrm>
                      <a:prstGeom prst="rect">
                        <a:avLst/>
                      </a:prstGeom>
                    </pic:spPr>
                  </pic:pic>
                </a:graphicData>
              </a:graphic>
            </wp:inline>
          </w:drawing>
        </w:r>
      </w:ins>
    </w:p>
    <w:p w14:paraId="1A4601A4" w14:textId="77777777" w:rsidR="0099677A" w:rsidRPr="007565D5" w:rsidRDefault="0099677A" w:rsidP="0099677A">
      <w:pPr>
        <w:pStyle w:val="Default"/>
        <w:numPr>
          <w:ilvl w:val="0"/>
          <w:numId w:val="308"/>
        </w:numPr>
        <w:spacing w:after="160"/>
        <w:ind w:left="1418" w:hanging="284"/>
        <w:rPr>
          <w:ins w:id="1404" w:author="Cisneros Morales Diana Karen" w:date="2024-07-26T12:53:00Z"/>
          <w:rFonts w:asciiTheme="minorHAnsi" w:eastAsia="Times New Roman" w:hAnsiTheme="minorHAnsi" w:cstheme="minorHAnsi"/>
          <w:color w:val="auto"/>
          <w:sz w:val="20"/>
          <w:szCs w:val="20"/>
          <w:lang w:val="en-US" w:eastAsia="es-ES"/>
        </w:rPr>
      </w:pPr>
      <w:ins w:id="1405" w:author="Cisneros Morales Diana Karen" w:date="2024-07-26T12:53:00Z">
        <w:r w:rsidRPr="007565D5">
          <w:rPr>
            <w:rFonts w:asciiTheme="minorHAnsi" w:eastAsia="Times New Roman" w:hAnsiTheme="minorHAnsi" w:cstheme="minorHAnsi"/>
            <w:color w:val="auto"/>
            <w:sz w:val="20"/>
            <w:szCs w:val="20"/>
            <w:lang w:val="en-US" w:eastAsia="es-ES"/>
          </w:rPr>
          <w:t xml:space="preserve">For road vehicles of categories M and N, tyres comply with external rolling noise requirements in the highest populated class and with Rolling Resistance Coefficient (influencing the vehicle energy </w:t>
        </w:r>
        <w:r w:rsidRPr="007565D5">
          <w:rPr>
            <w:rFonts w:asciiTheme="minorHAnsi" w:eastAsia="Times New Roman" w:hAnsiTheme="minorHAnsi" w:cstheme="minorHAnsi"/>
            <w:color w:val="auto"/>
            <w:sz w:val="20"/>
            <w:szCs w:val="20"/>
            <w:lang w:val="en-US" w:eastAsia="es-ES"/>
          </w:rPr>
          <w:lastRenderedPageBreak/>
          <w:t xml:space="preserve">efficiency) in the two highest populated classes as set out in Regulation (EU) 2020/740 (**) and as can be verified from the European Product Registry for Energy Labelling (EPREL). </w:t>
        </w:r>
      </w:ins>
    </w:p>
    <w:p w14:paraId="0AB9A85D" w14:textId="77777777" w:rsidR="0099677A" w:rsidRPr="007565D5" w:rsidRDefault="0099677A" w:rsidP="0099677A">
      <w:pPr>
        <w:pStyle w:val="Default"/>
        <w:spacing w:after="160"/>
        <w:ind w:left="1440"/>
        <w:rPr>
          <w:ins w:id="1406" w:author="Cisneros Morales Diana Karen" w:date="2024-07-26T12:53:00Z"/>
          <w:rFonts w:asciiTheme="minorHAnsi" w:eastAsia="Times New Roman" w:hAnsiTheme="minorHAnsi" w:cstheme="minorHAnsi"/>
          <w:color w:val="auto"/>
          <w:sz w:val="20"/>
          <w:szCs w:val="20"/>
          <w:lang w:val="en-US" w:eastAsia="es-ES"/>
        </w:rPr>
      </w:pPr>
      <w:ins w:id="1407" w:author="Cisneros Morales Diana Karen" w:date="2024-07-26T12:53:00Z">
        <w:r w:rsidRPr="007565D5">
          <w:rPr>
            <w:rFonts w:asciiTheme="minorHAnsi" w:eastAsia="Times New Roman" w:hAnsiTheme="minorHAnsi" w:cstheme="minorHAnsi"/>
            <w:color w:val="auto"/>
            <w:sz w:val="20"/>
            <w:szCs w:val="20"/>
            <w:lang w:val="en-US" w:eastAsia="es-ES"/>
          </w:rPr>
          <w:t>To comply with the previous requirement, we divide the analysis between the requirements related to rolling noise and those related to the resistance coefficient of the tires. In both cases, as indicated in the Taxonomy and the FAQs in this regard, or assessment is based on the Regulation mentioned, as well as from the market information extracted from the EPREL.</w:t>
        </w:r>
        <w:r>
          <w:rPr>
            <w:rFonts w:asciiTheme="minorHAnsi" w:eastAsia="Times New Roman" w:hAnsiTheme="minorHAnsi" w:cstheme="minorHAnsi"/>
            <w:color w:val="auto"/>
            <w:sz w:val="20"/>
            <w:szCs w:val="20"/>
            <w:lang w:val="en-US" w:eastAsia="es-ES"/>
          </w:rPr>
          <w:t xml:space="preserve"> </w:t>
        </w:r>
        <w:r w:rsidRPr="007565D5">
          <w:rPr>
            <w:rFonts w:asciiTheme="minorHAnsi" w:eastAsia="Times New Roman" w:hAnsiTheme="minorHAnsi" w:cstheme="minorHAnsi"/>
            <w:color w:val="auto"/>
            <w:sz w:val="20"/>
            <w:szCs w:val="20"/>
            <w:lang w:val="en-US" w:eastAsia="es-ES"/>
          </w:rPr>
          <w:t>(</w:t>
        </w:r>
        <w:r w:rsidRPr="007565D5">
          <w:fldChar w:fldCharType="begin"/>
        </w:r>
        <w:r w:rsidRPr="007565D5">
          <w:rPr>
            <w:sz w:val="20"/>
            <w:szCs w:val="20"/>
            <w:lang w:val="en-US"/>
          </w:rPr>
          <w:instrText>HYPERLINK "https://eprel.ec.europa.eu/screen/product/tyres"</w:instrText>
        </w:r>
        <w:r w:rsidRPr="007565D5">
          <w:fldChar w:fldCharType="separate"/>
        </w:r>
        <w:r w:rsidRPr="007565D5">
          <w:rPr>
            <w:rStyle w:val="Hipervnculo"/>
            <w:rFonts w:asciiTheme="minorHAnsi" w:eastAsia="Times New Roman" w:hAnsiTheme="minorHAnsi" w:cstheme="minorHAnsi"/>
            <w:sz w:val="20"/>
            <w:szCs w:val="20"/>
            <w:lang w:val="en-US" w:eastAsia="es-ES"/>
          </w:rPr>
          <w:t>https://eprel.ec.europa.eu/screen/product/tyres</w:t>
        </w:r>
        <w:r w:rsidRPr="007565D5">
          <w:rPr>
            <w:rStyle w:val="Hipervnculo"/>
            <w:rFonts w:asciiTheme="minorHAnsi" w:eastAsia="Times New Roman" w:hAnsiTheme="minorHAnsi" w:cstheme="minorHAnsi"/>
            <w:sz w:val="20"/>
            <w:szCs w:val="20"/>
            <w:lang w:val="en-US" w:eastAsia="es-ES"/>
          </w:rPr>
          <w:fldChar w:fldCharType="end"/>
        </w:r>
        <w:r w:rsidRPr="007565D5">
          <w:rPr>
            <w:rFonts w:asciiTheme="minorHAnsi" w:eastAsia="Times New Roman" w:hAnsiTheme="minorHAnsi" w:cstheme="minorHAnsi"/>
            <w:color w:val="auto"/>
            <w:sz w:val="20"/>
            <w:szCs w:val="20"/>
            <w:lang w:val="en-US" w:eastAsia="es-ES"/>
          </w:rPr>
          <w:t>).</w:t>
        </w:r>
      </w:ins>
    </w:p>
    <w:p w14:paraId="0F7CB052" w14:textId="77777777" w:rsidR="0099677A" w:rsidRDefault="0099677A" w:rsidP="0099677A">
      <w:pPr>
        <w:pStyle w:val="Default"/>
        <w:spacing w:after="160"/>
        <w:ind w:left="1440"/>
        <w:rPr>
          <w:ins w:id="1408" w:author="Cisneros Morales Diana Karen" w:date="2024-07-26T12:53:00Z"/>
          <w:rFonts w:asciiTheme="minorHAnsi" w:eastAsia="Times New Roman" w:hAnsiTheme="minorHAnsi" w:cstheme="minorHAnsi"/>
          <w:color w:val="auto"/>
          <w:sz w:val="20"/>
          <w:szCs w:val="20"/>
          <w:u w:val="single"/>
          <w:lang w:val="en-US" w:eastAsia="es-ES"/>
        </w:rPr>
      </w:pPr>
      <w:ins w:id="1409" w:author="Cisneros Morales Diana Karen" w:date="2024-07-26T12:53:00Z">
        <w:r w:rsidRPr="007565D5">
          <w:rPr>
            <w:rFonts w:asciiTheme="minorHAnsi" w:eastAsia="Times New Roman" w:hAnsiTheme="minorHAnsi" w:cstheme="minorHAnsi"/>
            <w:color w:val="auto"/>
            <w:sz w:val="20"/>
            <w:szCs w:val="20"/>
            <w:u w:val="single"/>
            <w:lang w:val="en-US" w:eastAsia="es-ES"/>
          </w:rPr>
          <w:t>Proposals:</w:t>
        </w:r>
      </w:ins>
    </w:p>
    <w:p w14:paraId="3D850248" w14:textId="77777777" w:rsidR="0099677A" w:rsidRDefault="0099677A" w:rsidP="0099677A">
      <w:pPr>
        <w:pStyle w:val="Default"/>
        <w:spacing w:after="160"/>
        <w:jc w:val="center"/>
        <w:rPr>
          <w:ins w:id="1410" w:author="Cisneros Morales Diana Karen" w:date="2024-07-26T12:53:00Z"/>
          <w:rFonts w:asciiTheme="minorHAnsi" w:eastAsia="Times New Roman" w:hAnsiTheme="minorHAnsi" w:cstheme="minorHAnsi"/>
          <w:color w:val="auto"/>
          <w:sz w:val="20"/>
          <w:szCs w:val="20"/>
          <w:u w:val="single"/>
          <w:lang w:val="en-US" w:eastAsia="es-ES"/>
        </w:rPr>
      </w:pPr>
      <w:ins w:id="1411" w:author="Cisneros Morales Diana Karen" w:date="2024-07-26T12:53:00Z">
        <w:r w:rsidRPr="00847A70">
          <w:rPr>
            <w:noProof/>
            <w:sz w:val="22"/>
            <w:szCs w:val="22"/>
          </w:rPr>
          <w:drawing>
            <wp:inline distT="0" distB="0" distL="0" distR="0" wp14:anchorId="330E9A5E" wp14:editId="5244DDCA">
              <wp:extent cx="5400040" cy="2479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79675"/>
                      </a:xfrm>
                      <a:prstGeom prst="rect">
                        <a:avLst/>
                      </a:prstGeom>
                    </pic:spPr>
                  </pic:pic>
                </a:graphicData>
              </a:graphic>
            </wp:inline>
          </w:drawing>
        </w:r>
      </w:ins>
    </w:p>
    <w:p w14:paraId="32B5671A" w14:textId="77777777" w:rsidR="0099677A" w:rsidRPr="007565D5" w:rsidRDefault="0099677A" w:rsidP="0099677A">
      <w:pPr>
        <w:pStyle w:val="Default"/>
        <w:numPr>
          <w:ilvl w:val="0"/>
          <w:numId w:val="311"/>
        </w:numPr>
        <w:ind w:left="1985" w:hanging="142"/>
        <w:jc w:val="both"/>
        <w:rPr>
          <w:ins w:id="1412" w:author="Cisneros Morales Diana Karen" w:date="2024-07-26T12:53:00Z"/>
          <w:rFonts w:asciiTheme="minorHAnsi" w:eastAsia="Times New Roman" w:hAnsiTheme="minorHAnsi" w:cstheme="minorHAnsi"/>
          <w:color w:val="auto"/>
          <w:sz w:val="20"/>
          <w:szCs w:val="20"/>
          <w:lang w:val="en-US" w:eastAsia="es-ES"/>
        </w:rPr>
      </w:pPr>
      <w:ins w:id="1413" w:author="Cisneros Morales Diana Karen" w:date="2024-07-26T12:53:00Z">
        <w:r w:rsidRPr="007565D5">
          <w:rPr>
            <w:rFonts w:asciiTheme="minorHAnsi" w:eastAsia="Times New Roman" w:hAnsiTheme="minorHAnsi" w:cstheme="minorHAnsi"/>
            <w:color w:val="auto"/>
            <w:sz w:val="20"/>
            <w:szCs w:val="20"/>
            <w:u w:val="single"/>
            <w:lang w:val="en-US" w:eastAsia="es-ES"/>
          </w:rPr>
          <w:t>Rolling noise</w:t>
        </w:r>
        <w:r w:rsidRPr="007565D5">
          <w:rPr>
            <w:rFonts w:asciiTheme="minorHAnsi" w:eastAsia="Times New Roman" w:hAnsiTheme="minorHAnsi" w:cstheme="minorHAnsi"/>
            <w:color w:val="auto"/>
            <w:sz w:val="20"/>
            <w:szCs w:val="20"/>
            <w:lang w:val="en-US" w:eastAsia="es-ES"/>
          </w:rPr>
          <w:t>: The taxonomy indicates that the most populated tyre in the market must meet the external rolling noise requirements indicated in Regulation 2020/740. See below the accepted tyre classes:</w:t>
        </w:r>
      </w:ins>
    </w:p>
    <w:p w14:paraId="744111A1" w14:textId="77777777" w:rsidR="0099677A" w:rsidRPr="007565D5" w:rsidRDefault="0099677A" w:rsidP="0099677A">
      <w:pPr>
        <w:pStyle w:val="Default"/>
        <w:ind w:left="1776"/>
        <w:jc w:val="both"/>
        <w:rPr>
          <w:ins w:id="1414" w:author="Cisneros Morales Diana Karen" w:date="2024-07-26T12:53:00Z"/>
          <w:rFonts w:asciiTheme="minorHAnsi" w:eastAsia="Times New Roman" w:hAnsiTheme="minorHAnsi" w:cstheme="minorHAnsi"/>
          <w:color w:val="auto"/>
          <w:sz w:val="20"/>
          <w:szCs w:val="20"/>
          <w:lang w:val="en-US" w:eastAsia="es-ES"/>
        </w:rPr>
      </w:pPr>
      <w:ins w:id="1415" w:author="Cisneros Morales Diana Karen" w:date="2024-07-26T12:53:00Z">
        <w:r w:rsidRPr="007565D5">
          <w:rPr>
            <w:noProof/>
            <w:sz w:val="20"/>
            <w:szCs w:val="20"/>
          </w:rPr>
          <w:drawing>
            <wp:inline distT="0" distB="0" distL="0" distR="0" wp14:anchorId="36FD7FD3" wp14:editId="361D9BA4">
              <wp:extent cx="4311650" cy="151293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8591" cy="1518875"/>
                      </a:xfrm>
                      <a:prstGeom prst="rect">
                        <a:avLst/>
                      </a:prstGeom>
                    </pic:spPr>
                  </pic:pic>
                </a:graphicData>
              </a:graphic>
            </wp:inline>
          </w:drawing>
        </w:r>
      </w:ins>
    </w:p>
    <w:p w14:paraId="7F4E4EBC" w14:textId="77777777" w:rsidR="0099677A" w:rsidRPr="007565D5" w:rsidRDefault="0099677A" w:rsidP="0099677A">
      <w:pPr>
        <w:pStyle w:val="Default"/>
        <w:spacing w:after="160"/>
        <w:ind w:left="1775"/>
        <w:rPr>
          <w:ins w:id="1416" w:author="Cisneros Morales Diana Karen" w:date="2024-07-26T12:53:00Z"/>
          <w:rFonts w:asciiTheme="minorHAnsi" w:eastAsia="Times New Roman" w:hAnsiTheme="minorHAnsi" w:cstheme="minorHAnsi"/>
          <w:color w:val="auto"/>
          <w:sz w:val="20"/>
          <w:szCs w:val="20"/>
          <w:lang w:val="en-US" w:eastAsia="es-ES"/>
        </w:rPr>
      </w:pPr>
      <w:ins w:id="1417" w:author="Cisneros Morales Diana Karen" w:date="2024-07-26T12:53:00Z">
        <w:r w:rsidRPr="007565D5">
          <w:rPr>
            <w:rFonts w:asciiTheme="minorHAnsi" w:eastAsia="Times New Roman" w:hAnsiTheme="minorHAnsi" w:cstheme="minorHAnsi"/>
            <w:color w:val="auto"/>
            <w:sz w:val="20"/>
            <w:szCs w:val="20"/>
            <w:lang w:val="en-US" w:eastAsia="es-ES"/>
          </w:rPr>
          <w:t>According to market information (EPREL), 90.5% of the tyres sold in Europe (label B) meet the requirements since they have a label B (see EPREL table above). An Additional 9% of the tyres sold in the market have a better rolling noise performance than the aforementioned most populated class, therefore we can conclude that 99.7% of the tyres on the market meet the minimum DNSH requirements included in the Taxonomy.</w:t>
        </w:r>
      </w:ins>
    </w:p>
    <w:p w14:paraId="7A2F8F3C" w14:textId="77777777" w:rsidR="0099677A" w:rsidRPr="00576350" w:rsidRDefault="0099677A" w:rsidP="0099677A">
      <w:pPr>
        <w:pStyle w:val="Default"/>
        <w:numPr>
          <w:ilvl w:val="0"/>
          <w:numId w:val="311"/>
        </w:numPr>
        <w:spacing w:after="160"/>
        <w:ind w:left="1985" w:hanging="142"/>
        <w:rPr>
          <w:ins w:id="1418" w:author="Cisneros Morales Diana Karen" w:date="2024-07-26T12:53:00Z"/>
          <w:rFonts w:asciiTheme="minorHAnsi" w:eastAsia="Times New Roman" w:hAnsiTheme="minorHAnsi" w:cstheme="minorHAnsi"/>
          <w:color w:val="auto"/>
          <w:sz w:val="20"/>
          <w:szCs w:val="20"/>
          <w:lang w:val="en-US" w:eastAsia="es-ES"/>
        </w:rPr>
      </w:pPr>
      <w:ins w:id="1419" w:author="Cisneros Morales Diana Karen" w:date="2024-07-26T12:53:00Z">
        <w:r w:rsidRPr="007565D5">
          <w:rPr>
            <w:rFonts w:asciiTheme="minorHAnsi" w:eastAsia="Times New Roman" w:hAnsiTheme="minorHAnsi" w:cstheme="minorHAnsi"/>
            <w:color w:val="auto"/>
            <w:sz w:val="20"/>
            <w:szCs w:val="20"/>
            <w:u w:val="single"/>
            <w:lang w:val="en-US" w:eastAsia="es-ES"/>
          </w:rPr>
          <w:t>Rolling Resistance Coefficient</w:t>
        </w:r>
        <w:r w:rsidRPr="007565D5">
          <w:rPr>
            <w:rFonts w:asciiTheme="minorHAnsi" w:eastAsia="Times New Roman" w:hAnsiTheme="minorHAnsi" w:cstheme="minorHAnsi"/>
            <w:color w:val="auto"/>
            <w:sz w:val="20"/>
            <w:szCs w:val="20"/>
            <w:lang w:val="en-US" w:eastAsia="es-ES"/>
          </w:rPr>
          <w:t>: According to the EU Taxonomy, the two types of tyres most present on the market must comply with the requirements of the Regulation (EU) 2020/740. According to this, see below the classes and quantitative limits contemplated:</w:t>
        </w:r>
      </w:ins>
    </w:p>
    <w:p w14:paraId="0D96E444" w14:textId="77777777" w:rsidR="0099677A" w:rsidRDefault="0099677A" w:rsidP="0099677A">
      <w:pPr>
        <w:pStyle w:val="Default"/>
        <w:spacing w:after="160"/>
        <w:ind w:left="1776"/>
        <w:rPr>
          <w:ins w:id="1420" w:author="Cisneros Morales Diana Karen" w:date="2024-07-26T12:53:00Z"/>
          <w:rFonts w:asciiTheme="minorHAnsi" w:eastAsia="Times New Roman" w:hAnsiTheme="minorHAnsi" w:cstheme="minorHAnsi"/>
          <w:color w:val="auto"/>
          <w:sz w:val="20"/>
          <w:szCs w:val="20"/>
          <w:lang w:val="en-US" w:eastAsia="es-ES"/>
        </w:rPr>
      </w:pPr>
      <w:ins w:id="1421" w:author="Cisneros Morales Diana Karen" w:date="2024-07-26T12:53:00Z">
        <w:r w:rsidRPr="00847A70">
          <w:rPr>
            <w:noProof/>
            <w:sz w:val="22"/>
            <w:szCs w:val="22"/>
          </w:rPr>
          <w:lastRenderedPageBreak/>
          <w:drawing>
            <wp:inline distT="0" distB="0" distL="0" distR="0" wp14:anchorId="28E8C230" wp14:editId="046E7C97">
              <wp:extent cx="4419600" cy="150975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3005" cy="1514332"/>
                      </a:xfrm>
                      <a:prstGeom prst="rect">
                        <a:avLst/>
                      </a:prstGeom>
                    </pic:spPr>
                  </pic:pic>
                </a:graphicData>
              </a:graphic>
            </wp:inline>
          </w:drawing>
        </w:r>
      </w:ins>
    </w:p>
    <w:p w14:paraId="70BFB4BB" w14:textId="77777777" w:rsidR="0099677A" w:rsidRPr="007565D5" w:rsidRDefault="0099677A" w:rsidP="0099677A">
      <w:pPr>
        <w:pStyle w:val="Default"/>
        <w:numPr>
          <w:ilvl w:val="0"/>
          <w:numId w:val="308"/>
        </w:numPr>
        <w:spacing w:after="160"/>
        <w:ind w:left="1418" w:hanging="284"/>
        <w:jc w:val="both"/>
        <w:rPr>
          <w:ins w:id="1422" w:author="Cisneros Morales Diana Karen" w:date="2024-07-26T12:53:00Z"/>
          <w:rFonts w:asciiTheme="minorHAnsi" w:hAnsiTheme="minorHAnsi" w:cstheme="minorHAnsi"/>
          <w:i/>
          <w:iCs/>
          <w:sz w:val="20"/>
          <w:szCs w:val="20"/>
          <w:lang w:val="en-US"/>
        </w:rPr>
      </w:pPr>
      <w:ins w:id="1423" w:author="Cisneros Morales Diana Karen" w:date="2024-07-26T12:53:00Z">
        <w:r w:rsidRPr="007565D5">
          <w:rPr>
            <w:rFonts w:asciiTheme="minorHAnsi" w:hAnsiTheme="minorHAnsi" w:cstheme="minorHAnsi"/>
            <w:i/>
            <w:iCs/>
            <w:sz w:val="20"/>
            <w:szCs w:val="20"/>
            <w:lang w:val="en-US"/>
          </w:rPr>
          <w:t>Vehicles comply with Regulation (EU) No 540/2014 of the European Parliament and of the Council</w:t>
        </w:r>
        <w:r w:rsidRPr="007565D5">
          <w:rPr>
            <w:rFonts w:asciiTheme="minorHAnsi" w:hAnsiTheme="minorHAnsi" w:cstheme="minorHAnsi"/>
            <w:i/>
            <w:iCs/>
            <w:sz w:val="20"/>
            <w:szCs w:val="20"/>
            <w:vertAlign w:val="superscript"/>
            <w:lang w:val="en-US"/>
          </w:rPr>
          <w:t>240</w:t>
        </w:r>
        <w:r w:rsidRPr="007565D5">
          <w:rPr>
            <w:rFonts w:asciiTheme="minorHAnsi" w:hAnsiTheme="minorHAnsi" w:cstheme="minorHAnsi"/>
            <w:i/>
            <w:iCs/>
            <w:sz w:val="20"/>
            <w:szCs w:val="20"/>
            <w:lang w:val="en-US"/>
          </w:rPr>
          <w:t xml:space="preserve">. </w:t>
        </w:r>
      </w:ins>
    </w:p>
    <w:p w14:paraId="05855456" w14:textId="77777777" w:rsidR="0099677A" w:rsidRPr="007565D5" w:rsidRDefault="0099677A" w:rsidP="0099677A">
      <w:pPr>
        <w:pStyle w:val="Default"/>
        <w:spacing w:after="160"/>
        <w:ind w:left="1440"/>
        <w:jc w:val="both"/>
        <w:rPr>
          <w:ins w:id="1424" w:author="Cisneros Morales Diana Karen" w:date="2024-07-26T12:53:00Z"/>
          <w:rFonts w:asciiTheme="minorHAnsi" w:eastAsia="Times New Roman" w:hAnsiTheme="minorHAnsi" w:cstheme="minorHAnsi"/>
          <w:color w:val="auto"/>
          <w:sz w:val="20"/>
          <w:szCs w:val="20"/>
          <w:lang w:val="en-US" w:eastAsia="es-ES"/>
        </w:rPr>
      </w:pPr>
      <w:ins w:id="1425" w:author="Cisneros Morales Diana Karen" w:date="2024-07-26T12:53:00Z">
        <w:r w:rsidRPr="007565D5">
          <w:rPr>
            <w:rFonts w:asciiTheme="minorHAnsi" w:eastAsia="Times New Roman" w:hAnsiTheme="minorHAnsi" w:cstheme="minorHAnsi"/>
            <w:color w:val="auto"/>
            <w:sz w:val="20"/>
            <w:szCs w:val="20"/>
            <w:u w:val="single"/>
            <w:lang w:val="en-US" w:eastAsia="es-ES"/>
          </w:rPr>
          <w:t xml:space="preserve">Proposal: </w:t>
        </w:r>
        <w:r w:rsidRPr="007565D5">
          <w:rPr>
            <w:rFonts w:asciiTheme="minorHAnsi" w:eastAsia="Times New Roman" w:hAnsiTheme="minorHAnsi" w:cstheme="minorHAnsi"/>
            <w:color w:val="auto"/>
            <w:sz w:val="20"/>
            <w:szCs w:val="20"/>
            <w:lang w:val="en-US" w:eastAsia="es-ES"/>
          </w:rPr>
          <w:t>Regulation related to the sound level of motor vehicles and of replacement silencing systems.</w:t>
        </w:r>
      </w:ins>
    </w:p>
    <w:p w14:paraId="67011805" w14:textId="77777777" w:rsidR="0099677A" w:rsidRPr="007565D5" w:rsidRDefault="0099677A" w:rsidP="0099677A">
      <w:pPr>
        <w:pStyle w:val="Default"/>
        <w:spacing w:after="160"/>
        <w:ind w:left="1440"/>
        <w:jc w:val="both"/>
        <w:rPr>
          <w:ins w:id="1426" w:author="Cisneros Morales Diana Karen" w:date="2024-07-26T12:53:00Z"/>
          <w:rFonts w:asciiTheme="minorHAnsi" w:eastAsia="Times New Roman" w:hAnsiTheme="minorHAnsi" w:cstheme="minorHAnsi"/>
          <w:i/>
          <w:iCs/>
          <w:color w:val="auto"/>
          <w:sz w:val="20"/>
          <w:szCs w:val="20"/>
          <w:lang w:val="en-US" w:eastAsia="es-ES"/>
        </w:rPr>
      </w:pPr>
      <w:ins w:id="1427" w:author="Cisneros Morales Diana Karen" w:date="2024-07-26T12:53:00Z">
        <w:r w:rsidRPr="007565D5">
          <w:rPr>
            <w:rFonts w:asciiTheme="minorHAnsi" w:eastAsia="Times New Roman" w:hAnsiTheme="minorHAnsi" w:cstheme="minorHAnsi"/>
            <w:i/>
            <w:iCs/>
            <w:color w:val="auto"/>
            <w:sz w:val="20"/>
            <w:szCs w:val="20"/>
            <w:lang w:val="en-US" w:eastAsia="es-ES"/>
          </w:rPr>
          <w:t>“This Regulation establishes the administrative and technical requirements for the EU type-approval of all new vehicles of the categories referred to in Article 2 with regard to their sound level, and of replacement silencing systems and components thereof type-approved as separate technical units designed and constructed for vehicles of categories M1 and N1 with a view to facilitating their registration, sale and entry into service within the Union.”</w:t>
        </w:r>
        <w:r>
          <w:rPr>
            <w:rFonts w:asciiTheme="minorHAnsi" w:eastAsia="Times New Roman" w:hAnsiTheme="minorHAnsi" w:cstheme="minorHAnsi"/>
            <w:i/>
            <w:iCs/>
            <w:color w:val="auto"/>
            <w:sz w:val="20"/>
            <w:szCs w:val="20"/>
            <w:lang w:val="en-US" w:eastAsia="es-ES"/>
          </w:rPr>
          <w:t xml:space="preserve"> </w:t>
        </w:r>
      </w:ins>
    </w:p>
    <w:p w14:paraId="30035B2C" w14:textId="77777777" w:rsidR="0099677A" w:rsidRPr="007565D5" w:rsidRDefault="0099677A" w:rsidP="0099677A">
      <w:pPr>
        <w:pStyle w:val="Default"/>
        <w:spacing w:after="160"/>
        <w:ind w:left="1440"/>
        <w:jc w:val="both"/>
        <w:rPr>
          <w:ins w:id="1428" w:author="Cisneros Morales Diana Karen" w:date="2024-07-26T12:53:00Z"/>
          <w:rFonts w:asciiTheme="minorHAnsi" w:eastAsia="Times New Roman" w:hAnsiTheme="minorHAnsi" w:cstheme="minorHAnsi"/>
          <w:i/>
          <w:iCs/>
          <w:color w:val="auto"/>
          <w:sz w:val="20"/>
          <w:szCs w:val="20"/>
          <w:lang w:val="en-US" w:eastAsia="es-ES"/>
        </w:rPr>
      </w:pPr>
      <w:ins w:id="1429" w:author="Cisneros Morales Diana Karen" w:date="2024-07-26T12:53:00Z">
        <w:r w:rsidRPr="007565D5">
          <w:fldChar w:fldCharType="begin"/>
        </w:r>
        <w:r w:rsidRPr="007565D5">
          <w:rPr>
            <w:sz w:val="20"/>
            <w:szCs w:val="20"/>
            <w:lang w:val="en-US"/>
          </w:rPr>
          <w:instrText>HYPERLINK "https://eur-lex.europa.eu/legal-content/EN/TXT/PDF/?uri=CELEX:32014R0540"</w:instrText>
        </w:r>
        <w:r w:rsidRPr="007565D5">
          <w:fldChar w:fldCharType="separate"/>
        </w:r>
        <w:r w:rsidRPr="007565D5">
          <w:rPr>
            <w:rStyle w:val="Hipervnculo"/>
            <w:rFonts w:asciiTheme="minorHAnsi" w:eastAsia="Times New Roman" w:hAnsiTheme="minorHAnsi" w:cstheme="minorHAnsi"/>
            <w:i/>
            <w:iCs/>
            <w:sz w:val="20"/>
            <w:szCs w:val="20"/>
            <w:lang w:val="en-US" w:eastAsia="es-ES"/>
          </w:rPr>
          <w:t>https://eur-lex.europa.eu/legal-content/EN/TXT/PDF/?uri=CELEX:32014R0540</w:t>
        </w:r>
        <w:r w:rsidRPr="007565D5">
          <w:rPr>
            <w:rStyle w:val="Hipervnculo"/>
            <w:rFonts w:asciiTheme="minorHAnsi" w:eastAsia="Times New Roman" w:hAnsiTheme="minorHAnsi" w:cstheme="minorHAnsi"/>
            <w:i/>
            <w:iCs/>
            <w:sz w:val="20"/>
            <w:szCs w:val="20"/>
            <w:lang w:val="en-US" w:eastAsia="es-ES"/>
          </w:rPr>
          <w:fldChar w:fldCharType="end"/>
        </w:r>
      </w:ins>
    </w:p>
    <w:p w14:paraId="0BCD7B48" w14:textId="77777777" w:rsidR="0099677A" w:rsidRPr="007565D5" w:rsidRDefault="0099677A" w:rsidP="0099677A">
      <w:pPr>
        <w:pStyle w:val="Prrafodelista"/>
        <w:ind w:left="1440"/>
        <w:contextualSpacing w:val="0"/>
        <w:rPr>
          <w:ins w:id="1430" w:author="Cisneros Morales Diana Karen" w:date="2024-07-26T12:53:00Z"/>
          <w:sz w:val="20"/>
          <w:szCs w:val="20"/>
        </w:rPr>
      </w:pPr>
      <w:ins w:id="1431" w:author="Cisneros Morales Diana Karen" w:date="2024-07-26T12:53:00Z">
        <w:r w:rsidRPr="007565D5">
          <w:rPr>
            <w:rFonts w:eastAsia="Times New Roman" w:cstheme="minorHAnsi"/>
            <w:sz w:val="20"/>
            <w:szCs w:val="20"/>
            <w:lang w:eastAsia="es-ES"/>
          </w:rPr>
          <w:t>Therefore, we understand that car manufacturers comply this Regulation when manufacturing and selling cars in Europe, so DNSH requirements of this objective are covered.</w:t>
        </w:r>
      </w:ins>
    </w:p>
    <w:p w14:paraId="64FF39E4" w14:textId="1D338747" w:rsidR="0099677A" w:rsidRPr="00A15C43" w:rsidRDefault="0099677A" w:rsidP="0099677A">
      <w:pPr>
        <w:pStyle w:val="Prrafodelista"/>
        <w:numPr>
          <w:ilvl w:val="0"/>
          <w:numId w:val="306"/>
        </w:numPr>
        <w:spacing w:line="259" w:lineRule="auto"/>
        <w:contextualSpacing w:val="0"/>
        <w:rPr>
          <w:ins w:id="1432" w:author="Cisneros Morales Diana Karen" w:date="2024-07-26T12:53:00Z"/>
          <w:b/>
          <w:bCs/>
          <w:sz w:val="20"/>
          <w:szCs w:val="20"/>
        </w:rPr>
      </w:pPr>
      <w:ins w:id="1433" w:author="Cisneros Morales Diana Karen" w:date="2024-07-26T12:53:00Z">
        <w:r w:rsidRPr="007565D5">
          <w:rPr>
            <w:b/>
            <w:bCs/>
            <w:sz w:val="20"/>
            <w:szCs w:val="20"/>
          </w:rPr>
          <w:t>Specific purpose transaction with CSRD clients / sponsor:</w:t>
        </w:r>
        <w:r w:rsidRPr="007565D5">
          <w:rPr>
            <w:sz w:val="20"/>
            <w:szCs w:val="20"/>
          </w:rPr>
          <w:t xml:space="preserve"> To comply with DNSH requirements per activity and climate objective, the assessment must be based </w:t>
        </w:r>
      </w:ins>
      <w:ins w:id="1434" w:author="Martinez De Hurtado Yela Fermin" w:date="2024-12-23T10:22:00Z" w16du:dateUtc="2024-12-23T09:22:00Z">
        <w:r w:rsidR="00DA29B5" w:rsidRPr="00DA29B5">
          <w:rPr>
            <w:sz w:val="20"/>
            <w:szCs w:val="20"/>
          </w:rPr>
          <w:t>on the EU Taxonomy requirements supported by</w:t>
        </w:r>
      </w:ins>
      <w:ins w:id="1435" w:author="Cisneros Morales Diana Karen" w:date="2024-07-26T12:53:00Z">
        <w:del w:id="1436" w:author="Martinez De Hurtado Yela Fermin" w:date="2024-12-23T10:22:00Z" w16du:dateUtc="2024-12-23T09:22:00Z">
          <w:r w:rsidRPr="007565D5" w:rsidDel="00DA29B5">
            <w:rPr>
              <w:sz w:val="20"/>
              <w:szCs w:val="20"/>
            </w:rPr>
            <w:delText>on the</w:delText>
          </w:r>
        </w:del>
        <w:r w:rsidRPr="007565D5">
          <w:rPr>
            <w:sz w:val="20"/>
            <w:szCs w:val="20"/>
          </w:rPr>
          <w:t xml:space="preserve"> client’s audited taxonomy reports/documents and/or independent third-party data.</w:t>
        </w:r>
        <w:r w:rsidRPr="007565D5">
          <w:rPr>
            <w:b/>
            <w:bCs/>
            <w:sz w:val="20"/>
            <w:szCs w:val="20"/>
          </w:rPr>
          <w:t xml:space="preserve"> </w:t>
        </w:r>
      </w:ins>
    </w:p>
    <w:p w14:paraId="2E5CDDA2" w14:textId="77777777" w:rsidR="0099677A" w:rsidRPr="007565D5" w:rsidRDefault="0099677A" w:rsidP="0099677A">
      <w:pPr>
        <w:pStyle w:val="Prrafodelista"/>
        <w:spacing w:line="259" w:lineRule="auto"/>
        <w:ind w:left="360"/>
        <w:contextualSpacing w:val="0"/>
        <w:rPr>
          <w:ins w:id="1437" w:author="Cisneros Morales Diana Karen" w:date="2024-07-26T12:53:00Z"/>
          <w:b/>
          <w:bCs/>
          <w:sz w:val="20"/>
          <w:szCs w:val="20"/>
        </w:rPr>
      </w:pPr>
    </w:p>
    <w:p w14:paraId="3BAF68B8" w14:textId="77777777" w:rsidR="0099677A" w:rsidRPr="007565D5" w:rsidRDefault="0099677A" w:rsidP="0099677A">
      <w:pPr>
        <w:pStyle w:val="Prrafodelista"/>
        <w:numPr>
          <w:ilvl w:val="0"/>
          <w:numId w:val="304"/>
        </w:numPr>
        <w:ind w:left="284" w:hanging="284"/>
        <w:rPr>
          <w:ins w:id="1438" w:author="Cisneros Morales Diana Karen" w:date="2024-07-26T12:53:00Z"/>
          <w:b/>
          <w:bCs/>
          <w:sz w:val="20"/>
          <w:szCs w:val="20"/>
        </w:rPr>
      </w:pPr>
      <w:ins w:id="1439" w:author="Cisneros Morales Diana Karen" w:date="2024-07-26T12:53:00Z">
        <w:r w:rsidRPr="007565D5">
          <w:rPr>
            <w:b/>
            <w:bCs/>
            <w:sz w:val="20"/>
            <w:szCs w:val="20"/>
          </w:rPr>
          <w:t>MSS flag:</w:t>
        </w:r>
      </w:ins>
    </w:p>
    <w:p w14:paraId="53511EA7" w14:textId="77777777" w:rsidR="0099677A" w:rsidRPr="007565D5" w:rsidRDefault="0099677A" w:rsidP="0099677A">
      <w:pPr>
        <w:rPr>
          <w:ins w:id="1440" w:author="Cisneros Morales Diana Karen" w:date="2024-07-26T12:53:00Z"/>
          <w:sz w:val="20"/>
          <w:szCs w:val="20"/>
        </w:rPr>
      </w:pPr>
      <w:ins w:id="1441" w:author="Cisneros Morales Diana Karen" w:date="2024-07-26T12:53:00Z">
        <w:r w:rsidRPr="007565D5">
          <w:rPr>
            <w:sz w:val="20"/>
            <w:szCs w:val="20"/>
          </w:rPr>
          <w:t xml:space="preserve">To comply with the MSS requirements, the Group has internally defined the following criteria covering the most significant portfolios. </w:t>
        </w:r>
        <w:r w:rsidRPr="00A15C43">
          <w:rPr>
            <w:sz w:val="20"/>
            <w:szCs w:val="20"/>
          </w:rPr>
          <w:t>These criteria</w:t>
        </w:r>
        <w:r w:rsidRPr="007565D5">
          <w:rPr>
            <w:sz w:val="20"/>
            <w:szCs w:val="20"/>
          </w:rPr>
          <w:t xml:space="preserve"> shall be followed in the consolidated report. In the case other local criteria are defined, please contact in advance HQ teams (Responsible Banking, Risk, ESG reporting) to ensure an orderly process: </w:t>
        </w:r>
      </w:ins>
    </w:p>
    <w:p w14:paraId="6A11D544" w14:textId="77777777" w:rsidR="0099677A" w:rsidRPr="007565D5" w:rsidRDefault="0099677A" w:rsidP="0099677A">
      <w:pPr>
        <w:pStyle w:val="Prrafodelista"/>
        <w:numPr>
          <w:ilvl w:val="0"/>
          <w:numId w:val="309"/>
        </w:numPr>
        <w:contextualSpacing w:val="0"/>
        <w:rPr>
          <w:ins w:id="1442" w:author="Cisneros Morales Diana Karen" w:date="2024-07-26T12:53:00Z"/>
          <w:sz w:val="20"/>
          <w:szCs w:val="20"/>
        </w:rPr>
      </w:pPr>
      <w:ins w:id="1443" w:author="Cisneros Morales Diana Karen" w:date="2024-07-26T12:53:00Z">
        <w:r w:rsidRPr="007565D5">
          <w:rPr>
            <w:b/>
            <w:bCs/>
            <w:sz w:val="20"/>
            <w:szCs w:val="20"/>
          </w:rPr>
          <w:t>Retail transactions</w:t>
        </w:r>
        <w:del w:id="1444" w:author="Martinez De Hurtado Yela Fermin" w:date="2024-12-23T10:23:00Z" w16du:dateUtc="2024-12-23T09:23:00Z">
          <w:r w:rsidRPr="007565D5" w:rsidDel="00DA29B5">
            <w:rPr>
              <w:b/>
              <w:bCs/>
              <w:sz w:val="20"/>
              <w:szCs w:val="20"/>
            </w:rPr>
            <w:delText>1</w:delText>
          </w:r>
        </w:del>
        <w:r w:rsidRPr="007565D5">
          <w:rPr>
            <w:sz w:val="20"/>
            <w:szCs w:val="20"/>
          </w:rPr>
          <w:t>: Not applicable. Based on article 18 of Taxonomy Regulation, households are not considered to comply with MSS requirements.</w:t>
        </w:r>
      </w:ins>
    </w:p>
    <w:p w14:paraId="492F816C" w14:textId="77777777" w:rsidR="0099677A" w:rsidRPr="007565D5" w:rsidRDefault="0099677A" w:rsidP="0099677A">
      <w:pPr>
        <w:pStyle w:val="Prrafodelista"/>
        <w:numPr>
          <w:ilvl w:val="0"/>
          <w:numId w:val="310"/>
        </w:numPr>
        <w:spacing w:line="259" w:lineRule="auto"/>
        <w:contextualSpacing w:val="0"/>
        <w:rPr>
          <w:ins w:id="1445" w:author="Cisneros Morales Diana Karen" w:date="2024-07-26T12:53:00Z"/>
          <w:sz w:val="20"/>
          <w:szCs w:val="20"/>
        </w:rPr>
      </w:pPr>
      <w:ins w:id="1446" w:author="Cisneros Morales Diana Karen" w:date="2024-07-26T12:53:00Z">
        <w:r w:rsidRPr="007565D5">
          <w:rPr>
            <w:b/>
            <w:bCs/>
            <w:sz w:val="20"/>
            <w:szCs w:val="20"/>
          </w:rPr>
          <w:t>Specific purpose transaction with CSRD clients / sponsor</w:t>
        </w:r>
        <w:r w:rsidRPr="007565D5">
          <w:rPr>
            <w:sz w:val="20"/>
            <w:szCs w:val="20"/>
          </w:rPr>
          <w:t>:</w:t>
        </w:r>
        <w:r w:rsidRPr="007565D5">
          <w:rPr>
            <w:b/>
            <w:bCs/>
            <w:sz w:val="20"/>
            <w:szCs w:val="20"/>
          </w:rPr>
          <w:t xml:space="preserve"> </w:t>
        </w:r>
        <w:r w:rsidRPr="007565D5">
          <w:rPr>
            <w:sz w:val="20"/>
            <w:szCs w:val="20"/>
          </w:rPr>
          <w:t>According to Taxonomy Regulation, the minimum safeguards shall be procedures implemented by an undertaking that is carrying out an economic activity to ensure the alignment with:</w:t>
        </w:r>
      </w:ins>
    </w:p>
    <w:p w14:paraId="3E84DF68" w14:textId="77777777" w:rsidR="0099677A" w:rsidRPr="007565D5" w:rsidRDefault="0099677A" w:rsidP="0099677A">
      <w:pPr>
        <w:pStyle w:val="Prrafodelista"/>
        <w:numPr>
          <w:ilvl w:val="1"/>
          <w:numId w:val="310"/>
        </w:numPr>
        <w:spacing w:line="259" w:lineRule="auto"/>
        <w:ind w:left="709" w:hanging="283"/>
        <w:contextualSpacing w:val="0"/>
        <w:rPr>
          <w:ins w:id="1447" w:author="Cisneros Morales Diana Karen" w:date="2024-07-26T12:53:00Z"/>
          <w:sz w:val="20"/>
          <w:szCs w:val="20"/>
        </w:rPr>
      </w:pPr>
      <w:ins w:id="1448" w:author="Cisneros Morales Diana Karen" w:date="2024-07-26T12:53:00Z">
        <w:r w:rsidRPr="007565D5">
          <w:rPr>
            <w:sz w:val="20"/>
            <w:szCs w:val="20"/>
          </w:rPr>
          <w:t xml:space="preserve">the OECD Guidelines for Multinational Enterprises and </w:t>
        </w:r>
      </w:ins>
    </w:p>
    <w:p w14:paraId="0A7B6416" w14:textId="77777777" w:rsidR="0099677A" w:rsidRPr="007565D5" w:rsidRDefault="0099677A" w:rsidP="0099677A">
      <w:pPr>
        <w:pStyle w:val="Prrafodelista"/>
        <w:numPr>
          <w:ilvl w:val="1"/>
          <w:numId w:val="310"/>
        </w:numPr>
        <w:spacing w:line="259" w:lineRule="auto"/>
        <w:ind w:left="709" w:hanging="283"/>
        <w:contextualSpacing w:val="0"/>
        <w:rPr>
          <w:ins w:id="1449" w:author="Cisneros Morales Diana Karen" w:date="2024-07-26T12:53:00Z"/>
          <w:sz w:val="20"/>
          <w:szCs w:val="20"/>
        </w:rPr>
      </w:pPr>
      <w:ins w:id="1450" w:author="Cisneros Morales Diana Karen" w:date="2024-07-26T12:53:00Z">
        <w:r w:rsidRPr="007565D5">
          <w:rPr>
            <w:sz w:val="20"/>
            <w:szCs w:val="20"/>
          </w:rPr>
          <w:t xml:space="preserve">the UN Guiding Principles on Business and Human Rights, including the principles and rights set out in the eight fundamental conventions identified in the Declaration of the International Labour Organisation on Fundamental Principles and Rights at Work and </w:t>
        </w:r>
      </w:ins>
    </w:p>
    <w:p w14:paraId="3ABB6886" w14:textId="77777777" w:rsidR="0099677A" w:rsidRPr="007565D5" w:rsidRDefault="0099677A" w:rsidP="0099677A">
      <w:pPr>
        <w:pStyle w:val="Prrafodelista"/>
        <w:numPr>
          <w:ilvl w:val="1"/>
          <w:numId w:val="310"/>
        </w:numPr>
        <w:spacing w:line="259" w:lineRule="auto"/>
        <w:ind w:left="709" w:hanging="283"/>
        <w:contextualSpacing w:val="0"/>
        <w:rPr>
          <w:ins w:id="1451" w:author="Cisneros Morales Diana Karen" w:date="2024-07-26T12:53:00Z"/>
          <w:sz w:val="20"/>
          <w:szCs w:val="20"/>
        </w:rPr>
      </w:pPr>
      <w:ins w:id="1452" w:author="Cisneros Morales Diana Karen" w:date="2024-07-26T12:53:00Z">
        <w:r w:rsidRPr="007565D5">
          <w:rPr>
            <w:sz w:val="20"/>
            <w:szCs w:val="20"/>
          </w:rPr>
          <w:t>the International Bill of Human Rights.</w:t>
        </w:r>
      </w:ins>
    </w:p>
    <w:p w14:paraId="42A5AFED" w14:textId="35424A28" w:rsidR="0099677A" w:rsidRPr="007565D5" w:rsidRDefault="0099677A" w:rsidP="0099677A">
      <w:pPr>
        <w:pStyle w:val="Prrafodelista"/>
        <w:contextualSpacing w:val="0"/>
        <w:rPr>
          <w:ins w:id="1453" w:author="Cisneros Morales Diana Karen" w:date="2024-07-26T12:53:00Z"/>
          <w:sz w:val="20"/>
          <w:szCs w:val="20"/>
        </w:rPr>
      </w:pPr>
      <w:ins w:id="1454" w:author="Cisneros Morales Diana Karen" w:date="2024-07-26T12:53:00Z">
        <w:r w:rsidRPr="007565D5">
          <w:rPr>
            <w:sz w:val="20"/>
            <w:szCs w:val="20"/>
          </w:rPr>
          <w:t>To comply with requirements, each assessment must be based on the client’s audited taxonomy reports/documents</w:t>
        </w:r>
      </w:ins>
      <w:ins w:id="1455" w:author="Martinez De Hurtado Yela Fermin" w:date="2024-12-17T15:49:00Z" w16du:dateUtc="2024-12-17T14:49:00Z">
        <w:r w:rsidR="00752E2A">
          <w:rPr>
            <w:sz w:val="20"/>
            <w:szCs w:val="20"/>
          </w:rPr>
          <w:t xml:space="preserve">, </w:t>
        </w:r>
        <w:r w:rsidR="00752E2A" w:rsidRPr="00752E2A">
          <w:rPr>
            <w:sz w:val="20"/>
            <w:szCs w:val="20"/>
          </w:rPr>
          <w:t>client’s taxonomy internal reports</w:t>
        </w:r>
      </w:ins>
      <w:ins w:id="1456" w:author="Cisneros Morales Diana Karen" w:date="2024-07-26T12:53:00Z">
        <w:r w:rsidRPr="007565D5">
          <w:rPr>
            <w:sz w:val="20"/>
            <w:szCs w:val="20"/>
          </w:rPr>
          <w:t xml:space="preserve"> and/or independent third-party data.</w:t>
        </w:r>
      </w:ins>
    </w:p>
    <w:p w14:paraId="7D8D1821" w14:textId="77777777" w:rsidR="0099677A" w:rsidRDefault="0099677A" w:rsidP="0099677A">
      <w:pPr>
        <w:pStyle w:val="Textoindependiente"/>
        <w:sectPr w:rsidR="0099677A" w:rsidSect="00585935">
          <w:headerReference w:type="default" r:id="rId52"/>
          <w:footerReference w:type="default" r:id="rId53"/>
          <w:pgSz w:w="11907" w:h="16839" w:code="9"/>
          <w:pgMar w:top="1728" w:right="1151" w:bottom="1440" w:left="1151" w:header="720" w:footer="720" w:gutter="0"/>
          <w:cols w:space="720"/>
          <w:docGrid w:linePitch="360"/>
        </w:sectPr>
      </w:pPr>
    </w:p>
    <w:p w14:paraId="28E3A326" w14:textId="77777777" w:rsidR="0054065E" w:rsidRPr="006F04CE" w:rsidRDefault="00611918" w:rsidP="003223AD">
      <w:pPr>
        <w:pStyle w:val="Ttulo1"/>
      </w:pPr>
      <w:bookmarkStart w:id="1457" w:name="_Toc153408741"/>
      <w:bookmarkStart w:id="1458" w:name="_Toc186795098"/>
      <w:r>
        <w:lastRenderedPageBreak/>
        <w:t>Governance</w:t>
      </w:r>
      <w:bookmarkEnd w:id="1238"/>
      <w:bookmarkEnd w:id="1239"/>
      <w:bookmarkEnd w:id="1457"/>
      <w:bookmarkEnd w:id="1458"/>
    </w:p>
    <w:p w14:paraId="3FF6B7B4" w14:textId="77777777" w:rsidR="003944B0" w:rsidRPr="00854071" w:rsidRDefault="00442B40" w:rsidP="00DD20B8">
      <w:pPr>
        <w:pStyle w:val="Textoindependiente"/>
      </w:pPr>
      <w:bookmarkStart w:id="1459" w:name="SFCS_Governance_4"/>
      <w:r>
        <w:t>SFICS</w:t>
      </w:r>
      <w:r w:rsidR="00492A56" w:rsidRPr="00854071">
        <w:t xml:space="preserve"> governance:</w:t>
      </w:r>
      <w:bookmarkEnd w:id="1459"/>
      <w:r w:rsidR="00006839">
        <w:t xml:space="preserve"> </w:t>
      </w:r>
      <w:r w:rsidR="00492A56" w:rsidRPr="00492A56">
        <w:t xml:space="preserve">The </w:t>
      </w:r>
      <w:r>
        <w:t>SFICS</w:t>
      </w:r>
      <w:r w:rsidR="00492A56" w:rsidRPr="00492A56">
        <w:t xml:space="preserve"> will be reviewed and updated periodically to reflect sustainability-related market developments</w:t>
      </w:r>
      <w:r w:rsidR="001E4C87">
        <w:t xml:space="preserve">, </w:t>
      </w:r>
      <w:r w:rsidR="00492A56" w:rsidRPr="00492A56">
        <w:t>Santander’s business activities</w:t>
      </w:r>
      <w:r w:rsidR="001E4C87">
        <w:t xml:space="preserve"> and regulatory requirement</w:t>
      </w:r>
      <w:r w:rsidR="00A56B9A">
        <w:t>s</w:t>
      </w:r>
      <w:r w:rsidR="00492A56" w:rsidRPr="00492A56">
        <w:t xml:space="preserve">. New versions of the </w:t>
      </w:r>
      <w:r>
        <w:t>SFICS</w:t>
      </w:r>
      <w:r w:rsidR="00492A56" w:rsidRPr="00492A56">
        <w:t xml:space="preserve"> would also cover new sustainable financial instruments and would not affect the classification of sustainable financial instruments already considered as such.</w:t>
      </w:r>
    </w:p>
    <w:p w14:paraId="377D2786" w14:textId="0CCCB409" w:rsidR="00006839" w:rsidRDefault="001F5D61" w:rsidP="00CE23DF">
      <w:pPr>
        <w:pStyle w:val="Textoindependiente"/>
      </w:pPr>
      <w:ins w:id="1460" w:author="Martinez De Hurtado Yela Fermin" w:date="2025-01-03T09:38:00Z" w16du:dateUtc="2025-01-03T08:38:00Z">
        <w:r>
          <w:rPr>
            <w:noProof/>
          </w:rPr>
          <mc:AlternateContent>
            <mc:Choice Requires="wps">
              <w:drawing>
                <wp:anchor distT="0" distB="0" distL="114300" distR="114300" simplePos="0" relativeHeight="251665453" behindDoc="0" locked="0" layoutInCell="1" allowOverlap="1" wp14:anchorId="2423880D" wp14:editId="6D19F464">
                  <wp:simplePos x="0" y="0"/>
                  <wp:positionH relativeFrom="column">
                    <wp:posOffset>4674235</wp:posOffset>
                  </wp:positionH>
                  <wp:positionV relativeFrom="paragraph">
                    <wp:posOffset>29573</wp:posOffset>
                  </wp:positionV>
                  <wp:extent cx="504000" cy="216000"/>
                  <wp:effectExtent l="0" t="0" r="10795" b="12700"/>
                  <wp:wrapNone/>
                  <wp:docPr id="1794589518" name="Rectángulo 1"/>
                  <wp:cNvGraphicFramePr/>
                  <a:graphic xmlns:a="http://schemas.openxmlformats.org/drawingml/2006/main">
                    <a:graphicData uri="http://schemas.microsoft.com/office/word/2010/wordprocessingShape">
                      <wps:wsp>
                        <wps:cNvSpPr/>
                        <wps:spPr>
                          <a:xfrm>
                            <a:off x="0" y="0"/>
                            <a:ext cx="504000" cy="216000"/>
                          </a:xfrm>
                          <a:prstGeom prst="rect">
                            <a:avLst/>
                          </a:prstGeom>
                          <a:solidFill>
                            <a:srgbClr val="FF0000"/>
                          </a:solidFill>
                          <a:ln w="9525">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0570143" w14:textId="689A85F1" w:rsidR="001F5D61" w:rsidRPr="001F5D61" w:rsidRDefault="001F5D61">
                              <w:pPr>
                                <w:jc w:val="center"/>
                                <w:rPr>
                                  <w:b/>
                                  <w:bCs/>
                                  <w:color w:val="FFFFFF" w:themeColor="background1"/>
                                  <w:sz w:val="12"/>
                                  <w:szCs w:val="12"/>
                                  <w:lang w:val="es-ES"/>
                                  <w:rPrChange w:id="1461" w:author="Martinez De Hurtado Yela Fermin" w:date="2025-01-03T09:39:00Z" w16du:dateUtc="2025-01-03T08:39:00Z">
                                    <w:rPr/>
                                  </w:rPrChange>
                                </w:rPr>
                                <w:pPrChange w:id="1462" w:author="Martinez De Hurtado Yela Fermin" w:date="2025-01-02T17:43:00Z" w16du:dateUtc="2025-01-02T16:43:00Z">
                                  <w:pPr/>
                                </w:pPrChange>
                              </w:pPr>
                              <w:ins w:id="1463" w:author="Martinez De Hurtado Yela Fermin" w:date="2025-01-03T09:39:00Z" w16du:dateUtc="2025-01-03T08:39:00Z">
                                <w:r w:rsidRPr="001F5D61">
                                  <w:rPr>
                                    <w:b/>
                                    <w:bCs/>
                                    <w:color w:val="FFFFFF" w:themeColor="background1"/>
                                    <w:sz w:val="12"/>
                                    <w:szCs w:val="12"/>
                                    <w:lang w:val="es-ES"/>
                                    <w:rPrChange w:id="1464" w:author="Martinez De Hurtado Yela Fermin" w:date="2025-01-03T09:39:00Z" w16du:dateUtc="2025-01-03T08:39:00Z">
                                      <w:rPr>
                                        <w:b/>
                                        <w:bCs/>
                                        <w:color w:val="FFFFFF" w:themeColor="background1"/>
                                        <w:sz w:val="14"/>
                                        <w:szCs w:val="14"/>
                                        <w:lang w:val="es-ES"/>
                                      </w:rPr>
                                    </w:rPrChange>
                                  </w:rPr>
                                  <w:t>Sustainability</w:t>
                                </w:r>
                              </w:ins>
                            </w:p>
                          </w:txbxContent>
                        </wps:txbx>
                        <wps:bodyPr rot="0" spcFirstLastPara="0" vertOverflow="overflow" horzOverflow="overflow" vert="horz" wrap="square" lIns="0" tIns="540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3880D" id="Rectángulo 1" o:spid="_x0000_s1026" style="position:absolute;margin-left:368.05pt;margin-top:2.35pt;width:39.7pt;height:17pt;z-index:251665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" fillcolor="red" strokecolor="#7f7f7f [1612]">
                  <v:textbox inset="0,1.5mm,0,0">
                    <w:txbxContent>
                      <w:p w14:paraId="70570143" w14:textId="689A85F1" w:rsidR="001F5D61" w:rsidRPr="001F5D61" w:rsidRDefault="001F5D61">
                        <w:pPr>
                          <w:jc w:val="center"/>
                          <w:rPr>
                            <w:b/>
                            <w:bCs/>
                            <w:color w:val="FFFFFF" w:themeColor="background1"/>
                            <w:sz w:val="12"/>
                            <w:szCs w:val="12"/>
                            <w:lang w:val="es-ES"/>
                            <w:rPrChange w:id="1464" w:author="Martinez De Hurtado Yela Fermin" w:date="2025-01-03T09:39:00Z" w16du:dateUtc="2025-01-03T08:39:00Z">
                              <w:rPr/>
                            </w:rPrChange>
                          </w:rPr>
                          <w:pPrChange w:id="1465" w:author="Martinez De Hurtado Yela Fermin" w:date="2025-01-02T17:43:00Z" w16du:dateUtc="2025-01-02T16:43:00Z">
                            <w:pPr/>
                          </w:pPrChange>
                        </w:pPr>
                        <w:ins w:id="1466" w:author="Martinez De Hurtado Yela Fermin" w:date="2025-01-03T09:39:00Z" w16du:dateUtc="2025-01-03T08:39:00Z">
                          <w:r w:rsidRPr="001F5D61">
                            <w:rPr>
                              <w:b/>
                              <w:bCs/>
                              <w:color w:val="FFFFFF" w:themeColor="background1"/>
                              <w:sz w:val="12"/>
                              <w:szCs w:val="12"/>
                              <w:lang w:val="es-ES"/>
                              <w:rPrChange w:id="1467" w:author="Martinez De Hurtado Yela Fermin" w:date="2025-01-03T09:39:00Z" w16du:dateUtc="2025-01-03T08:39:00Z">
                                <w:rPr>
                                  <w:b/>
                                  <w:bCs/>
                                  <w:color w:val="FFFFFF" w:themeColor="background1"/>
                                  <w:sz w:val="14"/>
                                  <w:szCs w:val="14"/>
                                  <w:lang w:val="es-ES"/>
                                </w:rPr>
                              </w:rPrChange>
                            </w:rPr>
                            <w:t>Sustainability</w:t>
                          </w:r>
                        </w:ins>
                      </w:p>
                    </w:txbxContent>
                  </v:textbox>
                </v:rect>
              </w:pict>
            </mc:Fallback>
          </mc:AlternateContent>
        </w:r>
      </w:ins>
      <w:ins w:id="1465" w:author="Martinez De Hurtado Yela Fermin" w:date="2025-01-02T17:43:00Z" w16du:dateUtc="2025-01-02T16:43:00Z">
        <w:r w:rsidR="006C1F2B">
          <w:rPr>
            <w:noProof/>
          </w:rPr>
          <mc:AlternateContent>
            <mc:Choice Requires="wps">
              <w:drawing>
                <wp:anchor distT="0" distB="0" distL="114300" distR="114300" simplePos="0" relativeHeight="251663405" behindDoc="0" locked="0" layoutInCell="1" allowOverlap="1" wp14:anchorId="04C40638" wp14:editId="33223802">
                  <wp:simplePos x="0" y="0"/>
                  <wp:positionH relativeFrom="column">
                    <wp:posOffset>7760970</wp:posOffset>
                  </wp:positionH>
                  <wp:positionV relativeFrom="paragraph">
                    <wp:posOffset>29210</wp:posOffset>
                  </wp:positionV>
                  <wp:extent cx="351972" cy="216000"/>
                  <wp:effectExtent l="0" t="0" r="10160" b="12700"/>
                  <wp:wrapNone/>
                  <wp:docPr id="1728232060" name="Rectángulo 1"/>
                  <wp:cNvGraphicFramePr/>
                  <a:graphic xmlns:a="http://schemas.openxmlformats.org/drawingml/2006/main">
                    <a:graphicData uri="http://schemas.microsoft.com/office/word/2010/wordprocessingShape">
                      <wps:wsp>
                        <wps:cNvSpPr/>
                        <wps:spPr>
                          <a:xfrm>
                            <a:off x="0" y="0"/>
                            <a:ext cx="351972" cy="216000"/>
                          </a:xfrm>
                          <a:prstGeom prst="rect">
                            <a:avLst/>
                          </a:prstGeom>
                          <a:solidFill>
                            <a:schemeClr val="tx1"/>
                          </a:solidFill>
                          <a:ln w="9525">
                            <a:solidFill>
                              <a:schemeClr val="tx1"/>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1CE11AAD" w14:textId="293EDC0C" w:rsidR="006C1F2B" w:rsidRPr="006C1F2B" w:rsidRDefault="006C1F2B">
                              <w:pPr>
                                <w:jc w:val="center"/>
                                <w:rPr>
                                  <w:b/>
                                  <w:bCs/>
                                  <w:color w:val="FFFFFF" w:themeColor="background1"/>
                                  <w:sz w:val="14"/>
                                  <w:szCs w:val="14"/>
                                  <w:lang w:val="es-ES"/>
                                  <w:rPrChange w:id="1466" w:author="Martinez De Hurtado Yela Fermin" w:date="2025-01-02T17:44:00Z" w16du:dateUtc="2025-01-02T16:44:00Z">
                                    <w:rPr/>
                                  </w:rPrChange>
                                </w:rPr>
                                <w:pPrChange w:id="1467" w:author="Martinez De Hurtado Yela Fermin" w:date="2025-01-02T17:43:00Z" w16du:dateUtc="2025-01-02T16:43:00Z">
                                  <w:pPr/>
                                </w:pPrChange>
                              </w:pPr>
                              <w:ins w:id="1468" w:author="Martinez De Hurtado Yela Fermin" w:date="2025-01-02T17:43:00Z" w16du:dateUtc="2025-01-02T16:43:00Z">
                                <w:r w:rsidRPr="006C1F2B">
                                  <w:rPr>
                                    <w:b/>
                                    <w:bCs/>
                                    <w:color w:val="FFFFFF" w:themeColor="background1"/>
                                    <w:sz w:val="14"/>
                                    <w:szCs w:val="14"/>
                                    <w:lang w:val="es-ES"/>
                                    <w:rPrChange w:id="1469" w:author="Martinez De Hurtado Yela Fermin" w:date="2025-01-02T17:44:00Z" w16du:dateUtc="2025-01-02T16:44:00Z">
                                      <w:rPr>
                                        <w:lang w:val="es-ES"/>
                                      </w:rPr>
                                    </w:rPrChange>
                                  </w:rPr>
                                  <w:t>ESG</w:t>
                                </w:r>
                                <w:r w:rsidRPr="006C1F2B">
                                  <w:rPr>
                                    <w:b/>
                                    <w:bCs/>
                                    <w:color w:val="FFFFFF" w:themeColor="background1"/>
                                    <w:sz w:val="14"/>
                                    <w:szCs w:val="14"/>
                                    <w:lang w:val="es-ES"/>
                                    <w:rPrChange w:id="1470" w:author="Martinez De Hurtado Yela Fermin" w:date="2025-01-02T17:44:00Z" w16du:dateUtc="2025-01-02T16:44:00Z">
                                      <w:rPr>
                                        <w:sz w:val="8"/>
                                        <w:szCs w:val="8"/>
                                        <w:lang w:val="es-ES"/>
                                      </w:rPr>
                                    </w:rPrChange>
                                  </w:rPr>
                                  <w:t xml:space="preserve"> Cert</w:t>
                                </w:r>
                              </w:ins>
                              <w:ins w:id="1471" w:author="Martinez De Hurtado Yela Fermin" w:date="2025-01-02T17:44:00Z" w16du:dateUtc="2025-01-02T16:44:00Z">
                                <w:r w:rsidRPr="006C1F2B">
                                  <w:rPr>
                                    <w:b/>
                                    <w:bCs/>
                                    <w:color w:val="FFFFFF" w:themeColor="background1"/>
                                    <w:sz w:val="14"/>
                                    <w:szCs w:val="14"/>
                                    <w:lang w:val="es-ES"/>
                                    <w:rPrChange w:id="1472" w:author="Martinez De Hurtado Yela Fermin" w:date="2025-01-02T17:44:00Z" w16du:dateUtc="2025-01-02T16:44:00Z">
                                      <w:rPr>
                                        <w:b/>
                                        <w:bCs/>
                                        <w:color w:val="FFFFFF" w:themeColor="background1"/>
                                        <w:sz w:val="8"/>
                                        <w:szCs w:val="8"/>
                                        <w:lang w:val="es-ES"/>
                                      </w:rPr>
                                    </w:rPrChange>
                                  </w:rPr>
                                  <w:t>.</w:t>
                                </w:r>
                              </w:ins>
                              <w:ins w:id="1473" w:author="Martinez De Hurtado Yela Fermin" w:date="2025-01-02T17:43:00Z" w16du:dateUtc="2025-01-02T16:43:00Z">
                                <w:r w:rsidRPr="006C1F2B">
                                  <w:rPr>
                                    <w:b/>
                                    <w:bCs/>
                                    <w:color w:val="FFFFFF" w:themeColor="background1"/>
                                    <w:sz w:val="14"/>
                                    <w:szCs w:val="14"/>
                                    <w:lang w:val="es-ES"/>
                                    <w:rPrChange w:id="1474" w:author="Martinez De Hurtado Yela Fermin" w:date="2025-01-02T17:44:00Z" w16du:dateUtc="2025-01-02T16:44:00Z">
                                      <w:rPr>
                                        <w:sz w:val="8"/>
                                        <w:szCs w:val="8"/>
                                        <w:lang w:val="es-ES"/>
                                      </w:rPr>
                                    </w:rPrChange>
                                  </w:rPr>
                                  <w:t xml:space="preserve"> meeting</w:t>
                                </w:r>
                              </w:ins>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40638" id="_x0000_s1027" style="position:absolute;margin-left:611.1pt;margin-top:2.3pt;width:27.7pt;height:17pt;z-index:251663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" fillcolor="black [3213]" strokecolor="black [3213]">
                  <v:textbox inset="0,0,0,0">
                    <w:txbxContent>
                      <w:p w14:paraId="1CE11AAD" w14:textId="293EDC0C" w:rsidR="006C1F2B" w:rsidRPr="006C1F2B" w:rsidRDefault="006C1F2B">
                        <w:pPr>
                          <w:jc w:val="center"/>
                          <w:rPr>
                            <w:b/>
                            <w:bCs/>
                            <w:color w:val="FFFFFF" w:themeColor="background1"/>
                            <w:sz w:val="14"/>
                            <w:szCs w:val="14"/>
                            <w:lang w:val="es-ES"/>
                            <w:rPrChange w:id="1478" w:author="Martinez De Hurtado Yela Fermin" w:date="2025-01-02T17:44:00Z" w16du:dateUtc="2025-01-02T16:44:00Z">
                              <w:rPr/>
                            </w:rPrChange>
                          </w:rPr>
                          <w:pPrChange w:id="1479" w:author="Martinez De Hurtado Yela Fermin" w:date="2025-01-02T17:43:00Z" w16du:dateUtc="2025-01-02T16:43:00Z">
                            <w:pPr/>
                          </w:pPrChange>
                        </w:pPr>
                        <w:ins w:id="1480" w:author="Martinez De Hurtado Yela Fermin" w:date="2025-01-02T17:43:00Z" w16du:dateUtc="2025-01-02T16:43:00Z">
                          <w:r w:rsidRPr="006C1F2B">
                            <w:rPr>
                              <w:b/>
                              <w:bCs/>
                              <w:color w:val="FFFFFF" w:themeColor="background1"/>
                              <w:sz w:val="14"/>
                              <w:szCs w:val="14"/>
                              <w:lang w:val="es-ES"/>
                              <w:rPrChange w:id="1481" w:author="Martinez De Hurtado Yela Fermin" w:date="2025-01-02T17:44:00Z" w16du:dateUtc="2025-01-02T16:44:00Z">
                                <w:rPr>
                                  <w:lang w:val="es-ES"/>
                                </w:rPr>
                              </w:rPrChange>
                            </w:rPr>
                            <w:t>ESG</w:t>
                          </w:r>
                          <w:r w:rsidRPr="006C1F2B">
                            <w:rPr>
                              <w:b/>
                              <w:bCs/>
                              <w:color w:val="FFFFFF" w:themeColor="background1"/>
                              <w:sz w:val="14"/>
                              <w:szCs w:val="14"/>
                              <w:lang w:val="es-ES"/>
                              <w:rPrChange w:id="1482" w:author="Martinez De Hurtado Yela Fermin" w:date="2025-01-02T17:44:00Z" w16du:dateUtc="2025-01-02T16:44:00Z">
                                <w:rPr>
                                  <w:sz w:val="8"/>
                                  <w:szCs w:val="8"/>
                                  <w:lang w:val="es-ES"/>
                                </w:rPr>
                              </w:rPrChange>
                            </w:rPr>
                            <w:t xml:space="preserve"> Cert</w:t>
                          </w:r>
                        </w:ins>
                        <w:ins w:id="1483" w:author="Martinez De Hurtado Yela Fermin" w:date="2025-01-02T17:44:00Z" w16du:dateUtc="2025-01-02T16:44:00Z">
                          <w:r w:rsidRPr="006C1F2B">
                            <w:rPr>
                              <w:b/>
                              <w:bCs/>
                              <w:color w:val="FFFFFF" w:themeColor="background1"/>
                              <w:sz w:val="14"/>
                              <w:szCs w:val="14"/>
                              <w:lang w:val="es-ES"/>
                              <w:rPrChange w:id="1484" w:author="Martinez De Hurtado Yela Fermin" w:date="2025-01-02T17:44:00Z" w16du:dateUtc="2025-01-02T16:44:00Z">
                                <w:rPr>
                                  <w:b/>
                                  <w:bCs/>
                                  <w:color w:val="FFFFFF" w:themeColor="background1"/>
                                  <w:sz w:val="8"/>
                                  <w:szCs w:val="8"/>
                                  <w:lang w:val="es-ES"/>
                                </w:rPr>
                              </w:rPrChange>
                            </w:rPr>
                            <w:t>.</w:t>
                          </w:r>
                        </w:ins>
                        <w:ins w:id="1485" w:author="Martinez De Hurtado Yela Fermin" w:date="2025-01-02T17:43:00Z" w16du:dateUtc="2025-01-02T16:43:00Z">
                          <w:r w:rsidRPr="006C1F2B">
                            <w:rPr>
                              <w:b/>
                              <w:bCs/>
                              <w:color w:val="FFFFFF" w:themeColor="background1"/>
                              <w:sz w:val="14"/>
                              <w:szCs w:val="14"/>
                              <w:lang w:val="es-ES"/>
                              <w:rPrChange w:id="1486" w:author="Martinez De Hurtado Yela Fermin" w:date="2025-01-02T17:44:00Z" w16du:dateUtc="2025-01-02T16:44:00Z">
                                <w:rPr>
                                  <w:sz w:val="8"/>
                                  <w:szCs w:val="8"/>
                                  <w:lang w:val="es-ES"/>
                                </w:rPr>
                              </w:rPrChange>
                            </w:rPr>
                            <w:t xml:space="preserve"> meeting</w:t>
                          </w:r>
                        </w:ins>
                      </w:p>
                    </w:txbxContent>
                  </v:textbox>
                </v:rect>
              </w:pict>
            </mc:Fallback>
          </mc:AlternateContent>
        </w:r>
      </w:ins>
      <w:ins w:id="1475" w:author="Cisneros Morales Diana Karen" w:date="2024-07-26T12:44:00Z">
        <w:r w:rsidR="0009213D">
          <w:rPr>
            <w:noProof/>
          </w:rPr>
          <w:drawing>
            <wp:inline distT="0" distB="0" distL="0" distR="0" wp14:anchorId="1D9F8011" wp14:editId="453B6D32">
              <wp:extent cx="8892000" cy="4369649"/>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8892000" cy="4369649"/>
                      </a:xfrm>
                      <a:prstGeom prst="rect">
                        <a:avLst/>
                      </a:prstGeom>
                      <a:noFill/>
                    </pic:spPr>
                  </pic:pic>
                </a:graphicData>
              </a:graphic>
            </wp:inline>
          </w:drawing>
        </w:r>
      </w:ins>
    </w:p>
    <w:p w14:paraId="08262D6D" w14:textId="3161E73A" w:rsidR="00F44AC8" w:rsidRDefault="00F44AC8" w:rsidP="00CE23DF">
      <w:pPr>
        <w:pStyle w:val="Textoindependiente"/>
      </w:pPr>
      <w:del w:id="1476" w:author="Cisneros Morales Diana Karen" w:date="2024-07-26T12:43:00Z">
        <w:r w:rsidRPr="00F44AC8" w:rsidDel="00A80BFF">
          <w:rPr>
            <w:noProof/>
          </w:rPr>
          <w:lastRenderedPageBreak/>
          <w:drawing>
            <wp:inline distT="0" distB="0" distL="0" distR="0" wp14:anchorId="2E180656" wp14:editId="13F05924">
              <wp:extent cx="8892000" cy="4558198"/>
              <wp:effectExtent l="0" t="0" r="4445" b="0"/>
              <wp:docPr id="16" name="Imagen 16">
                <a:extLst xmlns:a="http://schemas.openxmlformats.org/drawingml/2006/main">
                  <a:ext uri="{FF2B5EF4-FFF2-40B4-BE49-F238E27FC236}">
                    <a16:creationId xmlns:a16="http://schemas.microsoft.com/office/drawing/2014/main" id="{9EF90E8B-CA3A-4F8F-D0F2-D5F88DD87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9EF90E8B-CA3A-4F8F-D0F2-D5F88DD87408}"/>
                          </a:ext>
                        </a:extLst>
                      </pic:cNvPr>
                      <pic:cNvPicPr>
                        <a:picLocks noChangeAspect="1"/>
                      </pic:cNvPicPr>
                    </pic:nvPicPr>
                    <pic:blipFill>
                      <a:blip r:embed="rId55"/>
                      <a:stretch>
                        <a:fillRect/>
                      </a:stretch>
                    </pic:blipFill>
                    <pic:spPr>
                      <a:xfrm>
                        <a:off x="0" y="0"/>
                        <a:ext cx="8892000" cy="4558198"/>
                      </a:xfrm>
                      <a:prstGeom prst="rect">
                        <a:avLst/>
                      </a:prstGeom>
                    </pic:spPr>
                  </pic:pic>
                </a:graphicData>
              </a:graphic>
            </wp:inline>
          </w:drawing>
        </w:r>
      </w:del>
    </w:p>
    <w:p w14:paraId="57621911" w14:textId="77777777" w:rsidR="00006839" w:rsidRDefault="00006839" w:rsidP="00CE23DF">
      <w:pPr>
        <w:pStyle w:val="Textoindependiente"/>
      </w:pPr>
    </w:p>
    <w:p w14:paraId="696895C3" w14:textId="77777777" w:rsidR="00006839" w:rsidRDefault="00006839" w:rsidP="00CE23DF">
      <w:pPr>
        <w:pStyle w:val="Textoindependiente"/>
      </w:pPr>
    </w:p>
    <w:p w14:paraId="6C464BF4" w14:textId="77777777" w:rsidR="005C1D49" w:rsidRPr="005C1D49" w:rsidRDefault="005C1D49" w:rsidP="00CE23DF">
      <w:pPr>
        <w:pStyle w:val="Textoindependiente"/>
      </w:pPr>
      <w:r w:rsidRPr="005C1D49">
        <w:t>Call outs</w:t>
      </w:r>
      <w:r>
        <w:t xml:space="preserve"> in the RACI matrix:</w:t>
      </w:r>
    </w:p>
    <w:p w14:paraId="5FDCC1FB" w14:textId="77777777" w:rsidR="005C1D49" w:rsidRDefault="005C1D49" w:rsidP="00CE23DF">
      <w:pPr>
        <w:pStyle w:val="Textoindependiente"/>
        <w:rPr>
          <w:lang w:val="en-GB"/>
        </w:rPr>
      </w:pPr>
      <w:r w:rsidRPr="005C1D49">
        <w:rPr>
          <w:lang w:val="en-GB"/>
        </w:rPr>
        <w:t xml:space="preserve">DNSH: Do No Significant Harm; MSS: Minimum (Social) Safeguards; </w:t>
      </w:r>
    </w:p>
    <w:p w14:paraId="330A9B38" w14:textId="286E9EA5" w:rsidR="005C1D49" w:rsidRPr="00CE23DF" w:rsidRDefault="005C1D49" w:rsidP="00A46517">
      <w:pPr>
        <w:pStyle w:val="Listaconnmeros"/>
        <w:numPr>
          <w:ilvl w:val="0"/>
          <w:numId w:val="36"/>
        </w:numPr>
        <w:rPr>
          <w:lang w:val="en-GB"/>
        </w:rPr>
      </w:pPr>
      <w:r w:rsidRPr="00CE23DF">
        <w:rPr>
          <w:lang w:val="en-GB"/>
        </w:rPr>
        <w:t xml:space="preserve">This role to potentially entail quorum and/or voting responsibilities; this will be defined once the ESG </w:t>
      </w:r>
      <w:del w:id="1477" w:author="Martinez De Hurtado Yela Fermin" w:date="2025-01-02T17:41:00Z" w16du:dateUtc="2025-01-02T16:41:00Z">
        <w:r w:rsidRPr="00CE23DF" w:rsidDel="006C1F2B">
          <w:rPr>
            <w:lang w:val="en-GB"/>
          </w:rPr>
          <w:delText xml:space="preserve">Panel </w:delText>
        </w:r>
      </w:del>
      <w:ins w:id="1478" w:author="Martinez De Hurtado Yela Fermin" w:date="2025-01-02T17:41:00Z" w16du:dateUtc="2025-01-02T16:41:00Z">
        <w:r w:rsidR="006C1F2B">
          <w:rPr>
            <w:lang w:val="en-GB"/>
          </w:rPr>
          <w:t>Certification Meeti</w:t>
        </w:r>
      </w:ins>
      <w:ins w:id="1479" w:author="Martinez De Hurtado Yela Fermin" w:date="2025-01-02T17:42:00Z" w16du:dateUtc="2025-01-02T16:42:00Z">
        <w:r w:rsidR="006C1F2B">
          <w:rPr>
            <w:lang w:val="en-GB"/>
          </w:rPr>
          <w:t>ng</w:t>
        </w:r>
      </w:ins>
      <w:ins w:id="1480" w:author="Martinez De Hurtado Yela Fermin" w:date="2025-01-02T17:41:00Z" w16du:dateUtc="2025-01-02T16:41:00Z">
        <w:r w:rsidR="006C1F2B" w:rsidRPr="00CE23DF">
          <w:rPr>
            <w:lang w:val="en-GB"/>
          </w:rPr>
          <w:t xml:space="preserve"> </w:t>
        </w:r>
      </w:ins>
      <w:r w:rsidRPr="00CE23DF">
        <w:rPr>
          <w:lang w:val="en-GB"/>
        </w:rPr>
        <w:t xml:space="preserve">Term of Reference is finalised; </w:t>
      </w:r>
    </w:p>
    <w:p w14:paraId="38F16F70" w14:textId="77777777" w:rsidR="005C1D49" w:rsidRPr="00CE23DF" w:rsidRDefault="005C1D49" w:rsidP="00A46517">
      <w:pPr>
        <w:pStyle w:val="Listaconnmeros"/>
        <w:numPr>
          <w:ilvl w:val="0"/>
          <w:numId w:val="36"/>
        </w:numPr>
        <w:rPr>
          <w:lang w:val="en-GB"/>
        </w:rPr>
      </w:pPr>
      <w:r w:rsidRPr="00CE23DF">
        <w:rPr>
          <w:lang w:val="en-GB"/>
        </w:rPr>
        <w:t xml:space="preserve">Informed as tagging could inform Pillar 3; </w:t>
      </w:r>
    </w:p>
    <w:p w14:paraId="214CE917" w14:textId="77777777" w:rsidR="005C1D49" w:rsidRPr="00CE23DF" w:rsidRDefault="005C1D49" w:rsidP="00A46517">
      <w:pPr>
        <w:pStyle w:val="Listaconnmeros"/>
        <w:numPr>
          <w:ilvl w:val="0"/>
          <w:numId w:val="36"/>
        </w:numPr>
        <w:rPr>
          <w:lang w:val="en-GB"/>
        </w:rPr>
      </w:pPr>
      <w:r w:rsidRPr="00CE23DF">
        <w:rPr>
          <w:lang w:val="en-GB"/>
        </w:rPr>
        <w:lastRenderedPageBreak/>
        <w:t xml:space="preserve">Provide opinion on consistency with Sustainable Finance and Investment Classification System; </w:t>
      </w:r>
    </w:p>
    <w:p w14:paraId="1E96E32F" w14:textId="77777777" w:rsidR="005C1D49" w:rsidRPr="00CE23DF" w:rsidRDefault="005C1D49" w:rsidP="00A46517">
      <w:pPr>
        <w:pStyle w:val="Listaconnmeros"/>
        <w:numPr>
          <w:ilvl w:val="0"/>
          <w:numId w:val="36"/>
        </w:numPr>
        <w:rPr>
          <w:lang w:val="en-GB"/>
        </w:rPr>
      </w:pPr>
      <w:r w:rsidRPr="00CE23DF">
        <w:rPr>
          <w:lang w:val="en-GB"/>
        </w:rPr>
        <w:t xml:space="preserve">For Businesses where relevant this is Middle Office/Support Areas; </w:t>
      </w:r>
    </w:p>
    <w:p w14:paraId="1D965506" w14:textId="77777777" w:rsidR="005C1D49" w:rsidRPr="00CE23DF" w:rsidRDefault="005C1D49" w:rsidP="00A46517">
      <w:pPr>
        <w:pStyle w:val="Listaconnmeros"/>
        <w:numPr>
          <w:ilvl w:val="0"/>
          <w:numId w:val="36"/>
        </w:numPr>
        <w:rPr>
          <w:lang w:val="en-GB"/>
        </w:rPr>
      </w:pPr>
      <w:r w:rsidRPr="00CE23DF">
        <w:rPr>
          <w:lang w:val="en-GB"/>
        </w:rPr>
        <w:t xml:space="preserve">DCM within CIB is the unit Accountable; </w:t>
      </w:r>
    </w:p>
    <w:p w14:paraId="2B487D94" w14:textId="1CC69C6C" w:rsidR="005C1D49" w:rsidRPr="00CE23DF" w:rsidRDefault="005C1D49" w:rsidP="00A46517">
      <w:pPr>
        <w:pStyle w:val="Listaconnmeros"/>
        <w:numPr>
          <w:ilvl w:val="0"/>
          <w:numId w:val="36"/>
        </w:numPr>
        <w:rPr>
          <w:lang w:val="en-GB"/>
        </w:rPr>
      </w:pPr>
      <w:r w:rsidRPr="00CE23DF">
        <w:rPr>
          <w:lang w:val="en-GB"/>
        </w:rPr>
        <w:t>Responsible and Accountable for DNSH and MSS assessment from the SCIB ESCC Risk team</w:t>
      </w:r>
      <w:ins w:id="1481" w:author="Cisneros Morales Diana Karen" w:date="2024-07-26T12:46:00Z">
        <w:r w:rsidR="00EB7FEE">
          <w:rPr>
            <w:lang w:val="en-GB"/>
          </w:rPr>
          <w:t xml:space="preserve"> or</w:t>
        </w:r>
        <w:r w:rsidR="00EB7FEE">
          <w:rPr>
            <w:rFonts w:eastAsia="Times New Roman"/>
            <w:lang w:eastAsia="zh-CN"/>
          </w:rPr>
          <w:t xml:space="preserve"> Group ESCC Risk</w:t>
        </w:r>
      </w:ins>
      <w:r w:rsidRPr="00CE23DF">
        <w:rPr>
          <w:lang w:val="en-GB"/>
        </w:rPr>
        <w:t xml:space="preserve">; </w:t>
      </w:r>
    </w:p>
    <w:p w14:paraId="17066BAA" w14:textId="65E1CBF1" w:rsidR="00687599" w:rsidRPr="00250320" w:rsidDel="009F4EF1" w:rsidRDefault="005C1D49" w:rsidP="00A46517">
      <w:pPr>
        <w:pStyle w:val="Listaconnmeros"/>
        <w:numPr>
          <w:ilvl w:val="0"/>
          <w:numId w:val="36"/>
        </w:numPr>
        <w:rPr>
          <w:del w:id="1482" w:author="Martinez De Hurtado Yela Fermin" w:date="2025-01-03T11:22:00Z" w16du:dateUtc="2025-01-03T10:22:00Z"/>
          <w:lang w:val="en-GB"/>
        </w:rPr>
      </w:pPr>
      <w:r w:rsidRPr="00CE23DF">
        <w:rPr>
          <w:lang w:val="en-GB"/>
        </w:rPr>
        <w:t xml:space="preserve">Subject to further refinement and potentially review at new/existing </w:t>
      </w:r>
      <w:ins w:id="1483" w:author="Martinez De Hurtado Yela Fermin" w:date="2025-01-02T17:42:00Z" w16du:dateUtc="2025-01-02T16:42:00Z">
        <w:r w:rsidR="006C1F2B">
          <w:rPr>
            <w:lang w:val="en-GB"/>
          </w:rPr>
          <w:t>ESG Certification Meeting</w:t>
        </w:r>
      </w:ins>
      <w:del w:id="1484" w:author="Martinez De Hurtado Yela Fermin" w:date="2025-01-02T17:42:00Z" w16du:dateUtc="2025-01-02T16:42:00Z">
        <w:r w:rsidRPr="00CE23DF" w:rsidDel="006C1F2B">
          <w:rPr>
            <w:lang w:val="en-GB"/>
          </w:rPr>
          <w:delText>pane</w:delText>
        </w:r>
      </w:del>
      <w:ins w:id="1485" w:author="Martinez De Hurtado Yela Fermin" w:date="2025-01-03T11:22:00Z" w16du:dateUtc="2025-01-03T10:22:00Z">
        <w:r w:rsidR="009F4EF1">
          <w:rPr>
            <w:lang w:val="en-GB"/>
          </w:rPr>
          <w:t>;</w:t>
        </w:r>
      </w:ins>
      <w:del w:id="1486" w:author="Martinez De Hurtado Yela Fermin" w:date="2025-01-03T11:22:00Z" w16du:dateUtc="2025-01-03T10:22:00Z">
        <w:r w:rsidRPr="00CE23DF" w:rsidDel="009F4EF1">
          <w:rPr>
            <w:lang w:val="en-GB"/>
          </w:rPr>
          <w:delText>l</w:delText>
        </w:r>
      </w:del>
    </w:p>
    <w:p w14:paraId="6C5D0483" w14:textId="77777777" w:rsidR="00E3022C" w:rsidRPr="006F04CE" w:rsidRDefault="00E3022C">
      <w:pPr>
        <w:pStyle w:val="Listaconnmeros"/>
        <w:numPr>
          <w:ilvl w:val="0"/>
          <w:numId w:val="36"/>
        </w:numPr>
        <w:sectPr w:rsidR="00E3022C" w:rsidRPr="006F04CE" w:rsidSect="00E84648">
          <w:pgSz w:w="16839" w:h="11907" w:orient="landscape" w:code="9"/>
          <w:pgMar w:top="1151" w:right="1728" w:bottom="1151" w:left="1440" w:header="720" w:footer="720" w:gutter="0"/>
          <w:cols w:space="720"/>
          <w:docGrid w:linePitch="360"/>
        </w:sectPr>
        <w:pPrChange w:id="1487" w:author="Martinez De Hurtado Yela Fermin" w:date="2025-01-03T11:22:00Z" w16du:dateUtc="2025-01-03T10:22:00Z">
          <w:pPr/>
        </w:pPrChange>
      </w:pPr>
    </w:p>
    <w:p w14:paraId="478318CA" w14:textId="77777777" w:rsidR="00687599" w:rsidRDefault="00687599" w:rsidP="00281E43">
      <w:pPr>
        <w:pStyle w:val="HeadingA1"/>
      </w:pPr>
      <w:bookmarkStart w:id="1488" w:name="_Toc153298481"/>
      <w:bookmarkStart w:id="1489" w:name="_Toc153408742"/>
      <w:bookmarkStart w:id="1490" w:name="_Toc186795099"/>
      <w:bookmarkStart w:id="1491" w:name="_Hlk153303752"/>
      <w:bookmarkStart w:id="1492" w:name="_Toc152060518"/>
      <w:bookmarkStart w:id="1493" w:name="_Toc152060618"/>
      <w:r>
        <w:lastRenderedPageBreak/>
        <w:t>Environmental Finance</w:t>
      </w:r>
      <w:bookmarkEnd w:id="1488"/>
      <w:bookmarkEnd w:id="1489"/>
      <w:bookmarkEnd w:id="1490"/>
    </w:p>
    <w:p w14:paraId="0B5AD953" w14:textId="77777777" w:rsidR="000C3D99" w:rsidRPr="00B00F29" w:rsidRDefault="000C3D99" w:rsidP="00250320">
      <w:pPr>
        <w:pStyle w:val="Textoindependiente"/>
      </w:pPr>
      <w:r w:rsidRPr="0042547E">
        <w:t>In the Environmental Finance Appendix, we present a comprehensive set of substantial contribution criteria across sectors. The following sector-agnostic description and criteria applies to all activities within this Appendix.</w:t>
      </w:r>
    </w:p>
    <w:p w14:paraId="374FF3C2" w14:textId="77777777" w:rsidR="000C3D99" w:rsidRDefault="000C3D99" w:rsidP="00250320">
      <w:pPr>
        <w:pStyle w:val="Textoindependiente"/>
      </w:pPr>
      <w:r>
        <w:t xml:space="preserve">Each activity usually has two types of criteria: the EU Taxonomy consistent criterion and the Santander-specific criterion. By complying with </w:t>
      </w:r>
      <w:r w:rsidRPr="0A974F12">
        <w:rPr>
          <w:i/>
          <w:iCs/>
        </w:rPr>
        <w:t>either</w:t>
      </w:r>
      <w:r>
        <w:t xml:space="preserve"> the EU Taxonomy consistent or the Santander-specific criterion, the activity will qualify as Environmental Finance. </w:t>
      </w:r>
    </w:p>
    <w:p w14:paraId="11473292" w14:textId="47190AF2" w:rsidR="000C3D99" w:rsidRDefault="000C3D99" w:rsidP="00DD20B8">
      <w:pPr>
        <w:pStyle w:val="Textoindependiente"/>
      </w:pPr>
      <w:r w:rsidRPr="00E30C07">
        <w:t>Depending on the criteria, the EU Taxonomy distinguish</w:t>
      </w:r>
      <w:ins w:id="1494" w:author="Cisneros Morales Diana Karen" w:date="2024-05-29T13:36:00Z">
        <w:r w:rsidR="007E0F75">
          <w:t>es</w:t>
        </w:r>
      </w:ins>
      <w:r w:rsidRPr="00E30C07">
        <w:t xml:space="preserve"> between three kinds of contribution</w:t>
      </w:r>
      <w:r>
        <w:t xml:space="preserve">: </w:t>
      </w:r>
    </w:p>
    <w:p w14:paraId="736BBD63" w14:textId="77777777" w:rsidR="000C3D99" w:rsidRPr="009C77B1" w:rsidRDefault="13696B28" w:rsidP="009C77B1">
      <w:pPr>
        <w:pStyle w:val="Listaconvietas"/>
      </w:pPr>
      <w:r w:rsidRPr="00626BD3">
        <w:rPr>
          <w:b/>
          <w:bCs/>
        </w:rPr>
        <w:t>Own performance</w:t>
      </w:r>
      <w:r>
        <w:t>: Activities that are low carbon</w:t>
      </w:r>
      <w:r w:rsidR="00B9744E">
        <w:t xml:space="preserve"> </w:t>
      </w:r>
      <w:r>
        <w:t>(very low or zero emissions)</w:t>
      </w:r>
    </w:p>
    <w:p w14:paraId="074D8192" w14:textId="77777777" w:rsidR="000C3D99" w:rsidRPr="009C77B1" w:rsidRDefault="13696B28" w:rsidP="009C77B1">
      <w:pPr>
        <w:pStyle w:val="Listaconvietas"/>
      </w:pPr>
      <w:r w:rsidRPr="00626BD3">
        <w:rPr>
          <w:b/>
          <w:bCs/>
        </w:rPr>
        <w:t>Transitional activities</w:t>
      </w:r>
      <w:r>
        <w:t>: Activities that contribute to a transition to a net-zero emissions economy in 2050 but are not yet close to net-zero emissions</w:t>
      </w:r>
    </w:p>
    <w:p w14:paraId="4370623B" w14:textId="77777777" w:rsidR="000C3D99" w:rsidRPr="009C77B1" w:rsidRDefault="13696B28" w:rsidP="009C77B1">
      <w:pPr>
        <w:pStyle w:val="Listaconvietas"/>
      </w:pPr>
      <w:r w:rsidRPr="00626BD3">
        <w:rPr>
          <w:b/>
          <w:bCs/>
        </w:rPr>
        <w:t>Enabling activities</w:t>
      </w:r>
      <w:r>
        <w:t>: Activities that enable other activities to contribute to low-carbon performance or substantial emissions reductions</w:t>
      </w:r>
    </w:p>
    <w:p w14:paraId="49754102" w14:textId="77777777" w:rsidR="000C3D99" w:rsidRPr="00B00F29" w:rsidRDefault="000C3D99" w:rsidP="009C77B1">
      <w:pPr>
        <w:pStyle w:val="BodyTextPadding"/>
      </w:pPr>
    </w:p>
    <w:p w14:paraId="324BBFD2" w14:textId="344A8E61" w:rsidR="000C3D99" w:rsidRPr="00854071" w:rsidRDefault="000C3D99" w:rsidP="009C77B1">
      <w:pPr>
        <w:pStyle w:val="Textoindependiente"/>
      </w:pPr>
      <w:r w:rsidRPr="00B00F29">
        <w:rPr>
          <w:b/>
          <w:bCs/>
        </w:rPr>
        <w:t xml:space="preserve">For each of the </w:t>
      </w:r>
      <w:r>
        <w:rPr>
          <w:b/>
          <w:bCs/>
        </w:rPr>
        <w:t>activities</w:t>
      </w:r>
      <w:r w:rsidRPr="00B00F29">
        <w:rPr>
          <w:b/>
          <w:bCs/>
        </w:rPr>
        <w:t>, the following a</w:t>
      </w:r>
      <w:r>
        <w:rPr>
          <w:b/>
          <w:bCs/>
        </w:rPr>
        <w:t>spect</w:t>
      </w:r>
      <w:r w:rsidRPr="00B00F29">
        <w:rPr>
          <w:b/>
          <w:bCs/>
        </w:rPr>
        <w:t>s will be considered:</w:t>
      </w:r>
      <w:r w:rsidRPr="00B00F29">
        <w:t xml:space="preserve"> construction, manufactur</w:t>
      </w:r>
      <w:ins w:id="1495" w:author="Cisneros Morales Diana Karen" w:date="2024-05-29T18:45:00Z">
        <w:r w:rsidR="00160A74">
          <w:t>ing</w:t>
        </w:r>
      </w:ins>
      <w:del w:id="1496" w:author="Cisneros Morales Diana Karen" w:date="2024-05-29T18:45:00Z">
        <w:r w:rsidRPr="00B00F29" w:rsidDel="00160A74">
          <w:delText>e</w:delText>
        </w:r>
      </w:del>
      <w:r w:rsidRPr="00B00F29">
        <w:t>, installation, expansion, repair, renovation, retrofit, adaptation to physical climate risk, improvement, refurbishment, preservation, rehabilitation and expansion, transmission and distribution, purchase, operation, transport, and maintenance of infrastructure (and land), as well as specific machinery, equipment, components and services, dedicated to produce or support activities or products if they conform to the criteria provided per sector below</w:t>
      </w:r>
    </w:p>
    <w:p w14:paraId="1F0AA9D1" w14:textId="77777777" w:rsidR="000C3D99" w:rsidRPr="00854071" w:rsidRDefault="000C3D99" w:rsidP="00DD20B8">
      <w:pPr>
        <w:pStyle w:val="Textoindependiente"/>
      </w:pPr>
      <w:r w:rsidRPr="00B00F29">
        <w:t xml:space="preserve">For each of the </w:t>
      </w:r>
      <w:r>
        <w:t>activity’s EU Taxonomy consistent criterion, where relevant, there may be a “</w:t>
      </w:r>
      <w:r w:rsidRPr="00854071">
        <w:t>License to operate [LTO]</w:t>
      </w:r>
      <w:r>
        <w:t xml:space="preserve">” flag. </w:t>
      </w:r>
    </w:p>
    <w:p w14:paraId="7721782F" w14:textId="77777777" w:rsidR="000C3D99" w:rsidRPr="00FE0959" w:rsidRDefault="13696B28" w:rsidP="00FE0959">
      <w:pPr>
        <w:pStyle w:val="Listaconvietas"/>
      </w:pPr>
      <w:r>
        <w:t xml:space="preserve">Purpose of this flag: The EU Taxonomy contains frequent references to existing European legislation which imposes requirements regarding health and safety, environmental standards, monitoring, reporting etc. on companies operating within the EU. We thus assume all EU customers comply with applicable existing legislation in the EU and only check for activity-specific criteria. These criteria are flagged with [LTO]. Note that not all EU Taxonomy consistent criteria have such a license to operate argument. </w:t>
      </w:r>
    </w:p>
    <w:p w14:paraId="5A0CAB4B" w14:textId="77777777" w:rsidR="000C3D99" w:rsidRPr="00854071" w:rsidRDefault="13696B28" w:rsidP="00FE0959">
      <w:pPr>
        <w:pStyle w:val="Listaconvietas"/>
      </w:pPr>
      <w:r>
        <w:t>There are three scenarios when considering license to operate:</w:t>
      </w:r>
    </w:p>
    <w:p w14:paraId="33143EC7" w14:textId="7DBA502D" w:rsidR="000C3D99" w:rsidRPr="00854071" w:rsidRDefault="000C3D99" w:rsidP="009C77B1">
      <w:pPr>
        <w:pStyle w:val="Listaconvietas2"/>
      </w:pPr>
      <w:r w:rsidRPr="00854071">
        <w:t xml:space="preserve">Companies </w:t>
      </w:r>
      <w:ins w:id="1497" w:author="Cisneros Morales Diana Karen" w:date="2024-05-29T18:46:00Z">
        <w:r w:rsidR="005F65B6">
          <w:t xml:space="preserve">that </w:t>
        </w:r>
      </w:ins>
      <w:r w:rsidRPr="009C77B1">
        <w:t>operates</w:t>
      </w:r>
      <w:r w:rsidRPr="00854071">
        <w:t xml:space="preserve"> in EU: </w:t>
      </w:r>
      <w:r>
        <w:rPr>
          <w:b/>
        </w:rPr>
        <w:t>it is assumed</w:t>
      </w:r>
      <w:r w:rsidRPr="00854071">
        <w:rPr>
          <w:b/>
        </w:rPr>
        <w:t xml:space="preserve"> </w:t>
      </w:r>
      <w:r w:rsidRPr="00854071">
        <w:t xml:space="preserve">that customers comply with all “license to operate” </w:t>
      </w:r>
      <w:r>
        <w:t xml:space="preserve">criteria </w:t>
      </w:r>
      <w:r w:rsidRPr="00854071">
        <w:t>within the EU Taxonomy</w:t>
      </w:r>
    </w:p>
    <w:p w14:paraId="2AB92CAA" w14:textId="77777777" w:rsidR="000C3D99" w:rsidRPr="00854071" w:rsidRDefault="000C3D99" w:rsidP="009C77B1">
      <w:pPr>
        <w:pStyle w:val="Listaconvietas2"/>
      </w:pPr>
      <w:r w:rsidRPr="00854071">
        <w:t>Non-EU based compan</w:t>
      </w:r>
      <w:r>
        <w:t>ies</w:t>
      </w:r>
      <w:r w:rsidRPr="00854071">
        <w:t xml:space="preserve"> who operate outside of EU: </w:t>
      </w:r>
      <w:r w:rsidRPr="00854071">
        <w:rPr>
          <w:b/>
        </w:rPr>
        <w:t>not included in GAR</w:t>
      </w:r>
      <w:r w:rsidRPr="00854071">
        <w:t xml:space="preserve">, no “license to operate” checks required </w:t>
      </w:r>
    </w:p>
    <w:p w14:paraId="1CF33D77" w14:textId="77777777" w:rsidR="00EB41B9" w:rsidRDefault="000C3D99" w:rsidP="009C77B1">
      <w:pPr>
        <w:pStyle w:val="Listaconvietas2"/>
      </w:pPr>
      <w:r>
        <w:t xml:space="preserve">EU-based companies who operate outside of EU: </w:t>
      </w:r>
      <w:r w:rsidRPr="0A974F12">
        <w:rPr>
          <w:b/>
          <w:bCs/>
        </w:rPr>
        <w:t xml:space="preserve">companies to confirm </w:t>
      </w:r>
      <w:r>
        <w:t xml:space="preserve">that they comply with EU “license to operate” even when conducting businesses outside of EU. Clients to confirm that they fulfill all EU legislation, </w:t>
      </w:r>
      <w:r w:rsidR="00CC6DFD">
        <w:t xml:space="preserve">as well as </w:t>
      </w:r>
      <w:r>
        <w:t>EU Taxonomy defined “Do No Significant Harm” criteria and “Minimum Safeguard Criteria”</w:t>
      </w:r>
      <w:r w:rsidR="65ABA87D">
        <w:t xml:space="preserve">. </w:t>
      </w:r>
    </w:p>
    <w:p w14:paraId="3A89D18D" w14:textId="77777777" w:rsidR="000C3D99" w:rsidRDefault="65ABA87D" w:rsidP="009C77B1">
      <w:pPr>
        <w:pStyle w:val="Listaconvietas2"/>
      </w:pPr>
      <w:r>
        <w:t xml:space="preserve">If </w:t>
      </w:r>
      <w:r w:rsidR="00EB41B9">
        <w:t>no</w:t>
      </w:r>
      <w:r>
        <w:t xml:space="preserve"> scenario</w:t>
      </w:r>
      <w:r w:rsidR="00EB41B9">
        <w:t xml:space="preserve"> </w:t>
      </w:r>
      <w:r>
        <w:t>apply, Santander-specific criteria may apply.</w:t>
      </w:r>
    </w:p>
    <w:p w14:paraId="5438E776" w14:textId="77777777" w:rsidR="00FE0959" w:rsidRPr="00FE0959" w:rsidRDefault="00FE0959" w:rsidP="00FE0959">
      <w:pPr>
        <w:pStyle w:val="BodyTextPadding"/>
      </w:pPr>
    </w:p>
    <w:p w14:paraId="26148085" w14:textId="77777777" w:rsidR="000C3D99" w:rsidRDefault="000C3D99" w:rsidP="00FB2335">
      <w:pPr>
        <w:pStyle w:val="BodyTextPadding"/>
        <w:jc w:val="right"/>
      </w:pPr>
    </w:p>
    <w:p w14:paraId="7B93424F" w14:textId="77777777" w:rsidR="000C3D99" w:rsidRPr="009C77B1" w:rsidRDefault="000C3D99" w:rsidP="00FE0959">
      <w:pPr>
        <w:pStyle w:val="Textoindependiente"/>
        <w:keepNext/>
        <w:keepLines/>
        <w:rPr>
          <w:b/>
          <w:bCs/>
        </w:rPr>
      </w:pPr>
      <w:r w:rsidRPr="258826DF">
        <w:rPr>
          <w:b/>
          <w:bCs/>
        </w:rPr>
        <w:lastRenderedPageBreak/>
        <w:t>Sector-agnostic Climate adaptation criteria for all applicable activities [Significant Contribution criteria]</w:t>
      </w:r>
    </w:p>
    <w:p w14:paraId="5B63C24A" w14:textId="6C9330A6" w:rsidR="000C3D99" w:rsidRPr="00854071" w:rsidRDefault="000C3D99" w:rsidP="00FE0959">
      <w:pPr>
        <w:pStyle w:val="Textoindependiente"/>
        <w:keepNext/>
        <w:keepLines/>
      </w:pPr>
      <w:r w:rsidRPr="00854071">
        <w:t xml:space="preserve">The </w:t>
      </w:r>
      <w:ins w:id="1498" w:author="Cisneros Morales Diana Karen" w:date="2024-08-26T19:39:00Z">
        <w:r w:rsidR="00E46EB8">
          <w:t>ap</w:t>
        </w:r>
      </w:ins>
      <w:ins w:id="1499" w:author="Cisneros Morales Diana Karen" w:date="2024-08-26T19:40:00Z">
        <w:r w:rsidR="00E46EB8">
          <w:t xml:space="preserve">proach from the </w:t>
        </w:r>
      </w:ins>
      <w:r w:rsidRPr="00854071">
        <w:t>EU Taxonomy for climate adaptation</w:t>
      </w:r>
      <w:ins w:id="1500" w:author="Cisneros Morales Diana Karen" w:date="2024-08-26T19:40:00Z">
        <w:r w:rsidR="006325A9">
          <w:t xml:space="preserve"> can be considered as</w:t>
        </w:r>
      </w:ins>
      <w:del w:id="1501" w:author="Cisneros Morales Diana Karen" w:date="2024-08-26T19:40:00Z">
        <w:r w:rsidRPr="00854071" w:rsidDel="006325A9">
          <w:delText xml:space="preserve"> is</w:delText>
        </w:r>
      </w:del>
      <w:r w:rsidRPr="00854071">
        <w:t xml:space="preserve"> sector and activity agnostic</w:t>
      </w:r>
      <w:r>
        <w:t>,</w:t>
      </w:r>
      <w:r w:rsidRPr="00854071">
        <w:t xml:space="preserve"> summarized as “Economic activities must implement solutions to reduce physical climate risks that are material to that activity; requiring climate risk assessment and ongoing monitoring, and favour nature-based solutions”. Detailed criteria listed below</w:t>
      </w:r>
      <w:r>
        <w:t>. C</w:t>
      </w:r>
      <w:r w:rsidRPr="00854071">
        <w:t>ompl</w:t>
      </w:r>
      <w:r>
        <w:t>iance</w:t>
      </w:r>
      <w:r w:rsidRPr="00854071">
        <w:t xml:space="preserve"> with all </w:t>
      </w:r>
      <w:r>
        <w:t>criteria is required</w:t>
      </w:r>
      <w:r w:rsidR="002559EB">
        <w:t>:</w:t>
      </w:r>
    </w:p>
    <w:p w14:paraId="1D2178D0" w14:textId="77777777" w:rsidR="000C3D99" w:rsidRPr="00854071" w:rsidRDefault="000C3D99" w:rsidP="00FE0959">
      <w:pPr>
        <w:pStyle w:val="ListAlphaUC"/>
        <w:keepNext/>
        <w:keepLines/>
      </w:pPr>
      <w:bookmarkStart w:id="1502" w:name="_Hlk153303877"/>
      <w:bookmarkEnd w:id="1491"/>
      <w:r w:rsidRPr="00854071">
        <w:t>The economic activity has implemented physical and non-physical solutions (‘adaptation solutions’) that substantially reduce the most important physical climate risks that are material to that activity.</w:t>
      </w:r>
    </w:p>
    <w:p w14:paraId="28247491" w14:textId="77777777" w:rsidR="000C3D99" w:rsidRPr="00854071" w:rsidRDefault="000C3D99" w:rsidP="00FE0959">
      <w:pPr>
        <w:pStyle w:val="ListAlphaUC"/>
        <w:keepNext/>
        <w:keepLines/>
      </w:pPr>
      <w:r w:rsidRPr="00854071">
        <w:t>The physical climate risks that are material to the activity have been identified by performing a robust climate risk and vulnerability assessment. The climate risk and vulnerability assessment is proportionate to the scale of the activity and its expected lifespan</w:t>
      </w:r>
    </w:p>
    <w:p w14:paraId="1998B093" w14:textId="77777777" w:rsidR="000C3D99" w:rsidRPr="00854071" w:rsidRDefault="000C3D99" w:rsidP="009C77B1">
      <w:pPr>
        <w:pStyle w:val="ListAlphaUC"/>
      </w:pPr>
      <w:r w:rsidRPr="00854071">
        <w:t>The climate projections and assessment of impacts are based on best practice and available guidance and take into account the state-of-the-art science for vulnerability and risk analysis and related methodologies in line with the most recent Intergovernmental Panel on Climate Change reports, scientific peer-reviewed publications and open source or paying models.</w:t>
      </w:r>
    </w:p>
    <w:p w14:paraId="11BABF56" w14:textId="77777777" w:rsidR="000C3D99" w:rsidRPr="00854071" w:rsidRDefault="000C3D99" w:rsidP="009C77B1">
      <w:pPr>
        <w:pStyle w:val="ListAlphaUC"/>
      </w:pPr>
      <w:r w:rsidRPr="00854071">
        <w:t>The adaptation solutions implemented:</w:t>
      </w:r>
    </w:p>
    <w:p w14:paraId="444B081B" w14:textId="77777777" w:rsidR="000C3D99" w:rsidRPr="00854071" w:rsidRDefault="009C77B1" w:rsidP="009C77B1">
      <w:pPr>
        <w:pStyle w:val="ListAlphaUC2"/>
      </w:pPr>
      <w:r>
        <w:t>D</w:t>
      </w:r>
      <w:r w:rsidR="000C3D99" w:rsidRPr="00854071">
        <w:t>o not adversely affect the adaptation efforts or the level of resilience to physical climate risks of other people, of nature, of cultural heritage, of assets and of other economic activities;</w:t>
      </w:r>
    </w:p>
    <w:p w14:paraId="0D82C0B0" w14:textId="77777777" w:rsidR="000C3D99" w:rsidRPr="00854071" w:rsidRDefault="009C77B1" w:rsidP="009C77B1">
      <w:pPr>
        <w:pStyle w:val="ListAlphaUC2"/>
      </w:pPr>
      <w:r>
        <w:t>F</w:t>
      </w:r>
      <w:r w:rsidR="000C3D99" w:rsidRPr="00854071">
        <w:t>avour nature-based solutions or rely on blue or green infrastructure to the extent possible;</w:t>
      </w:r>
    </w:p>
    <w:p w14:paraId="6C26E159" w14:textId="77777777" w:rsidR="000C3D99" w:rsidRPr="00854071" w:rsidRDefault="009C77B1" w:rsidP="009C77B1">
      <w:pPr>
        <w:pStyle w:val="ListAlphaUC2"/>
      </w:pPr>
      <w:r>
        <w:t>A</w:t>
      </w:r>
      <w:r w:rsidR="000C3D99" w:rsidRPr="00854071">
        <w:t>re consistent with local, sectoral, regional or national adaptation plans and strategies;</w:t>
      </w:r>
    </w:p>
    <w:p w14:paraId="2AA00320" w14:textId="77777777" w:rsidR="000C3D99" w:rsidRPr="00854071" w:rsidRDefault="009C77B1" w:rsidP="009C77B1">
      <w:pPr>
        <w:pStyle w:val="ListAlphaUC2"/>
      </w:pPr>
      <w:r>
        <w:t>A</w:t>
      </w:r>
      <w:r w:rsidR="000C3D99" w:rsidRPr="00854071">
        <w:t>re monitored and measured against pre-defined indicators and remedial action is considered where those indicators are not met;</w:t>
      </w:r>
    </w:p>
    <w:p w14:paraId="57A4BCC3" w14:textId="77777777" w:rsidR="00FE0959" w:rsidRDefault="009C77B1" w:rsidP="00FE0959">
      <w:pPr>
        <w:pStyle w:val="ListAlphaUC2"/>
      </w:pPr>
      <w:r>
        <w:t>W</w:t>
      </w:r>
      <w:r w:rsidR="000C3D99" w:rsidRPr="00854071">
        <w:t>here the solution implemented is physical and consists in an activity for which technical screening criteria have been specified in this Annex, the solution complies with the do no significant harm technical screening criteria for that activity.</w:t>
      </w:r>
    </w:p>
    <w:p w14:paraId="65EA7262" w14:textId="77777777" w:rsidR="000C3D99" w:rsidRDefault="000C3D99" w:rsidP="009C77B1">
      <w:pPr>
        <w:pStyle w:val="BodyTextPadding"/>
      </w:pPr>
    </w:p>
    <w:p w14:paraId="6E3308DE" w14:textId="77777777" w:rsidR="000C3D99" w:rsidRDefault="000C3D99" w:rsidP="009C77B1">
      <w:pPr>
        <w:pStyle w:val="Textoindependiente"/>
      </w:pPr>
      <w:r w:rsidRPr="009C77B1">
        <w:rPr>
          <w:b/>
          <w:bCs/>
        </w:rPr>
        <w:t>To aid business implementation, Oliver Wyman, with the input from Businesses, established a list of credible market certificates (as of November 2023).</w:t>
      </w:r>
      <w:r w:rsidRPr="00DE2E6E">
        <w:t xml:space="preserve"> These certificates cover a diverse range of sectors. (e.g., agriculture, energy, real estate and construction). The list of qualified certificates will be reviewed regularly to ensure that they continue to meet high standards of assurance and sustainability. Only listed certificates should be used as evidence. Furthermore, certificates related to certain practices require renewal. For instance, agricultural practices are often issued for up to five years and require annual audits to confirm their validity. Therefore, the listed certificates will be accepted only if they have not expired</w:t>
      </w:r>
    </w:p>
    <w:p w14:paraId="36E822BC" w14:textId="77777777" w:rsidR="009E4F82" w:rsidRPr="009C77B1" w:rsidRDefault="000C3D99" w:rsidP="009C77B1">
      <w:pPr>
        <w:pStyle w:val="Textoindependiente"/>
        <w:rPr>
          <w:b/>
          <w:bCs/>
        </w:rPr>
      </w:pPr>
      <w:r w:rsidRPr="0A974F12">
        <w:rPr>
          <w:b/>
          <w:bCs/>
        </w:rPr>
        <w:t>At the end of each sector’s appendix, Oliver Wyman has included a reference guide, providing definitions for the terminology that is applicable across each sections within this appendix.</w:t>
      </w:r>
      <w:bookmarkEnd w:id="1502"/>
      <w:r w:rsidRPr="0A974F12">
        <w:rPr>
          <w:b/>
          <w:bCs/>
        </w:rPr>
        <w:br w:type="page"/>
      </w:r>
    </w:p>
    <w:p w14:paraId="02896A55" w14:textId="77777777" w:rsidR="00281E43" w:rsidRDefault="00281E43" w:rsidP="00970176">
      <w:pPr>
        <w:rPr>
          <w:rFonts w:cstheme="minorHAnsi"/>
          <w:b/>
        </w:rPr>
      </w:pPr>
    </w:p>
    <w:p w14:paraId="6CC0DECC" w14:textId="77777777" w:rsidR="00281E43" w:rsidRDefault="00281E43" w:rsidP="00DD20B8">
      <w:pPr>
        <w:pStyle w:val="Textoindependiente"/>
      </w:pPr>
    </w:p>
    <w:p w14:paraId="3E30207D" w14:textId="77777777" w:rsidR="008F0B50" w:rsidRDefault="00281E43">
      <w:pPr>
        <w:sectPr w:rsidR="008F0B50" w:rsidSect="00585935">
          <w:headerReference w:type="default" r:id="rId56"/>
          <w:footerReference w:type="default" r:id="rId57"/>
          <w:pgSz w:w="11907" w:h="16839" w:code="9"/>
          <w:pgMar w:top="1728" w:right="1151" w:bottom="1440" w:left="1151" w:header="1152" w:footer="720" w:gutter="0"/>
          <w:cols w:space="720"/>
          <w:docGrid w:linePitch="360"/>
        </w:sectPr>
      </w:pPr>
      <w:r w:rsidRPr="00854071">
        <w:rPr>
          <w:rFonts w:cstheme="minorHAnsi"/>
          <w:noProof/>
          <w:lang w:val="es-ES" w:eastAsia="es-ES"/>
        </w:rPr>
        <mc:AlternateContent>
          <mc:Choice Requires="wps">
            <w:drawing>
              <wp:anchor distT="0" distB="0" distL="114300" distR="114300" simplePos="0" relativeHeight="251658280" behindDoc="1" locked="0" layoutInCell="1" allowOverlap="1" wp14:anchorId="33AA35A0" wp14:editId="23D80F59">
                <wp:simplePos x="0" y="0"/>
                <wp:positionH relativeFrom="margin">
                  <wp:align>center</wp:align>
                </wp:positionH>
                <wp:positionV relativeFrom="margin">
                  <wp:align>center</wp:align>
                </wp:positionV>
                <wp:extent cx="8762544" cy="914400"/>
                <wp:effectExtent l="0" t="0" r="635" b="0"/>
                <wp:wrapNone/>
                <wp:docPr id="980394427" name="Rectángulo 980394427"/>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06742AA" w14:textId="77777777" w:rsidR="004705E1" w:rsidRPr="00A0407B" w:rsidRDefault="004705E1" w:rsidP="00A0407B">
                            <w:pPr>
                              <w:pStyle w:val="HeadingU"/>
                            </w:pPr>
                            <w:r w:rsidRPr="00A0407B">
                              <w:t>Energy</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A35A0" id="Rectángulo 980394427" o:spid="_x0000_s1028" style="position:absolute;margin-left:0;margin-top:0;width:689.95pt;height:1in;z-index:-25165820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" fillcolor="white [3212]" stroked="f">
                <v:textbox inset="5.76pt,5.76pt,5.76pt,5.76pt">
                  <w:txbxContent>
                    <w:p w14:paraId="406742AA" w14:textId="77777777" w:rsidR="004705E1" w:rsidRPr="00A0407B" w:rsidRDefault="004705E1" w:rsidP="00A0407B">
                      <w:pPr>
                        <w:pStyle w:val="HeadingU"/>
                      </w:pPr>
                      <w:r w:rsidRPr="00A0407B">
                        <w:t>Energy</w:t>
                      </w:r>
                    </w:p>
                  </w:txbxContent>
                </v:textbox>
                <w10:wrap anchorx="margin" anchory="margin"/>
              </v:rect>
            </w:pict>
          </mc:Fallback>
        </mc:AlternateContent>
      </w:r>
      <w:r>
        <w:br w:type="page"/>
      </w:r>
    </w:p>
    <w:p w14:paraId="575B26DD" w14:textId="77777777" w:rsidR="00687599" w:rsidRPr="00854071" w:rsidRDefault="00687599" w:rsidP="00687599">
      <w:pPr>
        <w:pStyle w:val="HeadingA2"/>
      </w:pPr>
      <w:bookmarkStart w:id="1509" w:name="_Toc153298482"/>
      <w:bookmarkStart w:id="1510" w:name="_Toc153408743"/>
      <w:bookmarkStart w:id="1511" w:name="_Toc186795100"/>
      <w:bookmarkStart w:id="1512" w:name="Energy_intro"/>
      <w:r w:rsidRPr="00854071">
        <w:lastRenderedPageBreak/>
        <w:t>Energy</w:t>
      </w:r>
      <w:bookmarkEnd w:id="1492"/>
      <w:bookmarkEnd w:id="1509"/>
      <w:bookmarkEnd w:id="1510"/>
      <w:bookmarkEnd w:id="1511"/>
    </w:p>
    <w:bookmarkEnd w:id="1512"/>
    <w:p w14:paraId="5EEEC2C0" w14:textId="18A82F63" w:rsidR="00687599" w:rsidRPr="00575596" w:rsidRDefault="00687599" w:rsidP="00575596">
      <w:pPr>
        <w:pStyle w:val="Textoindependiente"/>
      </w:pPr>
      <w:r w:rsidRPr="00854071">
        <w:t xml:space="preserve">This chapter aims to detail the various standards and conditions which are to be met for an investment related to the </w:t>
      </w:r>
      <w:r w:rsidRPr="00575596">
        <w:t xml:space="preserve">energy sector </w:t>
      </w:r>
      <w:del w:id="1513" w:author="Cisneros Morales Diana Karen" w:date="2024-05-29T18:49:00Z">
        <w:r w:rsidRPr="00575596" w:rsidDel="00285B8C">
          <w:delText xml:space="preserve">is </w:delText>
        </w:r>
      </w:del>
      <w:ins w:id="1514" w:author="Cisneros Morales Diana Karen" w:date="2024-05-29T18:49:00Z">
        <w:r w:rsidR="00285B8C">
          <w:t xml:space="preserve">to be </w:t>
        </w:r>
      </w:ins>
      <w:r w:rsidRPr="00575596">
        <w:t xml:space="preserve">deemed sustainable. The provided definitions can be divided into EU taxonomy and </w:t>
      </w:r>
      <w:r w:rsidR="00267FFC">
        <w:t>Santander-specific</w:t>
      </w:r>
      <w:r w:rsidRPr="00575596">
        <w:t xml:space="preserve">. With </w:t>
      </w:r>
      <w:r w:rsidR="00267FFC">
        <w:t>Santander-specific</w:t>
      </w:r>
      <w:r w:rsidRPr="00575596">
        <w:t>, a reference is made to the internal Santander standard for climate and sustainability.</w:t>
      </w:r>
    </w:p>
    <w:p w14:paraId="08B2311F" w14:textId="3C8EDAB1" w:rsidR="00687599" w:rsidRPr="00575596" w:rsidRDefault="00687599" w:rsidP="00575596">
      <w:pPr>
        <w:pStyle w:val="Textoindependiente"/>
      </w:pPr>
      <w:r w:rsidRPr="00575596">
        <w:t xml:space="preserve">All the activities mentioned in this chapter </w:t>
      </w:r>
      <w:ins w:id="1515" w:author="Cisneros Morales Diana Karen" w:date="2024-05-30T11:50:00Z">
        <w:r w:rsidR="000574D2">
          <w:t>f</w:t>
        </w:r>
      </w:ins>
      <w:del w:id="1516" w:author="Cisneros Morales Diana Karen" w:date="2024-05-30T11:50:00Z">
        <w:r w:rsidRPr="00575596" w:rsidDel="000574D2">
          <w:delText>c</w:delText>
        </w:r>
      </w:del>
      <w:r w:rsidRPr="00575596">
        <w:t>all under the Energy sector, as defined by the European Commission. Furthermore, all criteria have been validated by experts to ensure conformity with regulation.</w:t>
      </w:r>
    </w:p>
    <w:p w14:paraId="37131EEB" w14:textId="274C9259" w:rsidR="00687599" w:rsidRPr="00575596" w:rsidRDefault="00687599" w:rsidP="00575596">
      <w:pPr>
        <w:pStyle w:val="Textoindependiente"/>
      </w:pPr>
      <w:r w:rsidRPr="00575596">
        <w:t>The tables in this appendix capture</w:t>
      </w:r>
      <w:del w:id="1517" w:author="Cisneros Morales Diana Karen" w:date="2024-05-29T18:51:00Z">
        <w:r w:rsidRPr="00575596" w:rsidDel="00AD5D54">
          <w:delText>s</w:delText>
        </w:r>
      </w:del>
      <w:r w:rsidRPr="00575596">
        <w:t xml:space="preserve"> the substantial contribution technical screening criteria (for EU Taxonomy consistent criteria only) for the Energy sector.</w:t>
      </w:r>
    </w:p>
    <w:p w14:paraId="73960119" w14:textId="77777777" w:rsidR="00687599" w:rsidRPr="00854071" w:rsidRDefault="00687599" w:rsidP="00DD20B8">
      <w:pPr>
        <w:pStyle w:val="Textoindependiente"/>
      </w:pPr>
    </w:p>
    <w:tbl>
      <w:tblPr>
        <w:tblStyle w:val="OWTable"/>
        <w:tblW w:w="5000" w:type="pct"/>
        <w:tblLayout w:type="fixed"/>
        <w:tblLook w:val="0400" w:firstRow="0" w:lastRow="0" w:firstColumn="0" w:lastColumn="0" w:noHBand="0" w:noVBand="1"/>
      </w:tblPr>
      <w:tblGrid>
        <w:gridCol w:w="3268"/>
        <w:gridCol w:w="2783"/>
        <w:gridCol w:w="1539"/>
        <w:gridCol w:w="1539"/>
        <w:gridCol w:w="726"/>
        <w:gridCol w:w="1654"/>
        <w:gridCol w:w="965"/>
        <w:gridCol w:w="1197"/>
      </w:tblGrid>
      <w:tr w:rsidR="00127156" w:rsidRPr="00127156" w14:paraId="4A66E2A5" w14:textId="77777777" w:rsidTr="00127156">
        <w:trPr>
          <w:trHeight w:val="20"/>
          <w:tblHeader/>
        </w:trPr>
        <w:tc>
          <w:tcPr>
            <w:tcW w:w="3268" w:type="dxa"/>
            <w:tcBorders>
              <w:top w:val="nil"/>
            </w:tcBorders>
            <w:shd w:val="clear" w:color="auto" w:fill="FF0000"/>
            <w:noWrap/>
            <w:vAlign w:val="bottom"/>
            <w:hideMark/>
          </w:tcPr>
          <w:p w14:paraId="5CB51337"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Activity</w:t>
            </w:r>
          </w:p>
        </w:tc>
        <w:tc>
          <w:tcPr>
            <w:tcW w:w="2783" w:type="dxa"/>
            <w:tcBorders>
              <w:top w:val="nil"/>
              <w:right w:val="single" w:sz="4" w:space="0" w:color="auto"/>
            </w:tcBorders>
            <w:shd w:val="clear" w:color="auto" w:fill="FF0000"/>
            <w:noWrap/>
            <w:vAlign w:val="bottom"/>
            <w:hideMark/>
          </w:tcPr>
          <w:p w14:paraId="29AF1DFE" w14:textId="77777777" w:rsidR="008A0973" w:rsidRPr="0003170B" w:rsidRDefault="00CA004C" w:rsidP="00127156">
            <w:pPr>
              <w:pStyle w:val="TableHeadingText"/>
              <w:rPr>
                <w:rFonts w:ascii="Calibri" w:hAnsi="Calibri" w:cs="Calibri"/>
                <w:color w:val="FFFFFF" w:themeColor="background1"/>
                <w:szCs w:val="18"/>
                <w:lang w:val="es-ES" w:eastAsia="es-ES"/>
              </w:rPr>
            </w:pPr>
            <w:r>
              <w:rPr>
                <w:color w:val="FFFFFF" w:themeColor="background1"/>
                <w:szCs w:val="18"/>
                <w:lang w:val="en-GB" w:eastAsia="en-GB"/>
              </w:rPr>
              <w:t>Environmental classification</w:t>
            </w:r>
          </w:p>
        </w:tc>
        <w:tc>
          <w:tcPr>
            <w:tcW w:w="1539" w:type="dxa"/>
            <w:tcBorders>
              <w:top w:val="nil"/>
              <w:left w:val="single" w:sz="4" w:space="0" w:color="auto"/>
            </w:tcBorders>
            <w:shd w:val="clear" w:color="auto" w:fill="FF0000"/>
            <w:noWrap/>
            <w:vAlign w:val="bottom"/>
            <w:hideMark/>
          </w:tcPr>
          <w:p w14:paraId="3E1E5A29"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Mitigation</w:t>
            </w:r>
          </w:p>
        </w:tc>
        <w:tc>
          <w:tcPr>
            <w:tcW w:w="1539" w:type="dxa"/>
            <w:tcBorders>
              <w:top w:val="nil"/>
            </w:tcBorders>
            <w:shd w:val="clear" w:color="auto" w:fill="FF0000"/>
            <w:noWrap/>
            <w:vAlign w:val="bottom"/>
            <w:hideMark/>
          </w:tcPr>
          <w:p w14:paraId="2D75BC46"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Adaptation</w:t>
            </w:r>
          </w:p>
        </w:tc>
        <w:tc>
          <w:tcPr>
            <w:tcW w:w="726" w:type="dxa"/>
            <w:tcBorders>
              <w:top w:val="nil"/>
            </w:tcBorders>
            <w:shd w:val="clear" w:color="auto" w:fill="FF0000"/>
            <w:noWrap/>
            <w:vAlign w:val="bottom"/>
            <w:hideMark/>
          </w:tcPr>
          <w:p w14:paraId="18C49A0E"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Water</w:t>
            </w:r>
          </w:p>
        </w:tc>
        <w:tc>
          <w:tcPr>
            <w:tcW w:w="1654" w:type="dxa"/>
            <w:tcBorders>
              <w:top w:val="nil"/>
            </w:tcBorders>
            <w:shd w:val="clear" w:color="auto" w:fill="FF0000"/>
            <w:noWrap/>
            <w:vAlign w:val="bottom"/>
            <w:hideMark/>
          </w:tcPr>
          <w:p w14:paraId="4956CFA5"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Circular economy</w:t>
            </w:r>
          </w:p>
        </w:tc>
        <w:tc>
          <w:tcPr>
            <w:tcW w:w="965" w:type="dxa"/>
            <w:tcBorders>
              <w:top w:val="nil"/>
            </w:tcBorders>
            <w:shd w:val="clear" w:color="auto" w:fill="FF0000"/>
            <w:noWrap/>
            <w:vAlign w:val="bottom"/>
            <w:hideMark/>
          </w:tcPr>
          <w:p w14:paraId="2268CE80"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Pollution</w:t>
            </w:r>
          </w:p>
        </w:tc>
        <w:tc>
          <w:tcPr>
            <w:tcW w:w="1197" w:type="dxa"/>
            <w:tcBorders>
              <w:top w:val="nil"/>
            </w:tcBorders>
            <w:shd w:val="clear" w:color="auto" w:fill="FF0000"/>
            <w:noWrap/>
            <w:vAlign w:val="bottom"/>
            <w:hideMark/>
          </w:tcPr>
          <w:p w14:paraId="29C6CB02" w14:textId="77777777" w:rsidR="008A0973" w:rsidRPr="0003170B" w:rsidRDefault="008A0973" w:rsidP="00127156">
            <w:pPr>
              <w:pStyle w:val="TableHeadingText"/>
              <w:rPr>
                <w:rFonts w:ascii="Calibri" w:hAnsi="Calibri" w:cs="Calibri"/>
                <w:color w:val="FFFFFF" w:themeColor="background1"/>
                <w:szCs w:val="18"/>
                <w:lang w:val="es-ES" w:eastAsia="es-ES"/>
              </w:rPr>
            </w:pPr>
            <w:r w:rsidRPr="0003170B">
              <w:rPr>
                <w:color w:val="FFFFFF" w:themeColor="background1"/>
                <w:szCs w:val="18"/>
                <w:lang w:val="en-GB" w:eastAsia="en-GB"/>
              </w:rPr>
              <w:t>Biodiversity</w:t>
            </w:r>
          </w:p>
        </w:tc>
      </w:tr>
      <w:tr w:rsidR="00127156" w:rsidRPr="00127156" w14:paraId="77295DEF" w14:textId="77777777" w:rsidTr="00127156">
        <w:trPr>
          <w:trHeight w:val="20"/>
        </w:trPr>
        <w:tc>
          <w:tcPr>
            <w:tcW w:w="3268" w:type="dxa"/>
            <w:tcBorders>
              <w:top w:val="single" w:sz="4" w:space="0" w:color="000000" w:themeColor="text1"/>
            </w:tcBorders>
            <w:hideMark/>
          </w:tcPr>
          <w:p w14:paraId="6811A264" w14:textId="77777777" w:rsidR="008A0973" w:rsidRPr="00D37C8B" w:rsidRDefault="008A0973" w:rsidP="00127156">
            <w:pPr>
              <w:pStyle w:val="TableText"/>
              <w:rPr>
                <w:szCs w:val="18"/>
                <w:lang w:val="en-GB" w:eastAsia="es-ES"/>
              </w:rPr>
            </w:pPr>
            <w:r w:rsidRPr="00D37C8B">
              <w:rPr>
                <w:szCs w:val="18"/>
                <w:lang w:val="en-GB" w:eastAsia="es-ES"/>
              </w:rPr>
              <w:t>Electricity generation using solar photovoltaic technology</w:t>
            </w:r>
          </w:p>
        </w:tc>
        <w:tc>
          <w:tcPr>
            <w:tcW w:w="2783" w:type="dxa"/>
            <w:tcBorders>
              <w:top w:val="single" w:sz="4" w:space="0" w:color="000000" w:themeColor="text1"/>
              <w:right w:val="single" w:sz="4" w:space="0" w:color="auto"/>
            </w:tcBorders>
            <w:noWrap/>
            <w:hideMark/>
          </w:tcPr>
          <w:p w14:paraId="078FB6FD"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2F6BC787"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noWrap/>
            <w:hideMark/>
          </w:tcPr>
          <w:p w14:paraId="54D241AF"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noWrap/>
            <w:hideMark/>
          </w:tcPr>
          <w:p w14:paraId="212EC6E5"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noWrap/>
            <w:hideMark/>
          </w:tcPr>
          <w:p w14:paraId="1A90FD62"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noWrap/>
            <w:hideMark/>
          </w:tcPr>
          <w:p w14:paraId="4755694D"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noWrap/>
            <w:hideMark/>
          </w:tcPr>
          <w:p w14:paraId="32B57A80"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3C45C9D3" w14:textId="77777777" w:rsidTr="00127156">
        <w:trPr>
          <w:trHeight w:val="20"/>
        </w:trPr>
        <w:tc>
          <w:tcPr>
            <w:tcW w:w="3268" w:type="dxa"/>
            <w:tcBorders>
              <w:top w:val="single" w:sz="4" w:space="0" w:color="000000" w:themeColor="text1"/>
            </w:tcBorders>
            <w:hideMark/>
          </w:tcPr>
          <w:p w14:paraId="09058713" w14:textId="77777777" w:rsidR="008A0973" w:rsidRPr="00D37C8B" w:rsidRDefault="008A0973" w:rsidP="00127156">
            <w:pPr>
              <w:pStyle w:val="TableText"/>
              <w:rPr>
                <w:szCs w:val="18"/>
                <w:lang w:val="en-GB" w:eastAsia="es-ES"/>
              </w:rPr>
            </w:pPr>
            <w:r w:rsidRPr="00D37C8B">
              <w:rPr>
                <w:szCs w:val="18"/>
                <w:lang w:val="en-GB" w:eastAsia="es-ES"/>
              </w:rPr>
              <w:t>Electricity generation using concentrated solar power (CSP) technology</w:t>
            </w:r>
          </w:p>
        </w:tc>
        <w:tc>
          <w:tcPr>
            <w:tcW w:w="2783" w:type="dxa"/>
            <w:tcBorders>
              <w:top w:val="single" w:sz="4" w:space="0" w:color="000000" w:themeColor="text1"/>
              <w:right w:val="single" w:sz="4" w:space="0" w:color="auto"/>
            </w:tcBorders>
            <w:noWrap/>
            <w:hideMark/>
          </w:tcPr>
          <w:p w14:paraId="341B9116"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2099C0C7"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noWrap/>
            <w:hideMark/>
          </w:tcPr>
          <w:p w14:paraId="45854638"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noWrap/>
            <w:hideMark/>
          </w:tcPr>
          <w:p w14:paraId="24E3A777"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noWrap/>
            <w:hideMark/>
          </w:tcPr>
          <w:p w14:paraId="4C9C40E5"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noWrap/>
            <w:hideMark/>
          </w:tcPr>
          <w:p w14:paraId="217261AB"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noWrap/>
            <w:hideMark/>
          </w:tcPr>
          <w:p w14:paraId="3C1993BF"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6FA56ED9" w14:textId="77777777" w:rsidTr="00127156">
        <w:trPr>
          <w:trHeight w:val="20"/>
        </w:trPr>
        <w:tc>
          <w:tcPr>
            <w:tcW w:w="3268" w:type="dxa"/>
            <w:tcBorders>
              <w:top w:val="single" w:sz="4" w:space="0" w:color="000000" w:themeColor="text1"/>
            </w:tcBorders>
            <w:hideMark/>
          </w:tcPr>
          <w:p w14:paraId="5C5C6969" w14:textId="77777777" w:rsidR="008A0973" w:rsidRPr="00D37C8B" w:rsidRDefault="008A0973" w:rsidP="00127156">
            <w:pPr>
              <w:pStyle w:val="TableText"/>
              <w:rPr>
                <w:szCs w:val="18"/>
                <w:lang w:val="en-GB" w:eastAsia="es-ES"/>
              </w:rPr>
            </w:pPr>
            <w:r w:rsidRPr="00D37C8B">
              <w:rPr>
                <w:szCs w:val="18"/>
                <w:lang w:val="en-GB" w:eastAsia="es-ES"/>
              </w:rPr>
              <w:t>Electricity generation from wind power</w:t>
            </w:r>
          </w:p>
        </w:tc>
        <w:tc>
          <w:tcPr>
            <w:tcW w:w="2783" w:type="dxa"/>
            <w:tcBorders>
              <w:top w:val="single" w:sz="4" w:space="0" w:color="000000" w:themeColor="text1"/>
              <w:right w:val="single" w:sz="4" w:space="0" w:color="auto"/>
            </w:tcBorders>
            <w:noWrap/>
            <w:hideMark/>
          </w:tcPr>
          <w:p w14:paraId="6044BF1A"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4864401B"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noWrap/>
            <w:hideMark/>
          </w:tcPr>
          <w:p w14:paraId="48FC28B8"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noWrap/>
            <w:hideMark/>
          </w:tcPr>
          <w:p w14:paraId="0CB2FDAD"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noWrap/>
            <w:hideMark/>
          </w:tcPr>
          <w:p w14:paraId="49BA9FBA"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noWrap/>
            <w:hideMark/>
          </w:tcPr>
          <w:p w14:paraId="178E8029"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noWrap/>
            <w:hideMark/>
          </w:tcPr>
          <w:p w14:paraId="50D75359"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11362F21" w14:textId="77777777" w:rsidTr="00127156">
        <w:trPr>
          <w:trHeight w:val="20"/>
        </w:trPr>
        <w:tc>
          <w:tcPr>
            <w:tcW w:w="3268" w:type="dxa"/>
            <w:tcBorders>
              <w:top w:val="single" w:sz="4" w:space="0" w:color="000000" w:themeColor="text1"/>
            </w:tcBorders>
            <w:hideMark/>
          </w:tcPr>
          <w:p w14:paraId="389A5BCA" w14:textId="77777777" w:rsidR="008A0973" w:rsidRPr="00D37C8B" w:rsidRDefault="008A0973" w:rsidP="00127156">
            <w:pPr>
              <w:pStyle w:val="TableText"/>
              <w:rPr>
                <w:szCs w:val="18"/>
                <w:lang w:val="en-GB" w:eastAsia="es-ES"/>
              </w:rPr>
            </w:pPr>
            <w:r w:rsidRPr="00D37C8B">
              <w:rPr>
                <w:szCs w:val="18"/>
                <w:lang w:val="en-GB" w:eastAsia="es-ES"/>
              </w:rPr>
              <w:t>Electricity generation from ocean energy technologies</w:t>
            </w:r>
          </w:p>
        </w:tc>
        <w:tc>
          <w:tcPr>
            <w:tcW w:w="2783" w:type="dxa"/>
            <w:tcBorders>
              <w:top w:val="single" w:sz="4" w:space="0" w:color="000000" w:themeColor="text1"/>
              <w:right w:val="single" w:sz="4" w:space="0" w:color="auto"/>
            </w:tcBorders>
            <w:noWrap/>
            <w:hideMark/>
          </w:tcPr>
          <w:p w14:paraId="14C03006"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2BFF0F47"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noWrap/>
            <w:hideMark/>
          </w:tcPr>
          <w:p w14:paraId="72F9DA00"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noWrap/>
            <w:hideMark/>
          </w:tcPr>
          <w:p w14:paraId="762D2F94"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noWrap/>
            <w:hideMark/>
          </w:tcPr>
          <w:p w14:paraId="3E872B17"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noWrap/>
            <w:hideMark/>
          </w:tcPr>
          <w:p w14:paraId="628CE19A"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noWrap/>
            <w:hideMark/>
          </w:tcPr>
          <w:p w14:paraId="51B7BF64" w14:textId="77777777" w:rsidR="008A0973" w:rsidRPr="0003170B" w:rsidRDefault="008A0973" w:rsidP="00127156">
            <w:pPr>
              <w:pStyle w:val="TableText"/>
              <w:rPr>
                <w:szCs w:val="18"/>
                <w:lang w:val="es-ES" w:eastAsia="es-ES"/>
              </w:rPr>
            </w:pPr>
            <w:r w:rsidRPr="0003170B">
              <w:rPr>
                <w:szCs w:val="18"/>
                <w:lang w:val="es-ES" w:eastAsia="es-ES"/>
              </w:rPr>
              <w:t> </w:t>
            </w:r>
          </w:p>
        </w:tc>
      </w:tr>
      <w:tr w:rsidR="002C71A3" w:rsidRPr="00127156" w14:paraId="71397634" w14:textId="77777777" w:rsidTr="00127156">
        <w:trPr>
          <w:trHeight w:val="20"/>
        </w:trPr>
        <w:tc>
          <w:tcPr>
            <w:tcW w:w="3268" w:type="dxa"/>
            <w:vMerge w:val="restart"/>
            <w:tcBorders>
              <w:top w:val="single" w:sz="4" w:space="0" w:color="000000" w:themeColor="text1"/>
            </w:tcBorders>
            <w:hideMark/>
          </w:tcPr>
          <w:p w14:paraId="66BAC99F" w14:textId="77777777" w:rsidR="002C71A3" w:rsidRPr="0003170B" w:rsidRDefault="002C71A3" w:rsidP="00127156">
            <w:pPr>
              <w:pStyle w:val="TableText"/>
              <w:rPr>
                <w:szCs w:val="18"/>
                <w:lang w:val="es-ES" w:eastAsia="es-ES"/>
              </w:rPr>
            </w:pPr>
            <w:r w:rsidRPr="0003170B">
              <w:rPr>
                <w:szCs w:val="18"/>
                <w:lang w:val="es-ES" w:eastAsia="es-ES"/>
              </w:rPr>
              <w:t>Electricity generation from hydropower</w:t>
            </w:r>
          </w:p>
        </w:tc>
        <w:tc>
          <w:tcPr>
            <w:tcW w:w="2783" w:type="dxa"/>
            <w:tcBorders>
              <w:top w:val="single" w:sz="4" w:space="0" w:color="000000" w:themeColor="text1"/>
              <w:right w:val="single" w:sz="4" w:space="0" w:color="auto"/>
            </w:tcBorders>
            <w:noWrap/>
            <w:hideMark/>
          </w:tcPr>
          <w:p w14:paraId="26D5C14A"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7164F644"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noWrap/>
            <w:hideMark/>
          </w:tcPr>
          <w:p w14:paraId="49488C5C"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noWrap/>
            <w:hideMark/>
          </w:tcPr>
          <w:p w14:paraId="7F3D706C"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noWrap/>
            <w:hideMark/>
          </w:tcPr>
          <w:p w14:paraId="730ED89E"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noWrap/>
            <w:hideMark/>
          </w:tcPr>
          <w:p w14:paraId="1B990921"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noWrap/>
            <w:hideMark/>
          </w:tcPr>
          <w:p w14:paraId="590007D6"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628161F9" w14:textId="77777777" w:rsidTr="004705E1">
        <w:trPr>
          <w:trHeight w:val="20"/>
        </w:trPr>
        <w:tc>
          <w:tcPr>
            <w:tcW w:w="3268" w:type="dxa"/>
            <w:vMerge/>
            <w:hideMark/>
          </w:tcPr>
          <w:p w14:paraId="4478A473"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noWrap/>
            <w:hideMark/>
          </w:tcPr>
          <w:p w14:paraId="6349977B"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noWrap/>
            <w:hideMark/>
          </w:tcPr>
          <w:p w14:paraId="1945435F"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noWrap/>
            <w:hideMark/>
          </w:tcPr>
          <w:p w14:paraId="11364664"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noWrap/>
            <w:hideMark/>
          </w:tcPr>
          <w:p w14:paraId="6A372A9D"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noWrap/>
            <w:hideMark/>
          </w:tcPr>
          <w:p w14:paraId="616AC364"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noWrap/>
            <w:hideMark/>
          </w:tcPr>
          <w:p w14:paraId="57D6C4EB"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noWrap/>
            <w:hideMark/>
          </w:tcPr>
          <w:p w14:paraId="654D534B"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3DCC4D24" w14:textId="77777777" w:rsidTr="00127156">
        <w:trPr>
          <w:trHeight w:val="20"/>
        </w:trPr>
        <w:tc>
          <w:tcPr>
            <w:tcW w:w="3268" w:type="dxa"/>
            <w:vMerge w:val="restart"/>
            <w:tcBorders>
              <w:top w:val="single" w:sz="4" w:space="0" w:color="000000" w:themeColor="text1"/>
            </w:tcBorders>
            <w:hideMark/>
          </w:tcPr>
          <w:p w14:paraId="189885B8" w14:textId="77777777" w:rsidR="002C71A3" w:rsidRPr="00D37C8B" w:rsidRDefault="002C71A3" w:rsidP="00127156">
            <w:pPr>
              <w:pStyle w:val="TableText"/>
              <w:rPr>
                <w:szCs w:val="18"/>
                <w:lang w:val="en-GB" w:eastAsia="es-ES"/>
              </w:rPr>
            </w:pPr>
            <w:r w:rsidRPr="00D37C8B">
              <w:rPr>
                <w:szCs w:val="18"/>
                <w:lang w:val="en-GB" w:eastAsia="es-ES"/>
              </w:rPr>
              <w:t>Electricity generation from geothermal energy</w:t>
            </w:r>
          </w:p>
        </w:tc>
        <w:tc>
          <w:tcPr>
            <w:tcW w:w="2783" w:type="dxa"/>
            <w:tcBorders>
              <w:top w:val="single" w:sz="4" w:space="0" w:color="000000" w:themeColor="text1"/>
              <w:right w:val="single" w:sz="4" w:space="0" w:color="auto"/>
            </w:tcBorders>
            <w:noWrap/>
            <w:hideMark/>
          </w:tcPr>
          <w:p w14:paraId="2E4EABC7"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noWrap/>
            <w:hideMark/>
          </w:tcPr>
          <w:p w14:paraId="1B20B328"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noWrap/>
            <w:hideMark/>
          </w:tcPr>
          <w:p w14:paraId="5085D268"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noWrap/>
            <w:hideMark/>
          </w:tcPr>
          <w:p w14:paraId="38E5C78F"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noWrap/>
            <w:hideMark/>
          </w:tcPr>
          <w:p w14:paraId="62258261"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noWrap/>
            <w:hideMark/>
          </w:tcPr>
          <w:p w14:paraId="54079D60"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noWrap/>
            <w:hideMark/>
          </w:tcPr>
          <w:p w14:paraId="432D596C"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730BE67D" w14:textId="77777777" w:rsidTr="004705E1">
        <w:trPr>
          <w:trHeight w:val="20"/>
        </w:trPr>
        <w:tc>
          <w:tcPr>
            <w:tcW w:w="3268" w:type="dxa"/>
            <w:vMerge/>
            <w:hideMark/>
          </w:tcPr>
          <w:p w14:paraId="61B82DCD"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noWrap/>
            <w:hideMark/>
          </w:tcPr>
          <w:p w14:paraId="71C1F580" w14:textId="77777777" w:rsidR="002C71A3" w:rsidRPr="0003170B" w:rsidRDefault="002C71A3" w:rsidP="00127156">
            <w:pPr>
              <w:pStyle w:val="TableText"/>
              <w:rPr>
                <w:szCs w:val="18"/>
              </w:rPr>
            </w:pPr>
            <w:r w:rsidRPr="0003170B">
              <w:rPr>
                <w:szCs w:val="18"/>
                <w:lang w:val="es-ES" w:eastAsia="es-ES"/>
              </w:rPr>
              <w:t>Santander-specific</w:t>
            </w:r>
          </w:p>
        </w:tc>
        <w:tc>
          <w:tcPr>
            <w:tcW w:w="1539" w:type="dxa"/>
            <w:tcBorders>
              <w:left w:val="single" w:sz="4" w:space="0" w:color="auto"/>
            </w:tcBorders>
            <w:noWrap/>
            <w:hideMark/>
          </w:tcPr>
          <w:p w14:paraId="38F41C26"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noWrap/>
            <w:hideMark/>
          </w:tcPr>
          <w:p w14:paraId="07E89FF8"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noWrap/>
            <w:hideMark/>
          </w:tcPr>
          <w:p w14:paraId="024DAF7C"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noWrap/>
            <w:hideMark/>
          </w:tcPr>
          <w:p w14:paraId="7951D8F9"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noWrap/>
            <w:hideMark/>
          </w:tcPr>
          <w:p w14:paraId="53FDB9C0"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noWrap/>
            <w:hideMark/>
          </w:tcPr>
          <w:p w14:paraId="47CBDDE1"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43407E4A" w14:textId="77777777" w:rsidTr="00127156">
        <w:trPr>
          <w:trHeight w:val="20"/>
        </w:trPr>
        <w:tc>
          <w:tcPr>
            <w:tcW w:w="3268" w:type="dxa"/>
            <w:vMerge w:val="restart"/>
            <w:tcBorders>
              <w:top w:val="single" w:sz="4" w:space="0" w:color="000000" w:themeColor="text1"/>
            </w:tcBorders>
            <w:hideMark/>
          </w:tcPr>
          <w:p w14:paraId="2A963CE0" w14:textId="77777777" w:rsidR="002C71A3" w:rsidRPr="00D37C8B" w:rsidRDefault="002C71A3" w:rsidP="00127156">
            <w:pPr>
              <w:pStyle w:val="TableText"/>
              <w:rPr>
                <w:szCs w:val="18"/>
                <w:lang w:val="en-GB" w:eastAsia="es-ES"/>
              </w:rPr>
            </w:pPr>
            <w:r w:rsidRPr="00D37C8B">
              <w:rPr>
                <w:szCs w:val="18"/>
                <w:lang w:val="en-GB" w:eastAsia="es-ES"/>
              </w:rPr>
              <w:t>Electricity generation from renewable non-fossil gaseous and liquid fuels</w:t>
            </w:r>
          </w:p>
        </w:tc>
        <w:tc>
          <w:tcPr>
            <w:tcW w:w="2783" w:type="dxa"/>
            <w:tcBorders>
              <w:top w:val="single" w:sz="4" w:space="0" w:color="000000" w:themeColor="text1"/>
              <w:right w:val="single" w:sz="4" w:space="0" w:color="auto"/>
            </w:tcBorders>
            <w:hideMark/>
          </w:tcPr>
          <w:p w14:paraId="60AA33C4"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7C90D099"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5A9F7B16"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3341DE6C"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00FEB080"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45C5DB1E"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5273E5B7"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7AB6D2D5" w14:textId="77777777" w:rsidTr="004705E1">
        <w:trPr>
          <w:trHeight w:val="20"/>
        </w:trPr>
        <w:tc>
          <w:tcPr>
            <w:tcW w:w="3268" w:type="dxa"/>
            <w:vMerge/>
            <w:hideMark/>
          </w:tcPr>
          <w:p w14:paraId="1C39AA70"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6B4C3E16"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66F6C30F"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23A5F409"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308FD217"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187B8783"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60A672F"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6825518F"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613582DF" w14:textId="77777777" w:rsidTr="00127156">
        <w:trPr>
          <w:trHeight w:val="20"/>
        </w:trPr>
        <w:tc>
          <w:tcPr>
            <w:tcW w:w="3268" w:type="dxa"/>
            <w:vMerge w:val="restart"/>
            <w:tcBorders>
              <w:top w:val="single" w:sz="4" w:space="0" w:color="000000" w:themeColor="text1"/>
            </w:tcBorders>
            <w:hideMark/>
          </w:tcPr>
          <w:p w14:paraId="52C32732" w14:textId="77777777" w:rsidR="002C71A3" w:rsidRPr="0003170B" w:rsidRDefault="002C71A3" w:rsidP="00127156">
            <w:pPr>
              <w:pStyle w:val="TableText"/>
              <w:rPr>
                <w:szCs w:val="18"/>
                <w:lang w:val="es-ES" w:eastAsia="es-ES"/>
              </w:rPr>
            </w:pPr>
            <w:r w:rsidRPr="0003170B">
              <w:rPr>
                <w:szCs w:val="18"/>
                <w:lang w:val="es-ES" w:eastAsia="es-ES"/>
              </w:rPr>
              <w:t>Electricity generation from bioenergy</w:t>
            </w:r>
          </w:p>
        </w:tc>
        <w:tc>
          <w:tcPr>
            <w:tcW w:w="2783" w:type="dxa"/>
            <w:tcBorders>
              <w:top w:val="single" w:sz="4" w:space="0" w:color="000000" w:themeColor="text1"/>
              <w:right w:val="single" w:sz="4" w:space="0" w:color="auto"/>
            </w:tcBorders>
            <w:hideMark/>
          </w:tcPr>
          <w:p w14:paraId="23C37FB5"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1E0714BA"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10B2F279"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3C0CC9B3"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51A2A547"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67AB790C"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384F9C8C"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65CBEE11" w14:textId="77777777" w:rsidTr="004705E1">
        <w:trPr>
          <w:trHeight w:val="20"/>
        </w:trPr>
        <w:tc>
          <w:tcPr>
            <w:tcW w:w="3268" w:type="dxa"/>
            <w:vMerge/>
            <w:hideMark/>
          </w:tcPr>
          <w:p w14:paraId="5CEA80F3"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2B61BF3F"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5FF2ACFA"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7BE2CB88"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46A72302"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14F6CE48"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B546FBB"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514F2F07" w14:textId="77777777" w:rsidR="002C71A3" w:rsidRPr="0003170B" w:rsidRDefault="002C71A3" w:rsidP="00127156">
            <w:pPr>
              <w:pStyle w:val="TableText"/>
              <w:rPr>
                <w:szCs w:val="18"/>
                <w:lang w:val="es-ES" w:eastAsia="es-ES"/>
              </w:rPr>
            </w:pPr>
            <w:r w:rsidRPr="0003170B">
              <w:rPr>
                <w:szCs w:val="18"/>
                <w:lang w:val="es-ES" w:eastAsia="es-ES"/>
              </w:rPr>
              <w:t> </w:t>
            </w:r>
          </w:p>
        </w:tc>
      </w:tr>
      <w:tr w:rsidR="00127156" w:rsidRPr="00127156" w14:paraId="6E25FDF1" w14:textId="77777777" w:rsidTr="00127156">
        <w:trPr>
          <w:trHeight w:val="20"/>
        </w:trPr>
        <w:tc>
          <w:tcPr>
            <w:tcW w:w="3268" w:type="dxa"/>
            <w:tcBorders>
              <w:top w:val="single" w:sz="4" w:space="0" w:color="000000" w:themeColor="text1"/>
            </w:tcBorders>
            <w:hideMark/>
          </w:tcPr>
          <w:p w14:paraId="5B78E9CD" w14:textId="77777777" w:rsidR="008A0973" w:rsidRPr="00D37C8B" w:rsidRDefault="008A0973" w:rsidP="00127156">
            <w:pPr>
              <w:pStyle w:val="TableText"/>
              <w:rPr>
                <w:szCs w:val="18"/>
                <w:lang w:val="en-GB" w:eastAsia="es-ES"/>
              </w:rPr>
            </w:pPr>
            <w:r w:rsidRPr="00D37C8B">
              <w:rPr>
                <w:szCs w:val="18"/>
                <w:lang w:val="en-GB" w:eastAsia="es-ES"/>
              </w:rPr>
              <w:lastRenderedPageBreak/>
              <w:t>Transmission and distribution of electricity</w:t>
            </w:r>
          </w:p>
        </w:tc>
        <w:tc>
          <w:tcPr>
            <w:tcW w:w="2783" w:type="dxa"/>
            <w:tcBorders>
              <w:top w:val="single" w:sz="4" w:space="0" w:color="000000" w:themeColor="text1"/>
              <w:right w:val="single" w:sz="4" w:space="0" w:color="auto"/>
            </w:tcBorders>
            <w:hideMark/>
          </w:tcPr>
          <w:p w14:paraId="48AE3F54"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5FC05BE5" w14:textId="77777777" w:rsidR="008A0973" w:rsidRPr="0003170B" w:rsidRDefault="008A0973" w:rsidP="00127156">
            <w:pPr>
              <w:pStyle w:val="TableText"/>
              <w:rPr>
                <w:szCs w:val="18"/>
                <w:lang w:val="es-ES" w:eastAsia="es-ES"/>
              </w:rPr>
            </w:pPr>
            <w:r w:rsidRPr="0003170B">
              <w:rPr>
                <w:szCs w:val="18"/>
                <w:lang w:val="es-ES" w:eastAsia="es-ES"/>
              </w:rPr>
              <w:t>Enabling</w:t>
            </w:r>
          </w:p>
        </w:tc>
        <w:tc>
          <w:tcPr>
            <w:tcW w:w="1539" w:type="dxa"/>
            <w:hideMark/>
          </w:tcPr>
          <w:p w14:paraId="71924CFC"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14A055DD"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660AAB91"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4264C0ED"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2E4A297A"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73D4C1C9" w14:textId="77777777" w:rsidTr="00127156">
        <w:trPr>
          <w:trHeight w:val="20"/>
        </w:trPr>
        <w:tc>
          <w:tcPr>
            <w:tcW w:w="3268" w:type="dxa"/>
            <w:tcBorders>
              <w:top w:val="single" w:sz="4" w:space="0" w:color="000000" w:themeColor="text1"/>
            </w:tcBorders>
            <w:hideMark/>
          </w:tcPr>
          <w:p w14:paraId="428BF179" w14:textId="77777777" w:rsidR="008A0973" w:rsidRPr="0003170B" w:rsidRDefault="008A0973" w:rsidP="00127156">
            <w:pPr>
              <w:pStyle w:val="TableText"/>
              <w:rPr>
                <w:szCs w:val="18"/>
                <w:lang w:val="es-ES" w:eastAsia="es-ES"/>
              </w:rPr>
            </w:pPr>
            <w:r w:rsidRPr="0003170B">
              <w:rPr>
                <w:szCs w:val="18"/>
                <w:lang w:val="es-ES" w:eastAsia="es-ES"/>
              </w:rPr>
              <w:t>Storage of electricity</w:t>
            </w:r>
          </w:p>
        </w:tc>
        <w:tc>
          <w:tcPr>
            <w:tcW w:w="2783" w:type="dxa"/>
            <w:tcBorders>
              <w:top w:val="single" w:sz="4" w:space="0" w:color="000000" w:themeColor="text1"/>
              <w:right w:val="single" w:sz="4" w:space="0" w:color="auto"/>
            </w:tcBorders>
            <w:hideMark/>
          </w:tcPr>
          <w:p w14:paraId="0DBB9098"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6FA6BE54" w14:textId="77777777" w:rsidR="008A0973" w:rsidRPr="0003170B" w:rsidRDefault="008A0973" w:rsidP="00127156">
            <w:pPr>
              <w:pStyle w:val="TableText"/>
              <w:rPr>
                <w:szCs w:val="18"/>
                <w:lang w:val="es-ES" w:eastAsia="es-ES"/>
              </w:rPr>
            </w:pPr>
            <w:r w:rsidRPr="0003170B">
              <w:rPr>
                <w:szCs w:val="18"/>
                <w:lang w:val="es-ES" w:eastAsia="es-ES"/>
              </w:rPr>
              <w:t>Enabling</w:t>
            </w:r>
          </w:p>
        </w:tc>
        <w:tc>
          <w:tcPr>
            <w:tcW w:w="1539" w:type="dxa"/>
            <w:hideMark/>
          </w:tcPr>
          <w:p w14:paraId="6AE095AC"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44DADCBF"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1B536F92"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6AEBE1E5"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7645EE52"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1B70A1E8" w14:textId="77777777" w:rsidTr="00127156">
        <w:trPr>
          <w:trHeight w:val="20"/>
        </w:trPr>
        <w:tc>
          <w:tcPr>
            <w:tcW w:w="3268" w:type="dxa"/>
            <w:tcBorders>
              <w:top w:val="single" w:sz="4" w:space="0" w:color="000000" w:themeColor="text1"/>
            </w:tcBorders>
            <w:hideMark/>
          </w:tcPr>
          <w:p w14:paraId="441B41EB" w14:textId="77777777" w:rsidR="008A0973" w:rsidRPr="0003170B" w:rsidRDefault="008A0973" w:rsidP="00127156">
            <w:pPr>
              <w:pStyle w:val="TableText"/>
              <w:rPr>
                <w:szCs w:val="18"/>
                <w:lang w:val="es-ES" w:eastAsia="es-ES"/>
              </w:rPr>
            </w:pPr>
            <w:r w:rsidRPr="0003170B">
              <w:rPr>
                <w:szCs w:val="18"/>
                <w:lang w:val="es-ES" w:eastAsia="es-ES"/>
              </w:rPr>
              <w:t>Storage of thermal energy</w:t>
            </w:r>
          </w:p>
        </w:tc>
        <w:tc>
          <w:tcPr>
            <w:tcW w:w="2783" w:type="dxa"/>
            <w:tcBorders>
              <w:top w:val="single" w:sz="4" w:space="0" w:color="000000" w:themeColor="text1"/>
              <w:right w:val="single" w:sz="4" w:space="0" w:color="auto"/>
            </w:tcBorders>
            <w:hideMark/>
          </w:tcPr>
          <w:p w14:paraId="64BC9EA0"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331E3A31" w14:textId="77777777" w:rsidR="008A0973" w:rsidRPr="0003170B" w:rsidRDefault="008A0973" w:rsidP="00127156">
            <w:pPr>
              <w:pStyle w:val="TableText"/>
              <w:rPr>
                <w:szCs w:val="18"/>
                <w:lang w:val="es-ES" w:eastAsia="es-ES"/>
              </w:rPr>
            </w:pPr>
            <w:r w:rsidRPr="0003170B">
              <w:rPr>
                <w:szCs w:val="18"/>
                <w:lang w:val="es-ES" w:eastAsia="es-ES"/>
              </w:rPr>
              <w:t>Enabling</w:t>
            </w:r>
          </w:p>
        </w:tc>
        <w:tc>
          <w:tcPr>
            <w:tcW w:w="1539" w:type="dxa"/>
            <w:hideMark/>
          </w:tcPr>
          <w:p w14:paraId="29AB2A04"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2677A87B"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57874608"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7B968874"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58FDCB64" w14:textId="77777777" w:rsidR="008A0973" w:rsidRPr="0003170B" w:rsidRDefault="008A0973" w:rsidP="00127156">
            <w:pPr>
              <w:pStyle w:val="TableText"/>
              <w:rPr>
                <w:szCs w:val="18"/>
                <w:lang w:val="es-ES" w:eastAsia="es-ES"/>
              </w:rPr>
            </w:pPr>
            <w:r w:rsidRPr="0003170B">
              <w:rPr>
                <w:szCs w:val="18"/>
                <w:lang w:val="es-ES" w:eastAsia="es-ES"/>
              </w:rPr>
              <w:t> </w:t>
            </w:r>
          </w:p>
        </w:tc>
      </w:tr>
      <w:tr w:rsidR="002C71A3" w:rsidRPr="00127156" w14:paraId="22A4A311" w14:textId="77777777" w:rsidTr="00127156">
        <w:trPr>
          <w:trHeight w:val="20"/>
        </w:trPr>
        <w:tc>
          <w:tcPr>
            <w:tcW w:w="3268" w:type="dxa"/>
            <w:vMerge w:val="restart"/>
            <w:tcBorders>
              <w:top w:val="single" w:sz="4" w:space="0" w:color="000000" w:themeColor="text1"/>
            </w:tcBorders>
            <w:hideMark/>
          </w:tcPr>
          <w:p w14:paraId="4B000E4F" w14:textId="77777777" w:rsidR="002C71A3" w:rsidRPr="0003170B" w:rsidRDefault="002C71A3" w:rsidP="00127156">
            <w:pPr>
              <w:pStyle w:val="TableText"/>
              <w:rPr>
                <w:szCs w:val="18"/>
                <w:lang w:val="es-ES" w:eastAsia="es-ES"/>
              </w:rPr>
            </w:pPr>
            <w:r w:rsidRPr="0003170B">
              <w:rPr>
                <w:szCs w:val="18"/>
                <w:lang w:val="es-ES" w:eastAsia="es-ES"/>
              </w:rPr>
              <w:t>Storage of hydrogen</w:t>
            </w:r>
          </w:p>
        </w:tc>
        <w:tc>
          <w:tcPr>
            <w:tcW w:w="2783" w:type="dxa"/>
            <w:tcBorders>
              <w:top w:val="single" w:sz="4" w:space="0" w:color="000000" w:themeColor="text1"/>
              <w:right w:val="single" w:sz="4" w:space="0" w:color="auto"/>
            </w:tcBorders>
            <w:hideMark/>
          </w:tcPr>
          <w:p w14:paraId="5C31BC0C"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7B07FFE8" w14:textId="77777777" w:rsidR="002C71A3" w:rsidRPr="0003170B" w:rsidRDefault="002C71A3" w:rsidP="00127156">
            <w:pPr>
              <w:pStyle w:val="TableText"/>
              <w:rPr>
                <w:szCs w:val="18"/>
                <w:lang w:val="es-ES" w:eastAsia="es-ES"/>
              </w:rPr>
            </w:pPr>
            <w:r w:rsidRPr="0003170B">
              <w:rPr>
                <w:szCs w:val="18"/>
                <w:lang w:val="es-ES" w:eastAsia="es-ES"/>
              </w:rPr>
              <w:t>Enabling</w:t>
            </w:r>
          </w:p>
        </w:tc>
        <w:tc>
          <w:tcPr>
            <w:tcW w:w="1539" w:type="dxa"/>
            <w:hideMark/>
          </w:tcPr>
          <w:p w14:paraId="7CF16887"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54440FFB"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522603A6"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1766CDA0"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5DEB3031"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32D6CECA" w14:textId="77777777" w:rsidTr="004705E1">
        <w:trPr>
          <w:trHeight w:val="20"/>
        </w:trPr>
        <w:tc>
          <w:tcPr>
            <w:tcW w:w="3268" w:type="dxa"/>
            <w:vMerge/>
            <w:hideMark/>
          </w:tcPr>
          <w:p w14:paraId="21107FCC"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11036691"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4A8277A8" w14:textId="77777777" w:rsidR="002C71A3" w:rsidRPr="0003170B" w:rsidRDefault="002C71A3" w:rsidP="00127156">
            <w:pPr>
              <w:pStyle w:val="TableText"/>
              <w:rPr>
                <w:szCs w:val="18"/>
                <w:lang w:val="es-ES" w:eastAsia="es-ES"/>
              </w:rPr>
            </w:pPr>
            <w:r w:rsidRPr="0003170B">
              <w:rPr>
                <w:szCs w:val="18"/>
                <w:lang w:val="es-ES" w:eastAsia="es-ES"/>
              </w:rPr>
              <w:t>Enabling</w:t>
            </w:r>
          </w:p>
        </w:tc>
        <w:tc>
          <w:tcPr>
            <w:tcW w:w="1539" w:type="dxa"/>
            <w:hideMark/>
          </w:tcPr>
          <w:p w14:paraId="0A353D9A"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3789010E"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1DFA5433"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277CE166"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7CDFDAB8"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407A6723" w14:textId="77777777" w:rsidTr="00127156">
        <w:trPr>
          <w:trHeight w:val="20"/>
        </w:trPr>
        <w:tc>
          <w:tcPr>
            <w:tcW w:w="3268" w:type="dxa"/>
            <w:vMerge w:val="restart"/>
            <w:tcBorders>
              <w:top w:val="single" w:sz="4" w:space="0" w:color="000000" w:themeColor="text1"/>
            </w:tcBorders>
            <w:hideMark/>
          </w:tcPr>
          <w:p w14:paraId="75C7DE4A" w14:textId="77777777" w:rsidR="002C71A3" w:rsidRPr="00D37C8B" w:rsidRDefault="002C71A3" w:rsidP="00127156">
            <w:pPr>
              <w:pStyle w:val="TableText"/>
              <w:rPr>
                <w:szCs w:val="18"/>
                <w:lang w:val="en-GB" w:eastAsia="es-ES"/>
              </w:rPr>
            </w:pPr>
            <w:r w:rsidRPr="00D37C8B">
              <w:rPr>
                <w:szCs w:val="18"/>
                <w:lang w:val="en-GB" w:eastAsia="es-ES"/>
              </w:rPr>
              <w:t>Manufacture of biogas and biofuels for use in transport and of bioliquids</w:t>
            </w:r>
          </w:p>
        </w:tc>
        <w:tc>
          <w:tcPr>
            <w:tcW w:w="2783" w:type="dxa"/>
            <w:tcBorders>
              <w:top w:val="single" w:sz="4" w:space="0" w:color="000000" w:themeColor="text1"/>
              <w:right w:val="single" w:sz="4" w:space="0" w:color="auto"/>
            </w:tcBorders>
            <w:hideMark/>
          </w:tcPr>
          <w:p w14:paraId="0FA7C4F5"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323B9916"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336CAFAB"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6B9C0251"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5B11DD67"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7679B8C"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3CC72F9D"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622CA61E" w14:textId="77777777" w:rsidTr="004705E1">
        <w:trPr>
          <w:trHeight w:val="20"/>
        </w:trPr>
        <w:tc>
          <w:tcPr>
            <w:tcW w:w="3268" w:type="dxa"/>
            <w:vMerge/>
            <w:hideMark/>
          </w:tcPr>
          <w:p w14:paraId="32D38009"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76E39655"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140B3C82"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0E1D03FF"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0A2F0D08"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4A1392A5"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6BED9A42"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1543B969" w14:textId="77777777" w:rsidR="002C71A3" w:rsidRPr="0003170B" w:rsidRDefault="002C71A3" w:rsidP="00127156">
            <w:pPr>
              <w:pStyle w:val="TableText"/>
              <w:rPr>
                <w:szCs w:val="18"/>
                <w:lang w:val="es-ES" w:eastAsia="es-ES"/>
              </w:rPr>
            </w:pPr>
            <w:r w:rsidRPr="0003170B">
              <w:rPr>
                <w:szCs w:val="18"/>
                <w:lang w:val="es-ES" w:eastAsia="es-ES"/>
              </w:rPr>
              <w:t> </w:t>
            </w:r>
          </w:p>
        </w:tc>
      </w:tr>
      <w:tr w:rsidR="00127156" w:rsidRPr="00127156" w14:paraId="4C3081B6" w14:textId="77777777" w:rsidTr="00127156">
        <w:trPr>
          <w:trHeight w:val="20"/>
        </w:trPr>
        <w:tc>
          <w:tcPr>
            <w:tcW w:w="3268" w:type="dxa"/>
            <w:tcBorders>
              <w:top w:val="single" w:sz="4" w:space="0" w:color="000000" w:themeColor="text1"/>
            </w:tcBorders>
            <w:hideMark/>
          </w:tcPr>
          <w:p w14:paraId="65EDB6D8" w14:textId="77777777" w:rsidR="008A0973" w:rsidRPr="00D37C8B" w:rsidRDefault="008A0973" w:rsidP="00127156">
            <w:pPr>
              <w:pStyle w:val="TableText"/>
              <w:rPr>
                <w:szCs w:val="18"/>
                <w:lang w:val="en-GB" w:eastAsia="es-ES"/>
              </w:rPr>
            </w:pPr>
            <w:r w:rsidRPr="00D37C8B">
              <w:rPr>
                <w:szCs w:val="18"/>
                <w:lang w:val="en-GB" w:eastAsia="es-ES"/>
              </w:rPr>
              <w:t>Transmission and distribution networks for renewable and low-carbon gases</w:t>
            </w:r>
          </w:p>
        </w:tc>
        <w:tc>
          <w:tcPr>
            <w:tcW w:w="2783" w:type="dxa"/>
            <w:tcBorders>
              <w:top w:val="single" w:sz="4" w:space="0" w:color="000000" w:themeColor="text1"/>
              <w:right w:val="single" w:sz="4" w:space="0" w:color="auto"/>
            </w:tcBorders>
            <w:hideMark/>
          </w:tcPr>
          <w:p w14:paraId="6B8C7686"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06ABEEC4"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0CF380E4"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74A45A54"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602A4EDC"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522041FC"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3A904840"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0832289B" w14:textId="77777777" w:rsidTr="00127156">
        <w:trPr>
          <w:trHeight w:val="20"/>
        </w:trPr>
        <w:tc>
          <w:tcPr>
            <w:tcW w:w="3268" w:type="dxa"/>
            <w:tcBorders>
              <w:top w:val="single" w:sz="4" w:space="0" w:color="000000" w:themeColor="text1"/>
            </w:tcBorders>
            <w:hideMark/>
          </w:tcPr>
          <w:p w14:paraId="7BED0160" w14:textId="77777777" w:rsidR="008A0973" w:rsidRPr="0003170B" w:rsidRDefault="008A0973" w:rsidP="00127156">
            <w:pPr>
              <w:pStyle w:val="TableText"/>
              <w:rPr>
                <w:szCs w:val="18"/>
                <w:lang w:val="es-ES" w:eastAsia="es-ES"/>
              </w:rPr>
            </w:pPr>
            <w:r w:rsidRPr="0003170B">
              <w:rPr>
                <w:szCs w:val="18"/>
                <w:lang w:val="es-ES" w:eastAsia="es-ES"/>
              </w:rPr>
              <w:t>District heating/cooling distribution</w:t>
            </w:r>
          </w:p>
        </w:tc>
        <w:tc>
          <w:tcPr>
            <w:tcW w:w="2783" w:type="dxa"/>
            <w:tcBorders>
              <w:top w:val="single" w:sz="4" w:space="0" w:color="000000" w:themeColor="text1"/>
              <w:right w:val="single" w:sz="4" w:space="0" w:color="auto"/>
            </w:tcBorders>
            <w:hideMark/>
          </w:tcPr>
          <w:p w14:paraId="4E5AAD0C"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07AD71DD"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23F5F039"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2D0D7261"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77E9CB80"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5F30ECA7"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72F3A5F2" w14:textId="77777777" w:rsidR="008A0973" w:rsidRPr="0003170B" w:rsidRDefault="008A0973" w:rsidP="00127156">
            <w:pPr>
              <w:pStyle w:val="TableText"/>
              <w:rPr>
                <w:szCs w:val="18"/>
                <w:lang w:val="es-ES" w:eastAsia="es-ES"/>
              </w:rPr>
            </w:pPr>
            <w:r w:rsidRPr="0003170B">
              <w:rPr>
                <w:szCs w:val="18"/>
                <w:lang w:val="es-ES" w:eastAsia="es-ES"/>
              </w:rPr>
              <w:t> </w:t>
            </w:r>
          </w:p>
        </w:tc>
      </w:tr>
      <w:tr w:rsidR="002C71A3" w:rsidRPr="00127156" w14:paraId="669690CD" w14:textId="77777777" w:rsidTr="00127156">
        <w:trPr>
          <w:trHeight w:val="20"/>
        </w:trPr>
        <w:tc>
          <w:tcPr>
            <w:tcW w:w="3268" w:type="dxa"/>
            <w:vMerge w:val="restart"/>
            <w:tcBorders>
              <w:top w:val="single" w:sz="4" w:space="0" w:color="000000" w:themeColor="text1"/>
            </w:tcBorders>
            <w:hideMark/>
          </w:tcPr>
          <w:p w14:paraId="074C872C" w14:textId="77777777" w:rsidR="002C71A3" w:rsidRPr="00D37C8B" w:rsidRDefault="002C71A3" w:rsidP="00127156">
            <w:pPr>
              <w:pStyle w:val="TableText"/>
              <w:rPr>
                <w:szCs w:val="18"/>
                <w:lang w:val="en-GB" w:eastAsia="es-ES"/>
              </w:rPr>
            </w:pPr>
            <w:r w:rsidRPr="00D37C8B">
              <w:rPr>
                <w:szCs w:val="18"/>
                <w:lang w:val="en-GB" w:eastAsia="es-ES"/>
              </w:rPr>
              <w:t>Installation and operation of electric heat pumps</w:t>
            </w:r>
          </w:p>
        </w:tc>
        <w:tc>
          <w:tcPr>
            <w:tcW w:w="2783" w:type="dxa"/>
            <w:tcBorders>
              <w:top w:val="single" w:sz="4" w:space="0" w:color="000000" w:themeColor="text1"/>
              <w:right w:val="single" w:sz="4" w:space="0" w:color="auto"/>
            </w:tcBorders>
            <w:hideMark/>
          </w:tcPr>
          <w:p w14:paraId="1DEA53B1"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41996353"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34843F92"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50878467"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79EF3E61"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6A38FCB5"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27439421"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3E50B13E" w14:textId="77777777" w:rsidTr="004705E1">
        <w:trPr>
          <w:trHeight w:val="20"/>
        </w:trPr>
        <w:tc>
          <w:tcPr>
            <w:tcW w:w="3268" w:type="dxa"/>
            <w:vMerge/>
            <w:hideMark/>
          </w:tcPr>
          <w:p w14:paraId="393DE802"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16FA5EE9"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1E17BD61"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0FC8F693"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2BA8320E"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6E9515F4"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68782DCB"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6581C432" w14:textId="77777777" w:rsidR="002C71A3" w:rsidRPr="0003170B" w:rsidRDefault="002C71A3" w:rsidP="00127156">
            <w:pPr>
              <w:pStyle w:val="TableText"/>
              <w:rPr>
                <w:szCs w:val="18"/>
                <w:lang w:val="es-ES" w:eastAsia="es-ES"/>
              </w:rPr>
            </w:pPr>
            <w:r w:rsidRPr="0003170B">
              <w:rPr>
                <w:szCs w:val="18"/>
                <w:lang w:val="es-ES" w:eastAsia="es-ES"/>
              </w:rPr>
              <w:t> </w:t>
            </w:r>
          </w:p>
        </w:tc>
      </w:tr>
      <w:tr w:rsidR="00127156" w:rsidRPr="00127156" w14:paraId="4A164171" w14:textId="77777777" w:rsidTr="00127156">
        <w:trPr>
          <w:trHeight w:val="20"/>
        </w:trPr>
        <w:tc>
          <w:tcPr>
            <w:tcW w:w="3268" w:type="dxa"/>
            <w:tcBorders>
              <w:top w:val="single" w:sz="4" w:space="0" w:color="000000" w:themeColor="text1"/>
            </w:tcBorders>
            <w:hideMark/>
          </w:tcPr>
          <w:p w14:paraId="38AC73C3" w14:textId="77777777" w:rsidR="008A0973" w:rsidRPr="00D37C8B" w:rsidRDefault="008A0973" w:rsidP="00127156">
            <w:pPr>
              <w:pStyle w:val="TableText"/>
              <w:rPr>
                <w:szCs w:val="18"/>
                <w:lang w:val="en-GB" w:eastAsia="es-ES"/>
              </w:rPr>
            </w:pPr>
            <w:r w:rsidRPr="00D37C8B">
              <w:rPr>
                <w:szCs w:val="18"/>
                <w:lang w:val="en-GB" w:eastAsia="es-ES"/>
              </w:rPr>
              <w:t>Cogeneration of heat/cool and power from solar energy</w:t>
            </w:r>
          </w:p>
        </w:tc>
        <w:tc>
          <w:tcPr>
            <w:tcW w:w="2783" w:type="dxa"/>
            <w:tcBorders>
              <w:top w:val="single" w:sz="4" w:space="0" w:color="000000" w:themeColor="text1"/>
              <w:right w:val="single" w:sz="4" w:space="0" w:color="auto"/>
            </w:tcBorders>
            <w:hideMark/>
          </w:tcPr>
          <w:p w14:paraId="4AE1CA51"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531B7465"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5F4D20E7"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2CF4326F"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2F3F911C"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34AEAF45"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2C86CA93" w14:textId="77777777" w:rsidR="008A0973" w:rsidRPr="0003170B" w:rsidRDefault="008A0973" w:rsidP="00127156">
            <w:pPr>
              <w:pStyle w:val="TableText"/>
              <w:rPr>
                <w:szCs w:val="18"/>
                <w:lang w:val="es-ES" w:eastAsia="es-ES"/>
              </w:rPr>
            </w:pPr>
            <w:r w:rsidRPr="0003170B">
              <w:rPr>
                <w:szCs w:val="18"/>
                <w:lang w:val="es-ES" w:eastAsia="es-ES"/>
              </w:rPr>
              <w:t> </w:t>
            </w:r>
          </w:p>
        </w:tc>
      </w:tr>
      <w:tr w:rsidR="002C71A3" w:rsidRPr="00127156" w14:paraId="44BF386E" w14:textId="77777777" w:rsidTr="00127156">
        <w:trPr>
          <w:trHeight w:val="20"/>
        </w:trPr>
        <w:tc>
          <w:tcPr>
            <w:tcW w:w="3268" w:type="dxa"/>
            <w:vMerge w:val="restart"/>
            <w:tcBorders>
              <w:top w:val="single" w:sz="4" w:space="0" w:color="000000" w:themeColor="text1"/>
            </w:tcBorders>
            <w:hideMark/>
          </w:tcPr>
          <w:p w14:paraId="52D9764C" w14:textId="77777777" w:rsidR="002C71A3" w:rsidRPr="00D37C8B" w:rsidRDefault="002C71A3" w:rsidP="00127156">
            <w:pPr>
              <w:pStyle w:val="TableText"/>
              <w:rPr>
                <w:szCs w:val="18"/>
                <w:lang w:val="en-GB" w:eastAsia="es-ES"/>
              </w:rPr>
            </w:pPr>
            <w:r w:rsidRPr="00D37C8B">
              <w:rPr>
                <w:szCs w:val="18"/>
                <w:lang w:val="en-GB" w:eastAsia="es-ES"/>
              </w:rPr>
              <w:t>Cogeneration of heat/cool and power from geothermal energy</w:t>
            </w:r>
          </w:p>
        </w:tc>
        <w:tc>
          <w:tcPr>
            <w:tcW w:w="2783" w:type="dxa"/>
            <w:tcBorders>
              <w:top w:val="single" w:sz="4" w:space="0" w:color="000000" w:themeColor="text1"/>
              <w:right w:val="single" w:sz="4" w:space="0" w:color="auto"/>
            </w:tcBorders>
            <w:hideMark/>
          </w:tcPr>
          <w:p w14:paraId="7B9C312D"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321776F2"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493AF575"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75E777A5"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4BE5F598"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00B9D69"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68A2B323"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59E8FB00" w14:textId="77777777" w:rsidTr="004705E1">
        <w:trPr>
          <w:trHeight w:val="20"/>
        </w:trPr>
        <w:tc>
          <w:tcPr>
            <w:tcW w:w="3268" w:type="dxa"/>
            <w:vMerge/>
            <w:hideMark/>
          </w:tcPr>
          <w:p w14:paraId="76E4B152"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3E737D11"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6F91CCC4"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47696201"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30E1A24C"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5B1C0098"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C4FAFE4"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781BB483"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200038AF" w14:textId="77777777" w:rsidTr="00127156">
        <w:trPr>
          <w:trHeight w:val="20"/>
        </w:trPr>
        <w:tc>
          <w:tcPr>
            <w:tcW w:w="3268" w:type="dxa"/>
            <w:vMerge w:val="restart"/>
            <w:tcBorders>
              <w:top w:val="single" w:sz="4" w:space="0" w:color="000000" w:themeColor="text1"/>
            </w:tcBorders>
            <w:hideMark/>
          </w:tcPr>
          <w:p w14:paraId="59F2211D" w14:textId="77777777" w:rsidR="002C71A3" w:rsidRPr="00D37C8B" w:rsidRDefault="002C71A3" w:rsidP="00127156">
            <w:pPr>
              <w:pStyle w:val="TableText"/>
              <w:rPr>
                <w:szCs w:val="18"/>
                <w:lang w:val="en-GB" w:eastAsia="es-ES"/>
              </w:rPr>
            </w:pPr>
            <w:r w:rsidRPr="00D37C8B">
              <w:rPr>
                <w:szCs w:val="18"/>
                <w:lang w:val="en-GB" w:eastAsia="es-ES"/>
              </w:rPr>
              <w:t>Cogeneration of heat/cool and power from renewable non-fossil gaseous and liquid fuels</w:t>
            </w:r>
          </w:p>
        </w:tc>
        <w:tc>
          <w:tcPr>
            <w:tcW w:w="2783" w:type="dxa"/>
            <w:tcBorders>
              <w:top w:val="single" w:sz="4" w:space="0" w:color="000000" w:themeColor="text1"/>
              <w:right w:val="single" w:sz="4" w:space="0" w:color="auto"/>
            </w:tcBorders>
            <w:hideMark/>
          </w:tcPr>
          <w:p w14:paraId="38ED47E0"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01EB3D43"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3899E17F"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026C9AC9"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1B7ACCBD"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510D3F96"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044D2E92"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1ED514FD" w14:textId="77777777" w:rsidTr="004705E1">
        <w:trPr>
          <w:trHeight w:val="20"/>
        </w:trPr>
        <w:tc>
          <w:tcPr>
            <w:tcW w:w="3268" w:type="dxa"/>
            <w:vMerge/>
            <w:hideMark/>
          </w:tcPr>
          <w:p w14:paraId="438B5A68"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54181089"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3A3F3FEC"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278406A5"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0EFFAD7A"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01AEEA61"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2E624289"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0A9F5D90"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2A7E0C5D" w14:textId="77777777" w:rsidTr="00127156">
        <w:trPr>
          <w:trHeight w:val="20"/>
        </w:trPr>
        <w:tc>
          <w:tcPr>
            <w:tcW w:w="3268" w:type="dxa"/>
            <w:vMerge w:val="restart"/>
            <w:tcBorders>
              <w:top w:val="single" w:sz="4" w:space="0" w:color="000000" w:themeColor="text1"/>
            </w:tcBorders>
            <w:hideMark/>
          </w:tcPr>
          <w:p w14:paraId="6F92DFCF" w14:textId="77777777" w:rsidR="002C71A3" w:rsidRPr="00D37C8B" w:rsidRDefault="002C71A3" w:rsidP="00127156">
            <w:pPr>
              <w:pStyle w:val="TableText"/>
              <w:rPr>
                <w:szCs w:val="18"/>
                <w:lang w:val="en-GB" w:eastAsia="es-ES"/>
              </w:rPr>
            </w:pPr>
            <w:r w:rsidRPr="00D37C8B">
              <w:rPr>
                <w:szCs w:val="18"/>
                <w:lang w:val="en-GB" w:eastAsia="es-ES"/>
              </w:rPr>
              <w:t>Cogeneration of heat/cool and power from bioenergy</w:t>
            </w:r>
          </w:p>
        </w:tc>
        <w:tc>
          <w:tcPr>
            <w:tcW w:w="2783" w:type="dxa"/>
            <w:tcBorders>
              <w:top w:val="single" w:sz="4" w:space="0" w:color="000000" w:themeColor="text1"/>
              <w:right w:val="single" w:sz="4" w:space="0" w:color="auto"/>
            </w:tcBorders>
            <w:hideMark/>
          </w:tcPr>
          <w:p w14:paraId="70A1075A" w14:textId="77777777" w:rsidR="002C71A3" w:rsidRPr="0003170B" w:rsidRDefault="002C71A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6CA3EAF9"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677A4638"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58E4C49C"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5B576E96"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443A4922"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0B1472A0" w14:textId="77777777" w:rsidR="002C71A3" w:rsidRPr="0003170B" w:rsidRDefault="002C71A3" w:rsidP="00127156">
            <w:pPr>
              <w:pStyle w:val="TableText"/>
              <w:rPr>
                <w:szCs w:val="18"/>
                <w:lang w:val="es-ES" w:eastAsia="es-ES"/>
              </w:rPr>
            </w:pPr>
            <w:r w:rsidRPr="0003170B">
              <w:rPr>
                <w:szCs w:val="18"/>
                <w:lang w:val="es-ES" w:eastAsia="es-ES"/>
              </w:rPr>
              <w:t> </w:t>
            </w:r>
          </w:p>
        </w:tc>
      </w:tr>
      <w:tr w:rsidR="002C71A3" w:rsidRPr="00127156" w14:paraId="4A077B8F" w14:textId="77777777" w:rsidTr="004705E1">
        <w:trPr>
          <w:trHeight w:val="20"/>
        </w:trPr>
        <w:tc>
          <w:tcPr>
            <w:tcW w:w="3268" w:type="dxa"/>
            <w:vMerge/>
            <w:hideMark/>
          </w:tcPr>
          <w:p w14:paraId="40AD1404" w14:textId="77777777" w:rsidR="002C71A3" w:rsidRPr="0003170B" w:rsidRDefault="002C71A3" w:rsidP="00127156">
            <w:pPr>
              <w:pStyle w:val="TableText"/>
              <w:rPr>
                <w:szCs w:val="18"/>
                <w:lang w:val="es-ES" w:eastAsia="es-ES"/>
              </w:rPr>
            </w:pPr>
          </w:p>
        </w:tc>
        <w:tc>
          <w:tcPr>
            <w:tcW w:w="2783" w:type="dxa"/>
            <w:tcBorders>
              <w:top w:val="single" w:sz="4" w:space="0" w:color="000000" w:themeColor="text1"/>
              <w:right w:val="single" w:sz="4" w:space="0" w:color="auto"/>
            </w:tcBorders>
            <w:hideMark/>
          </w:tcPr>
          <w:p w14:paraId="4AE5BB30" w14:textId="77777777" w:rsidR="002C71A3" w:rsidRPr="0003170B" w:rsidRDefault="002C71A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6A4B0331" w14:textId="77777777" w:rsidR="002C71A3" w:rsidRPr="0003170B" w:rsidRDefault="002C71A3" w:rsidP="00127156">
            <w:pPr>
              <w:pStyle w:val="TableText"/>
              <w:rPr>
                <w:szCs w:val="18"/>
                <w:lang w:val="es-ES" w:eastAsia="es-ES"/>
              </w:rPr>
            </w:pPr>
            <w:r>
              <w:rPr>
                <w:szCs w:val="18"/>
                <w:lang w:val="es-ES" w:eastAsia="es-ES"/>
              </w:rPr>
              <w:t>Own Performance</w:t>
            </w:r>
          </w:p>
        </w:tc>
        <w:tc>
          <w:tcPr>
            <w:tcW w:w="1539" w:type="dxa"/>
            <w:hideMark/>
          </w:tcPr>
          <w:p w14:paraId="5AC65813" w14:textId="77777777" w:rsidR="002C71A3" w:rsidRPr="0003170B" w:rsidRDefault="002C71A3" w:rsidP="00127156">
            <w:pPr>
              <w:pStyle w:val="TableText"/>
              <w:rPr>
                <w:szCs w:val="18"/>
                <w:lang w:val="es-ES" w:eastAsia="es-ES"/>
              </w:rPr>
            </w:pPr>
            <w:r>
              <w:rPr>
                <w:szCs w:val="18"/>
                <w:lang w:val="es-ES" w:eastAsia="es-ES"/>
              </w:rPr>
              <w:t>Own Performance</w:t>
            </w:r>
          </w:p>
        </w:tc>
        <w:tc>
          <w:tcPr>
            <w:tcW w:w="726" w:type="dxa"/>
            <w:hideMark/>
          </w:tcPr>
          <w:p w14:paraId="062DB29D" w14:textId="77777777" w:rsidR="002C71A3" w:rsidRPr="0003170B" w:rsidRDefault="002C71A3" w:rsidP="00127156">
            <w:pPr>
              <w:pStyle w:val="TableText"/>
              <w:rPr>
                <w:szCs w:val="18"/>
                <w:lang w:val="es-ES" w:eastAsia="es-ES"/>
              </w:rPr>
            </w:pPr>
            <w:r w:rsidRPr="0003170B">
              <w:rPr>
                <w:szCs w:val="18"/>
                <w:lang w:val="es-ES" w:eastAsia="es-ES"/>
              </w:rPr>
              <w:t> </w:t>
            </w:r>
          </w:p>
        </w:tc>
        <w:tc>
          <w:tcPr>
            <w:tcW w:w="1654" w:type="dxa"/>
            <w:hideMark/>
          </w:tcPr>
          <w:p w14:paraId="2229DF1E" w14:textId="77777777" w:rsidR="002C71A3" w:rsidRPr="0003170B" w:rsidRDefault="002C71A3" w:rsidP="00127156">
            <w:pPr>
              <w:pStyle w:val="TableText"/>
              <w:rPr>
                <w:szCs w:val="18"/>
                <w:lang w:val="es-ES" w:eastAsia="es-ES"/>
              </w:rPr>
            </w:pPr>
            <w:r w:rsidRPr="0003170B">
              <w:rPr>
                <w:szCs w:val="18"/>
                <w:lang w:val="es-ES" w:eastAsia="es-ES"/>
              </w:rPr>
              <w:t> </w:t>
            </w:r>
          </w:p>
        </w:tc>
        <w:tc>
          <w:tcPr>
            <w:tcW w:w="965" w:type="dxa"/>
            <w:hideMark/>
          </w:tcPr>
          <w:p w14:paraId="3B615093" w14:textId="77777777" w:rsidR="002C71A3" w:rsidRPr="0003170B" w:rsidRDefault="002C71A3" w:rsidP="00127156">
            <w:pPr>
              <w:pStyle w:val="TableText"/>
              <w:rPr>
                <w:szCs w:val="18"/>
                <w:lang w:val="es-ES" w:eastAsia="es-ES"/>
              </w:rPr>
            </w:pPr>
            <w:r w:rsidRPr="0003170B">
              <w:rPr>
                <w:szCs w:val="18"/>
                <w:lang w:val="es-ES" w:eastAsia="es-ES"/>
              </w:rPr>
              <w:t> </w:t>
            </w:r>
          </w:p>
        </w:tc>
        <w:tc>
          <w:tcPr>
            <w:tcW w:w="1197" w:type="dxa"/>
            <w:hideMark/>
          </w:tcPr>
          <w:p w14:paraId="1F5CE69B" w14:textId="77777777" w:rsidR="002C71A3" w:rsidRPr="0003170B" w:rsidRDefault="002C71A3" w:rsidP="00127156">
            <w:pPr>
              <w:pStyle w:val="TableText"/>
              <w:rPr>
                <w:szCs w:val="18"/>
                <w:lang w:val="es-ES" w:eastAsia="es-ES"/>
              </w:rPr>
            </w:pPr>
            <w:r w:rsidRPr="0003170B">
              <w:rPr>
                <w:szCs w:val="18"/>
                <w:lang w:val="es-ES" w:eastAsia="es-ES"/>
              </w:rPr>
              <w:t> </w:t>
            </w:r>
          </w:p>
        </w:tc>
      </w:tr>
      <w:tr w:rsidR="00127156" w:rsidRPr="00127156" w14:paraId="0B80BB1F" w14:textId="77777777" w:rsidTr="00127156">
        <w:trPr>
          <w:trHeight w:val="20"/>
        </w:trPr>
        <w:tc>
          <w:tcPr>
            <w:tcW w:w="3268" w:type="dxa"/>
            <w:tcBorders>
              <w:top w:val="single" w:sz="4" w:space="0" w:color="000000" w:themeColor="text1"/>
            </w:tcBorders>
            <w:hideMark/>
          </w:tcPr>
          <w:p w14:paraId="1C1C0015" w14:textId="77777777" w:rsidR="008A0973" w:rsidRPr="00D37C8B" w:rsidRDefault="008A0973" w:rsidP="00127156">
            <w:pPr>
              <w:pStyle w:val="TableText"/>
              <w:rPr>
                <w:szCs w:val="18"/>
                <w:lang w:val="en-GB" w:eastAsia="es-ES"/>
              </w:rPr>
            </w:pPr>
            <w:r w:rsidRPr="00D37C8B">
              <w:rPr>
                <w:szCs w:val="18"/>
                <w:lang w:val="en-GB" w:eastAsia="es-ES"/>
              </w:rPr>
              <w:lastRenderedPageBreak/>
              <w:t>Production of heat/cool from solar thermal heating</w:t>
            </w:r>
          </w:p>
        </w:tc>
        <w:tc>
          <w:tcPr>
            <w:tcW w:w="2783" w:type="dxa"/>
            <w:tcBorders>
              <w:top w:val="single" w:sz="4" w:space="0" w:color="000000" w:themeColor="text1"/>
              <w:right w:val="single" w:sz="4" w:space="0" w:color="auto"/>
            </w:tcBorders>
            <w:hideMark/>
          </w:tcPr>
          <w:p w14:paraId="793BE504"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09CDBDEC"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34FBB6C4"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379F413D"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7396984D"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735DA553"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6A9C5BF5"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7FA35E31" w14:textId="77777777" w:rsidTr="00127156">
        <w:trPr>
          <w:trHeight w:val="20"/>
        </w:trPr>
        <w:tc>
          <w:tcPr>
            <w:tcW w:w="3268" w:type="dxa"/>
            <w:tcBorders>
              <w:top w:val="single" w:sz="4" w:space="0" w:color="000000" w:themeColor="text1"/>
            </w:tcBorders>
            <w:hideMark/>
          </w:tcPr>
          <w:p w14:paraId="64974410" w14:textId="77777777" w:rsidR="008A0973" w:rsidRPr="00D37C8B" w:rsidRDefault="008A0973" w:rsidP="00127156">
            <w:pPr>
              <w:pStyle w:val="TableText"/>
              <w:rPr>
                <w:szCs w:val="18"/>
                <w:lang w:val="en-GB" w:eastAsia="es-ES"/>
              </w:rPr>
            </w:pPr>
            <w:r w:rsidRPr="00D37C8B">
              <w:rPr>
                <w:szCs w:val="18"/>
                <w:lang w:val="en-GB" w:eastAsia="es-ES"/>
              </w:rPr>
              <w:t>Production of heat/cool from geothermal energy</w:t>
            </w:r>
          </w:p>
        </w:tc>
        <w:tc>
          <w:tcPr>
            <w:tcW w:w="2783" w:type="dxa"/>
            <w:tcBorders>
              <w:top w:val="single" w:sz="4" w:space="0" w:color="000000" w:themeColor="text1"/>
              <w:right w:val="single" w:sz="4" w:space="0" w:color="auto"/>
            </w:tcBorders>
            <w:hideMark/>
          </w:tcPr>
          <w:p w14:paraId="1A1B15AC"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1C1B24A1"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5858F05B"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6709B1EA"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79FB5C8F"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3B1AD223"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0EFC49AE"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7CC329DA" w14:textId="77777777" w:rsidTr="00127156">
        <w:trPr>
          <w:trHeight w:val="20"/>
        </w:trPr>
        <w:tc>
          <w:tcPr>
            <w:tcW w:w="3268" w:type="dxa"/>
            <w:tcBorders>
              <w:top w:val="single" w:sz="4" w:space="0" w:color="000000" w:themeColor="text1"/>
            </w:tcBorders>
            <w:hideMark/>
          </w:tcPr>
          <w:p w14:paraId="396170AB" w14:textId="77777777" w:rsidR="008A0973" w:rsidRPr="00D37C8B" w:rsidRDefault="008A0973" w:rsidP="00127156">
            <w:pPr>
              <w:pStyle w:val="TableText"/>
              <w:rPr>
                <w:szCs w:val="18"/>
                <w:lang w:val="en-GB" w:eastAsia="es-ES"/>
              </w:rPr>
            </w:pPr>
            <w:r w:rsidRPr="00D37C8B">
              <w:rPr>
                <w:szCs w:val="18"/>
                <w:lang w:val="en-GB" w:eastAsia="es-ES"/>
              </w:rPr>
              <w:t>Production of heat/cool from geothermal energy</w:t>
            </w:r>
          </w:p>
        </w:tc>
        <w:tc>
          <w:tcPr>
            <w:tcW w:w="2783" w:type="dxa"/>
            <w:tcBorders>
              <w:top w:val="single" w:sz="4" w:space="0" w:color="000000" w:themeColor="text1"/>
              <w:right w:val="single" w:sz="4" w:space="0" w:color="auto"/>
            </w:tcBorders>
            <w:hideMark/>
          </w:tcPr>
          <w:p w14:paraId="6A2C1521" w14:textId="77777777" w:rsidR="008A0973" w:rsidRPr="0003170B" w:rsidRDefault="008A097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383377FE"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298F1F6B"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72B52508"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2A5AA9F4"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7336CDD4"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18833634"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2B701DFF" w14:textId="77777777" w:rsidTr="00127156">
        <w:trPr>
          <w:trHeight w:val="20"/>
        </w:trPr>
        <w:tc>
          <w:tcPr>
            <w:tcW w:w="3268" w:type="dxa"/>
            <w:tcBorders>
              <w:top w:val="single" w:sz="4" w:space="0" w:color="000000" w:themeColor="text1"/>
            </w:tcBorders>
            <w:hideMark/>
          </w:tcPr>
          <w:p w14:paraId="66297C8A" w14:textId="77777777" w:rsidR="008A0973" w:rsidRPr="00D37C8B" w:rsidRDefault="008A0973" w:rsidP="00127156">
            <w:pPr>
              <w:pStyle w:val="TableText"/>
              <w:rPr>
                <w:szCs w:val="18"/>
                <w:lang w:val="en-GB" w:eastAsia="es-ES"/>
              </w:rPr>
            </w:pPr>
            <w:r w:rsidRPr="00D37C8B">
              <w:rPr>
                <w:szCs w:val="18"/>
                <w:lang w:val="en-GB" w:eastAsia="es-ES"/>
              </w:rPr>
              <w:t>Production of heat/cool from renewable non-fossil gaseous and liquid fuels</w:t>
            </w:r>
          </w:p>
        </w:tc>
        <w:tc>
          <w:tcPr>
            <w:tcW w:w="2783" w:type="dxa"/>
            <w:tcBorders>
              <w:top w:val="single" w:sz="4" w:space="0" w:color="000000" w:themeColor="text1"/>
              <w:right w:val="single" w:sz="4" w:space="0" w:color="auto"/>
            </w:tcBorders>
            <w:hideMark/>
          </w:tcPr>
          <w:p w14:paraId="609BAD25" w14:textId="77777777" w:rsidR="008A0973" w:rsidRPr="0003170B" w:rsidRDefault="008A0973"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4F4E5DAD"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0C6C8BA5"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3B35EB98"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1E9BF7F8"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60849F16"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5AD7FF75" w14:textId="77777777" w:rsidR="008A0973" w:rsidRPr="0003170B" w:rsidRDefault="008A0973" w:rsidP="00127156">
            <w:pPr>
              <w:pStyle w:val="TableText"/>
              <w:rPr>
                <w:szCs w:val="18"/>
                <w:lang w:val="es-ES" w:eastAsia="es-ES"/>
              </w:rPr>
            </w:pPr>
            <w:r w:rsidRPr="0003170B">
              <w:rPr>
                <w:szCs w:val="18"/>
                <w:lang w:val="es-ES" w:eastAsia="es-ES"/>
              </w:rPr>
              <w:t> </w:t>
            </w:r>
          </w:p>
        </w:tc>
      </w:tr>
      <w:tr w:rsidR="00127156" w:rsidRPr="00127156" w14:paraId="513F100F" w14:textId="77777777" w:rsidTr="00127156">
        <w:trPr>
          <w:trHeight w:val="20"/>
        </w:trPr>
        <w:tc>
          <w:tcPr>
            <w:tcW w:w="3268" w:type="dxa"/>
            <w:tcBorders>
              <w:top w:val="single" w:sz="4" w:space="0" w:color="000000" w:themeColor="text1"/>
            </w:tcBorders>
            <w:hideMark/>
          </w:tcPr>
          <w:p w14:paraId="073B8819" w14:textId="77777777" w:rsidR="008A0973" w:rsidRPr="00D37C8B" w:rsidRDefault="008A0973" w:rsidP="00127156">
            <w:pPr>
              <w:pStyle w:val="TableText"/>
              <w:rPr>
                <w:szCs w:val="18"/>
                <w:lang w:val="en-GB" w:eastAsia="es-ES"/>
              </w:rPr>
            </w:pPr>
            <w:r w:rsidRPr="00D37C8B">
              <w:rPr>
                <w:szCs w:val="18"/>
                <w:lang w:val="en-GB" w:eastAsia="es-ES"/>
              </w:rPr>
              <w:t>Production of heat/cool from renewable non-fossil gaseous and liquid fuels</w:t>
            </w:r>
          </w:p>
        </w:tc>
        <w:tc>
          <w:tcPr>
            <w:tcW w:w="2783" w:type="dxa"/>
            <w:tcBorders>
              <w:top w:val="single" w:sz="4" w:space="0" w:color="000000" w:themeColor="text1"/>
              <w:right w:val="single" w:sz="4" w:space="0" w:color="auto"/>
            </w:tcBorders>
            <w:hideMark/>
          </w:tcPr>
          <w:p w14:paraId="11E0CD00" w14:textId="77777777" w:rsidR="008A0973" w:rsidRPr="0003170B" w:rsidRDefault="008A0973"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78252907" w14:textId="77777777" w:rsidR="008A0973" w:rsidRPr="0003170B" w:rsidRDefault="00CA004C" w:rsidP="00127156">
            <w:pPr>
              <w:pStyle w:val="TableText"/>
              <w:rPr>
                <w:szCs w:val="18"/>
                <w:lang w:val="es-ES" w:eastAsia="es-ES"/>
              </w:rPr>
            </w:pPr>
            <w:r>
              <w:rPr>
                <w:szCs w:val="18"/>
                <w:lang w:val="es-ES" w:eastAsia="es-ES"/>
              </w:rPr>
              <w:t>Own Performance</w:t>
            </w:r>
          </w:p>
        </w:tc>
        <w:tc>
          <w:tcPr>
            <w:tcW w:w="1539" w:type="dxa"/>
            <w:hideMark/>
          </w:tcPr>
          <w:p w14:paraId="44A3DBF1" w14:textId="77777777" w:rsidR="008A0973" w:rsidRPr="0003170B" w:rsidRDefault="00CA004C" w:rsidP="00127156">
            <w:pPr>
              <w:pStyle w:val="TableText"/>
              <w:rPr>
                <w:szCs w:val="18"/>
                <w:lang w:val="es-ES" w:eastAsia="es-ES"/>
              </w:rPr>
            </w:pPr>
            <w:r>
              <w:rPr>
                <w:szCs w:val="18"/>
                <w:lang w:val="es-ES" w:eastAsia="es-ES"/>
              </w:rPr>
              <w:t>Own Performance</w:t>
            </w:r>
          </w:p>
        </w:tc>
        <w:tc>
          <w:tcPr>
            <w:tcW w:w="726" w:type="dxa"/>
            <w:hideMark/>
          </w:tcPr>
          <w:p w14:paraId="5D3983B1" w14:textId="77777777" w:rsidR="008A0973" w:rsidRPr="0003170B" w:rsidRDefault="008A0973" w:rsidP="00127156">
            <w:pPr>
              <w:pStyle w:val="TableText"/>
              <w:rPr>
                <w:szCs w:val="18"/>
                <w:lang w:val="es-ES" w:eastAsia="es-ES"/>
              </w:rPr>
            </w:pPr>
            <w:r w:rsidRPr="0003170B">
              <w:rPr>
                <w:szCs w:val="18"/>
                <w:lang w:val="es-ES" w:eastAsia="es-ES"/>
              </w:rPr>
              <w:t> </w:t>
            </w:r>
          </w:p>
        </w:tc>
        <w:tc>
          <w:tcPr>
            <w:tcW w:w="1654" w:type="dxa"/>
            <w:hideMark/>
          </w:tcPr>
          <w:p w14:paraId="027E00A9" w14:textId="77777777" w:rsidR="008A0973" w:rsidRPr="0003170B" w:rsidRDefault="008A0973" w:rsidP="00127156">
            <w:pPr>
              <w:pStyle w:val="TableText"/>
              <w:rPr>
                <w:szCs w:val="18"/>
                <w:lang w:val="es-ES" w:eastAsia="es-ES"/>
              </w:rPr>
            </w:pPr>
            <w:r w:rsidRPr="0003170B">
              <w:rPr>
                <w:szCs w:val="18"/>
                <w:lang w:val="es-ES" w:eastAsia="es-ES"/>
              </w:rPr>
              <w:t> </w:t>
            </w:r>
          </w:p>
        </w:tc>
        <w:tc>
          <w:tcPr>
            <w:tcW w:w="965" w:type="dxa"/>
            <w:hideMark/>
          </w:tcPr>
          <w:p w14:paraId="36EC0154" w14:textId="77777777" w:rsidR="008A0973" w:rsidRPr="0003170B" w:rsidRDefault="008A0973" w:rsidP="00127156">
            <w:pPr>
              <w:pStyle w:val="TableText"/>
              <w:rPr>
                <w:szCs w:val="18"/>
                <w:lang w:val="es-ES" w:eastAsia="es-ES"/>
              </w:rPr>
            </w:pPr>
            <w:r w:rsidRPr="0003170B">
              <w:rPr>
                <w:szCs w:val="18"/>
                <w:lang w:val="es-ES" w:eastAsia="es-ES"/>
              </w:rPr>
              <w:t> </w:t>
            </w:r>
          </w:p>
        </w:tc>
        <w:tc>
          <w:tcPr>
            <w:tcW w:w="1197" w:type="dxa"/>
            <w:hideMark/>
          </w:tcPr>
          <w:p w14:paraId="16FBB442" w14:textId="77777777" w:rsidR="008A0973" w:rsidRPr="0003170B" w:rsidRDefault="008A0973" w:rsidP="00127156">
            <w:pPr>
              <w:pStyle w:val="TableText"/>
              <w:rPr>
                <w:szCs w:val="18"/>
                <w:lang w:val="es-ES" w:eastAsia="es-ES"/>
              </w:rPr>
            </w:pPr>
            <w:r w:rsidRPr="0003170B">
              <w:rPr>
                <w:szCs w:val="18"/>
                <w:lang w:val="es-ES" w:eastAsia="es-ES"/>
              </w:rPr>
              <w:t> </w:t>
            </w:r>
          </w:p>
        </w:tc>
      </w:tr>
      <w:tr w:rsidR="00A02830" w:rsidRPr="00127156" w14:paraId="3A89FEA5" w14:textId="77777777" w:rsidTr="00127156">
        <w:trPr>
          <w:trHeight w:val="20"/>
        </w:trPr>
        <w:tc>
          <w:tcPr>
            <w:tcW w:w="3268" w:type="dxa"/>
            <w:vMerge w:val="restart"/>
            <w:tcBorders>
              <w:top w:val="single" w:sz="4" w:space="0" w:color="000000" w:themeColor="text1"/>
            </w:tcBorders>
            <w:hideMark/>
          </w:tcPr>
          <w:p w14:paraId="627A5DBD" w14:textId="77777777" w:rsidR="00A02830" w:rsidRPr="00D37C8B" w:rsidRDefault="00A02830" w:rsidP="00127156">
            <w:pPr>
              <w:pStyle w:val="TableText"/>
              <w:rPr>
                <w:szCs w:val="18"/>
                <w:lang w:val="en-GB" w:eastAsia="es-ES"/>
              </w:rPr>
            </w:pPr>
            <w:r w:rsidRPr="00D37C8B">
              <w:rPr>
                <w:szCs w:val="18"/>
                <w:lang w:val="en-GB" w:eastAsia="es-ES"/>
              </w:rPr>
              <w:t>Production of heat/cool from bioenergy</w:t>
            </w:r>
          </w:p>
          <w:p w14:paraId="7B57DF3F" w14:textId="0B6AF49B" w:rsidR="00A02830" w:rsidRPr="00D37C8B" w:rsidRDefault="00A02830" w:rsidP="00127156">
            <w:pPr>
              <w:pStyle w:val="TableText"/>
              <w:rPr>
                <w:szCs w:val="18"/>
                <w:lang w:val="en-GB" w:eastAsia="es-ES"/>
              </w:rPr>
            </w:pPr>
            <w:del w:id="1518" w:author="Martinez De Hurtado Yela Fermin" w:date="2024-10-02T12:10:00Z">
              <w:r w:rsidRPr="00D37C8B" w:rsidDel="00A02830">
                <w:rPr>
                  <w:szCs w:val="18"/>
                  <w:lang w:val="en-GB" w:eastAsia="es-ES"/>
                </w:rPr>
                <w:delText>Production of heat/cool from bioenergy</w:delText>
              </w:r>
            </w:del>
          </w:p>
        </w:tc>
        <w:tc>
          <w:tcPr>
            <w:tcW w:w="2783" w:type="dxa"/>
            <w:tcBorders>
              <w:top w:val="single" w:sz="4" w:space="0" w:color="000000" w:themeColor="text1"/>
              <w:right w:val="single" w:sz="4" w:space="0" w:color="auto"/>
            </w:tcBorders>
            <w:hideMark/>
          </w:tcPr>
          <w:p w14:paraId="751C5EE2" w14:textId="77777777" w:rsidR="00A02830" w:rsidRPr="0003170B" w:rsidRDefault="00A02830"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5C70ECA0" w14:textId="77777777" w:rsidR="00A02830" w:rsidRPr="0003170B" w:rsidRDefault="00A02830" w:rsidP="00127156">
            <w:pPr>
              <w:pStyle w:val="TableText"/>
              <w:rPr>
                <w:szCs w:val="18"/>
                <w:lang w:val="es-ES" w:eastAsia="es-ES"/>
              </w:rPr>
            </w:pPr>
            <w:r>
              <w:rPr>
                <w:szCs w:val="18"/>
                <w:lang w:val="es-ES" w:eastAsia="es-ES"/>
              </w:rPr>
              <w:t>Own Performance</w:t>
            </w:r>
          </w:p>
        </w:tc>
        <w:tc>
          <w:tcPr>
            <w:tcW w:w="1539" w:type="dxa"/>
            <w:hideMark/>
          </w:tcPr>
          <w:p w14:paraId="73329EF2" w14:textId="77777777" w:rsidR="00A02830" w:rsidRPr="0003170B" w:rsidRDefault="00A02830" w:rsidP="00127156">
            <w:pPr>
              <w:pStyle w:val="TableText"/>
              <w:rPr>
                <w:szCs w:val="18"/>
                <w:lang w:val="es-ES" w:eastAsia="es-ES"/>
              </w:rPr>
            </w:pPr>
            <w:r>
              <w:rPr>
                <w:szCs w:val="18"/>
                <w:lang w:val="es-ES" w:eastAsia="es-ES"/>
              </w:rPr>
              <w:t>Own Performance</w:t>
            </w:r>
          </w:p>
        </w:tc>
        <w:tc>
          <w:tcPr>
            <w:tcW w:w="726" w:type="dxa"/>
            <w:hideMark/>
          </w:tcPr>
          <w:p w14:paraId="7808AE89" w14:textId="77777777" w:rsidR="00A02830" w:rsidRPr="0003170B" w:rsidRDefault="00A02830" w:rsidP="00127156">
            <w:pPr>
              <w:pStyle w:val="TableText"/>
              <w:rPr>
                <w:szCs w:val="18"/>
                <w:lang w:val="es-ES" w:eastAsia="es-ES"/>
              </w:rPr>
            </w:pPr>
            <w:r w:rsidRPr="0003170B">
              <w:rPr>
                <w:szCs w:val="18"/>
                <w:lang w:val="es-ES" w:eastAsia="es-ES"/>
              </w:rPr>
              <w:t> </w:t>
            </w:r>
          </w:p>
        </w:tc>
        <w:tc>
          <w:tcPr>
            <w:tcW w:w="1654" w:type="dxa"/>
            <w:hideMark/>
          </w:tcPr>
          <w:p w14:paraId="001CAB18" w14:textId="77777777" w:rsidR="00A02830" w:rsidRPr="0003170B" w:rsidRDefault="00A02830" w:rsidP="00127156">
            <w:pPr>
              <w:pStyle w:val="TableText"/>
              <w:rPr>
                <w:szCs w:val="18"/>
                <w:lang w:val="es-ES" w:eastAsia="es-ES"/>
              </w:rPr>
            </w:pPr>
            <w:r w:rsidRPr="0003170B">
              <w:rPr>
                <w:szCs w:val="18"/>
                <w:lang w:val="es-ES" w:eastAsia="es-ES"/>
              </w:rPr>
              <w:t> </w:t>
            </w:r>
          </w:p>
        </w:tc>
        <w:tc>
          <w:tcPr>
            <w:tcW w:w="965" w:type="dxa"/>
            <w:hideMark/>
          </w:tcPr>
          <w:p w14:paraId="66DC6BCB" w14:textId="77777777" w:rsidR="00A02830" w:rsidRPr="0003170B" w:rsidRDefault="00A02830" w:rsidP="00127156">
            <w:pPr>
              <w:pStyle w:val="TableText"/>
              <w:rPr>
                <w:szCs w:val="18"/>
                <w:lang w:val="es-ES" w:eastAsia="es-ES"/>
              </w:rPr>
            </w:pPr>
            <w:r w:rsidRPr="0003170B">
              <w:rPr>
                <w:szCs w:val="18"/>
                <w:lang w:val="es-ES" w:eastAsia="es-ES"/>
              </w:rPr>
              <w:t> </w:t>
            </w:r>
          </w:p>
        </w:tc>
        <w:tc>
          <w:tcPr>
            <w:tcW w:w="1197" w:type="dxa"/>
            <w:hideMark/>
          </w:tcPr>
          <w:p w14:paraId="31202DCE" w14:textId="77777777" w:rsidR="00A02830" w:rsidRPr="0003170B" w:rsidRDefault="00A02830" w:rsidP="00127156">
            <w:pPr>
              <w:pStyle w:val="TableText"/>
              <w:rPr>
                <w:szCs w:val="18"/>
                <w:lang w:val="es-ES" w:eastAsia="es-ES"/>
              </w:rPr>
            </w:pPr>
            <w:r w:rsidRPr="0003170B">
              <w:rPr>
                <w:szCs w:val="18"/>
                <w:lang w:val="es-ES" w:eastAsia="es-ES"/>
              </w:rPr>
              <w:t> </w:t>
            </w:r>
          </w:p>
        </w:tc>
      </w:tr>
      <w:tr w:rsidR="00A02830" w:rsidRPr="00127156" w14:paraId="33278D23" w14:textId="77777777" w:rsidTr="00EE6923">
        <w:trPr>
          <w:trHeight w:val="20"/>
        </w:trPr>
        <w:tc>
          <w:tcPr>
            <w:tcW w:w="3268" w:type="dxa"/>
            <w:vMerge/>
            <w:hideMark/>
          </w:tcPr>
          <w:p w14:paraId="5AFACC5E" w14:textId="3EA47BE9" w:rsidR="00A02830" w:rsidRPr="00D37C8B" w:rsidRDefault="00A02830" w:rsidP="00127156">
            <w:pPr>
              <w:pStyle w:val="TableText"/>
              <w:rPr>
                <w:szCs w:val="18"/>
                <w:lang w:val="en-GB" w:eastAsia="es-ES"/>
              </w:rPr>
            </w:pPr>
          </w:p>
        </w:tc>
        <w:tc>
          <w:tcPr>
            <w:tcW w:w="2783" w:type="dxa"/>
            <w:tcBorders>
              <w:top w:val="single" w:sz="4" w:space="0" w:color="000000" w:themeColor="text1"/>
              <w:right w:val="single" w:sz="4" w:space="0" w:color="auto"/>
            </w:tcBorders>
            <w:hideMark/>
          </w:tcPr>
          <w:p w14:paraId="627F167A" w14:textId="77777777" w:rsidR="00A02830" w:rsidRPr="0003170B" w:rsidRDefault="00A02830" w:rsidP="00127156">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hideMark/>
          </w:tcPr>
          <w:p w14:paraId="408E287A" w14:textId="77777777" w:rsidR="00A02830" w:rsidRPr="0003170B" w:rsidRDefault="00A02830" w:rsidP="00127156">
            <w:pPr>
              <w:pStyle w:val="TableText"/>
              <w:rPr>
                <w:szCs w:val="18"/>
                <w:lang w:val="es-ES" w:eastAsia="es-ES"/>
              </w:rPr>
            </w:pPr>
            <w:r>
              <w:rPr>
                <w:szCs w:val="18"/>
                <w:lang w:val="es-ES" w:eastAsia="es-ES"/>
              </w:rPr>
              <w:t>Own Performance</w:t>
            </w:r>
          </w:p>
        </w:tc>
        <w:tc>
          <w:tcPr>
            <w:tcW w:w="1539" w:type="dxa"/>
            <w:hideMark/>
          </w:tcPr>
          <w:p w14:paraId="28B3A837" w14:textId="77777777" w:rsidR="00A02830" w:rsidRPr="0003170B" w:rsidRDefault="00A02830" w:rsidP="00127156">
            <w:pPr>
              <w:pStyle w:val="TableText"/>
              <w:rPr>
                <w:szCs w:val="18"/>
                <w:lang w:val="es-ES" w:eastAsia="es-ES"/>
              </w:rPr>
            </w:pPr>
            <w:r>
              <w:rPr>
                <w:szCs w:val="18"/>
                <w:lang w:val="es-ES" w:eastAsia="es-ES"/>
              </w:rPr>
              <w:t>Own Performance</w:t>
            </w:r>
          </w:p>
        </w:tc>
        <w:tc>
          <w:tcPr>
            <w:tcW w:w="726" w:type="dxa"/>
            <w:hideMark/>
          </w:tcPr>
          <w:p w14:paraId="0F48FBEF" w14:textId="77777777" w:rsidR="00A02830" w:rsidRPr="0003170B" w:rsidRDefault="00A02830" w:rsidP="00127156">
            <w:pPr>
              <w:pStyle w:val="TableText"/>
              <w:rPr>
                <w:szCs w:val="18"/>
                <w:lang w:val="es-ES" w:eastAsia="es-ES"/>
              </w:rPr>
            </w:pPr>
            <w:r w:rsidRPr="0003170B">
              <w:rPr>
                <w:szCs w:val="18"/>
                <w:lang w:val="es-ES" w:eastAsia="es-ES"/>
              </w:rPr>
              <w:t> </w:t>
            </w:r>
          </w:p>
        </w:tc>
        <w:tc>
          <w:tcPr>
            <w:tcW w:w="1654" w:type="dxa"/>
            <w:hideMark/>
          </w:tcPr>
          <w:p w14:paraId="7DF5AAE8" w14:textId="77777777" w:rsidR="00A02830" w:rsidRPr="0003170B" w:rsidRDefault="00A02830" w:rsidP="00127156">
            <w:pPr>
              <w:pStyle w:val="TableText"/>
              <w:rPr>
                <w:szCs w:val="18"/>
                <w:lang w:val="es-ES" w:eastAsia="es-ES"/>
              </w:rPr>
            </w:pPr>
            <w:r w:rsidRPr="0003170B">
              <w:rPr>
                <w:szCs w:val="18"/>
                <w:lang w:val="es-ES" w:eastAsia="es-ES"/>
              </w:rPr>
              <w:t> </w:t>
            </w:r>
          </w:p>
        </w:tc>
        <w:tc>
          <w:tcPr>
            <w:tcW w:w="965" w:type="dxa"/>
            <w:hideMark/>
          </w:tcPr>
          <w:p w14:paraId="54AA7121" w14:textId="77777777" w:rsidR="00A02830" w:rsidRPr="0003170B" w:rsidRDefault="00A02830" w:rsidP="00127156">
            <w:pPr>
              <w:pStyle w:val="TableText"/>
              <w:rPr>
                <w:szCs w:val="18"/>
                <w:lang w:val="es-ES" w:eastAsia="es-ES"/>
              </w:rPr>
            </w:pPr>
            <w:r w:rsidRPr="0003170B">
              <w:rPr>
                <w:szCs w:val="18"/>
                <w:lang w:val="es-ES" w:eastAsia="es-ES"/>
              </w:rPr>
              <w:t> </w:t>
            </w:r>
          </w:p>
        </w:tc>
        <w:tc>
          <w:tcPr>
            <w:tcW w:w="1197" w:type="dxa"/>
            <w:hideMark/>
          </w:tcPr>
          <w:p w14:paraId="29C2D9BA" w14:textId="77777777" w:rsidR="00A02830" w:rsidRPr="0003170B" w:rsidRDefault="00A02830" w:rsidP="00127156">
            <w:pPr>
              <w:pStyle w:val="TableText"/>
              <w:rPr>
                <w:szCs w:val="18"/>
                <w:lang w:val="es-ES" w:eastAsia="es-ES"/>
              </w:rPr>
            </w:pPr>
            <w:r w:rsidRPr="0003170B">
              <w:rPr>
                <w:szCs w:val="18"/>
                <w:lang w:val="es-ES" w:eastAsia="es-ES"/>
              </w:rPr>
              <w:t> </w:t>
            </w:r>
          </w:p>
        </w:tc>
      </w:tr>
      <w:tr w:rsidR="00BC15CD" w:rsidRPr="00127156" w14:paraId="11A7A1DE" w14:textId="77777777" w:rsidTr="00127156">
        <w:trPr>
          <w:trHeight w:val="20"/>
        </w:trPr>
        <w:tc>
          <w:tcPr>
            <w:tcW w:w="3268" w:type="dxa"/>
            <w:vMerge w:val="restart"/>
            <w:tcBorders>
              <w:top w:val="single" w:sz="4" w:space="0" w:color="000000" w:themeColor="text1"/>
            </w:tcBorders>
            <w:hideMark/>
          </w:tcPr>
          <w:p w14:paraId="0F5E4605" w14:textId="75AD9A86" w:rsidR="00BC15CD" w:rsidRPr="00D37C8B" w:rsidRDefault="00BC15CD" w:rsidP="00127156">
            <w:pPr>
              <w:pStyle w:val="TableText"/>
              <w:rPr>
                <w:szCs w:val="18"/>
                <w:lang w:val="en-GB" w:eastAsia="es-ES"/>
              </w:rPr>
            </w:pPr>
            <w:r w:rsidRPr="00D37C8B">
              <w:rPr>
                <w:szCs w:val="18"/>
                <w:lang w:val="en-GB" w:eastAsia="es-ES"/>
              </w:rPr>
              <w:t>Production of heat/cool</w:t>
            </w:r>
            <w:ins w:id="1519" w:author="Martinez De Hurtado Yela Fermin" w:date="2025-01-03T10:46:00Z" w16du:dateUtc="2025-01-03T09:46:00Z">
              <w:r>
                <w:t>/electricity</w:t>
              </w:r>
            </w:ins>
            <w:r w:rsidRPr="00D37C8B">
              <w:rPr>
                <w:szCs w:val="18"/>
                <w:lang w:val="en-GB" w:eastAsia="es-ES"/>
              </w:rPr>
              <w:t xml:space="preserve"> using waste heat</w:t>
            </w:r>
          </w:p>
        </w:tc>
        <w:tc>
          <w:tcPr>
            <w:tcW w:w="2783" w:type="dxa"/>
            <w:tcBorders>
              <w:top w:val="single" w:sz="4" w:space="0" w:color="000000" w:themeColor="text1"/>
              <w:right w:val="single" w:sz="4" w:space="0" w:color="auto"/>
            </w:tcBorders>
            <w:hideMark/>
          </w:tcPr>
          <w:p w14:paraId="2EB0DA2D" w14:textId="77777777" w:rsidR="00BC15CD" w:rsidRPr="0003170B" w:rsidRDefault="00BC15CD"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51AEB834" w14:textId="77777777" w:rsidR="00BC15CD" w:rsidRPr="0003170B" w:rsidRDefault="00BC15CD" w:rsidP="00127156">
            <w:pPr>
              <w:pStyle w:val="TableText"/>
              <w:rPr>
                <w:szCs w:val="18"/>
                <w:lang w:val="es-ES" w:eastAsia="es-ES"/>
              </w:rPr>
            </w:pPr>
            <w:r>
              <w:rPr>
                <w:szCs w:val="18"/>
                <w:lang w:val="es-ES" w:eastAsia="es-ES"/>
              </w:rPr>
              <w:t>Own Performance</w:t>
            </w:r>
          </w:p>
        </w:tc>
        <w:tc>
          <w:tcPr>
            <w:tcW w:w="1539" w:type="dxa"/>
            <w:hideMark/>
          </w:tcPr>
          <w:p w14:paraId="36DD8426" w14:textId="77777777" w:rsidR="00BC15CD" w:rsidRPr="0003170B" w:rsidRDefault="00BC15CD" w:rsidP="00127156">
            <w:pPr>
              <w:pStyle w:val="TableText"/>
              <w:rPr>
                <w:szCs w:val="18"/>
                <w:lang w:val="es-ES" w:eastAsia="es-ES"/>
              </w:rPr>
            </w:pPr>
            <w:r>
              <w:rPr>
                <w:szCs w:val="18"/>
                <w:lang w:val="es-ES" w:eastAsia="es-ES"/>
              </w:rPr>
              <w:t>Own Performance</w:t>
            </w:r>
          </w:p>
        </w:tc>
        <w:tc>
          <w:tcPr>
            <w:tcW w:w="726" w:type="dxa"/>
            <w:hideMark/>
          </w:tcPr>
          <w:p w14:paraId="6B2376CD" w14:textId="77777777" w:rsidR="00BC15CD" w:rsidRPr="0003170B" w:rsidRDefault="00BC15CD" w:rsidP="00127156">
            <w:pPr>
              <w:pStyle w:val="TableText"/>
              <w:rPr>
                <w:szCs w:val="18"/>
                <w:lang w:val="es-ES" w:eastAsia="es-ES"/>
              </w:rPr>
            </w:pPr>
            <w:r w:rsidRPr="0003170B">
              <w:rPr>
                <w:szCs w:val="18"/>
                <w:lang w:val="es-ES" w:eastAsia="es-ES"/>
              </w:rPr>
              <w:t> </w:t>
            </w:r>
          </w:p>
        </w:tc>
        <w:tc>
          <w:tcPr>
            <w:tcW w:w="1654" w:type="dxa"/>
            <w:hideMark/>
          </w:tcPr>
          <w:p w14:paraId="4A917DE0" w14:textId="77777777" w:rsidR="00BC15CD" w:rsidRPr="0003170B" w:rsidRDefault="00BC15CD" w:rsidP="00127156">
            <w:pPr>
              <w:pStyle w:val="TableText"/>
              <w:rPr>
                <w:szCs w:val="18"/>
                <w:lang w:val="es-ES" w:eastAsia="es-ES"/>
              </w:rPr>
            </w:pPr>
            <w:r w:rsidRPr="0003170B">
              <w:rPr>
                <w:szCs w:val="18"/>
                <w:lang w:val="es-ES" w:eastAsia="es-ES"/>
              </w:rPr>
              <w:t> </w:t>
            </w:r>
          </w:p>
        </w:tc>
        <w:tc>
          <w:tcPr>
            <w:tcW w:w="965" w:type="dxa"/>
            <w:hideMark/>
          </w:tcPr>
          <w:p w14:paraId="4A96C753" w14:textId="77777777" w:rsidR="00BC15CD" w:rsidRPr="0003170B" w:rsidRDefault="00BC15CD" w:rsidP="00127156">
            <w:pPr>
              <w:pStyle w:val="TableText"/>
              <w:rPr>
                <w:szCs w:val="18"/>
                <w:lang w:val="es-ES" w:eastAsia="es-ES"/>
              </w:rPr>
            </w:pPr>
            <w:r w:rsidRPr="0003170B">
              <w:rPr>
                <w:szCs w:val="18"/>
                <w:lang w:val="es-ES" w:eastAsia="es-ES"/>
              </w:rPr>
              <w:t> </w:t>
            </w:r>
          </w:p>
        </w:tc>
        <w:tc>
          <w:tcPr>
            <w:tcW w:w="1197" w:type="dxa"/>
            <w:hideMark/>
          </w:tcPr>
          <w:p w14:paraId="1569A9E6" w14:textId="77777777" w:rsidR="00BC15CD" w:rsidRPr="0003170B" w:rsidRDefault="00BC15CD" w:rsidP="00127156">
            <w:pPr>
              <w:pStyle w:val="TableText"/>
              <w:rPr>
                <w:szCs w:val="18"/>
                <w:lang w:val="es-ES" w:eastAsia="es-ES"/>
              </w:rPr>
            </w:pPr>
            <w:r w:rsidRPr="0003170B">
              <w:rPr>
                <w:szCs w:val="18"/>
                <w:lang w:val="es-ES" w:eastAsia="es-ES"/>
              </w:rPr>
              <w:t> </w:t>
            </w:r>
          </w:p>
        </w:tc>
      </w:tr>
      <w:tr w:rsidR="00BC15CD" w:rsidRPr="00127156" w14:paraId="2F671914" w14:textId="77777777" w:rsidTr="000C3C08">
        <w:trPr>
          <w:trHeight w:val="20"/>
          <w:ins w:id="1520" w:author="Martinez De Hurtado Yela Fermin" w:date="2025-01-03T10:46:00Z"/>
        </w:trPr>
        <w:tc>
          <w:tcPr>
            <w:tcW w:w="3268" w:type="dxa"/>
            <w:vMerge/>
          </w:tcPr>
          <w:p w14:paraId="4A7A50D0" w14:textId="77777777" w:rsidR="00BC15CD" w:rsidRPr="00D37C8B" w:rsidRDefault="00BC15CD" w:rsidP="00BC15CD">
            <w:pPr>
              <w:pStyle w:val="TableText"/>
              <w:rPr>
                <w:ins w:id="1521" w:author="Martinez De Hurtado Yela Fermin" w:date="2025-01-03T10:46:00Z" w16du:dateUtc="2025-01-03T09:46:00Z"/>
                <w:szCs w:val="18"/>
                <w:lang w:val="en-GB" w:eastAsia="es-ES"/>
              </w:rPr>
            </w:pPr>
          </w:p>
        </w:tc>
        <w:tc>
          <w:tcPr>
            <w:tcW w:w="2783" w:type="dxa"/>
            <w:tcBorders>
              <w:top w:val="single" w:sz="4" w:space="0" w:color="000000" w:themeColor="text1"/>
              <w:right w:val="single" w:sz="4" w:space="0" w:color="auto"/>
            </w:tcBorders>
          </w:tcPr>
          <w:p w14:paraId="517B2AFB" w14:textId="7A55FFCB" w:rsidR="00BC15CD" w:rsidRPr="0003170B" w:rsidRDefault="00BC15CD" w:rsidP="00BC15CD">
            <w:pPr>
              <w:pStyle w:val="TableText"/>
              <w:rPr>
                <w:ins w:id="1522" w:author="Martinez De Hurtado Yela Fermin" w:date="2025-01-03T10:46:00Z" w16du:dateUtc="2025-01-03T09:46:00Z"/>
                <w:szCs w:val="18"/>
                <w:lang w:val="es-ES" w:eastAsia="es-ES"/>
              </w:rPr>
            </w:pPr>
            <w:ins w:id="1523" w:author="Martinez De Hurtado Yela Fermin" w:date="2025-01-03T10:46:00Z" w16du:dateUtc="2025-01-03T09:46:00Z">
              <w:r w:rsidRPr="0003170B">
                <w:rPr>
                  <w:szCs w:val="18"/>
                  <w:lang w:val="es-ES" w:eastAsia="es-ES"/>
                </w:rPr>
                <w:t>Santander-specific</w:t>
              </w:r>
            </w:ins>
          </w:p>
        </w:tc>
        <w:tc>
          <w:tcPr>
            <w:tcW w:w="1539" w:type="dxa"/>
            <w:tcBorders>
              <w:left w:val="single" w:sz="4" w:space="0" w:color="auto"/>
            </w:tcBorders>
          </w:tcPr>
          <w:p w14:paraId="7D2CBCD7" w14:textId="5043171D" w:rsidR="00BC15CD" w:rsidRDefault="00BC15CD" w:rsidP="00BC15CD">
            <w:pPr>
              <w:pStyle w:val="TableText"/>
              <w:rPr>
                <w:ins w:id="1524" w:author="Martinez De Hurtado Yela Fermin" w:date="2025-01-03T10:46:00Z" w16du:dateUtc="2025-01-03T09:46:00Z"/>
                <w:szCs w:val="18"/>
                <w:lang w:val="es-ES" w:eastAsia="es-ES"/>
              </w:rPr>
            </w:pPr>
            <w:ins w:id="1525" w:author="Martinez De Hurtado Yela Fermin" w:date="2025-01-03T10:46:00Z" w16du:dateUtc="2025-01-03T09:46:00Z">
              <w:r>
                <w:rPr>
                  <w:szCs w:val="18"/>
                  <w:lang w:val="es-ES" w:eastAsia="es-ES"/>
                </w:rPr>
                <w:t>Own Performance</w:t>
              </w:r>
            </w:ins>
          </w:p>
        </w:tc>
        <w:tc>
          <w:tcPr>
            <w:tcW w:w="1539" w:type="dxa"/>
          </w:tcPr>
          <w:p w14:paraId="38558642" w14:textId="38DAA3DA" w:rsidR="00BC15CD" w:rsidRDefault="00BC15CD" w:rsidP="00BC15CD">
            <w:pPr>
              <w:pStyle w:val="TableText"/>
              <w:rPr>
                <w:ins w:id="1526" w:author="Martinez De Hurtado Yela Fermin" w:date="2025-01-03T10:46:00Z" w16du:dateUtc="2025-01-03T09:46:00Z"/>
                <w:szCs w:val="18"/>
                <w:lang w:val="es-ES" w:eastAsia="es-ES"/>
              </w:rPr>
            </w:pPr>
            <w:ins w:id="1527" w:author="Martinez De Hurtado Yela Fermin" w:date="2025-01-03T10:46:00Z" w16du:dateUtc="2025-01-03T09:46:00Z">
              <w:r>
                <w:rPr>
                  <w:szCs w:val="18"/>
                  <w:lang w:val="es-ES" w:eastAsia="es-ES"/>
                </w:rPr>
                <w:t>Own Performance</w:t>
              </w:r>
            </w:ins>
          </w:p>
        </w:tc>
        <w:tc>
          <w:tcPr>
            <w:tcW w:w="726" w:type="dxa"/>
          </w:tcPr>
          <w:p w14:paraId="440C5915" w14:textId="77777777" w:rsidR="00BC15CD" w:rsidRPr="0003170B" w:rsidRDefault="00BC15CD" w:rsidP="00BC15CD">
            <w:pPr>
              <w:pStyle w:val="TableText"/>
              <w:rPr>
                <w:ins w:id="1528" w:author="Martinez De Hurtado Yela Fermin" w:date="2025-01-03T10:46:00Z" w16du:dateUtc="2025-01-03T09:46:00Z"/>
                <w:szCs w:val="18"/>
                <w:lang w:val="es-ES" w:eastAsia="es-ES"/>
              </w:rPr>
            </w:pPr>
          </w:p>
        </w:tc>
        <w:tc>
          <w:tcPr>
            <w:tcW w:w="1654" w:type="dxa"/>
          </w:tcPr>
          <w:p w14:paraId="28C262EE" w14:textId="77777777" w:rsidR="00BC15CD" w:rsidRPr="0003170B" w:rsidRDefault="00BC15CD" w:rsidP="00BC15CD">
            <w:pPr>
              <w:pStyle w:val="TableText"/>
              <w:rPr>
                <w:ins w:id="1529" w:author="Martinez De Hurtado Yela Fermin" w:date="2025-01-03T10:46:00Z" w16du:dateUtc="2025-01-03T09:46:00Z"/>
                <w:szCs w:val="18"/>
                <w:lang w:val="es-ES" w:eastAsia="es-ES"/>
              </w:rPr>
            </w:pPr>
          </w:p>
        </w:tc>
        <w:tc>
          <w:tcPr>
            <w:tcW w:w="965" w:type="dxa"/>
          </w:tcPr>
          <w:p w14:paraId="445A184E" w14:textId="77777777" w:rsidR="00BC15CD" w:rsidRPr="0003170B" w:rsidRDefault="00BC15CD" w:rsidP="00BC15CD">
            <w:pPr>
              <w:pStyle w:val="TableText"/>
              <w:rPr>
                <w:ins w:id="1530" w:author="Martinez De Hurtado Yela Fermin" w:date="2025-01-03T10:46:00Z" w16du:dateUtc="2025-01-03T09:46:00Z"/>
                <w:szCs w:val="18"/>
                <w:lang w:val="es-ES" w:eastAsia="es-ES"/>
              </w:rPr>
            </w:pPr>
          </w:p>
        </w:tc>
        <w:tc>
          <w:tcPr>
            <w:tcW w:w="1197" w:type="dxa"/>
          </w:tcPr>
          <w:p w14:paraId="4F634BFD" w14:textId="77777777" w:rsidR="00BC15CD" w:rsidRPr="0003170B" w:rsidRDefault="00BC15CD" w:rsidP="00BC15CD">
            <w:pPr>
              <w:pStyle w:val="TableText"/>
              <w:rPr>
                <w:ins w:id="1531" w:author="Martinez De Hurtado Yela Fermin" w:date="2025-01-03T10:46:00Z" w16du:dateUtc="2025-01-03T09:46:00Z"/>
                <w:szCs w:val="18"/>
                <w:lang w:val="es-ES" w:eastAsia="es-ES"/>
              </w:rPr>
            </w:pPr>
          </w:p>
        </w:tc>
      </w:tr>
      <w:tr w:rsidR="00C302D1" w:rsidRPr="00127156" w14:paraId="0D6AEBA0" w14:textId="77777777" w:rsidTr="00127156">
        <w:trPr>
          <w:trHeight w:val="20"/>
        </w:trPr>
        <w:tc>
          <w:tcPr>
            <w:tcW w:w="3268" w:type="dxa"/>
            <w:vMerge w:val="restart"/>
            <w:tcBorders>
              <w:top w:val="single" w:sz="4" w:space="0" w:color="000000" w:themeColor="text1"/>
            </w:tcBorders>
            <w:hideMark/>
          </w:tcPr>
          <w:p w14:paraId="66F975CC" w14:textId="77777777" w:rsidR="00C302D1" w:rsidRPr="00D37C8B" w:rsidRDefault="00C302D1" w:rsidP="00127156">
            <w:pPr>
              <w:pStyle w:val="TableText"/>
              <w:rPr>
                <w:szCs w:val="18"/>
                <w:lang w:val="en-GB" w:eastAsia="es-ES"/>
              </w:rPr>
            </w:pPr>
            <w:r w:rsidRPr="00D37C8B">
              <w:rPr>
                <w:szCs w:val="18"/>
                <w:lang w:val="en-GB" w:eastAsia="es-ES"/>
              </w:rPr>
              <w:t>Pre-commercial stages of advanced technologies to produce energy from nuclear processes with minimal waste from the fuel cycle</w:t>
            </w:r>
          </w:p>
        </w:tc>
        <w:tc>
          <w:tcPr>
            <w:tcW w:w="2783" w:type="dxa"/>
            <w:tcBorders>
              <w:top w:val="single" w:sz="4" w:space="0" w:color="000000" w:themeColor="text1"/>
              <w:right w:val="single" w:sz="4" w:space="0" w:color="auto"/>
            </w:tcBorders>
            <w:hideMark/>
          </w:tcPr>
          <w:p w14:paraId="0B28FD23" w14:textId="77777777" w:rsidR="00C302D1" w:rsidRPr="0003170B" w:rsidRDefault="00C302D1"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3E83DC04" w14:textId="77777777" w:rsidR="00C302D1" w:rsidRPr="0003170B" w:rsidRDefault="00C302D1" w:rsidP="00127156">
            <w:pPr>
              <w:pStyle w:val="TableText"/>
              <w:rPr>
                <w:szCs w:val="18"/>
                <w:lang w:val="es-ES" w:eastAsia="es-ES"/>
              </w:rPr>
            </w:pPr>
            <w:r w:rsidRPr="0003170B">
              <w:rPr>
                <w:szCs w:val="18"/>
                <w:lang w:val="es-ES" w:eastAsia="es-ES"/>
              </w:rPr>
              <w:t>Transition</w:t>
            </w:r>
          </w:p>
        </w:tc>
        <w:tc>
          <w:tcPr>
            <w:tcW w:w="1539" w:type="dxa"/>
            <w:hideMark/>
          </w:tcPr>
          <w:p w14:paraId="639C570C" w14:textId="77777777" w:rsidR="00C302D1" w:rsidRPr="0003170B" w:rsidRDefault="00C302D1" w:rsidP="00127156">
            <w:pPr>
              <w:pStyle w:val="TableText"/>
              <w:rPr>
                <w:szCs w:val="18"/>
                <w:lang w:val="es-ES" w:eastAsia="es-ES"/>
              </w:rPr>
            </w:pPr>
            <w:r>
              <w:rPr>
                <w:szCs w:val="18"/>
                <w:lang w:val="es-ES" w:eastAsia="es-ES"/>
              </w:rPr>
              <w:t>Own Performance</w:t>
            </w:r>
          </w:p>
        </w:tc>
        <w:tc>
          <w:tcPr>
            <w:tcW w:w="726" w:type="dxa"/>
            <w:hideMark/>
          </w:tcPr>
          <w:p w14:paraId="7FC46024" w14:textId="77777777" w:rsidR="00C302D1" w:rsidRPr="0003170B" w:rsidRDefault="00C302D1" w:rsidP="00127156">
            <w:pPr>
              <w:pStyle w:val="TableText"/>
              <w:rPr>
                <w:szCs w:val="18"/>
                <w:lang w:val="es-ES" w:eastAsia="es-ES"/>
              </w:rPr>
            </w:pPr>
            <w:r w:rsidRPr="0003170B">
              <w:rPr>
                <w:szCs w:val="18"/>
                <w:lang w:val="es-ES" w:eastAsia="es-ES"/>
              </w:rPr>
              <w:t> </w:t>
            </w:r>
          </w:p>
        </w:tc>
        <w:tc>
          <w:tcPr>
            <w:tcW w:w="1654" w:type="dxa"/>
            <w:hideMark/>
          </w:tcPr>
          <w:p w14:paraId="2BA93DCA" w14:textId="77777777" w:rsidR="00C302D1" w:rsidRPr="0003170B" w:rsidRDefault="00C302D1" w:rsidP="00127156">
            <w:pPr>
              <w:pStyle w:val="TableText"/>
              <w:rPr>
                <w:szCs w:val="18"/>
                <w:lang w:val="es-ES" w:eastAsia="es-ES"/>
              </w:rPr>
            </w:pPr>
            <w:r w:rsidRPr="0003170B">
              <w:rPr>
                <w:szCs w:val="18"/>
                <w:lang w:val="es-ES" w:eastAsia="es-ES"/>
              </w:rPr>
              <w:t> </w:t>
            </w:r>
          </w:p>
        </w:tc>
        <w:tc>
          <w:tcPr>
            <w:tcW w:w="965" w:type="dxa"/>
            <w:hideMark/>
          </w:tcPr>
          <w:p w14:paraId="16B439D7" w14:textId="77777777" w:rsidR="00C302D1" w:rsidRPr="0003170B" w:rsidRDefault="00C302D1" w:rsidP="00127156">
            <w:pPr>
              <w:pStyle w:val="TableText"/>
              <w:rPr>
                <w:szCs w:val="18"/>
                <w:lang w:val="es-ES" w:eastAsia="es-ES"/>
              </w:rPr>
            </w:pPr>
            <w:r w:rsidRPr="0003170B">
              <w:rPr>
                <w:szCs w:val="18"/>
                <w:lang w:val="es-ES" w:eastAsia="es-ES"/>
              </w:rPr>
              <w:t> </w:t>
            </w:r>
          </w:p>
        </w:tc>
        <w:tc>
          <w:tcPr>
            <w:tcW w:w="1197" w:type="dxa"/>
            <w:hideMark/>
          </w:tcPr>
          <w:p w14:paraId="1B1B9D36" w14:textId="77777777" w:rsidR="00C302D1" w:rsidRPr="0003170B" w:rsidRDefault="00C302D1" w:rsidP="00127156">
            <w:pPr>
              <w:pStyle w:val="TableText"/>
              <w:rPr>
                <w:szCs w:val="18"/>
                <w:lang w:val="es-ES" w:eastAsia="es-ES"/>
              </w:rPr>
            </w:pPr>
            <w:r w:rsidRPr="0003170B">
              <w:rPr>
                <w:szCs w:val="18"/>
                <w:lang w:val="es-ES" w:eastAsia="es-ES"/>
              </w:rPr>
              <w:t> </w:t>
            </w:r>
          </w:p>
        </w:tc>
      </w:tr>
      <w:tr w:rsidR="00C302D1" w:rsidRPr="00127156" w14:paraId="0AC1053E" w14:textId="77777777" w:rsidTr="0002755A">
        <w:trPr>
          <w:trHeight w:val="20"/>
          <w:ins w:id="1532" w:author="Martinez De Hurtado Yela Fermin" w:date="2024-10-02T12:10:00Z"/>
        </w:trPr>
        <w:tc>
          <w:tcPr>
            <w:tcW w:w="3268" w:type="dxa"/>
            <w:vMerge/>
          </w:tcPr>
          <w:p w14:paraId="46F2527E" w14:textId="77777777" w:rsidR="00C302D1" w:rsidRPr="00D37C8B" w:rsidRDefault="00C302D1" w:rsidP="00C302D1">
            <w:pPr>
              <w:pStyle w:val="TableText"/>
              <w:rPr>
                <w:ins w:id="1533" w:author="Martinez De Hurtado Yela Fermin" w:date="2024-10-02T12:10:00Z"/>
                <w:szCs w:val="18"/>
                <w:lang w:val="en-GB" w:eastAsia="es-ES"/>
              </w:rPr>
            </w:pPr>
          </w:p>
        </w:tc>
        <w:tc>
          <w:tcPr>
            <w:tcW w:w="2783" w:type="dxa"/>
            <w:tcBorders>
              <w:top w:val="single" w:sz="4" w:space="0" w:color="000000" w:themeColor="text1"/>
              <w:right w:val="single" w:sz="4" w:space="0" w:color="auto"/>
            </w:tcBorders>
          </w:tcPr>
          <w:p w14:paraId="59538250" w14:textId="518B36C2" w:rsidR="00C302D1" w:rsidRPr="0003170B" w:rsidRDefault="00C302D1" w:rsidP="00C302D1">
            <w:pPr>
              <w:pStyle w:val="TableText"/>
              <w:rPr>
                <w:ins w:id="1534" w:author="Martinez De Hurtado Yela Fermin" w:date="2024-10-02T12:10:00Z"/>
                <w:szCs w:val="18"/>
                <w:lang w:val="es-ES" w:eastAsia="es-ES"/>
              </w:rPr>
            </w:pPr>
            <w:ins w:id="1535" w:author="Martinez De Hurtado Yela Fermin" w:date="2024-10-02T12:10:00Z">
              <w:r w:rsidRPr="0003170B">
                <w:rPr>
                  <w:szCs w:val="18"/>
                  <w:lang w:val="es-ES" w:eastAsia="es-ES"/>
                </w:rPr>
                <w:t>Santander-specific</w:t>
              </w:r>
            </w:ins>
          </w:p>
        </w:tc>
        <w:tc>
          <w:tcPr>
            <w:tcW w:w="1539" w:type="dxa"/>
            <w:tcBorders>
              <w:left w:val="single" w:sz="4" w:space="0" w:color="auto"/>
            </w:tcBorders>
          </w:tcPr>
          <w:p w14:paraId="73BB2F65" w14:textId="572CAA8E" w:rsidR="00C302D1" w:rsidRPr="0003170B" w:rsidRDefault="00C302D1" w:rsidP="00C302D1">
            <w:pPr>
              <w:pStyle w:val="TableText"/>
              <w:rPr>
                <w:ins w:id="1536" w:author="Martinez De Hurtado Yela Fermin" w:date="2024-10-02T12:10:00Z"/>
                <w:szCs w:val="18"/>
                <w:lang w:val="es-ES" w:eastAsia="es-ES"/>
              </w:rPr>
            </w:pPr>
            <w:ins w:id="1537" w:author="Martinez De Hurtado Yela Fermin" w:date="2024-10-02T12:10:00Z">
              <w:r w:rsidRPr="0003170B">
                <w:rPr>
                  <w:szCs w:val="18"/>
                  <w:lang w:val="es-ES" w:eastAsia="es-ES"/>
                </w:rPr>
                <w:t>Transition</w:t>
              </w:r>
            </w:ins>
          </w:p>
        </w:tc>
        <w:tc>
          <w:tcPr>
            <w:tcW w:w="1539" w:type="dxa"/>
          </w:tcPr>
          <w:p w14:paraId="6F162AF4" w14:textId="6797F182" w:rsidR="00C302D1" w:rsidRDefault="00C302D1" w:rsidP="00C302D1">
            <w:pPr>
              <w:pStyle w:val="TableText"/>
              <w:rPr>
                <w:ins w:id="1538" w:author="Martinez De Hurtado Yela Fermin" w:date="2024-10-02T12:10:00Z"/>
                <w:szCs w:val="18"/>
                <w:lang w:val="es-ES" w:eastAsia="es-ES"/>
              </w:rPr>
            </w:pPr>
            <w:ins w:id="1539" w:author="Martinez De Hurtado Yela Fermin" w:date="2024-10-02T12:10:00Z">
              <w:r>
                <w:rPr>
                  <w:szCs w:val="18"/>
                  <w:lang w:val="es-ES" w:eastAsia="es-ES"/>
                </w:rPr>
                <w:t>Own Performance</w:t>
              </w:r>
            </w:ins>
          </w:p>
        </w:tc>
        <w:tc>
          <w:tcPr>
            <w:tcW w:w="726" w:type="dxa"/>
          </w:tcPr>
          <w:p w14:paraId="407AB6D2" w14:textId="77777777" w:rsidR="00C302D1" w:rsidRPr="0003170B" w:rsidRDefault="00C302D1" w:rsidP="00C302D1">
            <w:pPr>
              <w:pStyle w:val="TableText"/>
              <w:rPr>
                <w:ins w:id="1540" w:author="Martinez De Hurtado Yela Fermin" w:date="2024-10-02T12:10:00Z"/>
                <w:szCs w:val="18"/>
                <w:lang w:val="es-ES" w:eastAsia="es-ES"/>
              </w:rPr>
            </w:pPr>
          </w:p>
        </w:tc>
        <w:tc>
          <w:tcPr>
            <w:tcW w:w="1654" w:type="dxa"/>
          </w:tcPr>
          <w:p w14:paraId="3EC46A95" w14:textId="77777777" w:rsidR="00C302D1" w:rsidRPr="0003170B" w:rsidRDefault="00C302D1" w:rsidP="00C302D1">
            <w:pPr>
              <w:pStyle w:val="TableText"/>
              <w:rPr>
                <w:ins w:id="1541" w:author="Martinez De Hurtado Yela Fermin" w:date="2024-10-02T12:10:00Z"/>
                <w:szCs w:val="18"/>
                <w:lang w:val="es-ES" w:eastAsia="es-ES"/>
              </w:rPr>
            </w:pPr>
          </w:p>
        </w:tc>
        <w:tc>
          <w:tcPr>
            <w:tcW w:w="965" w:type="dxa"/>
          </w:tcPr>
          <w:p w14:paraId="1039BD3C" w14:textId="77777777" w:rsidR="00C302D1" w:rsidRPr="0003170B" w:rsidRDefault="00C302D1" w:rsidP="00C302D1">
            <w:pPr>
              <w:pStyle w:val="TableText"/>
              <w:rPr>
                <w:ins w:id="1542" w:author="Martinez De Hurtado Yela Fermin" w:date="2024-10-02T12:10:00Z"/>
                <w:szCs w:val="18"/>
                <w:lang w:val="es-ES" w:eastAsia="es-ES"/>
              </w:rPr>
            </w:pPr>
          </w:p>
        </w:tc>
        <w:tc>
          <w:tcPr>
            <w:tcW w:w="1197" w:type="dxa"/>
          </w:tcPr>
          <w:p w14:paraId="121D57E1" w14:textId="77777777" w:rsidR="00C302D1" w:rsidRPr="0003170B" w:rsidRDefault="00C302D1" w:rsidP="00C302D1">
            <w:pPr>
              <w:pStyle w:val="TableText"/>
              <w:rPr>
                <w:ins w:id="1543" w:author="Martinez De Hurtado Yela Fermin" w:date="2024-10-02T12:10:00Z"/>
                <w:szCs w:val="18"/>
                <w:lang w:val="es-ES" w:eastAsia="es-ES"/>
              </w:rPr>
            </w:pPr>
          </w:p>
        </w:tc>
      </w:tr>
      <w:tr w:rsidR="00A02830" w:rsidRPr="00127156" w14:paraId="60A65CAE" w14:textId="77777777" w:rsidTr="00127156">
        <w:trPr>
          <w:trHeight w:val="20"/>
        </w:trPr>
        <w:tc>
          <w:tcPr>
            <w:tcW w:w="3268" w:type="dxa"/>
            <w:vMerge w:val="restart"/>
            <w:tcBorders>
              <w:top w:val="single" w:sz="4" w:space="0" w:color="000000" w:themeColor="text1"/>
            </w:tcBorders>
            <w:hideMark/>
          </w:tcPr>
          <w:p w14:paraId="59DE05C8" w14:textId="77777777" w:rsidR="00A02830" w:rsidRPr="00D37C8B" w:rsidRDefault="00A02830" w:rsidP="00127156">
            <w:pPr>
              <w:pStyle w:val="TableText"/>
              <w:rPr>
                <w:szCs w:val="18"/>
                <w:lang w:val="en-GB" w:eastAsia="es-ES"/>
              </w:rPr>
            </w:pPr>
            <w:r w:rsidRPr="00D37C8B">
              <w:rPr>
                <w:szCs w:val="18"/>
                <w:lang w:val="en-GB" w:eastAsia="es-ES"/>
              </w:rPr>
              <w:t>Construction and safe operation of new nuclear power plants, for the generation of electricity or heat, including for hydrogen production, using best-available technologies</w:t>
            </w:r>
          </w:p>
        </w:tc>
        <w:tc>
          <w:tcPr>
            <w:tcW w:w="2783" w:type="dxa"/>
            <w:tcBorders>
              <w:top w:val="single" w:sz="4" w:space="0" w:color="000000" w:themeColor="text1"/>
              <w:right w:val="single" w:sz="4" w:space="0" w:color="auto"/>
            </w:tcBorders>
            <w:hideMark/>
          </w:tcPr>
          <w:p w14:paraId="3590AD63" w14:textId="77777777" w:rsidR="00A02830" w:rsidRPr="0003170B" w:rsidRDefault="00A02830"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0A587FBE" w14:textId="77777777" w:rsidR="00A02830" w:rsidRPr="0003170B" w:rsidRDefault="00A02830" w:rsidP="00127156">
            <w:pPr>
              <w:pStyle w:val="TableText"/>
              <w:rPr>
                <w:szCs w:val="18"/>
                <w:lang w:val="es-ES" w:eastAsia="es-ES"/>
              </w:rPr>
            </w:pPr>
            <w:r w:rsidRPr="0003170B">
              <w:rPr>
                <w:szCs w:val="18"/>
                <w:lang w:val="es-ES" w:eastAsia="es-ES"/>
              </w:rPr>
              <w:t>Transition</w:t>
            </w:r>
          </w:p>
        </w:tc>
        <w:tc>
          <w:tcPr>
            <w:tcW w:w="1539" w:type="dxa"/>
            <w:hideMark/>
          </w:tcPr>
          <w:p w14:paraId="00294829" w14:textId="77777777" w:rsidR="00A02830" w:rsidRPr="0003170B" w:rsidRDefault="00A02830" w:rsidP="00127156">
            <w:pPr>
              <w:pStyle w:val="TableText"/>
              <w:rPr>
                <w:szCs w:val="18"/>
                <w:lang w:val="es-ES" w:eastAsia="es-ES"/>
              </w:rPr>
            </w:pPr>
            <w:r>
              <w:rPr>
                <w:szCs w:val="18"/>
                <w:lang w:val="es-ES" w:eastAsia="es-ES"/>
              </w:rPr>
              <w:t>Own Performance</w:t>
            </w:r>
          </w:p>
        </w:tc>
        <w:tc>
          <w:tcPr>
            <w:tcW w:w="726" w:type="dxa"/>
            <w:hideMark/>
          </w:tcPr>
          <w:p w14:paraId="4AC1FFD8" w14:textId="77777777" w:rsidR="00A02830" w:rsidRPr="0003170B" w:rsidRDefault="00A02830" w:rsidP="00127156">
            <w:pPr>
              <w:pStyle w:val="TableText"/>
              <w:rPr>
                <w:szCs w:val="18"/>
                <w:lang w:val="es-ES" w:eastAsia="es-ES"/>
              </w:rPr>
            </w:pPr>
            <w:r w:rsidRPr="0003170B">
              <w:rPr>
                <w:szCs w:val="18"/>
                <w:lang w:val="es-ES" w:eastAsia="es-ES"/>
              </w:rPr>
              <w:t> </w:t>
            </w:r>
          </w:p>
        </w:tc>
        <w:tc>
          <w:tcPr>
            <w:tcW w:w="1654" w:type="dxa"/>
            <w:hideMark/>
          </w:tcPr>
          <w:p w14:paraId="0F80EF18" w14:textId="77777777" w:rsidR="00A02830" w:rsidRPr="0003170B" w:rsidRDefault="00A02830" w:rsidP="00127156">
            <w:pPr>
              <w:pStyle w:val="TableText"/>
              <w:rPr>
                <w:szCs w:val="18"/>
                <w:lang w:val="es-ES" w:eastAsia="es-ES"/>
              </w:rPr>
            </w:pPr>
            <w:r w:rsidRPr="0003170B">
              <w:rPr>
                <w:szCs w:val="18"/>
                <w:lang w:val="es-ES" w:eastAsia="es-ES"/>
              </w:rPr>
              <w:t> </w:t>
            </w:r>
          </w:p>
        </w:tc>
        <w:tc>
          <w:tcPr>
            <w:tcW w:w="965" w:type="dxa"/>
            <w:hideMark/>
          </w:tcPr>
          <w:p w14:paraId="6061239D" w14:textId="77777777" w:rsidR="00A02830" w:rsidRPr="0003170B" w:rsidRDefault="00A02830" w:rsidP="00127156">
            <w:pPr>
              <w:pStyle w:val="TableText"/>
              <w:rPr>
                <w:szCs w:val="18"/>
                <w:lang w:val="es-ES" w:eastAsia="es-ES"/>
              </w:rPr>
            </w:pPr>
            <w:r w:rsidRPr="0003170B">
              <w:rPr>
                <w:szCs w:val="18"/>
                <w:lang w:val="es-ES" w:eastAsia="es-ES"/>
              </w:rPr>
              <w:t> </w:t>
            </w:r>
          </w:p>
        </w:tc>
        <w:tc>
          <w:tcPr>
            <w:tcW w:w="1197" w:type="dxa"/>
            <w:hideMark/>
          </w:tcPr>
          <w:p w14:paraId="09A02B36" w14:textId="77777777" w:rsidR="00A02830" w:rsidRPr="0003170B" w:rsidRDefault="00A02830" w:rsidP="00127156">
            <w:pPr>
              <w:pStyle w:val="TableText"/>
              <w:rPr>
                <w:szCs w:val="18"/>
                <w:lang w:val="es-ES" w:eastAsia="es-ES"/>
              </w:rPr>
            </w:pPr>
            <w:r w:rsidRPr="0003170B">
              <w:rPr>
                <w:szCs w:val="18"/>
                <w:lang w:val="es-ES" w:eastAsia="es-ES"/>
              </w:rPr>
              <w:t> </w:t>
            </w:r>
          </w:p>
        </w:tc>
      </w:tr>
      <w:tr w:rsidR="00A02830" w:rsidRPr="00127156" w14:paraId="4E5E6464" w14:textId="77777777" w:rsidTr="00D75207">
        <w:trPr>
          <w:trHeight w:val="20"/>
          <w:ins w:id="1544" w:author="Martinez De Hurtado Yela Fermin" w:date="2024-10-02T12:11:00Z"/>
        </w:trPr>
        <w:tc>
          <w:tcPr>
            <w:tcW w:w="3268" w:type="dxa"/>
            <w:vMerge/>
          </w:tcPr>
          <w:p w14:paraId="461D013C" w14:textId="77777777" w:rsidR="00A02830" w:rsidRPr="00D37C8B" w:rsidRDefault="00A02830" w:rsidP="00A02830">
            <w:pPr>
              <w:pStyle w:val="TableText"/>
              <w:rPr>
                <w:ins w:id="1545" w:author="Martinez De Hurtado Yela Fermin" w:date="2024-10-02T12:11:00Z"/>
                <w:szCs w:val="18"/>
                <w:lang w:val="en-GB" w:eastAsia="es-ES"/>
              </w:rPr>
            </w:pPr>
          </w:p>
        </w:tc>
        <w:tc>
          <w:tcPr>
            <w:tcW w:w="2783" w:type="dxa"/>
            <w:tcBorders>
              <w:top w:val="single" w:sz="4" w:space="0" w:color="000000" w:themeColor="text1"/>
              <w:right w:val="single" w:sz="4" w:space="0" w:color="auto"/>
            </w:tcBorders>
          </w:tcPr>
          <w:p w14:paraId="61C53409" w14:textId="24A815EF" w:rsidR="00A02830" w:rsidRPr="0003170B" w:rsidRDefault="00A02830" w:rsidP="00A02830">
            <w:pPr>
              <w:pStyle w:val="TableText"/>
              <w:rPr>
                <w:ins w:id="1546" w:author="Martinez De Hurtado Yela Fermin" w:date="2024-10-02T12:11:00Z"/>
                <w:szCs w:val="18"/>
                <w:lang w:val="es-ES" w:eastAsia="es-ES"/>
              </w:rPr>
            </w:pPr>
            <w:ins w:id="1547" w:author="Martinez De Hurtado Yela Fermin" w:date="2024-10-02T12:11:00Z">
              <w:r w:rsidRPr="0003170B">
                <w:rPr>
                  <w:szCs w:val="18"/>
                  <w:lang w:val="es-ES" w:eastAsia="es-ES"/>
                </w:rPr>
                <w:t>Santander-specific</w:t>
              </w:r>
            </w:ins>
          </w:p>
        </w:tc>
        <w:tc>
          <w:tcPr>
            <w:tcW w:w="1539" w:type="dxa"/>
            <w:tcBorders>
              <w:left w:val="single" w:sz="4" w:space="0" w:color="auto"/>
            </w:tcBorders>
          </w:tcPr>
          <w:p w14:paraId="656A23EB" w14:textId="5F5E2DD7" w:rsidR="00A02830" w:rsidRPr="0003170B" w:rsidRDefault="00A02830" w:rsidP="00A02830">
            <w:pPr>
              <w:pStyle w:val="TableText"/>
              <w:rPr>
                <w:ins w:id="1548" w:author="Martinez De Hurtado Yela Fermin" w:date="2024-10-02T12:11:00Z"/>
                <w:szCs w:val="18"/>
                <w:lang w:val="es-ES" w:eastAsia="es-ES"/>
              </w:rPr>
            </w:pPr>
            <w:ins w:id="1549" w:author="Martinez De Hurtado Yela Fermin" w:date="2024-10-02T12:11:00Z">
              <w:r w:rsidRPr="0003170B">
                <w:rPr>
                  <w:szCs w:val="18"/>
                  <w:lang w:val="es-ES" w:eastAsia="es-ES"/>
                </w:rPr>
                <w:t>Transition</w:t>
              </w:r>
            </w:ins>
          </w:p>
        </w:tc>
        <w:tc>
          <w:tcPr>
            <w:tcW w:w="1539" w:type="dxa"/>
          </w:tcPr>
          <w:p w14:paraId="33F0E8BB" w14:textId="3B117DE7" w:rsidR="00A02830" w:rsidRDefault="00A02830" w:rsidP="00A02830">
            <w:pPr>
              <w:pStyle w:val="TableText"/>
              <w:rPr>
                <w:ins w:id="1550" w:author="Martinez De Hurtado Yela Fermin" w:date="2024-10-02T12:11:00Z"/>
                <w:szCs w:val="18"/>
                <w:lang w:val="es-ES" w:eastAsia="es-ES"/>
              </w:rPr>
            </w:pPr>
            <w:ins w:id="1551" w:author="Martinez De Hurtado Yela Fermin" w:date="2024-10-02T12:11:00Z">
              <w:r>
                <w:rPr>
                  <w:szCs w:val="18"/>
                  <w:lang w:val="es-ES" w:eastAsia="es-ES"/>
                </w:rPr>
                <w:t>Own Performance</w:t>
              </w:r>
            </w:ins>
          </w:p>
        </w:tc>
        <w:tc>
          <w:tcPr>
            <w:tcW w:w="726" w:type="dxa"/>
          </w:tcPr>
          <w:p w14:paraId="3C1D192A" w14:textId="77777777" w:rsidR="00A02830" w:rsidRPr="0003170B" w:rsidRDefault="00A02830" w:rsidP="00A02830">
            <w:pPr>
              <w:pStyle w:val="TableText"/>
              <w:rPr>
                <w:ins w:id="1552" w:author="Martinez De Hurtado Yela Fermin" w:date="2024-10-02T12:11:00Z"/>
                <w:szCs w:val="18"/>
                <w:lang w:val="es-ES" w:eastAsia="es-ES"/>
              </w:rPr>
            </w:pPr>
          </w:p>
        </w:tc>
        <w:tc>
          <w:tcPr>
            <w:tcW w:w="1654" w:type="dxa"/>
          </w:tcPr>
          <w:p w14:paraId="435B21D2" w14:textId="77777777" w:rsidR="00A02830" w:rsidRPr="0003170B" w:rsidRDefault="00A02830" w:rsidP="00A02830">
            <w:pPr>
              <w:pStyle w:val="TableText"/>
              <w:rPr>
                <w:ins w:id="1553" w:author="Martinez De Hurtado Yela Fermin" w:date="2024-10-02T12:11:00Z"/>
                <w:szCs w:val="18"/>
                <w:lang w:val="es-ES" w:eastAsia="es-ES"/>
              </w:rPr>
            </w:pPr>
          </w:p>
        </w:tc>
        <w:tc>
          <w:tcPr>
            <w:tcW w:w="965" w:type="dxa"/>
          </w:tcPr>
          <w:p w14:paraId="1A2D4CA8" w14:textId="77777777" w:rsidR="00A02830" w:rsidRPr="0003170B" w:rsidRDefault="00A02830" w:rsidP="00A02830">
            <w:pPr>
              <w:pStyle w:val="TableText"/>
              <w:rPr>
                <w:ins w:id="1554" w:author="Martinez De Hurtado Yela Fermin" w:date="2024-10-02T12:11:00Z"/>
                <w:szCs w:val="18"/>
                <w:lang w:val="es-ES" w:eastAsia="es-ES"/>
              </w:rPr>
            </w:pPr>
          </w:p>
        </w:tc>
        <w:tc>
          <w:tcPr>
            <w:tcW w:w="1197" w:type="dxa"/>
          </w:tcPr>
          <w:p w14:paraId="56E29AED" w14:textId="77777777" w:rsidR="00A02830" w:rsidRPr="0003170B" w:rsidRDefault="00A02830" w:rsidP="00A02830">
            <w:pPr>
              <w:pStyle w:val="TableText"/>
              <w:rPr>
                <w:ins w:id="1555" w:author="Martinez De Hurtado Yela Fermin" w:date="2024-10-02T12:11:00Z"/>
                <w:szCs w:val="18"/>
                <w:lang w:val="es-ES" w:eastAsia="es-ES"/>
              </w:rPr>
            </w:pPr>
          </w:p>
        </w:tc>
      </w:tr>
      <w:tr w:rsidR="00A02830" w:rsidRPr="00127156" w14:paraId="14B674CD" w14:textId="77777777" w:rsidTr="00127156">
        <w:trPr>
          <w:trHeight w:val="20"/>
        </w:trPr>
        <w:tc>
          <w:tcPr>
            <w:tcW w:w="3268" w:type="dxa"/>
            <w:vMerge w:val="restart"/>
            <w:tcBorders>
              <w:top w:val="single" w:sz="4" w:space="0" w:color="000000" w:themeColor="text1"/>
            </w:tcBorders>
            <w:hideMark/>
          </w:tcPr>
          <w:p w14:paraId="693E638A" w14:textId="77777777" w:rsidR="00A02830" w:rsidRPr="00D37C8B" w:rsidRDefault="00A02830" w:rsidP="00127156">
            <w:pPr>
              <w:pStyle w:val="TableText"/>
              <w:rPr>
                <w:szCs w:val="18"/>
                <w:lang w:val="en-GB" w:eastAsia="es-ES"/>
              </w:rPr>
            </w:pPr>
            <w:r w:rsidRPr="00D37C8B">
              <w:rPr>
                <w:szCs w:val="18"/>
                <w:lang w:val="en-GB" w:eastAsia="es-ES"/>
              </w:rPr>
              <w:t>Electricity generation from nuclear energy in existing installations</w:t>
            </w:r>
          </w:p>
        </w:tc>
        <w:tc>
          <w:tcPr>
            <w:tcW w:w="2783" w:type="dxa"/>
            <w:tcBorders>
              <w:top w:val="single" w:sz="4" w:space="0" w:color="000000" w:themeColor="text1"/>
              <w:right w:val="single" w:sz="4" w:space="0" w:color="auto"/>
            </w:tcBorders>
            <w:hideMark/>
          </w:tcPr>
          <w:p w14:paraId="197D874B" w14:textId="77777777" w:rsidR="00A02830" w:rsidRPr="0003170B" w:rsidRDefault="00A02830"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7FBBF9C5" w14:textId="77777777" w:rsidR="00A02830" w:rsidRPr="0003170B" w:rsidRDefault="00A02830" w:rsidP="00127156">
            <w:pPr>
              <w:pStyle w:val="TableText"/>
              <w:rPr>
                <w:szCs w:val="18"/>
                <w:lang w:val="es-ES" w:eastAsia="es-ES"/>
              </w:rPr>
            </w:pPr>
            <w:r w:rsidRPr="0003170B">
              <w:rPr>
                <w:szCs w:val="18"/>
                <w:lang w:val="es-ES" w:eastAsia="es-ES"/>
              </w:rPr>
              <w:t>Transition</w:t>
            </w:r>
          </w:p>
        </w:tc>
        <w:tc>
          <w:tcPr>
            <w:tcW w:w="1539" w:type="dxa"/>
            <w:hideMark/>
          </w:tcPr>
          <w:p w14:paraId="6969FD3D" w14:textId="77777777" w:rsidR="00A02830" w:rsidRPr="0003170B" w:rsidRDefault="00A02830" w:rsidP="00127156">
            <w:pPr>
              <w:pStyle w:val="TableText"/>
              <w:rPr>
                <w:szCs w:val="18"/>
                <w:lang w:val="es-ES" w:eastAsia="es-ES"/>
              </w:rPr>
            </w:pPr>
            <w:r>
              <w:rPr>
                <w:szCs w:val="18"/>
                <w:lang w:val="es-ES" w:eastAsia="es-ES"/>
              </w:rPr>
              <w:t>Own Performance</w:t>
            </w:r>
          </w:p>
        </w:tc>
        <w:tc>
          <w:tcPr>
            <w:tcW w:w="726" w:type="dxa"/>
            <w:hideMark/>
          </w:tcPr>
          <w:p w14:paraId="222504F9" w14:textId="77777777" w:rsidR="00A02830" w:rsidRPr="0003170B" w:rsidRDefault="00A02830" w:rsidP="00127156">
            <w:pPr>
              <w:pStyle w:val="TableText"/>
              <w:rPr>
                <w:szCs w:val="18"/>
                <w:lang w:val="es-ES" w:eastAsia="es-ES"/>
              </w:rPr>
            </w:pPr>
            <w:r w:rsidRPr="0003170B">
              <w:rPr>
                <w:szCs w:val="18"/>
                <w:lang w:val="es-ES" w:eastAsia="es-ES"/>
              </w:rPr>
              <w:t> </w:t>
            </w:r>
          </w:p>
        </w:tc>
        <w:tc>
          <w:tcPr>
            <w:tcW w:w="1654" w:type="dxa"/>
            <w:hideMark/>
          </w:tcPr>
          <w:p w14:paraId="013C88F2" w14:textId="77777777" w:rsidR="00A02830" w:rsidRPr="0003170B" w:rsidRDefault="00A02830" w:rsidP="00127156">
            <w:pPr>
              <w:pStyle w:val="TableText"/>
              <w:rPr>
                <w:szCs w:val="18"/>
                <w:lang w:val="es-ES" w:eastAsia="es-ES"/>
              </w:rPr>
            </w:pPr>
            <w:r w:rsidRPr="0003170B">
              <w:rPr>
                <w:szCs w:val="18"/>
                <w:lang w:val="es-ES" w:eastAsia="es-ES"/>
              </w:rPr>
              <w:t> </w:t>
            </w:r>
          </w:p>
        </w:tc>
        <w:tc>
          <w:tcPr>
            <w:tcW w:w="965" w:type="dxa"/>
            <w:hideMark/>
          </w:tcPr>
          <w:p w14:paraId="0A5E6025" w14:textId="77777777" w:rsidR="00A02830" w:rsidRPr="0003170B" w:rsidRDefault="00A02830" w:rsidP="00127156">
            <w:pPr>
              <w:pStyle w:val="TableText"/>
              <w:rPr>
                <w:szCs w:val="18"/>
                <w:lang w:val="es-ES" w:eastAsia="es-ES"/>
              </w:rPr>
            </w:pPr>
            <w:r w:rsidRPr="0003170B">
              <w:rPr>
                <w:szCs w:val="18"/>
                <w:lang w:val="es-ES" w:eastAsia="es-ES"/>
              </w:rPr>
              <w:t> </w:t>
            </w:r>
          </w:p>
        </w:tc>
        <w:tc>
          <w:tcPr>
            <w:tcW w:w="1197" w:type="dxa"/>
            <w:hideMark/>
          </w:tcPr>
          <w:p w14:paraId="619B0FB5" w14:textId="77777777" w:rsidR="00A02830" w:rsidRPr="0003170B" w:rsidRDefault="00A02830" w:rsidP="00127156">
            <w:pPr>
              <w:pStyle w:val="TableText"/>
              <w:rPr>
                <w:szCs w:val="18"/>
                <w:lang w:val="es-ES" w:eastAsia="es-ES"/>
              </w:rPr>
            </w:pPr>
            <w:r w:rsidRPr="0003170B">
              <w:rPr>
                <w:szCs w:val="18"/>
                <w:lang w:val="es-ES" w:eastAsia="es-ES"/>
              </w:rPr>
              <w:t> </w:t>
            </w:r>
          </w:p>
        </w:tc>
      </w:tr>
      <w:tr w:rsidR="00A02830" w:rsidRPr="00127156" w14:paraId="300E8322" w14:textId="77777777" w:rsidTr="00050AE6">
        <w:trPr>
          <w:trHeight w:val="20"/>
          <w:ins w:id="1556" w:author="Martinez De Hurtado Yela Fermin" w:date="2024-10-02T12:11:00Z"/>
        </w:trPr>
        <w:tc>
          <w:tcPr>
            <w:tcW w:w="3268" w:type="dxa"/>
            <w:vMerge/>
          </w:tcPr>
          <w:p w14:paraId="6B78C12E" w14:textId="77777777" w:rsidR="00A02830" w:rsidRPr="00D37C8B" w:rsidRDefault="00A02830" w:rsidP="00A02830">
            <w:pPr>
              <w:pStyle w:val="TableText"/>
              <w:rPr>
                <w:ins w:id="1557" w:author="Martinez De Hurtado Yela Fermin" w:date="2024-10-02T12:11:00Z"/>
                <w:szCs w:val="18"/>
                <w:lang w:val="en-GB" w:eastAsia="es-ES"/>
              </w:rPr>
            </w:pPr>
          </w:p>
        </w:tc>
        <w:tc>
          <w:tcPr>
            <w:tcW w:w="2783" w:type="dxa"/>
            <w:tcBorders>
              <w:top w:val="single" w:sz="4" w:space="0" w:color="000000" w:themeColor="text1"/>
              <w:right w:val="single" w:sz="4" w:space="0" w:color="auto"/>
            </w:tcBorders>
          </w:tcPr>
          <w:p w14:paraId="1297ED16" w14:textId="2DFF69B3" w:rsidR="00A02830" w:rsidRPr="0003170B" w:rsidRDefault="00A02830" w:rsidP="00A02830">
            <w:pPr>
              <w:pStyle w:val="TableText"/>
              <w:rPr>
                <w:ins w:id="1558" w:author="Martinez De Hurtado Yela Fermin" w:date="2024-10-02T12:11:00Z"/>
                <w:szCs w:val="18"/>
                <w:lang w:val="es-ES" w:eastAsia="es-ES"/>
              </w:rPr>
            </w:pPr>
            <w:ins w:id="1559" w:author="Martinez De Hurtado Yela Fermin" w:date="2024-10-02T12:11:00Z">
              <w:r w:rsidRPr="0003170B">
                <w:rPr>
                  <w:szCs w:val="18"/>
                  <w:lang w:val="es-ES" w:eastAsia="es-ES"/>
                </w:rPr>
                <w:t>Santander-specific</w:t>
              </w:r>
            </w:ins>
          </w:p>
        </w:tc>
        <w:tc>
          <w:tcPr>
            <w:tcW w:w="1539" w:type="dxa"/>
            <w:tcBorders>
              <w:left w:val="single" w:sz="4" w:space="0" w:color="auto"/>
            </w:tcBorders>
          </w:tcPr>
          <w:p w14:paraId="696F23B4" w14:textId="3A86BC10" w:rsidR="00A02830" w:rsidRPr="0003170B" w:rsidRDefault="00A02830" w:rsidP="00A02830">
            <w:pPr>
              <w:pStyle w:val="TableText"/>
              <w:rPr>
                <w:ins w:id="1560" w:author="Martinez De Hurtado Yela Fermin" w:date="2024-10-02T12:11:00Z"/>
                <w:szCs w:val="18"/>
                <w:lang w:val="es-ES" w:eastAsia="es-ES"/>
              </w:rPr>
            </w:pPr>
            <w:ins w:id="1561" w:author="Martinez De Hurtado Yela Fermin" w:date="2024-10-02T12:11:00Z">
              <w:r w:rsidRPr="0003170B">
                <w:rPr>
                  <w:szCs w:val="18"/>
                  <w:lang w:val="es-ES" w:eastAsia="es-ES"/>
                </w:rPr>
                <w:t>Transition</w:t>
              </w:r>
            </w:ins>
          </w:p>
        </w:tc>
        <w:tc>
          <w:tcPr>
            <w:tcW w:w="1539" w:type="dxa"/>
          </w:tcPr>
          <w:p w14:paraId="67B9B1DD" w14:textId="5DE988F4" w:rsidR="00A02830" w:rsidRDefault="00A02830" w:rsidP="00A02830">
            <w:pPr>
              <w:pStyle w:val="TableText"/>
              <w:rPr>
                <w:ins w:id="1562" w:author="Martinez De Hurtado Yela Fermin" w:date="2024-10-02T12:11:00Z"/>
                <w:szCs w:val="18"/>
                <w:lang w:val="es-ES" w:eastAsia="es-ES"/>
              </w:rPr>
            </w:pPr>
            <w:ins w:id="1563" w:author="Martinez De Hurtado Yela Fermin" w:date="2024-10-02T12:11:00Z">
              <w:r>
                <w:rPr>
                  <w:szCs w:val="18"/>
                  <w:lang w:val="es-ES" w:eastAsia="es-ES"/>
                </w:rPr>
                <w:t>Own Performance</w:t>
              </w:r>
            </w:ins>
          </w:p>
        </w:tc>
        <w:tc>
          <w:tcPr>
            <w:tcW w:w="726" w:type="dxa"/>
          </w:tcPr>
          <w:p w14:paraId="59E966B1" w14:textId="77777777" w:rsidR="00A02830" w:rsidRPr="0003170B" w:rsidRDefault="00A02830" w:rsidP="00A02830">
            <w:pPr>
              <w:pStyle w:val="TableText"/>
              <w:rPr>
                <w:ins w:id="1564" w:author="Martinez De Hurtado Yela Fermin" w:date="2024-10-02T12:11:00Z"/>
                <w:szCs w:val="18"/>
                <w:lang w:val="es-ES" w:eastAsia="es-ES"/>
              </w:rPr>
            </w:pPr>
          </w:p>
        </w:tc>
        <w:tc>
          <w:tcPr>
            <w:tcW w:w="1654" w:type="dxa"/>
          </w:tcPr>
          <w:p w14:paraId="6A15745B" w14:textId="77777777" w:rsidR="00A02830" w:rsidRPr="0003170B" w:rsidRDefault="00A02830" w:rsidP="00A02830">
            <w:pPr>
              <w:pStyle w:val="TableText"/>
              <w:rPr>
                <w:ins w:id="1565" w:author="Martinez De Hurtado Yela Fermin" w:date="2024-10-02T12:11:00Z"/>
                <w:szCs w:val="18"/>
                <w:lang w:val="es-ES" w:eastAsia="es-ES"/>
              </w:rPr>
            </w:pPr>
          </w:p>
        </w:tc>
        <w:tc>
          <w:tcPr>
            <w:tcW w:w="965" w:type="dxa"/>
          </w:tcPr>
          <w:p w14:paraId="541DC204" w14:textId="77777777" w:rsidR="00A02830" w:rsidRPr="0003170B" w:rsidRDefault="00A02830" w:rsidP="00A02830">
            <w:pPr>
              <w:pStyle w:val="TableText"/>
              <w:rPr>
                <w:ins w:id="1566" w:author="Martinez De Hurtado Yela Fermin" w:date="2024-10-02T12:11:00Z"/>
                <w:szCs w:val="18"/>
                <w:lang w:val="es-ES" w:eastAsia="es-ES"/>
              </w:rPr>
            </w:pPr>
          </w:p>
        </w:tc>
        <w:tc>
          <w:tcPr>
            <w:tcW w:w="1197" w:type="dxa"/>
          </w:tcPr>
          <w:p w14:paraId="14A8F011" w14:textId="77777777" w:rsidR="00A02830" w:rsidRPr="0003170B" w:rsidRDefault="00A02830" w:rsidP="00A02830">
            <w:pPr>
              <w:pStyle w:val="TableText"/>
              <w:rPr>
                <w:ins w:id="1567" w:author="Martinez De Hurtado Yela Fermin" w:date="2024-10-02T12:11:00Z"/>
                <w:szCs w:val="18"/>
                <w:lang w:val="es-ES" w:eastAsia="es-ES"/>
              </w:rPr>
            </w:pPr>
          </w:p>
        </w:tc>
      </w:tr>
      <w:tr w:rsidR="004C460C" w:rsidRPr="00127156" w14:paraId="32E603DA" w14:textId="77777777" w:rsidTr="00127156">
        <w:trPr>
          <w:trHeight w:val="20"/>
        </w:trPr>
        <w:tc>
          <w:tcPr>
            <w:tcW w:w="3268" w:type="dxa"/>
            <w:vMerge w:val="restart"/>
            <w:tcBorders>
              <w:top w:val="single" w:sz="4" w:space="0" w:color="000000" w:themeColor="text1"/>
            </w:tcBorders>
            <w:hideMark/>
          </w:tcPr>
          <w:p w14:paraId="36AB96C5" w14:textId="77777777" w:rsidR="004C460C" w:rsidRPr="00D37C8B" w:rsidRDefault="004C460C" w:rsidP="00127156">
            <w:pPr>
              <w:pStyle w:val="TableText"/>
              <w:rPr>
                <w:szCs w:val="18"/>
                <w:lang w:val="en-GB" w:eastAsia="es-ES"/>
              </w:rPr>
            </w:pPr>
            <w:r w:rsidRPr="00D37C8B">
              <w:rPr>
                <w:szCs w:val="18"/>
                <w:lang w:val="en-GB" w:eastAsia="es-ES"/>
              </w:rPr>
              <w:t>Electricity generation from fossil gaseous fuels</w:t>
            </w:r>
          </w:p>
        </w:tc>
        <w:tc>
          <w:tcPr>
            <w:tcW w:w="2783" w:type="dxa"/>
            <w:tcBorders>
              <w:top w:val="single" w:sz="4" w:space="0" w:color="000000" w:themeColor="text1"/>
              <w:right w:val="single" w:sz="4" w:space="0" w:color="auto"/>
            </w:tcBorders>
            <w:hideMark/>
          </w:tcPr>
          <w:p w14:paraId="6FC3C32E" w14:textId="77777777" w:rsidR="004C460C" w:rsidRPr="0003170B" w:rsidRDefault="004C460C"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44239DB8" w14:textId="77777777" w:rsidR="004C460C" w:rsidRPr="0003170B" w:rsidRDefault="004C460C" w:rsidP="00127156">
            <w:pPr>
              <w:pStyle w:val="TableText"/>
              <w:rPr>
                <w:szCs w:val="18"/>
                <w:lang w:val="es-ES" w:eastAsia="es-ES"/>
              </w:rPr>
            </w:pPr>
            <w:r w:rsidRPr="0003170B">
              <w:rPr>
                <w:szCs w:val="18"/>
                <w:lang w:val="es-ES" w:eastAsia="es-ES"/>
              </w:rPr>
              <w:t>Transition</w:t>
            </w:r>
          </w:p>
        </w:tc>
        <w:tc>
          <w:tcPr>
            <w:tcW w:w="1539" w:type="dxa"/>
            <w:hideMark/>
          </w:tcPr>
          <w:p w14:paraId="256665CD" w14:textId="77777777" w:rsidR="004C460C" w:rsidRPr="0003170B" w:rsidRDefault="004C460C" w:rsidP="00127156">
            <w:pPr>
              <w:pStyle w:val="TableText"/>
              <w:rPr>
                <w:szCs w:val="18"/>
                <w:lang w:val="es-ES" w:eastAsia="es-ES"/>
              </w:rPr>
            </w:pPr>
            <w:r>
              <w:rPr>
                <w:szCs w:val="18"/>
                <w:lang w:val="es-ES" w:eastAsia="es-ES"/>
              </w:rPr>
              <w:t>Own Performance</w:t>
            </w:r>
          </w:p>
        </w:tc>
        <w:tc>
          <w:tcPr>
            <w:tcW w:w="726" w:type="dxa"/>
            <w:hideMark/>
          </w:tcPr>
          <w:p w14:paraId="645C27A9" w14:textId="77777777" w:rsidR="004C460C" w:rsidRPr="0003170B" w:rsidRDefault="004C460C" w:rsidP="00127156">
            <w:pPr>
              <w:pStyle w:val="TableText"/>
              <w:rPr>
                <w:szCs w:val="18"/>
                <w:lang w:val="es-ES" w:eastAsia="es-ES"/>
              </w:rPr>
            </w:pPr>
            <w:r w:rsidRPr="0003170B">
              <w:rPr>
                <w:szCs w:val="18"/>
                <w:lang w:val="es-ES" w:eastAsia="es-ES"/>
              </w:rPr>
              <w:t> </w:t>
            </w:r>
          </w:p>
        </w:tc>
        <w:tc>
          <w:tcPr>
            <w:tcW w:w="1654" w:type="dxa"/>
            <w:hideMark/>
          </w:tcPr>
          <w:p w14:paraId="3E6A7575" w14:textId="77777777" w:rsidR="004C460C" w:rsidRPr="0003170B" w:rsidRDefault="004C460C" w:rsidP="00127156">
            <w:pPr>
              <w:pStyle w:val="TableText"/>
              <w:rPr>
                <w:szCs w:val="18"/>
                <w:lang w:val="es-ES" w:eastAsia="es-ES"/>
              </w:rPr>
            </w:pPr>
            <w:r w:rsidRPr="0003170B">
              <w:rPr>
                <w:szCs w:val="18"/>
                <w:lang w:val="es-ES" w:eastAsia="es-ES"/>
              </w:rPr>
              <w:t> </w:t>
            </w:r>
          </w:p>
        </w:tc>
        <w:tc>
          <w:tcPr>
            <w:tcW w:w="965" w:type="dxa"/>
            <w:hideMark/>
          </w:tcPr>
          <w:p w14:paraId="1528D509" w14:textId="77777777" w:rsidR="004C460C" w:rsidRPr="0003170B" w:rsidRDefault="004C460C" w:rsidP="00127156">
            <w:pPr>
              <w:pStyle w:val="TableText"/>
              <w:rPr>
                <w:szCs w:val="18"/>
                <w:lang w:val="es-ES" w:eastAsia="es-ES"/>
              </w:rPr>
            </w:pPr>
            <w:r w:rsidRPr="0003170B">
              <w:rPr>
                <w:szCs w:val="18"/>
                <w:lang w:val="es-ES" w:eastAsia="es-ES"/>
              </w:rPr>
              <w:t> </w:t>
            </w:r>
          </w:p>
        </w:tc>
        <w:tc>
          <w:tcPr>
            <w:tcW w:w="1197" w:type="dxa"/>
            <w:hideMark/>
          </w:tcPr>
          <w:p w14:paraId="5A817157" w14:textId="77777777" w:rsidR="004C460C" w:rsidRPr="0003170B" w:rsidRDefault="004C460C" w:rsidP="00127156">
            <w:pPr>
              <w:pStyle w:val="TableText"/>
              <w:rPr>
                <w:szCs w:val="18"/>
                <w:lang w:val="es-ES" w:eastAsia="es-ES"/>
              </w:rPr>
            </w:pPr>
            <w:r w:rsidRPr="0003170B">
              <w:rPr>
                <w:szCs w:val="18"/>
                <w:lang w:val="es-ES" w:eastAsia="es-ES"/>
              </w:rPr>
              <w:t> </w:t>
            </w:r>
          </w:p>
        </w:tc>
      </w:tr>
      <w:tr w:rsidR="004C460C" w:rsidRPr="00127156" w14:paraId="79E472B1" w14:textId="77777777" w:rsidTr="005523FB">
        <w:trPr>
          <w:trHeight w:val="20"/>
          <w:ins w:id="1568" w:author="Martinez De Hurtado Yela Fermin" w:date="2024-10-02T12:11:00Z"/>
        </w:trPr>
        <w:tc>
          <w:tcPr>
            <w:tcW w:w="3268" w:type="dxa"/>
            <w:vMerge/>
          </w:tcPr>
          <w:p w14:paraId="765774F9" w14:textId="77777777" w:rsidR="004C460C" w:rsidRPr="00D37C8B" w:rsidRDefault="004C460C" w:rsidP="004C460C">
            <w:pPr>
              <w:pStyle w:val="TableText"/>
              <w:rPr>
                <w:ins w:id="1569" w:author="Martinez De Hurtado Yela Fermin" w:date="2024-10-02T12:11:00Z"/>
                <w:szCs w:val="18"/>
                <w:lang w:val="en-GB" w:eastAsia="es-ES"/>
              </w:rPr>
            </w:pPr>
          </w:p>
        </w:tc>
        <w:tc>
          <w:tcPr>
            <w:tcW w:w="2783" w:type="dxa"/>
            <w:tcBorders>
              <w:top w:val="single" w:sz="4" w:space="0" w:color="000000" w:themeColor="text1"/>
              <w:right w:val="single" w:sz="4" w:space="0" w:color="auto"/>
            </w:tcBorders>
          </w:tcPr>
          <w:p w14:paraId="142F677A" w14:textId="60275F5F" w:rsidR="004C460C" w:rsidRPr="0003170B" w:rsidRDefault="004C460C" w:rsidP="004C460C">
            <w:pPr>
              <w:pStyle w:val="TableText"/>
              <w:rPr>
                <w:ins w:id="1570" w:author="Martinez De Hurtado Yela Fermin" w:date="2024-10-02T12:11:00Z"/>
                <w:szCs w:val="18"/>
                <w:lang w:val="es-ES" w:eastAsia="es-ES"/>
              </w:rPr>
            </w:pPr>
            <w:ins w:id="1571" w:author="Martinez De Hurtado Yela Fermin" w:date="2024-10-02T12:11:00Z">
              <w:r w:rsidRPr="0003170B">
                <w:rPr>
                  <w:szCs w:val="18"/>
                  <w:lang w:val="es-ES" w:eastAsia="es-ES"/>
                </w:rPr>
                <w:t>Santander-specific</w:t>
              </w:r>
            </w:ins>
          </w:p>
        </w:tc>
        <w:tc>
          <w:tcPr>
            <w:tcW w:w="1539" w:type="dxa"/>
            <w:tcBorders>
              <w:left w:val="single" w:sz="4" w:space="0" w:color="auto"/>
            </w:tcBorders>
          </w:tcPr>
          <w:p w14:paraId="79A15FE6" w14:textId="6182ACC1" w:rsidR="004C460C" w:rsidRPr="0003170B" w:rsidRDefault="004C460C" w:rsidP="004C460C">
            <w:pPr>
              <w:pStyle w:val="TableText"/>
              <w:rPr>
                <w:ins w:id="1572" w:author="Martinez De Hurtado Yela Fermin" w:date="2024-10-02T12:11:00Z"/>
                <w:szCs w:val="18"/>
                <w:lang w:val="es-ES" w:eastAsia="es-ES"/>
              </w:rPr>
            </w:pPr>
            <w:ins w:id="1573" w:author="Martinez De Hurtado Yela Fermin" w:date="2024-10-02T12:11:00Z">
              <w:r w:rsidRPr="0003170B">
                <w:rPr>
                  <w:szCs w:val="18"/>
                  <w:lang w:val="es-ES" w:eastAsia="es-ES"/>
                </w:rPr>
                <w:t>Transition</w:t>
              </w:r>
            </w:ins>
          </w:p>
        </w:tc>
        <w:tc>
          <w:tcPr>
            <w:tcW w:w="1539" w:type="dxa"/>
          </w:tcPr>
          <w:p w14:paraId="3EE8FDAE" w14:textId="6D2A61DF" w:rsidR="004C460C" w:rsidRDefault="004C460C" w:rsidP="004C460C">
            <w:pPr>
              <w:pStyle w:val="TableText"/>
              <w:rPr>
                <w:ins w:id="1574" w:author="Martinez De Hurtado Yela Fermin" w:date="2024-10-02T12:11:00Z"/>
                <w:szCs w:val="18"/>
                <w:lang w:val="es-ES" w:eastAsia="es-ES"/>
              </w:rPr>
            </w:pPr>
            <w:ins w:id="1575" w:author="Martinez De Hurtado Yela Fermin" w:date="2024-10-02T12:11:00Z">
              <w:r>
                <w:rPr>
                  <w:szCs w:val="18"/>
                  <w:lang w:val="es-ES" w:eastAsia="es-ES"/>
                </w:rPr>
                <w:t>Own Performance</w:t>
              </w:r>
            </w:ins>
          </w:p>
        </w:tc>
        <w:tc>
          <w:tcPr>
            <w:tcW w:w="726" w:type="dxa"/>
          </w:tcPr>
          <w:p w14:paraId="0B58D142" w14:textId="77777777" w:rsidR="004C460C" w:rsidRPr="0003170B" w:rsidRDefault="004C460C" w:rsidP="004C460C">
            <w:pPr>
              <w:pStyle w:val="TableText"/>
              <w:rPr>
                <w:ins w:id="1576" w:author="Martinez De Hurtado Yela Fermin" w:date="2024-10-02T12:11:00Z"/>
                <w:szCs w:val="18"/>
                <w:lang w:val="es-ES" w:eastAsia="es-ES"/>
              </w:rPr>
            </w:pPr>
          </w:p>
        </w:tc>
        <w:tc>
          <w:tcPr>
            <w:tcW w:w="1654" w:type="dxa"/>
          </w:tcPr>
          <w:p w14:paraId="69608AAB" w14:textId="77777777" w:rsidR="004C460C" w:rsidRPr="0003170B" w:rsidRDefault="004C460C" w:rsidP="004C460C">
            <w:pPr>
              <w:pStyle w:val="TableText"/>
              <w:rPr>
                <w:ins w:id="1577" w:author="Martinez De Hurtado Yela Fermin" w:date="2024-10-02T12:11:00Z"/>
                <w:szCs w:val="18"/>
                <w:lang w:val="es-ES" w:eastAsia="es-ES"/>
              </w:rPr>
            </w:pPr>
          </w:p>
        </w:tc>
        <w:tc>
          <w:tcPr>
            <w:tcW w:w="965" w:type="dxa"/>
          </w:tcPr>
          <w:p w14:paraId="37B4BD14" w14:textId="77777777" w:rsidR="004C460C" w:rsidRPr="0003170B" w:rsidRDefault="004C460C" w:rsidP="004C460C">
            <w:pPr>
              <w:pStyle w:val="TableText"/>
              <w:rPr>
                <w:ins w:id="1578" w:author="Martinez De Hurtado Yela Fermin" w:date="2024-10-02T12:11:00Z"/>
                <w:szCs w:val="18"/>
                <w:lang w:val="es-ES" w:eastAsia="es-ES"/>
              </w:rPr>
            </w:pPr>
          </w:p>
        </w:tc>
        <w:tc>
          <w:tcPr>
            <w:tcW w:w="1197" w:type="dxa"/>
          </w:tcPr>
          <w:p w14:paraId="2BC684E1" w14:textId="77777777" w:rsidR="004C460C" w:rsidRPr="0003170B" w:rsidRDefault="004C460C" w:rsidP="004C460C">
            <w:pPr>
              <w:pStyle w:val="TableText"/>
              <w:rPr>
                <w:ins w:id="1579" w:author="Martinez De Hurtado Yela Fermin" w:date="2024-10-02T12:11:00Z"/>
                <w:szCs w:val="18"/>
                <w:lang w:val="es-ES" w:eastAsia="es-ES"/>
              </w:rPr>
            </w:pPr>
          </w:p>
        </w:tc>
      </w:tr>
      <w:tr w:rsidR="007979C4" w:rsidRPr="00127156" w14:paraId="62EE4B78" w14:textId="77777777" w:rsidTr="00127156">
        <w:trPr>
          <w:trHeight w:val="20"/>
        </w:trPr>
        <w:tc>
          <w:tcPr>
            <w:tcW w:w="3268" w:type="dxa"/>
            <w:vMerge w:val="restart"/>
            <w:tcBorders>
              <w:top w:val="single" w:sz="4" w:space="0" w:color="000000" w:themeColor="text1"/>
            </w:tcBorders>
            <w:hideMark/>
          </w:tcPr>
          <w:p w14:paraId="3D2E9597" w14:textId="55691D81" w:rsidR="007979C4" w:rsidRPr="00D37C8B" w:rsidRDefault="007D0A26" w:rsidP="00127156">
            <w:pPr>
              <w:pStyle w:val="TableText"/>
              <w:rPr>
                <w:szCs w:val="18"/>
                <w:lang w:val="en-GB" w:eastAsia="es-ES"/>
              </w:rPr>
            </w:pPr>
            <w:ins w:id="1580" w:author="Martinez De Hurtado Yela Fermin" w:date="2024-10-02T12:13:00Z">
              <w:r w:rsidRPr="007D0A26">
                <w:rPr>
                  <w:szCs w:val="18"/>
                  <w:lang w:val="en-GB" w:eastAsia="es-ES"/>
                </w:rPr>
                <w:t xml:space="preserve">Production of heat/cool from fossil gaseous fuels in an efficient district </w:t>
              </w:r>
              <w:r w:rsidRPr="007D0A26">
                <w:rPr>
                  <w:szCs w:val="18"/>
                  <w:lang w:val="en-GB" w:eastAsia="es-ES"/>
                </w:rPr>
                <w:lastRenderedPageBreak/>
                <w:t>heating and cooling system</w:t>
              </w:r>
            </w:ins>
            <w:del w:id="1581" w:author="Martinez De Hurtado Yela Fermin" w:date="2024-10-02T12:13:00Z">
              <w:r w:rsidR="007979C4" w:rsidRPr="00D37C8B" w:rsidDel="007D0A26">
                <w:rPr>
                  <w:szCs w:val="18"/>
                  <w:lang w:val="en-GB" w:eastAsia="es-ES"/>
                </w:rPr>
                <w:delText>High-efficiency co-generation of heat/cool and power from fossil gaseous fuels</w:delText>
              </w:r>
            </w:del>
          </w:p>
        </w:tc>
        <w:tc>
          <w:tcPr>
            <w:tcW w:w="2783" w:type="dxa"/>
            <w:tcBorders>
              <w:top w:val="single" w:sz="4" w:space="0" w:color="000000" w:themeColor="text1"/>
              <w:right w:val="single" w:sz="4" w:space="0" w:color="auto"/>
            </w:tcBorders>
            <w:hideMark/>
          </w:tcPr>
          <w:p w14:paraId="3F2DA210" w14:textId="77777777" w:rsidR="007979C4" w:rsidRPr="0003170B" w:rsidRDefault="007979C4" w:rsidP="00127156">
            <w:pPr>
              <w:pStyle w:val="TableText"/>
              <w:rPr>
                <w:szCs w:val="18"/>
                <w:lang w:val="es-ES" w:eastAsia="es-ES"/>
              </w:rPr>
            </w:pPr>
            <w:r w:rsidRPr="0003170B">
              <w:rPr>
                <w:szCs w:val="18"/>
                <w:lang w:val="es-ES" w:eastAsia="es-ES"/>
              </w:rPr>
              <w:lastRenderedPageBreak/>
              <w:t>EU Taxonomy</w:t>
            </w:r>
          </w:p>
        </w:tc>
        <w:tc>
          <w:tcPr>
            <w:tcW w:w="1539" w:type="dxa"/>
            <w:tcBorders>
              <w:left w:val="single" w:sz="4" w:space="0" w:color="auto"/>
            </w:tcBorders>
            <w:hideMark/>
          </w:tcPr>
          <w:p w14:paraId="54AF2258" w14:textId="77777777" w:rsidR="007979C4" w:rsidRPr="0003170B" w:rsidRDefault="007979C4" w:rsidP="00127156">
            <w:pPr>
              <w:pStyle w:val="TableText"/>
              <w:rPr>
                <w:szCs w:val="18"/>
                <w:lang w:val="es-ES" w:eastAsia="es-ES"/>
              </w:rPr>
            </w:pPr>
            <w:r w:rsidRPr="0003170B">
              <w:rPr>
                <w:szCs w:val="18"/>
                <w:lang w:val="es-ES" w:eastAsia="es-ES"/>
              </w:rPr>
              <w:t>Transition</w:t>
            </w:r>
          </w:p>
        </w:tc>
        <w:tc>
          <w:tcPr>
            <w:tcW w:w="1539" w:type="dxa"/>
            <w:hideMark/>
          </w:tcPr>
          <w:p w14:paraId="5DC55E56" w14:textId="77777777" w:rsidR="007979C4" w:rsidRPr="0003170B" w:rsidRDefault="007979C4" w:rsidP="00127156">
            <w:pPr>
              <w:pStyle w:val="TableText"/>
              <w:rPr>
                <w:szCs w:val="18"/>
                <w:lang w:val="es-ES" w:eastAsia="es-ES"/>
              </w:rPr>
            </w:pPr>
            <w:r>
              <w:rPr>
                <w:szCs w:val="18"/>
                <w:lang w:val="es-ES" w:eastAsia="es-ES"/>
              </w:rPr>
              <w:t>Own Performance</w:t>
            </w:r>
          </w:p>
        </w:tc>
        <w:tc>
          <w:tcPr>
            <w:tcW w:w="726" w:type="dxa"/>
            <w:hideMark/>
          </w:tcPr>
          <w:p w14:paraId="77C0F74F" w14:textId="77777777" w:rsidR="007979C4" w:rsidRPr="0003170B" w:rsidRDefault="007979C4" w:rsidP="00127156">
            <w:pPr>
              <w:pStyle w:val="TableText"/>
              <w:rPr>
                <w:szCs w:val="18"/>
                <w:lang w:val="es-ES" w:eastAsia="es-ES"/>
              </w:rPr>
            </w:pPr>
            <w:r w:rsidRPr="0003170B">
              <w:rPr>
                <w:szCs w:val="18"/>
                <w:lang w:val="es-ES" w:eastAsia="es-ES"/>
              </w:rPr>
              <w:t> </w:t>
            </w:r>
          </w:p>
        </w:tc>
        <w:tc>
          <w:tcPr>
            <w:tcW w:w="1654" w:type="dxa"/>
            <w:hideMark/>
          </w:tcPr>
          <w:p w14:paraId="40DC8B62" w14:textId="77777777" w:rsidR="007979C4" w:rsidRPr="0003170B" w:rsidRDefault="007979C4" w:rsidP="00127156">
            <w:pPr>
              <w:pStyle w:val="TableText"/>
              <w:rPr>
                <w:szCs w:val="18"/>
                <w:lang w:val="es-ES" w:eastAsia="es-ES"/>
              </w:rPr>
            </w:pPr>
            <w:r w:rsidRPr="0003170B">
              <w:rPr>
                <w:szCs w:val="18"/>
                <w:lang w:val="es-ES" w:eastAsia="es-ES"/>
              </w:rPr>
              <w:t> </w:t>
            </w:r>
          </w:p>
        </w:tc>
        <w:tc>
          <w:tcPr>
            <w:tcW w:w="965" w:type="dxa"/>
            <w:hideMark/>
          </w:tcPr>
          <w:p w14:paraId="67DC07D7" w14:textId="77777777" w:rsidR="007979C4" w:rsidRPr="0003170B" w:rsidRDefault="007979C4" w:rsidP="00127156">
            <w:pPr>
              <w:pStyle w:val="TableText"/>
              <w:rPr>
                <w:szCs w:val="18"/>
                <w:lang w:val="es-ES" w:eastAsia="es-ES"/>
              </w:rPr>
            </w:pPr>
            <w:r w:rsidRPr="0003170B">
              <w:rPr>
                <w:szCs w:val="18"/>
                <w:lang w:val="es-ES" w:eastAsia="es-ES"/>
              </w:rPr>
              <w:t> </w:t>
            </w:r>
          </w:p>
        </w:tc>
        <w:tc>
          <w:tcPr>
            <w:tcW w:w="1197" w:type="dxa"/>
            <w:hideMark/>
          </w:tcPr>
          <w:p w14:paraId="7F25A9C1" w14:textId="77777777" w:rsidR="007979C4" w:rsidRPr="0003170B" w:rsidRDefault="007979C4" w:rsidP="00127156">
            <w:pPr>
              <w:pStyle w:val="TableText"/>
              <w:rPr>
                <w:szCs w:val="18"/>
                <w:lang w:val="es-ES" w:eastAsia="es-ES"/>
              </w:rPr>
            </w:pPr>
            <w:r w:rsidRPr="0003170B">
              <w:rPr>
                <w:szCs w:val="18"/>
                <w:lang w:val="es-ES" w:eastAsia="es-ES"/>
              </w:rPr>
              <w:t> </w:t>
            </w:r>
          </w:p>
        </w:tc>
      </w:tr>
      <w:tr w:rsidR="007979C4" w:rsidRPr="00127156" w14:paraId="7FBF15A0" w14:textId="77777777" w:rsidTr="005550EB">
        <w:trPr>
          <w:trHeight w:val="20"/>
          <w:ins w:id="1582" w:author="Martinez De Hurtado Yela Fermin" w:date="2024-10-02T12:12:00Z"/>
        </w:trPr>
        <w:tc>
          <w:tcPr>
            <w:tcW w:w="3268" w:type="dxa"/>
            <w:vMerge/>
          </w:tcPr>
          <w:p w14:paraId="793BC35C" w14:textId="77777777" w:rsidR="007979C4" w:rsidRPr="00D37C8B" w:rsidRDefault="007979C4" w:rsidP="007979C4">
            <w:pPr>
              <w:pStyle w:val="TableText"/>
              <w:rPr>
                <w:ins w:id="1583" w:author="Martinez De Hurtado Yela Fermin" w:date="2024-10-02T12:12:00Z"/>
                <w:szCs w:val="18"/>
                <w:lang w:val="en-GB" w:eastAsia="es-ES"/>
              </w:rPr>
            </w:pPr>
          </w:p>
        </w:tc>
        <w:tc>
          <w:tcPr>
            <w:tcW w:w="2783" w:type="dxa"/>
            <w:tcBorders>
              <w:top w:val="single" w:sz="4" w:space="0" w:color="000000" w:themeColor="text1"/>
              <w:right w:val="single" w:sz="4" w:space="0" w:color="auto"/>
            </w:tcBorders>
          </w:tcPr>
          <w:p w14:paraId="04C295D7" w14:textId="20E03DE0" w:rsidR="007979C4" w:rsidRPr="0003170B" w:rsidRDefault="007979C4" w:rsidP="007979C4">
            <w:pPr>
              <w:pStyle w:val="TableText"/>
              <w:rPr>
                <w:ins w:id="1584" w:author="Martinez De Hurtado Yela Fermin" w:date="2024-10-02T12:12:00Z"/>
                <w:szCs w:val="18"/>
                <w:lang w:val="es-ES" w:eastAsia="es-ES"/>
              </w:rPr>
            </w:pPr>
            <w:ins w:id="1585" w:author="Martinez De Hurtado Yela Fermin" w:date="2024-10-02T12:12:00Z">
              <w:r w:rsidRPr="0003170B">
                <w:rPr>
                  <w:szCs w:val="18"/>
                  <w:lang w:val="es-ES" w:eastAsia="es-ES"/>
                </w:rPr>
                <w:t>Santander-specific</w:t>
              </w:r>
            </w:ins>
          </w:p>
        </w:tc>
        <w:tc>
          <w:tcPr>
            <w:tcW w:w="1539" w:type="dxa"/>
            <w:tcBorders>
              <w:left w:val="single" w:sz="4" w:space="0" w:color="auto"/>
            </w:tcBorders>
          </w:tcPr>
          <w:p w14:paraId="37FAFE7F" w14:textId="55B289A7" w:rsidR="007979C4" w:rsidRPr="0003170B" w:rsidRDefault="007979C4" w:rsidP="007979C4">
            <w:pPr>
              <w:pStyle w:val="TableText"/>
              <w:rPr>
                <w:ins w:id="1586" w:author="Martinez De Hurtado Yela Fermin" w:date="2024-10-02T12:12:00Z"/>
                <w:szCs w:val="18"/>
                <w:lang w:val="es-ES" w:eastAsia="es-ES"/>
              </w:rPr>
            </w:pPr>
            <w:ins w:id="1587" w:author="Martinez De Hurtado Yela Fermin" w:date="2024-10-02T12:12:00Z">
              <w:r w:rsidRPr="0003170B">
                <w:rPr>
                  <w:szCs w:val="18"/>
                  <w:lang w:val="es-ES" w:eastAsia="es-ES"/>
                </w:rPr>
                <w:t>Transition</w:t>
              </w:r>
            </w:ins>
          </w:p>
        </w:tc>
        <w:tc>
          <w:tcPr>
            <w:tcW w:w="1539" w:type="dxa"/>
          </w:tcPr>
          <w:p w14:paraId="33021A1D" w14:textId="3D579CE4" w:rsidR="007979C4" w:rsidRDefault="007979C4" w:rsidP="007979C4">
            <w:pPr>
              <w:pStyle w:val="TableText"/>
              <w:rPr>
                <w:ins w:id="1588" w:author="Martinez De Hurtado Yela Fermin" w:date="2024-10-02T12:12:00Z"/>
                <w:szCs w:val="18"/>
                <w:lang w:val="es-ES" w:eastAsia="es-ES"/>
              </w:rPr>
            </w:pPr>
            <w:ins w:id="1589" w:author="Martinez De Hurtado Yela Fermin" w:date="2024-10-02T12:12:00Z">
              <w:r>
                <w:rPr>
                  <w:szCs w:val="18"/>
                  <w:lang w:val="es-ES" w:eastAsia="es-ES"/>
                </w:rPr>
                <w:t>Own Performance</w:t>
              </w:r>
            </w:ins>
          </w:p>
        </w:tc>
        <w:tc>
          <w:tcPr>
            <w:tcW w:w="726" w:type="dxa"/>
          </w:tcPr>
          <w:p w14:paraId="72B0AB6A" w14:textId="77777777" w:rsidR="007979C4" w:rsidRPr="0003170B" w:rsidRDefault="007979C4" w:rsidP="007979C4">
            <w:pPr>
              <w:pStyle w:val="TableText"/>
              <w:rPr>
                <w:ins w:id="1590" w:author="Martinez De Hurtado Yela Fermin" w:date="2024-10-02T12:12:00Z"/>
                <w:szCs w:val="18"/>
                <w:lang w:val="es-ES" w:eastAsia="es-ES"/>
              </w:rPr>
            </w:pPr>
          </w:p>
        </w:tc>
        <w:tc>
          <w:tcPr>
            <w:tcW w:w="1654" w:type="dxa"/>
          </w:tcPr>
          <w:p w14:paraId="7EACFC63" w14:textId="77777777" w:rsidR="007979C4" w:rsidRPr="0003170B" w:rsidRDefault="007979C4" w:rsidP="007979C4">
            <w:pPr>
              <w:pStyle w:val="TableText"/>
              <w:rPr>
                <w:ins w:id="1591" w:author="Martinez De Hurtado Yela Fermin" w:date="2024-10-02T12:12:00Z"/>
                <w:szCs w:val="18"/>
                <w:lang w:val="es-ES" w:eastAsia="es-ES"/>
              </w:rPr>
            </w:pPr>
          </w:p>
        </w:tc>
        <w:tc>
          <w:tcPr>
            <w:tcW w:w="965" w:type="dxa"/>
          </w:tcPr>
          <w:p w14:paraId="4D5B5DF8" w14:textId="77777777" w:rsidR="007979C4" w:rsidRPr="0003170B" w:rsidRDefault="007979C4" w:rsidP="007979C4">
            <w:pPr>
              <w:pStyle w:val="TableText"/>
              <w:rPr>
                <w:ins w:id="1592" w:author="Martinez De Hurtado Yela Fermin" w:date="2024-10-02T12:12:00Z"/>
                <w:szCs w:val="18"/>
                <w:lang w:val="es-ES" w:eastAsia="es-ES"/>
              </w:rPr>
            </w:pPr>
          </w:p>
        </w:tc>
        <w:tc>
          <w:tcPr>
            <w:tcW w:w="1197" w:type="dxa"/>
          </w:tcPr>
          <w:p w14:paraId="4530E49C" w14:textId="77777777" w:rsidR="007979C4" w:rsidRPr="0003170B" w:rsidRDefault="007979C4" w:rsidP="007979C4">
            <w:pPr>
              <w:pStyle w:val="TableText"/>
              <w:rPr>
                <w:ins w:id="1593" w:author="Martinez De Hurtado Yela Fermin" w:date="2024-10-02T12:12:00Z"/>
                <w:szCs w:val="18"/>
                <w:lang w:val="es-ES" w:eastAsia="es-ES"/>
              </w:rPr>
            </w:pPr>
          </w:p>
        </w:tc>
      </w:tr>
      <w:tr w:rsidR="007979C4" w:rsidRPr="00127156" w14:paraId="2C63B9F2" w14:textId="77777777" w:rsidTr="00155C1A">
        <w:trPr>
          <w:trHeight w:val="20"/>
        </w:trPr>
        <w:tc>
          <w:tcPr>
            <w:tcW w:w="3268" w:type="dxa"/>
            <w:vMerge w:val="restart"/>
            <w:tcBorders>
              <w:top w:val="single" w:sz="4" w:space="0" w:color="000000" w:themeColor="text1"/>
            </w:tcBorders>
            <w:hideMark/>
          </w:tcPr>
          <w:p w14:paraId="6AD22C42" w14:textId="4873134C" w:rsidR="007979C4" w:rsidRPr="00D37C8B" w:rsidRDefault="007D0A26" w:rsidP="00127156">
            <w:pPr>
              <w:pStyle w:val="TableText"/>
              <w:rPr>
                <w:szCs w:val="18"/>
                <w:lang w:val="en-GB" w:eastAsia="es-ES"/>
              </w:rPr>
            </w:pPr>
            <w:ins w:id="1594" w:author="Martinez De Hurtado Yela Fermin" w:date="2024-10-02T12:13:00Z">
              <w:r w:rsidRPr="007D0A26">
                <w:rPr>
                  <w:szCs w:val="18"/>
                  <w:lang w:val="en-GB" w:eastAsia="es-ES"/>
                </w:rPr>
                <w:t>High-efficiency co-generation of heat/cool and power from fossil gaseous fuels</w:t>
              </w:r>
            </w:ins>
            <w:del w:id="1595" w:author="Martinez De Hurtado Yela Fermin" w:date="2024-10-02T12:13:00Z">
              <w:r w:rsidR="007979C4" w:rsidRPr="00D37C8B" w:rsidDel="007D0A26">
                <w:rPr>
                  <w:szCs w:val="18"/>
                  <w:lang w:val="en-GB" w:eastAsia="es-ES"/>
                </w:rPr>
                <w:delText>Production of heat/cool from fossil gaseous fuels in an efficient district heating and cooling system</w:delText>
              </w:r>
            </w:del>
          </w:p>
        </w:tc>
        <w:tc>
          <w:tcPr>
            <w:tcW w:w="2783" w:type="dxa"/>
            <w:tcBorders>
              <w:top w:val="single" w:sz="4" w:space="0" w:color="000000" w:themeColor="text1"/>
              <w:bottom w:val="single" w:sz="4" w:space="0" w:color="000000" w:themeColor="text1"/>
              <w:right w:val="single" w:sz="4" w:space="0" w:color="auto"/>
            </w:tcBorders>
            <w:hideMark/>
          </w:tcPr>
          <w:p w14:paraId="1BF8CEDF" w14:textId="77777777" w:rsidR="007979C4" w:rsidRPr="0003170B" w:rsidRDefault="007979C4" w:rsidP="00127156">
            <w:pPr>
              <w:pStyle w:val="TableText"/>
              <w:rPr>
                <w:szCs w:val="18"/>
                <w:lang w:val="es-ES" w:eastAsia="es-ES"/>
              </w:rPr>
            </w:pPr>
            <w:r w:rsidRPr="0003170B">
              <w:rPr>
                <w:szCs w:val="18"/>
                <w:lang w:val="es-ES" w:eastAsia="es-ES"/>
              </w:rPr>
              <w:t>EU Taxonomy</w:t>
            </w:r>
          </w:p>
        </w:tc>
        <w:tc>
          <w:tcPr>
            <w:tcW w:w="1539" w:type="dxa"/>
            <w:tcBorders>
              <w:left w:val="single" w:sz="4" w:space="0" w:color="auto"/>
            </w:tcBorders>
            <w:hideMark/>
          </w:tcPr>
          <w:p w14:paraId="33251442" w14:textId="77777777" w:rsidR="007979C4" w:rsidRPr="0003170B" w:rsidRDefault="007979C4" w:rsidP="00127156">
            <w:pPr>
              <w:pStyle w:val="TableText"/>
              <w:rPr>
                <w:szCs w:val="18"/>
                <w:lang w:val="es-ES" w:eastAsia="es-ES"/>
              </w:rPr>
            </w:pPr>
            <w:r w:rsidRPr="0003170B">
              <w:rPr>
                <w:szCs w:val="18"/>
                <w:lang w:val="es-ES" w:eastAsia="es-ES"/>
              </w:rPr>
              <w:t>Transition</w:t>
            </w:r>
          </w:p>
        </w:tc>
        <w:tc>
          <w:tcPr>
            <w:tcW w:w="1539" w:type="dxa"/>
            <w:hideMark/>
          </w:tcPr>
          <w:p w14:paraId="3086FA40" w14:textId="77777777" w:rsidR="007979C4" w:rsidRPr="0003170B" w:rsidRDefault="007979C4" w:rsidP="00127156">
            <w:pPr>
              <w:pStyle w:val="TableText"/>
              <w:rPr>
                <w:szCs w:val="18"/>
                <w:lang w:val="es-ES" w:eastAsia="es-ES"/>
              </w:rPr>
            </w:pPr>
            <w:r>
              <w:rPr>
                <w:szCs w:val="18"/>
                <w:lang w:val="es-ES" w:eastAsia="es-ES"/>
              </w:rPr>
              <w:t>Own Performance</w:t>
            </w:r>
          </w:p>
        </w:tc>
        <w:tc>
          <w:tcPr>
            <w:tcW w:w="726" w:type="dxa"/>
            <w:hideMark/>
          </w:tcPr>
          <w:p w14:paraId="453B2DA9" w14:textId="77777777" w:rsidR="007979C4" w:rsidRPr="0003170B" w:rsidRDefault="007979C4" w:rsidP="00127156">
            <w:pPr>
              <w:pStyle w:val="TableText"/>
              <w:rPr>
                <w:szCs w:val="18"/>
                <w:lang w:val="es-ES" w:eastAsia="es-ES"/>
              </w:rPr>
            </w:pPr>
            <w:r w:rsidRPr="0003170B">
              <w:rPr>
                <w:szCs w:val="18"/>
                <w:lang w:val="es-ES" w:eastAsia="es-ES"/>
              </w:rPr>
              <w:t> </w:t>
            </w:r>
          </w:p>
        </w:tc>
        <w:tc>
          <w:tcPr>
            <w:tcW w:w="1654" w:type="dxa"/>
            <w:hideMark/>
          </w:tcPr>
          <w:p w14:paraId="0A538005" w14:textId="77777777" w:rsidR="007979C4" w:rsidRPr="0003170B" w:rsidRDefault="007979C4" w:rsidP="00127156">
            <w:pPr>
              <w:pStyle w:val="TableText"/>
              <w:rPr>
                <w:szCs w:val="18"/>
                <w:lang w:val="es-ES" w:eastAsia="es-ES"/>
              </w:rPr>
            </w:pPr>
            <w:r w:rsidRPr="0003170B">
              <w:rPr>
                <w:szCs w:val="18"/>
                <w:lang w:val="es-ES" w:eastAsia="es-ES"/>
              </w:rPr>
              <w:t> </w:t>
            </w:r>
          </w:p>
        </w:tc>
        <w:tc>
          <w:tcPr>
            <w:tcW w:w="965" w:type="dxa"/>
            <w:hideMark/>
          </w:tcPr>
          <w:p w14:paraId="4062E834" w14:textId="77777777" w:rsidR="007979C4" w:rsidRPr="0003170B" w:rsidRDefault="007979C4" w:rsidP="00127156">
            <w:pPr>
              <w:pStyle w:val="TableText"/>
              <w:rPr>
                <w:szCs w:val="18"/>
                <w:lang w:val="es-ES" w:eastAsia="es-ES"/>
              </w:rPr>
            </w:pPr>
            <w:r w:rsidRPr="0003170B">
              <w:rPr>
                <w:szCs w:val="18"/>
                <w:lang w:val="es-ES" w:eastAsia="es-ES"/>
              </w:rPr>
              <w:t> </w:t>
            </w:r>
          </w:p>
        </w:tc>
        <w:tc>
          <w:tcPr>
            <w:tcW w:w="1197" w:type="dxa"/>
            <w:hideMark/>
          </w:tcPr>
          <w:p w14:paraId="2D72E90F" w14:textId="77777777" w:rsidR="007979C4" w:rsidRPr="0003170B" w:rsidRDefault="007979C4" w:rsidP="00127156">
            <w:pPr>
              <w:pStyle w:val="TableText"/>
              <w:rPr>
                <w:szCs w:val="18"/>
                <w:lang w:val="es-ES" w:eastAsia="es-ES"/>
              </w:rPr>
            </w:pPr>
            <w:r w:rsidRPr="0003170B">
              <w:rPr>
                <w:szCs w:val="18"/>
                <w:lang w:val="es-ES" w:eastAsia="es-ES"/>
              </w:rPr>
              <w:t> </w:t>
            </w:r>
          </w:p>
        </w:tc>
      </w:tr>
      <w:tr w:rsidR="007979C4" w:rsidRPr="00127156" w14:paraId="653A308E" w14:textId="77777777" w:rsidTr="00155C1A">
        <w:trPr>
          <w:trHeight w:val="20"/>
          <w:ins w:id="1596" w:author="Martinez De Hurtado Yela Fermin" w:date="2024-10-02T12:12:00Z"/>
        </w:trPr>
        <w:tc>
          <w:tcPr>
            <w:tcW w:w="3268" w:type="dxa"/>
            <w:vMerge/>
            <w:tcBorders>
              <w:bottom w:val="single" w:sz="4" w:space="0" w:color="000000" w:themeColor="text1"/>
            </w:tcBorders>
          </w:tcPr>
          <w:p w14:paraId="4049C364" w14:textId="77777777" w:rsidR="007979C4" w:rsidRPr="00D37C8B" w:rsidRDefault="007979C4" w:rsidP="007979C4">
            <w:pPr>
              <w:pStyle w:val="TableText"/>
              <w:rPr>
                <w:ins w:id="1597" w:author="Martinez De Hurtado Yela Fermin" w:date="2024-10-02T12:12:00Z"/>
                <w:szCs w:val="18"/>
                <w:lang w:val="en-GB" w:eastAsia="es-ES"/>
              </w:rPr>
            </w:pPr>
          </w:p>
        </w:tc>
        <w:tc>
          <w:tcPr>
            <w:tcW w:w="2783" w:type="dxa"/>
            <w:tcBorders>
              <w:top w:val="single" w:sz="4" w:space="0" w:color="000000" w:themeColor="text1"/>
              <w:bottom w:val="single" w:sz="4" w:space="0" w:color="000000" w:themeColor="text1"/>
              <w:right w:val="single" w:sz="4" w:space="0" w:color="auto"/>
            </w:tcBorders>
          </w:tcPr>
          <w:p w14:paraId="68D9AF0A" w14:textId="7A421A8B" w:rsidR="007979C4" w:rsidRPr="0003170B" w:rsidRDefault="007979C4" w:rsidP="007979C4">
            <w:pPr>
              <w:pStyle w:val="TableText"/>
              <w:rPr>
                <w:ins w:id="1598" w:author="Martinez De Hurtado Yela Fermin" w:date="2024-10-02T12:12:00Z"/>
                <w:szCs w:val="18"/>
                <w:lang w:val="es-ES" w:eastAsia="es-ES"/>
              </w:rPr>
            </w:pPr>
            <w:ins w:id="1599" w:author="Martinez De Hurtado Yela Fermin" w:date="2024-10-02T12:12:00Z">
              <w:r w:rsidRPr="0003170B">
                <w:rPr>
                  <w:szCs w:val="18"/>
                  <w:lang w:val="es-ES" w:eastAsia="es-ES"/>
                </w:rPr>
                <w:t>Santander-specific</w:t>
              </w:r>
            </w:ins>
          </w:p>
        </w:tc>
        <w:tc>
          <w:tcPr>
            <w:tcW w:w="1539" w:type="dxa"/>
            <w:tcBorders>
              <w:left w:val="single" w:sz="4" w:space="0" w:color="auto"/>
            </w:tcBorders>
          </w:tcPr>
          <w:p w14:paraId="021CF910" w14:textId="55014367" w:rsidR="007979C4" w:rsidRPr="0003170B" w:rsidRDefault="007979C4" w:rsidP="007979C4">
            <w:pPr>
              <w:pStyle w:val="TableText"/>
              <w:rPr>
                <w:ins w:id="1600" w:author="Martinez De Hurtado Yela Fermin" w:date="2024-10-02T12:12:00Z"/>
                <w:szCs w:val="18"/>
                <w:lang w:val="es-ES" w:eastAsia="es-ES"/>
              </w:rPr>
            </w:pPr>
            <w:ins w:id="1601" w:author="Martinez De Hurtado Yela Fermin" w:date="2024-10-02T12:12:00Z">
              <w:r w:rsidRPr="0003170B">
                <w:rPr>
                  <w:szCs w:val="18"/>
                  <w:lang w:val="es-ES" w:eastAsia="es-ES"/>
                </w:rPr>
                <w:t>Transition</w:t>
              </w:r>
            </w:ins>
          </w:p>
        </w:tc>
        <w:tc>
          <w:tcPr>
            <w:tcW w:w="1539" w:type="dxa"/>
          </w:tcPr>
          <w:p w14:paraId="2C8B99E7" w14:textId="2C839877" w:rsidR="007979C4" w:rsidRDefault="007979C4" w:rsidP="007979C4">
            <w:pPr>
              <w:pStyle w:val="TableText"/>
              <w:rPr>
                <w:ins w:id="1602" w:author="Martinez De Hurtado Yela Fermin" w:date="2024-10-02T12:12:00Z"/>
                <w:szCs w:val="18"/>
                <w:lang w:val="es-ES" w:eastAsia="es-ES"/>
              </w:rPr>
            </w:pPr>
            <w:ins w:id="1603" w:author="Martinez De Hurtado Yela Fermin" w:date="2024-10-02T12:12:00Z">
              <w:r>
                <w:rPr>
                  <w:szCs w:val="18"/>
                  <w:lang w:val="es-ES" w:eastAsia="es-ES"/>
                </w:rPr>
                <w:t>Own Performance</w:t>
              </w:r>
            </w:ins>
          </w:p>
        </w:tc>
        <w:tc>
          <w:tcPr>
            <w:tcW w:w="726" w:type="dxa"/>
          </w:tcPr>
          <w:p w14:paraId="029C0A84" w14:textId="77777777" w:rsidR="007979C4" w:rsidRPr="0003170B" w:rsidRDefault="007979C4" w:rsidP="007979C4">
            <w:pPr>
              <w:pStyle w:val="TableText"/>
              <w:rPr>
                <w:ins w:id="1604" w:author="Martinez De Hurtado Yela Fermin" w:date="2024-10-02T12:12:00Z"/>
                <w:szCs w:val="18"/>
                <w:lang w:val="es-ES" w:eastAsia="es-ES"/>
              </w:rPr>
            </w:pPr>
          </w:p>
        </w:tc>
        <w:tc>
          <w:tcPr>
            <w:tcW w:w="1654" w:type="dxa"/>
          </w:tcPr>
          <w:p w14:paraId="374C1B08" w14:textId="77777777" w:rsidR="007979C4" w:rsidRPr="0003170B" w:rsidRDefault="007979C4" w:rsidP="007979C4">
            <w:pPr>
              <w:pStyle w:val="TableText"/>
              <w:rPr>
                <w:ins w:id="1605" w:author="Martinez De Hurtado Yela Fermin" w:date="2024-10-02T12:12:00Z"/>
                <w:szCs w:val="18"/>
                <w:lang w:val="es-ES" w:eastAsia="es-ES"/>
              </w:rPr>
            </w:pPr>
          </w:p>
        </w:tc>
        <w:tc>
          <w:tcPr>
            <w:tcW w:w="965" w:type="dxa"/>
          </w:tcPr>
          <w:p w14:paraId="7DB5DAC5" w14:textId="77777777" w:rsidR="007979C4" w:rsidRPr="0003170B" w:rsidRDefault="007979C4" w:rsidP="007979C4">
            <w:pPr>
              <w:pStyle w:val="TableText"/>
              <w:rPr>
                <w:ins w:id="1606" w:author="Martinez De Hurtado Yela Fermin" w:date="2024-10-02T12:12:00Z"/>
                <w:szCs w:val="18"/>
                <w:lang w:val="es-ES" w:eastAsia="es-ES"/>
              </w:rPr>
            </w:pPr>
          </w:p>
        </w:tc>
        <w:tc>
          <w:tcPr>
            <w:tcW w:w="1197" w:type="dxa"/>
          </w:tcPr>
          <w:p w14:paraId="4496B8BE" w14:textId="77777777" w:rsidR="007979C4" w:rsidRPr="0003170B" w:rsidRDefault="007979C4" w:rsidP="007979C4">
            <w:pPr>
              <w:pStyle w:val="TableText"/>
              <w:rPr>
                <w:ins w:id="1607" w:author="Martinez De Hurtado Yela Fermin" w:date="2024-10-02T12:12:00Z"/>
                <w:szCs w:val="18"/>
                <w:lang w:val="es-ES" w:eastAsia="es-ES"/>
              </w:rPr>
            </w:pPr>
          </w:p>
        </w:tc>
      </w:tr>
      <w:tr w:rsidR="00274208" w:rsidRPr="00127156" w14:paraId="4C76B75B" w14:textId="77777777" w:rsidTr="00127156">
        <w:trPr>
          <w:trHeight w:val="20"/>
        </w:trPr>
        <w:tc>
          <w:tcPr>
            <w:tcW w:w="3268" w:type="dxa"/>
            <w:tcBorders>
              <w:top w:val="single" w:sz="4" w:space="0" w:color="000000" w:themeColor="text1"/>
            </w:tcBorders>
          </w:tcPr>
          <w:p w14:paraId="41DA2458" w14:textId="144BFE44" w:rsidR="00274208" w:rsidRPr="00D37C8B" w:rsidRDefault="00274208" w:rsidP="00274208">
            <w:pPr>
              <w:pStyle w:val="TableText"/>
              <w:rPr>
                <w:szCs w:val="18"/>
                <w:lang w:val="en-GB" w:eastAsia="es-ES"/>
              </w:rPr>
            </w:pPr>
            <w:r w:rsidRPr="00ED11B8">
              <w:rPr>
                <w:szCs w:val="18"/>
                <w:lang w:val="en-GB" w:eastAsia="es-ES"/>
              </w:rPr>
              <w:t>Renewable Energy Procurement</w:t>
            </w:r>
          </w:p>
        </w:tc>
        <w:tc>
          <w:tcPr>
            <w:tcW w:w="2783" w:type="dxa"/>
            <w:tcBorders>
              <w:top w:val="single" w:sz="4" w:space="0" w:color="000000" w:themeColor="text1"/>
              <w:right w:val="single" w:sz="4" w:space="0" w:color="auto"/>
            </w:tcBorders>
          </w:tcPr>
          <w:p w14:paraId="68B11A22" w14:textId="42662A07" w:rsidR="00274208" w:rsidRPr="0003170B" w:rsidRDefault="00274208" w:rsidP="00274208">
            <w:pPr>
              <w:pStyle w:val="TableText"/>
              <w:rPr>
                <w:szCs w:val="18"/>
                <w:lang w:val="es-ES" w:eastAsia="es-ES"/>
              </w:rPr>
            </w:pPr>
            <w:r w:rsidRPr="0003170B">
              <w:rPr>
                <w:szCs w:val="18"/>
                <w:lang w:val="es-ES" w:eastAsia="es-ES"/>
              </w:rPr>
              <w:t>Santander-specific</w:t>
            </w:r>
          </w:p>
        </w:tc>
        <w:tc>
          <w:tcPr>
            <w:tcW w:w="1539" w:type="dxa"/>
            <w:tcBorders>
              <w:left w:val="single" w:sz="4" w:space="0" w:color="auto"/>
            </w:tcBorders>
          </w:tcPr>
          <w:p w14:paraId="6D448635" w14:textId="646738A4" w:rsidR="00274208" w:rsidRPr="0003170B" w:rsidRDefault="00274208" w:rsidP="00274208">
            <w:pPr>
              <w:pStyle w:val="TableText"/>
              <w:rPr>
                <w:szCs w:val="18"/>
                <w:lang w:val="es-ES" w:eastAsia="es-ES"/>
              </w:rPr>
            </w:pPr>
            <w:r>
              <w:rPr>
                <w:szCs w:val="18"/>
                <w:lang w:val="es-ES" w:eastAsia="es-ES"/>
              </w:rPr>
              <w:t>Enabling</w:t>
            </w:r>
          </w:p>
        </w:tc>
        <w:tc>
          <w:tcPr>
            <w:tcW w:w="1539" w:type="dxa"/>
          </w:tcPr>
          <w:p w14:paraId="78DD82C1" w14:textId="4F2A6DE2" w:rsidR="00274208" w:rsidRDefault="00274208" w:rsidP="00274208">
            <w:pPr>
              <w:pStyle w:val="TableText"/>
              <w:rPr>
                <w:szCs w:val="18"/>
                <w:lang w:val="es-ES" w:eastAsia="es-ES"/>
              </w:rPr>
            </w:pPr>
            <w:r>
              <w:rPr>
                <w:szCs w:val="18"/>
                <w:lang w:val="es-ES" w:eastAsia="es-ES"/>
              </w:rPr>
              <w:t>Ena</w:t>
            </w:r>
            <w:ins w:id="1608" w:author="Martinez De Hurtado Yela Fermin" w:date="2025-01-02T17:20:00Z" w16du:dateUtc="2025-01-02T16:20:00Z">
              <w:r w:rsidR="00E04DA9">
                <w:rPr>
                  <w:szCs w:val="18"/>
                  <w:lang w:val="es-ES" w:eastAsia="es-ES"/>
                </w:rPr>
                <w:t>b</w:t>
              </w:r>
            </w:ins>
            <w:r>
              <w:rPr>
                <w:szCs w:val="18"/>
                <w:lang w:val="es-ES" w:eastAsia="es-ES"/>
              </w:rPr>
              <w:t>ling</w:t>
            </w:r>
          </w:p>
        </w:tc>
        <w:tc>
          <w:tcPr>
            <w:tcW w:w="726" w:type="dxa"/>
          </w:tcPr>
          <w:p w14:paraId="64EE2EB5" w14:textId="77777777" w:rsidR="00274208" w:rsidRPr="0003170B" w:rsidRDefault="00274208" w:rsidP="00274208">
            <w:pPr>
              <w:pStyle w:val="TableText"/>
              <w:rPr>
                <w:szCs w:val="18"/>
                <w:lang w:val="es-ES" w:eastAsia="es-ES"/>
              </w:rPr>
            </w:pPr>
          </w:p>
        </w:tc>
        <w:tc>
          <w:tcPr>
            <w:tcW w:w="1654" w:type="dxa"/>
          </w:tcPr>
          <w:p w14:paraId="2082B4B1" w14:textId="77777777" w:rsidR="00274208" w:rsidRPr="0003170B" w:rsidRDefault="00274208" w:rsidP="00274208">
            <w:pPr>
              <w:pStyle w:val="TableText"/>
              <w:rPr>
                <w:szCs w:val="18"/>
                <w:lang w:val="es-ES" w:eastAsia="es-ES"/>
              </w:rPr>
            </w:pPr>
          </w:p>
        </w:tc>
        <w:tc>
          <w:tcPr>
            <w:tcW w:w="965" w:type="dxa"/>
          </w:tcPr>
          <w:p w14:paraId="515AA318" w14:textId="77777777" w:rsidR="00274208" w:rsidRPr="0003170B" w:rsidRDefault="00274208" w:rsidP="00274208">
            <w:pPr>
              <w:pStyle w:val="TableText"/>
              <w:rPr>
                <w:szCs w:val="18"/>
                <w:lang w:val="es-ES" w:eastAsia="es-ES"/>
              </w:rPr>
            </w:pPr>
          </w:p>
        </w:tc>
        <w:tc>
          <w:tcPr>
            <w:tcW w:w="1197" w:type="dxa"/>
          </w:tcPr>
          <w:p w14:paraId="1D2FC3C9" w14:textId="77777777" w:rsidR="00274208" w:rsidRPr="0003170B" w:rsidRDefault="00274208" w:rsidP="00274208">
            <w:pPr>
              <w:pStyle w:val="TableText"/>
              <w:rPr>
                <w:szCs w:val="18"/>
                <w:lang w:val="es-ES" w:eastAsia="es-ES"/>
              </w:rPr>
            </w:pPr>
          </w:p>
        </w:tc>
      </w:tr>
    </w:tbl>
    <w:p w14:paraId="42E39951" w14:textId="77777777" w:rsidR="00F13570" w:rsidRDefault="00F13570">
      <w:pPr>
        <w:rPr>
          <w:b/>
        </w:rPr>
      </w:pPr>
    </w:p>
    <w:p w14:paraId="307D9749" w14:textId="77777777" w:rsidR="008F0B50" w:rsidRDefault="008F0B50" w:rsidP="6862EE71">
      <w:pPr>
        <w:pStyle w:val="HeadingA3"/>
        <w:numPr>
          <w:ilvl w:val="2"/>
          <w:numId w:val="0"/>
        </w:numPr>
        <w:sectPr w:rsidR="008F0B50" w:rsidSect="0065005D">
          <w:pgSz w:w="16839" w:h="11907" w:orient="landscape" w:code="9"/>
          <w:pgMar w:top="1151" w:right="1728" w:bottom="1151" w:left="1440" w:header="1152" w:footer="720" w:gutter="0"/>
          <w:cols w:space="720"/>
          <w:docGrid w:linePitch="360"/>
        </w:sectPr>
      </w:pPr>
      <w:bookmarkStart w:id="1609" w:name="_Toc152060519"/>
      <w:bookmarkStart w:id="1610" w:name="_Toc152250643"/>
      <w:bookmarkStart w:id="1611" w:name="_Toc153298483"/>
    </w:p>
    <w:p w14:paraId="5D21A3B5" w14:textId="77777777" w:rsidR="00B536CC" w:rsidRPr="00575596" w:rsidRDefault="00687599" w:rsidP="00575596">
      <w:pPr>
        <w:pStyle w:val="HeadingA3"/>
        <w:rPr>
          <w:rStyle w:val="Textoennegrita"/>
          <w:b/>
          <w:bCs/>
          <w:lang w:val="en-GB"/>
        </w:rPr>
      </w:pPr>
      <w:bookmarkStart w:id="1612" w:name="_Toc153408744"/>
      <w:bookmarkStart w:id="1613" w:name="_Toc186795101"/>
      <w:r>
        <w:lastRenderedPageBreak/>
        <w:t>Electricity</w:t>
      </w:r>
      <w:r w:rsidRPr="6862EE71">
        <w:rPr>
          <w:lang w:val="en-GB"/>
        </w:rPr>
        <w:t xml:space="preserve"> generation using solar photovoltaic technology</w:t>
      </w:r>
      <w:bookmarkEnd w:id="1609"/>
      <w:bookmarkEnd w:id="1610"/>
      <w:bookmarkEnd w:id="1611"/>
      <w:bookmarkEnd w:id="1612"/>
      <w:bookmarkEnd w:id="1613"/>
    </w:p>
    <w:p w14:paraId="6E924EF0" w14:textId="77777777" w:rsidR="00687599" w:rsidRPr="00585A30" w:rsidRDefault="00F13570" w:rsidP="00585A30">
      <w:pPr>
        <w:pStyle w:val="Boldunderline"/>
        <w:rPr>
          <w:rStyle w:val="Textoennegrita"/>
          <w:b/>
          <w:bCs w:val="0"/>
        </w:rPr>
      </w:pPr>
      <w:r w:rsidRPr="00585A30">
        <w:rPr>
          <w:rStyle w:val="Textoennegrita"/>
          <w:b/>
          <w:bCs w:val="0"/>
        </w:rPr>
        <w:t>Activity description</w:t>
      </w:r>
    </w:p>
    <w:p w14:paraId="7DEB3483" w14:textId="77777777" w:rsidR="00687599" w:rsidRPr="00575596" w:rsidRDefault="00687599" w:rsidP="00575596">
      <w:pPr>
        <w:pStyle w:val="Textoindependiente"/>
      </w:pPr>
      <w:r w:rsidRPr="00854071">
        <w:t>Construction or operation of electricity generation facilities that produce electricity using solar photovoltaic (PV) technology.</w:t>
      </w:r>
    </w:p>
    <w:p w14:paraId="434A7203" w14:textId="77777777" w:rsidR="00F13570" w:rsidRPr="00854071" w:rsidRDefault="00F13570" w:rsidP="0003170B">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687599" w:rsidRPr="00FE303E" w14:paraId="310D24ED" w14:textId="77777777" w:rsidTr="0A974F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8" w:type="dxa"/>
          </w:tcPr>
          <w:p w14:paraId="1A04B0A3" w14:textId="77777777" w:rsidR="00687599" w:rsidRPr="0046090E" w:rsidRDefault="00687599" w:rsidP="007642A1">
            <w:pPr>
              <w:pStyle w:val="TableHeadingText"/>
              <w:rPr>
                <w:b/>
                <w:bCs/>
              </w:rPr>
            </w:pPr>
            <w:r w:rsidRPr="0046090E">
              <w:rPr>
                <w:b/>
                <w:bCs/>
              </w:rPr>
              <w:t>Eligibility</w:t>
            </w:r>
          </w:p>
        </w:tc>
        <w:tc>
          <w:tcPr>
            <w:tcW w:w="6947" w:type="dxa"/>
          </w:tcPr>
          <w:p w14:paraId="40F924FF" w14:textId="77777777" w:rsidR="00687599" w:rsidRPr="0046090E" w:rsidRDefault="00687599" w:rsidP="007642A1">
            <w:pPr>
              <w:pStyle w:val="TableHeadingText"/>
              <w:cnfStyle w:val="100000000000" w:firstRow="1" w:lastRow="0" w:firstColumn="0" w:lastColumn="0" w:oddVBand="0" w:evenVBand="0" w:oddHBand="0" w:evenHBand="0" w:firstRowFirstColumn="0" w:firstRowLastColumn="0" w:lastRowFirstColumn="0" w:lastRowLastColumn="0"/>
              <w:rPr>
                <w:b/>
                <w:bCs/>
              </w:rPr>
            </w:pPr>
            <w:r w:rsidRPr="0046090E">
              <w:rPr>
                <w:b/>
                <w:bCs/>
              </w:rPr>
              <w:t>Criteria</w:t>
            </w:r>
          </w:p>
        </w:tc>
      </w:tr>
      <w:tr w:rsidR="00687599" w:rsidRPr="00FE303E" w14:paraId="64A1E376"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604E6D37" w14:textId="77777777" w:rsidR="00687599" w:rsidRPr="00FE303E" w:rsidRDefault="00687599" w:rsidP="007642A1">
            <w:pPr>
              <w:pStyle w:val="TableText"/>
            </w:pPr>
            <w:r>
              <w:t>EU Taxonomy consistent</w:t>
            </w:r>
          </w:p>
        </w:tc>
        <w:tc>
          <w:tcPr>
            <w:tcW w:w="6947" w:type="dxa"/>
            <w:shd w:val="clear" w:color="auto" w:fill="C9E8D3" w:themeFill="accent5" w:themeFillTint="33"/>
          </w:tcPr>
          <w:p w14:paraId="3BC0BE02" w14:textId="77777777" w:rsidR="00687599" w:rsidRPr="002F3D86" w:rsidRDefault="00687599" w:rsidP="007642A1">
            <w:pPr>
              <w:pStyle w:val="TableText"/>
              <w:cnfStyle w:val="000000000000" w:firstRow="0" w:lastRow="0" w:firstColumn="0" w:lastColumn="0" w:oddVBand="0" w:evenVBand="0" w:oddHBand="0" w:evenHBand="0" w:firstRowFirstColumn="0" w:firstRowLastColumn="0" w:lastRowFirstColumn="0" w:lastRowLastColumn="0"/>
            </w:pPr>
            <w:r w:rsidRPr="002F3D86">
              <w:t>The activity complies with the following criteria:</w:t>
            </w:r>
          </w:p>
          <w:p w14:paraId="6C462332" w14:textId="77777777" w:rsidR="00687599" w:rsidRPr="007642A1"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 xml:space="preserve">Photovoltaic (PV) solar electricity production </w:t>
            </w:r>
          </w:p>
          <w:p w14:paraId="59C13883" w14:textId="1387F91D" w:rsidR="00687599" w:rsidRPr="00D63CC9" w:rsidRDefault="00687599" w:rsidP="007642A1">
            <w:pPr>
              <w:pStyle w:val="TableText"/>
              <w:cnfStyle w:val="000000000000" w:firstRow="0" w:lastRow="0" w:firstColumn="0" w:lastColumn="0" w:oddVBand="0" w:evenVBand="0" w:oddHBand="0" w:evenHBand="0" w:firstRowFirstColumn="0" w:firstRowLastColumn="0" w:lastRowFirstColumn="0" w:lastRowLastColumn="0"/>
              <w:rPr>
                <w:i/>
                <w:iCs/>
              </w:rPr>
            </w:pPr>
            <w:r w:rsidRPr="00D63CC9">
              <w:rPr>
                <w:i/>
                <w:iCs/>
              </w:rPr>
              <w:t>Note: recommended evidence include</w:t>
            </w:r>
            <w:ins w:id="1614" w:author="Cisneros Morales Diana Karen" w:date="2024-05-30T11:59:00Z">
              <w:r w:rsidR="00FF67E7">
                <w:rPr>
                  <w:i/>
                  <w:iCs/>
                </w:rPr>
                <w:t>s</w:t>
              </w:r>
            </w:ins>
            <w:r w:rsidRPr="00D63CC9">
              <w:rPr>
                <w:i/>
                <w:iCs/>
              </w:rPr>
              <w:t xml:space="preserve"> invoice, environmental impact assessment, executive project</w:t>
            </w:r>
          </w:p>
        </w:tc>
      </w:tr>
      <w:tr w:rsidR="00687599" w:rsidRPr="00833218" w14:paraId="67F95823"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31A018F5" w14:textId="77777777" w:rsidR="00687599" w:rsidRPr="00833218" w:rsidRDefault="00687599" w:rsidP="007642A1">
            <w:pPr>
              <w:pStyle w:val="TableText"/>
            </w:pPr>
            <w:r>
              <w:t>Santander-specific</w:t>
            </w:r>
          </w:p>
        </w:tc>
        <w:tc>
          <w:tcPr>
            <w:tcW w:w="6947" w:type="dxa"/>
          </w:tcPr>
          <w:p w14:paraId="65EA48D7" w14:textId="77777777" w:rsidR="00687599" w:rsidRPr="00AC757D" w:rsidRDefault="00EB4174" w:rsidP="007642A1">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63B73677" w14:textId="77777777" w:rsidR="00575596" w:rsidRPr="00575596" w:rsidRDefault="00575596" w:rsidP="00575596">
      <w:pPr>
        <w:pStyle w:val="BodyTextNoSpacing"/>
        <w:rPr>
          <w:lang w:val="en-GB"/>
        </w:rPr>
      </w:pPr>
      <w:bookmarkStart w:id="1615" w:name="_Toc152060520"/>
      <w:bookmarkStart w:id="1616" w:name="_Toc152250644"/>
    </w:p>
    <w:p w14:paraId="06B167D3" w14:textId="77777777" w:rsidR="00B536CC" w:rsidRPr="00575596" w:rsidRDefault="00687599" w:rsidP="00575596">
      <w:pPr>
        <w:pStyle w:val="HeadingA3"/>
        <w:rPr>
          <w:rStyle w:val="Textoennegrita"/>
          <w:b/>
          <w:bCs/>
          <w:lang w:val="en-GB"/>
        </w:rPr>
      </w:pPr>
      <w:bookmarkStart w:id="1617" w:name="_Toc153298484"/>
      <w:bookmarkStart w:id="1618" w:name="_Toc153408745"/>
      <w:bookmarkStart w:id="1619" w:name="_Toc186795102"/>
      <w:r>
        <w:t>Electricity</w:t>
      </w:r>
      <w:r w:rsidRPr="6862EE71">
        <w:rPr>
          <w:lang w:val="en-GB"/>
        </w:rPr>
        <w:t xml:space="preserve"> generation using concentrated solar power (CSP) technology</w:t>
      </w:r>
      <w:bookmarkEnd w:id="1615"/>
      <w:bookmarkEnd w:id="1616"/>
      <w:bookmarkEnd w:id="1617"/>
      <w:bookmarkEnd w:id="1618"/>
      <w:bookmarkEnd w:id="1619"/>
    </w:p>
    <w:p w14:paraId="5EE8AF0A" w14:textId="77777777" w:rsidR="00687599" w:rsidRPr="00585A30" w:rsidRDefault="00F13570" w:rsidP="00585A30">
      <w:pPr>
        <w:pStyle w:val="Boldunderline"/>
        <w:rPr>
          <w:rStyle w:val="Textoennegrita"/>
          <w:b/>
          <w:bCs w:val="0"/>
        </w:rPr>
      </w:pPr>
      <w:r w:rsidRPr="00585A30">
        <w:rPr>
          <w:rStyle w:val="Textoennegrita"/>
          <w:b/>
          <w:bCs w:val="0"/>
        </w:rPr>
        <w:t>Activity description</w:t>
      </w:r>
    </w:p>
    <w:p w14:paraId="1F9004FA" w14:textId="77777777" w:rsidR="00687599" w:rsidRDefault="00687599" w:rsidP="00575596">
      <w:pPr>
        <w:pStyle w:val="Textoindependiente"/>
      </w:pPr>
      <w:r w:rsidRPr="00854071">
        <w:t xml:space="preserve">Construction or operation of electricity generation facilities that produce electricity using concentrated solar power (CSP) </w:t>
      </w:r>
      <w:r w:rsidRPr="00575596">
        <w:t>technology</w:t>
      </w:r>
      <w:r w:rsidRPr="00854071">
        <w:t>.</w:t>
      </w:r>
    </w:p>
    <w:p w14:paraId="731BA556" w14:textId="77777777" w:rsidR="007642A1" w:rsidRPr="00854071" w:rsidRDefault="007642A1" w:rsidP="00DD20B8">
      <w:pPr>
        <w:pStyle w:val="BodyTextNoSpacing"/>
      </w:pPr>
    </w:p>
    <w:tbl>
      <w:tblPr>
        <w:tblStyle w:val="OWTable"/>
        <w:tblW w:w="5000" w:type="pct"/>
        <w:jc w:val="center"/>
        <w:tblLayout w:type="fixed"/>
        <w:tblLook w:val="04A0" w:firstRow="1" w:lastRow="0" w:firstColumn="1" w:lastColumn="0" w:noHBand="0" w:noVBand="1"/>
      </w:tblPr>
      <w:tblGrid>
        <w:gridCol w:w="2658"/>
        <w:gridCol w:w="6947"/>
      </w:tblGrid>
      <w:tr w:rsidR="00687599" w:rsidRPr="00FE303E" w14:paraId="680C2624" w14:textId="77777777" w:rsidTr="0A974F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8" w:type="dxa"/>
          </w:tcPr>
          <w:p w14:paraId="06A2CF21" w14:textId="77777777" w:rsidR="00687599" w:rsidRPr="005F6A47" w:rsidRDefault="00687599">
            <w:pPr>
              <w:pStyle w:val="TableHeadingText"/>
              <w:rPr>
                <w:b/>
                <w:bCs/>
              </w:rPr>
            </w:pPr>
            <w:r w:rsidRPr="005F6A47">
              <w:rPr>
                <w:b/>
                <w:bCs/>
              </w:rPr>
              <w:t>Eligibility</w:t>
            </w:r>
          </w:p>
        </w:tc>
        <w:tc>
          <w:tcPr>
            <w:tcW w:w="6947" w:type="dxa"/>
          </w:tcPr>
          <w:p w14:paraId="2EF0D445" w14:textId="77777777" w:rsidR="00687599" w:rsidRPr="005F6A47" w:rsidRDefault="00687599">
            <w:pPr>
              <w:pStyle w:val="TableHeadingText"/>
              <w:cnfStyle w:val="100000000000" w:firstRow="1" w:lastRow="0" w:firstColumn="0" w:lastColumn="0" w:oddVBand="0" w:evenVBand="0" w:oddHBand="0" w:evenHBand="0" w:firstRowFirstColumn="0" w:firstRowLastColumn="0" w:lastRowFirstColumn="0" w:lastRowLastColumn="0"/>
              <w:rPr>
                <w:b/>
                <w:bCs/>
              </w:rPr>
            </w:pPr>
            <w:r w:rsidRPr="005F6A47">
              <w:rPr>
                <w:b/>
                <w:bCs/>
              </w:rPr>
              <w:t>Criteria</w:t>
            </w:r>
          </w:p>
        </w:tc>
      </w:tr>
      <w:tr w:rsidR="00687599" w:rsidRPr="00FE303E" w14:paraId="4E81D337"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3520336E" w14:textId="77777777" w:rsidR="00687599" w:rsidRPr="00FE303E" w:rsidRDefault="00687599" w:rsidP="007642A1">
            <w:pPr>
              <w:pStyle w:val="TableText"/>
            </w:pPr>
            <w:r>
              <w:t>EU Taxonomy consistent</w:t>
            </w:r>
          </w:p>
        </w:tc>
        <w:tc>
          <w:tcPr>
            <w:tcW w:w="6947" w:type="dxa"/>
            <w:shd w:val="clear" w:color="auto" w:fill="C9E8D3" w:themeFill="accent5" w:themeFillTint="33"/>
          </w:tcPr>
          <w:p w14:paraId="2F61E292" w14:textId="77777777" w:rsidR="00687599" w:rsidRPr="002F3D86" w:rsidRDefault="00687599" w:rsidP="007642A1">
            <w:pPr>
              <w:pStyle w:val="TableText"/>
              <w:cnfStyle w:val="000000000000" w:firstRow="0" w:lastRow="0" w:firstColumn="0" w:lastColumn="0" w:oddVBand="0" w:evenVBand="0" w:oddHBand="0" w:evenHBand="0" w:firstRowFirstColumn="0" w:firstRowLastColumn="0" w:lastRowFirstColumn="0" w:lastRowLastColumn="0"/>
            </w:pPr>
            <w:r w:rsidRPr="002F3D86">
              <w:t>The activity complies with the following criteria:</w:t>
            </w:r>
          </w:p>
          <w:p w14:paraId="593DCC2F" w14:textId="77777777" w:rsidR="00687599" w:rsidRPr="007642A1"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Concentrated solar power (CSP) electricity production</w:t>
            </w:r>
          </w:p>
          <w:p w14:paraId="32CF1C6A" w14:textId="7617FDEB" w:rsidR="00687599" w:rsidRPr="00854071" w:rsidRDefault="00687599" w:rsidP="007642A1">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D63CC9">
              <w:rPr>
                <w:i/>
                <w:iCs/>
              </w:rPr>
              <w:t>Note: recommended evidence include</w:t>
            </w:r>
            <w:ins w:id="1620" w:author="Cisneros Morales Diana Karen" w:date="2024-05-30T11:59:00Z">
              <w:r w:rsidR="00FF67E7">
                <w:rPr>
                  <w:i/>
                  <w:iCs/>
                </w:rPr>
                <w:t>s</w:t>
              </w:r>
            </w:ins>
            <w:r w:rsidRPr="00D63CC9">
              <w:rPr>
                <w:i/>
                <w:iCs/>
              </w:rPr>
              <w:t xml:space="preserve"> invoice, environmental impact assessment, executive project</w:t>
            </w:r>
          </w:p>
        </w:tc>
      </w:tr>
      <w:tr w:rsidR="00687599" w:rsidRPr="00833218" w14:paraId="6786F428"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6590D479" w14:textId="77777777" w:rsidR="00687599" w:rsidRPr="00833218" w:rsidRDefault="00687599" w:rsidP="007642A1">
            <w:pPr>
              <w:pStyle w:val="TableText"/>
            </w:pPr>
            <w:r>
              <w:t>Santander-specific</w:t>
            </w:r>
          </w:p>
        </w:tc>
        <w:tc>
          <w:tcPr>
            <w:tcW w:w="6947" w:type="dxa"/>
          </w:tcPr>
          <w:p w14:paraId="00340A97" w14:textId="77777777" w:rsidR="00687599" w:rsidRPr="00833218" w:rsidRDefault="00EB4174" w:rsidP="007642A1">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3F51904E" w14:textId="77777777" w:rsidR="007642A1" w:rsidRPr="00575596" w:rsidRDefault="007642A1" w:rsidP="00575596">
      <w:pPr>
        <w:pStyle w:val="BodyTextNoSpacing"/>
      </w:pPr>
      <w:bookmarkStart w:id="1621" w:name="_Toc152060521"/>
      <w:bookmarkStart w:id="1622" w:name="_Toc152250645"/>
    </w:p>
    <w:p w14:paraId="3719C62C" w14:textId="77777777" w:rsidR="00B536CC" w:rsidRPr="00575596" w:rsidRDefault="00687599" w:rsidP="00CC196E">
      <w:pPr>
        <w:pStyle w:val="HeadingA3"/>
        <w:rPr>
          <w:rStyle w:val="Textoennegrita"/>
          <w:b/>
          <w:bCs/>
          <w:lang w:val="en-GB"/>
        </w:rPr>
      </w:pPr>
      <w:bookmarkStart w:id="1623" w:name="_Toc153298485"/>
      <w:bookmarkStart w:id="1624" w:name="_Toc153408746"/>
      <w:bookmarkStart w:id="1625" w:name="_Toc186795103"/>
      <w:r w:rsidRPr="6862EE71">
        <w:rPr>
          <w:lang w:val="en-GB"/>
        </w:rPr>
        <w:t>Electricity generation from wind power</w:t>
      </w:r>
      <w:bookmarkEnd w:id="1621"/>
      <w:bookmarkEnd w:id="1622"/>
      <w:bookmarkEnd w:id="1623"/>
      <w:bookmarkEnd w:id="1624"/>
      <w:bookmarkEnd w:id="1625"/>
    </w:p>
    <w:p w14:paraId="72D4448C" w14:textId="77777777" w:rsidR="00687599" w:rsidRPr="00585A30" w:rsidRDefault="00F13570" w:rsidP="00585A30">
      <w:pPr>
        <w:pStyle w:val="Boldunderline"/>
        <w:rPr>
          <w:rStyle w:val="Textoennegrita"/>
          <w:b/>
          <w:bCs w:val="0"/>
        </w:rPr>
      </w:pPr>
      <w:r w:rsidRPr="00585A30">
        <w:rPr>
          <w:rStyle w:val="Textoennegrita"/>
          <w:b/>
          <w:bCs w:val="0"/>
        </w:rPr>
        <w:t>Activity description</w:t>
      </w:r>
    </w:p>
    <w:p w14:paraId="5456A266" w14:textId="41BC1797" w:rsidR="00687599" w:rsidRPr="00854071" w:rsidDel="0010220A" w:rsidRDefault="0010220A" w:rsidP="00575596">
      <w:pPr>
        <w:pStyle w:val="Textoindependiente"/>
        <w:rPr>
          <w:del w:id="1626" w:author="Cisneros Morales Diana Karen" w:date="2024-04-08T10:50:00Z"/>
        </w:rPr>
      </w:pPr>
      <w:ins w:id="1627" w:author="Cisneros Morales Diana Karen" w:date="2024-04-08T10:50:00Z">
        <w:r w:rsidRPr="0010220A">
          <w:t xml:space="preserve">Construction or operation of electricity generation facilities that produce electricity from wind power. </w:t>
        </w:r>
      </w:ins>
      <w:del w:id="1628" w:author="Cisneros Morales Diana Karen" w:date="2024-04-08T10:50:00Z">
        <w:r w:rsidR="00687599" w:rsidRPr="00854071" w:rsidDel="0010220A">
          <w:delText>Construction and operation of facilities co-generating heat/cool and power from geothermal energy.</w:delText>
        </w:r>
      </w:del>
    </w:p>
    <w:p w14:paraId="1AA1007E" w14:textId="77777777" w:rsidR="00687599" w:rsidRDefault="00687599" w:rsidP="00DD20B8">
      <w:pPr>
        <w:pStyle w:val="BodyTextNoSpacing"/>
      </w:pPr>
    </w:p>
    <w:tbl>
      <w:tblPr>
        <w:tblStyle w:val="OWTable"/>
        <w:tblW w:w="5000" w:type="pct"/>
        <w:jc w:val="center"/>
        <w:tblLook w:val="04A0" w:firstRow="1" w:lastRow="0" w:firstColumn="1" w:lastColumn="0" w:noHBand="0" w:noVBand="1"/>
      </w:tblPr>
      <w:tblGrid>
        <w:gridCol w:w="2658"/>
        <w:gridCol w:w="6947"/>
      </w:tblGrid>
      <w:tr w:rsidR="00687599" w:rsidRPr="00FE303E" w14:paraId="6BF31DCE" w14:textId="77777777" w:rsidTr="0A974F1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8" w:type="dxa"/>
          </w:tcPr>
          <w:p w14:paraId="2D9CA8A8" w14:textId="77777777" w:rsidR="00687599" w:rsidRPr="007642A1" w:rsidRDefault="00687599" w:rsidP="007642A1">
            <w:pPr>
              <w:pStyle w:val="TableHeadingText"/>
              <w:rPr>
                <w:b/>
                <w:bCs/>
                <w:lang w:val="en-GB"/>
              </w:rPr>
            </w:pPr>
            <w:r w:rsidRPr="007642A1">
              <w:rPr>
                <w:b/>
                <w:bCs/>
                <w:lang w:val="en-GB"/>
              </w:rPr>
              <w:t>Eligibility</w:t>
            </w:r>
          </w:p>
        </w:tc>
        <w:tc>
          <w:tcPr>
            <w:tcW w:w="6947" w:type="dxa"/>
          </w:tcPr>
          <w:p w14:paraId="6DFF086D" w14:textId="77777777" w:rsidR="00687599" w:rsidRPr="007642A1" w:rsidRDefault="00687599" w:rsidP="007642A1">
            <w:pPr>
              <w:pStyle w:val="TableHeadingText"/>
              <w:cnfStyle w:val="100000000000" w:firstRow="1" w:lastRow="0" w:firstColumn="0" w:lastColumn="0" w:oddVBand="0" w:evenVBand="0" w:oddHBand="0" w:evenHBand="0" w:firstRowFirstColumn="0" w:firstRowLastColumn="0" w:lastRowFirstColumn="0" w:lastRowLastColumn="0"/>
              <w:rPr>
                <w:b/>
                <w:bCs/>
                <w:lang w:val="en-GB"/>
              </w:rPr>
            </w:pPr>
            <w:r w:rsidRPr="007642A1">
              <w:rPr>
                <w:b/>
                <w:bCs/>
                <w:lang w:val="en-GB"/>
              </w:rPr>
              <w:t>Criteria</w:t>
            </w:r>
          </w:p>
        </w:tc>
      </w:tr>
      <w:tr w:rsidR="00687599" w:rsidRPr="00FE303E" w14:paraId="57E66D64"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68CB4A5D" w14:textId="77777777" w:rsidR="00687599" w:rsidRPr="00A4013F" w:rsidRDefault="00687599">
            <w:pPr>
              <w:pStyle w:val="TableText"/>
            </w:pPr>
            <w:r>
              <w:t>EU Taxonomy consistent</w:t>
            </w:r>
          </w:p>
        </w:tc>
        <w:tc>
          <w:tcPr>
            <w:tcW w:w="6947" w:type="dxa"/>
            <w:shd w:val="clear" w:color="auto" w:fill="C9E8D3" w:themeFill="accent5" w:themeFillTint="33"/>
          </w:tcPr>
          <w:p w14:paraId="59F0CC97" w14:textId="77777777" w:rsidR="00687599" w:rsidRPr="002F3D86" w:rsidRDefault="00687599">
            <w:pPr>
              <w:pStyle w:val="TableText"/>
              <w:cnfStyle w:val="000000000000" w:firstRow="0" w:lastRow="0" w:firstColumn="0" w:lastColumn="0" w:oddVBand="0" w:evenVBand="0" w:oddHBand="0" w:evenHBand="0" w:firstRowFirstColumn="0" w:firstRowLastColumn="0" w:lastRowFirstColumn="0" w:lastRowLastColumn="0"/>
            </w:pPr>
            <w:r w:rsidRPr="002F3D86">
              <w:t>The activity complies with the following criteria:</w:t>
            </w:r>
          </w:p>
          <w:p w14:paraId="05E5B1E6" w14:textId="77777777" w:rsidR="00687599" w:rsidRPr="00A4013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Wind power production</w:t>
            </w:r>
          </w:p>
        </w:tc>
      </w:tr>
      <w:tr w:rsidR="00687599" w:rsidRPr="00833218" w14:paraId="15B756F7"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3DFF6EF1" w14:textId="77777777" w:rsidR="00687599" w:rsidRPr="00833218" w:rsidRDefault="00687599">
            <w:pPr>
              <w:pStyle w:val="TableText"/>
            </w:pPr>
            <w:r>
              <w:t>Santander-specific</w:t>
            </w:r>
          </w:p>
        </w:tc>
        <w:tc>
          <w:tcPr>
            <w:tcW w:w="6947" w:type="dxa"/>
          </w:tcPr>
          <w:p w14:paraId="0B4FF6AF" w14:textId="77777777" w:rsidR="00687599" w:rsidRPr="00833218" w:rsidRDefault="00EB4174">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35900ED5" w14:textId="77777777" w:rsidR="007642A1" w:rsidRDefault="007642A1" w:rsidP="00DD20B8">
      <w:pPr>
        <w:pStyle w:val="BodyTextNoSpacing"/>
        <w:rPr>
          <w:lang w:val="en-GB"/>
        </w:rPr>
      </w:pPr>
    </w:p>
    <w:p w14:paraId="7295D7B2" w14:textId="77777777" w:rsidR="00B536CC" w:rsidRPr="00006839" w:rsidRDefault="00687599" w:rsidP="00953037">
      <w:pPr>
        <w:pStyle w:val="HeadingA3"/>
        <w:rPr>
          <w:rStyle w:val="Textoennegrita"/>
          <w:b/>
          <w:bCs/>
          <w:lang w:val="en-GB"/>
        </w:rPr>
      </w:pPr>
      <w:bookmarkStart w:id="1629" w:name="_Toc152060522"/>
      <w:bookmarkStart w:id="1630" w:name="_Toc152250646"/>
      <w:bookmarkStart w:id="1631" w:name="_Toc153408747"/>
      <w:bookmarkStart w:id="1632" w:name="_Toc186795104"/>
      <w:r w:rsidRPr="00006839">
        <w:lastRenderedPageBreak/>
        <w:t>Electricity</w:t>
      </w:r>
      <w:r w:rsidRPr="00006839">
        <w:rPr>
          <w:lang w:val="en-GB"/>
        </w:rPr>
        <w:t xml:space="preserve"> generation from ocean energy technologies</w:t>
      </w:r>
      <w:bookmarkEnd w:id="1629"/>
      <w:bookmarkEnd w:id="1630"/>
      <w:bookmarkEnd w:id="1631"/>
      <w:bookmarkEnd w:id="1632"/>
    </w:p>
    <w:p w14:paraId="7980AB17" w14:textId="77777777" w:rsidR="00687599" w:rsidRPr="00006839" w:rsidRDefault="509EF8FD" w:rsidP="00953037">
      <w:pPr>
        <w:pStyle w:val="Boldunderline"/>
        <w:keepNext/>
        <w:keepLines/>
        <w:rPr>
          <w:rStyle w:val="Textoennegrita"/>
          <w:b/>
          <w:bCs w:val="0"/>
        </w:rPr>
      </w:pPr>
      <w:r w:rsidRPr="00006839">
        <w:rPr>
          <w:rStyle w:val="Textoennegrita"/>
          <w:b/>
          <w:bCs w:val="0"/>
        </w:rPr>
        <w:t>Activity description</w:t>
      </w:r>
    </w:p>
    <w:p w14:paraId="5830930E" w14:textId="77777777" w:rsidR="00687599" w:rsidRPr="00854071" w:rsidRDefault="00687599" w:rsidP="00953037">
      <w:pPr>
        <w:pStyle w:val="Textoindependiente"/>
        <w:keepNext/>
        <w:keepLines/>
      </w:pPr>
      <w:r w:rsidRPr="00854071">
        <w:t>Construction or operation of electricity generation facilities that produce electricity from ocean energy.</w:t>
      </w:r>
    </w:p>
    <w:p w14:paraId="5A866A1C" w14:textId="77777777" w:rsidR="00687599" w:rsidRPr="00492A56" w:rsidRDefault="00687599" w:rsidP="00953037">
      <w:pPr>
        <w:pStyle w:val="BodyTextNoSpacing"/>
        <w:keepNext/>
        <w:keepLines/>
      </w:pPr>
    </w:p>
    <w:tbl>
      <w:tblPr>
        <w:tblStyle w:val="OWTable"/>
        <w:tblW w:w="5000" w:type="pct"/>
        <w:jc w:val="center"/>
        <w:tblLayout w:type="fixed"/>
        <w:tblLook w:val="04A0" w:firstRow="1" w:lastRow="0" w:firstColumn="1" w:lastColumn="0" w:noHBand="0" w:noVBand="1"/>
      </w:tblPr>
      <w:tblGrid>
        <w:gridCol w:w="2658"/>
        <w:gridCol w:w="6947"/>
      </w:tblGrid>
      <w:tr w:rsidR="00687599" w:rsidRPr="00FE303E" w14:paraId="13C8D11B" w14:textId="77777777" w:rsidTr="0A974F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8" w:type="dxa"/>
          </w:tcPr>
          <w:p w14:paraId="71A18ED5" w14:textId="77777777" w:rsidR="00687599" w:rsidRPr="007642A1" w:rsidRDefault="00687599" w:rsidP="00953037">
            <w:pPr>
              <w:pStyle w:val="TableHeadingText"/>
              <w:keepNext/>
              <w:rPr>
                <w:b/>
                <w:bCs/>
                <w:lang w:val="en-GB"/>
              </w:rPr>
            </w:pPr>
            <w:r w:rsidRPr="007642A1">
              <w:rPr>
                <w:b/>
                <w:bCs/>
                <w:lang w:val="en-GB"/>
              </w:rPr>
              <w:t>Eligibility</w:t>
            </w:r>
          </w:p>
        </w:tc>
        <w:tc>
          <w:tcPr>
            <w:tcW w:w="6947" w:type="dxa"/>
          </w:tcPr>
          <w:p w14:paraId="5DF17956" w14:textId="77777777" w:rsidR="00687599" w:rsidRPr="007642A1" w:rsidRDefault="00687599" w:rsidP="00953037">
            <w:pPr>
              <w:pStyle w:val="TableHeadingText"/>
              <w:keepNext/>
              <w:cnfStyle w:val="100000000000" w:firstRow="1" w:lastRow="0" w:firstColumn="0" w:lastColumn="0" w:oddVBand="0" w:evenVBand="0" w:oddHBand="0" w:evenHBand="0" w:firstRowFirstColumn="0" w:firstRowLastColumn="0" w:lastRowFirstColumn="0" w:lastRowLastColumn="0"/>
              <w:rPr>
                <w:b/>
                <w:bCs/>
                <w:lang w:val="en-GB"/>
              </w:rPr>
            </w:pPr>
            <w:r w:rsidRPr="007642A1">
              <w:rPr>
                <w:b/>
                <w:bCs/>
                <w:lang w:val="en-GB"/>
              </w:rPr>
              <w:t>Criteria</w:t>
            </w:r>
          </w:p>
        </w:tc>
      </w:tr>
      <w:tr w:rsidR="00687599" w:rsidRPr="00FE303E" w14:paraId="04106F9C"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1A0AABC3" w14:textId="77777777" w:rsidR="00687599" w:rsidRPr="00FE303E" w:rsidRDefault="00687599" w:rsidP="00953037">
            <w:pPr>
              <w:pStyle w:val="TableText"/>
              <w:keepNext/>
              <w:keepLines/>
            </w:pPr>
            <w:r>
              <w:t>EU Taxonomy consistent</w:t>
            </w:r>
          </w:p>
        </w:tc>
        <w:tc>
          <w:tcPr>
            <w:tcW w:w="6947" w:type="dxa"/>
            <w:shd w:val="clear" w:color="auto" w:fill="C9E8D3" w:themeFill="accent5" w:themeFillTint="33"/>
          </w:tcPr>
          <w:p w14:paraId="266C1F19" w14:textId="77777777" w:rsidR="00687599" w:rsidRPr="00A4013F" w:rsidRDefault="00687599" w:rsidP="00953037">
            <w:pPr>
              <w:pStyle w:val="TableText"/>
              <w:keepNext/>
              <w:keepLines/>
              <w:cnfStyle w:val="000000000000" w:firstRow="0" w:lastRow="0" w:firstColumn="0" w:lastColumn="0" w:oddVBand="0" w:evenVBand="0" w:oddHBand="0" w:evenHBand="0" w:firstRowFirstColumn="0" w:firstRowLastColumn="0" w:lastRowFirstColumn="0" w:lastRowLastColumn="0"/>
            </w:pPr>
            <w:r w:rsidRPr="00A4013F">
              <w:t>The activity complies with the following criteria:</w:t>
            </w:r>
          </w:p>
          <w:p w14:paraId="1CF1D1F5" w14:textId="77777777" w:rsidR="00687599" w:rsidRPr="00854071" w:rsidRDefault="00687599" w:rsidP="00953037">
            <w:pPr>
              <w:pStyle w:val="TableBullet1"/>
              <w:keepNext/>
              <w:keepLines/>
              <w:cnfStyle w:val="000000000000" w:firstRow="0" w:lastRow="0" w:firstColumn="0" w:lastColumn="0" w:oddVBand="0" w:evenVBand="0" w:oddHBand="0" w:evenHBand="0" w:firstRowFirstColumn="0" w:firstRowLastColumn="0" w:lastRowFirstColumn="0" w:lastRowLastColumn="0"/>
              <w:rPr>
                <w:rFonts w:cstheme="minorHAnsi"/>
              </w:rPr>
            </w:pPr>
            <w:r>
              <w:t>Tidal power production</w:t>
            </w:r>
          </w:p>
        </w:tc>
      </w:tr>
      <w:tr w:rsidR="00687599" w:rsidRPr="00833218" w14:paraId="3334EA4B"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059671B7" w14:textId="77777777" w:rsidR="00687599" w:rsidRPr="00833218" w:rsidRDefault="00687599" w:rsidP="00953037">
            <w:pPr>
              <w:pStyle w:val="TableText"/>
              <w:keepNext/>
              <w:keepLines/>
            </w:pPr>
            <w:r>
              <w:t>Santander-specific</w:t>
            </w:r>
          </w:p>
        </w:tc>
        <w:tc>
          <w:tcPr>
            <w:tcW w:w="6947" w:type="dxa"/>
          </w:tcPr>
          <w:p w14:paraId="77953C3D" w14:textId="77777777" w:rsidR="00687599" w:rsidRPr="00833218" w:rsidRDefault="00EB4174" w:rsidP="00953037">
            <w:pPr>
              <w:pStyle w:val="TableText"/>
              <w:keepNext/>
              <w:keepLines/>
              <w:cnfStyle w:val="000000000000" w:firstRow="0" w:lastRow="0" w:firstColumn="0" w:lastColumn="0" w:oddVBand="0" w:evenVBand="0" w:oddHBand="0" w:evenHBand="0" w:firstRowFirstColumn="0" w:firstRowLastColumn="0" w:lastRowFirstColumn="0" w:lastRowLastColumn="0"/>
            </w:pPr>
            <w:r>
              <w:t>Not Applicable</w:t>
            </w:r>
          </w:p>
        </w:tc>
      </w:tr>
    </w:tbl>
    <w:p w14:paraId="100D1C16" w14:textId="77777777" w:rsidR="004D5C28" w:rsidRPr="00575596" w:rsidRDefault="004D5C28" w:rsidP="00953037">
      <w:pPr>
        <w:pStyle w:val="BodyTextNoSpacing"/>
        <w:keepNext/>
        <w:keepLines/>
      </w:pPr>
      <w:bookmarkStart w:id="1633" w:name="_Toc152060523"/>
      <w:bookmarkStart w:id="1634" w:name="_Toc152250647"/>
    </w:p>
    <w:p w14:paraId="61FB2D7D" w14:textId="77777777" w:rsidR="00B536CC" w:rsidRPr="00575596" w:rsidRDefault="00687599" w:rsidP="00575596">
      <w:pPr>
        <w:pStyle w:val="HeadingA3"/>
        <w:rPr>
          <w:rStyle w:val="Textoennegrita"/>
          <w:b/>
          <w:bCs/>
          <w:lang w:val="en-GB"/>
        </w:rPr>
      </w:pPr>
      <w:bookmarkStart w:id="1635" w:name="_Toc153298486"/>
      <w:bookmarkStart w:id="1636" w:name="_Toc153408748"/>
      <w:bookmarkStart w:id="1637" w:name="_Toc186795105"/>
      <w:r>
        <w:t>Electricity</w:t>
      </w:r>
      <w:r w:rsidRPr="6862EE71">
        <w:rPr>
          <w:lang w:val="en-GB"/>
        </w:rPr>
        <w:t xml:space="preserve"> generation from hydropower</w:t>
      </w:r>
      <w:bookmarkEnd w:id="1633"/>
      <w:bookmarkEnd w:id="1634"/>
      <w:bookmarkEnd w:id="1635"/>
      <w:bookmarkEnd w:id="1636"/>
      <w:bookmarkEnd w:id="1637"/>
    </w:p>
    <w:p w14:paraId="7C0D08C5" w14:textId="77777777" w:rsidR="00687599" w:rsidRPr="00FE4823" w:rsidRDefault="00F13570" w:rsidP="00FE4823">
      <w:pPr>
        <w:pStyle w:val="Boldunderline"/>
        <w:rPr>
          <w:rStyle w:val="Textoennegrita"/>
          <w:b/>
          <w:bCs w:val="0"/>
        </w:rPr>
      </w:pPr>
      <w:r w:rsidRPr="00FE4823">
        <w:rPr>
          <w:rStyle w:val="Textoennegrita"/>
          <w:b/>
          <w:bCs w:val="0"/>
        </w:rPr>
        <w:t>Activity description</w:t>
      </w:r>
    </w:p>
    <w:p w14:paraId="1B167125" w14:textId="77777777" w:rsidR="00687599" w:rsidRPr="00854071" w:rsidRDefault="00687599" w:rsidP="00575596">
      <w:pPr>
        <w:pStyle w:val="Textoindependiente"/>
      </w:pPr>
      <w:r w:rsidRPr="00854071">
        <w:t xml:space="preserve">Construction or operation of </w:t>
      </w:r>
      <w:r w:rsidRPr="00575596">
        <w:t>electricity</w:t>
      </w:r>
      <w:r w:rsidRPr="00854071">
        <w:t xml:space="preserve"> generation facilities that produce electricity from hydropower.</w:t>
      </w:r>
    </w:p>
    <w:p w14:paraId="46FF4A6B" w14:textId="77777777" w:rsidR="00687599" w:rsidRPr="00854071" w:rsidRDefault="00687599" w:rsidP="00575596">
      <w:pPr>
        <w:pStyle w:val="BodyTextNoSpacing"/>
      </w:pPr>
    </w:p>
    <w:tbl>
      <w:tblPr>
        <w:tblStyle w:val="OWTable"/>
        <w:tblW w:w="5000" w:type="pct"/>
        <w:jc w:val="center"/>
        <w:tblLayout w:type="fixed"/>
        <w:tblLook w:val="04A0" w:firstRow="1" w:lastRow="0" w:firstColumn="1" w:lastColumn="0" w:noHBand="0" w:noVBand="1"/>
      </w:tblPr>
      <w:tblGrid>
        <w:gridCol w:w="2657"/>
        <w:gridCol w:w="6948"/>
      </w:tblGrid>
      <w:tr w:rsidR="00687599" w:rsidRPr="00FE303E" w14:paraId="01340B24" w14:textId="77777777" w:rsidTr="0A974F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Pr>
          <w:p w14:paraId="4AD6CAA1" w14:textId="77777777" w:rsidR="00687599" w:rsidRPr="004D5C28" w:rsidRDefault="00687599" w:rsidP="004D5C28">
            <w:pPr>
              <w:pStyle w:val="TableHeadingText"/>
              <w:rPr>
                <w:b/>
                <w:bCs/>
                <w:lang w:val="en-GB"/>
              </w:rPr>
            </w:pPr>
            <w:r w:rsidRPr="004D5C28">
              <w:rPr>
                <w:b/>
                <w:bCs/>
                <w:lang w:val="en-GB"/>
              </w:rPr>
              <w:t>Eligibility</w:t>
            </w:r>
          </w:p>
        </w:tc>
        <w:tc>
          <w:tcPr>
            <w:tcW w:w="6948" w:type="dxa"/>
          </w:tcPr>
          <w:p w14:paraId="2D286193" w14:textId="77777777" w:rsidR="00687599" w:rsidRPr="004D5C28" w:rsidRDefault="00687599" w:rsidP="004D5C28">
            <w:pPr>
              <w:pStyle w:val="TableHeadingText"/>
              <w:cnfStyle w:val="100000000000" w:firstRow="1" w:lastRow="0" w:firstColumn="0" w:lastColumn="0" w:oddVBand="0" w:evenVBand="0" w:oddHBand="0" w:evenHBand="0" w:firstRowFirstColumn="0" w:firstRowLastColumn="0" w:lastRowFirstColumn="0" w:lastRowLastColumn="0"/>
              <w:rPr>
                <w:b/>
                <w:bCs/>
                <w:lang w:val="en-GB"/>
              </w:rPr>
            </w:pPr>
            <w:r w:rsidRPr="004D5C28">
              <w:rPr>
                <w:b/>
                <w:bCs/>
                <w:lang w:val="en-GB"/>
              </w:rPr>
              <w:t>Criteria</w:t>
            </w:r>
          </w:p>
        </w:tc>
      </w:tr>
      <w:tr w:rsidR="00687599" w:rsidRPr="00045D16" w14:paraId="1FA2E3F0"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C9E8D3" w:themeFill="accent5" w:themeFillTint="33"/>
          </w:tcPr>
          <w:p w14:paraId="449C032C" w14:textId="77777777" w:rsidR="00687599" w:rsidRPr="004D5C28" w:rsidRDefault="00687599" w:rsidP="004D5C28">
            <w:pPr>
              <w:pStyle w:val="TableText"/>
            </w:pPr>
            <w:r w:rsidRPr="004D5C28">
              <w:t>EU Taxonomy consistent</w:t>
            </w:r>
          </w:p>
        </w:tc>
        <w:tc>
          <w:tcPr>
            <w:tcW w:w="6948" w:type="dxa"/>
            <w:shd w:val="clear" w:color="auto" w:fill="C9E8D3" w:themeFill="accent5" w:themeFillTint="33"/>
          </w:tcPr>
          <w:p w14:paraId="30329770" w14:textId="77777777" w:rsidR="00687599" w:rsidRPr="004D5C28" w:rsidRDefault="00687599" w:rsidP="004D5C28">
            <w:pPr>
              <w:pStyle w:val="TableText"/>
              <w:cnfStyle w:val="000000000000" w:firstRow="0" w:lastRow="0" w:firstColumn="0" w:lastColumn="0" w:oddVBand="0" w:evenVBand="0" w:oddHBand="0" w:evenHBand="0" w:firstRowFirstColumn="0" w:firstRowLastColumn="0" w:lastRowFirstColumn="0" w:lastRowLastColumn="0"/>
            </w:pPr>
            <w:r w:rsidRPr="004D5C28">
              <w:t>The activity complies with one of the following criteria:</w:t>
            </w:r>
          </w:p>
          <w:p w14:paraId="1FE86A92" w14:textId="77777777" w:rsidR="00687599" w:rsidRPr="004D5C28" w:rsidRDefault="00687599" w:rsidP="00250320">
            <w:pPr>
              <w:pStyle w:val="TableNumbered1"/>
              <w:cnfStyle w:val="000000000000" w:firstRow="0" w:lastRow="0" w:firstColumn="0" w:lastColumn="0" w:oddVBand="0" w:evenVBand="0" w:oddHBand="0" w:evenHBand="0" w:firstRowFirstColumn="0" w:firstRowLastColumn="0" w:lastRowFirstColumn="0" w:lastRowLastColumn="0"/>
            </w:pPr>
            <w:r w:rsidRPr="004D5C28">
              <w:t>Run-of-river without artificial reservoir or low storage capacity, or</w:t>
            </w:r>
          </w:p>
          <w:p w14:paraId="324D366F" w14:textId="77777777" w:rsidR="00687599" w:rsidRPr="004D5C28" w:rsidRDefault="00687599" w:rsidP="00250320">
            <w:pPr>
              <w:pStyle w:val="TableNumbered1"/>
              <w:cnfStyle w:val="000000000000" w:firstRow="0" w:lastRow="0" w:firstColumn="0" w:lastColumn="0" w:oddVBand="0" w:evenVBand="0" w:oddHBand="0" w:evenHBand="0" w:firstRowFirstColumn="0" w:firstRowLastColumn="0" w:lastRowFirstColumn="0" w:lastRowLastColumn="0"/>
            </w:pPr>
            <w:r w:rsidRPr="004D5C28">
              <w:t xml:space="preserve">Hydroelectricity with a power density above 5 W/m2, or </w:t>
            </w:r>
          </w:p>
          <w:p w14:paraId="572E2088" w14:textId="77777777" w:rsidR="00687599" w:rsidRPr="004D5C28" w:rsidRDefault="00687599" w:rsidP="00250320">
            <w:pPr>
              <w:pStyle w:val="TableNumbered1"/>
              <w:cnfStyle w:val="000000000000" w:firstRow="0" w:lastRow="0" w:firstColumn="0" w:lastColumn="0" w:oddVBand="0" w:evenVBand="0" w:oddHBand="0" w:evenHBand="0" w:firstRowFirstColumn="0" w:firstRowLastColumn="0" w:lastRowFirstColumn="0" w:lastRowLastColumn="0"/>
            </w:pPr>
            <w:r w:rsidRPr="004D5C28">
              <w:t xml:space="preserve">Lifecycle emissions below 100 gCO2e/kWh; lifecycle </w:t>
            </w:r>
            <w:r w:rsidR="00B536CC" w:rsidRPr="004D5C28">
              <w:t xml:space="preserve">GHG </w:t>
            </w:r>
            <w:r w:rsidRPr="004D5C28">
              <w:t>emissions are calculated using ISO 14067:2018, ISO 14064-1:2018 or the G-res tool. Quantified life cycle GHG emissions are verified by an independent third party.</w:t>
            </w:r>
          </w:p>
        </w:tc>
      </w:tr>
      <w:tr w:rsidR="00687599" w:rsidRPr="00FE303E" w14:paraId="6AC13CEF"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7" w:type="dxa"/>
          </w:tcPr>
          <w:p w14:paraId="470F428F" w14:textId="77777777" w:rsidR="00687599" w:rsidRPr="004D5C28" w:rsidRDefault="00687599" w:rsidP="004D5C28">
            <w:pPr>
              <w:pStyle w:val="TableText"/>
            </w:pPr>
            <w:r w:rsidRPr="004D5C28">
              <w:t>Santander-specific</w:t>
            </w:r>
          </w:p>
        </w:tc>
        <w:tc>
          <w:tcPr>
            <w:tcW w:w="6948" w:type="dxa"/>
          </w:tcPr>
          <w:p w14:paraId="2F792FA8" w14:textId="77777777" w:rsidR="00687599" w:rsidRPr="004D5C28" w:rsidRDefault="00687599" w:rsidP="004D5C28">
            <w:pPr>
              <w:pStyle w:val="TableText"/>
              <w:cnfStyle w:val="000000000000" w:firstRow="0" w:lastRow="0" w:firstColumn="0" w:lastColumn="0" w:oddVBand="0" w:evenVBand="0" w:oddHBand="0" w:evenHBand="0" w:firstRowFirstColumn="0" w:firstRowLastColumn="0" w:lastRowFirstColumn="0" w:lastRowLastColumn="0"/>
            </w:pPr>
            <w:r w:rsidRPr="004D5C28">
              <w:t>The activity complies with the following criteria:</w:t>
            </w:r>
          </w:p>
          <w:p w14:paraId="5726135A" w14:textId="77777777" w:rsidR="00687599" w:rsidRPr="004D5C28"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Lifecycle emissions below 100g CO2e/kWh; the GHG emissions are calculated using any internationally or locally recognized certifications (e.g., PAS 2050). Quantified life cycle GHG emissions are verified by an independent third party</w:t>
            </w:r>
          </w:p>
        </w:tc>
      </w:tr>
    </w:tbl>
    <w:p w14:paraId="124B837B" w14:textId="77777777" w:rsidR="00EF20A2" w:rsidRPr="00EF20A2" w:rsidRDefault="00EF20A2" w:rsidP="00EF20A2">
      <w:pPr>
        <w:pStyle w:val="BodyTextNoSpacing"/>
        <w:rPr>
          <w:lang w:val="en-GB"/>
        </w:rPr>
      </w:pPr>
      <w:bookmarkStart w:id="1638" w:name="_Toc152060524"/>
      <w:bookmarkStart w:id="1639" w:name="_Toc152250648"/>
    </w:p>
    <w:p w14:paraId="75FFB350" w14:textId="77777777" w:rsidR="00B536CC" w:rsidRPr="00EF20A2" w:rsidRDefault="00687599" w:rsidP="00EF20A2">
      <w:pPr>
        <w:pStyle w:val="HeadingA3"/>
        <w:rPr>
          <w:rStyle w:val="Textoennegrita"/>
          <w:b/>
          <w:bCs/>
          <w:lang w:val="en-GB"/>
        </w:rPr>
      </w:pPr>
      <w:bookmarkStart w:id="1640" w:name="_Toc153298487"/>
      <w:bookmarkStart w:id="1641" w:name="_Toc153408749"/>
      <w:bookmarkStart w:id="1642" w:name="_Toc186795106"/>
      <w:r>
        <w:t>Electricity</w:t>
      </w:r>
      <w:r w:rsidRPr="6862EE71">
        <w:rPr>
          <w:lang w:val="en-GB"/>
        </w:rPr>
        <w:t xml:space="preserve"> generation from geothermal energy</w:t>
      </w:r>
      <w:bookmarkEnd w:id="1638"/>
      <w:bookmarkEnd w:id="1639"/>
      <w:bookmarkEnd w:id="1640"/>
      <w:bookmarkEnd w:id="1641"/>
      <w:bookmarkEnd w:id="1642"/>
    </w:p>
    <w:p w14:paraId="6D8EF5A7" w14:textId="77777777" w:rsidR="00687599" w:rsidRPr="00FE4823" w:rsidRDefault="00F13570" w:rsidP="00FE4823">
      <w:pPr>
        <w:pStyle w:val="Boldunderline"/>
        <w:rPr>
          <w:rStyle w:val="Textoennegrita"/>
          <w:b/>
          <w:bCs w:val="0"/>
        </w:rPr>
      </w:pPr>
      <w:r w:rsidRPr="00FE4823">
        <w:rPr>
          <w:rStyle w:val="Textoennegrita"/>
          <w:b/>
          <w:bCs w:val="0"/>
        </w:rPr>
        <w:t>Activity description</w:t>
      </w:r>
    </w:p>
    <w:p w14:paraId="2072EF99" w14:textId="77777777" w:rsidR="00687599" w:rsidRPr="00854071" w:rsidRDefault="00687599" w:rsidP="00DD20B8">
      <w:pPr>
        <w:pStyle w:val="Textoindependiente"/>
      </w:pPr>
      <w:r w:rsidRPr="00854071">
        <w:t>Construction or operation of electricity generation facilities that produce electricity from geothermal energy.</w:t>
      </w:r>
    </w:p>
    <w:p w14:paraId="745E71A8" w14:textId="77777777" w:rsidR="00F13570" w:rsidRDefault="00F13570" w:rsidP="00DD20B8">
      <w:pPr>
        <w:pStyle w:val="Textoindependiente"/>
      </w:pPr>
    </w:p>
    <w:tbl>
      <w:tblPr>
        <w:tblStyle w:val="OWTable"/>
        <w:tblW w:w="5000" w:type="pct"/>
        <w:jc w:val="center"/>
        <w:tblLayout w:type="fixed"/>
        <w:tblLook w:val="04A0" w:firstRow="1" w:lastRow="0" w:firstColumn="1" w:lastColumn="0" w:noHBand="0" w:noVBand="1"/>
      </w:tblPr>
      <w:tblGrid>
        <w:gridCol w:w="2657"/>
        <w:gridCol w:w="6948"/>
      </w:tblGrid>
      <w:tr w:rsidR="00687599" w:rsidRPr="0003170B" w14:paraId="5989F125" w14:textId="77777777" w:rsidTr="0A974F1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7" w:type="dxa"/>
          </w:tcPr>
          <w:p w14:paraId="663B3942" w14:textId="77777777" w:rsidR="00687599" w:rsidRPr="0003170B" w:rsidRDefault="00687599" w:rsidP="004D5C28">
            <w:pPr>
              <w:pStyle w:val="TableHeadingText"/>
              <w:keepNext/>
              <w:rPr>
                <w:b/>
                <w:bCs/>
                <w:szCs w:val="18"/>
                <w:lang w:val="en-GB"/>
              </w:rPr>
            </w:pPr>
            <w:r w:rsidRPr="0003170B">
              <w:rPr>
                <w:b/>
                <w:bCs/>
                <w:szCs w:val="18"/>
                <w:lang w:val="en-GB"/>
              </w:rPr>
              <w:t>Eligibility</w:t>
            </w:r>
          </w:p>
        </w:tc>
        <w:tc>
          <w:tcPr>
            <w:tcW w:w="6948" w:type="dxa"/>
          </w:tcPr>
          <w:p w14:paraId="0910834E" w14:textId="77777777" w:rsidR="00687599" w:rsidRPr="0003170B" w:rsidRDefault="00687599" w:rsidP="004D5C28">
            <w:pPr>
              <w:pStyle w:val="TableHeadingText"/>
              <w:keepNext/>
              <w:cnfStyle w:val="100000000000" w:firstRow="1" w:lastRow="0" w:firstColumn="0" w:lastColumn="0" w:oddVBand="0" w:evenVBand="0" w:oddHBand="0" w:evenHBand="0" w:firstRowFirstColumn="0" w:firstRowLastColumn="0" w:lastRowFirstColumn="0" w:lastRowLastColumn="0"/>
              <w:rPr>
                <w:b/>
                <w:bCs/>
                <w:szCs w:val="18"/>
                <w:lang w:val="en-GB"/>
              </w:rPr>
            </w:pPr>
            <w:r w:rsidRPr="0003170B">
              <w:rPr>
                <w:b/>
                <w:bCs/>
                <w:szCs w:val="18"/>
                <w:lang w:val="en-GB"/>
              </w:rPr>
              <w:t>Criteria</w:t>
            </w:r>
          </w:p>
        </w:tc>
      </w:tr>
      <w:tr w:rsidR="00687599" w:rsidRPr="0003170B" w14:paraId="0EB0B2A3"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7" w:type="dxa"/>
            <w:tcBorders>
              <w:bottom w:val="single" w:sz="4" w:space="0" w:color="auto"/>
            </w:tcBorders>
            <w:shd w:val="clear" w:color="auto" w:fill="C9E8D3" w:themeFill="accent5" w:themeFillTint="33"/>
          </w:tcPr>
          <w:p w14:paraId="1BF4FFEB" w14:textId="77777777" w:rsidR="00687599" w:rsidRPr="0003170B" w:rsidRDefault="00687599" w:rsidP="004D5C28">
            <w:pPr>
              <w:pStyle w:val="TableText"/>
              <w:keepNext/>
              <w:keepLines/>
              <w:rPr>
                <w:szCs w:val="18"/>
              </w:rPr>
            </w:pPr>
            <w:r w:rsidRPr="0003170B">
              <w:rPr>
                <w:szCs w:val="18"/>
              </w:rPr>
              <w:t>EU Taxonomy consistent</w:t>
            </w:r>
          </w:p>
        </w:tc>
        <w:tc>
          <w:tcPr>
            <w:tcW w:w="6948" w:type="dxa"/>
            <w:tcBorders>
              <w:bottom w:val="single" w:sz="4" w:space="0" w:color="auto"/>
            </w:tcBorders>
            <w:shd w:val="clear" w:color="auto" w:fill="C9E8D3" w:themeFill="accent5" w:themeFillTint="33"/>
          </w:tcPr>
          <w:p w14:paraId="210AAE4B" w14:textId="77777777" w:rsidR="00687599" w:rsidRPr="0003170B" w:rsidRDefault="00687599" w:rsidP="004D5C28">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03170B">
              <w:rPr>
                <w:szCs w:val="18"/>
              </w:rPr>
              <w:t>The activity complies with all of the following criteria:</w:t>
            </w:r>
          </w:p>
          <w:p w14:paraId="31CD3782" w14:textId="77777777" w:rsidR="008A1F49" w:rsidRPr="00006839" w:rsidRDefault="41C9DC0A" w:rsidP="00A46517">
            <w:pPr>
              <w:pStyle w:val="TableNumbered1"/>
              <w:numPr>
                <w:ilvl w:val="0"/>
                <w:numId w:val="43"/>
              </w:numPr>
              <w:cnfStyle w:val="000000000000" w:firstRow="0" w:lastRow="0" w:firstColumn="0" w:lastColumn="0" w:oddVBand="0" w:evenVBand="0" w:oddHBand="0" w:evenHBand="0" w:firstRowFirstColumn="0" w:firstRowLastColumn="0" w:lastRowFirstColumn="0" w:lastRowLastColumn="0"/>
            </w:pPr>
            <w:r w:rsidRPr="00006839">
              <w:t xml:space="preserve">Geothermal power production, provided that direct emissions are below 100gCO2e/kWh; </w:t>
            </w:r>
          </w:p>
          <w:p w14:paraId="28D73BE9" w14:textId="77777777" w:rsidR="001A68E3" w:rsidRPr="0003170B" w:rsidRDefault="09BDBB35" w:rsidP="00EF20A2">
            <w:pPr>
              <w:pStyle w:val="TableNumbered1"/>
              <w:cnfStyle w:val="000000000000" w:firstRow="0" w:lastRow="0" w:firstColumn="0" w:lastColumn="0" w:oddVBand="0" w:evenVBand="0" w:oddHBand="0" w:evenHBand="0" w:firstRowFirstColumn="0" w:firstRowLastColumn="0" w:lastRowFirstColumn="0" w:lastRowLastColumn="0"/>
              <w:rPr>
                <w:szCs w:val="18"/>
              </w:rPr>
            </w:pPr>
            <w:r w:rsidRPr="0003170B">
              <w:rPr>
                <w:szCs w:val="18"/>
              </w:rPr>
              <w:t>Lifecycle</w:t>
            </w:r>
            <w:r w:rsidR="269D1FFB" w:rsidRPr="0003170B">
              <w:rPr>
                <w:szCs w:val="18"/>
              </w:rPr>
              <w:t xml:space="preserve"> GHG emission savings are calculated using ISO 14067:2018 or ISO 14064-1:2018;</w:t>
            </w:r>
          </w:p>
          <w:p w14:paraId="642230A2" w14:textId="77777777" w:rsidR="00687599" w:rsidRPr="0003170B" w:rsidRDefault="269D1FFB" w:rsidP="00EF20A2">
            <w:pPr>
              <w:pStyle w:val="TableNumbered1"/>
              <w:cnfStyle w:val="000000000000" w:firstRow="0" w:lastRow="0" w:firstColumn="0" w:lastColumn="0" w:oddVBand="0" w:evenVBand="0" w:oddHBand="0" w:evenHBand="0" w:firstRowFirstColumn="0" w:firstRowLastColumn="0" w:lastRowFirstColumn="0" w:lastRowLastColumn="0"/>
              <w:rPr>
                <w:szCs w:val="18"/>
              </w:rPr>
            </w:pPr>
            <w:r w:rsidRPr="0003170B">
              <w:rPr>
                <w:szCs w:val="18"/>
              </w:rPr>
              <w:t>Quantified lifecycle GHG emissions are verified by an independent third party</w:t>
            </w:r>
          </w:p>
        </w:tc>
      </w:tr>
      <w:tr w:rsidR="00687599" w:rsidRPr="0003170B" w14:paraId="0756497D"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7" w:type="dxa"/>
            <w:tcBorders>
              <w:top w:val="single" w:sz="4" w:space="0" w:color="auto"/>
            </w:tcBorders>
          </w:tcPr>
          <w:p w14:paraId="2BC1CD64" w14:textId="77777777" w:rsidR="00687599" w:rsidRPr="0003170B" w:rsidRDefault="00687599" w:rsidP="004D5C28">
            <w:pPr>
              <w:pStyle w:val="TableText"/>
              <w:keepNext/>
              <w:keepLines/>
              <w:rPr>
                <w:szCs w:val="18"/>
              </w:rPr>
            </w:pPr>
            <w:r w:rsidRPr="0003170B">
              <w:rPr>
                <w:szCs w:val="18"/>
              </w:rPr>
              <w:t>Santander-specific</w:t>
            </w:r>
          </w:p>
        </w:tc>
        <w:tc>
          <w:tcPr>
            <w:tcW w:w="6948" w:type="dxa"/>
            <w:tcBorders>
              <w:top w:val="single" w:sz="4" w:space="0" w:color="auto"/>
            </w:tcBorders>
          </w:tcPr>
          <w:p w14:paraId="44F13551" w14:textId="77777777" w:rsidR="00687599" w:rsidRPr="0003170B" w:rsidRDefault="00687599" w:rsidP="004D5C28">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03170B">
              <w:rPr>
                <w:szCs w:val="18"/>
              </w:rPr>
              <w:t>The activity complies with all of the following criteria:</w:t>
            </w:r>
          </w:p>
          <w:p w14:paraId="749742E8" w14:textId="77777777" w:rsidR="001A68E3" w:rsidRPr="0003170B" w:rsidRDefault="00687599" w:rsidP="00A46517">
            <w:pPr>
              <w:pStyle w:val="TableNumbered1"/>
              <w:numPr>
                <w:ilvl w:val="0"/>
                <w:numId w:val="44"/>
              </w:numPr>
              <w:cnfStyle w:val="000000000000" w:firstRow="0" w:lastRow="0" w:firstColumn="0" w:lastColumn="0" w:oddVBand="0" w:evenVBand="0" w:oddHBand="0" w:evenHBand="0" w:firstRowFirstColumn="0" w:firstRowLastColumn="0" w:lastRowFirstColumn="0" w:lastRowLastColumn="0"/>
              <w:rPr>
                <w:szCs w:val="18"/>
              </w:rPr>
            </w:pPr>
            <w:r w:rsidRPr="0003170B">
              <w:rPr>
                <w:szCs w:val="18"/>
              </w:rPr>
              <w:t xml:space="preserve">Geothermal power production, provided that direct emissions are below 100gCO2e/kWh; </w:t>
            </w:r>
          </w:p>
          <w:p w14:paraId="69EEC05B" w14:textId="77777777" w:rsidR="00687599" w:rsidRPr="0003170B" w:rsidRDefault="00687599" w:rsidP="00A46517">
            <w:pPr>
              <w:pStyle w:val="TableNumbered1"/>
              <w:numPr>
                <w:ilvl w:val="0"/>
                <w:numId w:val="44"/>
              </w:numPr>
              <w:cnfStyle w:val="000000000000" w:firstRow="0" w:lastRow="0" w:firstColumn="0" w:lastColumn="0" w:oddVBand="0" w:evenVBand="0" w:oddHBand="0" w:evenHBand="0" w:firstRowFirstColumn="0" w:firstRowLastColumn="0" w:lastRowFirstColumn="0" w:lastRowLastColumn="0"/>
              <w:rPr>
                <w:szCs w:val="18"/>
              </w:rPr>
            </w:pPr>
            <w:r w:rsidRPr="0003170B">
              <w:rPr>
                <w:szCs w:val="18"/>
              </w:rPr>
              <w:t>The GHG emissions are calculated using any internationally or locally recognized certifications (e.g. PAS 2050)</w:t>
            </w:r>
          </w:p>
        </w:tc>
      </w:tr>
    </w:tbl>
    <w:p w14:paraId="144DFF81" w14:textId="77777777" w:rsidR="004D5C28" w:rsidRDefault="004D5C28" w:rsidP="00DD20B8">
      <w:pPr>
        <w:pStyle w:val="BodyTextNoSpacing"/>
        <w:rPr>
          <w:lang w:val="en-GB"/>
        </w:rPr>
      </w:pPr>
      <w:bookmarkStart w:id="1643" w:name="_Toc152060525"/>
      <w:bookmarkStart w:id="1644" w:name="_Toc152250649"/>
    </w:p>
    <w:p w14:paraId="0F4FA918" w14:textId="77777777" w:rsidR="00687599" w:rsidRPr="002C4AD8" w:rsidRDefault="00687599" w:rsidP="00EF20A2">
      <w:pPr>
        <w:pStyle w:val="HeadingA3"/>
        <w:rPr>
          <w:lang w:val="en-GB"/>
        </w:rPr>
      </w:pPr>
      <w:bookmarkStart w:id="1645" w:name="_Toc153298488"/>
      <w:bookmarkStart w:id="1646" w:name="_Toc153408750"/>
      <w:bookmarkStart w:id="1647" w:name="Electricity_generation_from_renewable"/>
      <w:bookmarkStart w:id="1648" w:name="_Toc186795107"/>
      <w:r w:rsidRPr="6862EE71">
        <w:rPr>
          <w:lang w:val="en-GB"/>
        </w:rPr>
        <w:lastRenderedPageBreak/>
        <w:t xml:space="preserve">Electricity generation from renewable non-fossil gaseous and </w:t>
      </w:r>
      <w:r>
        <w:t>liquid</w:t>
      </w:r>
      <w:r w:rsidRPr="6862EE71">
        <w:rPr>
          <w:lang w:val="en-GB"/>
        </w:rPr>
        <w:t xml:space="preserve"> fuels</w:t>
      </w:r>
      <w:bookmarkEnd w:id="1643"/>
      <w:bookmarkEnd w:id="1644"/>
      <w:bookmarkEnd w:id="1645"/>
      <w:bookmarkEnd w:id="1646"/>
      <w:bookmarkEnd w:id="1647"/>
      <w:bookmarkEnd w:id="1648"/>
    </w:p>
    <w:p w14:paraId="7E16BE27" w14:textId="77777777" w:rsidR="00687599" w:rsidRPr="00FE4823" w:rsidRDefault="002C4AD8" w:rsidP="00FE4823">
      <w:pPr>
        <w:pStyle w:val="Boldunderline"/>
        <w:rPr>
          <w:rStyle w:val="Textoennegrita"/>
          <w:b/>
          <w:bCs w:val="0"/>
        </w:rPr>
      </w:pPr>
      <w:r w:rsidRPr="00FE4823">
        <w:rPr>
          <w:rStyle w:val="Textoennegrita"/>
          <w:b/>
          <w:bCs w:val="0"/>
        </w:rPr>
        <w:t>Activity description</w:t>
      </w:r>
    </w:p>
    <w:p w14:paraId="4989E676" w14:textId="77777777" w:rsidR="00687599" w:rsidRPr="00854071" w:rsidRDefault="00687599" w:rsidP="00DD20B8">
      <w:pPr>
        <w:pStyle w:val="Textoindependiente"/>
      </w:pPr>
      <w:r w:rsidRPr="00854071">
        <w:t>Construction or operation of electricity generation facilities that produce electricity using gaseous and liquid fuels of renewable origin</w:t>
      </w:r>
      <w:r w:rsidR="00B536CC">
        <w:t xml:space="preserve">, </w:t>
      </w:r>
      <w:r w:rsidR="002C4AD8">
        <w:t>excluding</w:t>
      </w:r>
      <w:r w:rsidRPr="00854071">
        <w:t xml:space="preserve"> electricity generation from </w:t>
      </w:r>
      <w:r w:rsidR="00B536CC">
        <w:t xml:space="preserve">the </w:t>
      </w:r>
      <w:r w:rsidRPr="00854071">
        <w:t>exclusive use of biogas and bio-liquid fuels.</w:t>
      </w:r>
    </w:p>
    <w:p w14:paraId="4A5B264A" w14:textId="77777777" w:rsidR="00687599" w:rsidRPr="00854071" w:rsidRDefault="00687599" w:rsidP="00DD20B8">
      <w:pPr>
        <w:pStyle w:val="Textoindependiente"/>
      </w:pPr>
    </w:p>
    <w:tbl>
      <w:tblPr>
        <w:tblStyle w:val="OWTable"/>
        <w:tblW w:w="5000" w:type="pct"/>
        <w:jc w:val="center"/>
        <w:tblLayout w:type="fixed"/>
        <w:tblLook w:val="04A0" w:firstRow="1" w:lastRow="0" w:firstColumn="1" w:lastColumn="0" w:noHBand="0" w:noVBand="1"/>
      </w:tblPr>
      <w:tblGrid>
        <w:gridCol w:w="2160"/>
        <w:gridCol w:w="7445"/>
      </w:tblGrid>
      <w:tr w:rsidR="00687599" w:rsidRPr="004D5C28" w14:paraId="54E23F4F" w14:textId="77777777" w:rsidTr="258826D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160" w:type="dxa"/>
          </w:tcPr>
          <w:p w14:paraId="25D8D487" w14:textId="77777777" w:rsidR="00687599" w:rsidRPr="004D5C28" w:rsidRDefault="00687599" w:rsidP="004D5C28">
            <w:pPr>
              <w:pStyle w:val="TableHeadingText"/>
              <w:rPr>
                <w:b/>
                <w:bCs/>
              </w:rPr>
            </w:pPr>
            <w:r w:rsidRPr="004D5C28">
              <w:rPr>
                <w:b/>
                <w:bCs/>
              </w:rPr>
              <w:t>Eligibility</w:t>
            </w:r>
          </w:p>
        </w:tc>
        <w:tc>
          <w:tcPr>
            <w:tcW w:w="7445" w:type="dxa"/>
          </w:tcPr>
          <w:p w14:paraId="0A5E0B40" w14:textId="77777777" w:rsidR="00687599" w:rsidRPr="004D5C28" w:rsidRDefault="00687599" w:rsidP="004D5C28">
            <w:pPr>
              <w:pStyle w:val="TableHeadingText"/>
              <w:cnfStyle w:val="100000000000" w:firstRow="1" w:lastRow="0" w:firstColumn="0" w:lastColumn="0" w:oddVBand="0" w:evenVBand="0" w:oddHBand="0" w:evenHBand="0" w:firstRowFirstColumn="0" w:firstRowLastColumn="0" w:lastRowFirstColumn="0" w:lastRowLastColumn="0"/>
              <w:rPr>
                <w:b/>
                <w:bCs/>
              </w:rPr>
            </w:pPr>
            <w:r w:rsidRPr="004D5C28">
              <w:rPr>
                <w:b/>
                <w:bCs/>
              </w:rPr>
              <w:t xml:space="preserve">Criteria </w:t>
            </w:r>
          </w:p>
        </w:tc>
      </w:tr>
      <w:tr w:rsidR="00687599" w:rsidRPr="004D5C28" w14:paraId="6488D568" w14:textId="77777777" w:rsidTr="258826DF">
        <w:trPr>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4" w:space="0" w:color="auto"/>
            </w:tcBorders>
            <w:shd w:val="clear" w:color="auto" w:fill="C9E8D3" w:themeFill="accent5" w:themeFillTint="33"/>
          </w:tcPr>
          <w:p w14:paraId="06A3A839" w14:textId="77777777" w:rsidR="00687599" w:rsidRPr="004D5C28" w:rsidRDefault="00687599" w:rsidP="004D5C28">
            <w:pPr>
              <w:pStyle w:val="TableText"/>
            </w:pPr>
            <w:r w:rsidRPr="004D5C28">
              <w:t>EU Taxonomy consistent</w:t>
            </w:r>
          </w:p>
        </w:tc>
        <w:tc>
          <w:tcPr>
            <w:tcW w:w="7445" w:type="dxa"/>
            <w:tcBorders>
              <w:bottom w:val="single" w:sz="4" w:space="0" w:color="auto"/>
            </w:tcBorders>
            <w:shd w:val="clear" w:color="auto" w:fill="C9E8D3" w:themeFill="accent5" w:themeFillTint="33"/>
          </w:tcPr>
          <w:p w14:paraId="4F79431C" w14:textId="7A89BC13" w:rsidR="00687599" w:rsidRPr="004D5C28" w:rsidRDefault="00687599" w:rsidP="004D5C28">
            <w:pPr>
              <w:pStyle w:val="TableText"/>
              <w:cnfStyle w:val="000000000000" w:firstRow="0" w:lastRow="0" w:firstColumn="0" w:lastColumn="0" w:oddVBand="0" w:evenVBand="0" w:oddHBand="0" w:evenHBand="0" w:firstRowFirstColumn="0" w:firstRowLastColumn="0" w:lastRowFirstColumn="0" w:lastRowLastColumn="0"/>
            </w:pPr>
            <w:r w:rsidRPr="004D5C28">
              <w:t xml:space="preserve">The activity complies with </w:t>
            </w:r>
            <w:r w:rsidRPr="007C52E4">
              <w:rPr>
                <w:b/>
                <w:bCs/>
                <w:u w:val="single"/>
              </w:rPr>
              <w:t>all</w:t>
            </w:r>
            <w:r w:rsidRPr="004D5C28">
              <w:t xml:space="preserve"> of the following criteria </w:t>
            </w:r>
            <w:ins w:id="1649" w:author="Martinez De Hurtado Yela Fermin" w:date="2024-09-17T18:29:00Z">
              <w:r w:rsidR="00F76DCE" w:rsidRPr="00E8211F">
                <w:rPr>
                  <w:b/>
                  <w:bCs/>
                  <w:color w:val="002C77" w:themeColor="accent1"/>
                  <w:szCs w:val="18"/>
                </w:rPr>
                <w:t>[LTO]</w:t>
              </w:r>
            </w:ins>
            <w:del w:id="1650" w:author="Martinez De Hurtado Yela Fermin" w:date="2024-09-17T18:29:00Z">
              <w:r w:rsidRPr="004D5C28" w:rsidDel="00F76DCE">
                <w:delText>[LTO]</w:delText>
              </w:r>
            </w:del>
            <w:r w:rsidRPr="004D5C28">
              <w:t>:</w:t>
            </w:r>
          </w:p>
          <w:p w14:paraId="7A10700C" w14:textId="77777777" w:rsidR="00B12178" w:rsidRPr="00D60258" w:rsidRDefault="00687599" w:rsidP="00A46517">
            <w:pPr>
              <w:pStyle w:val="TableNumbered1"/>
              <w:numPr>
                <w:ilvl w:val="0"/>
                <w:numId w:val="45"/>
              </w:numPr>
              <w:cnfStyle w:val="000000000000" w:firstRow="0" w:lastRow="0" w:firstColumn="0" w:lastColumn="0" w:oddVBand="0" w:evenVBand="0" w:oddHBand="0" w:evenHBand="0" w:firstRowFirstColumn="0" w:firstRowLastColumn="0" w:lastRowFirstColumn="0" w:lastRowLastColumn="0"/>
            </w:pPr>
            <w:r>
              <w:t xml:space="preserve">Life-cycle GHG emissions from the generation of electricity using renewable gaseous and liquid fuels are lower than 100gCO2e/kWh; Life-cycle GHG emissions are calculated based on project-specific data using ISO 14067:2018 or ISO 14064-1:2018; Quantified life-cycle GHG emissions are verified by an independent third party; Green and blue hydrogen are included, provided that production processes show compliance with all standards outlined </w:t>
            </w:r>
            <w:r w:rsidR="0FBB6A4C">
              <w:t>below</w:t>
            </w:r>
            <w:r>
              <w:t>.</w:t>
            </w:r>
          </w:p>
          <w:p w14:paraId="63A76542" w14:textId="77777777" w:rsidR="00687599" w:rsidRPr="00B12178" w:rsidRDefault="00687599" w:rsidP="00F17770">
            <w:pPr>
              <w:pStyle w:val="TableNumbered1"/>
              <w:cnfStyle w:val="000000000000" w:firstRow="0" w:lastRow="0" w:firstColumn="0" w:lastColumn="0" w:oddVBand="0" w:evenVBand="0" w:oddHBand="0" w:evenHBand="0" w:firstRowFirstColumn="0" w:firstRowLastColumn="0" w:lastRowFirstColumn="0" w:lastRowLastColumn="0"/>
            </w:pPr>
            <w:r w:rsidRPr="00B12178">
              <w:t>The activity meets either of the following criteria</w:t>
            </w:r>
            <w:r w:rsidRPr="00D60258">
              <w:rPr>
                <w:rStyle w:val="Refdenotaalpie"/>
              </w:rPr>
              <w:footnoteReference w:id="10"/>
            </w:r>
            <w:r w:rsidRPr="00B12178">
              <w:t>:</w:t>
            </w:r>
          </w:p>
          <w:p w14:paraId="27E47A35" w14:textId="77777777" w:rsidR="00687599" w:rsidRPr="00D60258" w:rsidRDefault="00D60258" w:rsidP="00F17770">
            <w:pPr>
              <w:pStyle w:val="TableNumbered2"/>
              <w:cnfStyle w:val="000000000000" w:firstRow="0" w:lastRow="0" w:firstColumn="0" w:lastColumn="0" w:oddVBand="0" w:evenVBand="0" w:oddHBand="0" w:evenHBand="0" w:firstRowFirstColumn="0" w:firstRowLastColumn="0" w:lastRowFirstColumn="0" w:lastRowLastColumn="0"/>
            </w:pPr>
            <w:r>
              <w:t>A</w:t>
            </w:r>
            <w:r w:rsidR="00687599" w:rsidRPr="004D5C28">
              <w:t xml:space="preserve">t </w:t>
            </w:r>
            <w:r w:rsidR="00687599" w:rsidRPr="00D60258">
              <w:t>construction, measurement equipment for monitoring of physical emissions, such as methane leakage is installed, or a leak detection and repair program is introduced;</w:t>
            </w:r>
          </w:p>
          <w:p w14:paraId="033105F2" w14:textId="77777777" w:rsidR="007C52E4" w:rsidRDefault="00D60258" w:rsidP="00F17770">
            <w:pPr>
              <w:pStyle w:val="TableNumbered2"/>
              <w:cnfStyle w:val="000000000000" w:firstRow="0" w:lastRow="0" w:firstColumn="0" w:lastColumn="0" w:oddVBand="0" w:evenVBand="0" w:oddHBand="0" w:evenHBand="0" w:firstRowFirstColumn="0" w:firstRowLastColumn="0" w:lastRowFirstColumn="0" w:lastRowLastColumn="0"/>
            </w:pPr>
            <w:r>
              <w:t>A</w:t>
            </w:r>
            <w:r w:rsidR="00687599" w:rsidRPr="00D60258">
              <w:t>t operation, physical measurement of methane emissions is reported and leak is eliminated</w:t>
            </w:r>
            <w:r w:rsidR="00687599" w:rsidRPr="004D5C28">
              <w:t>.</w:t>
            </w:r>
          </w:p>
          <w:p w14:paraId="0ABDBB5B" w14:textId="77777777" w:rsidR="00687599" w:rsidRPr="007C52E4" w:rsidRDefault="00687599" w:rsidP="00F17770">
            <w:pPr>
              <w:pStyle w:val="TableNumbered1"/>
              <w:cnfStyle w:val="000000000000" w:firstRow="0" w:lastRow="0" w:firstColumn="0" w:lastColumn="0" w:oddVBand="0" w:evenVBand="0" w:oddHBand="0" w:evenHBand="0" w:firstRowFirstColumn="0" w:firstRowLastColumn="0" w:lastRowFirstColumn="0" w:lastRowLastColumn="0"/>
            </w:pPr>
            <w:r w:rsidRPr="007C52E4">
              <w:t>The CO2 leakage of carbon transport methods</w:t>
            </w:r>
            <w:r w:rsidRPr="00953B13">
              <w:rPr>
                <w:rStyle w:val="Refdenotaalpie"/>
                <w:rPrChange w:id="1651" w:author="Cisneros Morales Diana Karen" w:date="2024-05-29T13:46:00Z">
                  <w:rPr>
                    <w:rStyle w:val="Refdenotaalpie"/>
                    <w:vertAlign w:val="baseline"/>
                  </w:rPr>
                </w:rPrChange>
              </w:rPr>
              <w:footnoteReference w:id="11"/>
            </w:r>
            <w:r w:rsidRPr="007C52E4">
              <w:t xml:space="preserve"> are limited to &lt;= 0.5 %, and Carbon sequestration sites comply with internationally recognised standards (i.e. the activity complies with ISO 27914:2017), and Carbon capture technologies enable an economic activity like power generation and the production of hydrogen, steel, cement, and chemicals to operate within the allowed carbon intensity threshold in the technical criteria defined within </w:t>
            </w:r>
            <w:r w:rsidRPr="006647BF">
              <w:t xml:space="preserve">the </w:t>
            </w:r>
            <w:hyperlink w:anchor="Manufacture_sector" w:history="1">
              <w:r w:rsidRPr="006647BF">
                <w:rPr>
                  <w:rStyle w:val="Hipervnculo"/>
                  <w:color w:val="auto"/>
                  <w:highlight w:val="cyan"/>
                </w:rPr>
                <w:t>Manufacturing sector</w:t>
              </w:r>
            </w:hyperlink>
            <w:r w:rsidR="00F87273" w:rsidRPr="006647BF">
              <w:t xml:space="preserve"> (</w:t>
            </w:r>
            <w:r w:rsidR="00F87273" w:rsidRPr="006647BF">
              <w:rPr>
                <w:rStyle w:val="ui-provider"/>
              </w:rPr>
              <w:t>e.g. Steel: hot metal = 1</w:t>
            </w:r>
            <w:r w:rsidR="00506C46" w:rsidRPr="006647BF">
              <w:rPr>
                <w:rStyle w:val="ui-provider"/>
              </w:rPr>
              <w:t>.</w:t>
            </w:r>
            <w:r w:rsidR="00F87273" w:rsidRPr="006647BF">
              <w:rPr>
                <w:rStyle w:val="ui-provider"/>
              </w:rPr>
              <w:t xml:space="preserve">331 tCO2e/t product; electric Arc Furnace </w:t>
            </w:r>
            <w:r w:rsidR="00F87273" w:rsidRPr="007C52E4">
              <w:rPr>
                <w:rStyle w:val="ui-provider"/>
              </w:rPr>
              <w:t>(EAF) high alloy steel = 0</w:t>
            </w:r>
            <w:r w:rsidR="00506C46" w:rsidRPr="007C52E4">
              <w:rPr>
                <w:rStyle w:val="ui-provider"/>
              </w:rPr>
              <w:t>.</w:t>
            </w:r>
            <w:r w:rsidR="00F87273" w:rsidRPr="007C52E4">
              <w:rPr>
                <w:rStyle w:val="ui-provider"/>
              </w:rPr>
              <w:t>266 tCO2e/t product)</w:t>
            </w:r>
          </w:p>
          <w:p w14:paraId="2BC94C82" w14:textId="77777777" w:rsidR="00687599" w:rsidRPr="004D5C28" w:rsidRDefault="00687599" w:rsidP="00F17770">
            <w:pPr>
              <w:pStyle w:val="TableNumbered1"/>
              <w:cnfStyle w:val="000000000000" w:firstRow="0" w:lastRow="0" w:firstColumn="0" w:lastColumn="0" w:oddVBand="0" w:evenVBand="0" w:oddHBand="0" w:evenHBand="0" w:firstRowFirstColumn="0" w:firstRowLastColumn="0" w:lastRowFirstColumn="0" w:lastRowLastColumn="0"/>
            </w:pPr>
            <w:r w:rsidRPr="004D5C28">
              <w:t xml:space="preserve">Biofuels, bioliquids and biomass fuels produced from agricultural biomass shall not be made from raw material obtained from land with a </w:t>
            </w:r>
            <w:hyperlink w:anchor="Highbiodiversityvalueland" w:history="1">
              <w:r w:rsidRPr="00033E1F">
                <w:rPr>
                  <w:szCs w:val="18"/>
                  <w:highlight w:val="cyan"/>
                </w:rPr>
                <w:t>high biodiversity value</w:t>
              </w:r>
            </w:hyperlink>
            <w:r w:rsidRPr="004D5C28">
              <w:t xml:space="preserve">, wetlands or peatlands and forest biomass shall not derive from </w:t>
            </w:r>
            <w:hyperlink w:anchor="Unsustainableproductionminimised" w:history="1">
              <w:r w:rsidRPr="0032178D">
                <w:rPr>
                  <w:szCs w:val="18"/>
                  <w:highlight w:val="cyan"/>
                </w:rPr>
                <w:t>unsustainable production</w:t>
              </w:r>
            </w:hyperlink>
            <w:r w:rsidRPr="004D5C28">
              <w:t>; examples of non-eligible land include protected areas, natural reserves, land certified by IUCN RLE; products certified by FSC® are eligible</w:t>
            </w:r>
          </w:p>
        </w:tc>
      </w:tr>
      <w:tr w:rsidR="00687599" w:rsidRPr="004D5C28" w14:paraId="258261D1" w14:textId="77777777" w:rsidTr="258826DF">
        <w:trPr>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tcBorders>
          </w:tcPr>
          <w:p w14:paraId="706FDE97" w14:textId="77777777" w:rsidR="00687599" w:rsidRPr="004D5C28" w:rsidRDefault="00687599" w:rsidP="004D5C28">
            <w:pPr>
              <w:pStyle w:val="TableText"/>
            </w:pPr>
            <w:r w:rsidRPr="004D5C28">
              <w:t>Santander-specific</w:t>
            </w:r>
          </w:p>
        </w:tc>
        <w:tc>
          <w:tcPr>
            <w:tcW w:w="7445" w:type="dxa"/>
            <w:tcBorders>
              <w:top w:val="single" w:sz="4" w:space="0" w:color="auto"/>
            </w:tcBorders>
          </w:tcPr>
          <w:p w14:paraId="0EBB4D48" w14:textId="77777777" w:rsidR="00687599" w:rsidRPr="004D5C28" w:rsidRDefault="00687599" w:rsidP="004D5C28">
            <w:pPr>
              <w:pStyle w:val="TableText"/>
              <w:cnfStyle w:val="000000000000" w:firstRow="0" w:lastRow="0" w:firstColumn="0" w:lastColumn="0" w:oddVBand="0" w:evenVBand="0" w:oddHBand="0" w:evenHBand="0" w:firstRowFirstColumn="0" w:firstRowLastColumn="0" w:lastRowFirstColumn="0" w:lastRowLastColumn="0"/>
            </w:pPr>
            <w:r w:rsidRPr="004D5C28">
              <w:t>The activity complies with</w:t>
            </w:r>
            <w:r w:rsidRPr="00542E0A">
              <w:rPr>
                <w:b/>
                <w:u w:val="single"/>
              </w:rPr>
              <w:t xml:space="preserve"> all</w:t>
            </w:r>
            <w:r w:rsidRPr="004D5C28">
              <w:t xml:space="preserve"> of the following criteria:</w:t>
            </w:r>
          </w:p>
          <w:p w14:paraId="42907189" w14:textId="77777777" w:rsidR="00606E52" w:rsidRPr="00D60258" w:rsidRDefault="00606E52" w:rsidP="00A46517">
            <w:pPr>
              <w:pStyle w:val="TableNumbered1"/>
              <w:numPr>
                <w:ilvl w:val="0"/>
                <w:numId w:val="46"/>
              </w:numPr>
              <w:cnfStyle w:val="000000000000" w:firstRow="0" w:lastRow="0" w:firstColumn="0" w:lastColumn="0" w:oddVBand="0" w:evenVBand="0" w:oddHBand="0" w:evenHBand="0" w:firstRowFirstColumn="0" w:firstRowLastColumn="0" w:lastRowFirstColumn="0" w:lastRowLastColumn="0"/>
            </w:pPr>
            <w:r w:rsidRPr="00D60258">
              <w:t xml:space="preserve">Life-cycle GHG emissions from the generation of electricity using renewable gaseous and liquid fuels are lower </w:t>
            </w:r>
            <w:r w:rsidRPr="006732CB">
              <w:t>than</w:t>
            </w:r>
            <w:r w:rsidRPr="00D60258">
              <w:t xml:space="preserve"> 100gCO2e/kWh; the GHG emissions are calculated using any internationally or locally recognized certifications (e.g. PAS 2050). Quantified life-cycle GHG emissions are verified by an independent third party.</w:t>
            </w:r>
          </w:p>
          <w:p w14:paraId="3A607F51" w14:textId="77777777" w:rsidR="00606E52" w:rsidRPr="00D60258" w:rsidRDefault="00606E52" w:rsidP="006732CB">
            <w:pPr>
              <w:pStyle w:val="TableNumbered1"/>
              <w:cnfStyle w:val="000000000000" w:firstRow="0" w:lastRow="0" w:firstColumn="0" w:lastColumn="0" w:oddVBand="0" w:evenVBand="0" w:oddHBand="0" w:evenHBand="0" w:firstRowFirstColumn="0" w:firstRowLastColumn="0" w:lastRowFirstColumn="0" w:lastRowLastColumn="0"/>
            </w:pPr>
            <w:r w:rsidRPr="00D60258">
              <w:t>The activity meets either of the following criteria:</w:t>
            </w:r>
          </w:p>
          <w:p w14:paraId="23012B82" w14:textId="77777777" w:rsidR="00606E52" w:rsidRPr="004D5C28" w:rsidRDefault="00D60258" w:rsidP="006732CB">
            <w:pPr>
              <w:pStyle w:val="TableNumbered2"/>
              <w:cnfStyle w:val="000000000000" w:firstRow="0" w:lastRow="0" w:firstColumn="0" w:lastColumn="0" w:oddVBand="0" w:evenVBand="0" w:oddHBand="0" w:evenHBand="0" w:firstRowFirstColumn="0" w:firstRowLastColumn="0" w:lastRowFirstColumn="0" w:lastRowLastColumn="0"/>
            </w:pPr>
            <w:r>
              <w:t>A</w:t>
            </w:r>
            <w:r w:rsidR="00606E52" w:rsidRPr="004D5C28">
              <w:t>t construction, measurement equipment for monitoring of physical emissions, such as methane leakage is installed, or a leak detection and repair program is introduced</w:t>
            </w:r>
          </w:p>
          <w:p w14:paraId="7EEECEF9" w14:textId="77777777" w:rsidR="00606E52" w:rsidRPr="004D5C28" w:rsidRDefault="00D60258" w:rsidP="006732CB">
            <w:pPr>
              <w:pStyle w:val="TableNumbered2"/>
              <w:cnfStyle w:val="000000000000" w:firstRow="0" w:lastRow="0" w:firstColumn="0" w:lastColumn="0" w:oddVBand="0" w:evenVBand="0" w:oddHBand="0" w:evenHBand="0" w:firstRowFirstColumn="0" w:firstRowLastColumn="0" w:lastRowFirstColumn="0" w:lastRowLastColumn="0"/>
            </w:pPr>
            <w:r>
              <w:t>A</w:t>
            </w:r>
            <w:r w:rsidR="00606E52" w:rsidRPr="004D5C28">
              <w:t>t operation, physical measurement of methane emissions is reported and leak is eliminated</w:t>
            </w:r>
          </w:p>
          <w:p w14:paraId="2A8721DE" w14:textId="77777777" w:rsidR="00606E52" w:rsidRPr="004D5C28" w:rsidRDefault="00606E52" w:rsidP="006732CB">
            <w:pPr>
              <w:pStyle w:val="TableNumbered1"/>
              <w:cnfStyle w:val="000000000000" w:firstRow="0" w:lastRow="0" w:firstColumn="0" w:lastColumn="0" w:oddVBand="0" w:evenVBand="0" w:oddHBand="0" w:evenHBand="0" w:firstRowFirstColumn="0" w:firstRowLastColumn="0" w:lastRowFirstColumn="0" w:lastRowLastColumn="0"/>
            </w:pPr>
            <w:r w:rsidRPr="004D5C28">
              <w:t>The CO2 leakage of carbon transport methods is certified based on acceptable standards to Santander</w:t>
            </w:r>
          </w:p>
          <w:p w14:paraId="1D2AFB6C" w14:textId="77777777" w:rsidR="00606E52" w:rsidRPr="004D5C28" w:rsidRDefault="00606E52" w:rsidP="006732CB">
            <w:pPr>
              <w:pStyle w:val="TableNumbered1"/>
              <w:cnfStyle w:val="000000000000" w:firstRow="0" w:lastRow="0" w:firstColumn="0" w:lastColumn="0" w:oddVBand="0" w:evenVBand="0" w:oddHBand="0" w:evenHBand="0" w:firstRowFirstColumn="0" w:firstRowLastColumn="0" w:lastRowFirstColumn="0" w:lastRowLastColumn="0"/>
            </w:pPr>
            <w:r w:rsidRPr="004D5C28">
              <w:t>Biofuels, bioliquids and biomass fuels produced from agricultural biomass shall not be made from raw material obtained from land with a high biodiversity value, wetlands or peatlands and forest biomass shall not derive from unsustainable production</w:t>
            </w:r>
          </w:p>
          <w:p w14:paraId="14FC1370" w14:textId="77777777" w:rsidR="00687599" w:rsidRPr="004D5C28" w:rsidRDefault="00606E52" w:rsidP="006732CB">
            <w:pPr>
              <w:pStyle w:val="TableNumbered1"/>
              <w:cnfStyle w:val="000000000000" w:firstRow="0" w:lastRow="0" w:firstColumn="0" w:lastColumn="0" w:oddVBand="0" w:evenVBand="0" w:oddHBand="0" w:evenHBand="0" w:firstRowFirstColumn="0" w:firstRowLastColumn="0" w:lastRowFirstColumn="0" w:lastRowLastColumn="0"/>
            </w:pPr>
            <w:r w:rsidRPr="004D5C28">
              <w:t>The use of biomethane fuel certified by Guarantee of Origin (GOO) certificates is accepted as an alternative to a physical piped connection</w:t>
            </w:r>
          </w:p>
        </w:tc>
      </w:tr>
    </w:tbl>
    <w:p w14:paraId="15EF5643" w14:textId="77777777" w:rsidR="004D5C28" w:rsidRDefault="004D5C28" w:rsidP="00DD20B8">
      <w:pPr>
        <w:pStyle w:val="BodyTextNoSpacing"/>
        <w:rPr>
          <w:lang w:val="en-GB"/>
        </w:rPr>
      </w:pPr>
      <w:bookmarkStart w:id="1652" w:name="_Toc152060526"/>
      <w:bookmarkStart w:id="1653" w:name="_Toc152250650"/>
    </w:p>
    <w:p w14:paraId="19CCF8D2" w14:textId="77777777" w:rsidR="00606E52" w:rsidRPr="00D60258" w:rsidRDefault="00687599" w:rsidP="00D60258">
      <w:pPr>
        <w:pStyle w:val="HeadingA3"/>
        <w:rPr>
          <w:rStyle w:val="Textoennegrita"/>
          <w:b/>
          <w:bCs/>
          <w:lang w:val="en-GB"/>
        </w:rPr>
      </w:pPr>
      <w:bookmarkStart w:id="1654" w:name="_Toc153298489"/>
      <w:bookmarkStart w:id="1655" w:name="_Toc153408751"/>
      <w:bookmarkStart w:id="1656" w:name="Electricity_generation_from_bioenergy"/>
      <w:bookmarkStart w:id="1657" w:name="_Toc186795108"/>
      <w:r w:rsidRPr="6862EE71">
        <w:rPr>
          <w:lang w:val="en-GB"/>
        </w:rPr>
        <w:lastRenderedPageBreak/>
        <w:t xml:space="preserve">Electricity </w:t>
      </w:r>
      <w:r>
        <w:t>generation</w:t>
      </w:r>
      <w:r w:rsidRPr="6862EE71">
        <w:rPr>
          <w:lang w:val="en-GB"/>
        </w:rPr>
        <w:t xml:space="preserve"> from bioenergy</w:t>
      </w:r>
      <w:bookmarkEnd w:id="1652"/>
      <w:bookmarkEnd w:id="1653"/>
      <w:bookmarkEnd w:id="1654"/>
      <w:bookmarkEnd w:id="1655"/>
      <w:bookmarkEnd w:id="1656"/>
      <w:bookmarkEnd w:id="1657"/>
    </w:p>
    <w:p w14:paraId="677257C5" w14:textId="77777777" w:rsidR="00687599" w:rsidRPr="00FE4823" w:rsidRDefault="00606E52" w:rsidP="00FE4823">
      <w:pPr>
        <w:pStyle w:val="Boldunderline"/>
      </w:pPr>
      <w:r w:rsidRPr="00FE4823">
        <w:t>Activity description</w:t>
      </w:r>
    </w:p>
    <w:p w14:paraId="289E0559" w14:textId="77777777" w:rsidR="00687599" w:rsidRPr="00854071" w:rsidRDefault="00687599" w:rsidP="00585A30">
      <w:pPr>
        <w:pStyle w:val="Textoindependiente"/>
        <w:spacing w:after="60"/>
      </w:pPr>
      <w:r w:rsidRPr="00854071">
        <w:t xml:space="preserve">Construction and operation of electricity generation installations that </w:t>
      </w:r>
      <w:r w:rsidRPr="00D60258">
        <w:t>produce</w:t>
      </w:r>
      <w:r w:rsidRPr="00854071">
        <w:t xml:space="preserve"> electricity exclusively from biomass, biogas or bioliquids, excluding electricity generation from blending of renewable fuels with biogas or bioliquids.</w:t>
      </w:r>
    </w:p>
    <w:tbl>
      <w:tblPr>
        <w:tblStyle w:val="OWTable"/>
        <w:tblW w:w="5000" w:type="pct"/>
        <w:tblLayout w:type="fixed"/>
        <w:tblCellMar>
          <w:left w:w="72" w:type="dxa"/>
          <w:right w:w="72" w:type="dxa"/>
        </w:tblCellMar>
        <w:tblLook w:val="04A0" w:firstRow="1" w:lastRow="0" w:firstColumn="1" w:lastColumn="0" w:noHBand="0" w:noVBand="1"/>
      </w:tblPr>
      <w:tblGrid>
        <w:gridCol w:w="2340"/>
        <w:gridCol w:w="7265"/>
      </w:tblGrid>
      <w:tr w:rsidR="00687599" w:rsidRPr="00760AB8" w14:paraId="32221D3D" w14:textId="77777777" w:rsidTr="0A974F12">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340" w:type="dxa"/>
          </w:tcPr>
          <w:p w14:paraId="513FE692" w14:textId="77777777" w:rsidR="00687599" w:rsidRPr="00760AB8" w:rsidRDefault="00687599" w:rsidP="00585A30">
            <w:pPr>
              <w:pStyle w:val="TableHeadingText"/>
              <w:keepLines w:val="0"/>
              <w:rPr>
                <w:b/>
                <w:bCs/>
                <w:szCs w:val="18"/>
                <w:lang w:val="en-GB"/>
              </w:rPr>
            </w:pPr>
            <w:r w:rsidRPr="00760AB8">
              <w:rPr>
                <w:b/>
                <w:bCs/>
                <w:szCs w:val="18"/>
                <w:lang w:val="en-GB"/>
              </w:rPr>
              <w:t>Eligibility</w:t>
            </w:r>
          </w:p>
        </w:tc>
        <w:tc>
          <w:tcPr>
            <w:tcW w:w="7265" w:type="dxa"/>
          </w:tcPr>
          <w:p w14:paraId="1B7D5492" w14:textId="77777777" w:rsidR="00687599" w:rsidRPr="00760AB8" w:rsidRDefault="00687599" w:rsidP="004D5C28">
            <w:pPr>
              <w:pStyle w:val="TableHeadingText"/>
              <w:keepNext/>
              <w:cnfStyle w:val="100000000000" w:firstRow="1" w:lastRow="0" w:firstColumn="0" w:lastColumn="0" w:oddVBand="0" w:evenVBand="0" w:oddHBand="0" w:evenHBand="0" w:firstRowFirstColumn="0" w:firstRowLastColumn="0" w:lastRowFirstColumn="0" w:lastRowLastColumn="0"/>
              <w:rPr>
                <w:b/>
                <w:bCs/>
                <w:szCs w:val="18"/>
                <w:lang w:val="en-GB"/>
              </w:rPr>
            </w:pPr>
            <w:r w:rsidRPr="00760AB8">
              <w:rPr>
                <w:b/>
                <w:bCs/>
                <w:szCs w:val="18"/>
                <w:lang w:val="en-GB"/>
              </w:rPr>
              <w:t xml:space="preserve">Criteria </w:t>
            </w:r>
          </w:p>
        </w:tc>
      </w:tr>
      <w:tr w:rsidR="009321F6" w:rsidRPr="00760AB8" w14:paraId="379E4672" w14:textId="77777777" w:rsidTr="0A974F12">
        <w:trPr>
          <w:trHeight w:val="20"/>
        </w:trPr>
        <w:tc>
          <w:tcPr>
            <w:cnfStyle w:val="001000000000" w:firstRow="0" w:lastRow="0" w:firstColumn="1" w:lastColumn="0" w:oddVBand="0" w:evenVBand="0" w:oddHBand="0" w:evenHBand="0" w:firstRowFirstColumn="0" w:firstRowLastColumn="0" w:lastRowFirstColumn="0" w:lastRowLastColumn="0"/>
            <w:tcW w:w="2340" w:type="dxa"/>
            <w:shd w:val="clear" w:color="auto" w:fill="C9E8D3" w:themeFill="accent5" w:themeFillTint="33"/>
          </w:tcPr>
          <w:p w14:paraId="61C8697A" w14:textId="77777777" w:rsidR="009321F6" w:rsidRPr="00760AB8" w:rsidRDefault="009321F6" w:rsidP="00E151B6">
            <w:pPr>
              <w:pStyle w:val="TableText"/>
            </w:pPr>
            <w:r w:rsidRPr="00760AB8">
              <w:t>EU Taxonomy consistent</w:t>
            </w:r>
          </w:p>
        </w:tc>
        <w:tc>
          <w:tcPr>
            <w:tcW w:w="7265" w:type="dxa"/>
            <w:shd w:val="clear" w:color="auto" w:fill="C9E8D3" w:themeFill="accent5" w:themeFillTint="33"/>
          </w:tcPr>
          <w:p w14:paraId="60834FA0" w14:textId="77777777" w:rsidR="009321F6" w:rsidRPr="00760AB8" w:rsidRDefault="3CF0D611" w:rsidP="00585A3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The activity complies with </w:t>
            </w:r>
            <w:r w:rsidRPr="00760AB8">
              <w:rPr>
                <w:szCs w:val="18"/>
                <w:u w:val="single"/>
              </w:rPr>
              <w:t>all</w:t>
            </w:r>
            <w:r w:rsidRPr="00760AB8">
              <w:rPr>
                <w:szCs w:val="18"/>
              </w:rPr>
              <w:t xml:space="preserve"> of the following criteria</w:t>
            </w:r>
            <w:r w:rsidR="491F7F41" w:rsidRPr="00760AB8">
              <w:rPr>
                <w:szCs w:val="18"/>
              </w:rPr>
              <w:t xml:space="preserve"> </w:t>
            </w:r>
            <w:r w:rsidR="491F7F41" w:rsidRPr="00E8211F">
              <w:rPr>
                <w:b/>
                <w:bCs/>
                <w:color w:val="002C77" w:themeColor="accent1"/>
                <w:szCs w:val="18"/>
              </w:rPr>
              <w:t>[LTO]</w:t>
            </w:r>
            <w:r w:rsidRPr="00E8211F">
              <w:rPr>
                <w:b/>
                <w:bCs/>
                <w:szCs w:val="18"/>
              </w:rPr>
              <w:t>:</w:t>
            </w:r>
          </w:p>
          <w:p w14:paraId="289292F4" w14:textId="77777777" w:rsidR="00334620" w:rsidRPr="00760AB8" w:rsidRDefault="009321F6" w:rsidP="00A46517">
            <w:pPr>
              <w:pStyle w:val="TableNumbered1"/>
              <w:numPr>
                <w:ilvl w:val="0"/>
                <w:numId w:val="47"/>
              </w:numPr>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Feedstock complies with either a. or b. </w:t>
            </w:r>
          </w:p>
          <w:p w14:paraId="1A1C6EB6" w14:textId="022D9DCC" w:rsidR="009321F6" w:rsidRPr="00760AB8" w:rsidRDefault="009321F6" w:rsidP="00E151B6">
            <w:pPr>
              <w:pStyle w:val="TableNumbered2"/>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Feedstock is certified by </w:t>
            </w:r>
            <w:del w:id="1658" w:author="Cisneros Morales Diana Karen" w:date="2024-05-30T11:39:00Z">
              <w:r w:rsidRPr="00760AB8" w:rsidDel="00CE4890">
                <w:rPr>
                  <w:szCs w:val="18"/>
                </w:rPr>
                <w:delText xml:space="preserve">either </w:delText>
              </w:r>
            </w:del>
            <w:ins w:id="1659" w:author="Cisneros Morales Diana Karen" w:date="2024-05-30T11:39:00Z">
              <w:r w:rsidR="00CE4890">
                <w:rPr>
                  <w:szCs w:val="18"/>
                </w:rPr>
                <w:t>any</w:t>
              </w:r>
              <w:r w:rsidR="00CE4890" w:rsidRPr="00760AB8">
                <w:rPr>
                  <w:szCs w:val="18"/>
                </w:rPr>
                <w:t xml:space="preserve"> </w:t>
              </w:r>
            </w:ins>
            <w:r w:rsidRPr="00760AB8">
              <w:rPr>
                <w:szCs w:val="18"/>
              </w:rPr>
              <w:t>of the following certificates:</w:t>
            </w:r>
          </w:p>
          <w:p w14:paraId="4FD00E50"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Biomass Biofuels voluntary s</w:t>
            </w:r>
            <w:r w:rsidR="21034068" w:rsidRPr="00760AB8">
              <w:rPr>
                <w:szCs w:val="18"/>
              </w:rPr>
              <w:t>c</w:t>
            </w:r>
            <w:r w:rsidRPr="00760AB8">
              <w:rPr>
                <w:szCs w:val="18"/>
              </w:rPr>
              <w:t xml:space="preserve">heme (2BSvs); </w:t>
            </w:r>
          </w:p>
          <w:p w14:paraId="7BC1F6DD"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Better Biomass; </w:t>
            </w:r>
          </w:p>
          <w:p w14:paraId="5B287A63"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Bonsucro EU; </w:t>
            </w:r>
          </w:p>
          <w:p w14:paraId="3AEC1CC7"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International Sustainability and Carbon Certifcation (ISCC EU); </w:t>
            </w:r>
          </w:p>
          <w:p w14:paraId="0F18DEF4"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KZR INiG system;</w:t>
            </w:r>
          </w:p>
          <w:p w14:paraId="482DF641"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REDcert; </w:t>
            </w:r>
          </w:p>
          <w:p w14:paraId="264CFD9F"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Red Tractor Farm Assurance Combinable Crops &amp; Sugar Beet Scheme (Red Tractor); </w:t>
            </w:r>
          </w:p>
          <w:p w14:paraId="72AA86B7" w14:textId="77777777" w:rsidR="009321F6" w:rsidRPr="00D37C8B"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lang w:val="es-ES"/>
              </w:rPr>
            </w:pPr>
            <w:r w:rsidRPr="00D37C8B">
              <w:rPr>
                <w:szCs w:val="18"/>
                <w:lang w:val="es-ES"/>
              </w:rPr>
              <w:t xml:space="preserve">Roundtable of Sustainable Biofuels EU RED (RSB EU RED); </w:t>
            </w:r>
          </w:p>
          <w:p w14:paraId="12FEFF0A"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Scottish Quality Farm Assured Combinable Crops (SQC); </w:t>
            </w:r>
          </w:p>
          <w:p w14:paraId="5B8ACD1E"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Trade Assurance Scheme for Combinable Crops (TASCC); </w:t>
            </w:r>
          </w:p>
          <w:p w14:paraId="76EBD15C"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Universal Feed Assurance Scheme (UFAS); </w:t>
            </w:r>
          </w:p>
          <w:p w14:paraId="4FCBB1FA" w14:textId="77777777" w:rsidR="009321F6" w:rsidRPr="00760AB8"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Sustainable Resources (SURE) voluntary scheme; </w:t>
            </w:r>
          </w:p>
          <w:p w14:paraId="5966B5D2" w14:textId="77777777" w:rsidR="00A90469" w:rsidRDefault="009321F6"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ins w:id="1660" w:author="Cisneros Morales Diana Karen" w:date="2024-08-27T10:11:00Z"/>
                <w:szCs w:val="18"/>
              </w:rPr>
            </w:pPr>
            <w:r w:rsidRPr="00760AB8">
              <w:rPr>
                <w:szCs w:val="18"/>
              </w:rPr>
              <w:t>Sustainable Biomass Program (SBP)</w:t>
            </w:r>
          </w:p>
          <w:p w14:paraId="5477B1E4" w14:textId="51F90297" w:rsidR="009321F6" w:rsidRPr="00760AB8" w:rsidRDefault="00A90469"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ins w:id="1661" w:author="Cisneros Morales Diana Karen" w:date="2024-08-27T10:11:00Z">
              <w:r w:rsidRPr="00A90469">
                <w:rPr>
                  <w:szCs w:val="18"/>
                </w:rPr>
                <w:t>Austrian Agricultural Certification Scheme (AACS)</w:t>
              </w:r>
            </w:ins>
            <w:r w:rsidR="009321F6" w:rsidRPr="00760AB8">
              <w:rPr>
                <w:szCs w:val="18"/>
              </w:rPr>
              <w:t xml:space="preserve"> </w:t>
            </w:r>
          </w:p>
          <w:p w14:paraId="0EF04B27" w14:textId="77777777" w:rsidR="009321F6" w:rsidRPr="00760AB8" w:rsidRDefault="6ABD68FD" w:rsidP="0095012A">
            <w:pPr>
              <w:pStyle w:val="TableNumbered2"/>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Both</w:t>
            </w:r>
            <w:r w:rsidR="3CF0D611" w:rsidRPr="00760AB8">
              <w:rPr>
                <w:szCs w:val="18"/>
              </w:rPr>
              <w:t xml:space="preserve"> </w:t>
            </w:r>
            <w:r w:rsidR="514D56E1" w:rsidRPr="00760AB8">
              <w:rPr>
                <w:szCs w:val="18"/>
              </w:rPr>
              <w:t>of the below criteria</w:t>
            </w:r>
            <w:r w:rsidR="3CF0D611" w:rsidRPr="00760AB8">
              <w:rPr>
                <w:szCs w:val="18"/>
              </w:rPr>
              <w:t xml:space="preserve"> are complied with</w:t>
            </w:r>
            <w:r w:rsidR="491F7F41" w:rsidRPr="00760AB8">
              <w:rPr>
                <w:szCs w:val="18"/>
              </w:rPr>
              <w:t>:</w:t>
            </w:r>
          </w:p>
          <w:p w14:paraId="337FCA0C" w14:textId="77777777" w:rsidR="009321F6" w:rsidRPr="00760AB8" w:rsidRDefault="3CF0D611"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Biofuels, bioliquids and biomass fuels produced from agricultural biomass shall not be made from raw material obtained from land with a </w:t>
            </w:r>
            <w:hyperlink w:anchor="Highbiodiversityvalueland">
              <w:r w:rsidRPr="00760AB8">
                <w:rPr>
                  <w:szCs w:val="18"/>
                  <w:highlight w:val="cyan"/>
                </w:rPr>
                <w:t>high biodiversity value</w:t>
              </w:r>
            </w:hyperlink>
            <w:r w:rsidRPr="00760AB8">
              <w:rPr>
                <w:szCs w:val="18"/>
              </w:rPr>
              <w:t xml:space="preserve">, wetlands or peatlands and forest biomass shall not derive from </w:t>
            </w:r>
            <w:hyperlink w:anchor="Unsustainableproductionminimised">
              <w:r w:rsidRPr="00760AB8">
                <w:rPr>
                  <w:szCs w:val="18"/>
                  <w:highlight w:val="cyan"/>
                </w:rPr>
                <w:t>unsustainable production</w:t>
              </w:r>
            </w:hyperlink>
            <w:r w:rsidRPr="00760AB8">
              <w:rPr>
                <w:szCs w:val="18"/>
              </w:rPr>
              <w:t xml:space="preserve">; examples of non-eligible land include protected areas, natural reserves, land certified by IUCN RLE; products certified by FSC® are eligible </w:t>
            </w:r>
          </w:p>
          <w:p w14:paraId="4876EEA6" w14:textId="77777777" w:rsidR="009321F6" w:rsidRPr="00760AB8" w:rsidRDefault="3CF0D611" w:rsidP="0095012A">
            <w:pPr>
              <w:pStyle w:val="TableNumbered3"/>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The greenhouse gas emission savings from the use of biomass are at least 80% in relation to fossil fuel baseline</w:t>
            </w:r>
            <w:r w:rsidR="009321F6" w:rsidRPr="00760AB8">
              <w:rPr>
                <w:rStyle w:val="Refdenotaalpie"/>
                <w:szCs w:val="18"/>
              </w:rPr>
              <w:footnoteReference w:id="12"/>
            </w:r>
          </w:p>
          <w:p w14:paraId="15AE2A4D" w14:textId="77777777" w:rsidR="009321F6" w:rsidRPr="00760AB8" w:rsidRDefault="601FC58F" w:rsidP="0095012A">
            <w:pPr>
              <w:pStyle w:val="TableNumbered1"/>
              <w:spacing w:before="20" w:after="20"/>
              <w:cnfStyle w:val="000000000000" w:firstRow="0" w:lastRow="0" w:firstColumn="0" w:lastColumn="0" w:oddVBand="0" w:evenVBand="0" w:oddHBand="0" w:evenHBand="0" w:firstRowFirstColumn="0" w:firstRowLastColumn="0" w:lastRowFirstColumn="0" w:lastRowLastColumn="0"/>
            </w:pPr>
            <w:r>
              <w:t>Points 1. is not applicable to electricity generation installations with a total rated thermal input below 2 MW and using gaseous biomass fuels</w:t>
            </w:r>
          </w:p>
          <w:p w14:paraId="55999733" w14:textId="77777777" w:rsidR="009321F6" w:rsidRPr="00760AB8" w:rsidRDefault="3CF0D611" w:rsidP="0095012A">
            <w:pPr>
              <w:pStyle w:val="TableNumbered1"/>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For electricity generation installations with a total rated thermal input from 50 to 100 MW, the activity applies high-efficiency cogeneration technology, or, for electricity-only installations, the activity meets an energy efficiency level associated with the best available techniques (BAT-AEL)</w:t>
            </w:r>
          </w:p>
          <w:p w14:paraId="004A6775" w14:textId="77777777" w:rsidR="009321F6" w:rsidRPr="00760AB8" w:rsidRDefault="3CF0D611" w:rsidP="006732CB">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60AB8">
              <w:rPr>
                <w:szCs w:val="18"/>
              </w:rPr>
              <w:t>For electricity generation installations with a total rated thermal input above 100 MW, at least one of the following needs to be complied with:</w:t>
            </w:r>
          </w:p>
          <w:p w14:paraId="416FA482" w14:textId="77777777" w:rsidR="009321F6" w:rsidRPr="00760AB8" w:rsidRDefault="00FE4823" w:rsidP="0095012A">
            <w:pPr>
              <w:pStyle w:val="TableNumbered2"/>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w:t>
            </w:r>
            <w:r w:rsidR="009321F6" w:rsidRPr="00760AB8">
              <w:rPr>
                <w:szCs w:val="18"/>
              </w:rPr>
              <w:t>he activity attains electrical efficiency of at least 36 %</w:t>
            </w:r>
          </w:p>
          <w:p w14:paraId="7306E11F" w14:textId="77777777" w:rsidR="00B72F47" w:rsidRPr="00760AB8" w:rsidRDefault="00FE4823" w:rsidP="0095012A">
            <w:pPr>
              <w:pStyle w:val="TableNumbered2"/>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A</w:t>
            </w:r>
            <w:r w:rsidR="00B72F47" w:rsidRPr="00760AB8">
              <w:rPr>
                <w:szCs w:val="18"/>
              </w:rPr>
              <w:t xml:space="preserve">pplies highly efficient CHP (combined heat and power) technology </w:t>
            </w:r>
          </w:p>
          <w:p w14:paraId="69F75EF1" w14:textId="77777777" w:rsidR="009321F6" w:rsidRPr="00760AB8" w:rsidRDefault="00FE4823" w:rsidP="0095012A">
            <w:pPr>
              <w:pStyle w:val="TableNumbered2"/>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U</w:t>
            </w:r>
            <w:r w:rsidR="00B72F47" w:rsidRPr="00760AB8">
              <w:rPr>
                <w:szCs w:val="18"/>
              </w:rPr>
              <w:t xml:space="preserve">ses carbon capture and storage technology; </w:t>
            </w:r>
            <w:r w:rsidR="009321F6" w:rsidRPr="00760AB8">
              <w:rPr>
                <w:szCs w:val="18"/>
              </w:rPr>
              <w:t>the CO2 leakage of carbon transport methods</w:t>
            </w:r>
            <w:r w:rsidR="00B72F47" w:rsidRPr="00760AB8">
              <w:rPr>
                <w:rStyle w:val="Refdenotaalpie"/>
                <w:szCs w:val="18"/>
              </w:rPr>
              <w:footnoteReference w:id="13"/>
            </w:r>
            <w:r w:rsidR="00B72F47" w:rsidRPr="00760AB8">
              <w:rPr>
                <w:szCs w:val="18"/>
              </w:rPr>
              <w:t xml:space="preserve"> is </w:t>
            </w:r>
            <w:r w:rsidR="009321F6" w:rsidRPr="00760AB8">
              <w:rPr>
                <w:szCs w:val="18"/>
              </w:rPr>
              <w:t>limited to &lt;= 0.5 %, and Carbon sequestration sites comply with internationally recognised standards (i.e. the activity complies with ISO 27914:2017)</w:t>
            </w:r>
            <w:r w:rsidR="00B72F47" w:rsidRPr="00760AB8">
              <w:rPr>
                <w:szCs w:val="18"/>
              </w:rPr>
              <w:t xml:space="preserve"> </w:t>
            </w:r>
          </w:p>
          <w:p w14:paraId="520226FB" w14:textId="77777777" w:rsidR="009321F6" w:rsidRPr="00760AB8" w:rsidRDefault="3CF0D611" w:rsidP="0095012A">
            <w:pPr>
              <w:pStyle w:val="TableNumbered1"/>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For </w:t>
            </w:r>
            <w:hyperlink w:anchor="Sustainableanaerobicdigestion">
              <w:r w:rsidRPr="00760AB8">
                <w:rPr>
                  <w:szCs w:val="18"/>
                  <w:highlight w:val="cyan"/>
                </w:rPr>
                <w:t>anaerobic generation</w:t>
              </w:r>
            </w:hyperlink>
            <w:r w:rsidRPr="00760AB8">
              <w:rPr>
                <w:szCs w:val="18"/>
              </w:rPr>
              <w:t>, the produced biogas is used directly for the generation of electricity or heat, or upgraded to bio-methane for injection in the natural gas grid, or used as vehicle or ship fuel or as feedstock in chemical industry</w:t>
            </w:r>
          </w:p>
        </w:tc>
      </w:tr>
      <w:tr w:rsidR="00687599" w:rsidRPr="00760AB8" w14:paraId="28EF5A38" w14:textId="77777777" w:rsidTr="0A974F12">
        <w:trPr>
          <w:trHeight w:val="20"/>
        </w:trPr>
        <w:tc>
          <w:tcPr>
            <w:cnfStyle w:val="001000000000" w:firstRow="0" w:lastRow="0" w:firstColumn="1" w:lastColumn="0" w:oddVBand="0" w:evenVBand="0" w:oddHBand="0" w:evenHBand="0" w:firstRowFirstColumn="0" w:firstRowLastColumn="0" w:lastRowFirstColumn="0" w:lastRowLastColumn="0"/>
            <w:tcW w:w="2340" w:type="dxa"/>
          </w:tcPr>
          <w:p w14:paraId="4E016665" w14:textId="77777777" w:rsidR="00687599" w:rsidRPr="00760AB8" w:rsidRDefault="00687599" w:rsidP="00E151B6">
            <w:pPr>
              <w:pStyle w:val="TableText"/>
              <w:keepNext/>
              <w:keepLines/>
            </w:pPr>
            <w:r w:rsidRPr="00760AB8">
              <w:lastRenderedPageBreak/>
              <w:t>Santander-specific</w:t>
            </w:r>
          </w:p>
        </w:tc>
        <w:tc>
          <w:tcPr>
            <w:tcW w:w="7265" w:type="dxa"/>
          </w:tcPr>
          <w:p w14:paraId="26C20882" w14:textId="77777777" w:rsidR="00B72F47" w:rsidRPr="00760AB8" w:rsidRDefault="00B72F47" w:rsidP="00E151B6">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The activity complies with </w:t>
            </w:r>
            <w:r w:rsidRPr="00E8211F">
              <w:rPr>
                <w:b/>
                <w:bCs/>
                <w:szCs w:val="18"/>
                <w:u w:val="single"/>
              </w:rPr>
              <w:t>one</w:t>
            </w:r>
            <w:r w:rsidRPr="00E8211F">
              <w:rPr>
                <w:b/>
                <w:bCs/>
                <w:szCs w:val="18"/>
              </w:rPr>
              <w:t xml:space="preserve"> </w:t>
            </w:r>
            <w:r w:rsidRPr="00760AB8">
              <w:rPr>
                <w:szCs w:val="18"/>
              </w:rPr>
              <w:t>of the following criteria:</w:t>
            </w:r>
          </w:p>
          <w:p w14:paraId="7CCD3891" w14:textId="5533A5B4" w:rsidR="00687599" w:rsidRPr="00760AB8" w:rsidRDefault="00236D14" w:rsidP="00A46517">
            <w:pPr>
              <w:pStyle w:val="TableNumbered1"/>
              <w:keepNext/>
              <w:keepLines/>
              <w:numPr>
                <w:ilvl w:val="0"/>
                <w:numId w:val="48"/>
              </w:numPr>
              <w:spacing w:before="20" w:after="20"/>
              <w:cnfStyle w:val="000000000000" w:firstRow="0" w:lastRow="0" w:firstColumn="0" w:lastColumn="0" w:oddVBand="0" w:evenVBand="0" w:oddHBand="0" w:evenHBand="0" w:firstRowFirstColumn="0" w:firstRowLastColumn="0" w:lastRowFirstColumn="0" w:lastRowLastColumn="0"/>
              <w:rPr>
                <w:szCs w:val="18"/>
              </w:rPr>
            </w:pPr>
            <w:ins w:id="1662" w:author="Martinez De Hurtado Yela Fermin" w:date="2025-02-04T12:50:00Z" w16du:dateUtc="2025-02-04T11:50:00Z">
              <w:r>
                <w:t xml:space="preserve">Renovabio as certification OR </w:t>
              </w:r>
              <w:r w:rsidRPr="00760AB8">
                <w:rPr>
                  <w:szCs w:val="18"/>
                </w:rPr>
                <w:t>Feedstock subject to Santander ESCC Risk evaluation</w:t>
              </w:r>
              <w:r>
                <w:rPr>
                  <w:szCs w:val="18"/>
                </w:rPr>
                <w:t xml:space="preserve"> with a result of </w:t>
              </w:r>
              <w:r w:rsidRPr="00BA4227">
                <w:rPr>
                  <w:szCs w:val="18"/>
                </w:rPr>
                <w:t>2,8</w:t>
              </w:r>
              <w:r>
                <w:rPr>
                  <w:szCs w:val="18"/>
                </w:rPr>
                <w:t xml:space="preserve"> points or above</w:t>
              </w:r>
              <w:r w:rsidRPr="00760AB8">
                <w:rPr>
                  <w:szCs w:val="18"/>
                </w:rPr>
                <w:t xml:space="preserve"> (</w:t>
              </w:r>
              <w:r>
                <w:rPr>
                  <w:szCs w:val="18"/>
                </w:rPr>
                <w:t>f</w:t>
              </w:r>
              <w:r w:rsidRPr="00760AB8">
                <w:rPr>
                  <w:szCs w:val="18"/>
                </w:rPr>
                <w:t>or Brazil only</w:t>
              </w:r>
              <w:r>
                <w:rPr>
                  <w:szCs w:val="18"/>
                </w:rPr>
                <w:t xml:space="preserve"> – or any other country where an equivalent assessment can be performed</w:t>
              </w:r>
              <w:r w:rsidRPr="00760AB8">
                <w:rPr>
                  <w:szCs w:val="18"/>
                </w:rPr>
                <w:t>),</w:t>
              </w:r>
              <w:r>
                <w:rPr>
                  <w:szCs w:val="18"/>
                </w:rPr>
                <w:t xml:space="preserve"> or</w:t>
              </w:r>
            </w:ins>
            <w:del w:id="1663" w:author="Martinez De Hurtado Yela Fermin" w:date="2025-02-04T12:50:00Z" w16du:dateUtc="2025-02-04T11:50:00Z">
              <w:r w:rsidR="00687599" w:rsidRPr="00760AB8" w:rsidDel="00236D14">
                <w:rPr>
                  <w:szCs w:val="18"/>
                </w:rPr>
                <w:delText>Feedstock subject to Santander ESCC Risk evaluation (</w:delText>
              </w:r>
            </w:del>
            <w:del w:id="1664" w:author="Martinez De Hurtado Yela Fermin" w:date="2025-01-14T10:16:00Z" w16du:dateUtc="2025-01-14T09:16:00Z">
              <w:r w:rsidR="00687599" w:rsidRPr="00760AB8" w:rsidDel="00D56597">
                <w:rPr>
                  <w:szCs w:val="18"/>
                </w:rPr>
                <w:delText>F</w:delText>
              </w:r>
            </w:del>
            <w:del w:id="1665" w:author="Martinez De Hurtado Yela Fermin" w:date="2025-02-04T12:50:00Z" w16du:dateUtc="2025-02-04T11:50:00Z">
              <w:r w:rsidR="00687599" w:rsidRPr="00760AB8" w:rsidDel="00236D14">
                <w:rPr>
                  <w:szCs w:val="18"/>
                </w:rPr>
                <w:delText>or Brazil only)</w:delText>
              </w:r>
              <w:r w:rsidR="006B3125" w:rsidRPr="00760AB8" w:rsidDel="00236D14">
                <w:rPr>
                  <w:szCs w:val="18"/>
                </w:rPr>
                <w:delText>, or</w:delText>
              </w:r>
            </w:del>
          </w:p>
          <w:p w14:paraId="68000E9B" w14:textId="77777777" w:rsidR="00687599" w:rsidRPr="00760AB8" w:rsidRDefault="00687599" w:rsidP="00A46517">
            <w:pPr>
              <w:pStyle w:val="TableNumbered1"/>
              <w:keepNext/>
              <w:keepLines/>
              <w:numPr>
                <w:ilvl w:val="0"/>
                <w:numId w:val="48"/>
              </w:numPr>
              <w:spacing w:before="20" w:after="20"/>
              <w:cnfStyle w:val="000000000000" w:firstRow="0" w:lastRow="0" w:firstColumn="0" w:lastColumn="0" w:oddVBand="0" w:evenVBand="0" w:oddHBand="0" w:evenHBand="0" w:firstRowFirstColumn="0" w:firstRowLastColumn="0" w:lastRowFirstColumn="0" w:lastRowLastColumn="0"/>
              <w:rPr>
                <w:szCs w:val="18"/>
              </w:rPr>
            </w:pPr>
            <w:r w:rsidRPr="00760AB8">
              <w:rPr>
                <w:szCs w:val="18"/>
              </w:rPr>
              <w:t>Feedstock is certified by ISCC Plus or RSB Biomass with</w:t>
            </w:r>
            <w:r w:rsidR="00B72F47" w:rsidRPr="00760AB8">
              <w:rPr>
                <w:szCs w:val="18"/>
              </w:rPr>
              <w:t xml:space="preserve"> either</w:t>
            </w:r>
            <w:r w:rsidRPr="00760AB8">
              <w:rPr>
                <w:szCs w:val="18"/>
              </w:rPr>
              <w:t>:</w:t>
            </w:r>
          </w:p>
          <w:p w14:paraId="653D3AEE" w14:textId="77777777" w:rsidR="00687599" w:rsidRPr="00760AB8" w:rsidRDefault="00687599">
            <w:pPr>
              <w:pStyle w:val="TableNumbered2"/>
              <w:cnfStyle w:val="000000000000" w:firstRow="0" w:lastRow="0" w:firstColumn="0" w:lastColumn="0" w:oddVBand="0" w:evenVBand="0" w:oddHBand="0" w:evenHBand="0" w:firstRowFirstColumn="0" w:firstRowLastColumn="0" w:lastRowFirstColumn="0" w:lastRowLastColumn="0"/>
              <w:rPr>
                <w:szCs w:val="18"/>
              </w:rPr>
              <w:pPrChange w:id="1666" w:author="Cisneros Morales Diana Karen" w:date="2024-07-09T12:10:00Z">
                <w:pPr>
                  <w:pStyle w:val="TableNumbered1"/>
                  <w:keepNext/>
                  <w:keepLines/>
                  <w:numPr>
                    <w:numId w:val="48"/>
                  </w:numPr>
                  <w:spacing w:before="20" w:after="20"/>
                  <w:cnfStyle w:val="000000000000" w:firstRow="0" w:lastRow="0" w:firstColumn="0" w:lastColumn="0" w:oddVBand="0" w:evenVBand="0" w:oddHBand="0" w:evenHBand="0" w:firstRowFirstColumn="0" w:firstRowLastColumn="0" w:lastRowFirstColumn="0" w:lastRowLastColumn="0"/>
                </w:pPr>
              </w:pPrChange>
            </w:pPr>
            <w:r w:rsidRPr="00760AB8">
              <w:rPr>
                <w:szCs w:val="18"/>
              </w:rPr>
              <w:t>Lifecycle GHG emissions intensity is below 100gCO</w:t>
            </w:r>
            <w:r w:rsidRPr="000D61CB">
              <w:rPr>
                <w:szCs w:val="18"/>
                <w:rPrChange w:id="1667" w:author="Cisneros Morales Diana Karen" w:date="2024-07-09T12:10:00Z">
                  <w:rPr>
                    <w:szCs w:val="18"/>
                    <w:vertAlign w:val="subscript"/>
                  </w:rPr>
                </w:rPrChange>
              </w:rPr>
              <w:t>2</w:t>
            </w:r>
            <w:r w:rsidRPr="00760AB8">
              <w:rPr>
                <w:szCs w:val="18"/>
              </w:rPr>
              <w:t>e/kWh</w:t>
            </w:r>
            <w:r w:rsidR="00B72F47" w:rsidRPr="00760AB8">
              <w:rPr>
                <w:szCs w:val="18"/>
              </w:rPr>
              <w:t>,</w:t>
            </w:r>
            <w:r w:rsidRPr="00760AB8">
              <w:rPr>
                <w:szCs w:val="18"/>
              </w:rPr>
              <w:t xml:space="preserve"> or </w:t>
            </w:r>
          </w:p>
          <w:p w14:paraId="790AA881" w14:textId="77777777" w:rsidR="00687599" w:rsidRPr="00760AB8" w:rsidRDefault="00687599">
            <w:pPr>
              <w:pStyle w:val="TableNumbered2"/>
              <w:cnfStyle w:val="000000000000" w:firstRow="0" w:lastRow="0" w:firstColumn="0" w:lastColumn="0" w:oddVBand="0" w:evenVBand="0" w:oddHBand="0" w:evenHBand="0" w:firstRowFirstColumn="0" w:firstRowLastColumn="0" w:lastRowFirstColumn="0" w:lastRowLastColumn="0"/>
              <w:rPr>
                <w:szCs w:val="18"/>
              </w:rPr>
              <w:pPrChange w:id="1668" w:author="Cisneros Morales Diana Karen" w:date="2024-07-09T12:10:00Z">
                <w:pPr>
                  <w:pStyle w:val="TableNumbered1"/>
                  <w:keepNext/>
                  <w:keepLines/>
                  <w:numPr>
                    <w:numId w:val="48"/>
                  </w:numPr>
                  <w:spacing w:before="20" w:after="20"/>
                  <w:cnfStyle w:val="000000000000" w:firstRow="0" w:lastRow="0" w:firstColumn="0" w:lastColumn="0" w:oddVBand="0" w:evenVBand="0" w:oddHBand="0" w:evenHBand="0" w:firstRowFirstColumn="0" w:firstRowLastColumn="0" w:lastRowFirstColumn="0" w:lastRowLastColumn="0"/>
                </w:pPr>
              </w:pPrChange>
            </w:pPr>
            <w:r w:rsidRPr="00760AB8">
              <w:rPr>
                <w:szCs w:val="18"/>
              </w:rPr>
              <w:t>Lifecycle emissions at least 65% lower</w:t>
            </w:r>
            <w:r w:rsidR="00B536CC" w:rsidRPr="00760AB8">
              <w:rPr>
                <w:szCs w:val="18"/>
              </w:rPr>
              <w:t xml:space="preserve"> than fossil fuel baseline</w:t>
            </w:r>
            <w:r w:rsidRPr="000D61CB">
              <w:rPr>
                <w:rPrChange w:id="1669" w:author="Cisneros Morales Diana Karen" w:date="2024-07-09T12:10:00Z">
                  <w:rPr>
                    <w:rStyle w:val="Refdenotaalpie"/>
                    <w:rFonts w:cstheme="minorHAnsi"/>
                    <w:szCs w:val="18"/>
                    <w:lang w:val="en-GB"/>
                  </w:rPr>
                </w:rPrChange>
              </w:rPr>
              <w:footnoteReference w:id="14"/>
            </w:r>
          </w:p>
        </w:tc>
      </w:tr>
    </w:tbl>
    <w:p w14:paraId="0164EBD7" w14:textId="77777777" w:rsidR="00687599" w:rsidRPr="00854071" w:rsidRDefault="00687599" w:rsidP="00FE4823">
      <w:pPr>
        <w:pStyle w:val="HeadingA3"/>
      </w:pPr>
      <w:bookmarkStart w:id="1670" w:name="_Toc152060527"/>
      <w:bookmarkStart w:id="1671" w:name="_Toc153298490"/>
      <w:bookmarkStart w:id="1672" w:name="_Toc153408752"/>
      <w:bookmarkStart w:id="1673" w:name="_Toc186795109"/>
      <w:r>
        <w:t>Transmission and distribution of electricity</w:t>
      </w:r>
      <w:bookmarkEnd w:id="1670"/>
      <w:bookmarkEnd w:id="1671"/>
      <w:bookmarkEnd w:id="1672"/>
      <w:bookmarkEnd w:id="1673"/>
    </w:p>
    <w:p w14:paraId="17B85440" w14:textId="77777777" w:rsidR="00687599" w:rsidRPr="00854071" w:rsidRDefault="00B536CC" w:rsidP="00FA4B53">
      <w:pPr>
        <w:pStyle w:val="Boldunderline"/>
      </w:pPr>
      <w:r>
        <w:t>Activity description</w:t>
      </w:r>
    </w:p>
    <w:p w14:paraId="1584D71F" w14:textId="77777777" w:rsidR="00687599" w:rsidRPr="00854071" w:rsidRDefault="00687599" w:rsidP="00FA4B53">
      <w:pPr>
        <w:pStyle w:val="Textoindependiente"/>
      </w:pPr>
      <w:r w:rsidRPr="00854071">
        <w:t>Construction and operation of transmission systems that transport the electricity on the extra high-voltage and high-voltage interconnected system</w:t>
      </w:r>
      <w:r w:rsidR="006B3125">
        <w:t xml:space="preserve"> or </w:t>
      </w:r>
      <w:r w:rsidRPr="00854071">
        <w:t>distribution systems that transport electricity on high-voltage, medium-voltage, and low-</w:t>
      </w:r>
      <w:r w:rsidRPr="00FA4B53">
        <w:t>voltage</w:t>
      </w:r>
      <w:r w:rsidRPr="00854071">
        <w:t xml:space="preserve"> distribution systems.</w:t>
      </w:r>
    </w:p>
    <w:p w14:paraId="243D8443" w14:textId="77777777" w:rsidR="00687599" w:rsidRPr="00854071" w:rsidRDefault="00687599" w:rsidP="00FA4B53">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760AB8" w14:paraId="65CE3AF6" w14:textId="77777777" w:rsidTr="00F8334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6707BED0" w14:textId="77777777" w:rsidR="00687599" w:rsidRPr="00760AB8" w:rsidRDefault="00687599" w:rsidP="004D5C28">
            <w:pPr>
              <w:pStyle w:val="TableHeadingText"/>
              <w:rPr>
                <w:b/>
                <w:bCs/>
                <w:szCs w:val="18"/>
              </w:rPr>
            </w:pPr>
            <w:r w:rsidRPr="00760AB8">
              <w:rPr>
                <w:b/>
                <w:bCs/>
                <w:szCs w:val="18"/>
              </w:rPr>
              <w:t>Eligibility</w:t>
            </w:r>
          </w:p>
        </w:tc>
        <w:tc>
          <w:tcPr>
            <w:tcW w:w="6973" w:type="dxa"/>
          </w:tcPr>
          <w:p w14:paraId="2F302A29" w14:textId="77777777" w:rsidR="00687599" w:rsidRPr="00760AB8" w:rsidRDefault="00687599" w:rsidP="004D5C28">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760AB8">
              <w:rPr>
                <w:b/>
                <w:bCs/>
                <w:szCs w:val="18"/>
              </w:rPr>
              <w:t>Criteria</w:t>
            </w:r>
          </w:p>
        </w:tc>
      </w:tr>
      <w:tr w:rsidR="00687599" w:rsidRPr="00760AB8" w14:paraId="24DDD586" w14:textId="77777777" w:rsidTr="004D5C28">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3B8E7EE" w14:textId="77777777" w:rsidR="00687599" w:rsidRPr="00760AB8" w:rsidRDefault="00687599" w:rsidP="004D5C28">
            <w:pPr>
              <w:pStyle w:val="TableText"/>
              <w:rPr>
                <w:szCs w:val="18"/>
              </w:rPr>
            </w:pPr>
            <w:r w:rsidRPr="00760AB8">
              <w:rPr>
                <w:szCs w:val="18"/>
              </w:rPr>
              <w:t>EU Taxonomy consistent</w:t>
            </w:r>
          </w:p>
        </w:tc>
        <w:tc>
          <w:tcPr>
            <w:tcW w:w="6973" w:type="dxa"/>
            <w:shd w:val="clear" w:color="auto" w:fill="C9E8D3" w:themeFill="accent5" w:themeFillTint="33"/>
          </w:tcPr>
          <w:p w14:paraId="57A652E7" w14:textId="77777777" w:rsidR="00687599" w:rsidRPr="00760AB8" w:rsidRDefault="00687599" w:rsidP="46630EA5">
            <w:pPr>
              <w:pStyle w:val="TableAlphaNumbered1"/>
              <w:numPr>
                <w:ilvl w:val="0"/>
                <w:numId w:val="0"/>
              </w:numPr>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The activity complies with </w:t>
            </w:r>
            <w:r w:rsidRPr="00760AB8">
              <w:rPr>
                <w:b/>
                <w:szCs w:val="18"/>
                <w:u w:val="single"/>
              </w:rPr>
              <w:t>one</w:t>
            </w:r>
            <w:r w:rsidRPr="00760AB8">
              <w:rPr>
                <w:szCs w:val="18"/>
              </w:rPr>
              <w:t xml:space="preserve"> of the following criteria:</w:t>
            </w:r>
          </w:p>
          <w:p w14:paraId="22C73FA9" w14:textId="77777777" w:rsidR="00687599" w:rsidRPr="00760AB8" w:rsidRDefault="00687599" w:rsidP="00A46517">
            <w:pPr>
              <w:pStyle w:val="TableNumbered1"/>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The transmission and distribution infrastructure or any equipment in an electricity system (excluding metering systems), complies with </w:t>
            </w:r>
            <w:r w:rsidRPr="00760AB8">
              <w:rPr>
                <w:b/>
                <w:szCs w:val="18"/>
                <w:u w:val="single"/>
              </w:rPr>
              <w:t>at least one</w:t>
            </w:r>
            <w:r w:rsidRPr="00760AB8">
              <w:rPr>
                <w:szCs w:val="18"/>
              </w:rPr>
              <w:t xml:space="preserve"> of the following:</w:t>
            </w:r>
          </w:p>
          <w:p w14:paraId="50E204C5"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More than 67 % of newly enabled generation capacity in the system is below the generation threshold value of 100 g CO</w:t>
            </w:r>
            <w:r w:rsidRPr="00760AB8">
              <w:rPr>
                <w:szCs w:val="18"/>
                <w:vertAlign w:val="subscript"/>
              </w:rPr>
              <w:t>2</w:t>
            </w:r>
            <w:r w:rsidRPr="00760AB8">
              <w:rPr>
                <w:szCs w:val="18"/>
              </w:rPr>
              <w:t>e/kWh, or</w:t>
            </w:r>
          </w:p>
          <w:p w14:paraId="09DDD342"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The average system grid emissions factor is below the threshold value of 100 g CO</w:t>
            </w:r>
            <w:r w:rsidRPr="00760AB8">
              <w:rPr>
                <w:szCs w:val="18"/>
                <w:vertAlign w:val="subscript"/>
              </w:rPr>
              <w:t>2</w:t>
            </w:r>
            <w:r w:rsidRPr="00760AB8">
              <w:rPr>
                <w:szCs w:val="18"/>
              </w:rPr>
              <w:t>e/kWh, over a rolling five-year period, or</w:t>
            </w:r>
          </w:p>
          <w:p w14:paraId="1DFE4EB7"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The system is the interconnected European system, i.e., the interconnected control areas of Member States, Norway, Switzerland and the United Kingdom, and its subordinated systems,</w:t>
            </w:r>
          </w:p>
          <w:p w14:paraId="401E7DC0" w14:textId="77777777" w:rsidR="00687599" w:rsidRPr="00760AB8" w:rsidRDefault="6DC36F4F" w:rsidP="42412C0D">
            <w:pPr>
              <w:pStyle w:val="TableText"/>
              <w:cnfStyle w:val="000000000000" w:firstRow="0" w:lastRow="0" w:firstColumn="0" w:lastColumn="0" w:oddVBand="0" w:evenVBand="0" w:oddHBand="0" w:evenHBand="0" w:firstRowFirstColumn="0" w:firstRowLastColumn="0" w:lastRowFirstColumn="0" w:lastRowLastColumn="0"/>
              <w:rPr>
                <w:szCs w:val="18"/>
              </w:rPr>
            </w:pPr>
            <w:r w:rsidRPr="00760AB8">
              <w:rPr>
                <w:szCs w:val="18"/>
              </w:rPr>
              <w:t>O</w:t>
            </w:r>
            <w:r w:rsidR="00687599" w:rsidRPr="00760AB8">
              <w:rPr>
                <w:szCs w:val="18"/>
              </w:rPr>
              <w:t>r</w:t>
            </w:r>
          </w:p>
          <w:p w14:paraId="6CCAFC39" w14:textId="77777777" w:rsidR="00687599" w:rsidRPr="00760AB8" w:rsidRDefault="00687599" w:rsidP="42412C0D">
            <w:pPr>
              <w:pStyle w:val="TableText"/>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The activity is one of the following:</w:t>
            </w:r>
          </w:p>
          <w:p w14:paraId="423B0FDE" w14:textId="77777777" w:rsidR="00687599" w:rsidRPr="00760AB8" w:rsidRDefault="00687599" w:rsidP="00A46517">
            <w:pPr>
              <w:pStyle w:val="TableNumbered1"/>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760AB8">
              <w:rPr>
                <w:szCs w:val="18"/>
              </w:rPr>
              <w:t>The building or repair of grid infrastructure with average system grid emissions factor of less than 100gCO</w:t>
            </w:r>
            <w:r w:rsidRPr="00760AB8">
              <w:rPr>
                <w:szCs w:val="18"/>
                <w:vertAlign w:val="subscript"/>
              </w:rPr>
              <w:t>2</w:t>
            </w:r>
            <w:r w:rsidRPr="00760AB8">
              <w:rPr>
                <w:szCs w:val="18"/>
              </w:rPr>
              <w:t>e/kWh over a rolling five-year period</w:t>
            </w:r>
          </w:p>
          <w:p w14:paraId="6EDC868C" w14:textId="77777777" w:rsidR="00687599" w:rsidRPr="00760AB8" w:rsidRDefault="00687599" w:rsidP="0095012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60AB8">
              <w:rPr>
                <w:szCs w:val="18"/>
              </w:rPr>
              <w:t>Construction/installation and operation of equipment and infrastructure where the main objective is an increase of the generation or use of renewable electricity generation</w:t>
            </w:r>
          </w:p>
          <w:p w14:paraId="1D228CF7" w14:textId="77777777" w:rsidR="00687599" w:rsidRPr="00760AB8" w:rsidRDefault="00687599" w:rsidP="0095012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60AB8">
              <w:rPr>
                <w:szCs w:val="18"/>
              </w:rPr>
              <w:t>Construction and operation of electric vehicle (EV) charging stations and supporting electric infrastructure for the electrification of transport, subject to compliance with the technical criteria defined within the Transport sector on the following activities:</w:t>
            </w:r>
          </w:p>
          <w:p w14:paraId="5186ACFB" w14:textId="77777777" w:rsidR="00687599" w:rsidRPr="000278C0"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highlight w:val="cyan"/>
              </w:rPr>
            </w:pPr>
            <w:hyperlink w:anchor="Infrastructure_for_rail_transport" w:history="1">
              <w:r w:rsidRPr="000278C0">
                <w:rPr>
                  <w:rStyle w:val="Hipervnculo"/>
                  <w:color w:val="auto"/>
                  <w:szCs w:val="18"/>
                  <w:highlight w:val="cyan"/>
                </w:rPr>
                <w:t>Infrastructure for rail transport</w:t>
              </w:r>
            </w:hyperlink>
          </w:p>
          <w:p w14:paraId="36A6FD70" w14:textId="77777777" w:rsidR="00687599" w:rsidRPr="000278C0"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highlight w:val="cyan"/>
              </w:rPr>
            </w:pPr>
            <w:hyperlink w:anchor="Infrastructure_enabling_low_carbon_road" w:history="1">
              <w:r w:rsidRPr="000278C0">
                <w:rPr>
                  <w:rStyle w:val="Hipervnculo"/>
                  <w:color w:val="auto"/>
                  <w:szCs w:val="18"/>
                  <w:highlight w:val="cyan"/>
                </w:rPr>
                <w:t>Infrastructure enabling low-carbon road transport and public transport</w:t>
              </w:r>
            </w:hyperlink>
          </w:p>
          <w:p w14:paraId="3F558CE0" w14:textId="77777777" w:rsidR="00687599" w:rsidRPr="000278C0" w:rsidRDefault="00687599" w:rsidP="000278C0">
            <w:pPr>
              <w:pStyle w:val="TableNumbered2"/>
              <w:cnfStyle w:val="000000000000" w:firstRow="0" w:lastRow="0" w:firstColumn="0" w:lastColumn="0" w:oddVBand="0" w:evenVBand="0" w:oddHBand="0" w:evenHBand="0" w:firstRowFirstColumn="0" w:firstRowLastColumn="0" w:lastRowFirstColumn="0" w:lastRowLastColumn="0"/>
              <w:rPr>
                <w:szCs w:val="18"/>
                <w:highlight w:val="cyan"/>
              </w:rPr>
            </w:pPr>
            <w:hyperlink w:anchor="Infrastructure_enabling_low_carbon_water" w:history="1">
              <w:r w:rsidRPr="000278C0">
                <w:rPr>
                  <w:rStyle w:val="Hipervnculo"/>
                  <w:color w:val="auto"/>
                  <w:szCs w:val="18"/>
                  <w:highlight w:val="cyan"/>
                </w:rPr>
                <w:t>Infrastructure enabling low carbon water transport</w:t>
              </w:r>
            </w:hyperlink>
          </w:p>
          <w:p w14:paraId="500A4963" w14:textId="77777777" w:rsidR="00687599" w:rsidRPr="000278C0"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hyperlink w:anchor="Low_carbon_airport_infrastructure" w:history="1">
              <w:r w:rsidRPr="000278C0">
                <w:rPr>
                  <w:rStyle w:val="Hipervnculo"/>
                  <w:color w:val="auto"/>
                  <w:szCs w:val="18"/>
                  <w:highlight w:val="cyan"/>
                </w:rPr>
                <w:t>Low carbon airport infrastructure</w:t>
              </w:r>
            </w:hyperlink>
          </w:p>
          <w:p w14:paraId="35AE36E7" w14:textId="77777777" w:rsidR="00687599" w:rsidRPr="00760AB8" w:rsidRDefault="00687599" w:rsidP="0095012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Installation of transmission and distribution transformers and, for medium power transformers with highest voltage for equipment not exceeding 36 kV, with AAA0 level requirements on no-load losses set out in standard EN 50588-1 </w:t>
            </w:r>
            <w:r w:rsidRPr="00760AB8">
              <w:rPr>
                <w:b/>
                <w:color w:val="002C77" w:themeColor="accent1"/>
                <w:szCs w:val="18"/>
              </w:rPr>
              <w:t>[LTO]</w:t>
            </w:r>
          </w:p>
          <w:p w14:paraId="777D10E2" w14:textId="77777777" w:rsidR="00687599" w:rsidRPr="00760AB8" w:rsidRDefault="00687599" w:rsidP="0095012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60AB8">
              <w:rPr>
                <w:szCs w:val="18"/>
              </w:rPr>
              <w:t>Installation of equipment to increase the controllability and observability of the electricity system and to enable the development and integration of renewable energy sources, including:</w:t>
            </w:r>
          </w:p>
          <w:p w14:paraId="13FDAD8F"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Sensors and measurement tools (including meteorological sensors for forecasting renewable production)</w:t>
            </w:r>
          </w:p>
          <w:p w14:paraId="05F7F961"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lastRenderedPageBreak/>
              <w:t>Software and control rooms, automation of substations or feeders, and voltage control capabilities to adapt to more decentralised renewable infeed)</w:t>
            </w:r>
          </w:p>
          <w:p w14:paraId="1526BB15"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Construction/installation of equipment to allow for exchange of specifically renewable electricity between users</w:t>
            </w:r>
          </w:p>
          <w:p w14:paraId="09E3DAFD"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 xml:space="preserve">Installation of equipment such as, but not limited to future smart metering systems or those replacing smart metering systems, able to carry information to users for remotely acting on consumption, including customer data hubs </w:t>
            </w:r>
            <w:r w:rsidRPr="00760AB8">
              <w:rPr>
                <w:b/>
                <w:color w:val="002C77" w:themeColor="accent1"/>
                <w:szCs w:val="18"/>
              </w:rPr>
              <w:t>[LTO]</w:t>
            </w:r>
          </w:p>
          <w:p w14:paraId="0554E4E5" w14:textId="77777777" w:rsidR="00687599" w:rsidRPr="00760AB8" w:rsidRDefault="00687599" w:rsidP="0095012A">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60AB8">
              <w:rPr>
                <w:szCs w:val="18"/>
              </w:rPr>
              <w:t>Construction and operation of interconnectors between transmission systems, provided that one of the systems is compliant</w:t>
            </w:r>
          </w:p>
        </w:tc>
      </w:tr>
      <w:tr w:rsidR="00687599" w:rsidRPr="00760AB8" w14:paraId="6E33E67F" w14:textId="77777777" w:rsidTr="004D5C28">
        <w:tc>
          <w:tcPr>
            <w:cnfStyle w:val="001000000000" w:firstRow="0" w:lastRow="0" w:firstColumn="1" w:lastColumn="0" w:oddVBand="0" w:evenVBand="0" w:oddHBand="0" w:evenHBand="0" w:firstRowFirstColumn="0" w:firstRowLastColumn="0" w:lastRowFirstColumn="0" w:lastRowLastColumn="0"/>
            <w:tcW w:w="2665" w:type="dxa"/>
          </w:tcPr>
          <w:p w14:paraId="6D552F39" w14:textId="77777777" w:rsidR="00687599" w:rsidRPr="00760AB8" w:rsidRDefault="00687599" w:rsidP="00FA4B53">
            <w:pPr>
              <w:pStyle w:val="TableText"/>
              <w:rPr>
                <w:szCs w:val="18"/>
              </w:rPr>
            </w:pPr>
            <w:r w:rsidRPr="00760AB8">
              <w:rPr>
                <w:szCs w:val="18"/>
              </w:rPr>
              <w:lastRenderedPageBreak/>
              <w:t>Santander-specific</w:t>
            </w:r>
          </w:p>
        </w:tc>
        <w:tc>
          <w:tcPr>
            <w:tcW w:w="6973" w:type="dxa"/>
          </w:tcPr>
          <w:p w14:paraId="78018AB9" w14:textId="77777777" w:rsidR="00687599" w:rsidRPr="00760AB8" w:rsidRDefault="00EB4174" w:rsidP="00FA4B53">
            <w:pPr>
              <w:pStyle w:val="TableText"/>
              <w:cnfStyle w:val="000000000000" w:firstRow="0" w:lastRow="0" w:firstColumn="0" w:lastColumn="0" w:oddVBand="0" w:evenVBand="0" w:oddHBand="0" w:evenHBand="0" w:firstRowFirstColumn="0" w:firstRowLastColumn="0" w:lastRowFirstColumn="0" w:lastRowLastColumn="0"/>
              <w:rPr>
                <w:szCs w:val="18"/>
              </w:rPr>
            </w:pPr>
            <w:r w:rsidRPr="00760AB8">
              <w:rPr>
                <w:szCs w:val="18"/>
              </w:rPr>
              <w:t>Not Applicable</w:t>
            </w:r>
          </w:p>
        </w:tc>
      </w:tr>
    </w:tbl>
    <w:p w14:paraId="581E89C0" w14:textId="77777777" w:rsidR="00A92156" w:rsidRDefault="00A92156" w:rsidP="00DD20B8">
      <w:pPr>
        <w:pStyle w:val="BodyTextNoSpacing"/>
      </w:pPr>
      <w:bookmarkStart w:id="1674" w:name="_Toc152060528"/>
    </w:p>
    <w:p w14:paraId="26976F15" w14:textId="77777777" w:rsidR="00687599" w:rsidRPr="00854071" w:rsidRDefault="00687599" w:rsidP="00FA4B53">
      <w:pPr>
        <w:pStyle w:val="HeadingA3"/>
      </w:pPr>
      <w:bookmarkStart w:id="1675" w:name="_Toc153298491"/>
      <w:bookmarkStart w:id="1676" w:name="_Toc153408753"/>
      <w:bookmarkStart w:id="1677" w:name="_Toc186795110"/>
      <w:r>
        <w:t>Storage of electricity</w:t>
      </w:r>
      <w:bookmarkEnd w:id="1674"/>
      <w:bookmarkEnd w:id="1675"/>
      <w:bookmarkEnd w:id="1676"/>
      <w:bookmarkEnd w:id="1677"/>
    </w:p>
    <w:p w14:paraId="1A8D346D" w14:textId="77777777" w:rsidR="00687599" w:rsidRPr="00854071" w:rsidRDefault="006B3125" w:rsidP="00FA4B53">
      <w:pPr>
        <w:pStyle w:val="Boldunderline"/>
      </w:pPr>
      <w:r>
        <w:t>Activity description</w:t>
      </w:r>
    </w:p>
    <w:p w14:paraId="3620EB20" w14:textId="77777777" w:rsidR="00687599" w:rsidRDefault="00687599" w:rsidP="00DD20B8">
      <w:pPr>
        <w:pStyle w:val="Textoindependiente"/>
      </w:pPr>
      <w:r w:rsidRPr="00854071">
        <w:t>Construction and operation of facilities that store electricity and return it later in the form of electricity. The activity includes pumped hydropower storage.</w:t>
      </w:r>
    </w:p>
    <w:p w14:paraId="27E906F0" w14:textId="77777777" w:rsidR="00A92156" w:rsidRPr="00854071" w:rsidRDefault="00A92156" w:rsidP="00DD20B8">
      <w:pPr>
        <w:pStyle w:val="BodyTextNoSpacing"/>
      </w:pPr>
    </w:p>
    <w:tbl>
      <w:tblPr>
        <w:tblStyle w:val="OWTable"/>
        <w:tblW w:w="9638" w:type="dxa"/>
        <w:tblLook w:val="04A0" w:firstRow="1" w:lastRow="0" w:firstColumn="1" w:lastColumn="0" w:noHBand="0" w:noVBand="1"/>
      </w:tblPr>
      <w:tblGrid>
        <w:gridCol w:w="2665"/>
        <w:gridCol w:w="6973"/>
      </w:tblGrid>
      <w:tr w:rsidR="00687599" w:rsidRPr="0062706D" w14:paraId="5822A09D" w14:textId="77777777" w:rsidTr="00B450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31BBF6A3" w14:textId="77777777" w:rsidR="00687599" w:rsidRPr="0062706D" w:rsidRDefault="00687599" w:rsidP="00A92156">
            <w:pPr>
              <w:pStyle w:val="TableHeadingText"/>
              <w:rPr>
                <w:b/>
                <w:bCs/>
                <w:szCs w:val="18"/>
              </w:rPr>
            </w:pPr>
            <w:r w:rsidRPr="0062706D">
              <w:rPr>
                <w:b/>
                <w:bCs/>
                <w:szCs w:val="18"/>
              </w:rPr>
              <w:t>Eligibility</w:t>
            </w:r>
          </w:p>
        </w:tc>
        <w:tc>
          <w:tcPr>
            <w:tcW w:w="6973" w:type="dxa"/>
          </w:tcPr>
          <w:p w14:paraId="12F18FB4" w14:textId="77777777" w:rsidR="00687599" w:rsidRPr="0062706D" w:rsidRDefault="00687599" w:rsidP="00A92156">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62706D">
              <w:rPr>
                <w:b/>
                <w:bCs/>
                <w:szCs w:val="18"/>
              </w:rPr>
              <w:t>Criteria</w:t>
            </w:r>
          </w:p>
        </w:tc>
      </w:tr>
      <w:tr w:rsidR="00687599" w:rsidRPr="0062706D" w14:paraId="3DB39A98" w14:textId="7777777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3789807" w14:textId="77777777" w:rsidR="00687599" w:rsidRPr="0062706D" w:rsidRDefault="00687599" w:rsidP="00A92156">
            <w:pPr>
              <w:pStyle w:val="TableText"/>
              <w:rPr>
                <w:szCs w:val="18"/>
              </w:rPr>
            </w:pPr>
            <w:r w:rsidRPr="0062706D">
              <w:rPr>
                <w:szCs w:val="18"/>
              </w:rPr>
              <w:t>EU Taxonomy consistent</w:t>
            </w:r>
          </w:p>
        </w:tc>
        <w:tc>
          <w:tcPr>
            <w:tcW w:w="6973" w:type="dxa"/>
            <w:shd w:val="clear" w:color="auto" w:fill="C9E8D3" w:themeFill="accent5" w:themeFillTint="33"/>
          </w:tcPr>
          <w:p w14:paraId="046D1B17" w14:textId="77777777" w:rsidR="00687599" w:rsidRPr="0062706D" w:rsidRDefault="00687599" w:rsidP="00A92156">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sidRPr="0062706D">
              <w:rPr>
                <w:rFonts w:cstheme="minorHAnsi"/>
                <w:szCs w:val="18"/>
              </w:rPr>
              <w:t xml:space="preserve">The activity complies with </w:t>
            </w:r>
            <w:r w:rsidRPr="0062706D">
              <w:rPr>
                <w:rFonts w:cstheme="minorHAnsi"/>
                <w:b/>
                <w:szCs w:val="18"/>
                <w:u w:val="single"/>
              </w:rPr>
              <w:t>all</w:t>
            </w:r>
            <w:r w:rsidRPr="0062706D">
              <w:rPr>
                <w:rFonts w:cstheme="minorHAnsi"/>
                <w:szCs w:val="18"/>
              </w:rPr>
              <w:t xml:space="preserve"> of the following criteria:</w:t>
            </w:r>
          </w:p>
          <w:p w14:paraId="68B4ECF6" w14:textId="77777777" w:rsidR="00687599" w:rsidRPr="0062706D" w:rsidRDefault="00687599" w:rsidP="00A46517">
            <w:pPr>
              <w:pStyle w:val="TableNumbered1"/>
              <w:numPr>
                <w:ilvl w:val="0"/>
                <w:numId w:val="51"/>
              </w:numPr>
              <w:cnfStyle w:val="000000000000" w:firstRow="0" w:lastRow="0" w:firstColumn="0" w:lastColumn="0" w:oddVBand="0" w:evenVBand="0" w:oddHBand="0" w:evenHBand="0" w:firstRowFirstColumn="0" w:firstRowLastColumn="0" w:lastRowFirstColumn="0" w:lastRowLastColumn="0"/>
            </w:pPr>
            <w:r w:rsidRPr="0062706D">
              <w:t>The activity is the construction and operation of electricity storage including pumped hydropower, electrochemical (e.g., BESS), mechanical storage</w:t>
            </w:r>
          </w:p>
          <w:p w14:paraId="7FF38EA0" w14:textId="77777777" w:rsidR="00687599" w:rsidRPr="0062706D" w:rsidRDefault="00687599" w:rsidP="0095012A">
            <w:pPr>
              <w:pStyle w:val="TableNumbered1"/>
              <w:cnfStyle w:val="000000000000" w:firstRow="0" w:lastRow="0" w:firstColumn="0" w:lastColumn="0" w:oddVBand="0" w:evenVBand="0" w:oddHBand="0" w:evenHBand="0" w:firstRowFirstColumn="0" w:firstRowLastColumn="0" w:lastRowFirstColumn="0" w:lastRowLastColumn="0"/>
            </w:pPr>
            <w:r w:rsidRPr="0062706D">
              <w:t xml:space="preserve">Where the activity includes chemical energy storage, the medium of storage (such as hydrogen or ammonia) complies with the manufacturing requirements </w:t>
            </w:r>
            <w:r w:rsidR="003D78FD" w:rsidRPr="0062706D">
              <w:t xml:space="preserve">technical criteria defined within </w:t>
            </w:r>
            <w:r w:rsidR="003D78FD" w:rsidRPr="00307190">
              <w:t xml:space="preserve">the </w:t>
            </w:r>
            <w:hyperlink w:anchor="Manufacture_sector" w:history="1">
              <w:r w:rsidR="003D78FD" w:rsidRPr="00307190">
                <w:rPr>
                  <w:rStyle w:val="Hipervnculo"/>
                  <w:color w:val="auto"/>
                  <w:highlight w:val="cyan"/>
                </w:rPr>
                <w:t>Manufacturing sector</w:t>
              </w:r>
            </w:hyperlink>
            <w:r w:rsidR="003D78FD" w:rsidRPr="0062706D">
              <w:rPr>
                <w:highlight w:val="cyan"/>
              </w:rPr>
              <w:t xml:space="preserve"> </w:t>
            </w:r>
            <w:r w:rsidRPr="0062706D">
              <w:rPr>
                <w:highlight w:val="cyan"/>
              </w:rPr>
              <w:t>(</w:t>
            </w:r>
            <w:r w:rsidR="003D78FD" w:rsidRPr="0062706D">
              <w:rPr>
                <w:highlight w:val="cyan"/>
              </w:rPr>
              <w:t>for c</w:t>
            </w:r>
            <w:r w:rsidRPr="0062706D">
              <w:rPr>
                <w:highlight w:val="cyan"/>
              </w:rPr>
              <w:t>ement, aluminium, iron and steel, hydrogen, carbon black, soda ash, chlorine, organic basic chemicals, anhydrous ammonia, nitric acid, plastics in primary form)</w:t>
            </w:r>
          </w:p>
        </w:tc>
      </w:tr>
      <w:tr w:rsidR="00687599" w:rsidRPr="0062706D" w14:paraId="7C839904" w14:textId="77777777">
        <w:tc>
          <w:tcPr>
            <w:cnfStyle w:val="001000000000" w:firstRow="0" w:lastRow="0" w:firstColumn="1" w:lastColumn="0" w:oddVBand="0" w:evenVBand="0" w:oddHBand="0" w:evenHBand="0" w:firstRowFirstColumn="0" w:firstRowLastColumn="0" w:lastRowFirstColumn="0" w:lastRowLastColumn="0"/>
            <w:tcW w:w="2665" w:type="dxa"/>
          </w:tcPr>
          <w:p w14:paraId="2E3E8679" w14:textId="77777777" w:rsidR="00687599" w:rsidRPr="0062706D" w:rsidRDefault="00687599" w:rsidP="00A92156">
            <w:pPr>
              <w:pStyle w:val="TableText"/>
              <w:rPr>
                <w:szCs w:val="18"/>
              </w:rPr>
            </w:pPr>
            <w:r w:rsidRPr="0062706D">
              <w:rPr>
                <w:szCs w:val="18"/>
              </w:rPr>
              <w:t>Santander-specific</w:t>
            </w:r>
          </w:p>
        </w:tc>
        <w:tc>
          <w:tcPr>
            <w:tcW w:w="6973" w:type="dxa"/>
          </w:tcPr>
          <w:p w14:paraId="2FB98DD9" w14:textId="77777777" w:rsidR="00687599" w:rsidRPr="0062706D" w:rsidRDefault="00EB4174" w:rsidP="00A92156">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Pr>
                <w:rFonts w:cstheme="minorHAnsi"/>
                <w:szCs w:val="18"/>
              </w:rPr>
              <w:t>Not Applicable</w:t>
            </w:r>
          </w:p>
        </w:tc>
      </w:tr>
    </w:tbl>
    <w:p w14:paraId="5F9230D4" w14:textId="77777777" w:rsidR="0062706D" w:rsidRDefault="0062706D" w:rsidP="0062706D">
      <w:pPr>
        <w:pStyle w:val="BodyTextNoSpacing"/>
      </w:pPr>
      <w:bookmarkStart w:id="1678" w:name="_Toc152060529"/>
      <w:bookmarkStart w:id="1679" w:name="_Toc153298492"/>
    </w:p>
    <w:p w14:paraId="066810F5" w14:textId="77777777" w:rsidR="00F61360" w:rsidRDefault="00687599" w:rsidP="0062706D">
      <w:pPr>
        <w:pStyle w:val="HeadingA3"/>
      </w:pPr>
      <w:bookmarkStart w:id="1680" w:name="_Toc153408754"/>
      <w:bookmarkStart w:id="1681" w:name="_Toc186795111"/>
      <w:r>
        <w:t>Storage of thermal energy</w:t>
      </w:r>
      <w:bookmarkEnd w:id="1678"/>
      <w:bookmarkEnd w:id="1679"/>
      <w:bookmarkEnd w:id="1680"/>
      <w:bookmarkEnd w:id="1681"/>
    </w:p>
    <w:p w14:paraId="615F359C" w14:textId="77777777" w:rsidR="00687599" w:rsidRPr="00854071" w:rsidRDefault="00F61360" w:rsidP="00FA4B53">
      <w:pPr>
        <w:pStyle w:val="Boldunderline"/>
      </w:pPr>
      <w:r>
        <w:t>Activity description</w:t>
      </w:r>
    </w:p>
    <w:p w14:paraId="1C987AC4" w14:textId="77777777" w:rsidR="00687599" w:rsidRPr="00854071" w:rsidRDefault="00687599" w:rsidP="00DD20B8">
      <w:pPr>
        <w:pStyle w:val="Textoindependiente"/>
      </w:pPr>
      <w:r w:rsidRPr="00854071">
        <w:t>Construction and operation of facilities that store thermal energy and return it later in the form of thermal energy or other energy vectors.</w:t>
      </w:r>
    </w:p>
    <w:p w14:paraId="20AA638F" w14:textId="77777777" w:rsidR="00687599" w:rsidRPr="00854071" w:rsidRDefault="00687599" w:rsidP="0062706D">
      <w:pPr>
        <w:pStyle w:val="BodyTextNoSpacing"/>
      </w:pPr>
    </w:p>
    <w:tbl>
      <w:tblPr>
        <w:tblStyle w:val="OWTable"/>
        <w:tblW w:w="9638" w:type="dxa"/>
        <w:tblLook w:val="04A0" w:firstRow="1" w:lastRow="0" w:firstColumn="1" w:lastColumn="0" w:noHBand="0" w:noVBand="1"/>
      </w:tblPr>
      <w:tblGrid>
        <w:gridCol w:w="2665"/>
        <w:gridCol w:w="6973"/>
      </w:tblGrid>
      <w:tr w:rsidR="00687599" w:rsidRPr="0062706D" w14:paraId="0A1A6FF6"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3BA1AD3" w14:textId="77777777" w:rsidR="00687599" w:rsidRPr="0062706D" w:rsidRDefault="00687599" w:rsidP="00A92156">
            <w:pPr>
              <w:pStyle w:val="TableHeadingText"/>
              <w:rPr>
                <w:b/>
                <w:bCs/>
                <w:szCs w:val="18"/>
              </w:rPr>
            </w:pPr>
            <w:r w:rsidRPr="0062706D">
              <w:rPr>
                <w:b/>
                <w:bCs/>
                <w:szCs w:val="18"/>
              </w:rPr>
              <w:t>Eligibility</w:t>
            </w:r>
          </w:p>
        </w:tc>
        <w:tc>
          <w:tcPr>
            <w:tcW w:w="6973" w:type="dxa"/>
          </w:tcPr>
          <w:p w14:paraId="55A3DB21" w14:textId="77777777" w:rsidR="00687599" w:rsidRPr="0062706D" w:rsidRDefault="00687599" w:rsidP="00A92156">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62706D">
              <w:rPr>
                <w:b/>
                <w:bCs/>
                <w:szCs w:val="18"/>
              </w:rPr>
              <w:t>Criteria</w:t>
            </w:r>
          </w:p>
        </w:tc>
      </w:tr>
      <w:tr w:rsidR="00687599" w:rsidRPr="0062706D" w14:paraId="6C10FFD5"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345E438" w14:textId="77777777" w:rsidR="00687599" w:rsidRPr="0062706D" w:rsidRDefault="00687599" w:rsidP="00A92156">
            <w:pPr>
              <w:pStyle w:val="TableText"/>
              <w:rPr>
                <w:szCs w:val="18"/>
              </w:rPr>
            </w:pPr>
            <w:r w:rsidRPr="0062706D">
              <w:rPr>
                <w:szCs w:val="18"/>
              </w:rPr>
              <w:t>EU Taxonomy consistent</w:t>
            </w:r>
          </w:p>
        </w:tc>
        <w:tc>
          <w:tcPr>
            <w:tcW w:w="6973" w:type="dxa"/>
            <w:shd w:val="clear" w:color="auto" w:fill="C9E8D3" w:themeFill="accent5" w:themeFillTint="33"/>
          </w:tcPr>
          <w:p w14:paraId="1B51067F" w14:textId="77777777" w:rsidR="003D78FD" w:rsidRPr="0062706D" w:rsidRDefault="003D78FD" w:rsidP="00A92156">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sidRPr="0062706D">
              <w:rPr>
                <w:rFonts w:cstheme="minorHAnsi"/>
                <w:szCs w:val="18"/>
              </w:rPr>
              <w:t>The activity complies with the following criteria:</w:t>
            </w:r>
          </w:p>
          <w:p w14:paraId="0E72FAED" w14:textId="77777777" w:rsidR="00687599" w:rsidRPr="0062706D" w:rsidRDefault="5DEA76E4" w:rsidP="00575596">
            <w:pPr>
              <w:pStyle w:val="TableBullet1"/>
              <w:cnfStyle w:val="000000000000" w:firstRow="0" w:lastRow="0" w:firstColumn="0" w:lastColumn="0" w:oddVBand="0" w:evenVBand="0" w:oddHBand="0" w:evenHBand="0" w:firstRowFirstColumn="0" w:firstRowLastColumn="0" w:lastRowFirstColumn="0" w:lastRowLastColumn="0"/>
              <w:rPr>
                <w:szCs w:val="18"/>
              </w:rPr>
            </w:pPr>
            <w:r>
              <w:t>The activity stores thermal energy, including Underground Thermal Energy Storage (UTES) or Aquifer Thermal Energy Storage (ATES)</w:t>
            </w:r>
          </w:p>
        </w:tc>
      </w:tr>
      <w:tr w:rsidR="00687599" w:rsidRPr="0062706D" w14:paraId="5D65891C"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63336EE2" w14:textId="77777777" w:rsidR="00687599" w:rsidRPr="0062706D" w:rsidRDefault="00687599" w:rsidP="00A92156">
            <w:pPr>
              <w:pStyle w:val="TableText"/>
              <w:rPr>
                <w:szCs w:val="18"/>
              </w:rPr>
            </w:pPr>
            <w:r w:rsidRPr="0062706D">
              <w:rPr>
                <w:szCs w:val="18"/>
              </w:rPr>
              <w:t>Santander-specific</w:t>
            </w:r>
          </w:p>
        </w:tc>
        <w:tc>
          <w:tcPr>
            <w:tcW w:w="6973" w:type="dxa"/>
          </w:tcPr>
          <w:p w14:paraId="4731D281" w14:textId="77777777" w:rsidR="00687599" w:rsidRPr="0062706D" w:rsidRDefault="00EB4174" w:rsidP="00A92156">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Pr>
                <w:rFonts w:cstheme="minorHAnsi"/>
                <w:szCs w:val="18"/>
              </w:rPr>
              <w:t>Not Applicable</w:t>
            </w:r>
          </w:p>
        </w:tc>
      </w:tr>
    </w:tbl>
    <w:p w14:paraId="1B49E6BE" w14:textId="77777777" w:rsidR="00A92156" w:rsidRDefault="00A92156" w:rsidP="00DD20B8">
      <w:pPr>
        <w:pStyle w:val="BodyTextNoSpacing"/>
      </w:pPr>
      <w:bookmarkStart w:id="1682" w:name="_Toc152060530"/>
    </w:p>
    <w:p w14:paraId="7D25CC41" w14:textId="77777777" w:rsidR="00F61360" w:rsidRDefault="00687599" w:rsidP="000862B6">
      <w:pPr>
        <w:pStyle w:val="HeadingA3"/>
      </w:pPr>
      <w:bookmarkStart w:id="1683" w:name="_Toc153298493"/>
      <w:bookmarkStart w:id="1684" w:name="_Toc153408755"/>
      <w:bookmarkStart w:id="1685" w:name="_Toc186795112"/>
      <w:r>
        <w:lastRenderedPageBreak/>
        <w:t>Storage of hydrogen</w:t>
      </w:r>
      <w:bookmarkEnd w:id="1682"/>
      <w:bookmarkEnd w:id="1683"/>
      <w:bookmarkEnd w:id="1684"/>
      <w:bookmarkEnd w:id="1685"/>
    </w:p>
    <w:p w14:paraId="2E19D386" w14:textId="77777777" w:rsidR="00687599" w:rsidRPr="00854071" w:rsidRDefault="00F61360" w:rsidP="000862B6">
      <w:pPr>
        <w:pStyle w:val="Boldunderline"/>
        <w:keepNext/>
        <w:keepLines/>
      </w:pPr>
      <w:r>
        <w:t>Activity description</w:t>
      </w:r>
    </w:p>
    <w:p w14:paraId="2FD4838A" w14:textId="77777777" w:rsidR="00687599" w:rsidRPr="00854071" w:rsidRDefault="00687599" w:rsidP="000862B6">
      <w:pPr>
        <w:pStyle w:val="Textoindependiente"/>
        <w:keepNext/>
        <w:keepLines/>
      </w:pPr>
      <w:r w:rsidRPr="00854071">
        <w:t>Construction and operation of facilities that store hydrogen and return it later.</w:t>
      </w:r>
    </w:p>
    <w:p w14:paraId="06C70008" w14:textId="77777777" w:rsidR="00687599" w:rsidRPr="00854071" w:rsidRDefault="00687599" w:rsidP="000862B6">
      <w:pPr>
        <w:pStyle w:val="Textoindependiente"/>
        <w:keepNext/>
        <w:keepLines/>
      </w:pPr>
    </w:p>
    <w:tbl>
      <w:tblPr>
        <w:tblStyle w:val="OWTable"/>
        <w:tblW w:w="9638" w:type="dxa"/>
        <w:tblLook w:val="04A0" w:firstRow="1" w:lastRow="0" w:firstColumn="1" w:lastColumn="0" w:noHBand="0" w:noVBand="1"/>
      </w:tblPr>
      <w:tblGrid>
        <w:gridCol w:w="2665"/>
        <w:gridCol w:w="6973"/>
      </w:tblGrid>
      <w:tr w:rsidR="00687599" w:rsidRPr="00760AB8" w14:paraId="6960FAB8"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1B58DD8B" w14:textId="77777777" w:rsidR="00687599" w:rsidRPr="00760AB8" w:rsidRDefault="00687599" w:rsidP="000862B6">
            <w:pPr>
              <w:pStyle w:val="TableHeadingText"/>
              <w:keepNext/>
              <w:rPr>
                <w:b/>
                <w:bCs/>
                <w:szCs w:val="18"/>
              </w:rPr>
            </w:pPr>
            <w:r w:rsidRPr="00760AB8">
              <w:rPr>
                <w:b/>
                <w:bCs/>
                <w:szCs w:val="18"/>
              </w:rPr>
              <w:t>Eligibility</w:t>
            </w:r>
          </w:p>
        </w:tc>
        <w:tc>
          <w:tcPr>
            <w:tcW w:w="6973" w:type="dxa"/>
          </w:tcPr>
          <w:p w14:paraId="3B37DE89" w14:textId="77777777" w:rsidR="00687599" w:rsidRPr="00760AB8" w:rsidRDefault="00687599" w:rsidP="000862B6">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760AB8">
              <w:rPr>
                <w:b/>
                <w:bCs/>
                <w:szCs w:val="18"/>
              </w:rPr>
              <w:t>Criteria</w:t>
            </w:r>
          </w:p>
        </w:tc>
      </w:tr>
      <w:tr w:rsidR="00687599" w:rsidRPr="00760AB8" w14:paraId="6C0A4A13" w14:textId="77777777" w:rsidTr="0A974F12">
        <w:trPr>
          <w:trHeight w:val="794"/>
        </w:trPr>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87F5396" w14:textId="77777777" w:rsidR="00687599" w:rsidRPr="00760AB8" w:rsidRDefault="00687599" w:rsidP="000862B6">
            <w:pPr>
              <w:pStyle w:val="TableText"/>
              <w:keepNext/>
              <w:keepLines/>
              <w:rPr>
                <w:szCs w:val="18"/>
              </w:rPr>
            </w:pPr>
            <w:r w:rsidRPr="00760AB8">
              <w:rPr>
                <w:szCs w:val="18"/>
              </w:rPr>
              <w:t>EU Taxonomy consistent</w:t>
            </w:r>
          </w:p>
        </w:tc>
        <w:tc>
          <w:tcPr>
            <w:tcW w:w="6973" w:type="dxa"/>
            <w:shd w:val="clear" w:color="auto" w:fill="C9E8D3" w:themeFill="accent5" w:themeFillTint="33"/>
          </w:tcPr>
          <w:p w14:paraId="57B68D2A" w14:textId="77777777" w:rsidR="0070261A" w:rsidRPr="004E4A87" w:rsidRDefault="0070261A" w:rsidP="000862B6">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4E4A87">
              <w:rPr>
                <w:szCs w:val="18"/>
              </w:rPr>
              <w:t xml:space="preserve">The activity complies with </w:t>
            </w:r>
            <w:r w:rsidRPr="004E4A87">
              <w:rPr>
                <w:b/>
                <w:szCs w:val="18"/>
                <w:u w:val="single"/>
              </w:rPr>
              <w:t>all</w:t>
            </w:r>
            <w:r w:rsidRPr="004E4A87">
              <w:rPr>
                <w:szCs w:val="18"/>
              </w:rPr>
              <w:t xml:space="preserve"> of the following criteria:</w:t>
            </w:r>
          </w:p>
          <w:p w14:paraId="11525EC6" w14:textId="77777777" w:rsidR="00687599" w:rsidRPr="004E4A87" w:rsidRDefault="00687599" w:rsidP="00A46517">
            <w:pPr>
              <w:pStyle w:val="TableNumbered1"/>
              <w:numPr>
                <w:ilvl w:val="0"/>
                <w:numId w:val="52"/>
              </w:numPr>
              <w:cnfStyle w:val="000000000000" w:firstRow="0" w:lastRow="0" w:firstColumn="0" w:lastColumn="0" w:oddVBand="0" w:evenVBand="0" w:oddHBand="0" w:evenHBand="0" w:firstRowFirstColumn="0" w:firstRowLastColumn="0" w:lastRowFirstColumn="0" w:lastRowLastColumn="0"/>
              <w:rPr>
                <w:szCs w:val="18"/>
              </w:rPr>
            </w:pPr>
            <w:r w:rsidRPr="004E4A87">
              <w:rPr>
                <w:szCs w:val="18"/>
              </w:rPr>
              <w:t xml:space="preserve">The activity </w:t>
            </w:r>
            <w:r w:rsidR="0070261A" w:rsidRPr="004E4A87">
              <w:rPr>
                <w:szCs w:val="18"/>
              </w:rPr>
              <w:t>is one of the following</w:t>
            </w:r>
            <w:r w:rsidRPr="004E4A87">
              <w:rPr>
                <w:szCs w:val="18"/>
              </w:rPr>
              <w:t>:</w:t>
            </w:r>
          </w:p>
          <w:p w14:paraId="200A9598" w14:textId="77777777" w:rsidR="00687599" w:rsidRPr="004E4A87" w:rsidRDefault="00687599" w:rsidP="0CBCC5A1">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E4A87">
              <w:rPr>
                <w:szCs w:val="18"/>
              </w:rPr>
              <w:t>Construction of hydrogen storage facilities</w:t>
            </w:r>
            <w:r w:rsidR="0070261A" w:rsidRPr="004E4A87">
              <w:rPr>
                <w:szCs w:val="18"/>
              </w:rPr>
              <w:t>, or</w:t>
            </w:r>
          </w:p>
          <w:p w14:paraId="51199C85" w14:textId="77777777" w:rsidR="00687599" w:rsidRPr="004E4A87" w:rsidRDefault="00687599" w:rsidP="0CBCC5A1">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E4A87">
              <w:rPr>
                <w:szCs w:val="18"/>
              </w:rPr>
              <w:t>Conversion of existing underground gas storage facilities into storage facilities dedicated to hydrogen-storage</w:t>
            </w:r>
            <w:r w:rsidR="0070261A" w:rsidRPr="004E4A87">
              <w:rPr>
                <w:szCs w:val="18"/>
              </w:rPr>
              <w:t>, or</w:t>
            </w:r>
          </w:p>
          <w:p w14:paraId="5E966BE9" w14:textId="77777777" w:rsidR="00687599" w:rsidRPr="004E4A87" w:rsidRDefault="00687599" w:rsidP="0CBCC5A1">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E4A87">
              <w:rPr>
                <w:szCs w:val="18"/>
              </w:rPr>
              <w:t xml:space="preserve">Operation of hydrogen storage facilities </w:t>
            </w:r>
          </w:p>
          <w:p w14:paraId="4BB6C26E" w14:textId="77777777" w:rsidR="00687599" w:rsidRPr="004E4A87" w:rsidRDefault="052E5339" w:rsidP="00FD7B4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4E4A87">
              <w:t>The hydrogen stored in the facility meets the criteria for manufacture of hydrogen: life-cycle GHG emissions savings requirement of 73.4% for hydrogen [resulting in life-cycle GHG emissions lower than 3tCO2e/tH2] and 70% for hydrogen-based synthetic fuels relative to a fossil fuel comparator of 94g CO2e/MJ; Quantified life-cycle GHG emission savings are calculated using ISO 14067:2018 or ISO 14064- 1:2018 and are verified by an independent third party</w:t>
            </w:r>
            <w:r w:rsidR="00687599" w:rsidRPr="004E4A87">
              <w:rPr>
                <w:rStyle w:val="Refdenotaalpie"/>
              </w:rPr>
              <w:footnoteReference w:id="15"/>
            </w:r>
          </w:p>
          <w:p w14:paraId="3D4DC84F" w14:textId="77777777" w:rsidR="00687599" w:rsidRPr="004E4A87" w:rsidRDefault="0070261A" w:rsidP="00FD7B4A">
            <w:pPr>
              <w:pStyle w:val="TableNumbered1"/>
              <w:cnfStyle w:val="000000000000" w:firstRow="0" w:lastRow="0" w:firstColumn="0" w:lastColumn="0" w:oddVBand="0" w:evenVBand="0" w:oddHBand="0" w:evenHBand="0" w:firstRowFirstColumn="0" w:firstRowLastColumn="0" w:lastRowFirstColumn="0" w:lastRowLastColumn="0"/>
              <w:rPr>
                <w:szCs w:val="18"/>
              </w:rPr>
            </w:pPr>
            <w:r w:rsidRPr="004E4A87">
              <w:rPr>
                <w:szCs w:val="18"/>
              </w:rPr>
              <w:t>The CO2 leakage of carbon transport methods is limited to &lt;= 0.5 %, and Carbon sequestration sites comply with internationally recognised standards (i.e. the activity complies with ISO 27914:2017)</w:t>
            </w:r>
          </w:p>
        </w:tc>
      </w:tr>
      <w:tr w:rsidR="00687599" w:rsidRPr="00760AB8" w14:paraId="0CAF866B" w14:textId="77777777" w:rsidTr="0A974F12">
        <w:trPr>
          <w:trHeight w:val="1165"/>
        </w:trPr>
        <w:tc>
          <w:tcPr>
            <w:cnfStyle w:val="001000000000" w:firstRow="0" w:lastRow="0" w:firstColumn="1" w:lastColumn="0" w:oddVBand="0" w:evenVBand="0" w:oddHBand="0" w:evenHBand="0" w:firstRowFirstColumn="0" w:firstRowLastColumn="0" w:lastRowFirstColumn="0" w:lastRowLastColumn="0"/>
            <w:tcW w:w="2665" w:type="dxa"/>
            <w:shd w:val="clear" w:color="auto" w:fill="auto"/>
          </w:tcPr>
          <w:p w14:paraId="61C8B0C3" w14:textId="77777777" w:rsidR="00687599" w:rsidRPr="00760AB8" w:rsidRDefault="00687599" w:rsidP="00A92156">
            <w:pPr>
              <w:pStyle w:val="TableText"/>
              <w:rPr>
                <w:szCs w:val="18"/>
              </w:rPr>
            </w:pPr>
            <w:r w:rsidRPr="00760AB8">
              <w:rPr>
                <w:szCs w:val="18"/>
              </w:rPr>
              <w:t>Santander-specific</w:t>
            </w:r>
          </w:p>
        </w:tc>
        <w:tc>
          <w:tcPr>
            <w:tcW w:w="6973" w:type="dxa"/>
            <w:shd w:val="clear" w:color="auto" w:fill="auto"/>
          </w:tcPr>
          <w:p w14:paraId="6B321E66" w14:textId="77777777" w:rsidR="0070261A" w:rsidRPr="004E4A87" w:rsidRDefault="31D58207" w:rsidP="5E0AD981">
            <w:pPr>
              <w:pStyle w:val="TableText"/>
              <w:cnfStyle w:val="000000000000" w:firstRow="0" w:lastRow="0" w:firstColumn="0" w:lastColumn="0" w:oddVBand="0" w:evenVBand="0" w:oddHBand="0" w:evenHBand="0" w:firstRowFirstColumn="0" w:firstRowLastColumn="0" w:lastRowFirstColumn="0" w:lastRowLastColumn="0"/>
              <w:rPr>
                <w:b/>
                <w:bCs/>
                <w:szCs w:val="18"/>
              </w:rPr>
            </w:pPr>
            <w:r w:rsidRPr="004E4A87">
              <w:rPr>
                <w:szCs w:val="18"/>
              </w:rPr>
              <w:t xml:space="preserve">The activity complies with </w:t>
            </w:r>
            <w:r w:rsidR="58337476" w:rsidRPr="004E4A87">
              <w:rPr>
                <w:szCs w:val="18"/>
              </w:rPr>
              <w:t>one of</w:t>
            </w:r>
            <w:r w:rsidRPr="004E4A87">
              <w:rPr>
                <w:b/>
                <w:bCs/>
                <w:szCs w:val="18"/>
              </w:rPr>
              <w:t xml:space="preserve"> the following criteria:</w:t>
            </w:r>
          </w:p>
          <w:p w14:paraId="7CC52F07" w14:textId="77777777" w:rsidR="5E0AD981" w:rsidRPr="004E4A87" w:rsidRDefault="5E0AD981" w:rsidP="5E0AD981">
            <w:pPr>
              <w:pStyle w:val="TableText"/>
              <w:cnfStyle w:val="000000000000" w:firstRow="0" w:lastRow="0" w:firstColumn="0" w:lastColumn="0" w:oddVBand="0" w:evenVBand="0" w:oddHBand="0" w:evenHBand="0" w:firstRowFirstColumn="0" w:firstRowLastColumn="0" w:lastRowFirstColumn="0" w:lastRowLastColumn="0"/>
              <w:rPr>
                <w:b/>
                <w:bCs/>
                <w:szCs w:val="18"/>
              </w:rPr>
            </w:pPr>
          </w:p>
          <w:p w14:paraId="33AA290A" w14:textId="77777777" w:rsidR="3C9A18B7" w:rsidRPr="004E4A87" w:rsidRDefault="3C9A18B7" w:rsidP="5E0AD981">
            <w:pPr>
              <w:pStyle w:val="TableText"/>
              <w:cnfStyle w:val="000000000000" w:firstRow="0" w:lastRow="0" w:firstColumn="0" w:lastColumn="0" w:oddVBand="0" w:evenVBand="0" w:oddHBand="0" w:evenHBand="0" w:firstRowFirstColumn="0" w:firstRowLastColumn="0" w:lastRowFirstColumn="0" w:lastRowLastColumn="0"/>
              <w:rPr>
                <w:szCs w:val="18"/>
              </w:rPr>
            </w:pPr>
            <w:r w:rsidRPr="004E4A87">
              <w:rPr>
                <w:szCs w:val="18"/>
              </w:rPr>
              <w:t>The activity is one of the following</w:t>
            </w:r>
          </w:p>
          <w:p w14:paraId="21F52419" w14:textId="77777777" w:rsidR="0070261A" w:rsidRPr="004E4A87" w:rsidRDefault="31D58207" w:rsidP="00A46517">
            <w:pPr>
              <w:pStyle w:val="TableNumbered1"/>
              <w:numPr>
                <w:ilvl w:val="0"/>
                <w:numId w:val="53"/>
              </w:numPr>
              <w:cnfStyle w:val="000000000000" w:firstRow="0" w:lastRow="0" w:firstColumn="0" w:lastColumn="0" w:oddVBand="0" w:evenVBand="0" w:oddHBand="0" w:evenHBand="0" w:firstRowFirstColumn="0" w:firstRowLastColumn="0" w:lastRowFirstColumn="0" w:lastRowLastColumn="0"/>
            </w:pPr>
            <w:r w:rsidRPr="004E4A87">
              <w:t>Construction of hydrogen storage facilities, or</w:t>
            </w:r>
          </w:p>
          <w:p w14:paraId="5476A727" w14:textId="77777777" w:rsidR="0070261A" w:rsidRPr="004E4A87" w:rsidRDefault="31D58207" w:rsidP="00A46517">
            <w:pPr>
              <w:pStyle w:val="TableNumbered1"/>
              <w:numPr>
                <w:ilvl w:val="0"/>
                <w:numId w:val="53"/>
              </w:numPr>
              <w:cnfStyle w:val="000000000000" w:firstRow="0" w:lastRow="0" w:firstColumn="0" w:lastColumn="0" w:oddVBand="0" w:evenVBand="0" w:oddHBand="0" w:evenHBand="0" w:firstRowFirstColumn="0" w:firstRowLastColumn="0" w:lastRowFirstColumn="0" w:lastRowLastColumn="0"/>
            </w:pPr>
            <w:r w:rsidRPr="004E4A87">
              <w:t>Conversion of existing underground gas storage facilities into storage facilities dedicated to hydrogen-storage, or</w:t>
            </w:r>
          </w:p>
          <w:p w14:paraId="66F7555D" w14:textId="77777777" w:rsidR="0070261A" w:rsidRPr="004E4A87" w:rsidRDefault="31D58207" w:rsidP="00A46517">
            <w:pPr>
              <w:pStyle w:val="TableNumbered1"/>
              <w:numPr>
                <w:ilvl w:val="0"/>
                <w:numId w:val="53"/>
              </w:numPr>
              <w:cnfStyle w:val="000000000000" w:firstRow="0" w:lastRow="0" w:firstColumn="0" w:lastColumn="0" w:oddVBand="0" w:evenVBand="0" w:oddHBand="0" w:evenHBand="0" w:firstRowFirstColumn="0" w:firstRowLastColumn="0" w:lastRowFirstColumn="0" w:lastRowLastColumn="0"/>
            </w:pPr>
            <w:r w:rsidRPr="004E4A87">
              <w:t xml:space="preserve">Operation of hydrogen storage facilities </w:t>
            </w:r>
          </w:p>
          <w:p w14:paraId="3992B497" w14:textId="77777777" w:rsidR="14B8E7A7" w:rsidRPr="004E4A87" w:rsidRDefault="14B8E7A7" w:rsidP="00760AB8">
            <w:pPr>
              <w:pStyle w:val="TableText"/>
              <w:cnfStyle w:val="000000000000" w:firstRow="0" w:lastRow="0" w:firstColumn="0" w:lastColumn="0" w:oddVBand="0" w:evenVBand="0" w:oddHBand="0" w:evenHBand="0" w:firstRowFirstColumn="0" w:firstRowLastColumn="0" w:lastRowFirstColumn="0" w:lastRowLastColumn="0"/>
            </w:pPr>
          </w:p>
          <w:p w14:paraId="4C26DC99" w14:textId="636ABD56" w:rsidR="5BF4F9CA" w:rsidRPr="004E4A87" w:rsidRDefault="10A5E158" w:rsidP="5E0AD981">
            <w:pPr>
              <w:pStyle w:val="TableNumbered1"/>
              <w:numPr>
                <w:ilvl w:val="0"/>
                <w:numId w:val="0"/>
              </w:numPr>
              <w:cnfStyle w:val="000000000000" w:firstRow="0" w:lastRow="0" w:firstColumn="0" w:lastColumn="0" w:oddVBand="0" w:evenVBand="0" w:oddHBand="0" w:evenHBand="0" w:firstRowFirstColumn="0" w:firstRowLastColumn="0" w:lastRowFirstColumn="0" w:lastRowLastColumn="0"/>
              <w:rPr>
                <w:szCs w:val="18"/>
              </w:rPr>
            </w:pPr>
            <w:del w:id="1686" w:author="Cisneros Morales Diana Karen" w:date="2024-05-29T13:24:00Z">
              <w:r w:rsidRPr="004E4A87" w:rsidDel="00330ECA">
                <w:rPr>
                  <w:szCs w:val="18"/>
                </w:rPr>
                <w:delText>AND</w:delText>
              </w:r>
            </w:del>
            <w:ins w:id="1687" w:author="Cisneros Morales Diana Karen" w:date="2024-05-29T13:24:00Z">
              <w:r w:rsidR="00330ECA">
                <w:rPr>
                  <w:szCs w:val="18"/>
                </w:rPr>
                <w:t>OR</w:t>
              </w:r>
            </w:ins>
          </w:p>
          <w:p w14:paraId="09E9A7F6" w14:textId="77777777" w:rsidR="00687599" w:rsidRPr="004E4A87" w:rsidRDefault="31D58207" w:rsidP="00A46517">
            <w:pPr>
              <w:pStyle w:val="TableNumbered1"/>
              <w:numPr>
                <w:ilvl w:val="0"/>
                <w:numId w:val="54"/>
              </w:numPr>
              <w:cnfStyle w:val="000000000000" w:firstRow="0" w:lastRow="0" w:firstColumn="0" w:lastColumn="0" w:oddVBand="0" w:evenVBand="0" w:oddHBand="0" w:evenHBand="0" w:firstRowFirstColumn="0" w:firstRowLastColumn="0" w:lastRowFirstColumn="0" w:lastRowLastColumn="0"/>
            </w:pPr>
            <w:r w:rsidRPr="004E4A87">
              <w:t>The hydrogen stored in the facility meets the criteria for manufacture of hydrogen: life-cycle GHG emissions savings requirement of 73.4% for hydrogen [resulting in life-cycle GHG emissions lower than 3tCO2e/tH2] and 70% for hydrogen-based synthetic fuels relative to a fossil fuel comparator of 94g CO2e/MJ; the GHG emissions are calculated using any internationally or locally recognized certifications (e.g. PAS 2050). Quantified life-cycle GHG emissions are verified by an independent third party</w:t>
            </w:r>
          </w:p>
          <w:p w14:paraId="63DD3BB1" w14:textId="77777777" w:rsidR="00687599" w:rsidRPr="004E4A87" w:rsidRDefault="00687599" w:rsidP="00760AB8">
            <w:pPr>
              <w:pStyle w:val="TableText"/>
              <w:cnfStyle w:val="000000000000" w:firstRow="0" w:lastRow="0" w:firstColumn="0" w:lastColumn="0" w:oddVBand="0" w:evenVBand="0" w:oddHBand="0" w:evenHBand="0" w:firstRowFirstColumn="0" w:firstRowLastColumn="0" w:lastRowFirstColumn="0" w:lastRowLastColumn="0"/>
            </w:pPr>
          </w:p>
          <w:p w14:paraId="3947DF66" w14:textId="6E7E78EA" w:rsidR="00687599" w:rsidRPr="004E4A87" w:rsidRDefault="68F4D2BE" w:rsidP="5E0AD981">
            <w:pPr>
              <w:pStyle w:val="TableNumbered1"/>
              <w:numPr>
                <w:ilvl w:val="0"/>
                <w:numId w:val="0"/>
              </w:numPr>
              <w:cnfStyle w:val="000000000000" w:firstRow="0" w:lastRow="0" w:firstColumn="0" w:lastColumn="0" w:oddVBand="0" w:evenVBand="0" w:oddHBand="0" w:evenHBand="0" w:firstRowFirstColumn="0" w:firstRowLastColumn="0" w:lastRowFirstColumn="0" w:lastRowLastColumn="0"/>
              <w:rPr>
                <w:szCs w:val="18"/>
              </w:rPr>
            </w:pPr>
            <w:del w:id="1688" w:author="Cisneros Morales Diana Karen" w:date="2024-05-29T13:24:00Z">
              <w:r w:rsidRPr="004E4A87" w:rsidDel="00330ECA">
                <w:rPr>
                  <w:szCs w:val="18"/>
                </w:rPr>
                <w:delText>AND</w:delText>
              </w:r>
            </w:del>
            <w:ins w:id="1689" w:author="Cisneros Morales Diana Karen" w:date="2024-05-29T13:24:00Z">
              <w:r w:rsidR="00330ECA">
                <w:rPr>
                  <w:szCs w:val="18"/>
                </w:rPr>
                <w:t>OR</w:t>
              </w:r>
            </w:ins>
          </w:p>
          <w:p w14:paraId="15522DB0" w14:textId="77777777" w:rsidR="00687599" w:rsidRPr="004E4A87" w:rsidRDefault="31D58207" w:rsidP="00A46517">
            <w:pPr>
              <w:pStyle w:val="TableNumbered1"/>
              <w:numPr>
                <w:ilvl w:val="0"/>
                <w:numId w:val="55"/>
              </w:numPr>
              <w:cnfStyle w:val="000000000000" w:firstRow="0" w:lastRow="0" w:firstColumn="0" w:lastColumn="0" w:oddVBand="0" w:evenVBand="0" w:oddHBand="0" w:evenHBand="0" w:firstRowFirstColumn="0" w:firstRowLastColumn="0" w:lastRowFirstColumn="0" w:lastRowLastColumn="0"/>
            </w:pPr>
            <w:r w:rsidRPr="004E4A87">
              <w:t>The CO2 leakage of carbon transport methods and carbon sequestration is certified based on acceptable standards to Santander</w:t>
            </w:r>
          </w:p>
        </w:tc>
      </w:tr>
    </w:tbl>
    <w:p w14:paraId="44C4634E" w14:textId="77777777" w:rsidR="00A92156" w:rsidRPr="000862B6" w:rsidRDefault="00A92156" w:rsidP="000862B6">
      <w:pPr>
        <w:pStyle w:val="BodyTextNoSpacing"/>
      </w:pPr>
      <w:bookmarkStart w:id="1690" w:name="_Toc152060531"/>
    </w:p>
    <w:p w14:paraId="3D227629" w14:textId="77777777" w:rsidR="00687599" w:rsidRPr="00854071" w:rsidRDefault="00687599" w:rsidP="00F56D2E">
      <w:pPr>
        <w:pStyle w:val="HeadingA3"/>
      </w:pPr>
      <w:bookmarkStart w:id="1691" w:name="_Toc153298494"/>
      <w:bookmarkStart w:id="1692" w:name="_Toc153408756"/>
      <w:bookmarkStart w:id="1693" w:name="_Toc186795113"/>
      <w:r>
        <w:lastRenderedPageBreak/>
        <w:t>Manufacture of biogas and biofuels for use in transport and of</w:t>
      </w:r>
      <w:r w:rsidR="00760AB8">
        <w:t> </w:t>
      </w:r>
      <w:r>
        <w:t>bioliquids</w:t>
      </w:r>
      <w:bookmarkEnd w:id="1690"/>
      <w:bookmarkEnd w:id="1691"/>
      <w:bookmarkEnd w:id="1692"/>
      <w:bookmarkEnd w:id="1693"/>
    </w:p>
    <w:p w14:paraId="6E1BE007" w14:textId="77777777" w:rsidR="00687599" w:rsidRPr="00854071" w:rsidRDefault="00F61360" w:rsidP="00F56D2E">
      <w:pPr>
        <w:pStyle w:val="Boldunderline"/>
        <w:keepNext/>
        <w:keepLines/>
      </w:pPr>
      <w:r>
        <w:t>Activity description</w:t>
      </w:r>
    </w:p>
    <w:p w14:paraId="3E6E6447" w14:textId="77777777" w:rsidR="00687599" w:rsidRPr="00854071" w:rsidRDefault="00687599" w:rsidP="00F56D2E">
      <w:pPr>
        <w:pStyle w:val="Textoindependiente"/>
        <w:keepNext/>
        <w:keepLines/>
      </w:pPr>
      <w:r w:rsidRPr="00854071">
        <w:t xml:space="preserve">Manufacture of biogas or biofuels </w:t>
      </w:r>
      <w:r w:rsidRPr="000862B6">
        <w:t>for</w:t>
      </w:r>
      <w:r w:rsidRPr="00854071">
        <w:t xml:space="preserve"> use in transport and of bioliquids.</w:t>
      </w:r>
    </w:p>
    <w:p w14:paraId="2C09DBD3" w14:textId="77777777" w:rsidR="00687599" w:rsidRPr="00854071" w:rsidRDefault="00687599" w:rsidP="00F56D2E">
      <w:pPr>
        <w:pStyle w:val="BodyTextNoSpacing"/>
        <w:keepNext/>
        <w:keepLines/>
      </w:pPr>
    </w:p>
    <w:tbl>
      <w:tblPr>
        <w:tblStyle w:val="OWTable"/>
        <w:tblW w:w="5000" w:type="pct"/>
        <w:tblLayout w:type="fixed"/>
        <w:tblLook w:val="04A0" w:firstRow="1" w:lastRow="0" w:firstColumn="1" w:lastColumn="0" w:noHBand="0" w:noVBand="1"/>
      </w:tblPr>
      <w:tblGrid>
        <w:gridCol w:w="2656"/>
        <w:gridCol w:w="6949"/>
      </w:tblGrid>
      <w:tr w:rsidR="00687599" w:rsidRPr="00FE303E" w14:paraId="7F357F56"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56" w:type="dxa"/>
          </w:tcPr>
          <w:p w14:paraId="1142F3F0" w14:textId="77777777" w:rsidR="00687599" w:rsidRPr="0081558D" w:rsidRDefault="00687599" w:rsidP="00F56D2E">
            <w:pPr>
              <w:pStyle w:val="TableHeadingText"/>
              <w:keepNext/>
              <w:rPr>
                <w:b/>
                <w:bCs/>
              </w:rPr>
            </w:pPr>
            <w:r w:rsidRPr="0081558D">
              <w:rPr>
                <w:b/>
                <w:bCs/>
              </w:rPr>
              <w:t>Eligibility</w:t>
            </w:r>
          </w:p>
        </w:tc>
        <w:tc>
          <w:tcPr>
            <w:tcW w:w="6949" w:type="dxa"/>
          </w:tcPr>
          <w:p w14:paraId="50950033" w14:textId="77777777" w:rsidR="00687599" w:rsidRPr="0081558D" w:rsidRDefault="00687599" w:rsidP="00F56D2E">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81558D">
              <w:rPr>
                <w:b/>
                <w:bCs/>
              </w:rPr>
              <w:t>Criteria</w:t>
            </w:r>
          </w:p>
        </w:tc>
      </w:tr>
      <w:tr w:rsidR="003A5583" w:rsidRPr="00FE303E" w14:paraId="455BEF99" w14:textId="77777777" w:rsidTr="0A974F12">
        <w:tc>
          <w:tcPr>
            <w:cnfStyle w:val="001000000000" w:firstRow="0" w:lastRow="0" w:firstColumn="1" w:lastColumn="0" w:oddVBand="0" w:evenVBand="0" w:oddHBand="0" w:evenHBand="0" w:firstRowFirstColumn="0" w:firstRowLastColumn="0" w:lastRowFirstColumn="0" w:lastRowLastColumn="0"/>
            <w:tcW w:w="2656" w:type="dxa"/>
            <w:shd w:val="clear" w:color="auto" w:fill="C9E8D3" w:themeFill="accent5" w:themeFillTint="33"/>
          </w:tcPr>
          <w:p w14:paraId="42630C24" w14:textId="77777777" w:rsidR="003A5583" w:rsidRPr="003A5583" w:rsidRDefault="003A5583" w:rsidP="00F56D2E">
            <w:pPr>
              <w:pStyle w:val="TableText"/>
              <w:keepNext/>
              <w:keepLines/>
            </w:pPr>
            <w:r w:rsidRPr="003D78FD">
              <w:t>EU Taxonomy consistent</w:t>
            </w:r>
          </w:p>
        </w:tc>
        <w:tc>
          <w:tcPr>
            <w:tcW w:w="6949" w:type="dxa"/>
            <w:shd w:val="clear" w:color="auto" w:fill="C9E8D3" w:themeFill="accent5" w:themeFillTint="33"/>
          </w:tcPr>
          <w:p w14:paraId="6CD58B54" w14:textId="77777777" w:rsidR="003A5583" w:rsidRPr="003D78FD" w:rsidRDefault="003A5583" w:rsidP="00F56D2E">
            <w:pPr>
              <w:pStyle w:val="TableText"/>
              <w:keepNext/>
              <w:keepLines/>
              <w:cnfStyle w:val="000000000000" w:firstRow="0" w:lastRow="0" w:firstColumn="0" w:lastColumn="0" w:oddVBand="0" w:evenVBand="0" w:oddHBand="0" w:evenHBand="0" w:firstRowFirstColumn="0" w:firstRowLastColumn="0" w:lastRowFirstColumn="0" w:lastRowLastColumn="0"/>
            </w:pPr>
            <w:r w:rsidRPr="003D78FD">
              <w:t xml:space="preserve">The activity complies with </w:t>
            </w:r>
            <w:r w:rsidRPr="003D78FD">
              <w:rPr>
                <w:b/>
                <w:bCs/>
                <w:u w:val="single"/>
              </w:rPr>
              <w:t>all</w:t>
            </w:r>
            <w:r w:rsidRPr="003D78FD">
              <w:t xml:space="preserve"> of the following criteria</w:t>
            </w:r>
            <w:r w:rsidR="00B00E61">
              <w:t xml:space="preserve"> </w:t>
            </w:r>
            <w:r w:rsidR="00B00E61" w:rsidRPr="009D50BD">
              <w:rPr>
                <w:b/>
                <w:bCs/>
                <w:color w:val="002C77" w:themeColor="accent1"/>
              </w:rPr>
              <w:t>[LTO]</w:t>
            </w:r>
            <w:r w:rsidRPr="003D78FD">
              <w:t>:</w:t>
            </w:r>
          </w:p>
          <w:p w14:paraId="574F15F1" w14:textId="77777777" w:rsidR="003A5583" w:rsidRPr="003D78FD" w:rsidRDefault="1613A367" w:rsidP="00A46517">
            <w:pPr>
              <w:pStyle w:val="TableNumbered1"/>
              <w:numPr>
                <w:ilvl w:val="0"/>
                <w:numId w:val="56"/>
              </w:numPr>
              <w:cnfStyle w:val="000000000000" w:firstRow="0" w:lastRow="0" w:firstColumn="0" w:lastColumn="0" w:oddVBand="0" w:evenVBand="0" w:oddHBand="0" w:evenHBand="0" w:firstRowFirstColumn="0" w:firstRowLastColumn="0" w:lastRowFirstColumn="0" w:lastRowLastColumn="0"/>
            </w:pPr>
            <w:r>
              <w:t xml:space="preserve">Feedstock complies with either </w:t>
            </w:r>
            <w:r w:rsidR="42C1B53B">
              <w:t>A</w:t>
            </w:r>
            <w:r>
              <w:t>. or</w:t>
            </w:r>
            <w:r w:rsidR="3568BEE4">
              <w:t xml:space="preserve"> B</w:t>
            </w:r>
            <w:r>
              <w:t xml:space="preserve">. </w:t>
            </w:r>
          </w:p>
          <w:p w14:paraId="1009A548" w14:textId="7AACA0F1" w:rsidR="003A5583" w:rsidRPr="003D78FD" w:rsidRDefault="003A5583" w:rsidP="00A46517">
            <w:pPr>
              <w:pStyle w:val="TableNumbered2"/>
              <w:keepNext/>
              <w:keepLines/>
              <w:numPr>
                <w:ilvl w:val="1"/>
                <w:numId w:val="27"/>
              </w:numPr>
              <w:cnfStyle w:val="000000000000" w:firstRow="0" w:lastRow="0" w:firstColumn="0" w:lastColumn="0" w:oddVBand="0" w:evenVBand="0" w:oddHBand="0" w:evenHBand="0" w:firstRowFirstColumn="0" w:firstRowLastColumn="0" w:lastRowFirstColumn="0" w:lastRowLastColumn="0"/>
            </w:pPr>
            <w:r w:rsidRPr="003D78FD">
              <w:t xml:space="preserve">Feedstock is certified by </w:t>
            </w:r>
            <w:del w:id="1694" w:author="Cisneros Morales Diana Karen" w:date="2024-05-30T11:39:00Z">
              <w:r w:rsidRPr="003D78FD" w:rsidDel="00077457">
                <w:delText xml:space="preserve">either </w:delText>
              </w:r>
            </w:del>
            <w:ins w:id="1695" w:author="Cisneros Morales Diana Karen" w:date="2024-05-30T11:39:00Z">
              <w:r w:rsidR="00077457">
                <w:t>any</w:t>
              </w:r>
              <w:r w:rsidR="00077457" w:rsidRPr="003D78FD">
                <w:t xml:space="preserve"> </w:t>
              </w:r>
            </w:ins>
            <w:r w:rsidRPr="003D78FD">
              <w:t>of the following certificates:</w:t>
            </w:r>
          </w:p>
          <w:p w14:paraId="5D166FC1" w14:textId="77777777" w:rsidR="003A5583" w:rsidRPr="003A5583" w:rsidRDefault="59F36029"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t xml:space="preserve">Biomass Biofuels voluntary </w:t>
            </w:r>
            <w:r w:rsidR="6F69ACF3">
              <w:t>scheme</w:t>
            </w:r>
            <w:r>
              <w:t xml:space="preserve"> (2BSvs); </w:t>
            </w:r>
          </w:p>
          <w:p w14:paraId="40CA2C95" w14:textId="77777777" w:rsidR="003A5583" w:rsidRPr="003A5583"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A5583">
              <w:t xml:space="preserve">Better Biomass; </w:t>
            </w:r>
          </w:p>
          <w:p w14:paraId="271D386E" w14:textId="77777777" w:rsidR="003A5583" w:rsidRPr="003A5583"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A5583">
              <w:t xml:space="preserve">International Sustainability and Carbon Certifcation (ISCC EU); </w:t>
            </w:r>
          </w:p>
          <w:p w14:paraId="270AA7CF" w14:textId="77777777" w:rsidR="003A5583" w:rsidRPr="003A5583"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A5583">
              <w:t>KZR INiG system;</w:t>
            </w:r>
          </w:p>
          <w:p w14:paraId="5ED46D7D" w14:textId="77777777" w:rsidR="003A5583" w:rsidRPr="003A5583"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A5583">
              <w:t xml:space="preserve">REDcert; </w:t>
            </w:r>
          </w:p>
          <w:p w14:paraId="16794495" w14:textId="77777777" w:rsidR="003A5583" w:rsidRPr="00D37C8B"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rPr>
                <w:lang w:val="es-ES"/>
              </w:rPr>
            </w:pPr>
            <w:r w:rsidRPr="00D37C8B">
              <w:rPr>
                <w:lang w:val="es-ES"/>
              </w:rPr>
              <w:t xml:space="preserve">Roundtable of Sustainable Biofuels EU RED (RSB EU RED); </w:t>
            </w:r>
          </w:p>
          <w:p w14:paraId="4548B862" w14:textId="77777777" w:rsidR="003A5583" w:rsidRPr="003A5583" w:rsidRDefault="003A5583"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A5583">
              <w:t xml:space="preserve">Sustainable Resources (SURE) voluntary scheme; </w:t>
            </w:r>
          </w:p>
          <w:p w14:paraId="11D6608B" w14:textId="77777777" w:rsidR="003A5583" w:rsidRDefault="59F36029"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rPr>
                <w:ins w:id="1696" w:author="Cisneros Morales Diana Karen" w:date="2024-08-27T10:13:00Z"/>
              </w:rPr>
            </w:pPr>
            <w:r>
              <w:t xml:space="preserve">Sustainable Biomass Program (SBP) </w:t>
            </w:r>
          </w:p>
          <w:p w14:paraId="64C7CF28" w14:textId="7A80290B" w:rsidR="009C55E6" w:rsidRPr="003D78FD" w:rsidRDefault="008D0308"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ins w:id="1697" w:author="Cisneros Morales Diana Karen" w:date="2024-08-27T10:13:00Z">
              <w:r w:rsidRPr="008D0308">
                <w:t>Austrian Agricultural Certification Scheme (AACS)</w:t>
              </w:r>
            </w:ins>
          </w:p>
          <w:p w14:paraId="68427F46" w14:textId="77777777" w:rsidR="003A5583" w:rsidRPr="003D78FD" w:rsidRDefault="3B1560E8" w:rsidP="00A46517">
            <w:pPr>
              <w:pStyle w:val="TableNumbered3"/>
              <w:keepNext/>
              <w:keepLines/>
              <w:numPr>
                <w:ilvl w:val="1"/>
                <w:numId w:val="27"/>
              </w:numPr>
              <w:cnfStyle w:val="000000000000" w:firstRow="0" w:lastRow="0" w:firstColumn="0" w:lastColumn="0" w:oddVBand="0" w:evenVBand="0" w:oddHBand="0" w:evenHBand="0" w:firstRowFirstColumn="0" w:firstRowLastColumn="0" w:lastRowFirstColumn="0" w:lastRowLastColumn="0"/>
            </w:pPr>
            <w:r>
              <w:t>Both</w:t>
            </w:r>
            <w:r w:rsidR="44DF7937">
              <w:t xml:space="preserve"> (</w:t>
            </w:r>
            <w:r w:rsidR="3B052BEA">
              <w:t>i</w:t>
            </w:r>
            <w:r w:rsidR="44DF7937">
              <w:t xml:space="preserve">) </w:t>
            </w:r>
            <w:r>
              <w:t>and</w:t>
            </w:r>
            <w:r w:rsidR="44DF7937">
              <w:t xml:space="preserve"> (</w:t>
            </w:r>
            <w:r w:rsidR="72825FF2">
              <w:t>ii</w:t>
            </w:r>
            <w:r w:rsidR="44DF7937">
              <w:t>) are complied with</w:t>
            </w:r>
            <w:r w:rsidR="5CFDC542">
              <w:t>:</w:t>
            </w:r>
          </w:p>
          <w:p w14:paraId="5A1984E8" w14:textId="77777777" w:rsidR="003A5583" w:rsidRPr="003D78FD" w:rsidRDefault="59F36029"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t xml:space="preserve">Biofuels, bioliquids and biomass fuels produced from agricultural biomass shall not be made from raw material obtained from land with a </w:t>
            </w:r>
            <w:hyperlink w:anchor="Highbiodiversityvalueland">
              <w:r w:rsidRPr="54F0D264">
                <w:rPr>
                  <w:highlight w:val="cyan"/>
                </w:rPr>
                <w:t>high biodiversity value</w:t>
              </w:r>
            </w:hyperlink>
            <w:r>
              <w:t xml:space="preserve">, wetlands or peatlands and forest biomass shall not derive from </w:t>
            </w:r>
            <w:hyperlink w:anchor="Unsustainableproductionminimised">
              <w:r w:rsidRPr="54F0D264">
                <w:rPr>
                  <w:highlight w:val="cyan"/>
                </w:rPr>
                <w:t>unsustainable production</w:t>
              </w:r>
            </w:hyperlink>
            <w:r>
              <w:t xml:space="preserve">; examples of non-eligible land include protected areas, natural reserves, land certified by IUCN RLE; products certified by FSC® are eligible </w:t>
            </w:r>
          </w:p>
          <w:p w14:paraId="200CA860" w14:textId="77777777" w:rsidR="003A5583" w:rsidRPr="003D78FD" w:rsidRDefault="59F36029" w:rsidP="00A46517">
            <w:pPr>
              <w:pStyle w:val="TableNumbered3"/>
              <w:keepNext/>
              <w:keepLines/>
              <w:numPr>
                <w:ilvl w:val="2"/>
                <w:numId w:val="27"/>
              </w:numPr>
              <w:cnfStyle w:val="000000000000" w:firstRow="0" w:lastRow="0" w:firstColumn="0" w:lastColumn="0" w:oddVBand="0" w:evenVBand="0" w:oddHBand="0" w:evenHBand="0" w:firstRowFirstColumn="0" w:firstRowLastColumn="0" w:lastRowFirstColumn="0" w:lastRowLastColumn="0"/>
            </w:pPr>
            <w:r w:rsidRPr="003D78FD">
              <w:t xml:space="preserve">The greenhouse gas emission savings from </w:t>
            </w:r>
            <w:r w:rsidR="12130097" w:rsidRPr="009D50BD">
              <w:t>the manufacture of biofuels and biogas for use in transport</w:t>
            </w:r>
            <w:r w:rsidR="12130097">
              <w:t xml:space="preserve"> </w:t>
            </w:r>
            <w:r w:rsidRPr="003D78FD">
              <w:t xml:space="preserve">are at least </w:t>
            </w:r>
            <w:r w:rsidR="12130097">
              <w:t>65</w:t>
            </w:r>
            <w:r w:rsidRPr="003D78FD">
              <w:t>% in relation to fossil fuel baseline</w:t>
            </w:r>
            <w:r w:rsidR="003A5583" w:rsidRPr="003D78FD">
              <w:rPr>
                <w:rStyle w:val="Refdenotaalpie"/>
              </w:rPr>
              <w:footnoteReference w:id="16"/>
            </w:r>
          </w:p>
          <w:p w14:paraId="20A43A87" w14:textId="77777777" w:rsidR="00B9475D" w:rsidRPr="00B9475D" w:rsidRDefault="3B1560E8" w:rsidP="54F0D264">
            <w:pPr>
              <w:pStyle w:val="TableNumbered1"/>
              <w:keepNext/>
              <w:keepLines/>
              <w:cnfStyle w:val="000000000000" w:firstRow="0" w:lastRow="0" w:firstColumn="0" w:lastColumn="0" w:oddVBand="0" w:evenVBand="0" w:oddHBand="0" w:evenHBand="0" w:firstRowFirstColumn="0" w:firstRowLastColumn="0" w:lastRowFirstColumn="0" w:lastRowLastColumn="0"/>
            </w:pPr>
            <w:r>
              <w:t>Food-and feed crops are excluded for the manufacture of biofuels for use in transport and for the manufacture of bioliquids; Ethanol is traditionally made from biomass (unsustainable), but “second-generation” tech will allow it to be made from cellulose and hemicellulose</w:t>
            </w:r>
          </w:p>
          <w:p w14:paraId="576603BD" w14:textId="77777777" w:rsidR="00B9475D" w:rsidRPr="00B9475D" w:rsidRDefault="12130097" w:rsidP="54F0D264">
            <w:pPr>
              <w:pStyle w:val="TableNumbered1"/>
              <w:keepNext/>
              <w:keepLines/>
              <w:cnfStyle w:val="000000000000" w:firstRow="0" w:lastRow="0" w:firstColumn="0" w:lastColumn="0" w:oddVBand="0" w:evenVBand="0" w:oddHBand="0" w:evenHBand="0" w:firstRowFirstColumn="0" w:firstRowLastColumn="0" w:lastRowFirstColumn="0" w:lastRowLastColumn="0"/>
            </w:pPr>
            <w:r>
              <w:t>T</w:t>
            </w:r>
            <w:r w:rsidR="59F36029" w:rsidRPr="009D50BD">
              <w:t>he CO2 leakage of carbon transport methods</w:t>
            </w:r>
            <w:r w:rsidR="003A5583" w:rsidRPr="003D78FD">
              <w:rPr>
                <w:rStyle w:val="Refdenotaalpie"/>
              </w:rPr>
              <w:footnoteReference w:id="17"/>
            </w:r>
            <w:r w:rsidR="59F36029" w:rsidRPr="009D50BD">
              <w:t xml:space="preserve"> is limited to &lt;= 0.5 %, and Carbon sequestration sites comply with internationally recognised standards (i.e. the activity complies with ISO 27914:2017)</w:t>
            </w:r>
          </w:p>
          <w:p w14:paraId="7FAA5A6C" w14:textId="77777777" w:rsidR="00B9475D" w:rsidRPr="00B9475D" w:rsidRDefault="59F36029" w:rsidP="54F0D264">
            <w:pPr>
              <w:pStyle w:val="TableNumbered1"/>
              <w:keepNext/>
              <w:keepLines/>
              <w:cnfStyle w:val="000000000000" w:firstRow="0" w:lastRow="0" w:firstColumn="0" w:lastColumn="0" w:oddVBand="0" w:evenVBand="0" w:oddHBand="0" w:evenHBand="0" w:firstRowFirstColumn="0" w:firstRowLastColumn="0" w:lastRowFirstColumn="0" w:lastRowLastColumn="0"/>
            </w:pPr>
            <w:r>
              <w:t xml:space="preserve">For </w:t>
            </w:r>
            <w:hyperlink w:anchor="Sustainableanaerobicdigestion">
              <w:r w:rsidRPr="54F0D264">
                <w:rPr>
                  <w:highlight w:val="cyan"/>
                </w:rPr>
                <w:t>anaerobic generation</w:t>
              </w:r>
            </w:hyperlink>
            <w:r>
              <w:t>, the produced biogas is used directly for the generation of electricity or heat, or upgraded to bio-methane for injection in the natural gas grid, or used as vehicle or ship fuel or as feedstock in chemical industry</w:t>
            </w:r>
          </w:p>
        </w:tc>
      </w:tr>
      <w:tr w:rsidR="00687599" w:rsidRPr="00FE303E" w14:paraId="767265E2" w14:textId="77777777" w:rsidTr="0A974F12">
        <w:tc>
          <w:tcPr>
            <w:cnfStyle w:val="001000000000" w:firstRow="0" w:lastRow="0" w:firstColumn="1" w:lastColumn="0" w:oddVBand="0" w:evenVBand="0" w:oddHBand="0" w:evenHBand="0" w:firstRowFirstColumn="0" w:firstRowLastColumn="0" w:lastRowFirstColumn="0" w:lastRowLastColumn="0"/>
            <w:tcW w:w="2656" w:type="dxa"/>
          </w:tcPr>
          <w:p w14:paraId="73039EEA" w14:textId="77777777" w:rsidR="00687599" w:rsidRPr="003A5583" w:rsidRDefault="00687599" w:rsidP="00DD20B8">
            <w:pPr>
              <w:pStyle w:val="Textoindependiente"/>
            </w:pPr>
            <w:r w:rsidRPr="003A5583">
              <w:t>Santander-specific</w:t>
            </w:r>
          </w:p>
        </w:tc>
        <w:tc>
          <w:tcPr>
            <w:tcW w:w="6949" w:type="dxa"/>
          </w:tcPr>
          <w:p w14:paraId="6CF46B25" w14:textId="77777777" w:rsidR="009D50BD" w:rsidRPr="003D78FD" w:rsidRDefault="009D50BD" w:rsidP="009D50BD">
            <w:pPr>
              <w:pStyle w:val="TableText"/>
              <w:cnfStyle w:val="000000000000" w:firstRow="0" w:lastRow="0" w:firstColumn="0" w:lastColumn="0" w:oddVBand="0" w:evenVBand="0" w:oddHBand="0" w:evenHBand="0" w:firstRowFirstColumn="0" w:firstRowLastColumn="0" w:lastRowFirstColumn="0" w:lastRowLastColumn="0"/>
            </w:pPr>
            <w:r w:rsidRPr="003D78FD">
              <w:t xml:space="preserve">The activity complies with </w:t>
            </w:r>
            <w:r w:rsidRPr="003D78FD">
              <w:rPr>
                <w:b/>
                <w:bCs/>
                <w:u w:val="single"/>
              </w:rPr>
              <w:t>one</w:t>
            </w:r>
            <w:r w:rsidRPr="003D78FD">
              <w:t xml:space="preserve"> of the following criteria:</w:t>
            </w:r>
          </w:p>
          <w:p w14:paraId="77BF5942" w14:textId="4FE98996" w:rsidR="00687599" w:rsidRPr="00F56D2E" w:rsidRDefault="00236D14" w:rsidP="00A46517">
            <w:pPr>
              <w:pStyle w:val="TableNumbered1"/>
              <w:numPr>
                <w:ilvl w:val="0"/>
                <w:numId w:val="57"/>
              </w:numPr>
              <w:cnfStyle w:val="000000000000" w:firstRow="0" w:lastRow="0" w:firstColumn="0" w:lastColumn="0" w:oddVBand="0" w:evenVBand="0" w:oddHBand="0" w:evenHBand="0" w:firstRowFirstColumn="0" w:firstRowLastColumn="0" w:lastRowFirstColumn="0" w:lastRowLastColumn="0"/>
            </w:pPr>
            <w:ins w:id="1699" w:author="Martinez De Hurtado Yela Fermin" w:date="2025-02-04T12:50:00Z" w16du:dateUtc="2025-02-04T11:50:00Z">
              <w:r>
                <w:t xml:space="preserve">Renovabio as certification OR </w:t>
              </w:r>
              <w:r w:rsidRPr="00760AB8">
                <w:rPr>
                  <w:szCs w:val="18"/>
                </w:rPr>
                <w:t>Feedstock subject to Santander ESCC Risk evaluation</w:t>
              </w:r>
              <w:r>
                <w:rPr>
                  <w:szCs w:val="18"/>
                </w:rPr>
                <w:t xml:space="preserve"> with a result of </w:t>
              </w:r>
              <w:r w:rsidRPr="00BA4227">
                <w:rPr>
                  <w:szCs w:val="18"/>
                </w:rPr>
                <w:t>2,8</w:t>
              </w:r>
              <w:r>
                <w:rPr>
                  <w:szCs w:val="18"/>
                </w:rPr>
                <w:t xml:space="preserve"> points or above</w:t>
              </w:r>
              <w:r w:rsidRPr="00760AB8">
                <w:rPr>
                  <w:szCs w:val="18"/>
                </w:rPr>
                <w:t xml:space="preserve"> (</w:t>
              </w:r>
              <w:r>
                <w:rPr>
                  <w:szCs w:val="18"/>
                </w:rPr>
                <w:t>f</w:t>
              </w:r>
              <w:r w:rsidRPr="00760AB8">
                <w:rPr>
                  <w:szCs w:val="18"/>
                </w:rPr>
                <w:t>or Brazil only</w:t>
              </w:r>
              <w:r>
                <w:rPr>
                  <w:szCs w:val="18"/>
                </w:rPr>
                <w:t xml:space="preserve"> – or any other country where an equivalent assessment can be performed</w:t>
              </w:r>
              <w:r w:rsidRPr="00760AB8">
                <w:rPr>
                  <w:szCs w:val="18"/>
                </w:rPr>
                <w:t>),</w:t>
              </w:r>
              <w:r>
                <w:rPr>
                  <w:szCs w:val="18"/>
                </w:rPr>
                <w:t xml:space="preserve"> or</w:t>
              </w:r>
            </w:ins>
            <w:del w:id="1700" w:author="Martinez De Hurtado Yela Fermin" w:date="2025-02-04T12:50:00Z" w16du:dateUtc="2025-02-04T11:50:00Z">
              <w:r w:rsidR="41FE2FCD" w:rsidDel="00236D14">
                <w:delText>Renovabio as certification OR Feedstock subject to Santander ESCC Risk evaluations (For Brazil only)</w:delText>
              </w:r>
            </w:del>
          </w:p>
          <w:p w14:paraId="02D02BB2" w14:textId="77777777" w:rsidR="00687599" w:rsidRPr="00F56D2E" w:rsidRDefault="41FE2FCD" w:rsidP="00760AB8">
            <w:pPr>
              <w:pStyle w:val="TableNumbered1"/>
              <w:cnfStyle w:val="000000000000" w:firstRow="0" w:lastRow="0" w:firstColumn="0" w:lastColumn="0" w:oddVBand="0" w:evenVBand="0" w:oddHBand="0" w:evenHBand="0" w:firstRowFirstColumn="0" w:firstRowLastColumn="0" w:lastRowFirstColumn="0" w:lastRowLastColumn="0"/>
            </w:pPr>
            <w:r>
              <w:t>Feedstock is certified by ISCC Plus or RSB Biomass with</w:t>
            </w:r>
            <w:r w:rsidR="12130097">
              <w:t xml:space="preserve"> either:</w:t>
            </w:r>
          </w:p>
          <w:p w14:paraId="072902BD" w14:textId="77777777" w:rsidR="00687599" w:rsidRPr="003A5583" w:rsidRDefault="41FE2FCD" w:rsidP="00760AB8">
            <w:pPr>
              <w:pStyle w:val="TableNumbered2"/>
              <w:cnfStyle w:val="000000000000" w:firstRow="0" w:lastRow="0" w:firstColumn="0" w:lastColumn="0" w:oddVBand="0" w:evenVBand="0" w:oddHBand="0" w:evenHBand="0" w:firstRowFirstColumn="0" w:firstRowLastColumn="0" w:lastRowFirstColumn="0" w:lastRowLastColumn="0"/>
            </w:pPr>
            <w:r>
              <w:t>Lifecycle GHG emissions intensity is below 100gCO</w:t>
            </w:r>
            <w:r w:rsidRPr="42412C0D">
              <w:rPr>
                <w:vertAlign w:val="subscript"/>
              </w:rPr>
              <w:t>2</w:t>
            </w:r>
            <w:r>
              <w:t>e/kWh</w:t>
            </w:r>
            <w:r w:rsidR="12130097">
              <w:t>,</w:t>
            </w:r>
            <w:r>
              <w:t xml:space="preserve"> or </w:t>
            </w:r>
          </w:p>
          <w:p w14:paraId="4B5AD38B" w14:textId="77777777" w:rsidR="00687599" w:rsidRPr="003A5583" w:rsidRDefault="41FE2FCD" w:rsidP="00760AB8">
            <w:pPr>
              <w:pStyle w:val="TableNumbered2"/>
              <w:cnfStyle w:val="000000000000" w:firstRow="0" w:lastRow="0" w:firstColumn="0" w:lastColumn="0" w:oddVBand="0" w:evenVBand="0" w:oddHBand="0" w:evenHBand="0" w:firstRowFirstColumn="0" w:firstRowLastColumn="0" w:lastRowFirstColumn="0" w:lastRowLastColumn="0"/>
            </w:pPr>
            <w:r w:rsidRPr="42412C0D">
              <w:t>Lifecycle emissions at least 65% lower</w:t>
            </w:r>
            <w:r w:rsidR="00687599" w:rsidRPr="42412C0D">
              <w:rPr>
                <w:rStyle w:val="Refdenotaalpie"/>
              </w:rPr>
              <w:footnoteReference w:id="18"/>
            </w:r>
          </w:p>
        </w:tc>
      </w:tr>
    </w:tbl>
    <w:p w14:paraId="1DBB7D53" w14:textId="77777777" w:rsidR="0081558D" w:rsidRDefault="0081558D" w:rsidP="00DD20B8">
      <w:pPr>
        <w:pStyle w:val="BodyTextNoSpacing"/>
      </w:pPr>
      <w:bookmarkStart w:id="1702" w:name="_Toc151042680"/>
      <w:bookmarkStart w:id="1703" w:name="_Toc152060532"/>
    </w:p>
    <w:p w14:paraId="3CC3941F" w14:textId="77777777" w:rsidR="00687599" w:rsidRPr="00854071" w:rsidRDefault="00687599" w:rsidP="00A4125C">
      <w:pPr>
        <w:pStyle w:val="HeadingA3"/>
      </w:pPr>
      <w:bookmarkStart w:id="1704" w:name="_Toc153298495"/>
      <w:bookmarkStart w:id="1705" w:name="_Toc153408757"/>
      <w:bookmarkStart w:id="1706" w:name="_Toc186795114"/>
      <w:r>
        <w:lastRenderedPageBreak/>
        <w:t>Transmission and distribution networks for renewable and low-carbon gases</w:t>
      </w:r>
      <w:bookmarkEnd w:id="1702"/>
      <w:bookmarkEnd w:id="1703"/>
      <w:bookmarkEnd w:id="1704"/>
      <w:bookmarkEnd w:id="1705"/>
      <w:bookmarkEnd w:id="1706"/>
    </w:p>
    <w:p w14:paraId="3616413A" w14:textId="77777777" w:rsidR="00687599" w:rsidRPr="00854071" w:rsidRDefault="00F61360" w:rsidP="00F56D2E">
      <w:pPr>
        <w:pStyle w:val="Boldunderline"/>
      </w:pPr>
      <w:r>
        <w:t>Activity description</w:t>
      </w:r>
    </w:p>
    <w:p w14:paraId="0ED1315B" w14:textId="77777777" w:rsidR="00687599" w:rsidRPr="00F56D2E" w:rsidRDefault="00687599" w:rsidP="00F56D2E">
      <w:pPr>
        <w:pStyle w:val="Textoindependiente"/>
      </w:pPr>
      <w:r w:rsidRPr="00854071">
        <w:t>Conversion, repurposing or retrofit of gas networks for the transmission and distribution of renewable and low-</w:t>
      </w:r>
      <w:r w:rsidRPr="00F56D2E">
        <w:t>carbon gases.</w:t>
      </w:r>
    </w:p>
    <w:p w14:paraId="0A5F1706" w14:textId="77777777" w:rsidR="00687599" w:rsidRDefault="00687599" w:rsidP="00F56D2E">
      <w:pPr>
        <w:pStyle w:val="Textoindependiente"/>
      </w:pPr>
      <w:r w:rsidRPr="00F56D2E">
        <w:t>Construction or operation of transmission and distribution pipelines dedicated to the transport of hydrogen or other low-carbon</w:t>
      </w:r>
      <w:r w:rsidRPr="00854071">
        <w:t xml:space="preserve"> gases.</w:t>
      </w:r>
    </w:p>
    <w:p w14:paraId="7D030609" w14:textId="77777777" w:rsidR="00F61360" w:rsidRPr="00854071" w:rsidRDefault="00F61360" w:rsidP="00DD20B8">
      <w:pPr>
        <w:pStyle w:val="Textoindependiente"/>
      </w:pPr>
    </w:p>
    <w:tbl>
      <w:tblPr>
        <w:tblStyle w:val="OWTable"/>
        <w:tblW w:w="9638" w:type="dxa"/>
        <w:tblLook w:val="04A0" w:firstRow="1" w:lastRow="0" w:firstColumn="1" w:lastColumn="0" w:noHBand="0" w:noVBand="1"/>
      </w:tblPr>
      <w:tblGrid>
        <w:gridCol w:w="2665"/>
        <w:gridCol w:w="6973"/>
      </w:tblGrid>
      <w:tr w:rsidR="00687599" w:rsidRPr="00384234" w14:paraId="1A05B1BE" w14:textId="77777777" w:rsidTr="54F0D2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780B84B2" w14:textId="77777777" w:rsidR="00687599" w:rsidRPr="00384234" w:rsidRDefault="00687599" w:rsidP="0081558D">
            <w:pPr>
              <w:pStyle w:val="TableHeadingText"/>
              <w:rPr>
                <w:b/>
                <w:bCs/>
                <w:szCs w:val="18"/>
              </w:rPr>
            </w:pPr>
            <w:r w:rsidRPr="00384234">
              <w:rPr>
                <w:b/>
                <w:bCs/>
                <w:szCs w:val="18"/>
              </w:rPr>
              <w:t>Eligibility</w:t>
            </w:r>
          </w:p>
        </w:tc>
        <w:tc>
          <w:tcPr>
            <w:tcW w:w="6973" w:type="dxa"/>
          </w:tcPr>
          <w:p w14:paraId="6CEEA390" w14:textId="77777777" w:rsidR="00687599" w:rsidRPr="00384234" w:rsidRDefault="00687599" w:rsidP="0081558D">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384234">
              <w:rPr>
                <w:b/>
                <w:bCs/>
                <w:szCs w:val="18"/>
              </w:rPr>
              <w:t>Criteria</w:t>
            </w:r>
          </w:p>
        </w:tc>
      </w:tr>
      <w:tr w:rsidR="00687599" w:rsidRPr="00384234" w14:paraId="7A8604E8" w14:textId="77777777" w:rsidTr="54F0D264">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7808530" w14:textId="77777777" w:rsidR="00687599" w:rsidRPr="00384234" w:rsidRDefault="00687599" w:rsidP="0081558D">
            <w:pPr>
              <w:pStyle w:val="TableText"/>
              <w:rPr>
                <w:szCs w:val="18"/>
              </w:rPr>
            </w:pPr>
            <w:r w:rsidRPr="00384234">
              <w:rPr>
                <w:szCs w:val="18"/>
              </w:rPr>
              <w:t>EU Taxonomy consistent</w:t>
            </w:r>
          </w:p>
        </w:tc>
        <w:tc>
          <w:tcPr>
            <w:tcW w:w="6973" w:type="dxa"/>
            <w:shd w:val="clear" w:color="auto" w:fill="C9E8D3" w:themeFill="accent5" w:themeFillTint="33"/>
          </w:tcPr>
          <w:p w14:paraId="488260FF" w14:textId="77777777" w:rsidR="00F61360" w:rsidRPr="00720DC8" w:rsidRDefault="5A48CF65" w:rsidP="54F0D264">
            <w:pPr>
              <w:pStyle w:val="TableText"/>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The activity complies with </w:t>
            </w:r>
            <w:r w:rsidRPr="00720DC8">
              <w:rPr>
                <w:b/>
                <w:bCs/>
                <w:szCs w:val="18"/>
                <w:u w:val="single"/>
              </w:rPr>
              <w:t>all</w:t>
            </w:r>
            <w:r w:rsidRPr="00720DC8">
              <w:rPr>
                <w:szCs w:val="18"/>
              </w:rPr>
              <w:t xml:space="preserve"> of the following criteria:</w:t>
            </w:r>
          </w:p>
          <w:p w14:paraId="4CCFF951" w14:textId="77777777" w:rsidR="00F61360" w:rsidRPr="00720DC8" w:rsidRDefault="5A48CF65" w:rsidP="00A46517">
            <w:pPr>
              <w:pStyle w:val="TableNumbered1"/>
              <w:numPr>
                <w:ilvl w:val="0"/>
                <w:numId w:val="58"/>
              </w:numPr>
              <w:cnfStyle w:val="000000000000" w:firstRow="0" w:lastRow="0" w:firstColumn="0" w:lastColumn="0" w:oddVBand="0" w:evenVBand="0" w:oddHBand="0" w:evenHBand="0" w:firstRowFirstColumn="0" w:firstRowLastColumn="0" w:lastRowFirstColumn="0" w:lastRowLastColumn="0"/>
              <w:rPr>
                <w:szCs w:val="18"/>
              </w:rPr>
            </w:pPr>
            <w:r w:rsidRPr="00720DC8">
              <w:rPr>
                <w:szCs w:val="18"/>
              </w:rPr>
              <w:t>The activity consists in one of the following:</w:t>
            </w:r>
          </w:p>
          <w:p w14:paraId="619C7ABB" w14:textId="77777777" w:rsidR="00F61360" w:rsidRPr="00720DC8" w:rsidRDefault="4F3C5B8E" w:rsidP="00384234">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20DC8">
              <w:rPr>
                <w:szCs w:val="18"/>
              </w:rPr>
              <w:t>C</w:t>
            </w:r>
            <w:r w:rsidR="5A48CF65" w:rsidRPr="00720DC8">
              <w:rPr>
                <w:szCs w:val="18"/>
              </w:rPr>
              <w:t>onstruction or operation of new transmission and distribution networks dedicated to hydrogen or other low-carbon gases</w:t>
            </w:r>
            <w:r w:rsidR="32722E22" w:rsidRPr="00720DC8">
              <w:rPr>
                <w:szCs w:val="18"/>
              </w:rPr>
              <w:t>, or</w:t>
            </w:r>
          </w:p>
          <w:p w14:paraId="4B1D3DC3" w14:textId="77777777" w:rsidR="00F61360" w:rsidRPr="00720DC8" w:rsidRDefault="4F3C5B8E" w:rsidP="00384234">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20DC8">
              <w:rPr>
                <w:szCs w:val="18"/>
              </w:rPr>
              <w:t>C</w:t>
            </w:r>
            <w:r w:rsidR="5A48CF65" w:rsidRPr="00720DC8">
              <w:rPr>
                <w:szCs w:val="18"/>
              </w:rPr>
              <w:t>onversion/repurposing of existing natural gas networks to 100% hydrogen</w:t>
            </w:r>
            <w:r w:rsidR="32722E22" w:rsidRPr="00720DC8">
              <w:rPr>
                <w:szCs w:val="18"/>
              </w:rPr>
              <w:t>, or</w:t>
            </w:r>
          </w:p>
          <w:p w14:paraId="3BD735E9" w14:textId="77777777" w:rsidR="00687599" w:rsidRPr="00720DC8" w:rsidRDefault="4F3C5B8E" w:rsidP="00384234">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20DC8">
              <w:rPr>
                <w:szCs w:val="18"/>
              </w:rPr>
              <w:t>R</w:t>
            </w:r>
            <w:r w:rsidR="5A48CF65" w:rsidRPr="00720DC8">
              <w:rPr>
                <w:szCs w:val="18"/>
              </w:rPr>
              <w:t xml:space="preserve">etrofit of gas transmission and distribution networks that enables the integration of hydrogen and other low carbon gases in the network, including any gas transmission or distribution network activity that enables the increase of the blend of hydrogen or other low carbon gasses in the gas system; </w:t>
            </w:r>
          </w:p>
          <w:p w14:paraId="4A3BFDD7" w14:textId="77777777" w:rsidR="00687599" w:rsidRPr="00720DC8" w:rsidRDefault="41FE2FCD" w:rsidP="00384234">
            <w:pPr>
              <w:pStyle w:val="TableNumbered1"/>
              <w:cnfStyle w:val="000000000000" w:firstRow="0" w:lastRow="0" w:firstColumn="0" w:lastColumn="0" w:oddVBand="0" w:evenVBand="0" w:oddHBand="0" w:evenHBand="0" w:firstRowFirstColumn="0" w:firstRowLastColumn="0" w:lastRowFirstColumn="0" w:lastRowLastColumn="0"/>
              <w:rPr>
                <w:szCs w:val="18"/>
              </w:rPr>
            </w:pPr>
            <w:r w:rsidRPr="00720DC8">
              <w:rPr>
                <w:szCs w:val="18"/>
              </w:rPr>
              <w:t>The activity includes leak detection and repair of existing gas pipelines and other network elements to reduce methane leakage</w:t>
            </w:r>
            <w:r w:rsidR="00687599" w:rsidRPr="00720DC8">
              <w:rPr>
                <w:rStyle w:val="Refdenotaalpie"/>
                <w:szCs w:val="18"/>
              </w:rPr>
              <w:footnoteReference w:id="19"/>
            </w:r>
          </w:p>
        </w:tc>
      </w:tr>
      <w:tr w:rsidR="00687599" w:rsidRPr="00384234" w14:paraId="4AF6BD2B" w14:textId="77777777" w:rsidTr="54F0D264">
        <w:trPr>
          <w:trHeight w:val="233"/>
        </w:trPr>
        <w:tc>
          <w:tcPr>
            <w:cnfStyle w:val="001000000000" w:firstRow="0" w:lastRow="0" w:firstColumn="1" w:lastColumn="0" w:oddVBand="0" w:evenVBand="0" w:oddHBand="0" w:evenHBand="0" w:firstRowFirstColumn="0" w:firstRowLastColumn="0" w:lastRowFirstColumn="0" w:lastRowLastColumn="0"/>
            <w:tcW w:w="2665" w:type="dxa"/>
          </w:tcPr>
          <w:p w14:paraId="02773664" w14:textId="77777777" w:rsidR="00687599" w:rsidRPr="00384234" w:rsidRDefault="00687599" w:rsidP="0081558D">
            <w:pPr>
              <w:pStyle w:val="TableText"/>
              <w:rPr>
                <w:szCs w:val="18"/>
              </w:rPr>
            </w:pPr>
            <w:r w:rsidRPr="00384234">
              <w:rPr>
                <w:szCs w:val="18"/>
              </w:rPr>
              <w:t>Santander-specific</w:t>
            </w:r>
          </w:p>
        </w:tc>
        <w:tc>
          <w:tcPr>
            <w:tcW w:w="6973" w:type="dxa"/>
          </w:tcPr>
          <w:p w14:paraId="326E426A" w14:textId="77777777" w:rsidR="00687599" w:rsidRPr="00720DC8" w:rsidRDefault="00EB4174" w:rsidP="0081558D">
            <w:pPr>
              <w:pStyle w:val="TableText"/>
              <w:cnfStyle w:val="000000000000" w:firstRow="0" w:lastRow="0" w:firstColumn="0" w:lastColumn="0" w:oddVBand="0" w:evenVBand="0" w:oddHBand="0" w:evenHBand="0" w:firstRowFirstColumn="0" w:firstRowLastColumn="0" w:lastRowFirstColumn="0" w:lastRowLastColumn="0"/>
              <w:rPr>
                <w:szCs w:val="18"/>
              </w:rPr>
            </w:pPr>
            <w:r w:rsidRPr="00720DC8">
              <w:rPr>
                <w:szCs w:val="18"/>
              </w:rPr>
              <w:t>Not Applicable</w:t>
            </w:r>
          </w:p>
        </w:tc>
      </w:tr>
    </w:tbl>
    <w:p w14:paraId="76C3F13C" w14:textId="77777777" w:rsidR="00F56D2E" w:rsidRDefault="00F56D2E" w:rsidP="00F56D2E">
      <w:pPr>
        <w:pStyle w:val="BodyTextNoSpacing"/>
      </w:pPr>
      <w:bookmarkStart w:id="1707" w:name="_Toc151042681"/>
      <w:bookmarkStart w:id="1708" w:name="_Toc152060533"/>
      <w:bookmarkStart w:id="1709" w:name="_Toc153298496"/>
    </w:p>
    <w:p w14:paraId="560A8A19" w14:textId="77777777" w:rsidR="00A4125C" w:rsidRDefault="00687599" w:rsidP="00F56D2E">
      <w:pPr>
        <w:pStyle w:val="HeadingA3"/>
      </w:pPr>
      <w:bookmarkStart w:id="1710" w:name="_Toc153408758"/>
      <w:bookmarkStart w:id="1711" w:name="District_heatingcooling_distribution"/>
      <w:bookmarkStart w:id="1712" w:name="_Toc186795115"/>
      <w:r>
        <w:t>District heating/cooling distribution</w:t>
      </w:r>
      <w:bookmarkEnd w:id="1707"/>
      <w:bookmarkEnd w:id="1708"/>
      <w:bookmarkEnd w:id="1709"/>
      <w:bookmarkEnd w:id="1710"/>
      <w:bookmarkEnd w:id="1711"/>
      <w:bookmarkEnd w:id="1712"/>
    </w:p>
    <w:p w14:paraId="6D60D24C" w14:textId="77777777" w:rsidR="00687599" w:rsidRPr="00854071" w:rsidRDefault="00A4125C" w:rsidP="00F56D2E">
      <w:pPr>
        <w:pStyle w:val="Boldunderline"/>
      </w:pPr>
      <w:r>
        <w:t>Activity description</w:t>
      </w:r>
    </w:p>
    <w:p w14:paraId="3670990F" w14:textId="77777777" w:rsidR="00687599" w:rsidRPr="00854071" w:rsidRDefault="00687599" w:rsidP="00F56D2E">
      <w:pPr>
        <w:pStyle w:val="Textoindependiente"/>
      </w:pPr>
      <w:r w:rsidRPr="00854071">
        <w:t xml:space="preserve">Construction, refurbishment and operation of pipelines and associated infrastructure for distribution of heating and cooling, </w:t>
      </w:r>
      <w:r w:rsidRPr="0081558D">
        <w:t>ending</w:t>
      </w:r>
      <w:r w:rsidRPr="00854071">
        <w:t xml:space="preserve"> at the sub-station or heat exchanger.</w:t>
      </w:r>
    </w:p>
    <w:tbl>
      <w:tblPr>
        <w:tblStyle w:val="OWTable"/>
        <w:tblW w:w="5000" w:type="pct"/>
        <w:tblLayout w:type="fixed"/>
        <w:tblLook w:val="04A0" w:firstRow="1" w:lastRow="0" w:firstColumn="1" w:lastColumn="0" w:noHBand="0" w:noVBand="1"/>
      </w:tblPr>
      <w:tblGrid>
        <w:gridCol w:w="2656"/>
        <w:gridCol w:w="6949"/>
      </w:tblGrid>
      <w:tr w:rsidR="00687599" w:rsidRPr="004B0929" w14:paraId="3B952C47" w14:textId="77777777" w:rsidTr="54F0D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8AC9A36" w14:textId="77777777" w:rsidR="00687599" w:rsidRPr="004B0929" w:rsidRDefault="00687599" w:rsidP="0081558D">
            <w:pPr>
              <w:pStyle w:val="TableHeadingText"/>
              <w:rPr>
                <w:b/>
                <w:bCs/>
                <w:szCs w:val="18"/>
              </w:rPr>
            </w:pPr>
            <w:r w:rsidRPr="004B0929">
              <w:rPr>
                <w:b/>
                <w:bCs/>
                <w:szCs w:val="18"/>
              </w:rPr>
              <w:t>Eligibility</w:t>
            </w:r>
          </w:p>
        </w:tc>
        <w:tc>
          <w:tcPr>
            <w:tcW w:w="6973" w:type="dxa"/>
          </w:tcPr>
          <w:p w14:paraId="30A4C137" w14:textId="77777777" w:rsidR="00687599" w:rsidRPr="004B0929" w:rsidRDefault="00687599" w:rsidP="0081558D">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4B0929">
              <w:rPr>
                <w:b/>
                <w:bCs/>
                <w:szCs w:val="18"/>
              </w:rPr>
              <w:t>Criteria</w:t>
            </w:r>
          </w:p>
        </w:tc>
      </w:tr>
      <w:tr w:rsidR="00687599" w:rsidRPr="004B0929" w14:paraId="406227BF" w14:textId="77777777" w:rsidTr="54F0D264">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4D07CB4" w14:textId="77777777" w:rsidR="00687599" w:rsidRPr="004B0929" w:rsidRDefault="00687599" w:rsidP="0081558D">
            <w:pPr>
              <w:pStyle w:val="TableText"/>
              <w:rPr>
                <w:szCs w:val="18"/>
              </w:rPr>
            </w:pPr>
            <w:r w:rsidRPr="004B0929">
              <w:rPr>
                <w:szCs w:val="18"/>
              </w:rPr>
              <w:t>EU Taxonomy consistent</w:t>
            </w:r>
          </w:p>
        </w:tc>
        <w:tc>
          <w:tcPr>
            <w:tcW w:w="6973" w:type="dxa"/>
            <w:shd w:val="clear" w:color="auto" w:fill="C9E8D3" w:themeFill="accent5" w:themeFillTint="33"/>
          </w:tcPr>
          <w:p w14:paraId="2D4CE839" w14:textId="77777777" w:rsidR="00A4125C" w:rsidRPr="00720DC8" w:rsidRDefault="15E45BAD" w:rsidP="54F0D264">
            <w:pPr>
              <w:pStyle w:val="TableText"/>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The activity complies with </w:t>
            </w:r>
            <w:r w:rsidRPr="00720DC8">
              <w:rPr>
                <w:b/>
                <w:bCs/>
                <w:szCs w:val="18"/>
                <w:u w:val="single"/>
              </w:rPr>
              <w:t>one</w:t>
            </w:r>
            <w:r w:rsidRPr="00720DC8">
              <w:rPr>
                <w:szCs w:val="18"/>
              </w:rPr>
              <w:t xml:space="preserve"> of the following criteria:</w:t>
            </w:r>
          </w:p>
          <w:p w14:paraId="7A759C95" w14:textId="77777777" w:rsidR="00A4125C" w:rsidRPr="00720DC8" w:rsidRDefault="15E45BAD" w:rsidP="00A46517">
            <w:pPr>
              <w:pStyle w:val="TableNumbered1"/>
              <w:numPr>
                <w:ilvl w:val="0"/>
                <w:numId w:val="59"/>
              </w:numPr>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For construction and operation of pipelines and associated infrastructure for distributing heating and cooling, the system should adhere to </w:t>
            </w:r>
            <w:hyperlink w:anchor="Efficientdistrictheatingandcooling">
              <w:r w:rsidRPr="00720DC8">
                <w:rPr>
                  <w:szCs w:val="18"/>
                </w:rPr>
                <w:t>efficient district heating and cooling standards</w:t>
              </w:r>
            </w:hyperlink>
            <w:r w:rsidRPr="00720DC8">
              <w:rPr>
                <w:szCs w:val="18"/>
              </w:rPr>
              <w:t>, or</w:t>
            </w:r>
          </w:p>
          <w:p w14:paraId="0D050415" w14:textId="77777777" w:rsidR="00A4125C" w:rsidRPr="00720DC8" w:rsidRDefault="15E45BAD" w:rsidP="00A46517">
            <w:pPr>
              <w:pStyle w:val="TableNumbered1"/>
              <w:numPr>
                <w:ilvl w:val="0"/>
                <w:numId w:val="59"/>
              </w:numPr>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For refurbishment of pipelines and associated infrastructure for distributing heating and cooling, the investment that makes the system meet the definition of </w:t>
            </w:r>
            <w:hyperlink w:anchor="Efficientdistrictheatingandcooling">
              <w:r w:rsidRPr="00720DC8">
                <w:rPr>
                  <w:szCs w:val="18"/>
                </w:rPr>
                <w:t>efficient district heating or cooling</w:t>
              </w:r>
            </w:hyperlink>
            <w:r w:rsidRPr="00720DC8">
              <w:rPr>
                <w:szCs w:val="18"/>
              </w:rPr>
              <w:t xml:space="preserve"> starts within a three-year period as underpinned by a contractual obligation or an equivalent in case of operators in charge of both generation and the network, or</w:t>
            </w:r>
          </w:p>
          <w:p w14:paraId="147A482A" w14:textId="77777777" w:rsidR="00A4125C" w:rsidRPr="00720DC8" w:rsidRDefault="15E45BAD" w:rsidP="00A46517">
            <w:pPr>
              <w:pStyle w:val="TableNumbered1"/>
              <w:numPr>
                <w:ilvl w:val="0"/>
                <w:numId w:val="59"/>
              </w:numPr>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The activity is </w:t>
            </w:r>
            <w:r w:rsidR="43483AC0" w:rsidRPr="00720DC8">
              <w:rPr>
                <w:szCs w:val="18"/>
              </w:rPr>
              <w:t xml:space="preserve">one of </w:t>
            </w:r>
            <w:r w:rsidRPr="00720DC8">
              <w:rPr>
                <w:szCs w:val="18"/>
              </w:rPr>
              <w:t>the following:</w:t>
            </w:r>
          </w:p>
          <w:p w14:paraId="322F1F04" w14:textId="77777777" w:rsidR="00A4125C" w:rsidRPr="00720DC8" w:rsidRDefault="15E45BAD" w:rsidP="004B0929">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20DC8">
              <w:rPr>
                <w:szCs w:val="18"/>
              </w:rPr>
              <w:t>Modification to lower temperature regimes, or</w:t>
            </w:r>
          </w:p>
          <w:p w14:paraId="54C5B94A" w14:textId="77777777" w:rsidR="00687599" w:rsidRPr="00720DC8" w:rsidRDefault="15E45BAD" w:rsidP="004B0929">
            <w:pPr>
              <w:pStyle w:val="TableNumbered2"/>
              <w:cnfStyle w:val="000000000000" w:firstRow="0" w:lastRow="0" w:firstColumn="0" w:lastColumn="0" w:oddVBand="0" w:evenVBand="0" w:oddHBand="0" w:evenHBand="0" w:firstRowFirstColumn="0" w:firstRowLastColumn="0" w:lastRowFirstColumn="0" w:lastRowLastColumn="0"/>
              <w:rPr>
                <w:szCs w:val="18"/>
              </w:rPr>
            </w:pPr>
            <w:r w:rsidRPr="00720DC8">
              <w:rPr>
                <w:szCs w:val="18"/>
              </w:rPr>
              <w:t>Advanced pilot systems (control and energy management systems, Internet of Things)</w:t>
            </w:r>
          </w:p>
        </w:tc>
      </w:tr>
      <w:tr w:rsidR="00687599" w:rsidRPr="004B0929" w14:paraId="6217F5B0" w14:textId="77777777" w:rsidTr="54F0D264">
        <w:tc>
          <w:tcPr>
            <w:cnfStyle w:val="001000000000" w:firstRow="0" w:lastRow="0" w:firstColumn="1" w:lastColumn="0" w:oddVBand="0" w:evenVBand="0" w:oddHBand="0" w:evenHBand="0" w:firstRowFirstColumn="0" w:firstRowLastColumn="0" w:lastRowFirstColumn="0" w:lastRowLastColumn="0"/>
            <w:tcW w:w="2665" w:type="dxa"/>
          </w:tcPr>
          <w:p w14:paraId="109B9864" w14:textId="77777777" w:rsidR="00687599" w:rsidRPr="004B0929" w:rsidRDefault="00687599" w:rsidP="0081558D">
            <w:pPr>
              <w:pStyle w:val="TableText"/>
              <w:rPr>
                <w:szCs w:val="18"/>
              </w:rPr>
            </w:pPr>
            <w:r w:rsidRPr="004B0929">
              <w:rPr>
                <w:szCs w:val="18"/>
              </w:rPr>
              <w:t>Santander-specific</w:t>
            </w:r>
          </w:p>
        </w:tc>
        <w:tc>
          <w:tcPr>
            <w:tcW w:w="6973" w:type="dxa"/>
          </w:tcPr>
          <w:p w14:paraId="3C31EB2D" w14:textId="77777777" w:rsidR="00687599" w:rsidRPr="00720DC8" w:rsidRDefault="00EB4174" w:rsidP="0081558D">
            <w:pPr>
              <w:pStyle w:val="TableText"/>
              <w:cnfStyle w:val="000000000000" w:firstRow="0" w:lastRow="0" w:firstColumn="0" w:lastColumn="0" w:oddVBand="0" w:evenVBand="0" w:oddHBand="0" w:evenHBand="0" w:firstRowFirstColumn="0" w:firstRowLastColumn="0" w:lastRowFirstColumn="0" w:lastRowLastColumn="0"/>
              <w:rPr>
                <w:szCs w:val="18"/>
              </w:rPr>
            </w:pPr>
            <w:r w:rsidRPr="00720DC8">
              <w:rPr>
                <w:szCs w:val="18"/>
              </w:rPr>
              <w:t>Not Applicable</w:t>
            </w:r>
          </w:p>
        </w:tc>
      </w:tr>
    </w:tbl>
    <w:p w14:paraId="4C3940B2" w14:textId="77777777" w:rsidR="0081558D" w:rsidRDefault="0081558D" w:rsidP="00DD20B8">
      <w:pPr>
        <w:pStyle w:val="BodyTextNoSpacing"/>
      </w:pPr>
      <w:bookmarkStart w:id="1713" w:name="_Toc151042682"/>
      <w:bookmarkStart w:id="1714" w:name="_Toc152060534"/>
    </w:p>
    <w:p w14:paraId="4B73CBBF" w14:textId="77777777" w:rsidR="00687599" w:rsidRPr="00854071" w:rsidRDefault="00687599" w:rsidP="00687599">
      <w:pPr>
        <w:pStyle w:val="HeadingA3"/>
      </w:pPr>
      <w:bookmarkStart w:id="1715" w:name="_Toc153298497"/>
      <w:bookmarkStart w:id="1716" w:name="_Toc153408759"/>
      <w:bookmarkStart w:id="1717" w:name="Installation_and_operation_of_electric"/>
      <w:bookmarkStart w:id="1718" w:name="_Toc186795116"/>
      <w:r>
        <w:lastRenderedPageBreak/>
        <w:t>Installation and operation of electric heat pumps</w:t>
      </w:r>
      <w:bookmarkEnd w:id="1713"/>
      <w:bookmarkEnd w:id="1714"/>
      <w:bookmarkEnd w:id="1715"/>
      <w:bookmarkEnd w:id="1716"/>
      <w:bookmarkEnd w:id="1717"/>
      <w:bookmarkEnd w:id="1718"/>
    </w:p>
    <w:p w14:paraId="345C4B7C" w14:textId="77777777" w:rsidR="00687599" w:rsidRPr="00854071" w:rsidRDefault="00A4125C" w:rsidP="00F56D2E">
      <w:pPr>
        <w:pStyle w:val="Boldunderline"/>
      </w:pPr>
      <w:r>
        <w:t>Activity description</w:t>
      </w:r>
    </w:p>
    <w:p w14:paraId="53C89981" w14:textId="77777777" w:rsidR="00687599" w:rsidRPr="00854071" w:rsidRDefault="00687599" w:rsidP="00F56D2E">
      <w:pPr>
        <w:pStyle w:val="Textoindependiente"/>
      </w:pPr>
      <w:r w:rsidRPr="00854071">
        <w:t xml:space="preserve">Installation and </w:t>
      </w:r>
      <w:r w:rsidRPr="00F56D2E">
        <w:t>operation</w:t>
      </w:r>
      <w:r w:rsidRPr="00854071">
        <w:t xml:space="preserve"> of electric heat pumps.</w:t>
      </w:r>
    </w:p>
    <w:p w14:paraId="51B5D250"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56D2E" w14:paraId="301BC5A8"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475228D8" w14:textId="77777777" w:rsidR="00687599" w:rsidRPr="00F56D2E" w:rsidRDefault="00687599" w:rsidP="0081558D">
            <w:pPr>
              <w:pStyle w:val="TableHeadingText"/>
              <w:rPr>
                <w:b/>
                <w:bCs/>
                <w:szCs w:val="18"/>
              </w:rPr>
            </w:pPr>
            <w:r w:rsidRPr="00F56D2E">
              <w:rPr>
                <w:b/>
                <w:bCs/>
                <w:szCs w:val="18"/>
              </w:rPr>
              <w:t>Eligibility</w:t>
            </w:r>
          </w:p>
        </w:tc>
        <w:tc>
          <w:tcPr>
            <w:tcW w:w="6973" w:type="dxa"/>
          </w:tcPr>
          <w:p w14:paraId="35F5C1E2" w14:textId="77777777" w:rsidR="00687599" w:rsidRPr="00F56D2E" w:rsidRDefault="00687599" w:rsidP="0081558D">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F56D2E">
              <w:rPr>
                <w:b/>
                <w:bCs/>
                <w:szCs w:val="18"/>
              </w:rPr>
              <w:t>Criteria</w:t>
            </w:r>
          </w:p>
        </w:tc>
      </w:tr>
      <w:tr w:rsidR="00687599" w:rsidRPr="00F56D2E" w14:paraId="002E7F2E"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47A8D9B" w14:textId="77777777" w:rsidR="00687599" w:rsidRPr="00F56D2E" w:rsidRDefault="00687599" w:rsidP="0081558D">
            <w:pPr>
              <w:pStyle w:val="TableText"/>
              <w:rPr>
                <w:szCs w:val="18"/>
              </w:rPr>
            </w:pPr>
            <w:r w:rsidRPr="00F56D2E">
              <w:rPr>
                <w:szCs w:val="18"/>
              </w:rPr>
              <w:t>EU Taxonomy consistent</w:t>
            </w:r>
          </w:p>
        </w:tc>
        <w:tc>
          <w:tcPr>
            <w:tcW w:w="6973" w:type="dxa"/>
            <w:shd w:val="clear" w:color="auto" w:fill="C9E8D3" w:themeFill="accent5" w:themeFillTint="33"/>
          </w:tcPr>
          <w:p w14:paraId="5C974966" w14:textId="77777777" w:rsidR="00687599" w:rsidRPr="00F56D2E" w:rsidRDefault="41FE2FCD" w:rsidP="54F0D264">
            <w:pPr>
              <w:pStyle w:val="TableText"/>
              <w:cnfStyle w:val="000000000000" w:firstRow="0" w:lastRow="0" w:firstColumn="0" w:lastColumn="0" w:oddVBand="0" w:evenVBand="0" w:oddHBand="0" w:evenHBand="0" w:firstRowFirstColumn="0" w:firstRowLastColumn="0" w:lastRowFirstColumn="0" w:lastRowLastColumn="0"/>
            </w:pPr>
            <w:r>
              <w:t>The activity complies with the following criteria</w:t>
            </w:r>
            <w:r w:rsidR="15E45BAD">
              <w:t xml:space="preserve"> </w:t>
            </w:r>
            <w:r w:rsidR="15E45BAD" w:rsidRPr="54F0D264">
              <w:rPr>
                <w:b/>
                <w:bCs/>
                <w:color w:val="002C77" w:themeColor="accent1"/>
              </w:rPr>
              <w:t>[LTO]</w:t>
            </w:r>
            <w:r>
              <w:t>:</w:t>
            </w:r>
          </w:p>
          <w:p w14:paraId="32E7C2F2" w14:textId="77777777" w:rsidR="00A4125C" w:rsidRPr="00F56D2E" w:rsidRDefault="41FE2FCD" w:rsidP="54F0D264">
            <w:pPr>
              <w:pStyle w:val="TableAlphaNumbered1"/>
              <w:numPr>
                <w:ilvl w:val="0"/>
                <w:numId w:val="0"/>
              </w:numPr>
              <w:cnfStyle w:val="000000000000" w:firstRow="0" w:lastRow="0" w:firstColumn="0" w:lastColumn="0" w:oddVBand="0" w:evenVBand="0" w:oddHBand="0" w:evenHBand="0" w:firstRowFirstColumn="0" w:firstRowLastColumn="0" w:lastRowFirstColumn="0" w:lastRowLastColumn="0"/>
              <w:rPr>
                <w:i/>
                <w:iCs/>
              </w:rPr>
            </w:pPr>
            <w:r w:rsidRPr="54F0D264">
              <w:t xml:space="preserve">The installation and operation of electric heat pumps complies with refrigerant threshold: Global Warming Potential does not exceed 675 </w:t>
            </w:r>
            <w:r w:rsidR="00687599" w:rsidRPr="54F0D264">
              <w:rPr>
                <w:rStyle w:val="Refdenotaalpie"/>
              </w:rPr>
              <w:footnoteReference w:id="20"/>
            </w:r>
            <w:r w:rsidRPr="54F0D264">
              <w:t>.</w:t>
            </w:r>
            <w:r w:rsidR="588C7127" w:rsidRPr="54F0D264">
              <w:t xml:space="preserve"> </w:t>
            </w:r>
            <w:r>
              <w:t>Examples of refrigerants with GWP &lt; than 675 include:</w:t>
            </w:r>
            <w:r w:rsidR="2138FAF4">
              <w:t xml:space="preserve"> </w:t>
            </w:r>
            <w:r>
              <w:t>R-152A (HFC-152a, Difluoroethane)</w:t>
            </w:r>
            <w:r w:rsidR="4679EBE4">
              <w:t xml:space="preserve">, </w:t>
            </w:r>
            <w:r>
              <w:t>R-32 (HFC-32,Difluoromethane)</w:t>
            </w:r>
            <w:r w:rsidR="0FD9C72A">
              <w:t xml:space="preserve">, </w:t>
            </w:r>
            <w:r>
              <w:t>R-41 (HFC-41,Fluoromethane or Methyl fluoride)</w:t>
            </w:r>
            <w:r w:rsidR="6765800D">
              <w:t xml:space="preserve">, </w:t>
            </w:r>
            <w:r w:rsidRPr="54F0D264">
              <w:rPr>
                <w:i/>
                <w:iCs/>
              </w:rPr>
              <w:t>Other examples can be easily found online</w:t>
            </w:r>
          </w:p>
        </w:tc>
      </w:tr>
      <w:tr w:rsidR="00687599" w:rsidRPr="00F56D2E" w14:paraId="7A20186F"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12D1C335" w14:textId="77777777" w:rsidR="00687599" w:rsidRPr="00F56D2E" w:rsidRDefault="00687599" w:rsidP="0081558D">
            <w:pPr>
              <w:pStyle w:val="TableText"/>
              <w:keepNext/>
              <w:keepLines/>
              <w:rPr>
                <w:szCs w:val="18"/>
              </w:rPr>
            </w:pPr>
            <w:r w:rsidRPr="00F56D2E">
              <w:rPr>
                <w:szCs w:val="18"/>
              </w:rPr>
              <w:t>Santander-specific</w:t>
            </w:r>
          </w:p>
        </w:tc>
        <w:tc>
          <w:tcPr>
            <w:tcW w:w="6973" w:type="dxa"/>
          </w:tcPr>
          <w:p w14:paraId="143A8447" w14:textId="77777777" w:rsidR="00B9475D" w:rsidRPr="00F56D2E" w:rsidRDefault="00B9475D"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r w:rsidRPr="00F56D2E">
              <w:rPr>
                <w:sz w:val="18"/>
                <w:szCs w:val="18"/>
              </w:rPr>
              <w:t xml:space="preserve">The activity </w:t>
            </w:r>
            <w:r w:rsidRPr="00F56D2E">
              <w:rPr>
                <w:rStyle w:val="TableTextChar"/>
                <w:szCs w:val="18"/>
              </w:rPr>
              <w:t>complies with the fol</w:t>
            </w:r>
            <w:r w:rsidRPr="00F56D2E">
              <w:rPr>
                <w:sz w:val="18"/>
                <w:szCs w:val="18"/>
              </w:rPr>
              <w:t>lowing criteria:</w:t>
            </w:r>
          </w:p>
          <w:p w14:paraId="23F1463B" w14:textId="77777777" w:rsidR="00687599" w:rsidRPr="00F56D2E" w:rsidRDefault="00B9475D" w:rsidP="00575596">
            <w:pPr>
              <w:pStyle w:val="TableBullet1"/>
              <w:cnfStyle w:val="000000000000" w:firstRow="0" w:lastRow="0" w:firstColumn="0" w:lastColumn="0" w:oddVBand="0" w:evenVBand="0" w:oddHBand="0" w:evenHBand="0" w:firstRowFirstColumn="0" w:firstRowLastColumn="0" w:lastRowFirstColumn="0" w:lastRowLastColumn="0"/>
              <w:rPr>
                <w:szCs w:val="18"/>
              </w:rPr>
            </w:pPr>
            <w:r>
              <w:t>Electric heat pumps (air-source [aerothermia], or ground-source / water-source)</w:t>
            </w:r>
          </w:p>
        </w:tc>
      </w:tr>
    </w:tbl>
    <w:p w14:paraId="3C5645EC" w14:textId="77777777" w:rsidR="0081558D" w:rsidRDefault="0081558D" w:rsidP="00DD20B8">
      <w:pPr>
        <w:pStyle w:val="BodyTextNoSpacing"/>
      </w:pPr>
      <w:bookmarkStart w:id="1719" w:name="_Toc151042684"/>
      <w:bookmarkStart w:id="1720" w:name="_Toc152060536"/>
    </w:p>
    <w:p w14:paraId="54C54247" w14:textId="77777777" w:rsidR="00687599" w:rsidRPr="00854071" w:rsidRDefault="00687599" w:rsidP="00687599">
      <w:pPr>
        <w:pStyle w:val="HeadingA3"/>
      </w:pPr>
      <w:bookmarkStart w:id="1721" w:name="_Toc153298498"/>
      <w:bookmarkStart w:id="1722" w:name="_Toc153408760"/>
      <w:bookmarkStart w:id="1723" w:name="_Toc186795117"/>
      <w:r>
        <w:t>Cogeneration of heat/cool and power from solar energy</w:t>
      </w:r>
      <w:bookmarkEnd w:id="1719"/>
      <w:bookmarkEnd w:id="1720"/>
      <w:bookmarkEnd w:id="1721"/>
      <w:bookmarkEnd w:id="1722"/>
      <w:bookmarkEnd w:id="1723"/>
    </w:p>
    <w:p w14:paraId="2E8C8BF0" w14:textId="77777777" w:rsidR="00687599" w:rsidRPr="00854071" w:rsidRDefault="00B9475D" w:rsidP="00F56D2E">
      <w:pPr>
        <w:pStyle w:val="Boldunderline"/>
      </w:pPr>
      <w:r>
        <w:t>Activity description</w:t>
      </w:r>
    </w:p>
    <w:p w14:paraId="60E15079" w14:textId="77777777" w:rsidR="00687599" w:rsidRPr="00854071" w:rsidRDefault="00687599" w:rsidP="00F56D2E">
      <w:pPr>
        <w:pStyle w:val="Textoindependiente"/>
      </w:pPr>
      <w:r w:rsidRPr="00854071">
        <w:t xml:space="preserve">Construction and operation of </w:t>
      </w:r>
      <w:r w:rsidRPr="00F56D2E">
        <w:t>facilities</w:t>
      </w:r>
      <w:r w:rsidRPr="00854071">
        <w:t xml:space="preserve"> co-generating electricity and heat/cool from solar energy.</w:t>
      </w:r>
    </w:p>
    <w:p w14:paraId="3ED92D70" w14:textId="77777777" w:rsidR="00687599" w:rsidRPr="00854071" w:rsidRDefault="00687599" w:rsidP="00DD20B8">
      <w:pPr>
        <w:pStyle w:val="Textoindependiente"/>
      </w:pPr>
    </w:p>
    <w:tbl>
      <w:tblPr>
        <w:tblStyle w:val="OWTable"/>
        <w:tblW w:w="9638" w:type="dxa"/>
        <w:tblLook w:val="04A0" w:firstRow="1" w:lastRow="0" w:firstColumn="1" w:lastColumn="0" w:noHBand="0" w:noVBand="1"/>
      </w:tblPr>
      <w:tblGrid>
        <w:gridCol w:w="2665"/>
        <w:gridCol w:w="6973"/>
      </w:tblGrid>
      <w:tr w:rsidR="00687599" w:rsidRPr="00F56D2E" w14:paraId="339E81A1"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CB108B7" w14:textId="77777777" w:rsidR="00687599" w:rsidRPr="00F56D2E" w:rsidRDefault="00687599" w:rsidP="008D7480">
            <w:pPr>
              <w:pStyle w:val="TableHeadingText"/>
              <w:rPr>
                <w:b/>
                <w:bCs/>
                <w:szCs w:val="18"/>
              </w:rPr>
            </w:pPr>
            <w:r w:rsidRPr="00F56D2E">
              <w:rPr>
                <w:b/>
                <w:bCs/>
                <w:szCs w:val="18"/>
              </w:rPr>
              <w:t>Eligibility</w:t>
            </w:r>
          </w:p>
        </w:tc>
        <w:tc>
          <w:tcPr>
            <w:tcW w:w="6973" w:type="dxa"/>
          </w:tcPr>
          <w:p w14:paraId="1EA824F5" w14:textId="77777777" w:rsidR="00687599" w:rsidRPr="00F56D2E" w:rsidRDefault="00687599" w:rsidP="008D7480">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F56D2E">
              <w:rPr>
                <w:b/>
                <w:bCs/>
                <w:szCs w:val="18"/>
              </w:rPr>
              <w:t xml:space="preserve">Criteria </w:t>
            </w:r>
          </w:p>
        </w:tc>
      </w:tr>
      <w:tr w:rsidR="00687599" w:rsidRPr="00F56D2E" w14:paraId="34E0639D"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2DFC0EC" w14:textId="77777777" w:rsidR="00687599" w:rsidRPr="00F56D2E" w:rsidRDefault="00687599" w:rsidP="008D7480">
            <w:pPr>
              <w:pStyle w:val="TableText"/>
              <w:rPr>
                <w:szCs w:val="18"/>
              </w:rPr>
            </w:pPr>
            <w:r w:rsidRPr="00F56D2E">
              <w:rPr>
                <w:szCs w:val="18"/>
              </w:rPr>
              <w:t>EU Taxonomy consistent</w:t>
            </w:r>
          </w:p>
        </w:tc>
        <w:tc>
          <w:tcPr>
            <w:tcW w:w="6973" w:type="dxa"/>
            <w:shd w:val="clear" w:color="auto" w:fill="C9E8D3" w:themeFill="accent5" w:themeFillTint="33"/>
          </w:tcPr>
          <w:p w14:paraId="3CF909DB" w14:textId="77777777" w:rsidR="00B9475D" w:rsidRPr="00F56D2E" w:rsidRDefault="00B9475D"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sidRPr="00F56D2E">
              <w:rPr>
                <w:szCs w:val="18"/>
              </w:rPr>
              <w:t>The activity complies with the following criteria:</w:t>
            </w:r>
          </w:p>
          <w:p w14:paraId="38FBF485" w14:textId="77777777" w:rsidR="00687599" w:rsidRPr="00F56D2E" w:rsidRDefault="00B9475D" w:rsidP="00575596">
            <w:pPr>
              <w:pStyle w:val="TableBullet1"/>
              <w:cnfStyle w:val="000000000000" w:firstRow="0" w:lastRow="0" w:firstColumn="0" w:lastColumn="0" w:oddVBand="0" w:evenVBand="0" w:oddHBand="0" w:evenHBand="0" w:firstRowFirstColumn="0" w:firstRowLastColumn="0" w:lastRowFirstColumn="0" w:lastRowLastColumn="0"/>
              <w:rPr>
                <w:szCs w:val="18"/>
              </w:rPr>
            </w:pPr>
            <w:r>
              <w:t>Cogeneration of electricity and heat/cool from solar energy.</w:t>
            </w:r>
          </w:p>
        </w:tc>
      </w:tr>
      <w:tr w:rsidR="00687599" w:rsidRPr="00F56D2E" w14:paraId="400AE144"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1F5A5AF3" w14:textId="77777777" w:rsidR="00687599" w:rsidRPr="00F56D2E" w:rsidRDefault="00687599" w:rsidP="008D7480">
            <w:pPr>
              <w:pStyle w:val="TableText"/>
              <w:rPr>
                <w:szCs w:val="18"/>
              </w:rPr>
            </w:pPr>
            <w:r w:rsidRPr="00F56D2E">
              <w:rPr>
                <w:szCs w:val="18"/>
              </w:rPr>
              <w:t>Santander-specific</w:t>
            </w:r>
          </w:p>
        </w:tc>
        <w:tc>
          <w:tcPr>
            <w:tcW w:w="6973" w:type="dxa"/>
          </w:tcPr>
          <w:p w14:paraId="685FD8BE" w14:textId="77777777" w:rsidR="00687599" w:rsidRPr="00F56D2E" w:rsidRDefault="00EB4174"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Pr>
                <w:szCs w:val="18"/>
              </w:rPr>
              <w:t>Not Applicable</w:t>
            </w:r>
          </w:p>
        </w:tc>
      </w:tr>
    </w:tbl>
    <w:p w14:paraId="7C70CB49" w14:textId="77777777" w:rsidR="008D7480" w:rsidRDefault="008D7480" w:rsidP="00DD20B8">
      <w:pPr>
        <w:pStyle w:val="BodyTextNoSpacing"/>
      </w:pPr>
      <w:bookmarkStart w:id="1724" w:name="_Toc151042685"/>
      <w:bookmarkStart w:id="1725" w:name="_Toc152060537"/>
    </w:p>
    <w:p w14:paraId="0E33AAB4" w14:textId="77777777" w:rsidR="00687599" w:rsidRPr="00854071" w:rsidRDefault="00687599" w:rsidP="00F56D2E">
      <w:pPr>
        <w:pStyle w:val="HeadingA3"/>
      </w:pPr>
      <w:bookmarkStart w:id="1726" w:name="_Toc153298499"/>
      <w:bookmarkStart w:id="1727" w:name="_Toc153408761"/>
      <w:bookmarkStart w:id="1728" w:name="_Toc186795118"/>
      <w:r>
        <w:lastRenderedPageBreak/>
        <w:t>Cogeneration of heat/cool and power from geothermal energy</w:t>
      </w:r>
      <w:bookmarkEnd w:id="1724"/>
      <w:bookmarkEnd w:id="1725"/>
      <w:bookmarkEnd w:id="1726"/>
      <w:bookmarkEnd w:id="1727"/>
      <w:bookmarkEnd w:id="1728"/>
    </w:p>
    <w:p w14:paraId="6F28868B" w14:textId="77777777" w:rsidR="00687599" w:rsidRPr="00854071" w:rsidRDefault="00B9475D" w:rsidP="00F56D2E">
      <w:pPr>
        <w:pStyle w:val="Boldunderline"/>
        <w:keepNext/>
        <w:keepLines/>
      </w:pPr>
      <w:r>
        <w:t>Activity description</w:t>
      </w:r>
    </w:p>
    <w:p w14:paraId="00BE6375" w14:textId="77777777" w:rsidR="00687599" w:rsidRPr="00854071" w:rsidRDefault="00687599" w:rsidP="00F56D2E">
      <w:pPr>
        <w:pStyle w:val="Textoindependiente"/>
        <w:keepNext/>
        <w:keepLines/>
      </w:pPr>
      <w:r w:rsidRPr="00854071">
        <w:t>Construction and operation of facilities co-generating heat/cool and power from geothermal energy.</w:t>
      </w:r>
    </w:p>
    <w:p w14:paraId="22FA34C8" w14:textId="77777777" w:rsidR="00687599" w:rsidRPr="00854071" w:rsidRDefault="00687599" w:rsidP="00F56D2E">
      <w:pPr>
        <w:pStyle w:val="Textoindependiente"/>
        <w:keepNext/>
        <w:keepLines/>
      </w:pPr>
    </w:p>
    <w:tbl>
      <w:tblPr>
        <w:tblStyle w:val="OWTable"/>
        <w:tblW w:w="9638" w:type="dxa"/>
        <w:tblLook w:val="04A0" w:firstRow="1" w:lastRow="0" w:firstColumn="1" w:lastColumn="0" w:noHBand="0" w:noVBand="1"/>
      </w:tblPr>
      <w:tblGrid>
        <w:gridCol w:w="2665"/>
        <w:gridCol w:w="6973"/>
      </w:tblGrid>
      <w:tr w:rsidR="00E12702" w:rsidRPr="00F56D2E" w14:paraId="16A613A2"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3C795C0" w14:textId="77777777" w:rsidR="00E12702" w:rsidRPr="00F56D2E" w:rsidRDefault="00E12702" w:rsidP="00F56D2E">
            <w:pPr>
              <w:pStyle w:val="TableHeadingText"/>
              <w:keepNext/>
              <w:rPr>
                <w:b/>
                <w:bCs/>
                <w:szCs w:val="18"/>
              </w:rPr>
            </w:pPr>
            <w:r w:rsidRPr="00F56D2E">
              <w:rPr>
                <w:b/>
                <w:bCs/>
                <w:szCs w:val="18"/>
              </w:rPr>
              <w:t>Eligibility</w:t>
            </w:r>
          </w:p>
        </w:tc>
        <w:tc>
          <w:tcPr>
            <w:tcW w:w="6973" w:type="dxa"/>
          </w:tcPr>
          <w:p w14:paraId="4AC8DBD3" w14:textId="77777777" w:rsidR="00E12702" w:rsidRPr="00F56D2E" w:rsidRDefault="00E12702" w:rsidP="00F56D2E">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F56D2E">
              <w:rPr>
                <w:b/>
                <w:bCs/>
                <w:szCs w:val="18"/>
              </w:rPr>
              <w:t xml:space="preserve">Criteria </w:t>
            </w:r>
          </w:p>
        </w:tc>
      </w:tr>
      <w:tr w:rsidR="00E12702" w:rsidRPr="00F56D2E" w14:paraId="1B6F4837"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C4BE97E" w14:textId="77777777" w:rsidR="00E12702" w:rsidRPr="00F56D2E" w:rsidRDefault="00E12702" w:rsidP="00F56D2E">
            <w:pPr>
              <w:pStyle w:val="TableText"/>
              <w:keepNext/>
              <w:keepLines/>
              <w:rPr>
                <w:szCs w:val="18"/>
              </w:rPr>
            </w:pPr>
            <w:r w:rsidRPr="00F56D2E">
              <w:rPr>
                <w:szCs w:val="18"/>
              </w:rPr>
              <w:t>EU Taxonomy consistent</w:t>
            </w:r>
          </w:p>
        </w:tc>
        <w:tc>
          <w:tcPr>
            <w:tcW w:w="6973" w:type="dxa"/>
            <w:shd w:val="clear" w:color="auto" w:fill="C9E8D3" w:themeFill="accent5" w:themeFillTint="33"/>
          </w:tcPr>
          <w:p w14:paraId="07497718" w14:textId="77777777" w:rsidR="00E12702" w:rsidRPr="00F56D2E" w:rsidRDefault="00E12702" w:rsidP="00F56D2E">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F56D2E">
              <w:rPr>
                <w:szCs w:val="18"/>
              </w:rPr>
              <w:t>The activity complies with the following criteria:</w:t>
            </w:r>
          </w:p>
          <w:p w14:paraId="286A91FC" w14:textId="77777777" w:rsidR="00E12702" w:rsidRPr="00F56D2E" w:rsidRDefault="00F87273" w:rsidP="00F56D2E">
            <w:pPr>
              <w:pStyle w:val="TableBullet1"/>
              <w:keepNext/>
              <w:keepLines/>
              <w:cnfStyle w:val="000000000000" w:firstRow="0" w:lastRow="0" w:firstColumn="0" w:lastColumn="0" w:oddVBand="0" w:evenVBand="0" w:oddHBand="0" w:evenHBand="0" w:firstRowFirstColumn="0" w:firstRowLastColumn="0" w:lastRowFirstColumn="0" w:lastRowLastColumn="0"/>
              <w:rPr>
                <w:szCs w:val="18"/>
              </w:rPr>
            </w:pPr>
            <w:r>
              <w:t>The life-cycle GHG emissions from the combined generation of heat/cool and power from geothermal energy are lower than 100 g CO2e per 1 kWh of energy output from the combined generation; Life-cycle GHG emissions are calculated based on project-specific data using ISO 14067:2018 or ISO 14064-1:2018.; Quantified life-cycle GHG emissions are verified by an independent third party.</w:t>
            </w:r>
          </w:p>
        </w:tc>
      </w:tr>
      <w:tr w:rsidR="00687599" w:rsidRPr="00F56D2E" w14:paraId="52C578E5"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7322D64" w14:textId="77777777" w:rsidR="00687599" w:rsidRPr="00F56D2E" w:rsidRDefault="00687599" w:rsidP="00F56D2E">
            <w:pPr>
              <w:pStyle w:val="TableText"/>
              <w:keepNext/>
              <w:keepLines/>
              <w:rPr>
                <w:szCs w:val="18"/>
              </w:rPr>
            </w:pPr>
            <w:r w:rsidRPr="00F56D2E">
              <w:rPr>
                <w:szCs w:val="18"/>
              </w:rPr>
              <w:t>Santander-specific</w:t>
            </w:r>
          </w:p>
        </w:tc>
        <w:tc>
          <w:tcPr>
            <w:tcW w:w="6973" w:type="dxa"/>
            <w:shd w:val="clear" w:color="auto" w:fill="FFFFFF" w:themeFill="background2"/>
          </w:tcPr>
          <w:p w14:paraId="7B040CC6" w14:textId="77777777" w:rsidR="00687599" w:rsidRPr="00F56D2E" w:rsidRDefault="00687599" w:rsidP="00F56D2E">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F56D2E">
              <w:rPr>
                <w:szCs w:val="18"/>
              </w:rPr>
              <w:t>The activity complies with the following criteria:</w:t>
            </w:r>
          </w:p>
          <w:p w14:paraId="656AF1A7" w14:textId="77777777" w:rsidR="00687599" w:rsidRPr="00F56D2E" w:rsidRDefault="00687599" w:rsidP="00F56D2E">
            <w:pPr>
              <w:pStyle w:val="TableBullet1"/>
              <w:keepNext/>
              <w:keepLines/>
              <w:cnfStyle w:val="000000000000" w:firstRow="0" w:lastRow="0" w:firstColumn="0" w:lastColumn="0" w:oddVBand="0" w:evenVBand="0" w:oddHBand="0" w:evenHBand="0" w:firstRowFirstColumn="0" w:firstRowLastColumn="0" w:lastRowFirstColumn="0" w:lastRowLastColumn="0"/>
              <w:rPr>
                <w:szCs w:val="18"/>
              </w:rPr>
            </w:pPr>
            <w:r>
              <w:t>The life cycle GHG emissions from the combined generation of heat/cool and power from geothermal energy are lower than 100 g CO2e per 1 kWh of energy output from the combined generation; the GHG emissions are calculated using any internationally or locally recognized certifications (e.g.</w:t>
            </w:r>
            <w:r w:rsidR="255BD6E9">
              <w:t>,</w:t>
            </w:r>
            <w:r>
              <w:t xml:space="preserve"> PAS 2050). Quantified life cycle GHG emissions are verified by an independent third party</w:t>
            </w:r>
          </w:p>
        </w:tc>
      </w:tr>
    </w:tbl>
    <w:p w14:paraId="7CBBD23D" w14:textId="77777777" w:rsidR="00687599" w:rsidRPr="00854071" w:rsidRDefault="00687599" w:rsidP="00687599">
      <w:pPr>
        <w:rPr>
          <w:rFonts w:cstheme="minorHAnsi"/>
        </w:rPr>
      </w:pPr>
    </w:p>
    <w:p w14:paraId="4C7D6153" w14:textId="77777777" w:rsidR="00687599" w:rsidRPr="00854071" w:rsidRDefault="00687599" w:rsidP="00F56D2E">
      <w:pPr>
        <w:pStyle w:val="HeadingA3"/>
      </w:pPr>
      <w:bookmarkStart w:id="1729" w:name="_Toc151042686"/>
      <w:bookmarkStart w:id="1730" w:name="_Toc152060538"/>
      <w:bookmarkStart w:id="1731" w:name="_Toc153298500"/>
      <w:bookmarkStart w:id="1732" w:name="_Toc153408762"/>
      <w:bookmarkStart w:id="1733" w:name="_Toc186795119"/>
      <w:r>
        <w:lastRenderedPageBreak/>
        <w:t>Cogeneration of heat/cool and power from renewable non-fossil gaseous and liquid fuels</w:t>
      </w:r>
      <w:bookmarkEnd w:id="1729"/>
      <w:bookmarkEnd w:id="1730"/>
      <w:bookmarkEnd w:id="1731"/>
      <w:bookmarkEnd w:id="1732"/>
      <w:bookmarkEnd w:id="1733"/>
    </w:p>
    <w:p w14:paraId="010B8E0A" w14:textId="77777777" w:rsidR="00687599" w:rsidRPr="00854071" w:rsidRDefault="00F87273" w:rsidP="00F56D2E">
      <w:pPr>
        <w:pStyle w:val="Boldunderline"/>
        <w:keepNext/>
        <w:keepLines/>
      </w:pPr>
      <w:r>
        <w:t>Activity description</w:t>
      </w:r>
    </w:p>
    <w:p w14:paraId="3354C3CA" w14:textId="77777777" w:rsidR="00687599" w:rsidRPr="00854071" w:rsidRDefault="00687599" w:rsidP="00F56D2E">
      <w:pPr>
        <w:pStyle w:val="Textoindependiente"/>
        <w:keepNext/>
        <w:keepLines/>
        <w:rPr>
          <w:b/>
        </w:rPr>
      </w:pPr>
      <w:r w:rsidRPr="00854071">
        <w:t>Construction and operation of combined heat/cool and power generation facilities using gaseous and liquid fuels of renewable origin. This activity does not include cogeneration of heat/cool and power from the exclusive use of biogas and bio-liquid fuels.</w:t>
      </w:r>
      <w:r w:rsidRPr="00854071">
        <w:rPr>
          <w:b/>
        </w:rPr>
        <w:t xml:space="preserve"> </w:t>
      </w:r>
    </w:p>
    <w:p w14:paraId="55E7F207" w14:textId="77777777" w:rsidR="00687599" w:rsidRPr="00854071" w:rsidRDefault="00687599" w:rsidP="00F56D2E">
      <w:pPr>
        <w:pStyle w:val="Textoindependiente"/>
        <w:keepNext/>
        <w:keepLines/>
      </w:pPr>
    </w:p>
    <w:tbl>
      <w:tblPr>
        <w:tblStyle w:val="OWTable"/>
        <w:tblW w:w="5000" w:type="pct"/>
        <w:tblLayout w:type="fixed"/>
        <w:tblLook w:val="04A0" w:firstRow="1" w:lastRow="0" w:firstColumn="1" w:lastColumn="0" w:noHBand="0" w:noVBand="1"/>
      </w:tblPr>
      <w:tblGrid>
        <w:gridCol w:w="2656"/>
        <w:gridCol w:w="6949"/>
      </w:tblGrid>
      <w:tr w:rsidR="00687599" w:rsidRPr="002B3B40" w14:paraId="3F9215A4" w14:textId="77777777" w:rsidTr="54F0D2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3E3CCD1F" w14:textId="77777777" w:rsidR="00687599" w:rsidRPr="002B3B40" w:rsidRDefault="00687599" w:rsidP="00F56D2E">
            <w:pPr>
              <w:pStyle w:val="TableHeadingText"/>
              <w:keepNext/>
              <w:rPr>
                <w:b/>
                <w:bCs/>
                <w:szCs w:val="18"/>
              </w:rPr>
            </w:pPr>
            <w:r w:rsidRPr="002B3B40">
              <w:rPr>
                <w:b/>
                <w:bCs/>
                <w:szCs w:val="18"/>
              </w:rPr>
              <w:t>Eligibility</w:t>
            </w:r>
          </w:p>
        </w:tc>
        <w:tc>
          <w:tcPr>
            <w:tcW w:w="6973" w:type="dxa"/>
          </w:tcPr>
          <w:p w14:paraId="3D9606DD" w14:textId="77777777" w:rsidR="00687599" w:rsidRPr="002B3B40" w:rsidRDefault="00687599" w:rsidP="00F56D2E">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2B3B40">
              <w:rPr>
                <w:b/>
                <w:bCs/>
                <w:szCs w:val="18"/>
              </w:rPr>
              <w:t>Criteria</w:t>
            </w:r>
          </w:p>
        </w:tc>
      </w:tr>
      <w:tr w:rsidR="00687599" w:rsidRPr="002B3B40" w14:paraId="1032DA1F" w14:textId="77777777" w:rsidTr="54F0D264">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25507BF" w14:textId="77777777" w:rsidR="00687599" w:rsidRPr="002B3B40" w:rsidRDefault="00687599" w:rsidP="00F56D2E">
            <w:pPr>
              <w:pStyle w:val="TableText"/>
              <w:keepNext/>
              <w:keepLines/>
              <w:rPr>
                <w:szCs w:val="18"/>
              </w:rPr>
            </w:pPr>
            <w:r w:rsidRPr="002B3B40">
              <w:rPr>
                <w:szCs w:val="18"/>
              </w:rPr>
              <w:t>EU Taxonomy consistent</w:t>
            </w:r>
          </w:p>
        </w:tc>
        <w:tc>
          <w:tcPr>
            <w:tcW w:w="6973" w:type="dxa"/>
            <w:shd w:val="clear" w:color="auto" w:fill="C9E8D3" w:themeFill="accent5" w:themeFillTint="33"/>
          </w:tcPr>
          <w:p w14:paraId="73171C0D" w14:textId="77777777" w:rsidR="00687599" w:rsidRPr="002B3B40" w:rsidRDefault="00687599" w:rsidP="00F56D2E">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2B3B40">
              <w:rPr>
                <w:szCs w:val="18"/>
              </w:rPr>
              <w:t xml:space="preserve">The activity complies with </w:t>
            </w:r>
            <w:r w:rsidRPr="002B3B40">
              <w:rPr>
                <w:b/>
                <w:bCs/>
                <w:szCs w:val="18"/>
                <w:u w:val="single"/>
              </w:rPr>
              <w:t>all</w:t>
            </w:r>
            <w:r w:rsidRPr="002B3B40">
              <w:rPr>
                <w:szCs w:val="18"/>
              </w:rPr>
              <w:t xml:space="preserve"> of the following criteria</w:t>
            </w:r>
            <w:r w:rsidR="00B00E61" w:rsidRPr="002B3B40">
              <w:rPr>
                <w:szCs w:val="18"/>
              </w:rPr>
              <w:t xml:space="preserve"> </w:t>
            </w:r>
            <w:r w:rsidR="00B00E61" w:rsidRPr="002B3B40">
              <w:rPr>
                <w:b/>
                <w:bCs/>
                <w:color w:val="002C77" w:themeColor="accent1"/>
                <w:szCs w:val="18"/>
              </w:rPr>
              <w:t>[LTO]</w:t>
            </w:r>
            <w:r w:rsidRPr="002B3B40">
              <w:rPr>
                <w:szCs w:val="18"/>
              </w:rPr>
              <w:t>:</w:t>
            </w:r>
          </w:p>
          <w:p w14:paraId="589C0D9E" w14:textId="77777777" w:rsidR="00687599" w:rsidRPr="002B3B40" w:rsidRDefault="41FE2FCD" w:rsidP="00A46517">
            <w:pPr>
              <w:pStyle w:val="TableNumbered1"/>
              <w:numPr>
                <w:ilvl w:val="0"/>
                <w:numId w:val="60"/>
              </w:numPr>
              <w:cnfStyle w:val="000000000000" w:firstRow="0" w:lastRow="0" w:firstColumn="0" w:lastColumn="0" w:oddVBand="0" w:evenVBand="0" w:oddHBand="0" w:evenHBand="0" w:firstRowFirstColumn="0" w:firstRowLastColumn="0" w:lastRowFirstColumn="0" w:lastRowLastColumn="0"/>
            </w:pPr>
            <w:r w:rsidRPr="002B3B40">
              <w:t>Lifecycle GHG emissions from the co-generation of heat/cool from gaseous fuels are lower than 100g CO</w:t>
            </w:r>
            <w:r w:rsidRPr="002B3B40">
              <w:rPr>
                <w:vertAlign w:val="subscript"/>
              </w:rPr>
              <w:t>2</w:t>
            </w:r>
            <w:r w:rsidRPr="002B3B40">
              <w:t>e/kWh. Lifecycle GHG emission savings are calculated using ISO 14067:2018 or ISO 14064-1:2018 and quantified lifecycle GHG emissions are verified by an independent third party</w:t>
            </w:r>
          </w:p>
          <w:p w14:paraId="75C339A4"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Either (a) or (b) is true</w:t>
            </w:r>
            <w:r w:rsidRPr="002B3B40">
              <w:rPr>
                <w:rStyle w:val="Refdenotaalpie"/>
                <w:szCs w:val="18"/>
              </w:rPr>
              <w:footnoteReference w:id="21"/>
            </w:r>
            <w:r w:rsidRPr="002B3B40">
              <w:t>:</w:t>
            </w:r>
          </w:p>
          <w:p w14:paraId="5D874136" w14:textId="77777777" w:rsidR="00687599" w:rsidRPr="002B3B40" w:rsidRDefault="4F3C5B8E" w:rsidP="002B3B40">
            <w:pPr>
              <w:pStyle w:val="TableNumbered2"/>
              <w:cnfStyle w:val="000000000000" w:firstRow="0" w:lastRow="0" w:firstColumn="0" w:lastColumn="0" w:oddVBand="0" w:evenVBand="0" w:oddHBand="0" w:evenHBand="0" w:firstRowFirstColumn="0" w:firstRowLastColumn="0" w:lastRowFirstColumn="0" w:lastRowLastColumn="0"/>
            </w:pPr>
            <w:r w:rsidRPr="002B3B40">
              <w:t>A</w:t>
            </w:r>
            <w:r w:rsidR="41FE2FCD" w:rsidRPr="002B3B40">
              <w:t>t construction, measurement equipment for monitoring of physical emissions, such as those from methane leakage, is installed or a leak detection and repair program is introduced</w:t>
            </w:r>
          </w:p>
          <w:p w14:paraId="28DD9F8B" w14:textId="77777777" w:rsidR="00687599" w:rsidRPr="002B3B40" w:rsidRDefault="4F3C5B8E" w:rsidP="002B3B40">
            <w:pPr>
              <w:pStyle w:val="TableNumbered2"/>
              <w:cnfStyle w:val="000000000000" w:firstRow="0" w:lastRow="0" w:firstColumn="0" w:lastColumn="0" w:oddVBand="0" w:evenVBand="0" w:oddHBand="0" w:evenHBand="0" w:firstRowFirstColumn="0" w:firstRowLastColumn="0" w:lastRowFirstColumn="0" w:lastRowLastColumn="0"/>
            </w:pPr>
            <w:r w:rsidRPr="002B3B40">
              <w:t>A</w:t>
            </w:r>
            <w:r w:rsidR="41FE2FCD" w:rsidRPr="002B3B40">
              <w:t>t operation, physical measurement of emissions is reported and any leak is eliminated</w:t>
            </w:r>
          </w:p>
          <w:p w14:paraId="593E52B0"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The CO</w:t>
            </w:r>
            <w:r w:rsidRPr="002B3B40">
              <w:rPr>
                <w:vertAlign w:val="subscript"/>
              </w:rPr>
              <w:t>2</w:t>
            </w:r>
            <w:r w:rsidRPr="002B3B40">
              <w:t xml:space="preserve"> leakage of carbon transport methods</w:t>
            </w:r>
            <w:r w:rsidRPr="002B3B40">
              <w:rPr>
                <w:rStyle w:val="Refdenotaalpie"/>
                <w:szCs w:val="18"/>
              </w:rPr>
              <w:footnoteReference w:id="22"/>
            </w:r>
            <w:r w:rsidRPr="002B3B40">
              <w:t xml:space="preserve"> are limited to </w:t>
            </w:r>
            <w:r w:rsidRPr="002B3B40">
              <w:rPr>
                <w:rFonts w:eastAsia="Times New Roman"/>
              </w:rPr>
              <w:t>≤</w:t>
            </w:r>
            <w:r w:rsidRPr="002B3B40">
              <w:t xml:space="preserve"> 0.5 %, and Carbon sequestration sites comply with internationally recognized standards (i.e., the activity complies with ISO 27914:2017)</w:t>
            </w:r>
            <w:r w:rsidR="00F87273" w:rsidRPr="002B3B40">
              <w:t xml:space="preserve">, and Carbon capture technologies enable an economic activity like power generation and the production of hydrogen, steel, cement, and chemicals to operate within the allowed carbon intensity threshold in the technical criteria defined </w:t>
            </w:r>
            <w:r w:rsidR="00F87273" w:rsidRPr="006931BB">
              <w:t xml:space="preserve">within the </w:t>
            </w:r>
            <w:hyperlink w:anchor="Manufacture_sector" w:history="1">
              <w:r w:rsidR="00F87273" w:rsidRPr="006931BB">
                <w:rPr>
                  <w:rStyle w:val="Hipervnculo"/>
                  <w:color w:val="auto"/>
                  <w:highlight w:val="cyan"/>
                </w:rPr>
                <w:t>Manufacturing sector</w:t>
              </w:r>
            </w:hyperlink>
            <w:r w:rsidR="00F87273" w:rsidRPr="006931BB">
              <w:t xml:space="preserve"> (</w:t>
            </w:r>
            <w:r w:rsidR="00F87273" w:rsidRPr="006931BB">
              <w:rPr>
                <w:rStyle w:val="ui-provider"/>
                <w:szCs w:val="18"/>
              </w:rPr>
              <w:t>e.g. Steel</w:t>
            </w:r>
            <w:r w:rsidR="00F87273" w:rsidRPr="002B3B40">
              <w:rPr>
                <w:rStyle w:val="ui-provider"/>
                <w:szCs w:val="18"/>
              </w:rPr>
              <w:t>: hot metal = 1</w:t>
            </w:r>
            <w:r w:rsidR="00506C46" w:rsidRPr="002B3B40">
              <w:rPr>
                <w:rStyle w:val="ui-provider"/>
                <w:szCs w:val="18"/>
              </w:rPr>
              <w:t>.</w:t>
            </w:r>
            <w:r w:rsidR="00F87273" w:rsidRPr="002B3B40">
              <w:rPr>
                <w:rStyle w:val="ui-provider"/>
                <w:szCs w:val="18"/>
              </w:rPr>
              <w:t xml:space="preserve">331 tCO2e/t product; </w:t>
            </w:r>
            <w:r w:rsidR="50775C9C" w:rsidRPr="002B3B40">
              <w:rPr>
                <w:rStyle w:val="ui-provider"/>
                <w:szCs w:val="18"/>
              </w:rPr>
              <w:t>E</w:t>
            </w:r>
            <w:r w:rsidR="00F87273" w:rsidRPr="002B3B40">
              <w:rPr>
                <w:rStyle w:val="ui-provider"/>
                <w:szCs w:val="18"/>
              </w:rPr>
              <w:t>lectric Arc Furnace (EAF) high alloy steel = 0</w:t>
            </w:r>
            <w:r w:rsidR="00506C46" w:rsidRPr="002B3B40">
              <w:rPr>
                <w:rStyle w:val="ui-provider"/>
                <w:szCs w:val="18"/>
              </w:rPr>
              <w:t>.</w:t>
            </w:r>
            <w:r w:rsidR="00F87273" w:rsidRPr="002B3B40">
              <w:rPr>
                <w:rStyle w:val="ui-provider"/>
                <w:szCs w:val="18"/>
              </w:rPr>
              <w:t>266 tCO2e/t product)</w:t>
            </w:r>
          </w:p>
          <w:p w14:paraId="46F716CF"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 xml:space="preserve">Biofuels, bioliquids and biomass fuels produced from agricultural biomass shall not be made from raw material obtained from land with </w:t>
            </w:r>
            <w:hyperlink w:anchor="Highbiodiversityvalueland" w:history="1">
              <w:r w:rsidRPr="002B3B40">
                <w:rPr>
                  <w:highlight w:val="cyan"/>
                </w:rPr>
                <w:t>a high biodiversity value</w:t>
              </w:r>
            </w:hyperlink>
            <w:r w:rsidRPr="002B3B40">
              <w:t xml:space="preserve">, wetlands or peatlands and forest biomass shall not derive from </w:t>
            </w:r>
            <w:hyperlink w:anchor="Unsustainableproductionminimised" w:history="1">
              <w:r w:rsidRPr="002B3B40">
                <w:rPr>
                  <w:highlight w:val="cyan"/>
                </w:rPr>
                <w:t>unsustainable production</w:t>
              </w:r>
            </w:hyperlink>
            <w:r w:rsidRPr="002B3B40">
              <w:t>; examples of non-eligible land include protected areas, natural reserves, land certified by IUCN RLE; products certified by FSC® are eligible</w:t>
            </w:r>
          </w:p>
        </w:tc>
      </w:tr>
      <w:tr w:rsidR="00687599" w:rsidRPr="002B3B40" w14:paraId="3B06831B" w14:textId="77777777" w:rsidTr="54F0D264">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09E67F5A" w14:textId="77777777" w:rsidR="00687599" w:rsidRPr="002B3B40" w:rsidRDefault="00687599" w:rsidP="008D7480">
            <w:pPr>
              <w:pStyle w:val="TableText"/>
              <w:keepNext/>
              <w:keepLines/>
              <w:rPr>
                <w:szCs w:val="18"/>
              </w:rPr>
            </w:pPr>
            <w:r w:rsidRPr="002B3B40">
              <w:rPr>
                <w:szCs w:val="18"/>
              </w:rPr>
              <w:t>Santander-specific</w:t>
            </w:r>
          </w:p>
        </w:tc>
        <w:tc>
          <w:tcPr>
            <w:tcW w:w="6973" w:type="dxa"/>
            <w:shd w:val="clear" w:color="auto" w:fill="FFFFFF" w:themeFill="background2"/>
          </w:tcPr>
          <w:p w14:paraId="6AB059FD" w14:textId="77777777" w:rsidR="00687599" w:rsidRPr="002B3B40" w:rsidRDefault="41FE2FCD" w:rsidP="008D748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2B3B40">
              <w:rPr>
                <w:szCs w:val="18"/>
              </w:rPr>
              <w:t xml:space="preserve">The activity complies with </w:t>
            </w:r>
            <w:r w:rsidRPr="002B3B40">
              <w:rPr>
                <w:b/>
                <w:bCs/>
                <w:szCs w:val="18"/>
                <w:u w:val="single"/>
              </w:rPr>
              <w:t>all</w:t>
            </w:r>
            <w:r w:rsidRPr="002B3B40">
              <w:rPr>
                <w:szCs w:val="18"/>
              </w:rPr>
              <w:t xml:space="preserve"> of the following criteria:</w:t>
            </w:r>
          </w:p>
          <w:p w14:paraId="0A7924E4" w14:textId="77777777" w:rsidR="00687599" w:rsidRPr="002B3B40" w:rsidRDefault="00687599" w:rsidP="00A46517">
            <w:pPr>
              <w:pStyle w:val="TableNumbered1"/>
              <w:numPr>
                <w:ilvl w:val="0"/>
                <w:numId w:val="61"/>
              </w:numPr>
              <w:cnfStyle w:val="000000000000" w:firstRow="0" w:lastRow="0" w:firstColumn="0" w:lastColumn="0" w:oddVBand="0" w:evenVBand="0" w:oddHBand="0" w:evenHBand="0" w:firstRowFirstColumn="0" w:firstRowLastColumn="0" w:lastRowFirstColumn="0" w:lastRowLastColumn="0"/>
            </w:pPr>
            <w:r w:rsidRPr="002B3B40">
              <w:t xml:space="preserve">Life-cycle GHG emissions from the co-generation of heat/cool from gaseous fuels are lower than 100g CO2e/kWh; the GHG emissions are calculated using any internationally or locally recognized certifications (e.g. PAS 2050). Quantified life-cycle GHG emissions are verified by an independent third party.       </w:t>
            </w:r>
          </w:p>
          <w:p w14:paraId="6488FA78"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Either (a.) or (b.) is true:</w:t>
            </w:r>
          </w:p>
          <w:p w14:paraId="75FDBDE9" w14:textId="77777777" w:rsidR="00687599" w:rsidRPr="002B3B40" w:rsidRDefault="00687599" w:rsidP="002B3B40">
            <w:pPr>
              <w:pStyle w:val="TableNumbered2"/>
              <w:cnfStyle w:val="000000000000" w:firstRow="0" w:lastRow="0" w:firstColumn="0" w:lastColumn="0" w:oddVBand="0" w:evenVBand="0" w:oddHBand="0" w:evenHBand="0" w:firstRowFirstColumn="0" w:firstRowLastColumn="0" w:lastRowFirstColumn="0" w:lastRowLastColumn="0"/>
            </w:pPr>
            <w:r w:rsidRPr="002B3B40">
              <w:t>At construction, measurement equipment for monitoring of physical emissions, such as those from methane leakage, is installed or a leak detection and repair program is introduced</w:t>
            </w:r>
          </w:p>
          <w:p w14:paraId="226B7833" w14:textId="77777777" w:rsidR="00687599" w:rsidRPr="002B3B40" w:rsidRDefault="00687599" w:rsidP="002B3B40">
            <w:pPr>
              <w:pStyle w:val="TableNumbered2"/>
              <w:cnfStyle w:val="000000000000" w:firstRow="0" w:lastRow="0" w:firstColumn="0" w:lastColumn="0" w:oddVBand="0" w:evenVBand="0" w:oddHBand="0" w:evenHBand="0" w:firstRowFirstColumn="0" w:firstRowLastColumn="0" w:lastRowFirstColumn="0" w:lastRowLastColumn="0"/>
            </w:pPr>
            <w:r w:rsidRPr="002B3B40">
              <w:t xml:space="preserve">At operation, physical measurement of emissions are reported and any leak is eliminated </w:t>
            </w:r>
          </w:p>
          <w:p w14:paraId="0FEF0D61"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The CO2 leakage of carbon transport methods and carbon sequestration is certified based on acceptable standards to Santander</w:t>
            </w:r>
          </w:p>
          <w:p w14:paraId="60E0F556"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 xml:space="preserve">Biofuels, bioliquids and biomass fuels produced from agricultural biomass shall not be made from raw material obtained from land with a </w:t>
            </w:r>
            <w:hyperlink w:anchor="Highbiodiversityvalueland" w:history="1">
              <w:r w:rsidRPr="002B3B40">
                <w:rPr>
                  <w:highlight w:val="cyan"/>
                </w:rPr>
                <w:t>high biodiversity value</w:t>
              </w:r>
            </w:hyperlink>
            <w:r w:rsidRPr="002B3B40">
              <w:t xml:space="preserve">, wetlands or peatlands and forest biomass shall not derive from </w:t>
            </w:r>
            <w:hyperlink w:anchor="Unsustainableproductionminimised" w:history="1">
              <w:r w:rsidRPr="002B3B40">
                <w:rPr>
                  <w:highlight w:val="cyan"/>
                </w:rPr>
                <w:t>unsustainable production</w:t>
              </w:r>
            </w:hyperlink>
            <w:r w:rsidRPr="002B3B40">
              <w:t xml:space="preserve">      </w:t>
            </w:r>
          </w:p>
          <w:p w14:paraId="3130DFCD" w14:textId="77777777" w:rsidR="00687599" w:rsidRPr="002B3B40" w:rsidRDefault="00687599" w:rsidP="002B3B40">
            <w:pPr>
              <w:pStyle w:val="TableNumbered1"/>
              <w:cnfStyle w:val="000000000000" w:firstRow="0" w:lastRow="0" w:firstColumn="0" w:lastColumn="0" w:oddVBand="0" w:evenVBand="0" w:oddHBand="0" w:evenHBand="0" w:firstRowFirstColumn="0" w:firstRowLastColumn="0" w:lastRowFirstColumn="0" w:lastRowLastColumn="0"/>
            </w:pPr>
            <w:r w:rsidRPr="002B3B40">
              <w:t xml:space="preserve">The use of biomethane fuel certified by Guarantee of Origin (GOO) certificates is accepted as an alternative to a physical piped connection </w:t>
            </w:r>
          </w:p>
        </w:tc>
      </w:tr>
    </w:tbl>
    <w:p w14:paraId="03E06F2A" w14:textId="77777777" w:rsidR="008D7480" w:rsidRDefault="008D7480" w:rsidP="00DD20B8">
      <w:pPr>
        <w:pStyle w:val="BodyTextNoSpacing"/>
      </w:pPr>
      <w:bookmarkStart w:id="1734" w:name="_Toc151042687"/>
      <w:bookmarkStart w:id="1735" w:name="_Toc152060539"/>
    </w:p>
    <w:p w14:paraId="54155541" w14:textId="77777777" w:rsidR="00687599" w:rsidRPr="00854071" w:rsidRDefault="00687599" w:rsidP="00687599">
      <w:pPr>
        <w:pStyle w:val="HeadingA3"/>
      </w:pPr>
      <w:bookmarkStart w:id="1736" w:name="_Toc153298501"/>
      <w:bookmarkStart w:id="1737" w:name="_Toc153408763"/>
      <w:bookmarkStart w:id="1738" w:name="_Toc186795120"/>
      <w:bookmarkStart w:id="1739" w:name="Cogeneration_of_heat_cool_bioenergy"/>
      <w:r>
        <w:lastRenderedPageBreak/>
        <w:t>Cogeneration of heat/cool and power from bioenergy</w:t>
      </w:r>
      <w:bookmarkEnd w:id="1734"/>
      <w:bookmarkEnd w:id="1735"/>
      <w:bookmarkEnd w:id="1736"/>
      <w:bookmarkEnd w:id="1737"/>
      <w:bookmarkEnd w:id="1738"/>
    </w:p>
    <w:bookmarkEnd w:id="1739"/>
    <w:p w14:paraId="517484E4" w14:textId="77777777" w:rsidR="00687599" w:rsidRPr="00854071" w:rsidRDefault="00C044C4" w:rsidP="00F56D2E">
      <w:pPr>
        <w:pStyle w:val="Boldunderline"/>
      </w:pPr>
      <w:r>
        <w:t>Activity description</w:t>
      </w:r>
    </w:p>
    <w:p w14:paraId="7E1AF657" w14:textId="77777777" w:rsidR="00687599" w:rsidRPr="00854071" w:rsidRDefault="00687599" w:rsidP="00DD20B8">
      <w:pPr>
        <w:pStyle w:val="Textoindependiente"/>
        <w:rPr>
          <w:b/>
        </w:rPr>
      </w:pPr>
      <w:r w:rsidRPr="00854071">
        <w:t>Construction and operation of installations used for cogeneration of heat/cool and power exclusively from biomass, biogas or bioliquids, and excluding cogeneration from blending of renewable fuels with biogas or bioliquids.</w:t>
      </w:r>
    </w:p>
    <w:p w14:paraId="6B696DCD" w14:textId="77777777" w:rsidR="00687599" w:rsidRPr="00854071" w:rsidRDefault="00687599" w:rsidP="00BC3C75">
      <w:pPr>
        <w:pStyle w:val="BodyTextNoSpacing"/>
      </w:pPr>
    </w:p>
    <w:tbl>
      <w:tblPr>
        <w:tblStyle w:val="OWTable"/>
        <w:tblW w:w="9638" w:type="dxa"/>
        <w:tblLook w:val="04A0" w:firstRow="1" w:lastRow="0" w:firstColumn="1" w:lastColumn="0" w:noHBand="0" w:noVBand="1"/>
      </w:tblPr>
      <w:tblGrid>
        <w:gridCol w:w="2250"/>
        <w:gridCol w:w="7388"/>
      </w:tblGrid>
      <w:tr w:rsidR="00687599" w:rsidRPr="00F56D2E" w14:paraId="021554A1" w14:textId="77777777" w:rsidTr="54F0D26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46A6379A" w14:textId="77777777" w:rsidR="00687599" w:rsidRPr="00F56D2E" w:rsidRDefault="00687599" w:rsidP="008D7480">
            <w:pPr>
              <w:pStyle w:val="TableHeadingText"/>
              <w:rPr>
                <w:b/>
                <w:bCs/>
                <w:szCs w:val="18"/>
              </w:rPr>
            </w:pPr>
            <w:r w:rsidRPr="00F56D2E">
              <w:rPr>
                <w:b/>
                <w:bCs/>
                <w:szCs w:val="18"/>
              </w:rPr>
              <w:t>Eligibility</w:t>
            </w:r>
          </w:p>
        </w:tc>
        <w:tc>
          <w:tcPr>
            <w:tcW w:w="7388" w:type="dxa"/>
          </w:tcPr>
          <w:p w14:paraId="71AFD899" w14:textId="77777777" w:rsidR="00687599" w:rsidRPr="00F56D2E" w:rsidRDefault="00687599" w:rsidP="008D7480">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F56D2E">
              <w:rPr>
                <w:b/>
                <w:bCs/>
                <w:szCs w:val="18"/>
              </w:rPr>
              <w:t>Criteria</w:t>
            </w:r>
          </w:p>
        </w:tc>
      </w:tr>
      <w:tr w:rsidR="00B00E61" w:rsidRPr="00F56D2E" w14:paraId="5DB85635" w14:textId="77777777" w:rsidTr="54F0D264">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075C5F76" w14:textId="77777777" w:rsidR="00B00E61" w:rsidRPr="00F56D2E" w:rsidRDefault="00B00E61" w:rsidP="008D7480">
            <w:pPr>
              <w:pStyle w:val="TableText"/>
              <w:rPr>
                <w:szCs w:val="18"/>
              </w:rPr>
            </w:pPr>
            <w:r w:rsidRPr="00F56D2E">
              <w:rPr>
                <w:szCs w:val="18"/>
              </w:rPr>
              <w:t>EU Taxonomy consistent</w:t>
            </w:r>
          </w:p>
        </w:tc>
        <w:tc>
          <w:tcPr>
            <w:tcW w:w="7388" w:type="dxa"/>
            <w:shd w:val="clear" w:color="auto" w:fill="C9E8D3" w:themeFill="accent5" w:themeFillTint="33"/>
          </w:tcPr>
          <w:p w14:paraId="7DC6E378" w14:textId="77777777" w:rsidR="00B00E61" w:rsidRPr="00720DC8" w:rsidRDefault="00B00E61"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sidRPr="00720DC8">
              <w:rPr>
                <w:szCs w:val="18"/>
              </w:rPr>
              <w:t xml:space="preserve">The activity complies with </w:t>
            </w:r>
            <w:r w:rsidRPr="00720DC8">
              <w:rPr>
                <w:b/>
                <w:bCs/>
                <w:szCs w:val="18"/>
                <w:u w:val="single"/>
              </w:rPr>
              <w:t>all</w:t>
            </w:r>
            <w:r w:rsidRPr="00720DC8">
              <w:rPr>
                <w:szCs w:val="18"/>
              </w:rPr>
              <w:t xml:space="preserve"> of the following criteria </w:t>
            </w:r>
            <w:r w:rsidRPr="00720DC8">
              <w:rPr>
                <w:b/>
                <w:bCs/>
                <w:color w:val="002C77" w:themeColor="accent1"/>
                <w:szCs w:val="18"/>
              </w:rPr>
              <w:t>[LTO]</w:t>
            </w:r>
            <w:r w:rsidRPr="00720DC8">
              <w:rPr>
                <w:szCs w:val="18"/>
              </w:rPr>
              <w:t>:</w:t>
            </w:r>
          </w:p>
          <w:p w14:paraId="52116CDE" w14:textId="77777777" w:rsidR="00B00E61" w:rsidRPr="00720DC8" w:rsidRDefault="65463571" w:rsidP="00A46517">
            <w:pPr>
              <w:pStyle w:val="TableNumbered1"/>
              <w:numPr>
                <w:ilvl w:val="0"/>
                <w:numId w:val="62"/>
              </w:numPr>
              <w:cnfStyle w:val="000000000000" w:firstRow="0" w:lastRow="0" w:firstColumn="0" w:lastColumn="0" w:oddVBand="0" w:evenVBand="0" w:oddHBand="0" w:evenHBand="0" w:firstRowFirstColumn="0" w:firstRowLastColumn="0" w:lastRowFirstColumn="0" w:lastRowLastColumn="0"/>
            </w:pPr>
            <w:r w:rsidRPr="00720DC8">
              <w:t xml:space="preserve">Feedstock complies with either a. or b. </w:t>
            </w:r>
          </w:p>
          <w:p w14:paraId="018A5C24" w14:textId="21FAFA52" w:rsidR="00B00E61" w:rsidRPr="00720DC8" w:rsidRDefault="00B00E61" w:rsidP="00BC3C75">
            <w:pPr>
              <w:pStyle w:val="TableNumbered2"/>
              <w:cnfStyle w:val="000000000000" w:firstRow="0" w:lastRow="0" w:firstColumn="0" w:lastColumn="0" w:oddVBand="0" w:evenVBand="0" w:oddHBand="0" w:evenHBand="0" w:firstRowFirstColumn="0" w:firstRowLastColumn="0" w:lastRowFirstColumn="0" w:lastRowLastColumn="0"/>
            </w:pPr>
            <w:r w:rsidRPr="00720DC8">
              <w:t xml:space="preserve">Feedstock is certified by </w:t>
            </w:r>
            <w:del w:id="1740" w:author="Cisneros Morales Diana Karen" w:date="2024-05-30T11:40:00Z">
              <w:r w:rsidRPr="00720DC8" w:rsidDel="00077457">
                <w:delText xml:space="preserve">either </w:delText>
              </w:r>
            </w:del>
            <w:ins w:id="1741" w:author="Cisneros Morales Diana Karen" w:date="2024-05-30T11:40:00Z">
              <w:r w:rsidR="00077457">
                <w:t>any</w:t>
              </w:r>
              <w:r w:rsidR="00077457" w:rsidRPr="00720DC8">
                <w:t xml:space="preserve"> </w:t>
              </w:r>
            </w:ins>
            <w:r w:rsidRPr="00720DC8">
              <w:t>of the following certificates:</w:t>
            </w:r>
          </w:p>
          <w:p w14:paraId="33FD7C3D" w14:textId="77777777" w:rsidR="00B00E61" w:rsidRPr="00720DC8" w:rsidRDefault="6546357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Biomass Biofuels voluntary </w:t>
            </w:r>
            <w:r w:rsidR="22BABD5E" w:rsidRPr="00720DC8">
              <w:t>scheme</w:t>
            </w:r>
            <w:r w:rsidRPr="00720DC8">
              <w:t xml:space="preserve"> (2BSvs); </w:t>
            </w:r>
          </w:p>
          <w:p w14:paraId="1E93FB9E"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Better Biomass; </w:t>
            </w:r>
          </w:p>
          <w:p w14:paraId="2E289801"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Bonsucro EU; </w:t>
            </w:r>
          </w:p>
          <w:p w14:paraId="665C3803"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International Sustainability and Carbon Certifcation (ISCC EU); </w:t>
            </w:r>
          </w:p>
          <w:p w14:paraId="7ADDC4E2"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KZR INiG system;</w:t>
            </w:r>
          </w:p>
          <w:p w14:paraId="28D708F1"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REDcert; </w:t>
            </w:r>
          </w:p>
          <w:p w14:paraId="5C7EBC52"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Red Tractor Farm Assurance Combinable Crops &amp; Sugar Beet Scheme (Red Tractor); </w:t>
            </w:r>
          </w:p>
          <w:p w14:paraId="050B8D87" w14:textId="77777777" w:rsidR="00B00E61" w:rsidRPr="00D37C8B" w:rsidRDefault="00B00E61" w:rsidP="00BC3C75">
            <w:pPr>
              <w:pStyle w:val="TableNumbered3"/>
              <w:cnfStyle w:val="000000000000" w:firstRow="0" w:lastRow="0" w:firstColumn="0" w:lastColumn="0" w:oddVBand="0" w:evenVBand="0" w:oddHBand="0" w:evenHBand="0" w:firstRowFirstColumn="0" w:firstRowLastColumn="0" w:lastRowFirstColumn="0" w:lastRowLastColumn="0"/>
              <w:rPr>
                <w:lang w:val="es-ES"/>
              </w:rPr>
            </w:pPr>
            <w:r w:rsidRPr="00D37C8B">
              <w:rPr>
                <w:lang w:val="es-ES"/>
              </w:rPr>
              <w:t xml:space="preserve">Roundtable of Sustainable Biofuels EU RED (RSB EU RED); </w:t>
            </w:r>
          </w:p>
          <w:p w14:paraId="27413190" w14:textId="77777777" w:rsidR="00B00E61" w:rsidRPr="00720DC8"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 xml:space="preserve">Scottish Quality Farm Assured Combinable Crops (SQC); </w:t>
            </w:r>
          </w:p>
          <w:p w14:paraId="0B1719AA" w14:textId="77777777" w:rsidR="00B00E61" w:rsidRPr="00F56D2E"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720DC8">
              <w:t>Trade Assurance Scheme</w:t>
            </w:r>
            <w:r w:rsidRPr="00F56D2E">
              <w:t xml:space="preserve"> for Combinable Crops (TASCC); </w:t>
            </w:r>
          </w:p>
          <w:p w14:paraId="104032A7" w14:textId="77777777" w:rsidR="00B00E61" w:rsidRPr="00F56D2E"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F56D2E">
              <w:t xml:space="preserve">Universal Feed Assurance Scheme (UFAS); </w:t>
            </w:r>
          </w:p>
          <w:p w14:paraId="09E3E45F" w14:textId="77777777" w:rsidR="00B00E61" w:rsidRPr="00F56D2E"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F56D2E">
              <w:t xml:space="preserve">Sustainable Resources (SURE) voluntary scheme; </w:t>
            </w:r>
          </w:p>
          <w:p w14:paraId="06BCD0BB" w14:textId="77777777" w:rsidR="00B00E61" w:rsidRDefault="00B00E61" w:rsidP="00BC3C75">
            <w:pPr>
              <w:pStyle w:val="TableNumbered3"/>
              <w:cnfStyle w:val="000000000000" w:firstRow="0" w:lastRow="0" w:firstColumn="0" w:lastColumn="0" w:oddVBand="0" w:evenVBand="0" w:oddHBand="0" w:evenHBand="0" w:firstRowFirstColumn="0" w:firstRowLastColumn="0" w:lastRowFirstColumn="0" w:lastRowLastColumn="0"/>
              <w:rPr>
                <w:ins w:id="1742" w:author="Cisneros Morales Diana Karen" w:date="2024-08-27T10:15:00Z"/>
              </w:rPr>
            </w:pPr>
            <w:r w:rsidRPr="00F56D2E">
              <w:t xml:space="preserve">Sustainable Biomass Program (SBP) </w:t>
            </w:r>
          </w:p>
          <w:p w14:paraId="62AAEB44" w14:textId="6BE4FB3C" w:rsidR="00625E45" w:rsidRPr="00F56D2E" w:rsidRDefault="00625E45" w:rsidP="00BC3C75">
            <w:pPr>
              <w:pStyle w:val="TableNumbered3"/>
              <w:cnfStyle w:val="000000000000" w:firstRow="0" w:lastRow="0" w:firstColumn="0" w:lastColumn="0" w:oddVBand="0" w:evenVBand="0" w:oddHBand="0" w:evenHBand="0" w:firstRowFirstColumn="0" w:firstRowLastColumn="0" w:lastRowFirstColumn="0" w:lastRowLastColumn="0"/>
            </w:pPr>
            <w:ins w:id="1743" w:author="Cisneros Morales Diana Karen" w:date="2024-08-27T10:15:00Z">
              <w:r w:rsidRPr="00625E45">
                <w:t>Austrian Agricultural Certification Scheme (AACS)</w:t>
              </w:r>
            </w:ins>
          </w:p>
          <w:p w14:paraId="14A03C99" w14:textId="77777777" w:rsidR="00B00E61" w:rsidRPr="00F56D2E" w:rsidRDefault="00B00E61" w:rsidP="00BC3C75">
            <w:pPr>
              <w:pStyle w:val="TableNumbered2"/>
              <w:cnfStyle w:val="000000000000" w:firstRow="0" w:lastRow="0" w:firstColumn="0" w:lastColumn="0" w:oddVBand="0" w:evenVBand="0" w:oddHBand="0" w:evenHBand="0" w:firstRowFirstColumn="0" w:firstRowLastColumn="0" w:lastRowFirstColumn="0" w:lastRowLastColumn="0"/>
            </w:pPr>
            <w:r w:rsidRPr="00F56D2E">
              <w:t xml:space="preserve">Both (i) and (ii) are complied with </w:t>
            </w:r>
          </w:p>
          <w:p w14:paraId="624188EE" w14:textId="77777777" w:rsidR="00B00E61" w:rsidRPr="00F56D2E"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F56D2E">
              <w:t xml:space="preserve">Biofuels, bioliquids and biomass fuels produced from agricultural biomass shall not be made from raw material obtained from land with a </w:t>
            </w:r>
            <w:hyperlink w:anchor="Highbiodiversityvalueland" w:history="1">
              <w:r w:rsidRPr="002771D9">
                <w:rPr>
                  <w:szCs w:val="18"/>
                  <w:highlight w:val="cyan"/>
                </w:rPr>
                <w:t>high biodiversity value</w:t>
              </w:r>
            </w:hyperlink>
            <w:r w:rsidRPr="00F56D2E">
              <w:t xml:space="preserve">, wetlands or peatlands and forest biomass shall not derive from </w:t>
            </w:r>
            <w:hyperlink w:anchor="Unsustainableproductionminimised" w:history="1">
              <w:r w:rsidRPr="002771D9">
                <w:rPr>
                  <w:szCs w:val="18"/>
                  <w:highlight w:val="cyan"/>
                </w:rPr>
                <w:t>unsustainable production</w:t>
              </w:r>
            </w:hyperlink>
            <w:r w:rsidRPr="00F56D2E">
              <w:t xml:space="preserve">; examples of non-eligible land include protected areas, natural reserves, land certified by IUCN RLE; products certified by FSC® are eligible </w:t>
            </w:r>
          </w:p>
          <w:p w14:paraId="072EFA04" w14:textId="77777777" w:rsidR="00B00E61" w:rsidRPr="00F56D2E" w:rsidRDefault="00B00E61" w:rsidP="00BC3C75">
            <w:pPr>
              <w:pStyle w:val="TableNumbered3"/>
              <w:cnfStyle w:val="000000000000" w:firstRow="0" w:lastRow="0" w:firstColumn="0" w:lastColumn="0" w:oddVBand="0" w:evenVBand="0" w:oddHBand="0" w:evenHBand="0" w:firstRowFirstColumn="0" w:firstRowLastColumn="0" w:lastRowFirstColumn="0" w:lastRowLastColumn="0"/>
            </w:pPr>
            <w:r w:rsidRPr="00F56D2E">
              <w:t>The greenhouse gas emission savings from the use of biomass are at least 80% in relation to fossil fuel baseline</w:t>
            </w:r>
            <w:r w:rsidRPr="42412C0D">
              <w:rPr>
                <w:rStyle w:val="Refdenotaalpie"/>
              </w:rPr>
              <w:footnoteReference w:id="23"/>
            </w:r>
          </w:p>
          <w:p w14:paraId="303A1FFB" w14:textId="77777777" w:rsidR="00B00E61" w:rsidRPr="00F56D2E" w:rsidRDefault="00B00E61" w:rsidP="00BC3C75">
            <w:pPr>
              <w:pStyle w:val="TableNumbered1"/>
              <w:cnfStyle w:val="000000000000" w:firstRow="0" w:lastRow="0" w:firstColumn="0" w:lastColumn="0" w:oddVBand="0" w:evenVBand="0" w:oddHBand="0" w:evenHBand="0" w:firstRowFirstColumn="0" w:firstRowLastColumn="0" w:lastRowFirstColumn="0" w:lastRowLastColumn="0"/>
            </w:pPr>
            <w:r w:rsidRPr="00F56D2E">
              <w:t>Point 1. do not apply to cogeneration installations with a total rated thermal input below 2 MW and using gaseous biomass fuels</w:t>
            </w:r>
          </w:p>
          <w:p w14:paraId="40E9A053" w14:textId="77777777" w:rsidR="00B00E61" w:rsidRPr="00F56D2E" w:rsidRDefault="00B00E61" w:rsidP="00BC3C75">
            <w:pPr>
              <w:pStyle w:val="TableNumbered1"/>
              <w:cnfStyle w:val="000000000000" w:firstRow="0" w:lastRow="0" w:firstColumn="0" w:lastColumn="0" w:oddVBand="0" w:evenVBand="0" w:oddHBand="0" w:evenHBand="0" w:firstRowFirstColumn="0" w:firstRowLastColumn="0" w:lastRowFirstColumn="0" w:lastRowLastColumn="0"/>
            </w:pPr>
            <w:r w:rsidRPr="00F56D2E">
              <w:t xml:space="preserve">For </w:t>
            </w:r>
            <w:hyperlink w:anchor="Sustainableanaerobicdigestion" w:history="1">
              <w:r w:rsidRPr="002771D9">
                <w:rPr>
                  <w:szCs w:val="18"/>
                  <w:highlight w:val="cyan"/>
                </w:rPr>
                <w:t>anaerobic generation</w:t>
              </w:r>
            </w:hyperlink>
            <w:r w:rsidRPr="00F56D2E">
              <w:t>, the produced biogas is used directly for the generation of electricity or heat, or upgraded to bio-methane for injection in the natural gas grid, or used as vehicle or ship fuel or as feedstock in chemical industry</w:t>
            </w:r>
          </w:p>
        </w:tc>
      </w:tr>
      <w:tr w:rsidR="00687599" w:rsidRPr="00F56D2E" w14:paraId="379BED9E" w14:textId="77777777" w:rsidTr="54F0D264">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2"/>
          </w:tcPr>
          <w:p w14:paraId="03D02917" w14:textId="77777777" w:rsidR="00687599" w:rsidRPr="00F56D2E" w:rsidRDefault="00687599" w:rsidP="008D7480">
            <w:pPr>
              <w:pStyle w:val="TableText"/>
              <w:rPr>
                <w:szCs w:val="18"/>
              </w:rPr>
            </w:pPr>
            <w:r w:rsidRPr="00F56D2E">
              <w:rPr>
                <w:szCs w:val="18"/>
              </w:rPr>
              <w:t>Santander-specific</w:t>
            </w:r>
          </w:p>
        </w:tc>
        <w:tc>
          <w:tcPr>
            <w:tcW w:w="7388" w:type="dxa"/>
            <w:shd w:val="clear" w:color="auto" w:fill="FFFFFF" w:themeFill="background2"/>
          </w:tcPr>
          <w:p w14:paraId="63C5182B" w14:textId="77777777" w:rsidR="00687599" w:rsidRPr="00F56D2E" w:rsidRDefault="00687599"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sidRPr="00F56D2E">
              <w:rPr>
                <w:szCs w:val="18"/>
              </w:rPr>
              <w:t xml:space="preserve">The activity complies with </w:t>
            </w:r>
            <w:r w:rsidRPr="00F56D2E">
              <w:rPr>
                <w:b/>
                <w:bCs/>
                <w:szCs w:val="18"/>
                <w:u w:val="single"/>
              </w:rPr>
              <w:t>one</w:t>
            </w:r>
            <w:r w:rsidRPr="00F56D2E">
              <w:rPr>
                <w:szCs w:val="18"/>
              </w:rPr>
              <w:t xml:space="preserve"> of the following:</w:t>
            </w:r>
          </w:p>
          <w:p w14:paraId="1B3D0809" w14:textId="77777777" w:rsidR="00C044C4" w:rsidRPr="00FD7B4A" w:rsidRDefault="00687599" w:rsidP="00A46517">
            <w:pPr>
              <w:pStyle w:val="TableNumbered1"/>
              <w:numPr>
                <w:ilvl w:val="0"/>
                <w:numId w:val="63"/>
              </w:numPr>
              <w:cnfStyle w:val="000000000000" w:firstRow="0" w:lastRow="0" w:firstColumn="0" w:lastColumn="0" w:oddVBand="0" w:evenVBand="0" w:oddHBand="0" w:evenHBand="0" w:firstRowFirstColumn="0" w:firstRowLastColumn="0" w:lastRowFirstColumn="0" w:lastRowLastColumn="0"/>
            </w:pPr>
            <w:r w:rsidRPr="00FD7B4A">
              <w:t>Feedstock subject to Santander ESCC Risk evaluations (For Brazil only)</w:t>
            </w:r>
          </w:p>
          <w:p w14:paraId="0F69EFA7" w14:textId="77777777" w:rsidR="00687599" w:rsidRPr="00F56D2E" w:rsidRDefault="00687599" w:rsidP="00BC3C75">
            <w:pPr>
              <w:pStyle w:val="TableNumbered1"/>
              <w:cnfStyle w:val="000000000000" w:firstRow="0" w:lastRow="0" w:firstColumn="0" w:lastColumn="0" w:oddVBand="0" w:evenVBand="0" w:oddHBand="0" w:evenHBand="0" w:firstRowFirstColumn="0" w:firstRowLastColumn="0" w:lastRowFirstColumn="0" w:lastRowLastColumn="0"/>
            </w:pPr>
            <w:r w:rsidRPr="00F56D2E">
              <w:t>Feedstock is certified by ISCC Plus or RSB Biomass with:</w:t>
            </w:r>
          </w:p>
          <w:p w14:paraId="6E1B9DDA" w14:textId="77777777" w:rsidR="00687599" w:rsidRPr="00F56D2E" w:rsidRDefault="00687599" w:rsidP="00BC3C75">
            <w:pPr>
              <w:pStyle w:val="TableNumbered2"/>
              <w:cnfStyle w:val="000000000000" w:firstRow="0" w:lastRow="0" w:firstColumn="0" w:lastColumn="0" w:oddVBand="0" w:evenVBand="0" w:oddHBand="0" w:evenHBand="0" w:firstRowFirstColumn="0" w:firstRowLastColumn="0" w:lastRowFirstColumn="0" w:lastRowLastColumn="0"/>
            </w:pPr>
            <w:r w:rsidRPr="00F56D2E">
              <w:t>Lifecycle GHG emissions intensity is below 100g CO</w:t>
            </w:r>
            <w:r w:rsidRPr="00F56D2E">
              <w:rPr>
                <w:vertAlign w:val="subscript"/>
              </w:rPr>
              <w:t xml:space="preserve">2 </w:t>
            </w:r>
            <w:r w:rsidRPr="00F56D2E">
              <w:t xml:space="preserve">e/kWh or </w:t>
            </w:r>
          </w:p>
          <w:p w14:paraId="34839946" w14:textId="77777777" w:rsidR="00687599" w:rsidRPr="00F56D2E" w:rsidRDefault="00687599" w:rsidP="00BC3C75">
            <w:pPr>
              <w:pStyle w:val="TableNumbered2"/>
              <w:cnfStyle w:val="000000000000" w:firstRow="0" w:lastRow="0" w:firstColumn="0" w:lastColumn="0" w:oddVBand="0" w:evenVBand="0" w:oddHBand="0" w:evenHBand="0" w:firstRowFirstColumn="0" w:firstRowLastColumn="0" w:lastRowFirstColumn="0" w:lastRowLastColumn="0"/>
            </w:pPr>
            <w:r w:rsidRPr="00F56D2E">
              <w:t>Lifecycle emissions at least 65% lower</w:t>
            </w:r>
            <w:r w:rsidRPr="42412C0D">
              <w:rPr>
                <w:rStyle w:val="Refdenotaalpie"/>
              </w:rPr>
              <w:footnoteReference w:id="24"/>
            </w:r>
          </w:p>
        </w:tc>
      </w:tr>
    </w:tbl>
    <w:p w14:paraId="73F7A268" w14:textId="77777777" w:rsidR="00687599" w:rsidRPr="00854071" w:rsidRDefault="00687599" w:rsidP="00FD7B4A">
      <w:pPr>
        <w:pStyle w:val="HeadingA3"/>
      </w:pPr>
      <w:bookmarkStart w:id="1746" w:name="_Toc151042689"/>
      <w:bookmarkStart w:id="1747" w:name="_Toc152060540"/>
      <w:bookmarkStart w:id="1748" w:name="_Toc153298502"/>
      <w:bookmarkStart w:id="1749" w:name="_Toc153408764"/>
      <w:bookmarkStart w:id="1750" w:name="_Toc186795121"/>
      <w:r>
        <w:lastRenderedPageBreak/>
        <w:t>Production of heat/cool from solar thermal heating</w:t>
      </w:r>
      <w:bookmarkEnd w:id="1746"/>
      <w:bookmarkEnd w:id="1747"/>
      <w:bookmarkEnd w:id="1748"/>
      <w:bookmarkEnd w:id="1749"/>
      <w:bookmarkEnd w:id="1750"/>
    </w:p>
    <w:p w14:paraId="7E1E7214" w14:textId="77777777" w:rsidR="00687599" w:rsidRPr="00854071" w:rsidRDefault="00C044C4" w:rsidP="00FD7B4A">
      <w:pPr>
        <w:pStyle w:val="Boldunderline"/>
      </w:pPr>
      <w:r>
        <w:t>Activity description</w:t>
      </w:r>
    </w:p>
    <w:p w14:paraId="710B64AB" w14:textId="77777777" w:rsidR="00687599" w:rsidRPr="00854071" w:rsidRDefault="00687599" w:rsidP="00FD7B4A">
      <w:pPr>
        <w:pStyle w:val="Textoindependiente"/>
      </w:pPr>
      <w:r w:rsidRPr="00854071">
        <w:t xml:space="preserve">Construction and operation of facilities </w:t>
      </w:r>
      <w:r w:rsidRPr="00FD7B4A">
        <w:t>producing</w:t>
      </w:r>
      <w:r w:rsidRPr="00854071">
        <w:t xml:space="preserve"> heat/cool from solar thermal heating technology.</w:t>
      </w:r>
    </w:p>
    <w:p w14:paraId="5D21FA9E" w14:textId="77777777" w:rsidR="00687599" w:rsidRPr="00854071" w:rsidRDefault="00687599" w:rsidP="00B203EE">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FD7B4A" w14:paraId="7671944B"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B985B08" w14:textId="77777777" w:rsidR="00687599" w:rsidRPr="00FD7B4A" w:rsidRDefault="00687599" w:rsidP="008D7480">
            <w:pPr>
              <w:pStyle w:val="TableHeadingText"/>
              <w:rPr>
                <w:b/>
                <w:bCs/>
                <w:szCs w:val="18"/>
              </w:rPr>
            </w:pPr>
            <w:r w:rsidRPr="00FD7B4A">
              <w:rPr>
                <w:b/>
                <w:bCs/>
                <w:szCs w:val="18"/>
              </w:rPr>
              <w:t>Eligibility</w:t>
            </w:r>
          </w:p>
        </w:tc>
        <w:tc>
          <w:tcPr>
            <w:tcW w:w="6973" w:type="dxa"/>
          </w:tcPr>
          <w:p w14:paraId="1EE947BB" w14:textId="77777777" w:rsidR="00687599" w:rsidRPr="00FD7B4A" w:rsidRDefault="00687599" w:rsidP="008D7480">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FD7B4A">
              <w:rPr>
                <w:b/>
                <w:bCs/>
                <w:szCs w:val="18"/>
              </w:rPr>
              <w:t xml:space="preserve">Criteria </w:t>
            </w:r>
          </w:p>
        </w:tc>
      </w:tr>
      <w:tr w:rsidR="00687599" w:rsidRPr="00FD7B4A" w14:paraId="72A9B54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E52E665" w14:textId="77777777" w:rsidR="00687599" w:rsidRPr="00FD7B4A" w:rsidRDefault="00687599" w:rsidP="008D7480">
            <w:pPr>
              <w:pStyle w:val="TableText"/>
              <w:rPr>
                <w:szCs w:val="18"/>
              </w:rPr>
            </w:pPr>
            <w:r w:rsidRPr="00FD7B4A">
              <w:rPr>
                <w:szCs w:val="18"/>
              </w:rPr>
              <w:t>EU Taxonomy consistent</w:t>
            </w:r>
          </w:p>
        </w:tc>
        <w:tc>
          <w:tcPr>
            <w:tcW w:w="6973" w:type="dxa"/>
            <w:shd w:val="clear" w:color="auto" w:fill="C9E8D3" w:themeFill="accent5" w:themeFillTint="33"/>
          </w:tcPr>
          <w:p w14:paraId="4D5DB949" w14:textId="77777777" w:rsidR="00C044C4" w:rsidRPr="00FD7B4A" w:rsidRDefault="00C044C4" w:rsidP="008D7480">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sidRPr="00FD7B4A">
              <w:rPr>
                <w:rFonts w:cstheme="minorHAnsi"/>
                <w:szCs w:val="18"/>
              </w:rPr>
              <w:t>The activity complies with the following criteria:</w:t>
            </w:r>
          </w:p>
          <w:p w14:paraId="1F9A0475" w14:textId="77777777" w:rsidR="00687599" w:rsidRPr="00FD7B4A" w:rsidRDefault="00C044C4" w:rsidP="00575596">
            <w:pPr>
              <w:pStyle w:val="TableBullet1"/>
              <w:cnfStyle w:val="000000000000" w:firstRow="0" w:lastRow="0" w:firstColumn="0" w:lastColumn="0" w:oddVBand="0" w:evenVBand="0" w:oddHBand="0" w:evenHBand="0" w:firstRowFirstColumn="0" w:firstRowLastColumn="0" w:lastRowFirstColumn="0" w:lastRowLastColumn="0"/>
              <w:rPr>
                <w:szCs w:val="18"/>
              </w:rPr>
            </w:pPr>
            <w:r>
              <w:t>Heating/cooling systems powered by solar thermal heating</w:t>
            </w:r>
          </w:p>
        </w:tc>
      </w:tr>
      <w:tr w:rsidR="00687599" w:rsidRPr="00FD7B4A" w14:paraId="5F07E1D8"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739D18AC" w14:textId="77777777" w:rsidR="00687599" w:rsidRPr="00FD7B4A" w:rsidRDefault="00687599" w:rsidP="008D7480">
            <w:pPr>
              <w:pStyle w:val="TableText"/>
              <w:rPr>
                <w:szCs w:val="18"/>
              </w:rPr>
            </w:pPr>
            <w:r w:rsidRPr="00FD7B4A">
              <w:rPr>
                <w:szCs w:val="18"/>
              </w:rPr>
              <w:t>Santander-specific</w:t>
            </w:r>
          </w:p>
        </w:tc>
        <w:tc>
          <w:tcPr>
            <w:tcW w:w="6973" w:type="dxa"/>
          </w:tcPr>
          <w:p w14:paraId="6CC86642" w14:textId="77777777" w:rsidR="00687599" w:rsidRPr="00FD7B4A" w:rsidRDefault="00EB4174" w:rsidP="008D7480">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r>
              <w:rPr>
                <w:rFonts w:cstheme="minorHAnsi"/>
                <w:szCs w:val="18"/>
              </w:rPr>
              <w:t>Not Applicable</w:t>
            </w:r>
          </w:p>
        </w:tc>
      </w:tr>
    </w:tbl>
    <w:p w14:paraId="4C6FFCA6" w14:textId="77777777" w:rsidR="008D7480" w:rsidRDefault="008D7480" w:rsidP="00DD20B8">
      <w:pPr>
        <w:pStyle w:val="BodyTextNoSpacing"/>
      </w:pPr>
      <w:bookmarkStart w:id="1751" w:name="_Toc151042690"/>
      <w:bookmarkStart w:id="1752" w:name="_Toc152060541"/>
    </w:p>
    <w:p w14:paraId="7F3C5CB2" w14:textId="77777777" w:rsidR="00687599" w:rsidRPr="00854071" w:rsidRDefault="00687599" w:rsidP="00FD7B4A">
      <w:pPr>
        <w:pStyle w:val="HeadingA3"/>
      </w:pPr>
      <w:bookmarkStart w:id="1753" w:name="_Toc153298503"/>
      <w:bookmarkStart w:id="1754" w:name="_Toc153408765"/>
      <w:bookmarkStart w:id="1755" w:name="_Toc186795122"/>
      <w:r>
        <w:t>Production of heat/cool from geothermal energy</w:t>
      </w:r>
      <w:bookmarkEnd w:id="1751"/>
      <w:bookmarkEnd w:id="1752"/>
      <w:bookmarkEnd w:id="1753"/>
      <w:bookmarkEnd w:id="1754"/>
      <w:bookmarkEnd w:id="1755"/>
    </w:p>
    <w:p w14:paraId="49BD0430" w14:textId="77777777" w:rsidR="00687599" w:rsidRPr="00854071" w:rsidRDefault="00C044C4" w:rsidP="00FD7B4A">
      <w:pPr>
        <w:pStyle w:val="Boldunderline"/>
      </w:pPr>
      <w:r>
        <w:t>Activity description</w:t>
      </w:r>
    </w:p>
    <w:p w14:paraId="73567216" w14:textId="77777777" w:rsidR="00687599" w:rsidRDefault="00687599" w:rsidP="00DD20B8">
      <w:pPr>
        <w:pStyle w:val="Textoindependiente"/>
      </w:pPr>
      <w:r w:rsidRPr="00854071">
        <w:t>Construction or operation of facilities that produce heat/cool from geothermal energy.</w:t>
      </w:r>
    </w:p>
    <w:p w14:paraId="5663AF3A" w14:textId="77777777" w:rsidR="00506C46" w:rsidRPr="00854071" w:rsidRDefault="00506C46" w:rsidP="00FD7B4A">
      <w:pPr>
        <w:pStyle w:val="BodyTextNoSpacing"/>
      </w:pPr>
    </w:p>
    <w:tbl>
      <w:tblPr>
        <w:tblStyle w:val="OWTable"/>
        <w:tblW w:w="9638" w:type="dxa"/>
        <w:tblLook w:val="04A0" w:firstRow="1" w:lastRow="0" w:firstColumn="1" w:lastColumn="0" w:noHBand="0" w:noVBand="1"/>
      </w:tblPr>
      <w:tblGrid>
        <w:gridCol w:w="2665"/>
        <w:gridCol w:w="6973"/>
      </w:tblGrid>
      <w:tr w:rsidR="00687599" w:rsidRPr="00FD7B4A" w14:paraId="19808B8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461A03" w14:textId="77777777" w:rsidR="00687599" w:rsidRPr="00FD7B4A" w:rsidRDefault="00687599" w:rsidP="00FD7B4A">
            <w:pPr>
              <w:pStyle w:val="TableHeadingText"/>
              <w:rPr>
                <w:rFonts w:cstheme="minorHAnsi"/>
                <w:b/>
                <w:bCs/>
                <w:szCs w:val="18"/>
              </w:rPr>
            </w:pPr>
            <w:r w:rsidRPr="00FD7B4A">
              <w:rPr>
                <w:rFonts w:cstheme="minorHAnsi"/>
                <w:b/>
                <w:bCs/>
                <w:szCs w:val="18"/>
              </w:rPr>
              <w:t>Eligibility</w:t>
            </w:r>
          </w:p>
        </w:tc>
        <w:tc>
          <w:tcPr>
            <w:tcW w:w="6973" w:type="dxa"/>
          </w:tcPr>
          <w:p w14:paraId="2160CC0B" w14:textId="77777777" w:rsidR="00687599" w:rsidRPr="00FD7B4A" w:rsidRDefault="00687599" w:rsidP="00FD7B4A">
            <w:pPr>
              <w:pStyle w:val="TableHeadingText"/>
              <w:cnfStyle w:val="100000000000" w:firstRow="1" w:lastRow="0" w:firstColumn="0" w:lastColumn="0" w:oddVBand="0" w:evenVBand="0" w:oddHBand="0" w:evenHBand="0" w:firstRowFirstColumn="0" w:firstRowLastColumn="0" w:lastRowFirstColumn="0" w:lastRowLastColumn="0"/>
              <w:rPr>
                <w:rFonts w:cstheme="minorHAnsi"/>
                <w:b/>
                <w:bCs/>
                <w:szCs w:val="18"/>
              </w:rPr>
            </w:pPr>
            <w:r w:rsidRPr="00FD7B4A">
              <w:rPr>
                <w:rFonts w:cstheme="minorHAnsi"/>
                <w:b/>
                <w:bCs/>
                <w:szCs w:val="18"/>
              </w:rPr>
              <w:t xml:space="preserve">Criteria </w:t>
            </w:r>
          </w:p>
        </w:tc>
      </w:tr>
      <w:tr w:rsidR="00687599" w:rsidRPr="00FD7B4A" w14:paraId="59D48E6B" w14:textId="7777777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3748E9B" w14:textId="77777777" w:rsidR="00687599" w:rsidRPr="00FD7B4A" w:rsidRDefault="00687599" w:rsidP="008D7480">
            <w:pPr>
              <w:pStyle w:val="TableText"/>
              <w:keepNext/>
              <w:keepLines/>
              <w:rPr>
                <w:szCs w:val="18"/>
              </w:rPr>
            </w:pPr>
            <w:r w:rsidRPr="00FD7B4A">
              <w:rPr>
                <w:szCs w:val="18"/>
              </w:rPr>
              <w:t>EU Taxonomy consistent</w:t>
            </w:r>
          </w:p>
        </w:tc>
        <w:tc>
          <w:tcPr>
            <w:tcW w:w="6973" w:type="dxa"/>
            <w:shd w:val="clear" w:color="auto" w:fill="C9E8D3" w:themeFill="accent5" w:themeFillTint="33"/>
          </w:tcPr>
          <w:p w14:paraId="598FB9BB" w14:textId="77777777" w:rsidR="00687599" w:rsidRPr="00FD7B4A" w:rsidRDefault="00C044C4" w:rsidP="008D748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FD7B4A">
              <w:rPr>
                <w:szCs w:val="18"/>
              </w:rPr>
              <w:t xml:space="preserve">The activity complies with </w:t>
            </w:r>
            <w:r w:rsidRPr="00FD7B4A">
              <w:rPr>
                <w:b/>
                <w:bCs/>
                <w:szCs w:val="18"/>
                <w:u w:val="single"/>
              </w:rPr>
              <w:t>all</w:t>
            </w:r>
            <w:r w:rsidRPr="00FD7B4A">
              <w:rPr>
                <w:szCs w:val="18"/>
              </w:rPr>
              <w:t xml:space="preserve"> of the following criteria:</w:t>
            </w:r>
          </w:p>
          <w:p w14:paraId="79D52AA6" w14:textId="77777777" w:rsidR="00C044C4" w:rsidRPr="00FD7B4A" w:rsidRDefault="00C044C4" w:rsidP="00A46517">
            <w:pPr>
              <w:pStyle w:val="TableNumbered1"/>
              <w:numPr>
                <w:ilvl w:val="0"/>
                <w:numId w:val="64"/>
              </w:numPr>
              <w:cnfStyle w:val="000000000000" w:firstRow="0" w:lastRow="0" w:firstColumn="0" w:lastColumn="0" w:oddVBand="0" w:evenVBand="0" w:oddHBand="0" w:evenHBand="0" w:firstRowFirstColumn="0" w:firstRowLastColumn="0" w:lastRowFirstColumn="0" w:lastRowLastColumn="0"/>
            </w:pPr>
            <w:r w:rsidRPr="00FD7B4A">
              <w:t>The life-cycle GHG emissions from the generation of heat/cool from geothermal energy are lower than 100gCO2e/kWh</w:t>
            </w:r>
          </w:p>
          <w:p w14:paraId="01D21BD8" w14:textId="77777777" w:rsidR="00C044C4" w:rsidRPr="00FD7B4A" w:rsidRDefault="00C044C4" w:rsidP="008A2731">
            <w:pPr>
              <w:pStyle w:val="TableNumbered1"/>
              <w:cnfStyle w:val="000000000000" w:firstRow="0" w:lastRow="0" w:firstColumn="0" w:lastColumn="0" w:oddVBand="0" w:evenVBand="0" w:oddHBand="0" w:evenHBand="0" w:firstRowFirstColumn="0" w:firstRowLastColumn="0" w:lastRowFirstColumn="0" w:lastRowLastColumn="0"/>
            </w:pPr>
            <w:r w:rsidRPr="00FD7B4A">
              <w:t>Life-cycle GHG emissions are calculated using ISO 14067:2018 or ISO 14064-1:2018</w:t>
            </w:r>
          </w:p>
          <w:p w14:paraId="7482D28E" w14:textId="77777777" w:rsidR="00C044C4" w:rsidRPr="00FD7B4A" w:rsidRDefault="00C044C4" w:rsidP="008A2731">
            <w:pPr>
              <w:pStyle w:val="TableNumbered1"/>
              <w:cnfStyle w:val="000000000000" w:firstRow="0" w:lastRow="0" w:firstColumn="0" w:lastColumn="0" w:oddVBand="0" w:evenVBand="0" w:oddHBand="0" w:evenHBand="0" w:firstRowFirstColumn="0" w:firstRowLastColumn="0" w:lastRowFirstColumn="0" w:lastRowLastColumn="0"/>
            </w:pPr>
            <w:r w:rsidRPr="00FD7B4A">
              <w:t>Quantified life-cycle GHG emissions are verified by an independent third party</w:t>
            </w:r>
          </w:p>
        </w:tc>
      </w:tr>
      <w:tr w:rsidR="00687599" w:rsidRPr="00FD7B4A" w14:paraId="565E1D34" w14:textId="77777777" w:rsidTr="46630EA5">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4A6880F4" w14:textId="77777777" w:rsidR="00687599" w:rsidRPr="00FD7B4A" w:rsidRDefault="00687599" w:rsidP="008D7480">
            <w:pPr>
              <w:pStyle w:val="TableText"/>
              <w:keepNext/>
              <w:keepLines/>
              <w:rPr>
                <w:szCs w:val="18"/>
              </w:rPr>
            </w:pPr>
            <w:r w:rsidRPr="00FD7B4A">
              <w:rPr>
                <w:szCs w:val="18"/>
              </w:rPr>
              <w:t>Santander-specific</w:t>
            </w:r>
          </w:p>
        </w:tc>
        <w:tc>
          <w:tcPr>
            <w:tcW w:w="6973" w:type="dxa"/>
            <w:shd w:val="clear" w:color="auto" w:fill="FFFFFF" w:themeFill="background2"/>
          </w:tcPr>
          <w:p w14:paraId="2627E191" w14:textId="77777777" w:rsidR="00C044C4" w:rsidRPr="00FD7B4A" w:rsidRDefault="00C044C4" w:rsidP="008D748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FD7B4A">
              <w:rPr>
                <w:szCs w:val="18"/>
              </w:rPr>
              <w:t xml:space="preserve">The activity complies with </w:t>
            </w:r>
            <w:r w:rsidRPr="00FD7B4A">
              <w:rPr>
                <w:b/>
                <w:bCs/>
                <w:szCs w:val="18"/>
                <w:u w:val="single"/>
              </w:rPr>
              <w:t>all</w:t>
            </w:r>
            <w:r w:rsidRPr="00FD7B4A">
              <w:rPr>
                <w:szCs w:val="18"/>
              </w:rPr>
              <w:t xml:space="preserve"> of the following criteria:</w:t>
            </w:r>
          </w:p>
          <w:p w14:paraId="630531BE" w14:textId="77777777" w:rsidR="00C044C4" w:rsidRPr="00FD7B4A" w:rsidRDefault="00687599" w:rsidP="00A46517">
            <w:pPr>
              <w:pStyle w:val="TableNumbered1"/>
              <w:numPr>
                <w:ilvl w:val="0"/>
                <w:numId w:val="65"/>
              </w:numPr>
              <w:cnfStyle w:val="000000000000" w:firstRow="0" w:lastRow="0" w:firstColumn="0" w:lastColumn="0" w:oddVBand="0" w:evenVBand="0" w:oddHBand="0" w:evenHBand="0" w:firstRowFirstColumn="0" w:firstRowLastColumn="0" w:lastRowFirstColumn="0" w:lastRowLastColumn="0"/>
            </w:pPr>
            <w:r w:rsidRPr="00FD7B4A">
              <w:t xml:space="preserve">The life cycle GHG emissions from the generation of heat/cool from geothermal energy are lower than 100gCO2e/kWh; </w:t>
            </w:r>
          </w:p>
          <w:p w14:paraId="59523D75" w14:textId="77777777" w:rsidR="00C044C4" w:rsidRPr="00FD7B4A" w:rsidRDefault="00C044C4" w:rsidP="008A2731">
            <w:pPr>
              <w:pStyle w:val="TableNumbered1"/>
              <w:cnfStyle w:val="000000000000" w:firstRow="0" w:lastRow="0" w:firstColumn="0" w:lastColumn="0" w:oddVBand="0" w:evenVBand="0" w:oddHBand="0" w:evenHBand="0" w:firstRowFirstColumn="0" w:firstRowLastColumn="0" w:lastRowFirstColumn="0" w:lastRowLastColumn="0"/>
            </w:pPr>
            <w:r w:rsidRPr="00FD7B4A">
              <w:t>T</w:t>
            </w:r>
            <w:r w:rsidR="00687599" w:rsidRPr="00FD7B4A">
              <w:t>he GHG emissions are calculated using any internationally or locally recognized certifications (e.g., PAS 2050)</w:t>
            </w:r>
            <w:r w:rsidRPr="00FD7B4A">
              <w:t>;</w:t>
            </w:r>
          </w:p>
          <w:p w14:paraId="430C9FE0" w14:textId="77777777" w:rsidR="00687599" w:rsidRPr="00FD7B4A"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FD7B4A">
              <w:t>Quantified life-cycle GHG emissions are verified by an independent third party</w:t>
            </w:r>
          </w:p>
        </w:tc>
      </w:tr>
    </w:tbl>
    <w:p w14:paraId="73934302" w14:textId="77777777" w:rsidR="008D7480" w:rsidRDefault="008D7480" w:rsidP="00DD20B8">
      <w:pPr>
        <w:pStyle w:val="BodyTextNoSpacing"/>
      </w:pPr>
      <w:bookmarkStart w:id="1756" w:name="_Toc151042691"/>
      <w:bookmarkStart w:id="1757" w:name="_Toc152060542"/>
    </w:p>
    <w:p w14:paraId="737E8BE0" w14:textId="77777777" w:rsidR="00C044C4" w:rsidRDefault="00687599" w:rsidP="00B203EE">
      <w:pPr>
        <w:pStyle w:val="HeadingA3"/>
      </w:pPr>
      <w:bookmarkStart w:id="1758" w:name="_Toc153298504"/>
      <w:bookmarkStart w:id="1759" w:name="_Toc153408766"/>
      <w:bookmarkStart w:id="1760" w:name="_Toc186795123"/>
      <w:r>
        <w:lastRenderedPageBreak/>
        <w:t>Production of heat/cool from renewable non-fossil gaseous and liquid fuels</w:t>
      </w:r>
      <w:bookmarkEnd w:id="1756"/>
      <w:bookmarkEnd w:id="1757"/>
      <w:bookmarkEnd w:id="1758"/>
      <w:bookmarkEnd w:id="1759"/>
      <w:bookmarkEnd w:id="1760"/>
    </w:p>
    <w:p w14:paraId="58C8FCCC" w14:textId="77777777" w:rsidR="00687599" w:rsidRPr="00854071" w:rsidRDefault="00C044C4" w:rsidP="00B203EE">
      <w:pPr>
        <w:pStyle w:val="Boldunderline"/>
        <w:keepNext/>
        <w:keepLines/>
      </w:pPr>
      <w:r>
        <w:t>Activity description</w:t>
      </w:r>
    </w:p>
    <w:p w14:paraId="3196F1A8" w14:textId="77777777" w:rsidR="00687599" w:rsidRPr="00854071" w:rsidRDefault="00687599" w:rsidP="00B203EE">
      <w:pPr>
        <w:pStyle w:val="Textoindependiente"/>
        <w:keepNext/>
        <w:keepLines/>
      </w:pPr>
      <w:r w:rsidRPr="00854071">
        <w:t xml:space="preserve">Construction and operation of heat generation facilities that produce heat/cool using gaseous and liquid fuels of </w:t>
      </w:r>
      <w:r w:rsidRPr="00FD7B4A">
        <w:t>renewable</w:t>
      </w:r>
      <w:r w:rsidRPr="00854071">
        <w:t xml:space="preserve"> origin. This activity does not include production of heat/cool from the exclusive use of biogas and bio-liquid fuels.</w:t>
      </w:r>
    </w:p>
    <w:p w14:paraId="06C181D1" w14:textId="77777777" w:rsidR="00687599" w:rsidRPr="00854071" w:rsidRDefault="00687599" w:rsidP="00B203EE">
      <w:pPr>
        <w:pStyle w:val="Textoindependiente"/>
        <w:keepNext/>
        <w:keepLines/>
      </w:pPr>
    </w:p>
    <w:tbl>
      <w:tblPr>
        <w:tblStyle w:val="OWTable"/>
        <w:tblW w:w="5000" w:type="pct"/>
        <w:tblLayout w:type="fixed"/>
        <w:tblLook w:val="04A0" w:firstRow="1" w:lastRow="0" w:firstColumn="1" w:lastColumn="0" w:noHBand="0" w:noVBand="1"/>
      </w:tblPr>
      <w:tblGrid>
        <w:gridCol w:w="2070"/>
        <w:gridCol w:w="7535"/>
      </w:tblGrid>
      <w:tr w:rsidR="00687599" w:rsidRPr="00FE303E" w14:paraId="6D70D616"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70" w:type="dxa"/>
          </w:tcPr>
          <w:p w14:paraId="489DE2DA" w14:textId="77777777" w:rsidR="00687599" w:rsidRPr="008D7480" w:rsidRDefault="00687599" w:rsidP="00B203EE">
            <w:pPr>
              <w:pStyle w:val="TableHeadingText"/>
              <w:keepNext/>
              <w:rPr>
                <w:b/>
                <w:bCs/>
              </w:rPr>
            </w:pPr>
            <w:r w:rsidRPr="008D7480">
              <w:rPr>
                <w:b/>
                <w:bCs/>
              </w:rPr>
              <w:t>Eligibility</w:t>
            </w:r>
          </w:p>
        </w:tc>
        <w:tc>
          <w:tcPr>
            <w:tcW w:w="7535" w:type="dxa"/>
          </w:tcPr>
          <w:p w14:paraId="6C149A50" w14:textId="77777777" w:rsidR="00687599" w:rsidRPr="008D7480" w:rsidRDefault="00687599" w:rsidP="00B203EE">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8D7480">
              <w:rPr>
                <w:b/>
                <w:bCs/>
              </w:rPr>
              <w:t xml:space="preserve">Criteria </w:t>
            </w:r>
          </w:p>
        </w:tc>
      </w:tr>
      <w:tr w:rsidR="00687599" w:rsidRPr="00FE303E" w14:paraId="5E2FBBEF" w14:textId="77777777" w:rsidTr="0A974F12">
        <w:tc>
          <w:tcPr>
            <w:cnfStyle w:val="001000000000" w:firstRow="0" w:lastRow="0" w:firstColumn="1" w:lastColumn="0" w:oddVBand="0" w:evenVBand="0" w:oddHBand="0" w:evenHBand="0" w:firstRowFirstColumn="0" w:firstRowLastColumn="0" w:lastRowFirstColumn="0" w:lastRowLastColumn="0"/>
            <w:tcW w:w="2070" w:type="dxa"/>
            <w:shd w:val="clear" w:color="auto" w:fill="C9E8D3" w:themeFill="accent5" w:themeFillTint="33"/>
          </w:tcPr>
          <w:p w14:paraId="1CD200E8" w14:textId="77777777" w:rsidR="00687599" w:rsidRPr="00C044C4" w:rsidRDefault="00687599" w:rsidP="00B203EE">
            <w:pPr>
              <w:pStyle w:val="TableText"/>
              <w:keepNext/>
              <w:keepLines/>
            </w:pPr>
            <w:r w:rsidRPr="00C044C4">
              <w:t>EU Taxonomy consistent</w:t>
            </w:r>
          </w:p>
        </w:tc>
        <w:tc>
          <w:tcPr>
            <w:tcW w:w="7535" w:type="dxa"/>
            <w:shd w:val="clear" w:color="auto" w:fill="C9E8D3" w:themeFill="accent5" w:themeFillTint="33"/>
          </w:tcPr>
          <w:p w14:paraId="3F7981F3" w14:textId="77777777" w:rsidR="00687599" w:rsidRPr="00E8211F" w:rsidRDefault="00687599" w:rsidP="00B203EE">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C044C4">
              <w:t xml:space="preserve">The activity complies with </w:t>
            </w:r>
            <w:r w:rsidRPr="00C044C4">
              <w:rPr>
                <w:b/>
                <w:bCs/>
                <w:u w:val="single"/>
              </w:rPr>
              <w:t>all</w:t>
            </w:r>
            <w:r w:rsidRPr="00C044C4">
              <w:t xml:space="preserve"> of the following </w:t>
            </w:r>
            <w:r w:rsidRPr="00E8211F">
              <w:rPr>
                <w:szCs w:val="18"/>
              </w:rPr>
              <w:t>criteria</w:t>
            </w:r>
            <w:r w:rsidR="00506C46" w:rsidRPr="00E8211F">
              <w:rPr>
                <w:szCs w:val="18"/>
              </w:rPr>
              <w:t xml:space="preserve"> </w:t>
            </w:r>
            <w:r w:rsidR="00506C46" w:rsidRPr="00E8211F">
              <w:rPr>
                <w:b/>
                <w:bCs/>
                <w:color w:val="002C77" w:themeColor="accent1"/>
                <w:szCs w:val="18"/>
              </w:rPr>
              <w:t>[LTO]</w:t>
            </w:r>
            <w:r w:rsidRPr="00E8211F">
              <w:rPr>
                <w:szCs w:val="18"/>
              </w:rPr>
              <w:t>:</w:t>
            </w:r>
          </w:p>
          <w:p w14:paraId="337B0D90" w14:textId="77777777" w:rsidR="00687599" w:rsidRPr="00C044C4" w:rsidRDefault="00687599" w:rsidP="00A46517">
            <w:pPr>
              <w:pStyle w:val="TableNumbered1"/>
              <w:keepNext/>
              <w:keepLines/>
              <w:numPr>
                <w:ilvl w:val="0"/>
                <w:numId w:val="66"/>
              </w:numPr>
              <w:cnfStyle w:val="000000000000" w:firstRow="0" w:lastRow="0" w:firstColumn="0" w:lastColumn="0" w:oddVBand="0" w:evenVBand="0" w:oddHBand="0" w:evenHBand="0" w:firstRowFirstColumn="0" w:firstRowLastColumn="0" w:lastRowFirstColumn="0" w:lastRowLastColumn="0"/>
            </w:pPr>
            <w:r>
              <w:t>Lifecycle GHG emissions from the generation of heat/cool from gaseous fuels are lower than 100g CO</w:t>
            </w:r>
            <w:r w:rsidRPr="0A974F12">
              <w:rPr>
                <w:vertAlign w:val="subscript"/>
              </w:rPr>
              <w:t>2</w:t>
            </w:r>
            <w:r>
              <w:t>e/kWh. Lifecycle GHG emission savings are calculated using ISO 14067:2018 or ISO 14064-1:2018 and quantified lifecycle GHG emissions are verified by an independent third party</w:t>
            </w:r>
          </w:p>
          <w:p w14:paraId="12C40F54" w14:textId="77777777" w:rsidR="00687599" w:rsidRPr="00C044C4" w:rsidRDefault="41FE2FCD" w:rsidP="00B203EE">
            <w:pPr>
              <w:pStyle w:val="TableNumbered1"/>
              <w:keepNext/>
              <w:keepLines/>
              <w:cnfStyle w:val="000000000000" w:firstRow="0" w:lastRow="0" w:firstColumn="0" w:lastColumn="0" w:oddVBand="0" w:evenVBand="0" w:oddHBand="0" w:evenHBand="0" w:firstRowFirstColumn="0" w:firstRowLastColumn="0" w:lastRowFirstColumn="0" w:lastRowLastColumn="0"/>
            </w:pPr>
            <w:r w:rsidRPr="00C044C4">
              <w:t>Either (a) or (b) is true</w:t>
            </w:r>
            <w:r w:rsidR="00687599" w:rsidRPr="14B8E7A7">
              <w:rPr>
                <w:rStyle w:val="Refdenotaalpie"/>
              </w:rPr>
              <w:footnoteReference w:id="25"/>
            </w:r>
            <w:r w:rsidRPr="00C044C4">
              <w:t>:</w:t>
            </w:r>
          </w:p>
          <w:p w14:paraId="068CBDF8" w14:textId="77777777" w:rsidR="00687599" w:rsidRPr="00C044C4" w:rsidRDefault="41FE2FCD" w:rsidP="00B203EE">
            <w:pPr>
              <w:pStyle w:val="TableNumbered2"/>
              <w:keepNext/>
              <w:keepLines/>
              <w:cnfStyle w:val="000000000000" w:firstRow="0" w:lastRow="0" w:firstColumn="0" w:lastColumn="0" w:oddVBand="0" w:evenVBand="0" w:oddHBand="0" w:evenHBand="0" w:firstRowFirstColumn="0" w:firstRowLastColumn="0" w:lastRowFirstColumn="0" w:lastRowLastColumn="0"/>
            </w:pPr>
            <w:r>
              <w:t>At construction, measurement equipment for monitoring of physical emissions, such as those from methane leakage, is installed or a leak detection and repair program is introduced</w:t>
            </w:r>
            <w:r w:rsidR="1AC437E6">
              <w:t xml:space="preserve"> </w:t>
            </w:r>
          </w:p>
          <w:p w14:paraId="60608C43" w14:textId="77777777" w:rsidR="00343DB9" w:rsidRDefault="41FE2FCD" w:rsidP="00B203EE">
            <w:pPr>
              <w:pStyle w:val="TableNumbered2"/>
              <w:keepNext/>
              <w:keepLines/>
              <w:cnfStyle w:val="000000000000" w:firstRow="0" w:lastRow="0" w:firstColumn="0" w:lastColumn="0" w:oddVBand="0" w:evenVBand="0" w:oddHBand="0" w:evenHBand="0" w:firstRowFirstColumn="0" w:firstRowLastColumn="0" w:lastRowFirstColumn="0" w:lastRowLastColumn="0"/>
            </w:pPr>
            <w:r>
              <w:t>At operation, physical measurement of emissions are reported and any leak is eliminated</w:t>
            </w:r>
          </w:p>
          <w:p w14:paraId="72F1D6E1" w14:textId="77777777" w:rsidR="00687599" w:rsidRPr="00C044C4" w:rsidRDefault="41FE2FCD" w:rsidP="00B203EE">
            <w:pPr>
              <w:pStyle w:val="TableNumbered1"/>
              <w:keepNext/>
              <w:keepLines/>
              <w:cnfStyle w:val="000000000000" w:firstRow="0" w:lastRow="0" w:firstColumn="0" w:lastColumn="0" w:oddVBand="0" w:evenVBand="0" w:oddHBand="0" w:evenHBand="0" w:firstRowFirstColumn="0" w:firstRowLastColumn="0" w:lastRowFirstColumn="0" w:lastRowLastColumn="0"/>
            </w:pPr>
            <w:r w:rsidRPr="00C044C4">
              <w:t>The CO</w:t>
            </w:r>
            <w:r w:rsidRPr="00C044C4">
              <w:rPr>
                <w:vertAlign w:val="subscript"/>
              </w:rPr>
              <w:t>2</w:t>
            </w:r>
            <w:r w:rsidRPr="00C044C4">
              <w:t xml:space="preserve"> leakage of carbon transport methods</w:t>
            </w:r>
            <w:r w:rsidR="00687599" w:rsidRPr="14B8E7A7">
              <w:rPr>
                <w:rStyle w:val="Refdenotaalpie"/>
              </w:rPr>
              <w:footnoteReference w:id="26"/>
            </w:r>
            <w:r w:rsidRPr="00C044C4">
              <w:t xml:space="preserve"> are limited to </w:t>
            </w:r>
            <w:r w:rsidRPr="00C044C4">
              <w:rPr>
                <w:rFonts w:eastAsia="Times New Roman"/>
              </w:rPr>
              <w:t>≤</w:t>
            </w:r>
            <w:r w:rsidRPr="00C044C4">
              <w:t xml:space="preserve"> 0.5 %, and Carbon sequestration sites comply with internationally recognized standards (i.e. the activity complies with ISO 27914:2017</w:t>
            </w:r>
            <w:r w:rsidR="1ACDDEEE" w:rsidRPr="003D78FD">
              <w:t xml:space="preserve">, and Carbon capture technologies enable an economic activity like power generation and the production of hydrogen, steel, cement, and chemicals to operate within the allowed carbon intensity threshold in the technical criteria defined within </w:t>
            </w:r>
            <w:r w:rsidR="1ACDDEEE" w:rsidRPr="00E8211F">
              <w:t xml:space="preserve">the </w:t>
            </w:r>
            <w:hyperlink w:anchor="Manufacture_sector" w:history="1">
              <w:r w:rsidR="1ACDDEEE" w:rsidRPr="00E8211F">
                <w:rPr>
                  <w:rStyle w:val="Hipervnculo"/>
                  <w:color w:val="auto"/>
                  <w:highlight w:val="cyan"/>
                </w:rPr>
                <w:t>Manufacturing sector</w:t>
              </w:r>
            </w:hyperlink>
            <w:r w:rsidR="1ACDDEEE" w:rsidRPr="00E8211F">
              <w:t xml:space="preserve"> (</w:t>
            </w:r>
            <w:r w:rsidR="1ACDDEEE" w:rsidRPr="00E8211F">
              <w:rPr>
                <w:rStyle w:val="ui-provider"/>
              </w:rPr>
              <w:t>e</w:t>
            </w:r>
            <w:r w:rsidR="1ACDDEEE">
              <w:rPr>
                <w:rStyle w:val="ui-provider"/>
              </w:rPr>
              <w:t>.g. Steel: hot metal = 1</w:t>
            </w:r>
            <w:r w:rsidR="2B7577AA">
              <w:rPr>
                <w:rStyle w:val="ui-provider"/>
              </w:rPr>
              <w:t>.</w:t>
            </w:r>
            <w:r w:rsidR="1ACDDEEE">
              <w:rPr>
                <w:rStyle w:val="ui-provider"/>
              </w:rPr>
              <w:t>331 tCO2e/t product; electric Arc Furnace (EAF) high alloy steel = 0</w:t>
            </w:r>
            <w:r w:rsidR="2B7577AA">
              <w:rPr>
                <w:rStyle w:val="ui-provider"/>
              </w:rPr>
              <w:t>.</w:t>
            </w:r>
            <w:r w:rsidR="1ACDDEEE">
              <w:rPr>
                <w:rStyle w:val="ui-provider"/>
              </w:rPr>
              <w:t>266 tCO2e/t product)</w:t>
            </w:r>
          </w:p>
          <w:p w14:paraId="42CD6F32" w14:textId="77777777" w:rsidR="00687599" w:rsidRPr="00C044C4" w:rsidRDefault="41FE2FCD" w:rsidP="00B203EE">
            <w:pPr>
              <w:pStyle w:val="TableNumbered1"/>
              <w:keepNext/>
              <w:keepLines/>
              <w:cnfStyle w:val="000000000000" w:firstRow="0" w:lastRow="0" w:firstColumn="0" w:lastColumn="0" w:oddVBand="0" w:evenVBand="0" w:oddHBand="0" w:evenHBand="0" w:firstRowFirstColumn="0" w:firstRowLastColumn="0" w:lastRowFirstColumn="0" w:lastRowLastColumn="0"/>
            </w:pPr>
            <w:r>
              <w:t xml:space="preserve">Biofuels, bioliquids and biomass fuels produced from agricultural biomass shall not be made from raw material obtained from land with a </w:t>
            </w:r>
            <w:hyperlink w:anchor="Highbiodiversityvalueland">
              <w:r w:rsidRPr="54F0D264">
                <w:rPr>
                  <w:highlight w:val="cyan"/>
                </w:rPr>
                <w:t>high biodiversity value</w:t>
              </w:r>
            </w:hyperlink>
            <w:r>
              <w:t xml:space="preserve">, wetlands or peatlands and forest biomass shall not derive from </w:t>
            </w:r>
            <w:hyperlink w:anchor="Unsustainableproductionminimised">
              <w:r w:rsidRPr="54F0D264">
                <w:rPr>
                  <w:highlight w:val="cyan"/>
                </w:rPr>
                <w:t>unsustainable production</w:t>
              </w:r>
            </w:hyperlink>
            <w:r>
              <w:t>; examples of non-eligible land include protected areas, natural reserves, land certified by IUCN RLE; products certified by FSC® are eligible</w:t>
            </w:r>
          </w:p>
        </w:tc>
      </w:tr>
      <w:tr w:rsidR="00687599" w:rsidRPr="00FE303E" w14:paraId="11E4C526" w14:textId="77777777" w:rsidTr="0A974F12">
        <w:tc>
          <w:tcPr>
            <w:cnfStyle w:val="001000000000" w:firstRow="0" w:lastRow="0" w:firstColumn="1" w:lastColumn="0" w:oddVBand="0" w:evenVBand="0" w:oddHBand="0" w:evenHBand="0" w:firstRowFirstColumn="0" w:firstRowLastColumn="0" w:lastRowFirstColumn="0" w:lastRowLastColumn="0"/>
            <w:tcW w:w="2070" w:type="dxa"/>
            <w:shd w:val="clear" w:color="auto" w:fill="FFFFFF" w:themeFill="background2"/>
          </w:tcPr>
          <w:p w14:paraId="6849B9CE" w14:textId="77777777" w:rsidR="00687599" w:rsidRPr="00C044C4" w:rsidRDefault="00687599" w:rsidP="008D7480">
            <w:pPr>
              <w:pStyle w:val="TableText"/>
            </w:pPr>
            <w:r w:rsidRPr="00C044C4">
              <w:t>Santander-</w:t>
            </w:r>
            <w:r w:rsidRPr="008D7480">
              <w:t>specific</w:t>
            </w:r>
          </w:p>
        </w:tc>
        <w:tc>
          <w:tcPr>
            <w:tcW w:w="7535" w:type="dxa"/>
            <w:shd w:val="clear" w:color="auto" w:fill="FFFFFF" w:themeFill="background2"/>
          </w:tcPr>
          <w:p w14:paraId="6F6A08F2" w14:textId="77777777" w:rsidR="00687599" w:rsidRPr="00C044C4" w:rsidRDefault="00687599" w:rsidP="008D7480">
            <w:pPr>
              <w:pStyle w:val="TableText"/>
              <w:cnfStyle w:val="000000000000" w:firstRow="0" w:lastRow="0" w:firstColumn="0" w:lastColumn="0" w:oddVBand="0" w:evenVBand="0" w:oddHBand="0" w:evenHBand="0" w:firstRowFirstColumn="0" w:firstRowLastColumn="0" w:lastRowFirstColumn="0" w:lastRowLastColumn="0"/>
            </w:pPr>
            <w:r w:rsidRPr="00C044C4">
              <w:t xml:space="preserve">The activity complies with </w:t>
            </w:r>
            <w:r w:rsidRPr="00506C46">
              <w:rPr>
                <w:b/>
                <w:bCs/>
                <w:u w:val="single"/>
              </w:rPr>
              <w:t>all</w:t>
            </w:r>
            <w:r w:rsidRPr="00C044C4">
              <w:t xml:space="preserve"> of the following criteria:</w:t>
            </w:r>
          </w:p>
          <w:p w14:paraId="51E62872" w14:textId="77777777" w:rsidR="00687599" w:rsidRPr="009D546F" w:rsidRDefault="00687599" w:rsidP="00A46517">
            <w:pPr>
              <w:pStyle w:val="TableNumbered1"/>
              <w:numPr>
                <w:ilvl w:val="0"/>
                <w:numId w:val="67"/>
              </w:numPr>
              <w:cnfStyle w:val="000000000000" w:firstRow="0" w:lastRow="0" w:firstColumn="0" w:lastColumn="0" w:oddVBand="0" w:evenVBand="0" w:oddHBand="0" w:evenHBand="0" w:firstRowFirstColumn="0" w:firstRowLastColumn="0" w:lastRowFirstColumn="0" w:lastRowLastColumn="0"/>
            </w:pPr>
            <w:r w:rsidRPr="00C044C4">
              <w:t xml:space="preserve">Lifecycle GHG emissions from the generation of heat/cool from gaseous fuels are lower than </w:t>
            </w:r>
            <w:r w:rsidRPr="009D546F">
              <w:t xml:space="preserve">100g CO2e/kWh. </w:t>
            </w:r>
            <w:r w:rsidR="00D53B0E" w:rsidRPr="009D546F">
              <w:t>The</w:t>
            </w:r>
            <w:r w:rsidRPr="009D546F">
              <w:t xml:space="preserve"> GHG emissions are calculated using any internationally or locally recognized certifications (e.g., PAS 2050). Quantified life cycle GHG emissions are verified by an independent third party.</w:t>
            </w:r>
          </w:p>
          <w:p w14:paraId="05AA7310" w14:textId="77777777" w:rsidR="00687599" w:rsidRPr="00C044C4" w:rsidRDefault="41FE2FCD" w:rsidP="009D546F">
            <w:pPr>
              <w:pStyle w:val="TableNumbered1"/>
              <w:cnfStyle w:val="000000000000" w:firstRow="0" w:lastRow="0" w:firstColumn="0" w:lastColumn="0" w:oddVBand="0" w:evenVBand="0" w:oddHBand="0" w:evenHBand="0" w:firstRowFirstColumn="0" w:firstRowLastColumn="0" w:lastRowFirstColumn="0" w:lastRowLastColumn="0"/>
            </w:pPr>
            <w:r>
              <w:t>Either (a.) or (b.) is true:</w:t>
            </w:r>
          </w:p>
          <w:p w14:paraId="770CD186" w14:textId="77777777" w:rsidR="00687599" w:rsidRPr="009D546F" w:rsidRDefault="41FE2FCD" w:rsidP="009D546F">
            <w:pPr>
              <w:pStyle w:val="TableNumbered2"/>
              <w:cnfStyle w:val="000000000000" w:firstRow="0" w:lastRow="0" w:firstColumn="0" w:lastColumn="0" w:oddVBand="0" w:evenVBand="0" w:oddHBand="0" w:evenHBand="0" w:firstRowFirstColumn="0" w:firstRowLastColumn="0" w:lastRowFirstColumn="0" w:lastRowLastColumn="0"/>
            </w:pPr>
            <w:r>
              <w:t>At construction, measurement equipment for monitoring of physical emissions, such as those from methane leakage, is installed or a leak detection and repair program is introduced</w:t>
            </w:r>
          </w:p>
          <w:p w14:paraId="41CF0208" w14:textId="77777777" w:rsidR="00687599" w:rsidRPr="00C044C4" w:rsidRDefault="41FE2FCD" w:rsidP="009D546F">
            <w:pPr>
              <w:pStyle w:val="TableNumbered2"/>
              <w:cnfStyle w:val="000000000000" w:firstRow="0" w:lastRow="0" w:firstColumn="0" w:lastColumn="0" w:oddVBand="0" w:evenVBand="0" w:oddHBand="0" w:evenHBand="0" w:firstRowFirstColumn="0" w:firstRowLastColumn="0" w:lastRowFirstColumn="0" w:lastRowLastColumn="0"/>
            </w:pPr>
            <w:r>
              <w:t xml:space="preserve">At operation, physical measurement of emissions is reported and any leak is eliminated </w:t>
            </w:r>
          </w:p>
          <w:p w14:paraId="3D8DCC97" w14:textId="77777777" w:rsidR="00687599" w:rsidRPr="009D546F" w:rsidRDefault="41FE2FCD" w:rsidP="009D546F">
            <w:pPr>
              <w:pStyle w:val="TableNumbered1"/>
              <w:cnfStyle w:val="000000000000" w:firstRow="0" w:lastRow="0" w:firstColumn="0" w:lastColumn="0" w:oddVBand="0" w:evenVBand="0" w:oddHBand="0" w:evenHBand="0" w:firstRowFirstColumn="0" w:firstRowLastColumn="0" w:lastRowFirstColumn="0" w:lastRowLastColumn="0"/>
            </w:pPr>
            <w:r>
              <w:t xml:space="preserve">The CO2 leakage of carbon transport methods and carbon sequestration is certified based on acceptable standards to Santander  </w:t>
            </w:r>
          </w:p>
          <w:p w14:paraId="03EE94FA" w14:textId="77777777" w:rsidR="00687599" w:rsidRPr="009D546F" w:rsidRDefault="41FE2FCD" w:rsidP="009D546F">
            <w:pPr>
              <w:pStyle w:val="TableNumbered1"/>
              <w:cnfStyle w:val="000000000000" w:firstRow="0" w:lastRow="0" w:firstColumn="0" w:lastColumn="0" w:oddVBand="0" w:evenVBand="0" w:oddHBand="0" w:evenHBand="0" w:firstRowFirstColumn="0" w:firstRowLastColumn="0" w:lastRowFirstColumn="0" w:lastRowLastColumn="0"/>
            </w:pPr>
            <w:r>
              <w:t xml:space="preserve">Biofuels, bioliquids and biomass fuels produced from agricultural biomass shall not be made from raw material obtained from land with a high biodiversity value, wetlands or peatlands and forest biomass shall not derive from unsustainable production       </w:t>
            </w:r>
          </w:p>
          <w:p w14:paraId="72D5DF4F" w14:textId="77777777" w:rsidR="00687599" w:rsidRPr="00C044C4" w:rsidRDefault="41FE2FCD" w:rsidP="009D546F">
            <w:pPr>
              <w:pStyle w:val="TableNumbered1"/>
              <w:cnfStyle w:val="000000000000" w:firstRow="0" w:lastRow="0" w:firstColumn="0" w:lastColumn="0" w:oddVBand="0" w:evenVBand="0" w:oddHBand="0" w:evenHBand="0" w:firstRowFirstColumn="0" w:firstRowLastColumn="0" w:lastRowFirstColumn="0" w:lastRowLastColumn="0"/>
            </w:pPr>
            <w:r>
              <w:t xml:space="preserve">The use of biomethane fuel certified by Guarantee of Origin (GOO) certificates is accepted as an alternative to a physical piped connection                                                                                   </w:t>
            </w:r>
          </w:p>
        </w:tc>
      </w:tr>
    </w:tbl>
    <w:p w14:paraId="106C0891" w14:textId="77777777" w:rsidR="008D7480" w:rsidRPr="009D546F" w:rsidRDefault="008D7480" w:rsidP="009D546F">
      <w:pPr>
        <w:pStyle w:val="BodyTextNoSpacing"/>
      </w:pPr>
      <w:bookmarkStart w:id="1761" w:name="_Toc151042692"/>
      <w:bookmarkStart w:id="1762" w:name="_Toc152060543"/>
    </w:p>
    <w:p w14:paraId="1B915A46" w14:textId="77777777" w:rsidR="00C044C4" w:rsidRDefault="00687599" w:rsidP="009D546F">
      <w:pPr>
        <w:pStyle w:val="HeadingA3"/>
      </w:pPr>
      <w:bookmarkStart w:id="1763" w:name="_Toc153298505"/>
      <w:bookmarkStart w:id="1764" w:name="_Toc153408767"/>
      <w:bookmarkStart w:id="1765" w:name="Production_of_heat_cool_from_bioenergy"/>
      <w:bookmarkStart w:id="1766" w:name="_Toc186795124"/>
      <w:r>
        <w:lastRenderedPageBreak/>
        <w:t>Production of heat/cool from bioenergy</w:t>
      </w:r>
      <w:bookmarkEnd w:id="1761"/>
      <w:bookmarkEnd w:id="1762"/>
      <w:bookmarkEnd w:id="1763"/>
      <w:bookmarkEnd w:id="1764"/>
      <w:bookmarkEnd w:id="1765"/>
      <w:bookmarkEnd w:id="1766"/>
    </w:p>
    <w:p w14:paraId="324100BA" w14:textId="77777777" w:rsidR="00687599" w:rsidRPr="00854071" w:rsidRDefault="00C044C4" w:rsidP="009D546F">
      <w:pPr>
        <w:pStyle w:val="Boldunderline"/>
        <w:keepNext/>
        <w:keepLines/>
      </w:pPr>
      <w:r>
        <w:t>Activity description</w:t>
      </w:r>
    </w:p>
    <w:p w14:paraId="02C5BC7C" w14:textId="77777777" w:rsidR="00687599" w:rsidRPr="00854071" w:rsidRDefault="00687599" w:rsidP="009D546F">
      <w:pPr>
        <w:pStyle w:val="Textoindependiente"/>
        <w:keepNext/>
        <w:keepLines/>
      </w:pPr>
      <w:r w:rsidRPr="00854071">
        <w:t>Construction and operation of facilities that produce heat/cool exclusively from biomass, biogas or bioliquids, and excluding production of heat/cool from blending of renewable fuels with biogas or bioliquids.</w:t>
      </w:r>
    </w:p>
    <w:p w14:paraId="76DC9D83" w14:textId="77777777" w:rsidR="00687599" w:rsidRPr="00854071" w:rsidRDefault="00687599" w:rsidP="009D546F">
      <w:pPr>
        <w:pStyle w:val="Textoindependiente"/>
        <w:keepNext/>
        <w:keepLines/>
      </w:pPr>
    </w:p>
    <w:tbl>
      <w:tblPr>
        <w:tblStyle w:val="OWTable"/>
        <w:tblW w:w="9638" w:type="dxa"/>
        <w:tblLook w:val="04A0" w:firstRow="1" w:lastRow="0" w:firstColumn="1" w:lastColumn="0" w:noHBand="0" w:noVBand="1"/>
      </w:tblPr>
      <w:tblGrid>
        <w:gridCol w:w="2665"/>
        <w:gridCol w:w="6973"/>
      </w:tblGrid>
      <w:tr w:rsidR="00687599" w:rsidRPr="00B203EE" w14:paraId="3E31C2B8"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8939AD7" w14:textId="77777777" w:rsidR="00687599" w:rsidRPr="00B203EE" w:rsidRDefault="00687599" w:rsidP="009D546F">
            <w:pPr>
              <w:pStyle w:val="TableHeadingText"/>
              <w:keepNext/>
              <w:rPr>
                <w:b/>
                <w:bCs/>
                <w:szCs w:val="18"/>
              </w:rPr>
            </w:pPr>
            <w:r w:rsidRPr="00B203EE">
              <w:rPr>
                <w:b/>
                <w:bCs/>
                <w:szCs w:val="18"/>
              </w:rPr>
              <w:t>Eligibility</w:t>
            </w:r>
          </w:p>
        </w:tc>
        <w:tc>
          <w:tcPr>
            <w:tcW w:w="6973" w:type="dxa"/>
          </w:tcPr>
          <w:p w14:paraId="21A7D20B" w14:textId="77777777" w:rsidR="00687599" w:rsidRPr="00B203EE" w:rsidRDefault="00687599" w:rsidP="009D546F">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B203EE">
              <w:rPr>
                <w:b/>
                <w:bCs/>
                <w:szCs w:val="18"/>
              </w:rPr>
              <w:t xml:space="preserve">Criteria </w:t>
            </w:r>
          </w:p>
        </w:tc>
      </w:tr>
      <w:tr w:rsidR="00687599" w:rsidRPr="00B203EE" w14:paraId="3763F3E0"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607D4B4" w14:textId="77777777" w:rsidR="00687599" w:rsidRPr="00B203EE" w:rsidRDefault="00687599" w:rsidP="009D546F">
            <w:pPr>
              <w:pStyle w:val="TableText"/>
              <w:keepNext/>
              <w:keepLines/>
              <w:rPr>
                <w:szCs w:val="18"/>
              </w:rPr>
            </w:pPr>
            <w:r w:rsidRPr="00B203EE">
              <w:rPr>
                <w:szCs w:val="18"/>
              </w:rPr>
              <w:t>EU Taxonomy consistent</w:t>
            </w:r>
          </w:p>
        </w:tc>
        <w:tc>
          <w:tcPr>
            <w:tcW w:w="6973" w:type="dxa"/>
            <w:shd w:val="clear" w:color="auto" w:fill="C9E8D3" w:themeFill="accent5" w:themeFillTint="33"/>
          </w:tcPr>
          <w:p w14:paraId="4577B849" w14:textId="77777777" w:rsidR="00506C46" w:rsidRPr="00B203EE" w:rsidRDefault="00506C46" w:rsidP="009D546F">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The activity complies with </w:t>
            </w:r>
            <w:r w:rsidRPr="00B203EE">
              <w:rPr>
                <w:b/>
                <w:bCs/>
                <w:szCs w:val="18"/>
                <w:u w:val="single"/>
              </w:rPr>
              <w:t>all</w:t>
            </w:r>
            <w:r w:rsidRPr="00B203EE">
              <w:rPr>
                <w:szCs w:val="18"/>
              </w:rPr>
              <w:t xml:space="preserve"> of the following criteria </w:t>
            </w:r>
            <w:r w:rsidRPr="00B203EE">
              <w:rPr>
                <w:b/>
                <w:bCs/>
                <w:color w:val="002C77" w:themeColor="accent1"/>
                <w:szCs w:val="18"/>
              </w:rPr>
              <w:t>[LTO]</w:t>
            </w:r>
            <w:r w:rsidRPr="00B203EE">
              <w:rPr>
                <w:szCs w:val="18"/>
              </w:rPr>
              <w:t>:</w:t>
            </w:r>
          </w:p>
          <w:p w14:paraId="1CE59985" w14:textId="77777777" w:rsidR="00506C46" w:rsidRPr="00B203EE" w:rsidRDefault="00506C46" w:rsidP="00A46517">
            <w:pPr>
              <w:pStyle w:val="TableNumbered1"/>
              <w:keepNext/>
              <w:keepLines/>
              <w:numPr>
                <w:ilvl w:val="0"/>
                <w:numId w:val="68"/>
              </w:numPr>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Feedstock complies with either a. or b. </w:t>
            </w:r>
          </w:p>
          <w:p w14:paraId="2F3F445B" w14:textId="28657F0D" w:rsidR="00506C46" w:rsidRPr="00B203EE" w:rsidRDefault="5CA5674D" w:rsidP="009D546F">
            <w:pPr>
              <w:pStyle w:val="TableNumbered2"/>
              <w:keepNext/>
              <w:keepLines/>
              <w:cnfStyle w:val="000000000000" w:firstRow="0" w:lastRow="0" w:firstColumn="0" w:lastColumn="0" w:oddVBand="0" w:evenVBand="0" w:oddHBand="0" w:evenHBand="0" w:firstRowFirstColumn="0" w:firstRowLastColumn="0" w:lastRowFirstColumn="0" w:lastRowLastColumn="0"/>
            </w:pPr>
            <w:r>
              <w:t xml:space="preserve">Feedstock is certified by </w:t>
            </w:r>
            <w:del w:id="1767" w:author="Cisneros Morales Diana Karen" w:date="2024-05-30T11:40:00Z">
              <w:r w:rsidDel="00077457">
                <w:delText xml:space="preserve">either </w:delText>
              </w:r>
            </w:del>
            <w:ins w:id="1768" w:author="Cisneros Morales Diana Karen" w:date="2024-05-30T11:40:00Z">
              <w:r w:rsidR="00077457">
                <w:t xml:space="preserve">any </w:t>
              </w:r>
            </w:ins>
            <w:r>
              <w:t>of the following certificates:</w:t>
            </w:r>
          </w:p>
          <w:p w14:paraId="292E2403"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Biomass Biofuels voluntary s</w:t>
            </w:r>
            <w:r w:rsidR="6E722559" w:rsidRPr="00B203EE">
              <w:rPr>
                <w:szCs w:val="18"/>
              </w:rPr>
              <w:t>c</w:t>
            </w:r>
            <w:r w:rsidRPr="00B203EE">
              <w:rPr>
                <w:szCs w:val="18"/>
              </w:rPr>
              <w:t xml:space="preserve">heme (2BSvs); </w:t>
            </w:r>
          </w:p>
          <w:p w14:paraId="6A284F78"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Better Biomass; </w:t>
            </w:r>
          </w:p>
          <w:p w14:paraId="277D9A44"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Bonsucro EU; </w:t>
            </w:r>
          </w:p>
          <w:p w14:paraId="1893FD38"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International Sustainability and Carbon Certifcation (ISCC EU); </w:t>
            </w:r>
          </w:p>
          <w:p w14:paraId="00661102"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KZR INiG system;</w:t>
            </w:r>
          </w:p>
          <w:p w14:paraId="66A72E06"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REDcert; </w:t>
            </w:r>
          </w:p>
          <w:p w14:paraId="369D9424"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Red Tractor Farm Assurance Combinable Crops &amp; Sugar Beet Scheme (Red Tractor); </w:t>
            </w:r>
          </w:p>
          <w:p w14:paraId="564909E2" w14:textId="77777777" w:rsidR="00506C46" w:rsidRPr="00D37C8B"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00D37C8B">
              <w:rPr>
                <w:szCs w:val="18"/>
                <w:lang w:val="es-ES"/>
              </w:rPr>
              <w:t xml:space="preserve">Roundtable of Sustainable Biofuels EU RED (RSB EU RED); </w:t>
            </w:r>
          </w:p>
          <w:p w14:paraId="4B0D1704"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Scottish Quality Farm Assured Combinable Crops (SQC); </w:t>
            </w:r>
          </w:p>
          <w:p w14:paraId="5038CE37"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Trade Assurance Scheme for Combinable Crops (TASCC); </w:t>
            </w:r>
          </w:p>
          <w:p w14:paraId="2E4C050C"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Universal Feed Assurance Scheme (UFAS); </w:t>
            </w:r>
          </w:p>
          <w:p w14:paraId="356A7ADF" w14:textId="77777777" w:rsidR="00506C46" w:rsidRPr="00B203EE"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Sustainable Resources (SURE) voluntary scheme; </w:t>
            </w:r>
          </w:p>
          <w:p w14:paraId="3CE440E4" w14:textId="77777777" w:rsidR="00625E45" w:rsidRDefault="2B7577AA"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ins w:id="1769" w:author="Cisneros Morales Diana Karen" w:date="2024-08-27T10:15:00Z"/>
                <w:szCs w:val="18"/>
              </w:rPr>
            </w:pPr>
            <w:r w:rsidRPr="00B203EE">
              <w:rPr>
                <w:szCs w:val="18"/>
              </w:rPr>
              <w:t>Sustainable Biomass Program (SBP)</w:t>
            </w:r>
          </w:p>
          <w:p w14:paraId="50F88ADD" w14:textId="638526FB" w:rsidR="00506C46" w:rsidRPr="00B203EE" w:rsidRDefault="00625E45" w:rsidP="009D546F">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ins w:id="1770" w:author="Cisneros Morales Diana Karen" w:date="2024-08-27T10:15:00Z">
              <w:r w:rsidRPr="00625E45">
                <w:rPr>
                  <w:szCs w:val="18"/>
                </w:rPr>
                <w:t>Austrian Agricultural Certification Scheme (AACS)</w:t>
              </w:r>
            </w:ins>
            <w:r w:rsidR="2B7577AA" w:rsidRPr="00B203EE">
              <w:rPr>
                <w:szCs w:val="18"/>
              </w:rPr>
              <w:t xml:space="preserve"> </w:t>
            </w:r>
          </w:p>
          <w:p w14:paraId="69F40F8F" w14:textId="77777777" w:rsidR="00506C46" w:rsidRPr="00B203EE" w:rsidRDefault="5D4CE0D2" w:rsidP="0AC3D733">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Both (</w:t>
            </w:r>
            <w:r w:rsidR="422CB0A9" w:rsidRPr="00B203EE">
              <w:rPr>
                <w:szCs w:val="18"/>
              </w:rPr>
              <w:t>i</w:t>
            </w:r>
            <w:r w:rsidRPr="00B203EE">
              <w:rPr>
                <w:szCs w:val="18"/>
              </w:rPr>
              <w:t>) and (</w:t>
            </w:r>
            <w:r w:rsidR="462B2071" w:rsidRPr="00B203EE">
              <w:rPr>
                <w:szCs w:val="18"/>
              </w:rPr>
              <w:t xml:space="preserve">ii) </w:t>
            </w:r>
            <w:r w:rsidRPr="00B203EE">
              <w:rPr>
                <w:szCs w:val="18"/>
              </w:rPr>
              <w:t xml:space="preserve">are complied with </w:t>
            </w:r>
          </w:p>
          <w:p w14:paraId="5305C188" w14:textId="77777777" w:rsidR="00506C46" w:rsidRPr="00B203EE" w:rsidRDefault="5D4CE0D2" w:rsidP="0AC3D733">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Biofuels, bioliquids and biomass fuels produced from agricultural biomass shall not be made from raw material obtained from land with a </w:t>
            </w:r>
            <w:hyperlink w:anchor="Highbiodiversityvalueland">
              <w:r w:rsidRPr="00B203EE">
                <w:rPr>
                  <w:szCs w:val="18"/>
                  <w:highlight w:val="cyan"/>
                </w:rPr>
                <w:t>high biodiversity value</w:t>
              </w:r>
            </w:hyperlink>
            <w:r w:rsidRPr="00B203EE">
              <w:rPr>
                <w:szCs w:val="18"/>
              </w:rPr>
              <w:t xml:space="preserve">, wetlands or peatlands and forest biomass shall not derive from </w:t>
            </w:r>
            <w:hyperlink w:anchor="Unsustainableproductionminimised">
              <w:r w:rsidRPr="00B203EE">
                <w:rPr>
                  <w:szCs w:val="18"/>
                  <w:highlight w:val="cyan"/>
                </w:rPr>
                <w:t>unsustainable production</w:t>
              </w:r>
            </w:hyperlink>
            <w:r w:rsidRPr="00B203EE">
              <w:rPr>
                <w:szCs w:val="18"/>
              </w:rPr>
              <w:t xml:space="preserve">; examples of non-eligible land include protected areas, natural reserves, land certified by IUCN RLE; products certified by FSC® are eligible </w:t>
            </w:r>
          </w:p>
          <w:p w14:paraId="1EDE5D6B" w14:textId="77777777" w:rsidR="00506C46" w:rsidRPr="00B203EE" w:rsidRDefault="5D4CE0D2" w:rsidP="0AC3D733">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The greenhouse gas emission savings from the use of biomass are at least 80% in relation to fossil fuel baseline</w:t>
            </w:r>
            <w:r w:rsidR="00506C46" w:rsidRPr="00B203EE">
              <w:rPr>
                <w:szCs w:val="18"/>
                <w:vertAlign w:val="superscript"/>
              </w:rPr>
              <w:footnoteReference w:id="27"/>
            </w:r>
          </w:p>
          <w:p w14:paraId="53B291A2" w14:textId="77777777" w:rsidR="0AC3D733" w:rsidRPr="00B203EE" w:rsidRDefault="0AC3D733" w:rsidP="00B203EE">
            <w:pPr>
              <w:pStyle w:val="TableText"/>
              <w:cnfStyle w:val="000000000000" w:firstRow="0" w:lastRow="0" w:firstColumn="0" w:lastColumn="0" w:oddVBand="0" w:evenVBand="0" w:oddHBand="0" w:evenHBand="0" w:firstRowFirstColumn="0" w:firstRowLastColumn="0" w:lastRowFirstColumn="0" w:lastRowLastColumn="0"/>
            </w:pPr>
          </w:p>
          <w:p w14:paraId="0489E3CC" w14:textId="77777777" w:rsidR="00B06BA3" w:rsidRPr="00B203EE" w:rsidRDefault="0B60AED0" w:rsidP="009D546F">
            <w:pPr>
              <w:pStyle w:val="TableNumbered1"/>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Point 1 do not apply to cogeneration installations with a total rated thermal input below 2 MW and using gaseous biomass fuels</w:t>
            </w:r>
          </w:p>
          <w:p w14:paraId="38F4CAD2" w14:textId="77777777" w:rsidR="0AC3D733" w:rsidRPr="00B203EE" w:rsidRDefault="0AC3D733" w:rsidP="00B203EE">
            <w:pPr>
              <w:pStyle w:val="TableText"/>
              <w:cnfStyle w:val="000000000000" w:firstRow="0" w:lastRow="0" w:firstColumn="0" w:lastColumn="0" w:oddVBand="0" w:evenVBand="0" w:oddHBand="0" w:evenHBand="0" w:firstRowFirstColumn="0" w:firstRowLastColumn="0" w:lastRowFirstColumn="0" w:lastRowLastColumn="0"/>
            </w:pPr>
          </w:p>
          <w:p w14:paraId="2215BF98" w14:textId="77777777" w:rsidR="00687599" w:rsidRPr="00B203EE" w:rsidRDefault="41FE2FCD" w:rsidP="009D546F">
            <w:pPr>
              <w:pStyle w:val="TableNumbered1"/>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For </w:t>
            </w:r>
            <w:hyperlink w:anchor="Sustainableanaerobicdigestion">
              <w:r w:rsidRPr="00B203EE">
                <w:rPr>
                  <w:szCs w:val="18"/>
                  <w:highlight w:val="cyan"/>
                </w:rPr>
                <w:t>anaerobic generation</w:t>
              </w:r>
            </w:hyperlink>
            <w:r w:rsidRPr="00B203EE">
              <w:rPr>
                <w:szCs w:val="18"/>
              </w:rPr>
              <w:t>, the produced biogas is used directly for the generation of electricity or heat, or upgraded to bio-methane for injection in the natural gas grid, or used as vehicle or ship fuel or as feedstock in chemical industry</w:t>
            </w:r>
          </w:p>
        </w:tc>
      </w:tr>
      <w:tr w:rsidR="00687599" w:rsidRPr="00B203EE" w14:paraId="5BB0FBF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08FA10F" w14:textId="77777777" w:rsidR="00687599" w:rsidRPr="00B203EE" w:rsidRDefault="00687599" w:rsidP="008D7480">
            <w:pPr>
              <w:pStyle w:val="TableText"/>
              <w:rPr>
                <w:szCs w:val="18"/>
              </w:rPr>
            </w:pPr>
            <w:r w:rsidRPr="00B203EE">
              <w:rPr>
                <w:szCs w:val="18"/>
              </w:rPr>
              <w:t>Santander-specific</w:t>
            </w:r>
          </w:p>
        </w:tc>
        <w:tc>
          <w:tcPr>
            <w:tcW w:w="6973" w:type="dxa"/>
            <w:shd w:val="clear" w:color="auto" w:fill="FFFFFF" w:themeFill="background2"/>
          </w:tcPr>
          <w:p w14:paraId="71227744" w14:textId="77777777" w:rsidR="00B06BA3" w:rsidRPr="00B203EE" w:rsidRDefault="00B06BA3"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The activity complies with </w:t>
            </w:r>
            <w:r w:rsidRPr="00B203EE">
              <w:rPr>
                <w:b/>
                <w:bCs/>
                <w:szCs w:val="18"/>
                <w:u w:val="single"/>
              </w:rPr>
              <w:t>one</w:t>
            </w:r>
            <w:r w:rsidRPr="00B203EE">
              <w:rPr>
                <w:szCs w:val="18"/>
              </w:rPr>
              <w:t xml:space="preserve"> of the following criteria:</w:t>
            </w:r>
          </w:p>
          <w:p w14:paraId="52465C18" w14:textId="6631F5EB" w:rsidR="00B06BA3" w:rsidRPr="00B203EE" w:rsidRDefault="00687599" w:rsidP="00A46517">
            <w:pPr>
              <w:pStyle w:val="TableNumbered1"/>
              <w:numPr>
                <w:ilvl w:val="0"/>
                <w:numId w:val="69"/>
              </w:numPr>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Feedstock subject to Santander ESCC Risk evaluations </w:t>
            </w:r>
            <w:ins w:id="1772" w:author="Martinez De Hurtado Yela Fermin" w:date="2025-01-14T10:15:00Z" w16du:dateUtc="2025-01-14T09:15:00Z">
              <w:r w:rsidR="0055660E">
                <w:rPr>
                  <w:szCs w:val="18"/>
                </w:rPr>
                <w:t xml:space="preserve">with a result of </w:t>
              </w:r>
              <w:r w:rsidR="0055660E" w:rsidRPr="00BA4227">
                <w:rPr>
                  <w:szCs w:val="18"/>
                </w:rPr>
                <w:t>2,8</w:t>
              </w:r>
              <w:r w:rsidR="0055660E">
                <w:rPr>
                  <w:szCs w:val="18"/>
                </w:rPr>
                <w:t xml:space="preserve"> points or above</w:t>
              </w:r>
              <w:r w:rsidR="0055660E" w:rsidRPr="00760AB8">
                <w:rPr>
                  <w:szCs w:val="18"/>
                </w:rPr>
                <w:t xml:space="preserve"> (</w:t>
              </w:r>
            </w:ins>
            <w:ins w:id="1773" w:author="Martinez De Hurtado Yela Fermin" w:date="2025-01-14T10:16:00Z" w16du:dateUtc="2025-01-14T09:16:00Z">
              <w:r w:rsidR="00D56597">
                <w:rPr>
                  <w:szCs w:val="18"/>
                </w:rPr>
                <w:t>f</w:t>
              </w:r>
            </w:ins>
            <w:ins w:id="1774" w:author="Martinez De Hurtado Yela Fermin" w:date="2025-01-14T10:15:00Z" w16du:dateUtc="2025-01-14T09:15:00Z">
              <w:r w:rsidR="0055660E" w:rsidRPr="00760AB8">
                <w:rPr>
                  <w:szCs w:val="18"/>
                </w:rPr>
                <w:t>or Brazil only</w:t>
              </w:r>
              <w:r w:rsidR="0055660E">
                <w:rPr>
                  <w:szCs w:val="18"/>
                </w:rPr>
                <w:t xml:space="preserve"> – or any other country where an equivalent assessment can be performed</w:t>
              </w:r>
              <w:r w:rsidR="0055660E" w:rsidRPr="00760AB8">
                <w:rPr>
                  <w:szCs w:val="18"/>
                </w:rPr>
                <w:t>)</w:t>
              </w:r>
            </w:ins>
            <w:del w:id="1775" w:author="Martinez De Hurtado Yela Fermin" w:date="2025-01-14T10:15:00Z" w16du:dateUtc="2025-01-14T09:15:00Z">
              <w:r w:rsidRPr="00B203EE" w:rsidDel="0055660E">
                <w:rPr>
                  <w:szCs w:val="18"/>
                </w:rPr>
                <w:delText>(For Brazil only)</w:delText>
              </w:r>
            </w:del>
            <w:ins w:id="1776" w:author="Martinez De Hurtado Yela Fermin" w:date="2025-01-14T10:15:00Z" w16du:dateUtc="2025-01-14T09:15:00Z">
              <w:r w:rsidR="0055660E">
                <w:rPr>
                  <w:szCs w:val="18"/>
                </w:rPr>
                <w:t>, or</w:t>
              </w:r>
            </w:ins>
          </w:p>
          <w:p w14:paraId="7047F03D" w14:textId="77777777" w:rsidR="00687599" w:rsidRPr="00B203EE" w:rsidRDefault="00687599" w:rsidP="008A2731">
            <w:pPr>
              <w:pStyle w:val="TableNumbered1"/>
              <w:cnfStyle w:val="000000000000" w:firstRow="0" w:lastRow="0" w:firstColumn="0" w:lastColumn="0" w:oddVBand="0" w:evenVBand="0" w:oddHBand="0" w:evenHBand="0" w:firstRowFirstColumn="0" w:firstRowLastColumn="0" w:lastRowFirstColumn="0" w:lastRowLastColumn="0"/>
              <w:rPr>
                <w:szCs w:val="18"/>
              </w:rPr>
            </w:pPr>
            <w:r w:rsidRPr="00B203EE">
              <w:rPr>
                <w:szCs w:val="18"/>
              </w:rPr>
              <w:t>Feedstock is certified by ISCC Plus or RSB Biomass with:</w:t>
            </w:r>
          </w:p>
          <w:p w14:paraId="12D8471A" w14:textId="77777777" w:rsidR="000C3091" w:rsidRPr="00B203EE" w:rsidRDefault="41FE2FCD" w:rsidP="009D546F">
            <w:pPr>
              <w:pStyle w:val="TableNumbered2"/>
              <w:cnfStyle w:val="000000000000" w:firstRow="0" w:lastRow="0" w:firstColumn="0" w:lastColumn="0" w:oddVBand="0" w:evenVBand="0" w:oddHBand="0" w:evenHBand="0" w:firstRowFirstColumn="0" w:firstRowLastColumn="0" w:lastRowFirstColumn="0" w:lastRowLastColumn="0"/>
              <w:rPr>
                <w:szCs w:val="18"/>
              </w:rPr>
            </w:pPr>
            <w:r w:rsidRPr="00B203EE">
              <w:rPr>
                <w:szCs w:val="18"/>
              </w:rPr>
              <w:t>Lifecycle GHG emissions intensity is below 100g CO</w:t>
            </w:r>
            <w:r w:rsidRPr="00B203EE">
              <w:rPr>
                <w:szCs w:val="18"/>
                <w:vertAlign w:val="subscript"/>
              </w:rPr>
              <w:t xml:space="preserve">2 </w:t>
            </w:r>
            <w:r w:rsidRPr="00B203EE">
              <w:rPr>
                <w:szCs w:val="18"/>
              </w:rPr>
              <w:t>e/kWh or</w:t>
            </w:r>
          </w:p>
          <w:p w14:paraId="0E2C7C80" w14:textId="77777777" w:rsidR="00687599" w:rsidRPr="00B203EE" w:rsidRDefault="41FE2FCD" w:rsidP="009D546F">
            <w:pPr>
              <w:pStyle w:val="TableNumbered2"/>
              <w:cnfStyle w:val="000000000000" w:firstRow="0" w:lastRow="0" w:firstColumn="0" w:lastColumn="0" w:oddVBand="0" w:evenVBand="0" w:oddHBand="0" w:evenHBand="0" w:firstRowFirstColumn="0" w:firstRowLastColumn="0" w:lastRowFirstColumn="0" w:lastRowLastColumn="0"/>
              <w:rPr>
                <w:szCs w:val="18"/>
              </w:rPr>
            </w:pPr>
            <w:r w:rsidRPr="00B203EE">
              <w:rPr>
                <w:szCs w:val="18"/>
              </w:rPr>
              <w:t>Lifecycle emissions at least 65% lower</w:t>
            </w:r>
            <w:r w:rsidR="00687599" w:rsidRPr="00B203EE">
              <w:rPr>
                <w:rStyle w:val="Refdenotaalpie"/>
                <w:szCs w:val="18"/>
              </w:rPr>
              <w:footnoteReference w:id="28"/>
            </w:r>
          </w:p>
        </w:tc>
      </w:tr>
    </w:tbl>
    <w:p w14:paraId="2FBFE94F" w14:textId="77777777" w:rsidR="008D7480" w:rsidRPr="009D546F" w:rsidRDefault="008D7480" w:rsidP="009D546F">
      <w:pPr>
        <w:pStyle w:val="BodyTextNoSpacing"/>
      </w:pPr>
      <w:bookmarkStart w:id="1778" w:name="_Toc152060544"/>
    </w:p>
    <w:p w14:paraId="706651B7" w14:textId="01724B00" w:rsidR="00687599" w:rsidRPr="00854071" w:rsidRDefault="00687599" w:rsidP="009D546F">
      <w:pPr>
        <w:pStyle w:val="HeadingA3"/>
      </w:pPr>
      <w:bookmarkStart w:id="1779" w:name="_Toc153298506"/>
      <w:bookmarkStart w:id="1780" w:name="_Toc153408768"/>
      <w:bookmarkStart w:id="1781" w:name="_Toc186795125"/>
      <w:r>
        <w:t>Production of heat/cool</w:t>
      </w:r>
      <w:ins w:id="1782" w:author="Cisneros Morales Diana Karen" w:date="2024-07-09T12:35:00Z">
        <w:r w:rsidR="00BE710B">
          <w:t>/electricity</w:t>
        </w:r>
      </w:ins>
      <w:r>
        <w:t xml:space="preserve"> using waste heat</w:t>
      </w:r>
      <w:bookmarkEnd w:id="1778"/>
      <w:bookmarkEnd w:id="1779"/>
      <w:bookmarkEnd w:id="1780"/>
      <w:bookmarkEnd w:id="1781"/>
    </w:p>
    <w:p w14:paraId="2059C767" w14:textId="77777777" w:rsidR="00687599" w:rsidRPr="00854071" w:rsidRDefault="00B06BA3" w:rsidP="009D546F">
      <w:pPr>
        <w:pStyle w:val="Boldunderline"/>
      </w:pPr>
      <w:r>
        <w:t>Activity description</w:t>
      </w:r>
    </w:p>
    <w:p w14:paraId="2F437FE1" w14:textId="6FD25CD6" w:rsidR="00687599" w:rsidRPr="00854071" w:rsidRDefault="00687599" w:rsidP="00DD20B8">
      <w:pPr>
        <w:pStyle w:val="Textoindependiente"/>
      </w:pPr>
      <w:r w:rsidRPr="00854071">
        <w:t>Construction and operation of facilities that produce heat/cool</w:t>
      </w:r>
      <w:ins w:id="1783" w:author="Cisneros Morales Diana Karen" w:date="2024-07-26T12:41:00Z">
        <w:r w:rsidR="00115CE3">
          <w:t>/electricity</w:t>
        </w:r>
      </w:ins>
      <w:r w:rsidRPr="00854071">
        <w:t xml:space="preserve"> using waste heat.</w:t>
      </w:r>
    </w:p>
    <w:p w14:paraId="4B8D9CD3" w14:textId="77777777" w:rsidR="00687599" w:rsidRPr="00854071" w:rsidRDefault="00687599" w:rsidP="00DD20B8">
      <w:pPr>
        <w:pStyle w:val="Textoindependiente"/>
      </w:pPr>
    </w:p>
    <w:tbl>
      <w:tblPr>
        <w:tblStyle w:val="OWTable"/>
        <w:tblW w:w="9638" w:type="dxa"/>
        <w:tblLook w:val="04A0" w:firstRow="1" w:lastRow="0" w:firstColumn="1" w:lastColumn="0" w:noHBand="0" w:noVBand="1"/>
      </w:tblPr>
      <w:tblGrid>
        <w:gridCol w:w="2665"/>
        <w:gridCol w:w="6973"/>
      </w:tblGrid>
      <w:tr w:rsidR="00687599" w:rsidRPr="009D546F" w14:paraId="35821237"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2C62C70" w14:textId="77777777" w:rsidR="00687599" w:rsidRPr="009D546F" w:rsidRDefault="00687599" w:rsidP="008D7480">
            <w:pPr>
              <w:pStyle w:val="TableHeadingText"/>
              <w:rPr>
                <w:b/>
                <w:bCs/>
                <w:szCs w:val="18"/>
              </w:rPr>
            </w:pPr>
            <w:r w:rsidRPr="009D546F">
              <w:rPr>
                <w:b/>
                <w:bCs/>
                <w:szCs w:val="18"/>
              </w:rPr>
              <w:t>Eligibility</w:t>
            </w:r>
          </w:p>
        </w:tc>
        <w:tc>
          <w:tcPr>
            <w:tcW w:w="6973" w:type="dxa"/>
          </w:tcPr>
          <w:p w14:paraId="57A379BC" w14:textId="77777777" w:rsidR="00687599" w:rsidRPr="009D546F" w:rsidRDefault="00687599" w:rsidP="008D7480">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9D546F">
              <w:rPr>
                <w:b/>
                <w:bCs/>
                <w:szCs w:val="18"/>
              </w:rPr>
              <w:t xml:space="preserve">Criteria </w:t>
            </w:r>
          </w:p>
        </w:tc>
      </w:tr>
      <w:tr w:rsidR="00687599" w:rsidRPr="009D546F" w14:paraId="52E088E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5A01978E" w14:textId="77777777" w:rsidR="00687599" w:rsidRPr="009D546F" w:rsidRDefault="00687599" w:rsidP="008D7480">
            <w:pPr>
              <w:pStyle w:val="TableText"/>
              <w:rPr>
                <w:szCs w:val="18"/>
              </w:rPr>
            </w:pPr>
            <w:r w:rsidRPr="009D546F">
              <w:rPr>
                <w:szCs w:val="18"/>
              </w:rPr>
              <w:t>EU Taxonomy consistent</w:t>
            </w:r>
          </w:p>
        </w:tc>
        <w:tc>
          <w:tcPr>
            <w:tcW w:w="6973" w:type="dxa"/>
            <w:shd w:val="clear" w:color="auto" w:fill="C9E8D3" w:themeFill="accent5" w:themeFillTint="33"/>
          </w:tcPr>
          <w:p w14:paraId="0A1FF8AF" w14:textId="77777777" w:rsidR="00B06BA3" w:rsidRPr="009D546F" w:rsidRDefault="00B06BA3" w:rsidP="008D7480">
            <w:pPr>
              <w:pStyle w:val="TableText"/>
              <w:cnfStyle w:val="000000000000" w:firstRow="0" w:lastRow="0" w:firstColumn="0" w:lastColumn="0" w:oddVBand="0" w:evenVBand="0" w:oddHBand="0" w:evenHBand="0" w:firstRowFirstColumn="0" w:firstRowLastColumn="0" w:lastRowFirstColumn="0" w:lastRowLastColumn="0"/>
              <w:rPr>
                <w:szCs w:val="18"/>
              </w:rPr>
            </w:pPr>
            <w:r w:rsidRPr="009D546F">
              <w:rPr>
                <w:szCs w:val="18"/>
              </w:rPr>
              <w:t>The activity complies with the following criteria:</w:t>
            </w:r>
          </w:p>
          <w:p w14:paraId="0793F9BD" w14:textId="77777777" w:rsidR="00687599" w:rsidRPr="009D546F" w:rsidRDefault="00B06BA3" w:rsidP="00575596">
            <w:pPr>
              <w:pStyle w:val="TableBullet1"/>
              <w:cnfStyle w:val="000000000000" w:firstRow="0" w:lastRow="0" w:firstColumn="0" w:lastColumn="0" w:oddVBand="0" w:evenVBand="0" w:oddHBand="0" w:evenHBand="0" w:firstRowFirstColumn="0" w:firstRowLastColumn="0" w:lastRowFirstColumn="0" w:lastRowLastColumn="0"/>
              <w:rPr>
                <w:szCs w:val="18"/>
              </w:rPr>
            </w:pPr>
            <w:r w:rsidRPr="084B2B86">
              <w:t>The activity produces heat/cool from waste heat.</w:t>
            </w:r>
            <w:r w:rsidR="007A71E4" w:rsidRPr="084B2B86">
              <w:rPr>
                <w:rStyle w:val="Refdenotaalpie"/>
              </w:rPr>
              <w:footnoteReference w:id="29"/>
            </w:r>
          </w:p>
        </w:tc>
      </w:tr>
      <w:tr w:rsidR="00687599" w:rsidRPr="009D546F" w14:paraId="5575A097"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0AF1A798" w14:textId="77777777" w:rsidR="00687599" w:rsidRPr="009D546F" w:rsidRDefault="00687599" w:rsidP="008D7480">
            <w:pPr>
              <w:pStyle w:val="TableText"/>
              <w:rPr>
                <w:szCs w:val="18"/>
              </w:rPr>
            </w:pPr>
            <w:r w:rsidRPr="009D546F">
              <w:rPr>
                <w:szCs w:val="18"/>
              </w:rPr>
              <w:t>Santander-specific</w:t>
            </w:r>
          </w:p>
        </w:tc>
        <w:tc>
          <w:tcPr>
            <w:tcW w:w="6973" w:type="dxa"/>
          </w:tcPr>
          <w:p w14:paraId="00668862" w14:textId="77777777" w:rsidR="00591394" w:rsidRPr="009D546F" w:rsidRDefault="00591394" w:rsidP="00591394">
            <w:pPr>
              <w:pStyle w:val="TableText"/>
              <w:cnfStyle w:val="000000000000" w:firstRow="0" w:lastRow="0" w:firstColumn="0" w:lastColumn="0" w:oddVBand="0" w:evenVBand="0" w:oddHBand="0" w:evenHBand="0" w:firstRowFirstColumn="0" w:firstRowLastColumn="0" w:lastRowFirstColumn="0" w:lastRowLastColumn="0"/>
              <w:rPr>
                <w:ins w:id="1784" w:author="Cisneros Morales Diana Karen" w:date="2024-07-09T12:36:00Z"/>
                <w:szCs w:val="18"/>
              </w:rPr>
            </w:pPr>
            <w:ins w:id="1785" w:author="Cisneros Morales Diana Karen" w:date="2024-07-09T12:36:00Z">
              <w:r w:rsidRPr="009D546F">
                <w:rPr>
                  <w:szCs w:val="18"/>
                </w:rPr>
                <w:t>The activity complies with the following criteria:</w:t>
              </w:r>
            </w:ins>
          </w:p>
          <w:p w14:paraId="73B72E3C" w14:textId="3CA26C24" w:rsidR="00687599" w:rsidRPr="009D546F" w:rsidRDefault="00591394">
            <w:pPr>
              <w:pStyle w:val="TableText"/>
              <w:numPr>
                <w:ilvl w:val="0"/>
                <w:numId w:val="296"/>
              </w:numPr>
              <w:ind w:left="202" w:hanging="202"/>
              <w:cnfStyle w:val="000000000000" w:firstRow="0" w:lastRow="0" w:firstColumn="0" w:lastColumn="0" w:oddVBand="0" w:evenVBand="0" w:oddHBand="0" w:evenHBand="0" w:firstRowFirstColumn="0" w:firstRowLastColumn="0" w:lastRowFirstColumn="0" w:lastRowLastColumn="0"/>
              <w:rPr>
                <w:szCs w:val="18"/>
              </w:rPr>
              <w:pPrChange w:id="1786" w:author="Cisneros Morales Diana Karen" w:date="2024-07-09T12:37:00Z">
                <w:pPr>
                  <w:pStyle w:val="TableText"/>
                  <w:cnfStyle w:val="000000000000" w:firstRow="0" w:lastRow="0" w:firstColumn="0" w:lastColumn="0" w:oddVBand="0" w:evenVBand="0" w:oddHBand="0" w:evenHBand="0" w:firstRowFirstColumn="0" w:firstRowLastColumn="0" w:lastRowFirstColumn="0" w:lastRowLastColumn="0"/>
                </w:pPr>
              </w:pPrChange>
            </w:pPr>
            <w:ins w:id="1787" w:author="Cisneros Morales Diana Karen" w:date="2024-07-09T12:36:00Z">
              <w:r w:rsidRPr="084B2B86">
                <w:t xml:space="preserve">The activity produces </w:t>
              </w:r>
            </w:ins>
            <w:ins w:id="1788" w:author="Cisneros Morales Diana Karen" w:date="2024-07-09T12:37:00Z">
              <w:r w:rsidR="004D13DD">
                <w:t>electricity</w:t>
              </w:r>
            </w:ins>
            <w:ins w:id="1789" w:author="Cisneros Morales Diana Karen" w:date="2024-07-09T12:36:00Z">
              <w:r w:rsidRPr="084B2B86">
                <w:t xml:space="preserve"> from waste heat</w:t>
              </w:r>
            </w:ins>
            <w:ins w:id="1790" w:author="Cisneros Morales Diana Karen" w:date="2024-07-09T12:37:00Z">
              <w:r w:rsidR="004D13DD">
                <w:t>.</w:t>
              </w:r>
              <w:r w:rsidR="004D13DD" w:rsidDel="00591394">
                <w:rPr>
                  <w:szCs w:val="18"/>
                </w:rPr>
                <w:t xml:space="preserve"> </w:t>
              </w:r>
            </w:ins>
            <w:del w:id="1791" w:author="Cisneros Morales Diana Karen" w:date="2024-07-09T12:36:00Z">
              <w:r w:rsidR="00EB4174" w:rsidDel="00591394">
                <w:rPr>
                  <w:szCs w:val="18"/>
                </w:rPr>
                <w:delText>Not Applicable</w:delText>
              </w:r>
            </w:del>
          </w:p>
        </w:tc>
      </w:tr>
    </w:tbl>
    <w:p w14:paraId="1C9EB72B" w14:textId="77777777" w:rsidR="00631193" w:rsidRDefault="00631193" w:rsidP="00DD20B8">
      <w:pPr>
        <w:pStyle w:val="BodyTextNoSpacing"/>
      </w:pPr>
      <w:bookmarkStart w:id="1792" w:name="_Toc152060545"/>
    </w:p>
    <w:p w14:paraId="0FE5BF32" w14:textId="77777777" w:rsidR="00B06BA3" w:rsidRDefault="00687599" w:rsidP="009D546F">
      <w:pPr>
        <w:pStyle w:val="HeadingA3"/>
      </w:pPr>
      <w:bookmarkStart w:id="1793" w:name="_Toc153298507"/>
      <w:bookmarkStart w:id="1794" w:name="_Toc153408769"/>
      <w:bookmarkStart w:id="1795" w:name="_Toc186795126"/>
      <w:r>
        <w:t>Pre-commercial stages of advanced technologies to produce energy from nuclear processes with minimal waste from the fuel</w:t>
      </w:r>
      <w:r w:rsidR="009D546F">
        <w:t> </w:t>
      </w:r>
      <w:r>
        <w:t>cycle</w:t>
      </w:r>
      <w:bookmarkEnd w:id="1792"/>
      <w:bookmarkEnd w:id="1793"/>
      <w:bookmarkEnd w:id="1794"/>
      <w:bookmarkEnd w:id="1795"/>
    </w:p>
    <w:p w14:paraId="7BE49B15" w14:textId="77777777" w:rsidR="00687599" w:rsidRPr="00854071" w:rsidRDefault="00B06BA3" w:rsidP="009D546F">
      <w:pPr>
        <w:pStyle w:val="Boldunderline"/>
      </w:pPr>
      <w:r>
        <w:t>Activity description</w:t>
      </w:r>
    </w:p>
    <w:p w14:paraId="0C1E5E22" w14:textId="77777777" w:rsidR="00687599" w:rsidRPr="00854071" w:rsidRDefault="00687599" w:rsidP="00DD20B8">
      <w:pPr>
        <w:pStyle w:val="Textoindependiente"/>
      </w:pPr>
      <w:r w:rsidRPr="00854071">
        <w:t xml:space="preserve">Research, development, demonstration, and deployment of innovative electricity generation facilities, </w:t>
      </w:r>
      <w:r w:rsidR="00B06BA3" w:rsidRPr="00854071">
        <w:t>licensed</w:t>
      </w:r>
      <w:r w:rsidRPr="00854071">
        <w:t xml:space="preserve"> by Member States’ competent authorities in accordance with applicable national law, that produce energy from nuclear processes with minimal waste from the fuel cycle.</w:t>
      </w:r>
    </w:p>
    <w:p w14:paraId="040DE83E" w14:textId="77777777" w:rsidR="00687599" w:rsidRPr="00854071" w:rsidRDefault="00687599" w:rsidP="00DD20B8">
      <w:pPr>
        <w:pStyle w:val="Textoindependiente"/>
      </w:pPr>
    </w:p>
    <w:tbl>
      <w:tblPr>
        <w:tblStyle w:val="OWTable"/>
        <w:tblW w:w="9638" w:type="dxa"/>
        <w:tblLook w:val="04A0" w:firstRow="1" w:lastRow="0" w:firstColumn="1" w:lastColumn="0" w:noHBand="0" w:noVBand="1"/>
      </w:tblPr>
      <w:tblGrid>
        <w:gridCol w:w="2665"/>
        <w:gridCol w:w="6973"/>
      </w:tblGrid>
      <w:tr w:rsidR="00687599" w:rsidRPr="00FE303E" w14:paraId="6AF47AC9"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2493343E" w14:textId="77777777" w:rsidR="00687599" w:rsidRPr="00631193" w:rsidRDefault="00687599" w:rsidP="00631193">
            <w:pPr>
              <w:pStyle w:val="TableHeadingText"/>
              <w:rPr>
                <w:b/>
                <w:bCs/>
              </w:rPr>
            </w:pPr>
            <w:r w:rsidRPr="00631193">
              <w:rPr>
                <w:b/>
                <w:bCs/>
              </w:rPr>
              <w:t>Eligibility</w:t>
            </w:r>
          </w:p>
        </w:tc>
        <w:tc>
          <w:tcPr>
            <w:tcW w:w="6973" w:type="dxa"/>
          </w:tcPr>
          <w:p w14:paraId="3E47FE53" w14:textId="77777777" w:rsidR="00687599" w:rsidRPr="00631193" w:rsidRDefault="00687599" w:rsidP="00631193">
            <w:pPr>
              <w:pStyle w:val="TableHeadingText"/>
              <w:cnfStyle w:val="100000000000" w:firstRow="1" w:lastRow="0" w:firstColumn="0" w:lastColumn="0" w:oddVBand="0" w:evenVBand="0" w:oddHBand="0" w:evenHBand="0" w:firstRowFirstColumn="0" w:firstRowLastColumn="0" w:lastRowFirstColumn="0" w:lastRowLastColumn="0"/>
              <w:rPr>
                <w:b/>
                <w:bCs/>
              </w:rPr>
            </w:pPr>
            <w:r w:rsidRPr="00631193">
              <w:rPr>
                <w:b/>
                <w:bCs/>
              </w:rPr>
              <w:t xml:space="preserve">Criteria </w:t>
            </w:r>
          </w:p>
        </w:tc>
      </w:tr>
      <w:tr w:rsidR="00687599" w:rsidRPr="00B06BA3" w14:paraId="41256388"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017598B" w14:textId="77777777" w:rsidR="00687599" w:rsidRPr="00B06BA3" w:rsidRDefault="00687599" w:rsidP="00631193">
            <w:pPr>
              <w:pStyle w:val="TableText"/>
            </w:pPr>
            <w:r w:rsidRPr="00B06BA3">
              <w:t>EU Taxonomy consistent</w:t>
            </w:r>
          </w:p>
        </w:tc>
        <w:tc>
          <w:tcPr>
            <w:tcW w:w="6973" w:type="dxa"/>
            <w:shd w:val="clear" w:color="auto" w:fill="C9E8D3" w:themeFill="accent5" w:themeFillTint="33"/>
          </w:tcPr>
          <w:p w14:paraId="5AD31252" w14:textId="77777777" w:rsidR="00B06BA3" w:rsidRPr="00B9475D" w:rsidRDefault="00B06BA3" w:rsidP="00631193">
            <w:pPr>
              <w:pStyle w:val="TableText"/>
              <w:cnfStyle w:val="000000000000" w:firstRow="0" w:lastRow="0" w:firstColumn="0" w:lastColumn="0" w:oddVBand="0" w:evenVBand="0" w:oddHBand="0" w:evenHBand="0" w:firstRowFirstColumn="0" w:firstRowLastColumn="0" w:lastRowFirstColumn="0" w:lastRowLastColumn="0"/>
            </w:pPr>
            <w:r w:rsidRPr="00B9475D">
              <w:t>The activity complies with the following criteria</w:t>
            </w:r>
            <w:r>
              <w:t xml:space="preserve"> </w:t>
            </w:r>
            <w:r w:rsidRPr="00B06BA3">
              <w:rPr>
                <w:b/>
                <w:bCs/>
                <w:color w:val="002C77" w:themeColor="accent1"/>
              </w:rPr>
              <w:t>[LTO]</w:t>
            </w:r>
            <w:r w:rsidRPr="00B9475D">
              <w:t>:</w:t>
            </w:r>
          </w:p>
          <w:p w14:paraId="6E72B20C" w14:textId="77777777" w:rsidR="00687599" w:rsidRPr="00B06BA3" w:rsidRDefault="00B06BA3" w:rsidP="004838F4">
            <w:pPr>
              <w:pStyle w:val="TableBullet1"/>
              <w:cnfStyle w:val="000000000000" w:firstRow="0" w:lastRow="0" w:firstColumn="0" w:lastColumn="0" w:oddVBand="0" w:evenVBand="0" w:oddHBand="0" w:evenHBand="0" w:firstRowFirstColumn="0" w:firstRowLastColumn="0" w:lastRowFirstColumn="0" w:lastRowLastColumn="0"/>
            </w:pPr>
            <w:r w:rsidRPr="00B06BA3">
              <w:t xml:space="preserve">The project (including research, development, demonstration or deployment of innovative nuclear electricity generation facilities/ technologies) has a license to operate </w:t>
            </w:r>
            <w:r w:rsidR="261A44C6" w:rsidRPr="00B06BA3">
              <w:t>fr</w:t>
            </w:r>
            <w:r w:rsidR="72C7F3FF" w:rsidRPr="00B06BA3">
              <w:t>o</w:t>
            </w:r>
            <w:r w:rsidR="261A44C6" w:rsidRPr="00B06BA3">
              <w:t>m</w:t>
            </w:r>
            <w:r w:rsidRPr="00B06BA3">
              <w:t xml:space="preserve"> an EU member state</w:t>
            </w:r>
            <w:r w:rsidR="000C3091">
              <w:rPr>
                <w:rStyle w:val="Refdenotaalpie"/>
              </w:rPr>
              <w:footnoteReference w:id="30"/>
            </w:r>
          </w:p>
        </w:tc>
      </w:tr>
      <w:tr w:rsidR="00687599" w:rsidRPr="00B06BA3" w14:paraId="01C7E2CE"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526824E8" w14:textId="77777777" w:rsidR="00687599" w:rsidRPr="00B06BA3" w:rsidRDefault="00687599" w:rsidP="00631193">
            <w:pPr>
              <w:pStyle w:val="TableText"/>
            </w:pPr>
            <w:r w:rsidRPr="00B06BA3">
              <w:t>Santander-specific</w:t>
            </w:r>
          </w:p>
        </w:tc>
        <w:tc>
          <w:tcPr>
            <w:tcW w:w="6973" w:type="dxa"/>
          </w:tcPr>
          <w:p w14:paraId="005CC395" w14:textId="4F2EAE81" w:rsidR="00687599" w:rsidRPr="00B06BA3" w:rsidRDefault="00CC019F" w:rsidP="00631193">
            <w:pPr>
              <w:pStyle w:val="TableText"/>
              <w:cnfStyle w:val="000000000000" w:firstRow="0" w:lastRow="0" w:firstColumn="0" w:lastColumn="0" w:oddVBand="0" w:evenVBand="0" w:oddHBand="0" w:evenHBand="0" w:firstRowFirstColumn="0" w:firstRowLastColumn="0" w:lastRowFirstColumn="0" w:lastRowLastColumn="0"/>
            </w:pPr>
            <w:ins w:id="1796" w:author="Martinez De Hurtado Yela Fermin" w:date="2024-10-02T12:08:00Z">
              <w:r w:rsidRPr="00CC019F">
                <w:t>For non-EU countries, same as EU taxonomy consistent criteria excepting compliance with LTO</w:t>
              </w:r>
            </w:ins>
            <w:del w:id="1797" w:author="Martinez De Hurtado Yela Fermin" w:date="2024-10-02T12:07:00Z">
              <w:r w:rsidR="00EB4174" w:rsidDel="00770F38">
                <w:delText>Not Applicable</w:delText>
              </w:r>
            </w:del>
          </w:p>
        </w:tc>
      </w:tr>
    </w:tbl>
    <w:p w14:paraId="6C54AABD" w14:textId="77777777" w:rsidR="00631193" w:rsidRPr="004838F4" w:rsidRDefault="00631193" w:rsidP="004838F4">
      <w:pPr>
        <w:pStyle w:val="BodyTextNoSpacing"/>
      </w:pPr>
      <w:bookmarkStart w:id="1798" w:name="_Toc152060546"/>
    </w:p>
    <w:p w14:paraId="0726FBD4" w14:textId="77777777" w:rsidR="00B06BA3" w:rsidRDefault="00687599" w:rsidP="004838F4">
      <w:pPr>
        <w:pStyle w:val="HeadingA3"/>
      </w:pPr>
      <w:bookmarkStart w:id="1799" w:name="_Toc153298508"/>
      <w:bookmarkStart w:id="1800" w:name="_Toc153408770"/>
      <w:bookmarkStart w:id="1801" w:name="_Toc186795127"/>
      <w:r>
        <w:lastRenderedPageBreak/>
        <w:t>Construction and safe operation of new nuclear power plants, for the generation of electricity and/or heat, including for hydrogen production, using best-available technologies</w:t>
      </w:r>
      <w:bookmarkEnd w:id="1798"/>
      <w:bookmarkEnd w:id="1799"/>
      <w:bookmarkEnd w:id="1800"/>
      <w:bookmarkEnd w:id="1801"/>
    </w:p>
    <w:p w14:paraId="7D97AC49" w14:textId="77777777" w:rsidR="00687599" w:rsidRPr="00854071" w:rsidRDefault="00B06BA3" w:rsidP="004838F4">
      <w:pPr>
        <w:pStyle w:val="Boldunderline"/>
        <w:keepNext/>
        <w:keepLines/>
      </w:pPr>
      <w:r>
        <w:t>Activity description</w:t>
      </w:r>
    </w:p>
    <w:p w14:paraId="3EB9562B" w14:textId="77777777" w:rsidR="00687599" w:rsidRPr="00854071" w:rsidRDefault="00687599" w:rsidP="004838F4">
      <w:pPr>
        <w:pStyle w:val="Textoindependiente"/>
        <w:keepNext/>
        <w:keepLines/>
      </w:pPr>
      <w:r w:rsidRPr="00854071">
        <w:t>Construction and safe operation of new nuclear installations for which the construction permit has been issued by 2045 by Member States’ competent authorities, in accordance with applicable national law, to produce electricity or process heat, including for the purposes of district heating or industrial processes such as hydrogen production (new nuclear installations), as well as their safety upgrades.</w:t>
      </w:r>
    </w:p>
    <w:p w14:paraId="672B8DF4" w14:textId="77777777" w:rsidR="00687599" w:rsidRPr="00854071" w:rsidRDefault="00687599" w:rsidP="004838F4">
      <w:pPr>
        <w:pStyle w:val="Textoindependiente"/>
        <w:keepNext/>
        <w:keepLines/>
      </w:pPr>
    </w:p>
    <w:tbl>
      <w:tblPr>
        <w:tblStyle w:val="OWTable"/>
        <w:tblW w:w="5000" w:type="pct"/>
        <w:tblLayout w:type="fixed"/>
        <w:tblLook w:val="04A0" w:firstRow="1" w:lastRow="0" w:firstColumn="1" w:lastColumn="0" w:noHBand="0" w:noVBand="1"/>
      </w:tblPr>
      <w:tblGrid>
        <w:gridCol w:w="2656"/>
        <w:gridCol w:w="6949"/>
      </w:tblGrid>
      <w:tr w:rsidR="00687599" w:rsidRPr="00B203EE" w14:paraId="778FE711"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CF1BDC8" w14:textId="77777777" w:rsidR="00687599" w:rsidRPr="00B203EE" w:rsidRDefault="00687599" w:rsidP="004838F4">
            <w:pPr>
              <w:pStyle w:val="TableHeadingText"/>
              <w:keepNext/>
              <w:rPr>
                <w:b/>
                <w:bCs/>
                <w:szCs w:val="18"/>
              </w:rPr>
            </w:pPr>
            <w:r w:rsidRPr="00B203EE">
              <w:rPr>
                <w:b/>
                <w:bCs/>
                <w:szCs w:val="18"/>
              </w:rPr>
              <w:t>Eligibility</w:t>
            </w:r>
          </w:p>
        </w:tc>
        <w:tc>
          <w:tcPr>
            <w:tcW w:w="6973" w:type="dxa"/>
          </w:tcPr>
          <w:p w14:paraId="310A69F7" w14:textId="77777777" w:rsidR="00687599" w:rsidRPr="00B203EE" w:rsidRDefault="00687599" w:rsidP="004838F4">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B203EE">
              <w:rPr>
                <w:b/>
                <w:bCs/>
                <w:szCs w:val="18"/>
              </w:rPr>
              <w:t xml:space="preserve">Criteria </w:t>
            </w:r>
          </w:p>
        </w:tc>
      </w:tr>
      <w:tr w:rsidR="00B06BA3" w:rsidRPr="00B203EE" w14:paraId="66E0CF5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6A07C2C" w14:textId="77777777" w:rsidR="00B06BA3" w:rsidRPr="00B203EE" w:rsidRDefault="00B06BA3" w:rsidP="004838F4">
            <w:pPr>
              <w:pStyle w:val="TableText"/>
              <w:keepNext/>
              <w:keepLines/>
              <w:rPr>
                <w:szCs w:val="18"/>
              </w:rPr>
            </w:pPr>
            <w:r w:rsidRPr="00B203EE">
              <w:rPr>
                <w:szCs w:val="18"/>
              </w:rPr>
              <w:t>EU Taxonomy consistent</w:t>
            </w:r>
          </w:p>
        </w:tc>
        <w:tc>
          <w:tcPr>
            <w:tcW w:w="6973" w:type="dxa"/>
            <w:shd w:val="clear" w:color="auto" w:fill="C9E8D3" w:themeFill="accent5" w:themeFillTint="33"/>
          </w:tcPr>
          <w:p w14:paraId="35C88DB6" w14:textId="77777777" w:rsidR="00B06BA3" w:rsidRPr="00B203EE" w:rsidRDefault="00B06BA3" w:rsidP="004838F4">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The activity complies with the following criteria </w:t>
            </w:r>
            <w:r w:rsidRPr="00B203EE">
              <w:rPr>
                <w:b/>
                <w:bCs/>
                <w:color w:val="002C77" w:themeColor="accent1"/>
                <w:szCs w:val="18"/>
              </w:rPr>
              <w:t>[LTO]</w:t>
            </w:r>
            <w:r w:rsidRPr="00B203EE">
              <w:rPr>
                <w:szCs w:val="18"/>
              </w:rPr>
              <w:t>:</w:t>
            </w:r>
          </w:p>
          <w:p w14:paraId="69F13DE8" w14:textId="77777777" w:rsidR="00B06BA3" w:rsidRPr="00823853" w:rsidRDefault="00B06BA3" w:rsidP="00823853">
            <w:pPr>
              <w:pStyle w:val="TableBullet1"/>
              <w:keepNext/>
              <w:keepLines/>
              <w:cnfStyle w:val="000000000000" w:firstRow="0" w:lastRow="0" w:firstColumn="0" w:lastColumn="0" w:oddVBand="0" w:evenVBand="0" w:oddHBand="0" w:evenHBand="0" w:firstRowFirstColumn="0" w:firstRowLastColumn="0" w:lastRowFirstColumn="0" w:lastRowLastColumn="0"/>
              <w:rPr>
                <w:szCs w:val="18"/>
              </w:rPr>
            </w:pPr>
            <w:r>
              <w:t xml:space="preserve">The construction and safe operation of new nuclear installations to produce electricity or process heat have a license to operate </w:t>
            </w:r>
            <w:r w:rsidR="261A44C6">
              <w:t>fr</w:t>
            </w:r>
            <w:r w:rsidR="3C9BE56E">
              <w:t>o</w:t>
            </w:r>
            <w:r w:rsidR="261A44C6">
              <w:t>m</w:t>
            </w:r>
            <w:r>
              <w:t xml:space="preserve"> an EU member state</w:t>
            </w:r>
            <w:r w:rsidR="00823853">
              <w:rPr>
                <w:rStyle w:val="Refdenotaalpie"/>
              </w:rPr>
              <w:footnoteReference w:id="31"/>
            </w:r>
          </w:p>
        </w:tc>
      </w:tr>
      <w:tr w:rsidR="00B06BA3" w:rsidRPr="00B203EE" w14:paraId="7178CD82"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597FF3B5" w14:textId="77777777" w:rsidR="00B06BA3" w:rsidRPr="00B203EE" w:rsidRDefault="00B06BA3" w:rsidP="00631193">
            <w:pPr>
              <w:pStyle w:val="TableText"/>
              <w:keepNext/>
              <w:keepLines/>
              <w:rPr>
                <w:szCs w:val="18"/>
              </w:rPr>
            </w:pPr>
            <w:r w:rsidRPr="00B203EE">
              <w:rPr>
                <w:szCs w:val="18"/>
              </w:rPr>
              <w:t>Santander-specific</w:t>
            </w:r>
          </w:p>
        </w:tc>
        <w:tc>
          <w:tcPr>
            <w:tcW w:w="6973" w:type="dxa"/>
          </w:tcPr>
          <w:p w14:paraId="1CB54730" w14:textId="2DF1C735" w:rsidR="00B06BA3" w:rsidRPr="00B203EE" w:rsidRDefault="00810F43" w:rsidP="00631193">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ins w:id="1802" w:author="Martinez De Hurtado Yela Fermin" w:date="2024-10-02T12:07:00Z">
              <w:r>
                <w:rPr>
                  <w:rStyle w:val="ui-provider"/>
                  <w:kern w:val="0"/>
                  <w:lang w:val="en-GB"/>
                  <w14:ligatures w14:val="none"/>
                </w:rPr>
                <w:t xml:space="preserve">For non-EU countries, same as EU taxonomy consistent </w:t>
              </w:r>
            </w:ins>
            <w:ins w:id="1803" w:author="Martinez De Hurtado Yela Fermin" w:date="2024-10-02T12:08:00Z">
              <w:r>
                <w:rPr>
                  <w:rStyle w:val="ui-provider"/>
                  <w:kern w:val="0"/>
                  <w:lang w:val="en-GB"/>
                  <w14:ligatures w14:val="none"/>
                </w:rPr>
                <w:t xml:space="preserve">criteria </w:t>
              </w:r>
            </w:ins>
            <w:ins w:id="1804" w:author="Martinez De Hurtado Yela Fermin" w:date="2024-10-02T12:07:00Z">
              <w:r>
                <w:rPr>
                  <w:rStyle w:val="ui-provider"/>
                  <w:kern w:val="0"/>
                  <w:lang w:val="en-GB"/>
                  <w14:ligatures w14:val="none"/>
                </w:rPr>
                <w:t>excepting compliance with LTO</w:t>
              </w:r>
            </w:ins>
            <w:del w:id="1805" w:author="Martinez De Hurtado Yela Fermin" w:date="2024-10-02T12:07:00Z">
              <w:r w:rsidR="00EB4174" w:rsidRPr="00B203EE" w:rsidDel="00810F43">
                <w:rPr>
                  <w:szCs w:val="18"/>
                </w:rPr>
                <w:delText>Not Applicable</w:delText>
              </w:r>
            </w:del>
          </w:p>
        </w:tc>
      </w:tr>
    </w:tbl>
    <w:p w14:paraId="4270E299" w14:textId="77777777" w:rsidR="00631193" w:rsidRDefault="00631193" w:rsidP="00DD20B8">
      <w:pPr>
        <w:pStyle w:val="BodyTextNoSpacing"/>
      </w:pPr>
      <w:bookmarkStart w:id="1806" w:name="_Toc152060547"/>
    </w:p>
    <w:p w14:paraId="7FB1D07C" w14:textId="77777777" w:rsidR="00FB3EF4" w:rsidRDefault="00687599" w:rsidP="009D546F">
      <w:pPr>
        <w:pStyle w:val="HeadingA3"/>
      </w:pPr>
      <w:bookmarkStart w:id="1807" w:name="_Toc153298509"/>
      <w:bookmarkStart w:id="1808" w:name="_Toc153408771"/>
      <w:bookmarkStart w:id="1809" w:name="_Toc186795128"/>
      <w:r>
        <w:t>Electricity generation from nuclear energy in existing</w:t>
      </w:r>
      <w:r w:rsidR="004838F4">
        <w:t> </w:t>
      </w:r>
      <w:r>
        <w:t>installations</w:t>
      </w:r>
      <w:bookmarkEnd w:id="1806"/>
      <w:bookmarkEnd w:id="1807"/>
      <w:bookmarkEnd w:id="1808"/>
      <w:bookmarkEnd w:id="1809"/>
    </w:p>
    <w:p w14:paraId="63981B22" w14:textId="77777777" w:rsidR="00687599" w:rsidRPr="00854071" w:rsidRDefault="00FB3EF4" w:rsidP="009D546F">
      <w:pPr>
        <w:pStyle w:val="Boldunderline"/>
      </w:pPr>
      <w:r>
        <w:t>Activity description</w:t>
      </w:r>
    </w:p>
    <w:p w14:paraId="5D55CB61" w14:textId="77777777" w:rsidR="00687599" w:rsidRPr="00854071" w:rsidRDefault="00687599" w:rsidP="00DD20B8">
      <w:pPr>
        <w:pStyle w:val="Textoindependiente"/>
      </w:pPr>
      <w:r w:rsidRPr="00854071">
        <w:t xml:space="preserve">Modification of existing nuclear installations for the purposes of extension, </w:t>
      </w:r>
      <w:r w:rsidR="01FBAEBF">
        <w:t>authorized</w:t>
      </w:r>
      <w:r w:rsidRPr="00854071">
        <w:t xml:space="preserve"> by Member States’ competent authorities by 2040 in accordance with applicable national law, of the service time of safe operation of nuclear installations that produce electricity or heat from nuclear energy (‘nuclear power plants’).</w:t>
      </w:r>
    </w:p>
    <w:p w14:paraId="3F6834E2"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B203EE" w14:paraId="302428E3"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1BC1AA7B" w14:textId="77777777" w:rsidR="00687599" w:rsidRPr="00B203EE" w:rsidRDefault="00687599" w:rsidP="00631193">
            <w:pPr>
              <w:pStyle w:val="TableHeadingText"/>
              <w:rPr>
                <w:b/>
                <w:bCs/>
                <w:szCs w:val="18"/>
              </w:rPr>
            </w:pPr>
            <w:r w:rsidRPr="00B203EE">
              <w:rPr>
                <w:b/>
                <w:bCs/>
                <w:szCs w:val="18"/>
              </w:rPr>
              <w:t>Eligibility</w:t>
            </w:r>
          </w:p>
        </w:tc>
        <w:tc>
          <w:tcPr>
            <w:tcW w:w="6973" w:type="dxa"/>
          </w:tcPr>
          <w:p w14:paraId="6FB5E521" w14:textId="77777777" w:rsidR="00687599" w:rsidRPr="00B203EE" w:rsidRDefault="00687599" w:rsidP="00631193">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B203EE">
              <w:rPr>
                <w:b/>
                <w:bCs/>
                <w:szCs w:val="18"/>
              </w:rPr>
              <w:t xml:space="preserve">Criteria </w:t>
            </w:r>
          </w:p>
        </w:tc>
      </w:tr>
      <w:tr w:rsidR="00B06BA3" w:rsidRPr="00B203EE" w14:paraId="09AFC0B1"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64156B7" w14:textId="77777777" w:rsidR="00B06BA3" w:rsidRPr="00B203EE" w:rsidRDefault="00B06BA3" w:rsidP="00631193">
            <w:pPr>
              <w:pStyle w:val="TableText"/>
              <w:rPr>
                <w:szCs w:val="18"/>
              </w:rPr>
            </w:pPr>
            <w:r w:rsidRPr="00B203EE">
              <w:rPr>
                <w:szCs w:val="18"/>
              </w:rPr>
              <w:t>EU Taxonomy consistent</w:t>
            </w:r>
          </w:p>
        </w:tc>
        <w:tc>
          <w:tcPr>
            <w:tcW w:w="6973" w:type="dxa"/>
            <w:shd w:val="clear" w:color="auto" w:fill="C9E8D3" w:themeFill="accent5" w:themeFillTint="33"/>
          </w:tcPr>
          <w:p w14:paraId="43A8AAE8" w14:textId="77777777" w:rsidR="00B06BA3" w:rsidRPr="00B203EE" w:rsidRDefault="00B06BA3" w:rsidP="00631193">
            <w:pPr>
              <w:pStyle w:val="TableText"/>
              <w:cnfStyle w:val="000000000000" w:firstRow="0" w:lastRow="0" w:firstColumn="0" w:lastColumn="0" w:oddVBand="0" w:evenVBand="0" w:oddHBand="0" w:evenHBand="0" w:firstRowFirstColumn="0" w:firstRowLastColumn="0" w:lastRowFirstColumn="0" w:lastRowLastColumn="0"/>
              <w:rPr>
                <w:szCs w:val="18"/>
              </w:rPr>
            </w:pPr>
            <w:r w:rsidRPr="00B203EE">
              <w:rPr>
                <w:szCs w:val="18"/>
              </w:rPr>
              <w:t xml:space="preserve">The activity complies with the following criteria </w:t>
            </w:r>
            <w:r w:rsidRPr="00B203EE">
              <w:rPr>
                <w:b/>
                <w:bCs/>
                <w:color w:val="002C77" w:themeColor="accent1"/>
                <w:szCs w:val="18"/>
              </w:rPr>
              <w:t>[LTO]</w:t>
            </w:r>
            <w:r w:rsidRPr="00B203EE">
              <w:rPr>
                <w:szCs w:val="18"/>
              </w:rPr>
              <w:t>:</w:t>
            </w:r>
          </w:p>
          <w:p w14:paraId="38B16D02" w14:textId="77777777" w:rsidR="00B06BA3" w:rsidRPr="00B203EE" w:rsidRDefault="00B06BA3" w:rsidP="004838F4">
            <w:pPr>
              <w:pStyle w:val="TableBullet1"/>
              <w:cnfStyle w:val="000000000000" w:firstRow="0" w:lastRow="0" w:firstColumn="0" w:lastColumn="0" w:oddVBand="0" w:evenVBand="0" w:oddHBand="0" w:evenHBand="0" w:firstRowFirstColumn="0" w:firstRowLastColumn="0" w:lastRowFirstColumn="0" w:lastRowLastColumn="0"/>
              <w:rPr>
                <w:szCs w:val="18"/>
              </w:rPr>
            </w:pPr>
            <w:r w:rsidRPr="6862EE71">
              <w:t xml:space="preserve">The modification of existing nuclear installations project, for the purposes of extension, has a license to operate </w:t>
            </w:r>
            <w:r w:rsidR="261A44C6" w:rsidRPr="6862EE71">
              <w:t>fr</w:t>
            </w:r>
            <w:r w:rsidR="04661864" w:rsidRPr="6862EE71">
              <w:t>o</w:t>
            </w:r>
            <w:r w:rsidR="261A44C6" w:rsidRPr="6862EE71">
              <w:t>m</w:t>
            </w:r>
            <w:r w:rsidRPr="6862EE71">
              <w:t xml:space="preserve"> an EU member state</w:t>
            </w:r>
            <w:r w:rsidR="00C81180" w:rsidRPr="6862EE71">
              <w:rPr>
                <w:rStyle w:val="Refdenotaalpie"/>
              </w:rPr>
              <w:footnoteReference w:id="32"/>
            </w:r>
          </w:p>
        </w:tc>
      </w:tr>
      <w:tr w:rsidR="00B06BA3" w:rsidRPr="00B203EE" w14:paraId="3640F479"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36800D69" w14:textId="77777777" w:rsidR="00B06BA3" w:rsidRPr="00B203EE" w:rsidRDefault="00B06BA3" w:rsidP="00631193">
            <w:pPr>
              <w:pStyle w:val="TableText"/>
              <w:rPr>
                <w:szCs w:val="18"/>
              </w:rPr>
            </w:pPr>
            <w:r w:rsidRPr="00B203EE">
              <w:rPr>
                <w:szCs w:val="18"/>
              </w:rPr>
              <w:t>Santander-specific</w:t>
            </w:r>
          </w:p>
        </w:tc>
        <w:tc>
          <w:tcPr>
            <w:tcW w:w="6973" w:type="dxa"/>
          </w:tcPr>
          <w:p w14:paraId="698F3714" w14:textId="6A441019" w:rsidR="00B06BA3" w:rsidRPr="00B203EE" w:rsidRDefault="00CC019F" w:rsidP="00631193">
            <w:pPr>
              <w:pStyle w:val="TableText"/>
              <w:cnfStyle w:val="000000000000" w:firstRow="0" w:lastRow="0" w:firstColumn="0" w:lastColumn="0" w:oddVBand="0" w:evenVBand="0" w:oddHBand="0" w:evenHBand="0" w:firstRowFirstColumn="0" w:firstRowLastColumn="0" w:lastRowFirstColumn="0" w:lastRowLastColumn="0"/>
              <w:rPr>
                <w:szCs w:val="18"/>
              </w:rPr>
            </w:pPr>
            <w:ins w:id="1810" w:author="Martinez De Hurtado Yela Fermin" w:date="2024-10-02T12:08:00Z">
              <w:r w:rsidRPr="00CC019F">
                <w:rPr>
                  <w:szCs w:val="18"/>
                </w:rPr>
                <w:t>For non-EU countries, same as EU taxonomy consistent criteria excepting compliance with LTO</w:t>
              </w:r>
            </w:ins>
            <w:del w:id="1811" w:author="Martinez De Hurtado Yela Fermin" w:date="2024-10-02T12:08:00Z">
              <w:r w:rsidR="00FB2335" w:rsidRPr="00B203EE" w:rsidDel="00CC019F">
                <w:rPr>
                  <w:szCs w:val="18"/>
                </w:rPr>
                <w:delText>Not Applicable</w:delText>
              </w:r>
            </w:del>
          </w:p>
        </w:tc>
      </w:tr>
    </w:tbl>
    <w:p w14:paraId="74EFA99C" w14:textId="77777777" w:rsidR="00631193" w:rsidRDefault="00631193" w:rsidP="00DD20B8">
      <w:pPr>
        <w:pStyle w:val="BodyTextNoSpacing"/>
      </w:pPr>
      <w:bookmarkStart w:id="1812" w:name="_Toc152060548"/>
    </w:p>
    <w:p w14:paraId="294AB5D7" w14:textId="77777777" w:rsidR="00FB3EF4" w:rsidRDefault="00687599" w:rsidP="004838F4">
      <w:pPr>
        <w:pStyle w:val="HeadingA3"/>
      </w:pPr>
      <w:bookmarkStart w:id="1813" w:name="_Toc153298510"/>
      <w:bookmarkStart w:id="1814" w:name="_Toc153408772"/>
      <w:bookmarkStart w:id="1815" w:name="_Toc186795129"/>
      <w:r>
        <w:lastRenderedPageBreak/>
        <w:t>Electricity generation from fossil gaseous fuels</w:t>
      </w:r>
      <w:bookmarkEnd w:id="1812"/>
      <w:bookmarkEnd w:id="1813"/>
      <w:bookmarkEnd w:id="1814"/>
      <w:bookmarkEnd w:id="1815"/>
    </w:p>
    <w:p w14:paraId="322ECFCC" w14:textId="77777777" w:rsidR="00687599" w:rsidRPr="00854071" w:rsidRDefault="00FB3EF4" w:rsidP="004838F4">
      <w:pPr>
        <w:pStyle w:val="Boldunderline"/>
        <w:keepNext/>
        <w:keepLines/>
      </w:pPr>
      <w:r>
        <w:t>Activity description</w:t>
      </w:r>
    </w:p>
    <w:p w14:paraId="48E6A504" w14:textId="77777777" w:rsidR="00687599" w:rsidRPr="00854071" w:rsidRDefault="00687599" w:rsidP="004838F4">
      <w:pPr>
        <w:pStyle w:val="Textoindependiente"/>
        <w:keepNext/>
        <w:keepLines/>
        <w:rPr>
          <w:i/>
        </w:rPr>
      </w:pPr>
      <w:r w:rsidRPr="00854071">
        <w:t>Construction or operation of electricity generation facilities that produce electricity using fossil gaseous fuels. This activity does not include electricity generation from the exclusive use of renewable non-fossil gaseous and liquid fuels.</w:t>
      </w:r>
    </w:p>
    <w:p w14:paraId="53557779" w14:textId="77777777" w:rsidR="00687599" w:rsidRPr="00854071" w:rsidRDefault="00687599" w:rsidP="004838F4">
      <w:pPr>
        <w:pStyle w:val="Textoindependiente"/>
        <w:keepNext/>
        <w:keepLines/>
      </w:pPr>
    </w:p>
    <w:tbl>
      <w:tblPr>
        <w:tblStyle w:val="OWTable"/>
        <w:tblW w:w="9638" w:type="dxa"/>
        <w:tblLook w:val="04A0" w:firstRow="1" w:lastRow="0" w:firstColumn="1" w:lastColumn="0" w:noHBand="0" w:noVBand="1"/>
      </w:tblPr>
      <w:tblGrid>
        <w:gridCol w:w="2340"/>
        <w:gridCol w:w="7298"/>
      </w:tblGrid>
      <w:tr w:rsidR="00687599" w:rsidRPr="00FE303E" w14:paraId="2753FCFA"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40" w:type="dxa"/>
          </w:tcPr>
          <w:p w14:paraId="10D541D0" w14:textId="77777777" w:rsidR="00687599" w:rsidRPr="00631193" w:rsidRDefault="00687599" w:rsidP="004838F4">
            <w:pPr>
              <w:pStyle w:val="TableHeadingText"/>
              <w:keepNext/>
              <w:rPr>
                <w:b/>
                <w:bCs/>
              </w:rPr>
            </w:pPr>
            <w:r w:rsidRPr="00631193">
              <w:rPr>
                <w:b/>
                <w:bCs/>
              </w:rPr>
              <w:lastRenderedPageBreak/>
              <w:t>Eligibility</w:t>
            </w:r>
          </w:p>
        </w:tc>
        <w:tc>
          <w:tcPr>
            <w:tcW w:w="7298" w:type="dxa"/>
          </w:tcPr>
          <w:p w14:paraId="604A8EC5" w14:textId="77777777" w:rsidR="00687599" w:rsidRPr="00631193" w:rsidRDefault="00687599" w:rsidP="004838F4">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631193">
              <w:rPr>
                <w:b/>
                <w:bCs/>
              </w:rPr>
              <w:t>Criteria</w:t>
            </w:r>
          </w:p>
        </w:tc>
      </w:tr>
      <w:tr w:rsidR="00687599" w:rsidRPr="00FE303E" w14:paraId="34C2707E" w14:textId="77777777" w:rsidTr="0A974F12">
        <w:tc>
          <w:tcPr>
            <w:cnfStyle w:val="001000000000" w:firstRow="0" w:lastRow="0" w:firstColumn="1" w:lastColumn="0" w:oddVBand="0" w:evenVBand="0" w:oddHBand="0" w:evenHBand="0" w:firstRowFirstColumn="0" w:firstRowLastColumn="0" w:lastRowFirstColumn="0" w:lastRowLastColumn="0"/>
            <w:tcW w:w="2340" w:type="dxa"/>
            <w:shd w:val="clear" w:color="auto" w:fill="C9E8D3" w:themeFill="accent5" w:themeFillTint="33"/>
          </w:tcPr>
          <w:p w14:paraId="5C1CBB64" w14:textId="77777777" w:rsidR="00687599" w:rsidRPr="00FB3EF4" w:rsidRDefault="00687599" w:rsidP="004838F4">
            <w:pPr>
              <w:pStyle w:val="TableText"/>
              <w:keepNext/>
              <w:keepLines/>
            </w:pPr>
            <w:r w:rsidRPr="00FB3EF4">
              <w:t>EU Taxonomy consistent</w:t>
            </w:r>
          </w:p>
        </w:tc>
        <w:tc>
          <w:tcPr>
            <w:tcW w:w="7298" w:type="dxa"/>
            <w:shd w:val="clear" w:color="auto" w:fill="C9E8D3" w:themeFill="accent5" w:themeFillTint="33"/>
          </w:tcPr>
          <w:p w14:paraId="554DCA7C" w14:textId="77777777" w:rsidR="0AC3D733" w:rsidRDefault="00687599" w:rsidP="00B203EE">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The activity complies with </w:t>
            </w:r>
            <w:r w:rsidRPr="0AC3D733">
              <w:rPr>
                <w:b/>
                <w:bCs/>
                <w:u w:val="single"/>
              </w:rPr>
              <w:t>all</w:t>
            </w:r>
            <w:r>
              <w:t xml:space="preserve"> of the following criteria</w:t>
            </w:r>
            <w:r w:rsidR="00FB3EF4">
              <w:t xml:space="preserve"> </w:t>
            </w:r>
            <w:r w:rsidR="00FB3EF4" w:rsidRPr="0AC3D733">
              <w:rPr>
                <w:b/>
                <w:bCs/>
                <w:color w:val="002C77" w:themeColor="accent1"/>
              </w:rPr>
              <w:t>[LTO]</w:t>
            </w:r>
            <w:r>
              <w:t>:</w:t>
            </w:r>
          </w:p>
          <w:p w14:paraId="245DEB1D" w14:textId="77777777" w:rsidR="00687599" w:rsidRPr="00FB3EF4" w:rsidRDefault="00687599" w:rsidP="00A46517">
            <w:pPr>
              <w:pStyle w:val="TableNumbered1"/>
              <w:numPr>
                <w:ilvl w:val="0"/>
                <w:numId w:val="70"/>
              </w:numPr>
              <w:cnfStyle w:val="000000000000" w:firstRow="0" w:lastRow="0" w:firstColumn="0" w:lastColumn="0" w:oddVBand="0" w:evenVBand="0" w:oddHBand="0" w:evenHBand="0" w:firstRowFirstColumn="0" w:firstRowLastColumn="0" w:lastRowFirstColumn="0" w:lastRowLastColumn="0"/>
            </w:pPr>
            <w:r w:rsidRPr="00FB3EF4">
              <w:t xml:space="preserve">The </w:t>
            </w:r>
            <w:r w:rsidRPr="00576BB3">
              <w:t>activity</w:t>
            </w:r>
            <w:r w:rsidRPr="00FB3EF4">
              <w:t xml:space="preserve"> meets either of the following criteria:</w:t>
            </w:r>
          </w:p>
          <w:p w14:paraId="421178DF" w14:textId="77777777" w:rsidR="00687599" w:rsidRPr="00FB3EF4" w:rsidRDefault="556CD047" w:rsidP="00576BB3">
            <w:pPr>
              <w:pStyle w:val="TableNumbered2"/>
              <w:cnfStyle w:val="000000000000" w:firstRow="0" w:lastRow="0" w:firstColumn="0" w:lastColumn="0" w:oddVBand="0" w:evenVBand="0" w:oddHBand="0" w:evenHBand="0" w:firstRowFirstColumn="0" w:firstRowLastColumn="0" w:lastRowFirstColumn="0" w:lastRowLastColumn="0"/>
            </w:pPr>
            <w:r>
              <w:t>Both (i) and (ii) must be satisfied:</w:t>
            </w:r>
          </w:p>
          <w:p w14:paraId="3356EBD6"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lifecycle GHG emissions from the generation of electricity using fossil gaseous fuels are lower than 100 g CO2e/kWh. Lifecycle GHG emissions are calculated based on project-specific data, where available, using Recommendation 2013/179/EU or, alternatively, using ISO 14067:2018 or ISO 14064-1:2018; Quantified life-cycle GHG emissions are verified by an independent third party.</w:t>
            </w:r>
          </w:p>
          <w:p w14:paraId="28A24F01"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CO2 leakage of carbon transport methods  are limited to ≤ 0.5 %, and Carbon sequestration sites comply with internationally recognized standards (i.e., the activity complies with ISO 27914:2017), and Carbon capture technologies enable an economic activity like power generation and the production of hydrogen, steel, cement, and chemicals to operate within the allowed carbon intensity threshold in the technical criteria defined within the Manufacturing sector (e.g. Steel: hot metal = 1.331 tCO2e/t product; electric Arc Furnace (EAF) high alloy steel = 0.266 tCO2e/t product)</w:t>
            </w:r>
          </w:p>
          <w:p w14:paraId="75BDA02B" w14:textId="77777777" w:rsidR="00957962" w:rsidRPr="00957962" w:rsidRDefault="27CC408D" w:rsidP="00576BB3">
            <w:pPr>
              <w:pStyle w:val="TableNumbered2"/>
              <w:cnfStyle w:val="000000000000" w:firstRow="0" w:lastRow="0" w:firstColumn="0" w:lastColumn="0" w:oddVBand="0" w:evenVBand="0" w:oddHBand="0" w:evenHBand="0" w:firstRowFirstColumn="0" w:firstRowLastColumn="0" w:lastRowFirstColumn="0" w:lastRowLastColumn="0"/>
            </w:pPr>
            <w:r>
              <w:t>Facilities for which the construction permit is granted by 31 December 2030 comply with all the following</w:t>
            </w:r>
            <w:r w:rsidR="6D749628">
              <w:t>:</w:t>
            </w:r>
            <w:r>
              <w:t xml:space="preserve"> </w:t>
            </w:r>
          </w:p>
          <w:p w14:paraId="06B6846A"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Direct GHG emissions of the activity are lower than 270g CO2e/kWh of the output energy, or annual direct GHG emissions of the activity do not exceed an average of 550kgCO2e/kW of the facility’s capacity over 20 years</w:t>
            </w:r>
          </w:p>
          <w:p w14:paraId="2302947A"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power to be replaced cannot be generated from renewable energy sources, based on a comparative assessment with the most cost-effective and technically feasible renewable alternative for the same capacity identified; the result of this comparative assessment is published and is subject to a stakeholder consultation</w:t>
            </w:r>
          </w:p>
          <w:p w14:paraId="3506C81D"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activity replaces an existing high emitting electricity generation activity that uses solid or liquid fossil fuels</w:t>
            </w:r>
          </w:p>
          <w:p w14:paraId="6037D86D"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newly installed production capacity does not exceed the capacity of the replaced facility by more than 15%</w:t>
            </w:r>
          </w:p>
          <w:p w14:paraId="5976A9E8" w14:textId="77777777" w:rsidR="00957962" w:rsidRP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rsidRPr="00957962">
              <w:t>The facility is designed and constructed to use renewable and/or low-carbon gaseous fuels and the switch to full use of renewable and/or low-carbon gaseous fuels takes place by 31 December 2035, with a commitment and verifiable plan approved by the management body of the undertaking</w:t>
            </w:r>
          </w:p>
          <w:p w14:paraId="38612118" w14:textId="77777777" w:rsidR="00957962" w:rsidRDefault="00957962" w:rsidP="00576BB3">
            <w:pPr>
              <w:pStyle w:val="TableNumbered3"/>
              <w:cnfStyle w:val="000000000000" w:firstRow="0" w:lastRow="0" w:firstColumn="0" w:lastColumn="0" w:oddVBand="0" w:evenVBand="0" w:oddHBand="0" w:evenHBand="0" w:firstRowFirstColumn="0" w:firstRowLastColumn="0" w:lastRowFirstColumn="0" w:lastRowLastColumn="0"/>
            </w:pPr>
            <w:r>
              <w:t>The replacement leads to a reduction in emissions of at least 55 % GHG over the lifetime of the newly installed production capacity</w:t>
            </w:r>
          </w:p>
          <w:p w14:paraId="013F5A35" w14:textId="77777777" w:rsidR="0AC3D733" w:rsidRDefault="0AC3D733" w:rsidP="0AC3D733">
            <w:pPr>
              <w:pStyle w:val="TableNumbered2"/>
              <w:keepNext/>
              <w:keepLines/>
              <w:numPr>
                <w:ilvl w:val="1"/>
                <w:numId w:val="0"/>
              </w:numPr>
              <w:cnfStyle w:val="000000000000" w:firstRow="0" w:lastRow="0" w:firstColumn="0" w:lastColumn="0" w:oddVBand="0" w:evenVBand="0" w:oddHBand="0" w:evenHBand="0" w:firstRowFirstColumn="0" w:firstRowLastColumn="0" w:lastRowFirstColumn="0" w:lastRowLastColumn="0"/>
              <w:rPr>
                <w:szCs w:val="18"/>
              </w:rPr>
            </w:pPr>
          </w:p>
          <w:p w14:paraId="7674577A" w14:textId="77777777" w:rsidR="00FB3EF4" w:rsidRDefault="00687599" w:rsidP="00576BB3">
            <w:pPr>
              <w:pStyle w:val="TableNumbered1"/>
              <w:cnfStyle w:val="000000000000" w:firstRow="0" w:lastRow="0" w:firstColumn="0" w:lastColumn="0" w:oddVBand="0" w:evenVBand="0" w:oddHBand="0" w:evenHBand="0" w:firstRowFirstColumn="0" w:firstRowLastColumn="0" w:lastRowFirstColumn="0" w:lastRowLastColumn="0"/>
            </w:pPr>
            <w:r w:rsidRPr="00FB3EF4">
              <w:t xml:space="preserve">The </w:t>
            </w:r>
            <w:r w:rsidRPr="00576BB3">
              <w:t>activity</w:t>
            </w:r>
            <w:r w:rsidRPr="00FB3EF4">
              <w:t xml:space="preserve"> complies with either (a.) or (b.):</w:t>
            </w:r>
            <w:r w:rsidRPr="0AC3D733">
              <w:rPr>
                <w:rStyle w:val="Refdenotaalpie"/>
              </w:rPr>
              <w:footnoteReference w:id="33"/>
            </w:r>
          </w:p>
          <w:p w14:paraId="684CD450" w14:textId="77777777" w:rsidR="00687599" w:rsidRPr="00FB3EF4" w:rsidRDefault="00687599" w:rsidP="00576BB3">
            <w:pPr>
              <w:pStyle w:val="TableNumbered2"/>
              <w:cnfStyle w:val="000000000000" w:firstRow="0" w:lastRow="0" w:firstColumn="0" w:lastColumn="0" w:oddVBand="0" w:evenVBand="0" w:oddHBand="0" w:evenHBand="0" w:firstRowFirstColumn="0" w:firstRowLastColumn="0" w:lastRowFirstColumn="0" w:lastRowLastColumn="0"/>
            </w:pPr>
            <w:r>
              <w:t>At construction, measurement equipment for monitoring of physical emissions, such as those from methane leakage, is installed or a leak detection and repair programme is introduced</w:t>
            </w:r>
            <w:r w:rsidR="00F51CBF">
              <w:t>, or</w:t>
            </w:r>
          </w:p>
          <w:p w14:paraId="6679E324" w14:textId="77777777" w:rsidR="00687599" w:rsidRPr="00FB3EF4" w:rsidRDefault="00687599" w:rsidP="00576BB3">
            <w:pPr>
              <w:pStyle w:val="TableNumbered2"/>
              <w:cnfStyle w:val="000000000000" w:firstRow="0" w:lastRow="0" w:firstColumn="0" w:lastColumn="0" w:oddVBand="0" w:evenVBand="0" w:oddHBand="0" w:evenHBand="0" w:firstRowFirstColumn="0" w:firstRowLastColumn="0" w:lastRowFirstColumn="0" w:lastRowLastColumn="0"/>
            </w:pPr>
            <w:r>
              <w:t>At operation, physical measurement of emissions is reported and leak is eliminated</w:t>
            </w:r>
          </w:p>
          <w:p w14:paraId="6D0BD35D" w14:textId="77777777" w:rsidR="00687599" w:rsidRPr="00FB3EF4" w:rsidRDefault="00687599" w:rsidP="0AC3D733">
            <w:pPr>
              <w:pStyle w:val="TableNumbered2"/>
              <w:keepNext/>
              <w:keepLines/>
              <w:numPr>
                <w:ilvl w:val="1"/>
                <w:numId w:val="0"/>
              </w:numPr>
              <w:cnfStyle w:val="000000000000" w:firstRow="0" w:lastRow="0" w:firstColumn="0" w:lastColumn="0" w:oddVBand="0" w:evenVBand="0" w:oddHBand="0" w:evenHBand="0" w:firstRowFirstColumn="0" w:firstRowLastColumn="0" w:lastRowFirstColumn="0" w:lastRowLastColumn="0"/>
              <w:rPr>
                <w:szCs w:val="18"/>
              </w:rPr>
            </w:pPr>
          </w:p>
          <w:p w14:paraId="79B87737" w14:textId="77777777" w:rsidR="00687599" w:rsidRPr="00FB3EF4" w:rsidRDefault="41FE2FCD" w:rsidP="00576BB3">
            <w:pPr>
              <w:pStyle w:val="TableNumbered1"/>
              <w:cnfStyle w:val="000000000000" w:firstRow="0" w:lastRow="0" w:firstColumn="0" w:lastColumn="0" w:oddVBand="0" w:evenVBand="0" w:oddHBand="0" w:evenHBand="0" w:firstRowFirstColumn="0" w:firstRowLastColumn="0" w:lastRowFirstColumn="0" w:lastRowLastColumn="0"/>
            </w:pPr>
            <w:r>
              <w:t xml:space="preserve">Biofuels, bioliquids and biomass fuels produced from agricultural biomass shall not be made from raw material obtained from land with a </w:t>
            </w:r>
            <w:hyperlink w:anchor="Highbiodiversityvalueland">
              <w:r w:rsidRPr="0AC3D733">
                <w:rPr>
                  <w:highlight w:val="cyan"/>
                </w:rPr>
                <w:t>high biodiversity value</w:t>
              </w:r>
            </w:hyperlink>
            <w:r>
              <w:t xml:space="preserve">, wetlands or peatlands and forest biomass shall not derive from </w:t>
            </w:r>
            <w:hyperlink w:anchor="Unsustainableproductionminimised">
              <w:r w:rsidRPr="0AC3D733">
                <w:rPr>
                  <w:highlight w:val="cyan"/>
                </w:rPr>
                <w:t>unsustainable production</w:t>
              </w:r>
            </w:hyperlink>
            <w:r>
              <w:t>; examples of non-eligible land include protected areas, natural reserves, land certified by IUCN RLE; products certified by FSC® are eligible</w:t>
            </w:r>
          </w:p>
        </w:tc>
      </w:tr>
      <w:tr w:rsidR="00687599" w:rsidRPr="00833218" w14:paraId="521563E3" w14:textId="77777777" w:rsidTr="0A974F12">
        <w:tc>
          <w:tcPr>
            <w:cnfStyle w:val="001000000000" w:firstRow="0" w:lastRow="0" w:firstColumn="1" w:lastColumn="0" w:oddVBand="0" w:evenVBand="0" w:oddHBand="0" w:evenHBand="0" w:firstRowFirstColumn="0" w:firstRowLastColumn="0" w:lastRowFirstColumn="0" w:lastRowLastColumn="0"/>
            <w:tcW w:w="2340" w:type="dxa"/>
          </w:tcPr>
          <w:p w14:paraId="226260D3" w14:textId="77777777" w:rsidR="00687599" w:rsidRPr="00FB3EF4" w:rsidRDefault="00687599" w:rsidP="00631193">
            <w:pPr>
              <w:pStyle w:val="TableText"/>
            </w:pPr>
            <w:r w:rsidRPr="00FB3EF4">
              <w:t>Santander-specific</w:t>
            </w:r>
          </w:p>
        </w:tc>
        <w:tc>
          <w:tcPr>
            <w:tcW w:w="7298" w:type="dxa"/>
          </w:tcPr>
          <w:p w14:paraId="33294A55" w14:textId="780E5B2C" w:rsidR="00687599" w:rsidRPr="00FB3EF4" w:rsidRDefault="00CC019F" w:rsidP="00631193">
            <w:pPr>
              <w:pStyle w:val="TableText"/>
              <w:cnfStyle w:val="000000000000" w:firstRow="0" w:lastRow="0" w:firstColumn="0" w:lastColumn="0" w:oddVBand="0" w:evenVBand="0" w:oddHBand="0" w:evenHBand="0" w:firstRowFirstColumn="0" w:firstRowLastColumn="0" w:lastRowFirstColumn="0" w:lastRowLastColumn="0"/>
              <w:rPr>
                <w:rFonts w:cstheme="minorHAnsi"/>
              </w:rPr>
            </w:pPr>
            <w:ins w:id="1816" w:author="Martinez De Hurtado Yela Fermin" w:date="2024-10-02T12:08:00Z">
              <w:r w:rsidRPr="00CC019F">
                <w:rPr>
                  <w:rFonts w:cstheme="minorHAnsi"/>
                </w:rPr>
                <w:t>For non-EU countries, same as EU taxonomy consistent criteria excepting compliance with LTO</w:t>
              </w:r>
            </w:ins>
            <w:del w:id="1817" w:author="Martinez De Hurtado Yela Fermin" w:date="2024-10-02T12:08:00Z">
              <w:r w:rsidR="00FB2335" w:rsidDel="00CC019F">
                <w:rPr>
                  <w:rFonts w:cstheme="minorHAnsi"/>
                </w:rPr>
                <w:delText>Not Applicable</w:delText>
              </w:r>
            </w:del>
          </w:p>
        </w:tc>
      </w:tr>
    </w:tbl>
    <w:p w14:paraId="19A5E079" w14:textId="77777777" w:rsidR="00D146A0" w:rsidRDefault="00687599" w:rsidP="009D546F">
      <w:pPr>
        <w:pStyle w:val="HeadingA3"/>
      </w:pPr>
      <w:bookmarkStart w:id="1818" w:name="_Toc152060549"/>
      <w:bookmarkStart w:id="1819" w:name="_Toc153298511"/>
      <w:bookmarkStart w:id="1820" w:name="_Toc153408773"/>
      <w:bookmarkStart w:id="1821" w:name="_Toc186795130"/>
      <w:r>
        <w:lastRenderedPageBreak/>
        <w:t>Production of heat/cool from fossil gaseous fuels in an efficient district heating and cooling system</w:t>
      </w:r>
      <w:bookmarkEnd w:id="1818"/>
      <w:bookmarkEnd w:id="1819"/>
      <w:bookmarkEnd w:id="1820"/>
      <w:bookmarkEnd w:id="1821"/>
    </w:p>
    <w:p w14:paraId="0BA12FBE" w14:textId="77777777" w:rsidR="00687599" w:rsidRPr="00854071" w:rsidRDefault="00D146A0" w:rsidP="009D546F">
      <w:pPr>
        <w:pStyle w:val="Boldunderline"/>
      </w:pPr>
      <w:r>
        <w:t>Activity description</w:t>
      </w:r>
    </w:p>
    <w:p w14:paraId="41B13ED3" w14:textId="77777777" w:rsidR="00F51CBF" w:rsidRPr="00854071" w:rsidRDefault="00F51CBF" w:rsidP="00DD20B8">
      <w:pPr>
        <w:pStyle w:val="Textoindependiente"/>
      </w:pPr>
      <w:r w:rsidRPr="00854071">
        <w:t>Construction, refurbishment, and operation of heat generation facilities that produce heat/cool using fossil gaseous fuels connected to efficient district heating and cooling. This activity does not include production of heat/cool in an efficient district heating from the exclusive use of renewable non-fossil gaseous and liquid fuels and biogas and bio-liquid fuels.</w:t>
      </w:r>
    </w:p>
    <w:p w14:paraId="47C40456" w14:textId="77777777" w:rsidR="00687599" w:rsidRPr="00854071" w:rsidRDefault="00687599" w:rsidP="007F624E">
      <w:pPr>
        <w:pStyle w:val="BodyTextNoSpacing"/>
      </w:pPr>
    </w:p>
    <w:tbl>
      <w:tblPr>
        <w:tblStyle w:val="OWTable"/>
        <w:tblW w:w="5000" w:type="pct"/>
        <w:tblLayout w:type="fixed"/>
        <w:tblLook w:val="04A0" w:firstRow="1" w:lastRow="0" w:firstColumn="1" w:lastColumn="0" w:noHBand="0" w:noVBand="1"/>
      </w:tblPr>
      <w:tblGrid>
        <w:gridCol w:w="2250"/>
        <w:gridCol w:w="7355"/>
      </w:tblGrid>
      <w:tr w:rsidR="00687599" w:rsidRPr="00FE303E" w14:paraId="06EE13E1" w14:textId="77777777" w:rsidTr="0AC3D7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45E72F5C" w14:textId="77777777" w:rsidR="00687599" w:rsidRPr="00494264" w:rsidRDefault="00687599" w:rsidP="00494264">
            <w:pPr>
              <w:pStyle w:val="TableHeadingText"/>
              <w:rPr>
                <w:b/>
                <w:bCs/>
              </w:rPr>
            </w:pPr>
            <w:r w:rsidRPr="00494264">
              <w:rPr>
                <w:b/>
                <w:bCs/>
              </w:rPr>
              <w:t>Eligibility</w:t>
            </w:r>
          </w:p>
        </w:tc>
        <w:tc>
          <w:tcPr>
            <w:tcW w:w="7355" w:type="dxa"/>
          </w:tcPr>
          <w:p w14:paraId="5110A746" w14:textId="77777777" w:rsidR="00687599" w:rsidRPr="00494264" w:rsidRDefault="00687599" w:rsidP="00494264">
            <w:pPr>
              <w:pStyle w:val="TableHeadingText"/>
              <w:cnfStyle w:val="100000000000" w:firstRow="1" w:lastRow="0" w:firstColumn="0" w:lastColumn="0" w:oddVBand="0" w:evenVBand="0" w:oddHBand="0" w:evenHBand="0" w:firstRowFirstColumn="0" w:firstRowLastColumn="0" w:lastRowFirstColumn="0" w:lastRowLastColumn="0"/>
              <w:rPr>
                <w:b/>
                <w:bCs/>
              </w:rPr>
            </w:pPr>
            <w:r w:rsidRPr="00494264">
              <w:rPr>
                <w:b/>
                <w:bCs/>
              </w:rPr>
              <w:t>Criteria</w:t>
            </w:r>
            <w:r w:rsidRPr="00494264">
              <w:rPr>
                <w:b/>
                <w:bCs/>
                <w:color w:val="002C77" w:themeColor="accent1"/>
              </w:rPr>
              <w:t xml:space="preserve"> </w:t>
            </w:r>
          </w:p>
        </w:tc>
      </w:tr>
      <w:tr w:rsidR="00D146A0" w:rsidRPr="00FE303E" w14:paraId="376C283A" w14:textId="77777777" w:rsidTr="0AC3D733">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767D6458" w14:textId="77777777" w:rsidR="00D146A0" w:rsidRPr="00854071" w:rsidRDefault="00D146A0" w:rsidP="00494264">
            <w:pPr>
              <w:pStyle w:val="TableText"/>
            </w:pPr>
            <w:r>
              <w:t>EU Taxonomy consistent</w:t>
            </w:r>
          </w:p>
        </w:tc>
        <w:tc>
          <w:tcPr>
            <w:tcW w:w="7355" w:type="dxa"/>
            <w:shd w:val="clear" w:color="auto" w:fill="C9E8D3" w:themeFill="accent5" w:themeFillTint="33"/>
          </w:tcPr>
          <w:p w14:paraId="437F7A5B" w14:textId="77777777" w:rsidR="00D146A0" w:rsidRPr="00FB3EF4" w:rsidRDefault="00D146A0" w:rsidP="00494264">
            <w:pPr>
              <w:pStyle w:val="TableText"/>
              <w:cnfStyle w:val="000000000000" w:firstRow="0" w:lastRow="0" w:firstColumn="0" w:lastColumn="0" w:oddVBand="0" w:evenVBand="0" w:oddHBand="0" w:evenHBand="0" w:firstRowFirstColumn="0" w:firstRowLastColumn="0" w:lastRowFirstColumn="0" w:lastRowLastColumn="0"/>
            </w:pPr>
            <w:r w:rsidRPr="00FB3EF4">
              <w:t xml:space="preserve">The activity complies with </w:t>
            </w:r>
            <w:r w:rsidRPr="00FB3EF4">
              <w:rPr>
                <w:b/>
                <w:bCs/>
                <w:u w:val="single"/>
              </w:rPr>
              <w:t>all</w:t>
            </w:r>
            <w:r w:rsidRPr="00FB3EF4">
              <w:t xml:space="preserve"> of the following criteria</w:t>
            </w:r>
            <w:r>
              <w:t xml:space="preserve"> </w:t>
            </w:r>
            <w:r w:rsidRPr="00FB3EF4">
              <w:rPr>
                <w:b/>
                <w:bCs/>
                <w:color w:val="002C77" w:themeColor="accent1"/>
              </w:rPr>
              <w:t>[LTO]</w:t>
            </w:r>
            <w:r w:rsidRPr="00FB3EF4">
              <w:t>:</w:t>
            </w:r>
          </w:p>
          <w:p w14:paraId="0C85CE9A" w14:textId="77777777" w:rsidR="00D146A0" w:rsidRPr="00FB3EF4" w:rsidRDefault="00D146A0" w:rsidP="00A46517">
            <w:pPr>
              <w:pStyle w:val="TableNumbered1"/>
              <w:numPr>
                <w:ilvl w:val="0"/>
                <w:numId w:val="71"/>
              </w:numPr>
              <w:cnfStyle w:val="000000000000" w:firstRow="0" w:lastRow="0" w:firstColumn="0" w:lastColumn="0" w:oddVBand="0" w:evenVBand="0" w:oddHBand="0" w:evenHBand="0" w:firstRowFirstColumn="0" w:firstRowLastColumn="0" w:lastRowFirstColumn="0" w:lastRowLastColumn="0"/>
            </w:pPr>
            <w:r w:rsidRPr="00FB3EF4">
              <w:t xml:space="preserve">The </w:t>
            </w:r>
            <w:r w:rsidRPr="007F624E">
              <w:t>activity</w:t>
            </w:r>
            <w:r w:rsidRPr="00FB3EF4">
              <w:t xml:space="preserve"> </w:t>
            </w:r>
            <w:r w:rsidRPr="00793E03">
              <w:t>meets</w:t>
            </w:r>
            <w:r w:rsidRPr="00FB3EF4">
              <w:t xml:space="preserve"> either of the following criteria:</w:t>
            </w:r>
          </w:p>
          <w:p w14:paraId="04539FBF" w14:textId="77777777" w:rsidR="00D146A0" w:rsidRPr="00FB3EF4" w:rsidRDefault="4D5BC530" w:rsidP="00793E03">
            <w:pPr>
              <w:pStyle w:val="TableNumbered2"/>
              <w:cnfStyle w:val="000000000000" w:firstRow="0" w:lastRow="0" w:firstColumn="0" w:lastColumn="0" w:oddVBand="0" w:evenVBand="0" w:oddHBand="0" w:evenHBand="0" w:firstRowFirstColumn="0" w:firstRowLastColumn="0" w:lastRowFirstColumn="0" w:lastRowLastColumn="0"/>
            </w:pPr>
            <w:r w:rsidRPr="00793E03">
              <w:t>Both</w:t>
            </w:r>
            <w:r>
              <w:t xml:space="preserve"> (i) and (ii) must be satisfied:</w:t>
            </w:r>
          </w:p>
          <w:p w14:paraId="172425E6" w14:textId="77777777" w:rsidR="00D146A0" w:rsidRPr="00793E03"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 xml:space="preserve">Life-cycle GHG emissions from the generation of heat/cool from gaseous fuels are lower than 100 </w:t>
            </w:r>
            <w:r w:rsidRPr="00793E03">
              <w:t>g CO2e/kWh, where lifecycle emissions are calculated on a project-specific basis using ISO 14067, ISO 14064, or Recommendation 2013/179/EU; Quantified life-cycle GHG emissions are verified by an independent third party.</w:t>
            </w:r>
          </w:p>
          <w:p w14:paraId="60CEB548" w14:textId="77777777" w:rsidR="00D146A0" w:rsidRPr="00FB3EF4" w:rsidRDefault="4D5BC530" w:rsidP="00793E03">
            <w:pPr>
              <w:pStyle w:val="TableNumbered3"/>
              <w:cnfStyle w:val="000000000000" w:firstRow="0" w:lastRow="0" w:firstColumn="0" w:lastColumn="0" w:oddVBand="0" w:evenVBand="0" w:oddHBand="0" w:evenHBand="0" w:firstRowFirstColumn="0" w:firstRowLastColumn="0" w:lastRowFirstColumn="0" w:lastRowLastColumn="0"/>
              <w:rPr>
                <w:rStyle w:val="ui-provider"/>
                <w:rFonts w:cstheme="minorHAnsi"/>
              </w:rPr>
            </w:pPr>
            <w:r w:rsidRPr="00793E03">
              <w:t>The CO2 leakage of carbon transport methods</w:t>
            </w:r>
            <w:r w:rsidR="00D146A0" w:rsidRPr="00B8058D">
              <w:rPr>
                <w:rStyle w:val="Refdenotaalpie"/>
                <w:rPrChange w:id="1822" w:author="Cisneros Morales Diana Karen" w:date="2024-05-30T12:24:00Z">
                  <w:rPr>
                    <w:rStyle w:val="Refdenotaalpie"/>
                    <w:vertAlign w:val="baseline"/>
                  </w:rPr>
                </w:rPrChange>
              </w:rPr>
              <w:footnoteReference w:id="34"/>
            </w:r>
            <w:r w:rsidRPr="00B8058D">
              <w:rPr>
                <w:vertAlign w:val="superscript"/>
                <w:rPrChange w:id="1823" w:author="Cisneros Morales Diana Karen" w:date="2024-05-30T12:24:00Z">
                  <w:rPr/>
                </w:rPrChange>
              </w:rPr>
              <w:t xml:space="preserve"> </w:t>
            </w:r>
            <w:r w:rsidRPr="00793E03">
              <w:t>are limited to ≤ 0.5 %, and Carbon sequestration sites comply with internationally recognized standards (i.e., the activity complies with ISO 27914:2017), and Carbon capture technologies enable an economic activity like power</w:t>
            </w:r>
            <w:r w:rsidRPr="00FB3EF4">
              <w:t xml:space="preserve"> generation and the production of hydrogen, steel, cement, and chemicals to operate within the allowed carbon intensity threshold in the technical criteria defined within </w:t>
            </w:r>
            <w:r w:rsidRPr="005E4592">
              <w:t xml:space="preserve">the </w:t>
            </w:r>
            <w:hyperlink w:anchor="Manufacture_sector" w:history="1">
              <w:r w:rsidRPr="005E4592">
                <w:rPr>
                  <w:rStyle w:val="Hipervnculo"/>
                  <w:color w:val="auto"/>
                  <w:highlight w:val="cyan"/>
                </w:rPr>
                <w:t>Manufacturing sector</w:t>
              </w:r>
            </w:hyperlink>
            <w:r w:rsidRPr="005E4592">
              <w:t xml:space="preserve"> (</w:t>
            </w:r>
            <w:r w:rsidRPr="005E4592">
              <w:rPr>
                <w:rStyle w:val="ui-provider"/>
              </w:rPr>
              <w:t>e.g</w:t>
            </w:r>
            <w:r>
              <w:rPr>
                <w:rStyle w:val="ui-provider"/>
              </w:rPr>
              <w:t>. Steel: hot metal = 1.331 tCO2e/t product; electric Arc Furnace (EAF) high alloy steel = 0.266 tCO2e/t product)</w:t>
            </w:r>
          </w:p>
          <w:p w14:paraId="750D64FE" w14:textId="77777777" w:rsidR="00D146A0" w:rsidRPr="00FB3EF4" w:rsidRDefault="4D5BC530" w:rsidP="00793E03">
            <w:pPr>
              <w:pStyle w:val="TableNumbered2"/>
              <w:cnfStyle w:val="000000000000" w:firstRow="0" w:lastRow="0" w:firstColumn="0" w:lastColumn="0" w:oddVBand="0" w:evenVBand="0" w:oddHBand="0" w:evenHBand="0" w:firstRowFirstColumn="0" w:firstRowLastColumn="0" w:lastRowFirstColumn="0" w:lastRowLastColumn="0"/>
            </w:pPr>
            <w:r w:rsidRPr="00FB3EF4">
              <w:t>Facilities for which the construction permit is granted by 31 December 2030 comply with all the following</w:t>
            </w:r>
            <w:r w:rsidR="00D146A0" w:rsidRPr="14B8E7A7">
              <w:rPr>
                <w:rStyle w:val="Refdenotaalpie"/>
              </w:rPr>
              <w:footnoteReference w:id="35"/>
            </w:r>
          </w:p>
          <w:p w14:paraId="1DE85C50"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thermal energy generated by the activity is used in an efficient district heating and cooling system as defined in Directive 2012/27/EU (‘efficient district heating and cooling’ means a district heating or cooling system using at least 50 % renewable energy, 50 % waste heat, 75 % cogenerated heat or 50 % of a combination of such energy and heat)</w:t>
            </w:r>
          </w:p>
          <w:p w14:paraId="762A1C3C"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Direct GHG emissions of the activity are lower than 270 g CO2e/kWh of the output energy;</w:t>
            </w:r>
          </w:p>
          <w:p w14:paraId="488A2C52"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power and/or heat/cool to be replaced cannot be generated from renewable energy sources;</w:t>
            </w:r>
          </w:p>
          <w:p w14:paraId="77D32FCF"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activity replaces an existing high-emitting combined heat/cool and power generation activity, a separate heat/cool generation activity and/or a separate power generation activity that uses solid or liquid fossil fuels;</w:t>
            </w:r>
          </w:p>
          <w:p w14:paraId="7BDE1939"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newly installed production capacity does not exceed the capacity of the replaced facility;</w:t>
            </w:r>
          </w:p>
          <w:p w14:paraId="127A97D2"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facility is designed and constructed to use renewable and/or low-carbon gaseous fuels and the switch to full use of renewable and/or low-carbon gaseous fuels takes place by 31 December 2035 with a commitment and verifiable plan approved by the management body of the undertaking.</w:t>
            </w:r>
          </w:p>
          <w:p w14:paraId="041F0D5D" w14:textId="77777777" w:rsidR="00D146A0" w:rsidRP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replacement leads to a reduction in emissions of at least 55% GHG per kWh of output energy;</w:t>
            </w:r>
          </w:p>
          <w:p w14:paraId="3650537F" w14:textId="77777777" w:rsidR="00D146A0" w:rsidRDefault="4D5BC530" w:rsidP="00793E03">
            <w:pPr>
              <w:pStyle w:val="TableNumbered3"/>
              <w:cnfStyle w:val="000000000000" w:firstRow="0" w:lastRow="0" w:firstColumn="0" w:lastColumn="0" w:oddVBand="0" w:evenVBand="0" w:oddHBand="0" w:evenHBand="0" w:firstRowFirstColumn="0" w:firstRowLastColumn="0" w:lastRowFirstColumn="0" w:lastRowLastColumn="0"/>
            </w:pPr>
            <w:r>
              <w:t>The refurbishment of the facility does not increase production capacity of the facility</w:t>
            </w:r>
          </w:p>
          <w:p w14:paraId="429FF725" w14:textId="77777777" w:rsidR="00D146A0" w:rsidRPr="00D146A0" w:rsidRDefault="4D5BC530" w:rsidP="00793E03">
            <w:pPr>
              <w:pStyle w:val="TableNumbered1"/>
              <w:cnfStyle w:val="000000000000" w:firstRow="0" w:lastRow="0" w:firstColumn="0" w:lastColumn="0" w:oddVBand="0" w:evenVBand="0" w:oddHBand="0" w:evenHBand="0" w:firstRowFirstColumn="0" w:firstRowLastColumn="0" w:lastRowFirstColumn="0" w:lastRowLastColumn="0"/>
            </w:pPr>
            <w:r w:rsidRPr="00D146A0">
              <w:lastRenderedPageBreak/>
              <w:t>The activity complies with either (a.) or (b.):</w:t>
            </w:r>
            <w:r w:rsidR="00D146A0" w:rsidRPr="14B8E7A7">
              <w:rPr>
                <w:rStyle w:val="Refdenotaalpie"/>
              </w:rPr>
              <w:footnoteReference w:id="36"/>
            </w:r>
          </w:p>
          <w:p w14:paraId="0DD90F46" w14:textId="77777777" w:rsidR="00D146A0" w:rsidRPr="00FB3EF4" w:rsidRDefault="4D5BC530" w:rsidP="00793E03">
            <w:pPr>
              <w:pStyle w:val="TableNumbered2"/>
              <w:cnfStyle w:val="000000000000" w:firstRow="0" w:lastRow="0" w:firstColumn="0" w:lastColumn="0" w:oddVBand="0" w:evenVBand="0" w:oddHBand="0" w:evenHBand="0" w:firstRowFirstColumn="0" w:firstRowLastColumn="0" w:lastRowFirstColumn="0" w:lastRowLastColumn="0"/>
            </w:pPr>
            <w:r>
              <w:t>At construction, measurement equipment for monitoring of physical emissions, such as those from methane leakage, is installed or a leak detection and repair programme is introduced</w:t>
            </w:r>
            <w:r w:rsidR="5291A4F3">
              <w:t>, or</w:t>
            </w:r>
          </w:p>
          <w:p w14:paraId="5B2BB92F" w14:textId="77777777" w:rsidR="00D146A0" w:rsidRPr="00D146A0" w:rsidRDefault="4D5BC530" w:rsidP="00793E03">
            <w:pPr>
              <w:pStyle w:val="TableNumbered2"/>
              <w:cnfStyle w:val="000000000000" w:firstRow="0" w:lastRow="0" w:firstColumn="0" w:lastColumn="0" w:oddVBand="0" w:evenVBand="0" w:oddHBand="0" w:evenHBand="0" w:firstRowFirstColumn="0" w:firstRowLastColumn="0" w:lastRowFirstColumn="0" w:lastRowLastColumn="0"/>
            </w:pPr>
            <w:r>
              <w:t>At operation, physical measurement of emissions is reported</w:t>
            </w:r>
            <w:r w:rsidR="2CDD4576">
              <w:t>,</w:t>
            </w:r>
            <w:r>
              <w:t xml:space="preserve"> and leak is eliminated</w:t>
            </w:r>
          </w:p>
        </w:tc>
      </w:tr>
      <w:tr w:rsidR="00D146A0" w:rsidRPr="00833218" w14:paraId="295663E7" w14:textId="77777777" w:rsidTr="0AC3D733">
        <w:tc>
          <w:tcPr>
            <w:cnfStyle w:val="001000000000" w:firstRow="0" w:lastRow="0" w:firstColumn="1" w:lastColumn="0" w:oddVBand="0" w:evenVBand="0" w:oddHBand="0" w:evenHBand="0" w:firstRowFirstColumn="0" w:firstRowLastColumn="0" w:lastRowFirstColumn="0" w:lastRowLastColumn="0"/>
            <w:tcW w:w="2250" w:type="dxa"/>
          </w:tcPr>
          <w:p w14:paraId="4B4FFEFA" w14:textId="77777777" w:rsidR="00D146A0" w:rsidRPr="00854071" w:rsidRDefault="00D146A0" w:rsidP="00494264">
            <w:pPr>
              <w:pStyle w:val="TableText"/>
            </w:pPr>
            <w:r>
              <w:lastRenderedPageBreak/>
              <w:t>Santander-specific</w:t>
            </w:r>
          </w:p>
        </w:tc>
        <w:tc>
          <w:tcPr>
            <w:tcW w:w="7355" w:type="dxa"/>
          </w:tcPr>
          <w:p w14:paraId="56F5A8B7" w14:textId="2C382700" w:rsidR="00D146A0" w:rsidRPr="00854071" w:rsidRDefault="00CC019F" w:rsidP="00494264">
            <w:pPr>
              <w:pStyle w:val="TableText"/>
              <w:cnfStyle w:val="000000000000" w:firstRow="0" w:lastRow="0" w:firstColumn="0" w:lastColumn="0" w:oddVBand="0" w:evenVBand="0" w:oddHBand="0" w:evenHBand="0" w:firstRowFirstColumn="0" w:firstRowLastColumn="0" w:lastRowFirstColumn="0" w:lastRowLastColumn="0"/>
              <w:rPr>
                <w:rFonts w:cstheme="minorHAnsi"/>
              </w:rPr>
            </w:pPr>
            <w:ins w:id="1824" w:author="Martinez De Hurtado Yela Fermin" w:date="2024-10-02T12:09:00Z">
              <w:r w:rsidRPr="00CC019F">
                <w:rPr>
                  <w:rFonts w:cstheme="minorHAnsi"/>
                </w:rPr>
                <w:t>For non-EU countries, same as EU taxonomy consistent criteria excepting compliance with LTO</w:t>
              </w:r>
            </w:ins>
            <w:del w:id="1825" w:author="Martinez De Hurtado Yela Fermin" w:date="2024-10-02T12:09:00Z">
              <w:r w:rsidR="00EB4174" w:rsidDel="00CC019F">
                <w:rPr>
                  <w:rFonts w:cstheme="minorHAnsi"/>
                </w:rPr>
                <w:delText>Not Applicable</w:delText>
              </w:r>
            </w:del>
          </w:p>
        </w:tc>
      </w:tr>
    </w:tbl>
    <w:p w14:paraId="72434C36" w14:textId="77777777" w:rsidR="00494264" w:rsidRPr="007F624E" w:rsidRDefault="00494264" w:rsidP="007F624E">
      <w:pPr>
        <w:pStyle w:val="BodyTextNoSpacing"/>
      </w:pPr>
    </w:p>
    <w:p w14:paraId="1ACFB5C5" w14:textId="77777777" w:rsidR="00F51CBF" w:rsidRDefault="00F51CBF" w:rsidP="009D546F">
      <w:pPr>
        <w:pStyle w:val="HeadingA3"/>
      </w:pPr>
      <w:bookmarkStart w:id="1826" w:name="_Toc153298512"/>
      <w:bookmarkStart w:id="1827" w:name="_Toc153408774"/>
      <w:bookmarkStart w:id="1828" w:name="_Toc186795131"/>
      <w:r>
        <w:t>High-efficiency co-generation of heat/cool and power from fossil gaseous fuels</w:t>
      </w:r>
      <w:bookmarkEnd w:id="1826"/>
      <w:bookmarkEnd w:id="1827"/>
      <w:bookmarkEnd w:id="1828"/>
    </w:p>
    <w:p w14:paraId="2D7D0DAD" w14:textId="77777777" w:rsidR="00687599" w:rsidRPr="00854071" w:rsidRDefault="00F51CBF" w:rsidP="009D546F">
      <w:pPr>
        <w:pStyle w:val="Boldunderline"/>
      </w:pPr>
      <w:r>
        <w:t>Activity description</w:t>
      </w:r>
    </w:p>
    <w:p w14:paraId="318267C9" w14:textId="77777777" w:rsidR="00687599" w:rsidRDefault="00F51CBF" w:rsidP="00DD20B8">
      <w:pPr>
        <w:pStyle w:val="Textoindependiente"/>
      </w:pPr>
      <w:r w:rsidRPr="00F51CBF">
        <w:t>Construction, refurbishment, and operation of combined heat/cool and power generation facilities using fossil gaseous fuels. This activity does not include high-efficiency co-generation of heat/cool and power from the exclusive use of renewable non-fossil gaseous and liquid fuels</w:t>
      </w:r>
      <w:r>
        <w:t>.</w:t>
      </w:r>
    </w:p>
    <w:p w14:paraId="72D45DDD" w14:textId="77777777" w:rsidR="00F51CBF" w:rsidRPr="00854071" w:rsidRDefault="00F51CBF" w:rsidP="007F624E">
      <w:pPr>
        <w:pStyle w:val="BodyTextNoSpacing"/>
      </w:pPr>
    </w:p>
    <w:tbl>
      <w:tblPr>
        <w:tblStyle w:val="OWTable"/>
        <w:tblW w:w="5000" w:type="pct"/>
        <w:tblLayout w:type="fixed"/>
        <w:tblLook w:val="04A0" w:firstRow="1" w:lastRow="0" w:firstColumn="1" w:lastColumn="0" w:noHBand="0" w:noVBand="1"/>
      </w:tblPr>
      <w:tblGrid>
        <w:gridCol w:w="2250"/>
        <w:gridCol w:w="7355"/>
      </w:tblGrid>
      <w:tr w:rsidR="00687599" w:rsidRPr="007F624E" w14:paraId="18D7BE6B" w14:textId="77777777" w:rsidTr="0AC3D7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5821CAF0" w14:textId="77777777" w:rsidR="00687599" w:rsidRPr="007F624E" w:rsidRDefault="00687599" w:rsidP="00494264">
            <w:pPr>
              <w:pStyle w:val="TableHeadingText"/>
              <w:keepLines w:val="0"/>
              <w:rPr>
                <w:b/>
                <w:bCs/>
                <w:szCs w:val="18"/>
              </w:rPr>
            </w:pPr>
            <w:r w:rsidRPr="007F624E">
              <w:rPr>
                <w:b/>
                <w:bCs/>
                <w:szCs w:val="18"/>
              </w:rPr>
              <w:t>Eligibility</w:t>
            </w:r>
          </w:p>
        </w:tc>
        <w:tc>
          <w:tcPr>
            <w:tcW w:w="7355" w:type="dxa"/>
          </w:tcPr>
          <w:p w14:paraId="23734982" w14:textId="77777777" w:rsidR="00687599" w:rsidRPr="007F624E" w:rsidRDefault="00687599" w:rsidP="00494264">
            <w:pPr>
              <w:pStyle w:val="TableHeadingText"/>
              <w:keepLines w:val="0"/>
              <w:cnfStyle w:val="100000000000" w:firstRow="1" w:lastRow="0" w:firstColumn="0" w:lastColumn="0" w:oddVBand="0" w:evenVBand="0" w:oddHBand="0" w:evenHBand="0" w:firstRowFirstColumn="0" w:firstRowLastColumn="0" w:lastRowFirstColumn="0" w:lastRowLastColumn="0"/>
              <w:rPr>
                <w:b/>
                <w:bCs/>
                <w:szCs w:val="18"/>
              </w:rPr>
            </w:pPr>
            <w:r w:rsidRPr="007F624E">
              <w:rPr>
                <w:b/>
                <w:bCs/>
                <w:szCs w:val="18"/>
              </w:rPr>
              <w:t>Criteria</w:t>
            </w:r>
            <w:r w:rsidRPr="007F624E">
              <w:rPr>
                <w:b/>
                <w:bCs/>
                <w:color w:val="002C77" w:themeColor="accent1"/>
                <w:szCs w:val="18"/>
              </w:rPr>
              <w:t xml:space="preserve"> </w:t>
            </w:r>
          </w:p>
        </w:tc>
      </w:tr>
      <w:tr w:rsidR="00F51CBF" w:rsidRPr="007F624E" w14:paraId="0FAB93AF" w14:textId="77777777" w:rsidTr="0AC3D733">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27B0DF92" w14:textId="77777777" w:rsidR="00F51CBF" w:rsidRPr="007F624E" w:rsidRDefault="00F51CBF" w:rsidP="00494264">
            <w:pPr>
              <w:pStyle w:val="TableText"/>
              <w:rPr>
                <w:szCs w:val="18"/>
              </w:rPr>
            </w:pPr>
            <w:r w:rsidRPr="007F624E">
              <w:rPr>
                <w:szCs w:val="18"/>
              </w:rPr>
              <w:t>EU Taxonomy consistent</w:t>
            </w:r>
          </w:p>
        </w:tc>
        <w:tc>
          <w:tcPr>
            <w:tcW w:w="7355" w:type="dxa"/>
            <w:shd w:val="clear" w:color="auto" w:fill="C9E8D3" w:themeFill="accent5" w:themeFillTint="33"/>
          </w:tcPr>
          <w:p w14:paraId="477DAF91" w14:textId="77777777" w:rsidR="00F51CBF" w:rsidRPr="007F624E" w:rsidRDefault="00F51CBF"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r w:rsidRPr="007F624E">
              <w:rPr>
                <w:sz w:val="18"/>
                <w:szCs w:val="18"/>
              </w:rPr>
              <w:t xml:space="preserve">The activity complies with </w:t>
            </w:r>
            <w:r w:rsidRPr="007F624E">
              <w:rPr>
                <w:b/>
                <w:bCs/>
                <w:sz w:val="18"/>
                <w:szCs w:val="18"/>
                <w:u w:val="single"/>
              </w:rPr>
              <w:t>all</w:t>
            </w:r>
            <w:r w:rsidRPr="007F624E">
              <w:rPr>
                <w:sz w:val="18"/>
                <w:szCs w:val="18"/>
              </w:rPr>
              <w:t xml:space="preserve"> of the following criteria </w:t>
            </w:r>
            <w:r w:rsidRPr="007F624E">
              <w:rPr>
                <w:b/>
                <w:bCs/>
                <w:color w:val="002C77" w:themeColor="accent1"/>
                <w:sz w:val="18"/>
                <w:szCs w:val="18"/>
              </w:rPr>
              <w:t>[LTO]</w:t>
            </w:r>
            <w:r w:rsidRPr="007F624E">
              <w:rPr>
                <w:sz w:val="18"/>
                <w:szCs w:val="18"/>
              </w:rPr>
              <w:t>:</w:t>
            </w:r>
          </w:p>
          <w:p w14:paraId="3BC52B1D" w14:textId="77777777" w:rsidR="00F51CBF" w:rsidRPr="007F624E" w:rsidRDefault="00F51CBF" w:rsidP="00A46517">
            <w:pPr>
              <w:pStyle w:val="TableNumbered1"/>
              <w:numPr>
                <w:ilvl w:val="0"/>
                <w:numId w:val="72"/>
              </w:numPr>
              <w:cnfStyle w:val="000000000000" w:firstRow="0" w:lastRow="0" w:firstColumn="0" w:lastColumn="0" w:oddVBand="0" w:evenVBand="0" w:oddHBand="0" w:evenHBand="0" w:firstRowFirstColumn="0" w:firstRowLastColumn="0" w:lastRowFirstColumn="0" w:lastRowLastColumn="0"/>
            </w:pPr>
            <w:r w:rsidRPr="007F624E">
              <w:t>The activity meets either of the following criteria:</w:t>
            </w:r>
          </w:p>
          <w:p w14:paraId="1613BE6C" w14:textId="77777777" w:rsidR="00F51CBF" w:rsidRPr="007F624E" w:rsidRDefault="5291A4F3" w:rsidP="00793E03">
            <w:pPr>
              <w:pStyle w:val="TableNumbered2"/>
              <w:cnfStyle w:val="000000000000" w:firstRow="0" w:lastRow="0" w:firstColumn="0" w:lastColumn="0" w:oddVBand="0" w:evenVBand="0" w:oddHBand="0" w:evenHBand="0" w:firstRowFirstColumn="0" w:firstRowLastColumn="0" w:lastRowFirstColumn="0" w:lastRowLastColumn="0"/>
            </w:pPr>
            <w:r>
              <w:t>Both (i) and (ii) must be satisfied:</w:t>
            </w:r>
          </w:p>
          <w:p w14:paraId="0E7CE245"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t>The life-cycle GHG emissions from the co-generation of heat/cool and power from gaseous fuels are lower than 100 g CO2e per 1 kWh of energy output of the co-</w:t>
            </w:r>
            <w:r w:rsidRPr="00793E03">
              <w:t>generation, where lifecycle emissions are calculated on a project-specific basis using ISO 14067, ISO 14064, or Recommendation 2013/179/EU; Quantified life-cycle GHG emissions are verified by an independent third party.</w:t>
            </w:r>
          </w:p>
          <w:p w14:paraId="68012AE9" w14:textId="77777777" w:rsidR="00F51CBF" w:rsidRPr="007F624E" w:rsidRDefault="5291A4F3" w:rsidP="00793E03">
            <w:pPr>
              <w:pStyle w:val="TableNumbered3"/>
              <w:cnfStyle w:val="000000000000" w:firstRow="0" w:lastRow="0" w:firstColumn="0" w:lastColumn="0" w:oddVBand="0" w:evenVBand="0" w:oddHBand="0" w:evenHBand="0" w:firstRowFirstColumn="0" w:firstRowLastColumn="0" w:lastRowFirstColumn="0" w:lastRowLastColumn="0"/>
              <w:rPr>
                <w:szCs w:val="18"/>
              </w:rPr>
            </w:pPr>
            <w:r w:rsidRPr="00793E03">
              <w:t>The CO2 leakage of carbon transport methods</w:t>
            </w:r>
            <w:r w:rsidR="00F51CBF" w:rsidRPr="00793E03">
              <w:footnoteReference w:id="37"/>
            </w:r>
            <w:r w:rsidRPr="00793E03">
              <w:t xml:space="preserve"> are limited to ≤ 0.5 %, and Carbon sequestration sites comply with internationally recognized standards (i.e., the activity complies</w:t>
            </w:r>
            <w:r w:rsidRPr="14B8E7A7">
              <w:t xml:space="preserve"> with ISO 27914:2017), and Carbon capture technologies enable an economic activity like power generation and the production of hydrogen, steel, cement, and chemicals to operate within the allowed carbon intensity threshold in the technical criteria defined </w:t>
            </w:r>
            <w:r w:rsidRPr="0025662B">
              <w:t xml:space="preserve">within the </w:t>
            </w:r>
            <w:hyperlink w:anchor="Manufacture_sector" w:history="1">
              <w:r w:rsidRPr="0025662B">
                <w:rPr>
                  <w:rStyle w:val="Hipervnculo"/>
                  <w:color w:val="auto"/>
                  <w:highlight w:val="cyan"/>
                </w:rPr>
                <w:t>Manufacturing sector</w:t>
              </w:r>
            </w:hyperlink>
            <w:r w:rsidRPr="0025662B">
              <w:t xml:space="preserve"> (e.</w:t>
            </w:r>
            <w:r w:rsidRPr="14B8E7A7">
              <w:t>g. Steel: hot metal = 1.331 tCO2e/t product; electric Arc Furnace (EAF) high alloy steel = 0.266 tCO2e/t product)</w:t>
            </w:r>
          </w:p>
          <w:p w14:paraId="0FD80F2E" w14:textId="77777777" w:rsidR="00F51CBF" w:rsidRPr="007F624E" w:rsidRDefault="5291A4F3"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r w:rsidRPr="14B8E7A7">
              <w:t>Facilities for which the construction permit is granted by 31 December 2030 comply with all the following</w:t>
            </w:r>
            <w:r w:rsidR="00F51CBF" w:rsidRPr="14B8E7A7">
              <w:rPr>
                <w:rStyle w:val="Refdenotaalpie"/>
              </w:rPr>
              <w:footnoteReference w:id="38"/>
            </w:r>
          </w:p>
          <w:p w14:paraId="6ECB05B7"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t xml:space="preserve">The activity achieves primary energy savings of at least 10% compared with the </w:t>
            </w:r>
            <w:r w:rsidRPr="00793E03">
              <w:t>references to separate production of heat and electricity, calculated in line with EU Regulation</w:t>
            </w:r>
          </w:p>
          <w:p w14:paraId="7DA72B8C"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Direct GHG emissions of the activity are lower than 270 g CO2e/kWh of the output energy;</w:t>
            </w:r>
          </w:p>
          <w:p w14:paraId="113E939F" w14:textId="77777777" w:rsidR="00F51CBF" w:rsidRPr="007F624E" w:rsidRDefault="5291A4F3" w:rsidP="00793E03">
            <w:pPr>
              <w:pStyle w:val="TableNumbered3"/>
              <w:cnfStyle w:val="000000000000" w:firstRow="0" w:lastRow="0" w:firstColumn="0" w:lastColumn="0" w:oddVBand="0" w:evenVBand="0" w:oddHBand="0" w:evenHBand="0" w:firstRowFirstColumn="0" w:firstRowLastColumn="0" w:lastRowFirstColumn="0" w:lastRowLastColumn="0"/>
              <w:rPr>
                <w:szCs w:val="18"/>
              </w:rPr>
            </w:pPr>
            <w:r w:rsidRPr="00793E03">
              <w:t>The</w:t>
            </w:r>
            <w:r>
              <w:t xml:space="preserve"> power and/or heat/cool to be replaced cannot be generated from renewable energy</w:t>
            </w:r>
            <w:r w:rsidR="1526C7F6">
              <w:t> </w:t>
            </w:r>
            <w:r>
              <w:t>sources;</w:t>
            </w:r>
          </w:p>
          <w:p w14:paraId="28B1F4AF"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lastRenderedPageBreak/>
              <w:t xml:space="preserve">The activity replaces an existing high-emitting combined heat/cool and power generation </w:t>
            </w:r>
            <w:r w:rsidRPr="00793E03">
              <w:t>activity, a separate heat/cool generation activity and/or a separate power generation activity that uses solid or liquid fossil fuels;</w:t>
            </w:r>
          </w:p>
          <w:p w14:paraId="4E04A0B6"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The newly installed production capacity does not exceed the capacity of the replaced facility;</w:t>
            </w:r>
          </w:p>
          <w:p w14:paraId="2296365E"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The facility is designed and constructed to use renewable and/or low-carbon gaseous fuels and the switch to full use of renewable and/or low-carbon gaseous fuels takes place by 31 December 2035  with a commitment and verifiable plan approved by the management body of the undertaking.</w:t>
            </w:r>
          </w:p>
          <w:p w14:paraId="77B07C3A"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The replacement leads to a reduction in emissions of at least 55% GHG per kWh of output energy;</w:t>
            </w:r>
          </w:p>
          <w:p w14:paraId="489AB33B"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The refurbishment of the facility does not increase production capacity of the facility;</w:t>
            </w:r>
          </w:p>
          <w:p w14:paraId="71DAC981"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The activity complies with either (a.) or (b.):</w:t>
            </w:r>
            <w:r w:rsidR="00F51CBF" w:rsidRPr="00793E03">
              <w:rPr>
                <w:rStyle w:val="Refdenotaalpie"/>
                <w:vertAlign w:val="baseline"/>
              </w:rPr>
              <w:footnoteReference w:id="39"/>
            </w:r>
          </w:p>
          <w:p w14:paraId="7171495B" w14:textId="77777777" w:rsidR="00F51CBF" w:rsidRPr="00793E03" w:rsidRDefault="5291A4F3" w:rsidP="00793E03">
            <w:pPr>
              <w:pStyle w:val="TableNumbered3"/>
              <w:cnfStyle w:val="000000000000" w:firstRow="0" w:lastRow="0" w:firstColumn="0" w:lastColumn="0" w:oddVBand="0" w:evenVBand="0" w:oddHBand="0" w:evenHBand="0" w:firstRowFirstColumn="0" w:firstRowLastColumn="0" w:lastRowFirstColumn="0" w:lastRowLastColumn="0"/>
            </w:pPr>
            <w:r w:rsidRPr="00793E03">
              <w:t>At construction, measurement equipment for monitoring of physical emissions, such as those from methane leakage, is installed or a leak detection and repair programme is introduced, or</w:t>
            </w:r>
          </w:p>
          <w:p w14:paraId="22180CB0" w14:textId="77777777" w:rsidR="00F51CBF" w:rsidRPr="007F624E" w:rsidRDefault="5291A4F3" w:rsidP="00793E03">
            <w:pPr>
              <w:pStyle w:val="TableNumbered3"/>
              <w:cnfStyle w:val="000000000000" w:firstRow="0" w:lastRow="0" w:firstColumn="0" w:lastColumn="0" w:oddVBand="0" w:evenVBand="0" w:oddHBand="0" w:evenHBand="0" w:firstRowFirstColumn="0" w:firstRowLastColumn="0" w:lastRowFirstColumn="0" w:lastRowLastColumn="0"/>
              <w:rPr>
                <w:szCs w:val="18"/>
              </w:rPr>
            </w:pPr>
            <w:r w:rsidRPr="00793E03">
              <w:t>At operation</w:t>
            </w:r>
            <w:r>
              <w:t>, physical measurement of emissions is reported and leak is eliminated</w:t>
            </w:r>
          </w:p>
        </w:tc>
      </w:tr>
      <w:tr w:rsidR="00F51CBF" w:rsidRPr="007F624E" w14:paraId="1C36DAD0" w14:textId="77777777" w:rsidTr="0AC3D733">
        <w:tc>
          <w:tcPr>
            <w:cnfStyle w:val="001000000000" w:firstRow="0" w:lastRow="0" w:firstColumn="1" w:lastColumn="0" w:oddVBand="0" w:evenVBand="0" w:oddHBand="0" w:evenHBand="0" w:firstRowFirstColumn="0" w:firstRowLastColumn="0" w:lastRowFirstColumn="0" w:lastRowLastColumn="0"/>
            <w:tcW w:w="2250" w:type="dxa"/>
          </w:tcPr>
          <w:p w14:paraId="444D4896" w14:textId="77777777" w:rsidR="00F51CBF" w:rsidRPr="007F624E" w:rsidRDefault="00F51CBF" w:rsidP="00494264">
            <w:pPr>
              <w:pStyle w:val="TableText"/>
              <w:rPr>
                <w:szCs w:val="18"/>
              </w:rPr>
            </w:pPr>
            <w:r w:rsidRPr="007F624E">
              <w:rPr>
                <w:szCs w:val="18"/>
              </w:rPr>
              <w:lastRenderedPageBreak/>
              <w:t>Santander-specific</w:t>
            </w:r>
          </w:p>
        </w:tc>
        <w:tc>
          <w:tcPr>
            <w:tcW w:w="7355" w:type="dxa"/>
          </w:tcPr>
          <w:p w14:paraId="63E67C2E" w14:textId="477A6907" w:rsidR="00F51CBF" w:rsidRPr="007F624E" w:rsidRDefault="00CC019F" w:rsidP="00494264">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ins w:id="1829" w:author="Martinez De Hurtado Yela Fermin" w:date="2024-10-02T12:09:00Z">
              <w:r w:rsidRPr="00CC019F">
                <w:rPr>
                  <w:rFonts w:cstheme="minorHAnsi"/>
                  <w:szCs w:val="18"/>
                </w:rPr>
                <w:t>For non-EU countries, same as EU taxonomy consistent criteria excepting compliance with LTO</w:t>
              </w:r>
            </w:ins>
            <w:del w:id="1830" w:author="Martinez De Hurtado Yela Fermin" w:date="2024-10-02T12:09:00Z">
              <w:r w:rsidR="00EB4174" w:rsidDel="00CC019F">
                <w:rPr>
                  <w:rFonts w:cstheme="minorHAnsi"/>
                  <w:szCs w:val="18"/>
                </w:rPr>
                <w:delText>Not Applicable</w:delText>
              </w:r>
            </w:del>
          </w:p>
        </w:tc>
      </w:tr>
    </w:tbl>
    <w:p w14:paraId="7F7518D4" w14:textId="77777777" w:rsidR="00687599" w:rsidRDefault="00687599" w:rsidP="00663385">
      <w:pPr>
        <w:pStyle w:val="BodyTextNoSpacing"/>
      </w:pPr>
    </w:p>
    <w:p w14:paraId="7D183507" w14:textId="03CE246B" w:rsidR="00274208" w:rsidRDefault="00274208" w:rsidP="00274208">
      <w:pPr>
        <w:pStyle w:val="HeadingA3"/>
      </w:pPr>
      <w:bookmarkStart w:id="1831" w:name="_Toc186795132"/>
      <w:r w:rsidRPr="00274208">
        <w:t>Renewable Energy Procuremen</w:t>
      </w:r>
      <w:r>
        <w:t>t</w:t>
      </w:r>
      <w:bookmarkEnd w:id="1831"/>
    </w:p>
    <w:p w14:paraId="24B74BF3" w14:textId="77777777" w:rsidR="00274208" w:rsidRPr="00854071" w:rsidRDefault="00274208" w:rsidP="00274208">
      <w:pPr>
        <w:pStyle w:val="Boldunderline"/>
      </w:pPr>
      <w:r>
        <w:t>Activity description</w:t>
      </w:r>
    </w:p>
    <w:p w14:paraId="26E96D3D" w14:textId="2BBF4562" w:rsidR="00274208" w:rsidRDefault="00274208" w:rsidP="00274208">
      <w:pPr>
        <w:pStyle w:val="Textoindependiente"/>
      </w:pPr>
      <w:r w:rsidRPr="00274208">
        <w:t>Procurement of energy coming from renewable sources.</w:t>
      </w:r>
    </w:p>
    <w:p w14:paraId="64108D55" w14:textId="77777777" w:rsidR="00274208" w:rsidRPr="00854071" w:rsidRDefault="00274208" w:rsidP="00274208">
      <w:pPr>
        <w:pStyle w:val="BodyTextNoSpacing"/>
      </w:pPr>
    </w:p>
    <w:tbl>
      <w:tblPr>
        <w:tblStyle w:val="OWTable"/>
        <w:tblW w:w="5000" w:type="pct"/>
        <w:tblLayout w:type="fixed"/>
        <w:tblLook w:val="04A0" w:firstRow="1" w:lastRow="0" w:firstColumn="1" w:lastColumn="0" w:noHBand="0" w:noVBand="1"/>
      </w:tblPr>
      <w:tblGrid>
        <w:gridCol w:w="2250"/>
        <w:gridCol w:w="7355"/>
      </w:tblGrid>
      <w:tr w:rsidR="00274208" w:rsidRPr="007F624E" w14:paraId="0C03C472" w14:textId="77777777" w:rsidTr="00651BC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6A0ADD5A" w14:textId="77777777" w:rsidR="00274208" w:rsidRPr="007F624E" w:rsidRDefault="00274208" w:rsidP="00651BC5">
            <w:pPr>
              <w:pStyle w:val="TableHeadingText"/>
              <w:keepLines w:val="0"/>
              <w:rPr>
                <w:b/>
                <w:bCs/>
                <w:szCs w:val="18"/>
              </w:rPr>
            </w:pPr>
            <w:r w:rsidRPr="007F624E">
              <w:rPr>
                <w:b/>
                <w:bCs/>
                <w:szCs w:val="18"/>
              </w:rPr>
              <w:t>Eligibility</w:t>
            </w:r>
          </w:p>
        </w:tc>
        <w:tc>
          <w:tcPr>
            <w:tcW w:w="7355" w:type="dxa"/>
          </w:tcPr>
          <w:p w14:paraId="3DDABFFB" w14:textId="77777777" w:rsidR="00274208" w:rsidRPr="007F624E" w:rsidRDefault="00274208" w:rsidP="00651BC5">
            <w:pPr>
              <w:pStyle w:val="TableHeadingText"/>
              <w:keepLines w:val="0"/>
              <w:cnfStyle w:val="100000000000" w:firstRow="1" w:lastRow="0" w:firstColumn="0" w:lastColumn="0" w:oddVBand="0" w:evenVBand="0" w:oddHBand="0" w:evenHBand="0" w:firstRowFirstColumn="0" w:firstRowLastColumn="0" w:lastRowFirstColumn="0" w:lastRowLastColumn="0"/>
              <w:rPr>
                <w:b/>
                <w:bCs/>
                <w:szCs w:val="18"/>
              </w:rPr>
            </w:pPr>
            <w:r w:rsidRPr="007F624E">
              <w:rPr>
                <w:b/>
                <w:bCs/>
                <w:szCs w:val="18"/>
              </w:rPr>
              <w:t>Criteria</w:t>
            </w:r>
            <w:r w:rsidRPr="007F624E">
              <w:rPr>
                <w:b/>
                <w:bCs/>
                <w:color w:val="002C77" w:themeColor="accent1"/>
                <w:szCs w:val="18"/>
              </w:rPr>
              <w:t xml:space="preserve"> </w:t>
            </w:r>
          </w:p>
        </w:tc>
      </w:tr>
      <w:tr w:rsidR="00274208" w:rsidRPr="007F624E" w14:paraId="45FCF69F" w14:textId="77777777" w:rsidTr="00651BC5">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07940F1A" w14:textId="77777777" w:rsidR="00274208" w:rsidRPr="007F624E" w:rsidRDefault="00274208" w:rsidP="00651BC5">
            <w:pPr>
              <w:pStyle w:val="TableText"/>
              <w:rPr>
                <w:szCs w:val="18"/>
              </w:rPr>
            </w:pPr>
            <w:r w:rsidRPr="007F624E">
              <w:rPr>
                <w:szCs w:val="18"/>
              </w:rPr>
              <w:t>EU Taxonomy consistent</w:t>
            </w:r>
          </w:p>
        </w:tc>
        <w:tc>
          <w:tcPr>
            <w:tcW w:w="7355" w:type="dxa"/>
            <w:shd w:val="clear" w:color="auto" w:fill="C9E8D3" w:themeFill="accent5" w:themeFillTint="33"/>
          </w:tcPr>
          <w:p w14:paraId="491F0483" w14:textId="7C4A63D8" w:rsidR="00274208" w:rsidRPr="00274208" w:rsidRDefault="00274208" w:rsidP="0027420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r w:rsidRPr="00274208">
              <w:rPr>
                <w:sz w:val="18"/>
                <w:szCs w:val="18"/>
              </w:rPr>
              <w:t>Not Applicable</w:t>
            </w:r>
          </w:p>
        </w:tc>
      </w:tr>
      <w:tr w:rsidR="00274208" w:rsidRPr="007F624E" w14:paraId="0B73EC38" w14:textId="77777777" w:rsidTr="00651BC5">
        <w:tc>
          <w:tcPr>
            <w:cnfStyle w:val="001000000000" w:firstRow="0" w:lastRow="0" w:firstColumn="1" w:lastColumn="0" w:oddVBand="0" w:evenVBand="0" w:oddHBand="0" w:evenHBand="0" w:firstRowFirstColumn="0" w:firstRowLastColumn="0" w:lastRowFirstColumn="0" w:lastRowLastColumn="0"/>
            <w:tcW w:w="2250" w:type="dxa"/>
          </w:tcPr>
          <w:p w14:paraId="148E1438" w14:textId="77777777" w:rsidR="00274208" w:rsidRPr="007F624E" w:rsidRDefault="00274208" w:rsidP="00651BC5">
            <w:pPr>
              <w:pStyle w:val="TableText"/>
              <w:rPr>
                <w:szCs w:val="18"/>
              </w:rPr>
            </w:pPr>
            <w:r w:rsidRPr="007F624E">
              <w:rPr>
                <w:szCs w:val="18"/>
              </w:rPr>
              <w:t>Santander-specific</w:t>
            </w:r>
          </w:p>
        </w:tc>
        <w:tc>
          <w:tcPr>
            <w:tcW w:w="7355" w:type="dxa"/>
          </w:tcPr>
          <w:p w14:paraId="3C4697F9" w14:textId="501BDE04" w:rsidR="00274208" w:rsidRPr="00ED11B8" w:rsidRDefault="00274208" w:rsidP="00274208">
            <w:pPr>
              <w:pStyle w:val="TableNumbered1"/>
              <w:numPr>
                <w:ilvl w:val="0"/>
                <w:numId w:val="284"/>
              </w:numPr>
              <w:cnfStyle w:val="000000000000" w:firstRow="0" w:lastRow="0" w:firstColumn="0" w:lastColumn="0" w:oddVBand="0" w:evenVBand="0" w:oddHBand="0" w:evenHBand="0" w:firstRowFirstColumn="0" w:firstRowLastColumn="0" w:lastRowFirstColumn="0" w:lastRowLastColumn="0"/>
            </w:pPr>
            <w:r w:rsidRPr="00ED11B8">
              <w:t>Medium- to long- term physical or virtual power purchase agreements (PPAs or VPPAs).</w:t>
            </w:r>
          </w:p>
          <w:p w14:paraId="7B410166" w14:textId="0AB14E74" w:rsidR="00274208" w:rsidRDefault="00274208" w:rsidP="00274208">
            <w:pPr>
              <w:pStyle w:val="TableNumbered1"/>
              <w:numPr>
                <w:ilvl w:val="0"/>
                <w:numId w:val="72"/>
              </w:numPr>
              <w:cnfStyle w:val="000000000000" w:firstRow="0" w:lastRow="0" w:firstColumn="0" w:lastColumn="0" w:oddVBand="0" w:evenVBand="0" w:oddHBand="0" w:evenHBand="0" w:firstRowFirstColumn="0" w:firstRowLastColumn="0" w:lastRowFirstColumn="0" w:lastRowLastColumn="0"/>
            </w:pPr>
            <w:r w:rsidRPr="00ED11B8">
              <w:t>Long-term bundled renewable energy certificates (RECs).</w:t>
            </w:r>
          </w:p>
          <w:p w14:paraId="29AA75BF" w14:textId="07DF8D03" w:rsidR="00274208" w:rsidRPr="007F624E" w:rsidRDefault="00274208" w:rsidP="00860CAF">
            <w:pPr>
              <w:pStyle w:val="TableNumbered1"/>
              <w:numPr>
                <w:ilvl w:val="0"/>
                <w:numId w:val="0"/>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0ED11B8">
              <w:t>If not 100% of the energy is renewable, a pro-rata approach will be applied to determine the share of green allocation.</w:t>
            </w:r>
          </w:p>
        </w:tc>
      </w:tr>
    </w:tbl>
    <w:p w14:paraId="5895923E" w14:textId="77777777" w:rsidR="00274208" w:rsidRPr="00274208" w:rsidRDefault="00274208" w:rsidP="00274208">
      <w:pPr>
        <w:pStyle w:val="Textoindependiente"/>
      </w:pPr>
    </w:p>
    <w:p w14:paraId="4A4670DB" w14:textId="77777777" w:rsidR="004043C2" w:rsidRDefault="004043C2" w:rsidP="00663385">
      <w:pPr>
        <w:pStyle w:val="HeadingA3"/>
      </w:pPr>
      <w:bookmarkStart w:id="1832" w:name="_Toc153298513"/>
      <w:bookmarkStart w:id="1833" w:name="_Toc153408775"/>
      <w:bookmarkStart w:id="1834" w:name="_Toc186795133"/>
      <w:r>
        <w:t>Terminology definitions</w:t>
      </w:r>
      <w:bookmarkEnd w:id="1832"/>
      <w:bookmarkEnd w:id="1833"/>
      <w:bookmarkEnd w:id="1834"/>
    </w:p>
    <w:tbl>
      <w:tblPr>
        <w:tblStyle w:val="OWTable"/>
        <w:tblW w:w="5000" w:type="pct"/>
        <w:tblLayout w:type="fixed"/>
        <w:tblLook w:val="0400" w:firstRow="0" w:lastRow="0" w:firstColumn="0" w:lastColumn="0" w:noHBand="0" w:noVBand="1"/>
      </w:tblPr>
      <w:tblGrid>
        <w:gridCol w:w="1560"/>
        <w:gridCol w:w="8045"/>
      </w:tblGrid>
      <w:tr w:rsidR="004043C2" w:rsidRPr="00C31FB8" w14:paraId="6CE69004" w14:textId="77777777" w:rsidTr="0A974F12">
        <w:trPr>
          <w:tblHeader/>
        </w:trPr>
        <w:tc>
          <w:tcPr>
            <w:tcW w:w="1560" w:type="dxa"/>
            <w:tcBorders>
              <w:top w:val="nil"/>
              <w:bottom w:val="single" w:sz="4" w:space="0" w:color="000000" w:themeColor="text2"/>
            </w:tcBorders>
            <w:shd w:val="clear" w:color="auto" w:fill="FF0000"/>
            <w:vAlign w:val="bottom"/>
          </w:tcPr>
          <w:p w14:paraId="0B645482" w14:textId="77777777" w:rsidR="004043C2" w:rsidRPr="00C31FB8" w:rsidRDefault="004043C2" w:rsidP="00C31FB8">
            <w:pPr>
              <w:pStyle w:val="TableHeadingText"/>
              <w:rPr>
                <w:color w:val="FFFFFF" w:themeColor="background1"/>
              </w:rPr>
            </w:pPr>
            <w:r w:rsidRPr="00C31FB8">
              <w:rPr>
                <w:color w:val="FFFFFF" w:themeColor="background1"/>
              </w:rPr>
              <w:t>Term</w:t>
            </w:r>
          </w:p>
        </w:tc>
        <w:tc>
          <w:tcPr>
            <w:tcW w:w="8045" w:type="dxa"/>
            <w:tcBorders>
              <w:top w:val="nil"/>
            </w:tcBorders>
            <w:shd w:val="clear" w:color="auto" w:fill="FF0000"/>
            <w:vAlign w:val="bottom"/>
          </w:tcPr>
          <w:p w14:paraId="230AB5A0" w14:textId="77777777" w:rsidR="004043C2" w:rsidRPr="00C31FB8" w:rsidRDefault="004043C2" w:rsidP="00C31FB8">
            <w:pPr>
              <w:pStyle w:val="TableHeadingText"/>
              <w:rPr>
                <w:color w:val="FFFFFF" w:themeColor="background1"/>
              </w:rPr>
            </w:pPr>
            <w:r w:rsidRPr="00C31FB8">
              <w:rPr>
                <w:color w:val="FFFFFF" w:themeColor="background1"/>
              </w:rPr>
              <w:t>Definition</w:t>
            </w:r>
          </w:p>
        </w:tc>
      </w:tr>
      <w:tr w:rsidR="004043C2" w:rsidRPr="00C31FB8" w14:paraId="73DB880A" w14:textId="77777777" w:rsidTr="0A974F12">
        <w:tc>
          <w:tcPr>
            <w:tcW w:w="1560" w:type="dxa"/>
            <w:tcBorders>
              <w:top w:val="single" w:sz="4" w:space="0" w:color="000000" w:themeColor="text2"/>
              <w:bottom w:val="single" w:sz="4" w:space="0" w:color="000000" w:themeColor="text2"/>
            </w:tcBorders>
            <w:shd w:val="clear" w:color="auto" w:fill="auto"/>
          </w:tcPr>
          <w:p w14:paraId="642FE1F0" w14:textId="77777777" w:rsidR="004043C2" w:rsidRPr="00C31FB8" w:rsidRDefault="004043C2" w:rsidP="00C31FB8">
            <w:pPr>
              <w:pStyle w:val="TableHeadingText"/>
            </w:pPr>
            <w:bookmarkStart w:id="1835" w:name="Highbiodiversityvalueland"/>
            <w:r w:rsidRPr="00C31FB8">
              <w:t>High biodiversity value land</w:t>
            </w:r>
            <w:bookmarkEnd w:id="1835"/>
          </w:p>
        </w:tc>
        <w:tc>
          <w:tcPr>
            <w:tcW w:w="8045" w:type="dxa"/>
          </w:tcPr>
          <w:p w14:paraId="1BFB9107" w14:textId="77777777" w:rsidR="004043C2" w:rsidRPr="00C31FB8" w:rsidRDefault="004043C2" w:rsidP="00C31FB8">
            <w:pPr>
              <w:pStyle w:val="TableBullet1"/>
            </w:pPr>
            <w:r>
              <w:t>Land with high biodiversity value encompasses land that had one of the following statuses in or after January 2008, whether or not the land continues to have that status:</w:t>
            </w:r>
          </w:p>
          <w:p w14:paraId="1CF76F0B" w14:textId="77777777" w:rsidR="004043C2" w:rsidRPr="00C31FB8" w:rsidRDefault="004043C2" w:rsidP="00C31FB8">
            <w:pPr>
              <w:pStyle w:val="TableBullet1"/>
            </w:pPr>
            <w:r>
              <w:t>Primary forest and other wooded land that show no clear signs of human activity and have undisturbed ecological processes</w:t>
            </w:r>
          </w:p>
          <w:p w14:paraId="5B6BC6FF" w14:textId="77777777" w:rsidR="004043C2" w:rsidRPr="00C31FB8" w:rsidRDefault="004043C2" w:rsidP="00C31FB8">
            <w:pPr>
              <w:pStyle w:val="TableBullet1"/>
            </w:pPr>
            <w:r>
              <w:t>Highly biodiverse forest and other wooded land which is species-rich and not degraded, or has been identified as being highly biodiverse by the relevant competent authority</w:t>
            </w:r>
          </w:p>
          <w:p w14:paraId="50BE01D9" w14:textId="77777777" w:rsidR="004043C2" w:rsidRPr="00C31FB8" w:rsidRDefault="004043C2" w:rsidP="00C31FB8">
            <w:pPr>
              <w:pStyle w:val="TableBullet1"/>
            </w:pPr>
            <w:r>
              <w:t>Areas designated:</w:t>
            </w:r>
          </w:p>
          <w:p w14:paraId="2459BA2D" w14:textId="77777777" w:rsidR="004043C2" w:rsidRPr="00C31FB8" w:rsidRDefault="00D527AA" w:rsidP="00C31FB8">
            <w:pPr>
              <w:pStyle w:val="TableBullet2"/>
            </w:pPr>
            <w:r>
              <w:t>B</w:t>
            </w:r>
            <w:r w:rsidR="004043C2" w:rsidRPr="00C31FB8">
              <w:t>y law or by the relevant competent authority for nature protection purposes; or</w:t>
            </w:r>
          </w:p>
          <w:p w14:paraId="214809BF" w14:textId="77777777" w:rsidR="004043C2" w:rsidRPr="00C31FB8" w:rsidRDefault="00D527AA" w:rsidP="00C31FB8">
            <w:pPr>
              <w:pStyle w:val="TableBullet2"/>
            </w:pPr>
            <w:r>
              <w:lastRenderedPageBreak/>
              <w:t>F</w:t>
            </w:r>
            <w:r w:rsidR="004043C2" w:rsidRPr="00C31FB8">
              <w:t>or the protection of rare, threatened, or endangered ecosystems or species recognised by international agreements or included in lists drawn up by intergovernmental organisations or the International Union for the Conservation of Nature</w:t>
            </w:r>
          </w:p>
          <w:p w14:paraId="63AA9D1B" w14:textId="77777777" w:rsidR="004043C2" w:rsidRPr="00C31FB8" w:rsidRDefault="004043C2" w:rsidP="00C31FB8">
            <w:pPr>
              <w:pStyle w:val="TableBullet1"/>
            </w:pPr>
            <w:r>
              <w:t xml:space="preserve">Highly biodiverse grassland spanning </w:t>
            </w:r>
            <w:r w:rsidRPr="0A974F12">
              <w:rPr>
                <w:lang w:val="en-GB"/>
              </w:rPr>
              <w:t>more</w:t>
            </w:r>
            <w:r>
              <w:t xml:space="preserve"> than one hectare, either:</w:t>
            </w:r>
          </w:p>
          <w:p w14:paraId="235A01E8" w14:textId="77777777" w:rsidR="004043C2" w:rsidRPr="00C31FB8" w:rsidRDefault="00D527AA" w:rsidP="00C31FB8">
            <w:pPr>
              <w:pStyle w:val="TableBullet2"/>
            </w:pPr>
            <w:r>
              <w:t>N</w:t>
            </w:r>
            <w:r w:rsidR="004043C2" w:rsidRPr="00C31FB8">
              <w:t>atural grassland that would remain as such without human intervention and maintains its natural species composition and ecological characteristics</w:t>
            </w:r>
          </w:p>
          <w:p w14:paraId="4F07E6BD" w14:textId="77777777" w:rsidR="004043C2" w:rsidRPr="00C31FB8" w:rsidRDefault="00D527AA" w:rsidP="00C31FB8">
            <w:pPr>
              <w:pStyle w:val="TableBullet2"/>
            </w:pPr>
            <w:r>
              <w:t>N</w:t>
            </w:r>
            <w:r w:rsidR="004043C2" w:rsidRPr="00C31FB8">
              <w:t>on-natural, namely grassland that would cease to be grassland in the absence of human intervention and that is species-rich and not degraded and has been identified as being highly biodiverse by the relevant competent authority</w:t>
            </w:r>
          </w:p>
          <w:p w14:paraId="7D2BC91B" w14:textId="77777777" w:rsidR="004043C2" w:rsidRPr="00C31FB8" w:rsidRDefault="004043C2" w:rsidP="00C31FB8">
            <w:pPr>
              <w:pStyle w:val="TableText"/>
              <w:rPr>
                <w:rFonts w:cstheme="minorHAnsi"/>
              </w:rPr>
            </w:pPr>
          </w:p>
          <w:p w14:paraId="13CF18F5" w14:textId="77777777" w:rsidR="004043C2" w:rsidRPr="00C31FB8" w:rsidRDefault="004043C2" w:rsidP="00C31FB8">
            <w:pPr>
              <w:pStyle w:val="TableBullet1"/>
            </w:pPr>
            <w:r>
              <w:t>Accepted certifications for land with high biodiversity value:</w:t>
            </w:r>
          </w:p>
          <w:p w14:paraId="0AFD2422" w14:textId="77777777" w:rsidR="004043C2" w:rsidRPr="00C31FB8" w:rsidRDefault="004043C2" w:rsidP="00C31FB8">
            <w:pPr>
              <w:pStyle w:val="TableBullet1"/>
            </w:pPr>
            <w:r>
              <w:t>Red List of Ecosystems (IUCN)</w:t>
            </w:r>
          </w:p>
          <w:p w14:paraId="2C5FD783" w14:textId="77777777" w:rsidR="004043C2" w:rsidRPr="00C31FB8" w:rsidRDefault="004043C2" w:rsidP="00C31FB8">
            <w:pPr>
              <w:pStyle w:val="TableBullet1"/>
            </w:pPr>
            <w:r>
              <w:t>Natura 2000</w:t>
            </w:r>
          </w:p>
        </w:tc>
      </w:tr>
      <w:tr w:rsidR="004043C2" w:rsidRPr="00C31FB8" w14:paraId="659A17B0" w14:textId="77777777" w:rsidTr="0A974F12">
        <w:tc>
          <w:tcPr>
            <w:tcW w:w="1560" w:type="dxa"/>
            <w:tcBorders>
              <w:top w:val="single" w:sz="4" w:space="0" w:color="000000" w:themeColor="text2"/>
              <w:bottom w:val="single" w:sz="4" w:space="0" w:color="000000" w:themeColor="text2"/>
            </w:tcBorders>
            <w:shd w:val="clear" w:color="auto" w:fill="auto"/>
          </w:tcPr>
          <w:p w14:paraId="47FEE477" w14:textId="77777777" w:rsidR="004043C2" w:rsidRPr="00C31FB8" w:rsidRDefault="004043C2" w:rsidP="00D527AA">
            <w:pPr>
              <w:pStyle w:val="TableHeadingText"/>
              <w:keepNext/>
            </w:pPr>
            <w:bookmarkStart w:id="1836" w:name="Unsustainableproductionminimised"/>
            <w:r w:rsidRPr="00C31FB8">
              <w:lastRenderedPageBreak/>
              <w:t>Unsustainable production minimised</w:t>
            </w:r>
            <w:bookmarkEnd w:id="1836"/>
          </w:p>
        </w:tc>
        <w:tc>
          <w:tcPr>
            <w:tcW w:w="8045" w:type="dxa"/>
          </w:tcPr>
          <w:p w14:paraId="188F7463" w14:textId="77777777" w:rsidR="004043C2" w:rsidRPr="00C31FB8" w:rsidRDefault="004043C2" w:rsidP="00D527AA">
            <w:pPr>
              <w:pStyle w:val="TableText"/>
              <w:keepNext/>
              <w:keepLines/>
            </w:pPr>
            <w:r w:rsidRPr="00C31FB8">
              <w:t xml:space="preserve">In order to minimise the risk of using forest biomass derived from unsustainable production, either the country in which forest biomass was harvested has national or sub-national laws applicable in the area of harvest and monitoring and enforcement systems in place or there are management systems in place at forest sourcing area level, ensuring: </w:t>
            </w:r>
          </w:p>
          <w:p w14:paraId="5270B48F" w14:textId="77777777" w:rsidR="004043C2" w:rsidRPr="00C31FB8" w:rsidRDefault="00D527AA" w:rsidP="00D527AA">
            <w:pPr>
              <w:pStyle w:val="TableBullet1"/>
              <w:keepNext/>
              <w:keepLines/>
            </w:pPr>
            <w:r>
              <w:t>T</w:t>
            </w:r>
            <w:r w:rsidR="004043C2">
              <w:t xml:space="preserve">he legality of harvesting operations; </w:t>
            </w:r>
          </w:p>
          <w:p w14:paraId="48CBAD70" w14:textId="77777777" w:rsidR="004043C2" w:rsidRPr="00C31FB8" w:rsidRDefault="00D527AA" w:rsidP="00D527AA">
            <w:pPr>
              <w:pStyle w:val="TableBullet1"/>
              <w:keepNext/>
              <w:keepLines/>
            </w:pPr>
            <w:r>
              <w:t>F</w:t>
            </w:r>
            <w:r w:rsidR="004043C2">
              <w:t xml:space="preserve">orest regeneration of harvested areas; </w:t>
            </w:r>
          </w:p>
          <w:p w14:paraId="48C97336" w14:textId="77777777" w:rsidR="004043C2" w:rsidRPr="00C31FB8" w:rsidRDefault="00D527AA" w:rsidP="00D527AA">
            <w:pPr>
              <w:pStyle w:val="TableBullet1"/>
              <w:keepNext/>
              <w:keepLines/>
            </w:pPr>
            <w:r>
              <w:t>T</w:t>
            </w:r>
            <w:r w:rsidR="004043C2">
              <w:t xml:space="preserve">hat areas designated by international or national law or by the relevant competent authority for nature protection purposes, including in wetlands and peatlands, are protected; </w:t>
            </w:r>
          </w:p>
          <w:p w14:paraId="7355AA11" w14:textId="77777777" w:rsidR="004043C2" w:rsidRPr="00C31FB8" w:rsidRDefault="00D527AA" w:rsidP="00D527AA">
            <w:pPr>
              <w:pStyle w:val="TableBullet1"/>
              <w:keepNext/>
              <w:keepLines/>
            </w:pPr>
            <w:r>
              <w:t>T</w:t>
            </w:r>
            <w:r w:rsidR="004043C2">
              <w:t xml:space="preserve">hat harvesting is carried out considering maintenance of soil quality and biodiversity with the aim of minimizing negative impacts; and </w:t>
            </w:r>
          </w:p>
          <w:p w14:paraId="386A4B02" w14:textId="77777777" w:rsidR="004043C2" w:rsidRPr="00C31FB8" w:rsidRDefault="00D527AA" w:rsidP="00D527AA">
            <w:pPr>
              <w:pStyle w:val="TableBullet1"/>
              <w:keepNext/>
              <w:keepLines/>
            </w:pPr>
            <w:r>
              <w:t>T</w:t>
            </w:r>
            <w:r w:rsidR="004043C2">
              <w:t xml:space="preserve">hat harvesting maintains or improves the long-term production capacity of the forest; </w:t>
            </w:r>
          </w:p>
          <w:p w14:paraId="60CC56E1" w14:textId="77777777" w:rsidR="004043C2" w:rsidRPr="00C31FB8" w:rsidRDefault="004043C2" w:rsidP="00D527AA">
            <w:pPr>
              <w:pStyle w:val="TableText"/>
              <w:keepNext/>
              <w:keepLines/>
            </w:pPr>
          </w:p>
          <w:p w14:paraId="1A2DD6B3" w14:textId="77777777" w:rsidR="004043C2" w:rsidRPr="00C31FB8" w:rsidRDefault="004043C2" w:rsidP="00D527AA">
            <w:pPr>
              <w:pStyle w:val="TableText"/>
              <w:keepNext/>
              <w:keepLines/>
            </w:pPr>
            <w:r w:rsidRPr="00C31FB8">
              <w:t>Accepted certifications for products coming from with sustainable production:</w:t>
            </w:r>
          </w:p>
          <w:p w14:paraId="6B924626" w14:textId="77777777" w:rsidR="004043C2" w:rsidRPr="00C31FB8" w:rsidRDefault="004043C2" w:rsidP="00D527AA">
            <w:pPr>
              <w:pStyle w:val="TableBullet1"/>
              <w:keepNext/>
              <w:keepLines/>
            </w:pPr>
            <w:r>
              <w:t>FSC®</w:t>
            </w:r>
          </w:p>
        </w:tc>
      </w:tr>
      <w:tr w:rsidR="004043C2" w:rsidRPr="00C31FB8" w14:paraId="79109E60" w14:textId="77777777" w:rsidTr="0A974F12">
        <w:tc>
          <w:tcPr>
            <w:tcW w:w="1560" w:type="dxa"/>
            <w:tcBorders>
              <w:top w:val="single" w:sz="4" w:space="0" w:color="000000" w:themeColor="text2"/>
              <w:bottom w:val="single" w:sz="4" w:space="0" w:color="000000" w:themeColor="text2"/>
            </w:tcBorders>
            <w:shd w:val="clear" w:color="auto" w:fill="auto"/>
          </w:tcPr>
          <w:p w14:paraId="638BACC0" w14:textId="77777777" w:rsidR="004043C2" w:rsidRPr="00C31FB8" w:rsidRDefault="004043C2" w:rsidP="00D527AA">
            <w:pPr>
              <w:pStyle w:val="TableHeadingText"/>
              <w:keepNext/>
            </w:pPr>
            <w:bookmarkStart w:id="1837" w:name="Primaryenergysavingsprovidedbycogenerati"/>
            <w:r w:rsidRPr="00C31FB8">
              <w:t>Primary energy savings provided by cogeneration production</w:t>
            </w:r>
            <w:bookmarkEnd w:id="1837"/>
          </w:p>
        </w:tc>
        <w:tc>
          <w:tcPr>
            <w:tcW w:w="8045" w:type="dxa"/>
          </w:tcPr>
          <w:p w14:paraId="006F3E96" w14:textId="77777777" w:rsidR="004043C2" w:rsidRPr="00C31FB8" w:rsidRDefault="004043C2" w:rsidP="00D527AA">
            <w:pPr>
              <w:pStyle w:val="TableText"/>
              <w:keepNext/>
              <w:keepLines/>
            </w:pPr>
            <w:r w:rsidRPr="00C31FB8">
              <w:t xml:space="preserve">The amount of primary energy savings (PES) provided by cogeneration production shall be calculated on the basis of the following formula: </w:t>
            </w:r>
          </w:p>
          <w:p w14:paraId="46C0A522" w14:textId="77777777" w:rsidR="004043C2" w:rsidRPr="00C31FB8" w:rsidRDefault="004043C2" w:rsidP="00D527AA">
            <w:pPr>
              <w:pStyle w:val="TableText"/>
              <w:keepNext/>
              <w:keepLines/>
            </w:pPr>
            <w:r w:rsidRPr="00C31FB8">
              <w:t>PES = [1-1/[(CHP Hη/Ref Hη)+(CHP Eη/Ref Eη)]]*100%</w:t>
            </w:r>
          </w:p>
          <w:p w14:paraId="678BDC5F" w14:textId="77777777" w:rsidR="004043C2" w:rsidRPr="00C31FB8" w:rsidRDefault="004043C2" w:rsidP="00D527AA">
            <w:pPr>
              <w:pStyle w:val="TableText"/>
              <w:keepNext/>
              <w:keepLines/>
            </w:pPr>
            <w:r w:rsidRPr="00C31FB8">
              <w:t>Where:</w:t>
            </w:r>
          </w:p>
          <w:p w14:paraId="7B9217B4" w14:textId="77777777" w:rsidR="004043C2" w:rsidRPr="00C31FB8" w:rsidRDefault="004043C2" w:rsidP="00D527AA">
            <w:pPr>
              <w:pStyle w:val="TableBullet1"/>
              <w:keepNext/>
              <w:keepLines/>
            </w:pPr>
            <w:r>
              <w:t>CHP Hη is the heat efficiency of the cogeneration production defined as annual useful heat output divided by the fuel input used to produce the sum of useful heat output and electricity from cogeneration</w:t>
            </w:r>
          </w:p>
          <w:p w14:paraId="2EA44383" w14:textId="77777777" w:rsidR="004043C2" w:rsidRPr="00C31FB8" w:rsidRDefault="004043C2" w:rsidP="00D527AA">
            <w:pPr>
              <w:pStyle w:val="TableBullet1"/>
              <w:keepNext/>
              <w:keepLines/>
            </w:pPr>
            <w:r>
              <w:t>Ref Hη is the efficiency reference value for separate heat production</w:t>
            </w:r>
          </w:p>
          <w:p w14:paraId="6EBEBA73" w14:textId="77777777" w:rsidR="004043C2" w:rsidRPr="00C31FB8" w:rsidRDefault="004043C2" w:rsidP="00D527AA">
            <w:pPr>
              <w:pStyle w:val="TableBullet1"/>
              <w:keepNext/>
              <w:keepLines/>
            </w:pPr>
            <w:r>
              <w:t xml:space="preserve">CHP Eη is the electrical efficiency of the cogeneration production defined as annual electricity from cogeneration divided by the fuel input used to produce the sum of useful heat output and electricity from cogeneration. Where a cogeneration unit generates mechanical energy, the annual electricity from cogeneration may be increased by an additional element representing the amount of electricity which is equivalent to that of mechanical energy </w:t>
            </w:r>
          </w:p>
          <w:p w14:paraId="2603C105" w14:textId="77777777" w:rsidR="004043C2" w:rsidRPr="00C31FB8" w:rsidRDefault="004043C2" w:rsidP="00D527AA">
            <w:pPr>
              <w:pStyle w:val="TableBullet1"/>
              <w:keepNext/>
              <w:keepLines/>
            </w:pPr>
            <w:r>
              <w:t>Ref Eη is the efficiency reference value for separate electricity production</w:t>
            </w:r>
          </w:p>
        </w:tc>
      </w:tr>
      <w:tr w:rsidR="004043C2" w:rsidRPr="00C31FB8" w14:paraId="7BF4D68C" w14:textId="77777777" w:rsidTr="0A974F12">
        <w:tc>
          <w:tcPr>
            <w:tcW w:w="1560" w:type="dxa"/>
            <w:tcBorders>
              <w:top w:val="single" w:sz="4" w:space="0" w:color="000000" w:themeColor="text2"/>
              <w:bottom w:val="single" w:sz="4" w:space="0" w:color="000000" w:themeColor="text2"/>
            </w:tcBorders>
            <w:shd w:val="clear" w:color="auto" w:fill="auto"/>
          </w:tcPr>
          <w:p w14:paraId="0D98C69C" w14:textId="77777777" w:rsidR="004043C2" w:rsidRPr="00C31FB8" w:rsidRDefault="004043C2" w:rsidP="00C31FB8">
            <w:pPr>
              <w:pStyle w:val="TableHeadingText"/>
            </w:pPr>
            <w:bookmarkStart w:id="1838" w:name="Sustainableanaerobicdigestion"/>
            <w:r w:rsidRPr="00C31FB8">
              <w:t>Sustainable anaerobic digestion</w:t>
            </w:r>
            <w:bookmarkEnd w:id="1838"/>
          </w:p>
        </w:tc>
        <w:tc>
          <w:tcPr>
            <w:tcW w:w="8045" w:type="dxa"/>
          </w:tcPr>
          <w:p w14:paraId="3907FA5B" w14:textId="77777777" w:rsidR="004043C2" w:rsidRPr="00C31FB8" w:rsidRDefault="004043C2" w:rsidP="00C31FB8">
            <w:pPr>
              <w:pStyle w:val="TableBullet1"/>
            </w:pPr>
            <w:r>
              <w:t>Anaerobic digestion of sewage sludge, if:</w:t>
            </w:r>
          </w:p>
          <w:p w14:paraId="021C4AEE" w14:textId="77777777" w:rsidR="004043C2" w:rsidRPr="00C31FB8" w:rsidRDefault="004043C2" w:rsidP="00C31FB8">
            <w:pPr>
              <w:pStyle w:val="TableBullet2"/>
            </w:pPr>
            <w:r w:rsidRPr="00C31FB8">
              <w:t>Produced biogas is used directly for generation of electricity and/or heat, or upgrade to bio-methane for injection in natural gas grid, or used as vehicle fuel or feedstock in chemical industry; and</w:t>
            </w:r>
          </w:p>
          <w:p w14:paraId="12734615" w14:textId="77777777" w:rsidR="004043C2" w:rsidRPr="00C31FB8" w:rsidRDefault="004043C2" w:rsidP="00C31FB8">
            <w:pPr>
              <w:pStyle w:val="TableBullet2"/>
            </w:pPr>
            <w:r w:rsidRPr="00C31FB8">
              <w:t>Methane leakage is controlled by a monitoring plan</w:t>
            </w:r>
          </w:p>
          <w:p w14:paraId="6B546141" w14:textId="77777777" w:rsidR="004043C2" w:rsidRPr="00C31FB8" w:rsidRDefault="004043C2" w:rsidP="00C31FB8">
            <w:pPr>
              <w:pStyle w:val="TableBullet1"/>
            </w:pPr>
            <w:r>
              <w:t>Anaerobic digestion of biowaste, if (cumulative, in addition to the above):</w:t>
            </w:r>
          </w:p>
          <w:p w14:paraId="1F23F25A" w14:textId="77777777" w:rsidR="004043C2" w:rsidRPr="00C31FB8" w:rsidRDefault="004043C2" w:rsidP="00C31FB8">
            <w:pPr>
              <w:pStyle w:val="TableBullet2"/>
            </w:pPr>
            <w:r w:rsidRPr="00C31FB8">
              <w:t>Any digestate produced is used as a fertilizer/ soil improver; and</w:t>
            </w:r>
          </w:p>
          <w:p w14:paraId="4115245D" w14:textId="77777777" w:rsidR="004043C2" w:rsidRPr="00C31FB8" w:rsidRDefault="004043C2" w:rsidP="00C31FB8">
            <w:pPr>
              <w:pStyle w:val="TableBullet2"/>
            </w:pPr>
            <w:r w:rsidRPr="00C31FB8">
              <w:t>Biowaste is source segregated and collected separately; and</w:t>
            </w:r>
          </w:p>
          <w:p w14:paraId="6320CA11" w14:textId="77777777" w:rsidR="004043C2" w:rsidRPr="00C31FB8" w:rsidRDefault="004043C2" w:rsidP="00C31FB8">
            <w:pPr>
              <w:pStyle w:val="TableBullet2"/>
            </w:pPr>
            <w:r w:rsidRPr="00C31FB8">
              <w:t>In dedicated treatment plants, constitutes major share of input feedstock (&gt;=70%, measured in weight, annual average; co-digestion only eligible with minor share (30%) of advanced bioenergy feedstock)</w:t>
            </w:r>
          </w:p>
        </w:tc>
      </w:tr>
      <w:tr w:rsidR="004043C2" w:rsidRPr="00C31FB8" w14:paraId="09590B18" w14:textId="77777777" w:rsidTr="0A974F12">
        <w:tc>
          <w:tcPr>
            <w:tcW w:w="1560" w:type="dxa"/>
            <w:tcBorders>
              <w:top w:val="single" w:sz="4" w:space="0" w:color="000000" w:themeColor="text2"/>
            </w:tcBorders>
            <w:shd w:val="clear" w:color="auto" w:fill="auto"/>
          </w:tcPr>
          <w:p w14:paraId="7AD7BA08" w14:textId="77777777" w:rsidR="004043C2" w:rsidRPr="00C31FB8" w:rsidRDefault="004043C2" w:rsidP="00C31FB8">
            <w:pPr>
              <w:pStyle w:val="TableHeadingText"/>
            </w:pPr>
            <w:bookmarkStart w:id="1839" w:name="Efficientdistrictheatingandcooling"/>
            <w:r w:rsidRPr="00C31FB8">
              <w:t>Efficient district heating and cooling</w:t>
            </w:r>
            <w:bookmarkEnd w:id="1839"/>
          </w:p>
        </w:tc>
        <w:tc>
          <w:tcPr>
            <w:tcW w:w="8045" w:type="dxa"/>
          </w:tcPr>
          <w:p w14:paraId="4108CACE" w14:textId="77777777" w:rsidR="004043C2" w:rsidRPr="00C31FB8" w:rsidRDefault="004043C2" w:rsidP="00C31FB8">
            <w:pPr>
              <w:pStyle w:val="TableText"/>
            </w:pPr>
            <w:r w:rsidRPr="00C31FB8">
              <w:t>Efficient district heating and cooling’ means a district heating or cooling system using at least 50 % renewable energy, 50 % waste heat, 75 % cogenerated heat or 50 % of a combination of such energy and heat</w:t>
            </w:r>
          </w:p>
        </w:tc>
      </w:tr>
    </w:tbl>
    <w:p w14:paraId="0C57BECF" w14:textId="77777777" w:rsidR="00C31FB8" w:rsidRPr="00854071" w:rsidRDefault="00C31FB8" w:rsidP="00C31FB8">
      <w:pPr>
        <w:pStyle w:val="Textoindependiente"/>
        <w:sectPr w:rsidR="00C31FB8" w:rsidRPr="00854071" w:rsidSect="00D527AA">
          <w:pgSz w:w="11907" w:h="16839" w:code="9"/>
          <w:pgMar w:top="1728" w:right="1151" w:bottom="1440" w:left="1151" w:header="1152" w:footer="720" w:gutter="0"/>
          <w:cols w:space="720"/>
          <w:docGrid w:linePitch="360"/>
        </w:sectPr>
      </w:pPr>
    </w:p>
    <w:p w14:paraId="1D3FB430" w14:textId="77777777" w:rsidR="00687599" w:rsidRPr="00854071" w:rsidRDefault="00687599" w:rsidP="00DD20B8">
      <w:pPr>
        <w:pStyle w:val="Textoindependiente"/>
        <w:sectPr w:rsidR="00687599" w:rsidRPr="00854071" w:rsidSect="00585935">
          <w:pgSz w:w="11907" w:h="16839" w:code="9"/>
          <w:pgMar w:top="1728" w:right="1151" w:bottom="1440" w:left="1151" w:header="1152" w:footer="720" w:gutter="0"/>
          <w:cols w:space="720"/>
          <w:docGrid w:linePitch="360"/>
        </w:sectPr>
      </w:pPr>
      <w:r w:rsidRPr="00854071">
        <w:rPr>
          <w:noProof/>
          <w:lang w:val="es-ES" w:eastAsia="es-ES"/>
        </w:rPr>
        <w:lastRenderedPageBreak/>
        <mc:AlternateContent>
          <mc:Choice Requires="wps">
            <w:drawing>
              <wp:anchor distT="0" distB="0" distL="114300" distR="114300" simplePos="0" relativeHeight="251658240" behindDoc="1" locked="0" layoutInCell="1" allowOverlap="1" wp14:anchorId="32D1831A" wp14:editId="2A9F5802">
                <wp:simplePos x="0" y="0"/>
                <wp:positionH relativeFrom="column">
                  <wp:posOffset>-1332464</wp:posOffset>
                </wp:positionH>
                <wp:positionV relativeFrom="margin">
                  <wp:align>center</wp:align>
                </wp:positionV>
                <wp:extent cx="8762544" cy="914400"/>
                <wp:effectExtent l="0" t="0" r="635" b="0"/>
                <wp:wrapNone/>
                <wp:docPr id="54291876" name="Rectángulo 54291876"/>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FEFFDA1" w14:textId="77777777" w:rsidR="004705E1" w:rsidRPr="00657495" w:rsidRDefault="004705E1" w:rsidP="009123E3">
                            <w:pPr>
                              <w:pStyle w:val="HeadingU"/>
                              <w:rPr>
                                <w:caps w:val="0"/>
                              </w:rPr>
                            </w:pPr>
                            <w:r w:rsidRPr="00657495">
                              <w:t>Transportation</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D1831A" id="Rectángulo 54291876" o:spid="_x0000_s1029" style="position:absolute;margin-left:-104.9pt;margin-top:0;width:689.95pt;height:1in;z-index:-251658240;visibility:visible;mso-wrap-style:square;mso-width-percent:0;mso-wrap-distance-left:9pt;mso-wrap-distance-top:0;mso-wrap-distance-right:9pt;mso-wrap-distance-bottom:0;mso-position-horizontal:absolute;mso-position-horizontal-relative:text;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" fillcolor="white [3212]" stroked="f">
                <v:textbox inset="5.76pt,5.76pt,5.76pt,5.76pt">
                  <w:txbxContent>
                    <w:p w14:paraId="2FEFFDA1" w14:textId="77777777" w:rsidR="004705E1" w:rsidRPr="00657495" w:rsidRDefault="004705E1" w:rsidP="009123E3">
                      <w:pPr>
                        <w:pStyle w:val="HeadingU"/>
                        <w:rPr>
                          <w:caps w:val="0"/>
                        </w:rPr>
                      </w:pPr>
                      <w:r w:rsidRPr="00657495">
                        <w:t>Transportation</w:t>
                      </w:r>
                    </w:p>
                  </w:txbxContent>
                </v:textbox>
                <w10:wrap anchory="margin"/>
              </v:rect>
            </w:pict>
          </mc:Fallback>
        </mc:AlternateContent>
      </w:r>
    </w:p>
    <w:p w14:paraId="2FF056A0" w14:textId="77777777" w:rsidR="00687599" w:rsidRPr="00854071" w:rsidRDefault="00687599" w:rsidP="00D50BAB">
      <w:pPr>
        <w:pStyle w:val="HeadingA2"/>
      </w:pPr>
      <w:bookmarkStart w:id="1840" w:name="_Toc152060551"/>
      <w:bookmarkStart w:id="1841" w:name="_Toc153298514"/>
      <w:bookmarkStart w:id="1842" w:name="_Toc153408776"/>
      <w:bookmarkStart w:id="1843" w:name="Transportation_sector"/>
      <w:bookmarkStart w:id="1844" w:name="_Toc186795134"/>
      <w:r w:rsidRPr="00D50BAB">
        <w:lastRenderedPageBreak/>
        <w:t>Transport</w:t>
      </w:r>
      <w:bookmarkEnd w:id="1840"/>
      <w:bookmarkEnd w:id="1841"/>
      <w:bookmarkEnd w:id="1842"/>
      <w:bookmarkEnd w:id="1843"/>
      <w:bookmarkEnd w:id="1844"/>
    </w:p>
    <w:p w14:paraId="32381304" w14:textId="77777777" w:rsidR="00687599" w:rsidRPr="00D50BAB" w:rsidRDefault="00687599" w:rsidP="00D50BAB">
      <w:pPr>
        <w:pStyle w:val="Textoindependiente"/>
      </w:pPr>
      <w:r w:rsidRPr="00F164CE">
        <w:t xml:space="preserve">This </w:t>
      </w:r>
      <w:r w:rsidRPr="00D50BAB">
        <w:t xml:space="preserve">chapter aims to detail the various standards and conditions which are to be met for an investment related to the transport sector is deemed green / sustainable. The provided definitions can be divided into EU taxonomy and </w:t>
      </w:r>
      <w:r w:rsidR="00267FFC">
        <w:t>Santander-specific</w:t>
      </w:r>
      <w:r w:rsidRPr="00D50BAB">
        <w:t xml:space="preserve">. With </w:t>
      </w:r>
      <w:r w:rsidR="00267FFC">
        <w:t>Santander-specific</w:t>
      </w:r>
      <w:r w:rsidRPr="00D50BAB">
        <w:t>, a reference is made to the internal Santander standard for climate and sustainability.</w:t>
      </w:r>
    </w:p>
    <w:p w14:paraId="2C3E4098" w14:textId="182E79EB" w:rsidR="00687599" w:rsidRPr="00D50BAB" w:rsidRDefault="00687599" w:rsidP="00D50BAB">
      <w:pPr>
        <w:pStyle w:val="Textoindependiente"/>
      </w:pPr>
      <w:r w:rsidRPr="00D50BAB">
        <w:t xml:space="preserve">All the activities mentioned in this chapter </w:t>
      </w:r>
      <w:del w:id="1845" w:author="Cisneros Morales Diana Karen" w:date="2024-05-30T11:51:00Z">
        <w:r w:rsidRPr="00D50BAB" w:rsidDel="000574D2">
          <w:delText>c</w:delText>
        </w:r>
      </w:del>
      <w:ins w:id="1846" w:author="Cisneros Morales Diana Karen" w:date="2024-05-30T11:51:00Z">
        <w:r w:rsidR="000574D2">
          <w:t>f</w:t>
        </w:r>
      </w:ins>
      <w:r w:rsidRPr="00D50BAB">
        <w:t>all under the transport sector, as defined by the European Commission. Furthermore, all criteria have been validated by experts to ensure conformity with regulation.</w:t>
      </w:r>
    </w:p>
    <w:p w14:paraId="6B40CD46" w14:textId="77777777" w:rsidR="00687599" w:rsidRPr="00D50BAB" w:rsidRDefault="00687599" w:rsidP="00D50BAB">
      <w:pPr>
        <w:pStyle w:val="Textoindependiente"/>
      </w:pPr>
      <w:r w:rsidRPr="00D50BAB">
        <w:t xml:space="preserve">Shown below is a table of the substantial contribution technical screening criteria (for </w:t>
      </w:r>
      <w:r w:rsidR="00267FFC">
        <w:t>EU Taxonomy consistent</w:t>
      </w:r>
      <w:r w:rsidRPr="00D50BAB">
        <w:t xml:space="preserve"> criteria only), for all the activities considered in this chapter.</w:t>
      </w:r>
    </w:p>
    <w:p w14:paraId="300FF044" w14:textId="77777777" w:rsidR="00687599" w:rsidRPr="00854071" w:rsidRDefault="00687599" w:rsidP="00DD20B8">
      <w:pPr>
        <w:pStyle w:val="Textoindependiente"/>
      </w:pPr>
    </w:p>
    <w:tbl>
      <w:tblPr>
        <w:tblStyle w:val="OWTable"/>
        <w:tblW w:w="5000" w:type="pct"/>
        <w:tblLayout w:type="fixed"/>
        <w:tblLook w:val="0400" w:firstRow="0" w:lastRow="0" w:firstColumn="0" w:lastColumn="0" w:noHBand="0" w:noVBand="1"/>
      </w:tblPr>
      <w:tblGrid>
        <w:gridCol w:w="2413"/>
        <w:gridCol w:w="2627"/>
        <w:gridCol w:w="1620"/>
        <w:gridCol w:w="1890"/>
        <w:gridCol w:w="990"/>
        <w:gridCol w:w="1620"/>
        <w:gridCol w:w="1170"/>
        <w:gridCol w:w="1341"/>
      </w:tblGrid>
      <w:tr w:rsidR="00EF1AC4" w:rsidRPr="00BD0EC4" w14:paraId="52B73C95" w14:textId="77777777" w:rsidTr="00EF1AC4">
        <w:trPr>
          <w:trHeight w:val="20"/>
          <w:tblHeader/>
        </w:trPr>
        <w:tc>
          <w:tcPr>
            <w:tcW w:w="2413" w:type="dxa"/>
            <w:shd w:val="clear" w:color="auto" w:fill="FF0000"/>
            <w:noWrap/>
            <w:vAlign w:val="bottom"/>
            <w:hideMark/>
          </w:tcPr>
          <w:p w14:paraId="6E8121AA" w14:textId="77777777" w:rsidR="003720DA" w:rsidRPr="00EF1AC4" w:rsidRDefault="003720DA" w:rsidP="00BD0EC4">
            <w:pPr>
              <w:pStyle w:val="TableHeadingText"/>
              <w:rPr>
                <w:color w:val="FFFFFF" w:themeColor="background1"/>
              </w:rPr>
            </w:pPr>
            <w:r w:rsidRPr="00EF1AC4">
              <w:rPr>
                <w:color w:val="FFFFFF" w:themeColor="background1"/>
              </w:rPr>
              <w:t>Activity</w:t>
            </w:r>
          </w:p>
        </w:tc>
        <w:tc>
          <w:tcPr>
            <w:tcW w:w="2627" w:type="dxa"/>
            <w:shd w:val="clear" w:color="auto" w:fill="FF0000"/>
            <w:noWrap/>
            <w:vAlign w:val="bottom"/>
            <w:hideMark/>
          </w:tcPr>
          <w:p w14:paraId="6AF5631A" w14:textId="77777777" w:rsidR="003720DA" w:rsidRPr="00EF1AC4" w:rsidRDefault="00CA004C" w:rsidP="00BD0EC4">
            <w:pPr>
              <w:pStyle w:val="TableHeadingText"/>
              <w:rPr>
                <w:color w:val="FFFFFF" w:themeColor="background1"/>
              </w:rPr>
            </w:pPr>
            <w:r>
              <w:rPr>
                <w:color w:val="FFFFFF" w:themeColor="background1"/>
              </w:rPr>
              <w:t>Environmental classification</w:t>
            </w:r>
          </w:p>
        </w:tc>
        <w:tc>
          <w:tcPr>
            <w:tcW w:w="1620" w:type="dxa"/>
            <w:shd w:val="clear" w:color="auto" w:fill="FF0000"/>
            <w:noWrap/>
            <w:vAlign w:val="bottom"/>
            <w:hideMark/>
          </w:tcPr>
          <w:p w14:paraId="62E7CF75" w14:textId="77777777" w:rsidR="003720DA" w:rsidRPr="00EF1AC4" w:rsidRDefault="00483A54" w:rsidP="00BD0EC4">
            <w:pPr>
              <w:pStyle w:val="TableHeadingText"/>
              <w:rPr>
                <w:color w:val="FFFFFF" w:themeColor="background1"/>
              </w:rPr>
            </w:pPr>
            <w:r w:rsidRPr="00EF1AC4">
              <w:rPr>
                <w:color w:val="FFFFFF" w:themeColor="background1"/>
              </w:rPr>
              <w:t xml:space="preserve">Mitigation </w:t>
            </w:r>
          </w:p>
        </w:tc>
        <w:tc>
          <w:tcPr>
            <w:tcW w:w="1890" w:type="dxa"/>
            <w:shd w:val="clear" w:color="auto" w:fill="FF0000"/>
            <w:noWrap/>
            <w:vAlign w:val="bottom"/>
            <w:hideMark/>
          </w:tcPr>
          <w:p w14:paraId="720EB4CF" w14:textId="77777777" w:rsidR="003720DA" w:rsidRPr="00EF1AC4" w:rsidRDefault="00483A54" w:rsidP="00BD0EC4">
            <w:pPr>
              <w:pStyle w:val="TableHeadingText"/>
              <w:rPr>
                <w:color w:val="FFFFFF" w:themeColor="background1"/>
              </w:rPr>
            </w:pPr>
            <w:r w:rsidRPr="00EF1AC4">
              <w:rPr>
                <w:color w:val="FFFFFF" w:themeColor="background1"/>
              </w:rPr>
              <w:t>Adaptation</w:t>
            </w:r>
          </w:p>
        </w:tc>
        <w:tc>
          <w:tcPr>
            <w:tcW w:w="990" w:type="dxa"/>
            <w:shd w:val="clear" w:color="auto" w:fill="FF0000"/>
            <w:noWrap/>
            <w:vAlign w:val="bottom"/>
            <w:hideMark/>
          </w:tcPr>
          <w:p w14:paraId="393B6C53" w14:textId="77777777" w:rsidR="003720DA" w:rsidRPr="00EF1AC4" w:rsidRDefault="00483A54" w:rsidP="00BD0EC4">
            <w:pPr>
              <w:pStyle w:val="TableHeadingText"/>
              <w:rPr>
                <w:color w:val="FFFFFF" w:themeColor="background1"/>
              </w:rPr>
            </w:pPr>
            <w:r w:rsidRPr="00EF1AC4">
              <w:rPr>
                <w:color w:val="FFFFFF" w:themeColor="background1"/>
              </w:rPr>
              <w:t>Water</w:t>
            </w:r>
          </w:p>
        </w:tc>
        <w:tc>
          <w:tcPr>
            <w:tcW w:w="1620" w:type="dxa"/>
            <w:shd w:val="clear" w:color="auto" w:fill="FF0000"/>
            <w:noWrap/>
            <w:vAlign w:val="bottom"/>
            <w:hideMark/>
          </w:tcPr>
          <w:p w14:paraId="37B78132" w14:textId="77777777" w:rsidR="003720DA" w:rsidRPr="00EF1AC4" w:rsidRDefault="00483A54" w:rsidP="00BD0EC4">
            <w:pPr>
              <w:pStyle w:val="TableHeadingText"/>
              <w:rPr>
                <w:color w:val="FFFFFF" w:themeColor="background1"/>
              </w:rPr>
            </w:pPr>
            <w:r w:rsidRPr="00EF1AC4">
              <w:rPr>
                <w:color w:val="FFFFFF" w:themeColor="background1"/>
              </w:rPr>
              <w:t>Circular economy</w:t>
            </w:r>
          </w:p>
        </w:tc>
        <w:tc>
          <w:tcPr>
            <w:tcW w:w="1170" w:type="dxa"/>
            <w:shd w:val="clear" w:color="auto" w:fill="FF0000"/>
            <w:noWrap/>
            <w:vAlign w:val="bottom"/>
            <w:hideMark/>
          </w:tcPr>
          <w:p w14:paraId="15E43B3A" w14:textId="77777777" w:rsidR="003720DA" w:rsidRPr="00EF1AC4" w:rsidRDefault="00483A54" w:rsidP="00BD0EC4">
            <w:pPr>
              <w:pStyle w:val="TableHeadingText"/>
              <w:rPr>
                <w:color w:val="FFFFFF" w:themeColor="background1"/>
              </w:rPr>
            </w:pPr>
            <w:r w:rsidRPr="00EF1AC4">
              <w:rPr>
                <w:color w:val="FFFFFF" w:themeColor="background1"/>
              </w:rPr>
              <w:t>Pollution</w:t>
            </w:r>
          </w:p>
        </w:tc>
        <w:tc>
          <w:tcPr>
            <w:tcW w:w="1341" w:type="dxa"/>
            <w:shd w:val="clear" w:color="auto" w:fill="FF0000"/>
            <w:noWrap/>
            <w:vAlign w:val="bottom"/>
            <w:hideMark/>
          </w:tcPr>
          <w:p w14:paraId="6FC0CE4C" w14:textId="77777777" w:rsidR="003720DA" w:rsidRPr="00EF1AC4" w:rsidRDefault="00483A54" w:rsidP="00BD0EC4">
            <w:pPr>
              <w:pStyle w:val="TableHeadingText"/>
              <w:rPr>
                <w:color w:val="FFFFFF" w:themeColor="background1"/>
              </w:rPr>
            </w:pPr>
            <w:r w:rsidRPr="00EF1AC4">
              <w:rPr>
                <w:color w:val="FFFFFF" w:themeColor="background1"/>
              </w:rPr>
              <w:t>Biodiversity</w:t>
            </w:r>
          </w:p>
        </w:tc>
      </w:tr>
      <w:tr w:rsidR="002C71A3" w:rsidRPr="00BD0EC4" w14:paraId="35E9ED08" w14:textId="77777777" w:rsidTr="00EF1AC4">
        <w:trPr>
          <w:trHeight w:val="20"/>
        </w:trPr>
        <w:tc>
          <w:tcPr>
            <w:tcW w:w="2413" w:type="dxa"/>
            <w:vMerge w:val="restart"/>
            <w:hideMark/>
          </w:tcPr>
          <w:p w14:paraId="5A9C0D73" w14:textId="77777777" w:rsidR="002C71A3" w:rsidRPr="00BD0EC4" w:rsidRDefault="002C71A3" w:rsidP="002C71A3">
            <w:pPr>
              <w:pStyle w:val="TableText"/>
            </w:pPr>
            <w:r w:rsidRPr="00BD0EC4">
              <w:t>Passenger interurban rail transport</w:t>
            </w:r>
          </w:p>
        </w:tc>
        <w:tc>
          <w:tcPr>
            <w:tcW w:w="2627" w:type="dxa"/>
            <w:noWrap/>
            <w:hideMark/>
          </w:tcPr>
          <w:p w14:paraId="2FBCCF24" w14:textId="77777777" w:rsidR="002C71A3" w:rsidRPr="00BD0EC4" w:rsidRDefault="002C71A3" w:rsidP="002C71A3">
            <w:pPr>
              <w:pStyle w:val="TableText"/>
            </w:pPr>
            <w:r w:rsidRPr="00BD0EC4">
              <w:t>EU Taxonomy</w:t>
            </w:r>
          </w:p>
        </w:tc>
        <w:tc>
          <w:tcPr>
            <w:tcW w:w="1620" w:type="dxa"/>
            <w:noWrap/>
            <w:hideMark/>
          </w:tcPr>
          <w:p w14:paraId="79637429" w14:textId="77777777" w:rsidR="002C71A3" w:rsidRPr="00BD0EC4" w:rsidRDefault="002C71A3" w:rsidP="002C71A3">
            <w:pPr>
              <w:pStyle w:val="TableText"/>
            </w:pPr>
            <w:r w:rsidRPr="00BD0EC4">
              <w:t>Transition</w:t>
            </w:r>
          </w:p>
        </w:tc>
        <w:tc>
          <w:tcPr>
            <w:tcW w:w="1890" w:type="dxa"/>
            <w:noWrap/>
            <w:hideMark/>
          </w:tcPr>
          <w:p w14:paraId="776C5229" w14:textId="77777777" w:rsidR="002C71A3" w:rsidRPr="00BD0EC4" w:rsidRDefault="002C71A3" w:rsidP="002C71A3">
            <w:pPr>
              <w:pStyle w:val="TableText"/>
            </w:pPr>
            <w:r>
              <w:t>Own Performance</w:t>
            </w:r>
          </w:p>
        </w:tc>
        <w:tc>
          <w:tcPr>
            <w:tcW w:w="990" w:type="dxa"/>
            <w:noWrap/>
            <w:hideMark/>
          </w:tcPr>
          <w:p w14:paraId="1198E61C" w14:textId="77777777" w:rsidR="002C71A3" w:rsidRPr="00BD0EC4" w:rsidRDefault="002C71A3" w:rsidP="002C71A3">
            <w:pPr>
              <w:pStyle w:val="TableText"/>
            </w:pPr>
            <w:r w:rsidRPr="00BD0EC4">
              <w:t> </w:t>
            </w:r>
          </w:p>
        </w:tc>
        <w:tc>
          <w:tcPr>
            <w:tcW w:w="1620" w:type="dxa"/>
            <w:noWrap/>
            <w:hideMark/>
          </w:tcPr>
          <w:p w14:paraId="31C07359" w14:textId="77777777" w:rsidR="002C71A3" w:rsidRPr="00BD0EC4" w:rsidRDefault="002C71A3" w:rsidP="002C71A3">
            <w:pPr>
              <w:pStyle w:val="TableText"/>
            </w:pPr>
            <w:r w:rsidRPr="00BD0EC4">
              <w:t> </w:t>
            </w:r>
          </w:p>
        </w:tc>
        <w:tc>
          <w:tcPr>
            <w:tcW w:w="1170" w:type="dxa"/>
            <w:noWrap/>
            <w:hideMark/>
          </w:tcPr>
          <w:p w14:paraId="3F15F97F" w14:textId="77777777" w:rsidR="002C71A3" w:rsidRPr="00BD0EC4" w:rsidRDefault="002C71A3" w:rsidP="002C71A3">
            <w:pPr>
              <w:pStyle w:val="TableText"/>
            </w:pPr>
            <w:r w:rsidRPr="00BD0EC4">
              <w:t> </w:t>
            </w:r>
          </w:p>
        </w:tc>
        <w:tc>
          <w:tcPr>
            <w:tcW w:w="1341" w:type="dxa"/>
            <w:noWrap/>
            <w:hideMark/>
          </w:tcPr>
          <w:p w14:paraId="491140A6" w14:textId="77777777" w:rsidR="002C71A3" w:rsidRPr="00BD0EC4" w:rsidRDefault="002C71A3" w:rsidP="002C71A3">
            <w:pPr>
              <w:pStyle w:val="TableText"/>
            </w:pPr>
            <w:r w:rsidRPr="00BD0EC4">
              <w:t> </w:t>
            </w:r>
          </w:p>
        </w:tc>
      </w:tr>
      <w:tr w:rsidR="002C71A3" w:rsidRPr="00BD0EC4" w14:paraId="02F9A98D" w14:textId="77777777" w:rsidTr="00EF1AC4">
        <w:trPr>
          <w:trHeight w:val="20"/>
        </w:trPr>
        <w:tc>
          <w:tcPr>
            <w:tcW w:w="2413" w:type="dxa"/>
            <w:vMerge/>
            <w:hideMark/>
          </w:tcPr>
          <w:p w14:paraId="6A3725BE" w14:textId="77777777" w:rsidR="002C71A3" w:rsidRPr="00BD0EC4" w:rsidRDefault="002C71A3" w:rsidP="002C71A3">
            <w:pPr>
              <w:pStyle w:val="TableText"/>
            </w:pPr>
          </w:p>
        </w:tc>
        <w:tc>
          <w:tcPr>
            <w:tcW w:w="2627" w:type="dxa"/>
            <w:noWrap/>
            <w:hideMark/>
          </w:tcPr>
          <w:p w14:paraId="60AFE20F" w14:textId="77777777" w:rsidR="002C71A3" w:rsidRPr="00BD0EC4" w:rsidRDefault="002C71A3" w:rsidP="002C71A3">
            <w:pPr>
              <w:pStyle w:val="TableText"/>
            </w:pPr>
            <w:r w:rsidRPr="00BD0EC4">
              <w:rPr>
                <w:lang w:val="es-ES" w:eastAsia="es-ES"/>
              </w:rPr>
              <w:t>Santander-specific</w:t>
            </w:r>
          </w:p>
        </w:tc>
        <w:tc>
          <w:tcPr>
            <w:tcW w:w="1620" w:type="dxa"/>
            <w:noWrap/>
            <w:hideMark/>
          </w:tcPr>
          <w:p w14:paraId="568032D6" w14:textId="77777777" w:rsidR="002C71A3" w:rsidRPr="00BD0EC4" w:rsidRDefault="002C71A3" w:rsidP="002C71A3">
            <w:pPr>
              <w:pStyle w:val="TableText"/>
            </w:pPr>
            <w:r w:rsidRPr="00BD0EC4">
              <w:t>Transition</w:t>
            </w:r>
          </w:p>
        </w:tc>
        <w:tc>
          <w:tcPr>
            <w:tcW w:w="1890" w:type="dxa"/>
            <w:noWrap/>
            <w:hideMark/>
          </w:tcPr>
          <w:p w14:paraId="0F2B3055" w14:textId="77777777" w:rsidR="002C71A3" w:rsidRPr="00BD0EC4" w:rsidRDefault="002C71A3" w:rsidP="002C71A3">
            <w:pPr>
              <w:pStyle w:val="TableText"/>
            </w:pPr>
            <w:r>
              <w:t>Own Performance</w:t>
            </w:r>
          </w:p>
        </w:tc>
        <w:tc>
          <w:tcPr>
            <w:tcW w:w="990" w:type="dxa"/>
            <w:noWrap/>
            <w:hideMark/>
          </w:tcPr>
          <w:p w14:paraId="06E9F8A3" w14:textId="77777777" w:rsidR="002C71A3" w:rsidRPr="00BD0EC4" w:rsidRDefault="002C71A3" w:rsidP="002C71A3">
            <w:pPr>
              <w:pStyle w:val="TableText"/>
            </w:pPr>
            <w:r w:rsidRPr="00BD0EC4">
              <w:t> </w:t>
            </w:r>
          </w:p>
        </w:tc>
        <w:tc>
          <w:tcPr>
            <w:tcW w:w="1620" w:type="dxa"/>
            <w:noWrap/>
            <w:hideMark/>
          </w:tcPr>
          <w:p w14:paraId="58F42AD4" w14:textId="77777777" w:rsidR="002C71A3" w:rsidRPr="00BD0EC4" w:rsidRDefault="002C71A3" w:rsidP="002C71A3">
            <w:pPr>
              <w:pStyle w:val="TableText"/>
            </w:pPr>
            <w:r w:rsidRPr="00BD0EC4">
              <w:t> </w:t>
            </w:r>
          </w:p>
        </w:tc>
        <w:tc>
          <w:tcPr>
            <w:tcW w:w="1170" w:type="dxa"/>
            <w:noWrap/>
            <w:hideMark/>
          </w:tcPr>
          <w:p w14:paraId="2A1BE7E6" w14:textId="77777777" w:rsidR="002C71A3" w:rsidRPr="00BD0EC4" w:rsidRDefault="002C71A3" w:rsidP="002C71A3">
            <w:pPr>
              <w:pStyle w:val="TableText"/>
            </w:pPr>
            <w:r w:rsidRPr="00BD0EC4">
              <w:t> </w:t>
            </w:r>
          </w:p>
        </w:tc>
        <w:tc>
          <w:tcPr>
            <w:tcW w:w="1341" w:type="dxa"/>
            <w:noWrap/>
            <w:hideMark/>
          </w:tcPr>
          <w:p w14:paraId="0B9C3714" w14:textId="77777777" w:rsidR="002C71A3" w:rsidRPr="00BD0EC4" w:rsidRDefault="002C71A3" w:rsidP="002C71A3">
            <w:pPr>
              <w:pStyle w:val="TableText"/>
            </w:pPr>
            <w:r w:rsidRPr="00BD0EC4">
              <w:t> </w:t>
            </w:r>
          </w:p>
        </w:tc>
      </w:tr>
      <w:tr w:rsidR="002C71A3" w:rsidRPr="00BD0EC4" w14:paraId="39F4FF86" w14:textId="77777777" w:rsidTr="00EF1AC4">
        <w:trPr>
          <w:trHeight w:val="20"/>
        </w:trPr>
        <w:tc>
          <w:tcPr>
            <w:tcW w:w="2413" w:type="dxa"/>
            <w:vMerge w:val="restart"/>
            <w:hideMark/>
          </w:tcPr>
          <w:p w14:paraId="3EEA2AF0" w14:textId="77777777" w:rsidR="002C71A3" w:rsidRPr="00BD0EC4" w:rsidRDefault="002C71A3" w:rsidP="00BD0EC4">
            <w:pPr>
              <w:pStyle w:val="TableText"/>
            </w:pPr>
            <w:r w:rsidRPr="00BD0EC4">
              <w:t>Freight rail transport</w:t>
            </w:r>
          </w:p>
        </w:tc>
        <w:tc>
          <w:tcPr>
            <w:tcW w:w="2627" w:type="dxa"/>
            <w:noWrap/>
            <w:hideMark/>
          </w:tcPr>
          <w:p w14:paraId="387E132E" w14:textId="77777777" w:rsidR="002C71A3" w:rsidRPr="00BD0EC4" w:rsidRDefault="002C71A3" w:rsidP="00BD0EC4">
            <w:pPr>
              <w:pStyle w:val="TableText"/>
            </w:pPr>
            <w:r w:rsidRPr="00BD0EC4">
              <w:t>EU Taxonomy</w:t>
            </w:r>
          </w:p>
        </w:tc>
        <w:tc>
          <w:tcPr>
            <w:tcW w:w="1620" w:type="dxa"/>
            <w:noWrap/>
            <w:hideMark/>
          </w:tcPr>
          <w:p w14:paraId="57B29BF5" w14:textId="77777777" w:rsidR="002C71A3" w:rsidRPr="00BD0EC4" w:rsidRDefault="002C71A3" w:rsidP="00BD0EC4">
            <w:pPr>
              <w:pStyle w:val="TableText"/>
            </w:pPr>
            <w:r w:rsidRPr="00BD0EC4">
              <w:t>Transition</w:t>
            </w:r>
          </w:p>
        </w:tc>
        <w:tc>
          <w:tcPr>
            <w:tcW w:w="1890" w:type="dxa"/>
            <w:noWrap/>
            <w:hideMark/>
          </w:tcPr>
          <w:p w14:paraId="7A15F472" w14:textId="77777777" w:rsidR="002C71A3" w:rsidRPr="00BD0EC4" w:rsidRDefault="002C71A3" w:rsidP="00BD0EC4">
            <w:pPr>
              <w:pStyle w:val="TableText"/>
            </w:pPr>
            <w:r>
              <w:t>Own Performance</w:t>
            </w:r>
          </w:p>
        </w:tc>
        <w:tc>
          <w:tcPr>
            <w:tcW w:w="990" w:type="dxa"/>
            <w:noWrap/>
            <w:hideMark/>
          </w:tcPr>
          <w:p w14:paraId="374FAF94" w14:textId="77777777" w:rsidR="002C71A3" w:rsidRPr="00BD0EC4" w:rsidRDefault="002C71A3" w:rsidP="00BD0EC4">
            <w:pPr>
              <w:pStyle w:val="TableText"/>
            </w:pPr>
            <w:r w:rsidRPr="00BD0EC4">
              <w:t> </w:t>
            </w:r>
          </w:p>
        </w:tc>
        <w:tc>
          <w:tcPr>
            <w:tcW w:w="1620" w:type="dxa"/>
            <w:noWrap/>
            <w:hideMark/>
          </w:tcPr>
          <w:p w14:paraId="070F857B" w14:textId="77777777" w:rsidR="002C71A3" w:rsidRPr="00BD0EC4" w:rsidRDefault="002C71A3" w:rsidP="00BD0EC4">
            <w:pPr>
              <w:pStyle w:val="TableText"/>
            </w:pPr>
            <w:r w:rsidRPr="00BD0EC4">
              <w:t> </w:t>
            </w:r>
          </w:p>
        </w:tc>
        <w:tc>
          <w:tcPr>
            <w:tcW w:w="1170" w:type="dxa"/>
            <w:noWrap/>
            <w:hideMark/>
          </w:tcPr>
          <w:p w14:paraId="79806272" w14:textId="77777777" w:rsidR="002C71A3" w:rsidRPr="00BD0EC4" w:rsidRDefault="002C71A3" w:rsidP="00BD0EC4">
            <w:pPr>
              <w:pStyle w:val="TableText"/>
            </w:pPr>
            <w:r w:rsidRPr="00BD0EC4">
              <w:t> </w:t>
            </w:r>
          </w:p>
        </w:tc>
        <w:tc>
          <w:tcPr>
            <w:tcW w:w="1341" w:type="dxa"/>
            <w:noWrap/>
            <w:hideMark/>
          </w:tcPr>
          <w:p w14:paraId="4D4DBA68" w14:textId="77777777" w:rsidR="002C71A3" w:rsidRPr="00BD0EC4" w:rsidRDefault="002C71A3" w:rsidP="00BD0EC4">
            <w:pPr>
              <w:pStyle w:val="TableText"/>
            </w:pPr>
            <w:r w:rsidRPr="00BD0EC4">
              <w:t> </w:t>
            </w:r>
          </w:p>
        </w:tc>
      </w:tr>
      <w:tr w:rsidR="002C71A3" w:rsidRPr="00BD0EC4" w14:paraId="39E9112C" w14:textId="77777777" w:rsidTr="00EF1AC4">
        <w:trPr>
          <w:trHeight w:val="20"/>
        </w:trPr>
        <w:tc>
          <w:tcPr>
            <w:tcW w:w="2413" w:type="dxa"/>
            <w:vMerge/>
            <w:hideMark/>
          </w:tcPr>
          <w:p w14:paraId="06FB860F" w14:textId="77777777" w:rsidR="002C71A3" w:rsidRPr="00BD0EC4" w:rsidRDefault="002C71A3" w:rsidP="00BD0EC4">
            <w:pPr>
              <w:pStyle w:val="TableText"/>
            </w:pPr>
          </w:p>
        </w:tc>
        <w:tc>
          <w:tcPr>
            <w:tcW w:w="2627" w:type="dxa"/>
            <w:noWrap/>
            <w:hideMark/>
          </w:tcPr>
          <w:p w14:paraId="7A52A0C6" w14:textId="77777777" w:rsidR="002C71A3" w:rsidRPr="00BD0EC4" w:rsidRDefault="002C71A3" w:rsidP="00BD0EC4">
            <w:pPr>
              <w:pStyle w:val="TableText"/>
            </w:pPr>
            <w:r w:rsidRPr="00BD0EC4">
              <w:rPr>
                <w:lang w:val="es-ES" w:eastAsia="es-ES"/>
              </w:rPr>
              <w:t>Santander-specific</w:t>
            </w:r>
          </w:p>
        </w:tc>
        <w:tc>
          <w:tcPr>
            <w:tcW w:w="1620" w:type="dxa"/>
            <w:noWrap/>
            <w:hideMark/>
          </w:tcPr>
          <w:p w14:paraId="4EEEB607" w14:textId="77777777" w:rsidR="002C71A3" w:rsidRPr="00BD0EC4" w:rsidRDefault="002C71A3" w:rsidP="00BD0EC4">
            <w:pPr>
              <w:pStyle w:val="TableText"/>
            </w:pPr>
            <w:r w:rsidRPr="00BD0EC4">
              <w:t>Transition</w:t>
            </w:r>
          </w:p>
        </w:tc>
        <w:tc>
          <w:tcPr>
            <w:tcW w:w="1890" w:type="dxa"/>
            <w:noWrap/>
            <w:hideMark/>
          </w:tcPr>
          <w:p w14:paraId="36CA0C2D" w14:textId="77777777" w:rsidR="002C71A3" w:rsidRPr="00BD0EC4" w:rsidRDefault="002C71A3" w:rsidP="00BD0EC4">
            <w:pPr>
              <w:pStyle w:val="TableText"/>
            </w:pPr>
            <w:r>
              <w:t>Own Performance</w:t>
            </w:r>
          </w:p>
        </w:tc>
        <w:tc>
          <w:tcPr>
            <w:tcW w:w="990" w:type="dxa"/>
            <w:noWrap/>
            <w:hideMark/>
          </w:tcPr>
          <w:p w14:paraId="0041E7D4" w14:textId="77777777" w:rsidR="002C71A3" w:rsidRPr="00BD0EC4" w:rsidRDefault="002C71A3" w:rsidP="00BD0EC4">
            <w:pPr>
              <w:pStyle w:val="TableText"/>
            </w:pPr>
            <w:r w:rsidRPr="00BD0EC4">
              <w:t> </w:t>
            </w:r>
          </w:p>
        </w:tc>
        <w:tc>
          <w:tcPr>
            <w:tcW w:w="1620" w:type="dxa"/>
            <w:noWrap/>
            <w:hideMark/>
          </w:tcPr>
          <w:p w14:paraId="7B675C72" w14:textId="77777777" w:rsidR="002C71A3" w:rsidRPr="00BD0EC4" w:rsidRDefault="002C71A3" w:rsidP="00BD0EC4">
            <w:pPr>
              <w:pStyle w:val="TableText"/>
            </w:pPr>
            <w:r w:rsidRPr="00BD0EC4">
              <w:t> </w:t>
            </w:r>
          </w:p>
        </w:tc>
        <w:tc>
          <w:tcPr>
            <w:tcW w:w="1170" w:type="dxa"/>
            <w:noWrap/>
            <w:hideMark/>
          </w:tcPr>
          <w:p w14:paraId="4752769A" w14:textId="77777777" w:rsidR="002C71A3" w:rsidRPr="00BD0EC4" w:rsidRDefault="002C71A3" w:rsidP="00BD0EC4">
            <w:pPr>
              <w:pStyle w:val="TableText"/>
            </w:pPr>
            <w:r w:rsidRPr="00BD0EC4">
              <w:t> </w:t>
            </w:r>
          </w:p>
        </w:tc>
        <w:tc>
          <w:tcPr>
            <w:tcW w:w="1341" w:type="dxa"/>
            <w:noWrap/>
            <w:hideMark/>
          </w:tcPr>
          <w:p w14:paraId="419CDD78" w14:textId="77777777" w:rsidR="002C71A3" w:rsidRPr="00BD0EC4" w:rsidRDefault="002C71A3" w:rsidP="00BD0EC4">
            <w:pPr>
              <w:pStyle w:val="TableText"/>
            </w:pPr>
            <w:r w:rsidRPr="00BD0EC4">
              <w:t> </w:t>
            </w:r>
          </w:p>
        </w:tc>
      </w:tr>
      <w:tr w:rsidR="002C71A3" w:rsidRPr="00BD0EC4" w14:paraId="6D10B8BA" w14:textId="77777777" w:rsidTr="00EF1AC4">
        <w:trPr>
          <w:trHeight w:val="20"/>
        </w:trPr>
        <w:tc>
          <w:tcPr>
            <w:tcW w:w="2413" w:type="dxa"/>
            <w:vMerge w:val="restart"/>
            <w:hideMark/>
          </w:tcPr>
          <w:p w14:paraId="3D4490E3" w14:textId="77777777" w:rsidR="002C71A3" w:rsidRPr="00BD0EC4" w:rsidRDefault="002C71A3" w:rsidP="002C71A3">
            <w:pPr>
              <w:pStyle w:val="TableText"/>
            </w:pPr>
            <w:r w:rsidRPr="00BD0EC4">
              <w:t>Urban and suburban transport, road passenger transport</w:t>
            </w:r>
          </w:p>
        </w:tc>
        <w:tc>
          <w:tcPr>
            <w:tcW w:w="2627" w:type="dxa"/>
            <w:noWrap/>
            <w:hideMark/>
          </w:tcPr>
          <w:p w14:paraId="0A772E62" w14:textId="77777777" w:rsidR="002C71A3" w:rsidRPr="00BD0EC4" w:rsidRDefault="002C71A3" w:rsidP="002C71A3">
            <w:pPr>
              <w:pStyle w:val="TableText"/>
            </w:pPr>
            <w:r w:rsidRPr="00BD0EC4">
              <w:t>EU Taxonomy</w:t>
            </w:r>
          </w:p>
        </w:tc>
        <w:tc>
          <w:tcPr>
            <w:tcW w:w="1620" w:type="dxa"/>
            <w:noWrap/>
            <w:hideMark/>
          </w:tcPr>
          <w:p w14:paraId="193B17E2" w14:textId="77777777" w:rsidR="002C71A3" w:rsidRPr="00BD0EC4" w:rsidRDefault="002C71A3" w:rsidP="002C71A3">
            <w:pPr>
              <w:pStyle w:val="TableText"/>
            </w:pPr>
            <w:r w:rsidRPr="00BD0EC4">
              <w:t>Transition</w:t>
            </w:r>
          </w:p>
        </w:tc>
        <w:tc>
          <w:tcPr>
            <w:tcW w:w="1890" w:type="dxa"/>
            <w:noWrap/>
            <w:hideMark/>
          </w:tcPr>
          <w:p w14:paraId="0B0FE803" w14:textId="77777777" w:rsidR="002C71A3" w:rsidRPr="00BD0EC4" w:rsidRDefault="002C71A3" w:rsidP="002C71A3">
            <w:pPr>
              <w:pStyle w:val="TableText"/>
            </w:pPr>
            <w:r>
              <w:t>Own Performance</w:t>
            </w:r>
          </w:p>
        </w:tc>
        <w:tc>
          <w:tcPr>
            <w:tcW w:w="990" w:type="dxa"/>
            <w:noWrap/>
            <w:hideMark/>
          </w:tcPr>
          <w:p w14:paraId="7C446353" w14:textId="77777777" w:rsidR="002C71A3" w:rsidRPr="00BD0EC4" w:rsidRDefault="002C71A3" w:rsidP="002C71A3">
            <w:pPr>
              <w:pStyle w:val="TableText"/>
            </w:pPr>
            <w:r w:rsidRPr="00BD0EC4">
              <w:t> </w:t>
            </w:r>
          </w:p>
        </w:tc>
        <w:tc>
          <w:tcPr>
            <w:tcW w:w="1620" w:type="dxa"/>
            <w:noWrap/>
            <w:hideMark/>
          </w:tcPr>
          <w:p w14:paraId="66A355BF" w14:textId="77777777" w:rsidR="002C71A3" w:rsidRPr="00BD0EC4" w:rsidRDefault="002C71A3" w:rsidP="002C71A3">
            <w:pPr>
              <w:pStyle w:val="TableText"/>
            </w:pPr>
            <w:r w:rsidRPr="00BD0EC4">
              <w:t> </w:t>
            </w:r>
          </w:p>
        </w:tc>
        <w:tc>
          <w:tcPr>
            <w:tcW w:w="1170" w:type="dxa"/>
            <w:noWrap/>
            <w:hideMark/>
          </w:tcPr>
          <w:p w14:paraId="231D5E20" w14:textId="77777777" w:rsidR="002C71A3" w:rsidRPr="00BD0EC4" w:rsidRDefault="002C71A3" w:rsidP="002C71A3">
            <w:pPr>
              <w:pStyle w:val="TableText"/>
            </w:pPr>
            <w:r w:rsidRPr="00BD0EC4">
              <w:t> </w:t>
            </w:r>
          </w:p>
        </w:tc>
        <w:tc>
          <w:tcPr>
            <w:tcW w:w="1341" w:type="dxa"/>
            <w:noWrap/>
            <w:hideMark/>
          </w:tcPr>
          <w:p w14:paraId="38B0AE05" w14:textId="77777777" w:rsidR="002C71A3" w:rsidRPr="00BD0EC4" w:rsidRDefault="002C71A3" w:rsidP="002C71A3">
            <w:pPr>
              <w:pStyle w:val="TableText"/>
            </w:pPr>
            <w:r w:rsidRPr="00BD0EC4">
              <w:t> </w:t>
            </w:r>
          </w:p>
        </w:tc>
      </w:tr>
      <w:tr w:rsidR="002C71A3" w:rsidRPr="00BD0EC4" w14:paraId="0E637A46" w14:textId="77777777" w:rsidTr="00EF1AC4">
        <w:trPr>
          <w:trHeight w:val="20"/>
        </w:trPr>
        <w:tc>
          <w:tcPr>
            <w:tcW w:w="2413" w:type="dxa"/>
            <w:vMerge/>
            <w:hideMark/>
          </w:tcPr>
          <w:p w14:paraId="358B9947" w14:textId="77777777" w:rsidR="002C71A3" w:rsidRPr="00BD0EC4" w:rsidRDefault="002C71A3" w:rsidP="002C71A3">
            <w:pPr>
              <w:pStyle w:val="TableText"/>
            </w:pPr>
          </w:p>
        </w:tc>
        <w:tc>
          <w:tcPr>
            <w:tcW w:w="2627" w:type="dxa"/>
            <w:noWrap/>
            <w:hideMark/>
          </w:tcPr>
          <w:p w14:paraId="47840D3D" w14:textId="77777777" w:rsidR="002C71A3" w:rsidRPr="00BD0EC4" w:rsidRDefault="002C71A3" w:rsidP="002C71A3">
            <w:pPr>
              <w:pStyle w:val="TableText"/>
            </w:pPr>
            <w:r w:rsidRPr="00BD0EC4">
              <w:rPr>
                <w:lang w:val="es-ES" w:eastAsia="es-ES"/>
              </w:rPr>
              <w:t>Santander-specific</w:t>
            </w:r>
          </w:p>
        </w:tc>
        <w:tc>
          <w:tcPr>
            <w:tcW w:w="1620" w:type="dxa"/>
            <w:noWrap/>
            <w:hideMark/>
          </w:tcPr>
          <w:p w14:paraId="2FFCABD6" w14:textId="77777777" w:rsidR="002C71A3" w:rsidRPr="00BD0EC4" w:rsidRDefault="002C71A3" w:rsidP="002C71A3">
            <w:pPr>
              <w:pStyle w:val="TableText"/>
            </w:pPr>
            <w:r w:rsidRPr="00BD0EC4">
              <w:t>Transition</w:t>
            </w:r>
          </w:p>
        </w:tc>
        <w:tc>
          <w:tcPr>
            <w:tcW w:w="1890" w:type="dxa"/>
            <w:noWrap/>
            <w:hideMark/>
          </w:tcPr>
          <w:p w14:paraId="0B58FFF2" w14:textId="77777777" w:rsidR="002C71A3" w:rsidRPr="00BD0EC4" w:rsidRDefault="002C71A3" w:rsidP="002C71A3">
            <w:pPr>
              <w:pStyle w:val="TableText"/>
            </w:pPr>
            <w:r>
              <w:t>Own Performance</w:t>
            </w:r>
          </w:p>
        </w:tc>
        <w:tc>
          <w:tcPr>
            <w:tcW w:w="990" w:type="dxa"/>
            <w:noWrap/>
            <w:hideMark/>
          </w:tcPr>
          <w:p w14:paraId="705F9A2A" w14:textId="77777777" w:rsidR="002C71A3" w:rsidRPr="00BD0EC4" w:rsidRDefault="002C71A3" w:rsidP="002C71A3">
            <w:pPr>
              <w:pStyle w:val="TableText"/>
            </w:pPr>
            <w:r w:rsidRPr="00BD0EC4">
              <w:t> </w:t>
            </w:r>
          </w:p>
        </w:tc>
        <w:tc>
          <w:tcPr>
            <w:tcW w:w="1620" w:type="dxa"/>
            <w:noWrap/>
            <w:hideMark/>
          </w:tcPr>
          <w:p w14:paraId="1EAA2064" w14:textId="77777777" w:rsidR="002C71A3" w:rsidRPr="00BD0EC4" w:rsidRDefault="002C71A3" w:rsidP="002C71A3">
            <w:pPr>
              <w:pStyle w:val="TableText"/>
            </w:pPr>
            <w:r w:rsidRPr="00BD0EC4">
              <w:t> </w:t>
            </w:r>
          </w:p>
        </w:tc>
        <w:tc>
          <w:tcPr>
            <w:tcW w:w="1170" w:type="dxa"/>
            <w:noWrap/>
            <w:hideMark/>
          </w:tcPr>
          <w:p w14:paraId="7FA95BCA" w14:textId="77777777" w:rsidR="002C71A3" w:rsidRPr="00BD0EC4" w:rsidRDefault="002C71A3" w:rsidP="002C71A3">
            <w:pPr>
              <w:pStyle w:val="TableText"/>
            </w:pPr>
            <w:r w:rsidRPr="00BD0EC4">
              <w:t> </w:t>
            </w:r>
          </w:p>
        </w:tc>
        <w:tc>
          <w:tcPr>
            <w:tcW w:w="1341" w:type="dxa"/>
            <w:noWrap/>
            <w:hideMark/>
          </w:tcPr>
          <w:p w14:paraId="1F334ED1" w14:textId="77777777" w:rsidR="002C71A3" w:rsidRPr="00BD0EC4" w:rsidRDefault="002C71A3" w:rsidP="002C71A3">
            <w:pPr>
              <w:pStyle w:val="TableText"/>
            </w:pPr>
            <w:r w:rsidRPr="00BD0EC4">
              <w:t> </w:t>
            </w:r>
          </w:p>
        </w:tc>
      </w:tr>
      <w:tr w:rsidR="002C71A3" w:rsidRPr="00BD0EC4" w14:paraId="409A7B99" w14:textId="77777777" w:rsidTr="00EF1AC4">
        <w:trPr>
          <w:trHeight w:val="20"/>
        </w:trPr>
        <w:tc>
          <w:tcPr>
            <w:tcW w:w="2413" w:type="dxa"/>
            <w:vMerge w:val="restart"/>
            <w:hideMark/>
          </w:tcPr>
          <w:p w14:paraId="19569ACF" w14:textId="77777777" w:rsidR="002C71A3" w:rsidRPr="00BD0EC4" w:rsidRDefault="002C71A3" w:rsidP="00BD0EC4">
            <w:pPr>
              <w:pStyle w:val="TableText"/>
            </w:pPr>
            <w:r w:rsidRPr="00BD0EC4">
              <w:t>Operation of personal mobility devices, cycle logistics</w:t>
            </w:r>
          </w:p>
        </w:tc>
        <w:tc>
          <w:tcPr>
            <w:tcW w:w="2627" w:type="dxa"/>
            <w:noWrap/>
            <w:hideMark/>
          </w:tcPr>
          <w:p w14:paraId="2A7DC6B3" w14:textId="77777777" w:rsidR="002C71A3" w:rsidRPr="00BD0EC4" w:rsidRDefault="002C71A3" w:rsidP="00BD0EC4">
            <w:pPr>
              <w:pStyle w:val="TableText"/>
            </w:pPr>
            <w:r w:rsidRPr="00BD0EC4">
              <w:t>EU Taxonomy</w:t>
            </w:r>
          </w:p>
        </w:tc>
        <w:tc>
          <w:tcPr>
            <w:tcW w:w="1620" w:type="dxa"/>
            <w:noWrap/>
            <w:hideMark/>
          </w:tcPr>
          <w:p w14:paraId="363C9027" w14:textId="77777777" w:rsidR="002C71A3" w:rsidRPr="00BD0EC4" w:rsidRDefault="002C71A3" w:rsidP="00BD0EC4">
            <w:pPr>
              <w:pStyle w:val="TableText"/>
            </w:pPr>
            <w:r>
              <w:t>Own Performance</w:t>
            </w:r>
          </w:p>
        </w:tc>
        <w:tc>
          <w:tcPr>
            <w:tcW w:w="1890" w:type="dxa"/>
            <w:noWrap/>
            <w:hideMark/>
          </w:tcPr>
          <w:p w14:paraId="4C72FAD0" w14:textId="77777777" w:rsidR="002C71A3" w:rsidRPr="00BD0EC4" w:rsidRDefault="002C71A3" w:rsidP="00BD0EC4">
            <w:pPr>
              <w:pStyle w:val="TableText"/>
            </w:pPr>
            <w:r>
              <w:t>Own Performance</w:t>
            </w:r>
          </w:p>
        </w:tc>
        <w:tc>
          <w:tcPr>
            <w:tcW w:w="990" w:type="dxa"/>
            <w:noWrap/>
            <w:hideMark/>
          </w:tcPr>
          <w:p w14:paraId="720CE4D0" w14:textId="77777777" w:rsidR="002C71A3" w:rsidRPr="00BD0EC4" w:rsidRDefault="002C71A3" w:rsidP="00BD0EC4">
            <w:pPr>
              <w:pStyle w:val="TableText"/>
            </w:pPr>
            <w:r w:rsidRPr="00BD0EC4">
              <w:t> </w:t>
            </w:r>
          </w:p>
        </w:tc>
        <w:tc>
          <w:tcPr>
            <w:tcW w:w="1620" w:type="dxa"/>
            <w:noWrap/>
            <w:hideMark/>
          </w:tcPr>
          <w:p w14:paraId="73B2E4F0" w14:textId="77777777" w:rsidR="002C71A3" w:rsidRPr="00BD0EC4" w:rsidRDefault="002C71A3" w:rsidP="00BD0EC4">
            <w:pPr>
              <w:pStyle w:val="TableText"/>
            </w:pPr>
            <w:r w:rsidRPr="00BD0EC4">
              <w:t> </w:t>
            </w:r>
          </w:p>
        </w:tc>
        <w:tc>
          <w:tcPr>
            <w:tcW w:w="1170" w:type="dxa"/>
            <w:noWrap/>
            <w:hideMark/>
          </w:tcPr>
          <w:p w14:paraId="3105C240" w14:textId="77777777" w:rsidR="002C71A3" w:rsidRPr="00BD0EC4" w:rsidRDefault="002C71A3" w:rsidP="00BD0EC4">
            <w:pPr>
              <w:pStyle w:val="TableText"/>
            </w:pPr>
            <w:r w:rsidRPr="00BD0EC4">
              <w:t> </w:t>
            </w:r>
          </w:p>
        </w:tc>
        <w:tc>
          <w:tcPr>
            <w:tcW w:w="1341" w:type="dxa"/>
            <w:noWrap/>
            <w:hideMark/>
          </w:tcPr>
          <w:p w14:paraId="44F9DCDA" w14:textId="77777777" w:rsidR="002C71A3" w:rsidRPr="00BD0EC4" w:rsidRDefault="002C71A3" w:rsidP="00BD0EC4">
            <w:pPr>
              <w:pStyle w:val="TableText"/>
            </w:pPr>
            <w:r w:rsidRPr="00BD0EC4">
              <w:t> </w:t>
            </w:r>
          </w:p>
        </w:tc>
      </w:tr>
      <w:tr w:rsidR="002C71A3" w:rsidRPr="00BD0EC4" w14:paraId="14F579CB" w14:textId="77777777" w:rsidTr="00EF1AC4">
        <w:trPr>
          <w:trHeight w:val="20"/>
        </w:trPr>
        <w:tc>
          <w:tcPr>
            <w:tcW w:w="2413" w:type="dxa"/>
            <w:vMerge/>
            <w:hideMark/>
          </w:tcPr>
          <w:p w14:paraId="018485B6" w14:textId="77777777" w:rsidR="002C71A3" w:rsidRPr="00BD0EC4" w:rsidRDefault="002C71A3" w:rsidP="00BD0EC4">
            <w:pPr>
              <w:pStyle w:val="TableText"/>
            </w:pPr>
          </w:p>
        </w:tc>
        <w:tc>
          <w:tcPr>
            <w:tcW w:w="2627" w:type="dxa"/>
            <w:noWrap/>
            <w:hideMark/>
          </w:tcPr>
          <w:p w14:paraId="540A4486" w14:textId="77777777" w:rsidR="002C71A3" w:rsidRPr="00BD0EC4" w:rsidRDefault="002C71A3" w:rsidP="00BD0EC4">
            <w:pPr>
              <w:pStyle w:val="TableText"/>
            </w:pPr>
            <w:r w:rsidRPr="00BD0EC4">
              <w:rPr>
                <w:lang w:val="es-ES" w:eastAsia="es-ES"/>
              </w:rPr>
              <w:t>Santander-specific</w:t>
            </w:r>
          </w:p>
        </w:tc>
        <w:tc>
          <w:tcPr>
            <w:tcW w:w="1620" w:type="dxa"/>
            <w:noWrap/>
            <w:hideMark/>
          </w:tcPr>
          <w:p w14:paraId="28F3A55E" w14:textId="77777777" w:rsidR="002C71A3" w:rsidRPr="00BD0EC4" w:rsidRDefault="002C71A3" w:rsidP="00BD0EC4">
            <w:pPr>
              <w:pStyle w:val="TableText"/>
            </w:pPr>
            <w:r>
              <w:t>Own Performance</w:t>
            </w:r>
          </w:p>
        </w:tc>
        <w:tc>
          <w:tcPr>
            <w:tcW w:w="1890" w:type="dxa"/>
            <w:noWrap/>
            <w:hideMark/>
          </w:tcPr>
          <w:p w14:paraId="261BE08A" w14:textId="77777777" w:rsidR="002C71A3" w:rsidRPr="00BD0EC4" w:rsidRDefault="002C71A3" w:rsidP="00BD0EC4">
            <w:pPr>
              <w:pStyle w:val="TableText"/>
            </w:pPr>
            <w:r>
              <w:t>Own Performance</w:t>
            </w:r>
          </w:p>
        </w:tc>
        <w:tc>
          <w:tcPr>
            <w:tcW w:w="990" w:type="dxa"/>
            <w:noWrap/>
            <w:hideMark/>
          </w:tcPr>
          <w:p w14:paraId="1681DC5C" w14:textId="77777777" w:rsidR="002C71A3" w:rsidRPr="00BD0EC4" w:rsidRDefault="002C71A3" w:rsidP="00BD0EC4">
            <w:pPr>
              <w:pStyle w:val="TableText"/>
            </w:pPr>
            <w:r w:rsidRPr="00BD0EC4">
              <w:t> </w:t>
            </w:r>
          </w:p>
        </w:tc>
        <w:tc>
          <w:tcPr>
            <w:tcW w:w="1620" w:type="dxa"/>
            <w:noWrap/>
            <w:hideMark/>
          </w:tcPr>
          <w:p w14:paraId="0EEF812D" w14:textId="77777777" w:rsidR="002C71A3" w:rsidRPr="00BD0EC4" w:rsidRDefault="002C71A3" w:rsidP="00BD0EC4">
            <w:pPr>
              <w:pStyle w:val="TableText"/>
            </w:pPr>
            <w:r w:rsidRPr="00BD0EC4">
              <w:t> </w:t>
            </w:r>
          </w:p>
        </w:tc>
        <w:tc>
          <w:tcPr>
            <w:tcW w:w="1170" w:type="dxa"/>
            <w:noWrap/>
            <w:hideMark/>
          </w:tcPr>
          <w:p w14:paraId="153B6754" w14:textId="77777777" w:rsidR="002C71A3" w:rsidRPr="00BD0EC4" w:rsidRDefault="002C71A3" w:rsidP="00BD0EC4">
            <w:pPr>
              <w:pStyle w:val="TableText"/>
            </w:pPr>
            <w:r w:rsidRPr="00BD0EC4">
              <w:t> </w:t>
            </w:r>
          </w:p>
        </w:tc>
        <w:tc>
          <w:tcPr>
            <w:tcW w:w="1341" w:type="dxa"/>
            <w:noWrap/>
            <w:hideMark/>
          </w:tcPr>
          <w:p w14:paraId="22F7BC09" w14:textId="77777777" w:rsidR="002C71A3" w:rsidRPr="00BD0EC4" w:rsidRDefault="002C71A3" w:rsidP="00BD0EC4">
            <w:pPr>
              <w:pStyle w:val="TableText"/>
            </w:pPr>
            <w:r w:rsidRPr="00BD0EC4">
              <w:t> </w:t>
            </w:r>
          </w:p>
        </w:tc>
      </w:tr>
      <w:tr w:rsidR="002C71A3" w:rsidRPr="00BD0EC4" w14:paraId="1F412361" w14:textId="77777777" w:rsidTr="00EF1AC4">
        <w:trPr>
          <w:trHeight w:val="20"/>
        </w:trPr>
        <w:tc>
          <w:tcPr>
            <w:tcW w:w="2413" w:type="dxa"/>
            <w:vMerge w:val="restart"/>
            <w:hideMark/>
          </w:tcPr>
          <w:p w14:paraId="284E1007" w14:textId="77777777" w:rsidR="002C71A3" w:rsidRPr="00BD0EC4" w:rsidRDefault="002C71A3" w:rsidP="00BD0EC4">
            <w:pPr>
              <w:pStyle w:val="TableText"/>
            </w:pPr>
            <w:r w:rsidRPr="00BD0EC4">
              <w:t>Transport by motorbikes, passenger cars and light commercial vehicles</w:t>
            </w:r>
          </w:p>
        </w:tc>
        <w:tc>
          <w:tcPr>
            <w:tcW w:w="2627" w:type="dxa"/>
            <w:noWrap/>
            <w:hideMark/>
          </w:tcPr>
          <w:p w14:paraId="55C9A79F" w14:textId="77777777" w:rsidR="002C71A3" w:rsidRPr="00BD0EC4" w:rsidRDefault="002C71A3" w:rsidP="00BD0EC4">
            <w:pPr>
              <w:pStyle w:val="TableText"/>
            </w:pPr>
            <w:r w:rsidRPr="00BD0EC4">
              <w:t>EU Taxonomy</w:t>
            </w:r>
          </w:p>
        </w:tc>
        <w:tc>
          <w:tcPr>
            <w:tcW w:w="1620" w:type="dxa"/>
            <w:noWrap/>
            <w:hideMark/>
          </w:tcPr>
          <w:p w14:paraId="343058C0" w14:textId="77777777" w:rsidR="002C71A3" w:rsidRPr="00BD0EC4" w:rsidRDefault="002C71A3" w:rsidP="00BD0EC4">
            <w:pPr>
              <w:pStyle w:val="TableText"/>
            </w:pPr>
            <w:r w:rsidRPr="00BD0EC4">
              <w:t>Transition</w:t>
            </w:r>
          </w:p>
        </w:tc>
        <w:tc>
          <w:tcPr>
            <w:tcW w:w="1890" w:type="dxa"/>
            <w:noWrap/>
            <w:hideMark/>
          </w:tcPr>
          <w:p w14:paraId="3DC99D5C" w14:textId="77777777" w:rsidR="002C71A3" w:rsidRPr="00BD0EC4" w:rsidRDefault="002C71A3" w:rsidP="00BD0EC4">
            <w:pPr>
              <w:pStyle w:val="TableText"/>
            </w:pPr>
            <w:r>
              <w:t>Own Performance</w:t>
            </w:r>
          </w:p>
        </w:tc>
        <w:tc>
          <w:tcPr>
            <w:tcW w:w="990" w:type="dxa"/>
            <w:noWrap/>
            <w:hideMark/>
          </w:tcPr>
          <w:p w14:paraId="7AA6A391" w14:textId="77777777" w:rsidR="002C71A3" w:rsidRPr="00BD0EC4" w:rsidRDefault="002C71A3" w:rsidP="00BD0EC4">
            <w:pPr>
              <w:pStyle w:val="TableText"/>
            </w:pPr>
            <w:r w:rsidRPr="00BD0EC4">
              <w:t> </w:t>
            </w:r>
          </w:p>
        </w:tc>
        <w:tc>
          <w:tcPr>
            <w:tcW w:w="1620" w:type="dxa"/>
            <w:noWrap/>
            <w:hideMark/>
          </w:tcPr>
          <w:p w14:paraId="65DDE703" w14:textId="77777777" w:rsidR="002C71A3" w:rsidRPr="00BD0EC4" w:rsidRDefault="002C71A3" w:rsidP="00BD0EC4">
            <w:pPr>
              <w:pStyle w:val="TableText"/>
            </w:pPr>
            <w:r w:rsidRPr="00BD0EC4">
              <w:t> </w:t>
            </w:r>
          </w:p>
        </w:tc>
        <w:tc>
          <w:tcPr>
            <w:tcW w:w="1170" w:type="dxa"/>
            <w:noWrap/>
            <w:hideMark/>
          </w:tcPr>
          <w:p w14:paraId="0CF44951" w14:textId="77777777" w:rsidR="002C71A3" w:rsidRPr="00BD0EC4" w:rsidRDefault="002C71A3" w:rsidP="00BD0EC4">
            <w:pPr>
              <w:pStyle w:val="TableText"/>
            </w:pPr>
            <w:r w:rsidRPr="00BD0EC4">
              <w:t> </w:t>
            </w:r>
          </w:p>
        </w:tc>
        <w:tc>
          <w:tcPr>
            <w:tcW w:w="1341" w:type="dxa"/>
            <w:noWrap/>
            <w:hideMark/>
          </w:tcPr>
          <w:p w14:paraId="12AD5922" w14:textId="77777777" w:rsidR="002C71A3" w:rsidRPr="00BD0EC4" w:rsidRDefault="002C71A3" w:rsidP="00BD0EC4">
            <w:pPr>
              <w:pStyle w:val="TableText"/>
            </w:pPr>
            <w:r w:rsidRPr="00BD0EC4">
              <w:t> </w:t>
            </w:r>
          </w:p>
        </w:tc>
      </w:tr>
      <w:tr w:rsidR="002C71A3" w:rsidRPr="00BD0EC4" w14:paraId="1BBC2419" w14:textId="77777777" w:rsidTr="00EF1AC4">
        <w:trPr>
          <w:trHeight w:val="20"/>
        </w:trPr>
        <w:tc>
          <w:tcPr>
            <w:tcW w:w="2413" w:type="dxa"/>
            <w:vMerge/>
            <w:hideMark/>
          </w:tcPr>
          <w:p w14:paraId="20F6F24B" w14:textId="77777777" w:rsidR="002C71A3" w:rsidRPr="00BD0EC4" w:rsidRDefault="002C71A3" w:rsidP="00BD0EC4">
            <w:pPr>
              <w:pStyle w:val="TableText"/>
            </w:pPr>
          </w:p>
        </w:tc>
        <w:tc>
          <w:tcPr>
            <w:tcW w:w="2627" w:type="dxa"/>
            <w:noWrap/>
            <w:hideMark/>
          </w:tcPr>
          <w:p w14:paraId="3CB9E79C" w14:textId="77777777" w:rsidR="002C71A3" w:rsidRPr="00BD0EC4" w:rsidRDefault="002C71A3" w:rsidP="00BD0EC4">
            <w:pPr>
              <w:pStyle w:val="TableText"/>
            </w:pPr>
            <w:r w:rsidRPr="00BD0EC4">
              <w:rPr>
                <w:lang w:val="es-ES" w:eastAsia="es-ES"/>
              </w:rPr>
              <w:t>Santander-specific</w:t>
            </w:r>
          </w:p>
        </w:tc>
        <w:tc>
          <w:tcPr>
            <w:tcW w:w="1620" w:type="dxa"/>
            <w:noWrap/>
            <w:hideMark/>
          </w:tcPr>
          <w:p w14:paraId="42F726A3" w14:textId="77777777" w:rsidR="002C71A3" w:rsidRPr="00BD0EC4" w:rsidRDefault="002C71A3" w:rsidP="00BD0EC4">
            <w:pPr>
              <w:pStyle w:val="TableText"/>
            </w:pPr>
            <w:r w:rsidRPr="00BD0EC4">
              <w:t>Transition</w:t>
            </w:r>
          </w:p>
        </w:tc>
        <w:tc>
          <w:tcPr>
            <w:tcW w:w="1890" w:type="dxa"/>
            <w:noWrap/>
            <w:hideMark/>
          </w:tcPr>
          <w:p w14:paraId="1E920253" w14:textId="77777777" w:rsidR="002C71A3" w:rsidRPr="00BD0EC4" w:rsidRDefault="002C71A3" w:rsidP="00BD0EC4">
            <w:pPr>
              <w:pStyle w:val="TableText"/>
            </w:pPr>
            <w:r>
              <w:t>Own Performance</w:t>
            </w:r>
          </w:p>
        </w:tc>
        <w:tc>
          <w:tcPr>
            <w:tcW w:w="990" w:type="dxa"/>
            <w:noWrap/>
            <w:hideMark/>
          </w:tcPr>
          <w:p w14:paraId="626FEC16" w14:textId="77777777" w:rsidR="002C71A3" w:rsidRPr="00BD0EC4" w:rsidRDefault="002C71A3" w:rsidP="00BD0EC4">
            <w:pPr>
              <w:pStyle w:val="TableText"/>
            </w:pPr>
            <w:r w:rsidRPr="00BD0EC4">
              <w:t> </w:t>
            </w:r>
          </w:p>
        </w:tc>
        <w:tc>
          <w:tcPr>
            <w:tcW w:w="1620" w:type="dxa"/>
            <w:noWrap/>
            <w:hideMark/>
          </w:tcPr>
          <w:p w14:paraId="7AC10232" w14:textId="77777777" w:rsidR="002C71A3" w:rsidRPr="00BD0EC4" w:rsidRDefault="002C71A3" w:rsidP="00BD0EC4">
            <w:pPr>
              <w:pStyle w:val="TableText"/>
            </w:pPr>
            <w:r w:rsidRPr="00BD0EC4">
              <w:t> </w:t>
            </w:r>
          </w:p>
        </w:tc>
        <w:tc>
          <w:tcPr>
            <w:tcW w:w="1170" w:type="dxa"/>
            <w:noWrap/>
            <w:hideMark/>
          </w:tcPr>
          <w:p w14:paraId="597E422E" w14:textId="77777777" w:rsidR="002C71A3" w:rsidRPr="00BD0EC4" w:rsidRDefault="002C71A3" w:rsidP="00BD0EC4">
            <w:pPr>
              <w:pStyle w:val="TableText"/>
            </w:pPr>
            <w:r w:rsidRPr="00BD0EC4">
              <w:t> </w:t>
            </w:r>
          </w:p>
        </w:tc>
        <w:tc>
          <w:tcPr>
            <w:tcW w:w="1341" w:type="dxa"/>
            <w:noWrap/>
            <w:hideMark/>
          </w:tcPr>
          <w:p w14:paraId="5BBDCF07" w14:textId="77777777" w:rsidR="002C71A3" w:rsidRPr="00BD0EC4" w:rsidRDefault="002C71A3" w:rsidP="00BD0EC4">
            <w:pPr>
              <w:pStyle w:val="TableText"/>
            </w:pPr>
            <w:r w:rsidRPr="00BD0EC4">
              <w:t> </w:t>
            </w:r>
          </w:p>
        </w:tc>
      </w:tr>
      <w:tr w:rsidR="002C71A3" w:rsidRPr="00BD0EC4" w14:paraId="2AEC646C" w14:textId="77777777" w:rsidTr="00EF1AC4">
        <w:trPr>
          <w:trHeight w:val="20"/>
        </w:trPr>
        <w:tc>
          <w:tcPr>
            <w:tcW w:w="2413" w:type="dxa"/>
            <w:vMerge w:val="restart"/>
            <w:hideMark/>
          </w:tcPr>
          <w:p w14:paraId="1BC1A3C8" w14:textId="77777777" w:rsidR="002C71A3" w:rsidRPr="00BD0EC4" w:rsidRDefault="002C71A3" w:rsidP="00BD0EC4">
            <w:pPr>
              <w:pStyle w:val="TableText"/>
            </w:pPr>
            <w:r w:rsidRPr="00BD0EC4">
              <w:t>Freight transport services by road</w:t>
            </w:r>
          </w:p>
        </w:tc>
        <w:tc>
          <w:tcPr>
            <w:tcW w:w="2627" w:type="dxa"/>
            <w:noWrap/>
            <w:hideMark/>
          </w:tcPr>
          <w:p w14:paraId="6EB4FB2E" w14:textId="77777777" w:rsidR="002C71A3" w:rsidRPr="00BD0EC4" w:rsidRDefault="002C71A3" w:rsidP="00BD0EC4">
            <w:pPr>
              <w:pStyle w:val="TableText"/>
            </w:pPr>
            <w:r w:rsidRPr="00BD0EC4">
              <w:t>EU Taxonomy</w:t>
            </w:r>
          </w:p>
        </w:tc>
        <w:tc>
          <w:tcPr>
            <w:tcW w:w="1620" w:type="dxa"/>
            <w:noWrap/>
            <w:hideMark/>
          </w:tcPr>
          <w:p w14:paraId="30151783" w14:textId="77777777" w:rsidR="002C71A3" w:rsidRPr="00BD0EC4" w:rsidRDefault="002C71A3" w:rsidP="00BD0EC4">
            <w:pPr>
              <w:pStyle w:val="TableText"/>
            </w:pPr>
            <w:r w:rsidRPr="00BD0EC4">
              <w:t>Transition</w:t>
            </w:r>
          </w:p>
        </w:tc>
        <w:tc>
          <w:tcPr>
            <w:tcW w:w="1890" w:type="dxa"/>
            <w:noWrap/>
            <w:hideMark/>
          </w:tcPr>
          <w:p w14:paraId="3433C38C" w14:textId="77777777" w:rsidR="002C71A3" w:rsidRPr="00BD0EC4" w:rsidRDefault="002C71A3" w:rsidP="00BD0EC4">
            <w:pPr>
              <w:pStyle w:val="TableText"/>
            </w:pPr>
            <w:r>
              <w:t>Own Performance</w:t>
            </w:r>
          </w:p>
        </w:tc>
        <w:tc>
          <w:tcPr>
            <w:tcW w:w="990" w:type="dxa"/>
            <w:noWrap/>
            <w:hideMark/>
          </w:tcPr>
          <w:p w14:paraId="40E1AC39" w14:textId="77777777" w:rsidR="002C71A3" w:rsidRPr="00BD0EC4" w:rsidRDefault="002C71A3" w:rsidP="00BD0EC4">
            <w:pPr>
              <w:pStyle w:val="TableText"/>
            </w:pPr>
            <w:r w:rsidRPr="00BD0EC4">
              <w:t> </w:t>
            </w:r>
          </w:p>
        </w:tc>
        <w:tc>
          <w:tcPr>
            <w:tcW w:w="1620" w:type="dxa"/>
            <w:noWrap/>
            <w:hideMark/>
          </w:tcPr>
          <w:p w14:paraId="2C98E2CC" w14:textId="77777777" w:rsidR="002C71A3" w:rsidRPr="00BD0EC4" w:rsidRDefault="002C71A3" w:rsidP="00BD0EC4">
            <w:pPr>
              <w:pStyle w:val="TableText"/>
            </w:pPr>
            <w:r w:rsidRPr="00BD0EC4">
              <w:t> </w:t>
            </w:r>
          </w:p>
        </w:tc>
        <w:tc>
          <w:tcPr>
            <w:tcW w:w="1170" w:type="dxa"/>
            <w:noWrap/>
            <w:hideMark/>
          </w:tcPr>
          <w:p w14:paraId="004168A8" w14:textId="77777777" w:rsidR="002C71A3" w:rsidRPr="00BD0EC4" w:rsidRDefault="002C71A3" w:rsidP="00BD0EC4">
            <w:pPr>
              <w:pStyle w:val="TableText"/>
            </w:pPr>
            <w:r w:rsidRPr="00BD0EC4">
              <w:t> </w:t>
            </w:r>
          </w:p>
        </w:tc>
        <w:tc>
          <w:tcPr>
            <w:tcW w:w="1341" w:type="dxa"/>
            <w:noWrap/>
            <w:hideMark/>
          </w:tcPr>
          <w:p w14:paraId="68589F83" w14:textId="77777777" w:rsidR="002C71A3" w:rsidRPr="00BD0EC4" w:rsidRDefault="002C71A3" w:rsidP="00BD0EC4">
            <w:pPr>
              <w:pStyle w:val="TableText"/>
            </w:pPr>
            <w:r w:rsidRPr="00BD0EC4">
              <w:t> </w:t>
            </w:r>
          </w:p>
        </w:tc>
      </w:tr>
      <w:tr w:rsidR="002C71A3" w:rsidRPr="00BD0EC4" w14:paraId="31C14E7A" w14:textId="77777777" w:rsidTr="00EF1AC4">
        <w:trPr>
          <w:trHeight w:val="20"/>
        </w:trPr>
        <w:tc>
          <w:tcPr>
            <w:tcW w:w="2413" w:type="dxa"/>
            <w:vMerge/>
            <w:hideMark/>
          </w:tcPr>
          <w:p w14:paraId="49D54073" w14:textId="77777777" w:rsidR="002C71A3" w:rsidRPr="00BD0EC4" w:rsidRDefault="002C71A3" w:rsidP="00BD0EC4">
            <w:pPr>
              <w:pStyle w:val="TableText"/>
            </w:pPr>
          </w:p>
        </w:tc>
        <w:tc>
          <w:tcPr>
            <w:tcW w:w="2627" w:type="dxa"/>
            <w:noWrap/>
            <w:hideMark/>
          </w:tcPr>
          <w:p w14:paraId="151664FB" w14:textId="77777777" w:rsidR="002C71A3" w:rsidRPr="00BD0EC4" w:rsidRDefault="002C71A3" w:rsidP="00BD0EC4">
            <w:pPr>
              <w:pStyle w:val="TableText"/>
            </w:pPr>
            <w:r w:rsidRPr="00BD0EC4">
              <w:rPr>
                <w:lang w:val="es-ES" w:eastAsia="es-ES"/>
              </w:rPr>
              <w:t>Santander-specific</w:t>
            </w:r>
          </w:p>
        </w:tc>
        <w:tc>
          <w:tcPr>
            <w:tcW w:w="1620" w:type="dxa"/>
            <w:noWrap/>
            <w:hideMark/>
          </w:tcPr>
          <w:p w14:paraId="172CA590" w14:textId="77777777" w:rsidR="002C71A3" w:rsidRPr="00BD0EC4" w:rsidRDefault="002C71A3" w:rsidP="00BD0EC4">
            <w:pPr>
              <w:pStyle w:val="TableText"/>
            </w:pPr>
            <w:r w:rsidRPr="00BD0EC4">
              <w:t>Transition</w:t>
            </w:r>
          </w:p>
        </w:tc>
        <w:tc>
          <w:tcPr>
            <w:tcW w:w="1890" w:type="dxa"/>
            <w:noWrap/>
            <w:hideMark/>
          </w:tcPr>
          <w:p w14:paraId="26D83784" w14:textId="77777777" w:rsidR="002C71A3" w:rsidRPr="00BD0EC4" w:rsidRDefault="002C71A3" w:rsidP="00BD0EC4">
            <w:pPr>
              <w:pStyle w:val="TableText"/>
            </w:pPr>
            <w:r>
              <w:t>Own Performance</w:t>
            </w:r>
          </w:p>
        </w:tc>
        <w:tc>
          <w:tcPr>
            <w:tcW w:w="990" w:type="dxa"/>
            <w:noWrap/>
            <w:hideMark/>
          </w:tcPr>
          <w:p w14:paraId="4FD69141" w14:textId="77777777" w:rsidR="002C71A3" w:rsidRPr="00BD0EC4" w:rsidRDefault="002C71A3" w:rsidP="00BD0EC4">
            <w:pPr>
              <w:pStyle w:val="TableText"/>
            </w:pPr>
            <w:r w:rsidRPr="00BD0EC4">
              <w:t> </w:t>
            </w:r>
          </w:p>
        </w:tc>
        <w:tc>
          <w:tcPr>
            <w:tcW w:w="1620" w:type="dxa"/>
            <w:noWrap/>
            <w:hideMark/>
          </w:tcPr>
          <w:p w14:paraId="758F3D55" w14:textId="77777777" w:rsidR="002C71A3" w:rsidRPr="00BD0EC4" w:rsidRDefault="002C71A3" w:rsidP="00BD0EC4">
            <w:pPr>
              <w:pStyle w:val="TableText"/>
            </w:pPr>
            <w:r w:rsidRPr="00BD0EC4">
              <w:t> </w:t>
            </w:r>
          </w:p>
        </w:tc>
        <w:tc>
          <w:tcPr>
            <w:tcW w:w="1170" w:type="dxa"/>
            <w:noWrap/>
            <w:hideMark/>
          </w:tcPr>
          <w:p w14:paraId="1330D41A" w14:textId="77777777" w:rsidR="002C71A3" w:rsidRPr="00BD0EC4" w:rsidRDefault="002C71A3" w:rsidP="00BD0EC4">
            <w:pPr>
              <w:pStyle w:val="TableText"/>
            </w:pPr>
            <w:r w:rsidRPr="00BD0EC4">
              <w:t> </w:t>
            </w:r>
          </w:p>
        </w:tc>
        <w:tc>
          <w:tcPr>
            <w:tcW w:w="1341" w:type="dxa"/>
            <w:noWrap/>
            <w:hideMark/>
          </w:tcPr>
          <w:p w14:paraId="5345A46A" w14:textId="77777777" w:rsidR="002C71A3" w:rsidRPr="00BD0EC4" w:rsidRDefault="002C71A3" w:rsidP="00BD0EC4">
            <w:pPr>
              <w:pStyle w:val="TableText"/>
            </w:pPr>
            <w:r w:rsidRPr="00BD0EC4">
              <w:t> </w:t>
            </w:r>
          </w:p>
        </w:tc>
      </w:tr>
      <w:tr w:rsidR="002C71A3" w:rsidRPr="00BD0EC4" w14:paraId="4B9FC073" w14:textId="77777777" w:rsidTr="00EF1AC4">
        <w:trPr>
          <w:trHeight w:val="20"/>
        </w:trPr>
        <w:tc>
          <w:tcPr>
            <w:tcW w:w="2413" w:type="dxa"/>
            <w:vMerge w:val="restart"/>
            <w:hideMark/>
          </w:tcPr>
          <w:p w14:paraId="5FEC5B3C" w14:textId="77777777" w:rsidR="002C71A3" w:rsidRPr="00BD0EC4" w:rsidRDefault="002C71A3" w:rsidP="002C71A3">
            <w:pPr>
              <w:pStyle w:val="TableText"/>
            </w:pPr>
            <w:r w:rsidRPr="00BD0EC4">
              <w:t>Inland passenger water transport</w:t>
            </w:r>
          </w:p>
        </w:tc>
        <w:tc>
          <w:tcPr>
            <w:tcW w:w="2627" w:type="dxa"/>
            <w:noWrap/>
            <w:hideMark/>
          </w:tcPr>
          <w:p w14:paraId="0975007D" w14:textId="77777777" w:rsidR="002C71A3" w:rsidRPr="00BD0EC4" w:rsidRDefault="002C71A3" w:rsidP="002C71A3">
            <w:pPr>
              <w:pStyle w:val="TableText"/>
            </w:pPr>
            <w:r w:rsidRPr="00BD0EC4">
              <w:t>EU Taxonomy</w:t>
            </w:r>
          </w:p>
        </w:tc>
        <w:tc>
          <w:tcPr>
            <w:tcW w:w="1620" w:type="dxa"/>
            <w:noWrap/>
            <w:hideMark/>
          </w:tcPr>
          <w:p w14:paraId="68A08044" w14:textId="77777777" w:rsidR="002C71A3" w:rsidRPr="00BD0EC4" w:rsidRDefault="002C71A3" w:rsidP="002C71A3">
            <w:pPr>
              <w:pStyle w:val="TableText"/>
            </w:pPr>
            <w:r w:rsidRPr="00BD0EC4">
              <w:t>Transition</w:t>
            </w:r>
          </w:p>
        </w:tc>
        <w:tc>
          <w:tcPr>
            <w:tcW w:w="1890" w:type="dxa"/>
            <w:noWrap/>
            <w:hideMark/>
          </w:tcPr>
          <w:p w14:paraId="7065AE21" w14:textId="77777777" w:rsidR="002C71A3" w:rsidRPr="00BD0EC4" w:rsidRDefault="002C71A3" w:rsidP="002C71A3">
            <w:pPr>
              <w:pStyle w:val="TableText"/>
            </w:pPr>
            <w:r>
              <w:t>Own Performance</w:t>
            </w:r>
          </w:p>
        </w:tc>
        <w:tc>
          <w:tcPr>
            <w:tcW w:w="990" w:type="dxa"/>
            <w:noWrap/>
            <w:hideMark/>
          </w:tcPr>
          <w:p w14:paraId="07D62ABE" w14:textId="77777777" w:rsidR="002C71A3" w:rsidRPr="00BD0EC4" w:rsidRDefault="002C71A3" w:rsidP="002C71A3">
            <w:pPr>
              <w:pStyle w:val="TableText"/>
            </w:pPr>
            <w:r w:rsidRPr="00BD0EC4">
              <w:t> </w:t>
            </w:r>
          </w:p>
        </w:tc>
        <w:tc>
          <w:tcPr>
            <w:tcW w:w="1620" w:type="dxa"/>
            <w:noWrap/>
            <w:hideMark/>
          </w:tcPr>
          <w:p w14:paraId="3E326D27" w14:textId="77777777" w:rsidR="002C71A3" w:rsidRPr="00BD0EC4" w:rsidRDefault="002C71A3" w:rsidP="002C71A3">
            <w:pPr>
              <w:pStyle w:val="TableText"/>
            </w:pPr>
            <w:r w:rsidRPr="00BD0EC4">
              <w:t> </w:t>
            </w:r>
          </w:p>
        </w:tc>
        <w:tc>
          <w:tcPr>
            <w:tcW w:w="1170" w:type="dxa"/>
            <w:noWrap/>
            <w:hideMark/>
          </w:tcPr>
          <w:p w14:paraId="2F923880" w14:textId="77777777" w:rsidR="002C71A3" w:rsidRPr="00BD0EC4" w:rsidRDefault="002C71A3" w:rsidP="002C71A3">
            <w:pPr>
              <w:pStyle w:val="TableText"/>
            </w:pPr>
            <w:r w:rsidRPr="00BD0EC4">
              <w:t> </w:t>
            </w:r>
          </w:p>
        </w:tc>
        <w:tc>
          <w:tcPr>
            <w:tcW w:w="1341" w:type="dxa"/>
            <w:noWrap/>
            <w:hideMark/>
          </w:tcPr>
          <w:p w14:paraId="178E5D58" w14:textId="77777777" w:rsidR="002C71A3" w:rsidRPr="00BD0EC4" w:rsidRDefault="002C71A3" w:rsidP="002C71A3">
            <w:pPr>
              <w:pStyle w:val="TableText"/>
            </w:pPr>
            <w:r w:rsidRPr="00BD0EC4">
              <w:t> </w:t>
            </w:r>
          </w:p>
        </w:tc>
      </w:tr>
      <w:tr w:rsidR="002C71A3" w:rsidRPr="00BD0EC4" w14:paraId="4270E5C1" w14:textId="77777777" w:rsidTr="00EF1AC4">
        <w:trPr>
          <w:trHeight w:val="20"/>
        </w:trPr>
        <w:tc>
          <w:tcPr>
            <w:tcW w:w="2413" w:type="dxa"/>
            <w:vMerge/>
            <w:hideMark/>
          </w:tcPr>
          <w:p w14:paraId="4AA6E08E" w14:textId="77777777" w:rsidR="002C71A3" w:rsidRPr="00BD0EC4" w:rsidRDefault="002C71A3" w:rsidP="002C71A3">
            <w:pPr>
              <w:pStyle w:val="TableText"/>
            </w:pPr>
          </w:p>
        </w:tc>
        <w:tc>
          <w:tcPr>
            <w:tcW w:w="2627" w:type="dxa"/>
            <w:noWrap/>
            <w:hideMark/>
          </w:tcPr>
          <w:p w14:paraId="7F018D2F" w14:textId="77777777" w:rsidR="002C71A3" w:rsidRPr="00BD0EC4" w:rsidRDefault="002C71A3" w:rsidP="002C71A3">
            <w:pPr>
              <w:pStyle w:val="TableText"/>
            </w:pPr>
            <w:r w:rsidRPr="00BD0EC4">
              <w:rPr>
                <w:lang w:val="es-ES" w:eastAsia="es-ES"/>
              </w:rPr>
              <w:t>Santander-specific</w:t>
            </w:r>
          </w:p>
        </w:tc>
        <w:tc>
          <w:tcPr>
            <w:tcW w:w="1620" w:type="dxa"/>
            <w:noWrap/>
            <w:hideMark/>
          </w:tcPr>
          <w:p w14:paraId="79924FF6" w14:textId="77777777" w:rsidR="002C71A3" w:rsidRPr="00BD0EC4" w:rsidRDefault="002C71A3" w:rsidP="002C71A3">
            <w:pPr>
              <w:pStyle w:val="TableText"/>
            </w:pPr>
            <w:r w:rsidRPr="00BD0EC4">
              <w:t>Transition</w:t>
            </w:r>
          </w:p>
        </w:tc>
        <w:tc>
          <w:tcPr>
            <w:tcW w:w="1890" w:type="dxa"/>
            <w:noWrap/>
            <w:hideMark/>
          </w:tcPr>
          <w:p w14:paraId="7D12955D" w14:textId="77777777" w:rsidR="002C71A3" w:rsidRPr="00BD0EC4" w:rsidRDefault="002C71A3" w:rsidP="002C71A3">
            <w:pPr>
              <w:pStyle w:val="TableText"/>
            </w:pPr>
            <w:r>
              <w:t>Own Performance</w:t>
            </w:r>
          </w:p>
        </w:tc>
        <w:tc>
          <w:tcPr>
            <w:tcW w:w="990" w:type="dxa"/>
            <w:noWrap/>
            <w:hideMark/>
          </w:tcPr>
          <w:p w14:paraId="4CF8FA82" w14:textId="77777777" w:rsidR="002C71A3" w:rsidRPr="00BD0EC4" w:rsidRDefault="002C71A3" w:rsidP="002C71A3">
            <w:pPr>
              <w:pStyle w:val="TableText"/>
            </w:pPr>
            <w:r w:rsidRPr="00BD0EC4">
              <w:t> </w:t>
            </w:r>
          </w:p>
        </w:tc>
        <w:tc>
          <w:tcPr>
            <w:tcW w:w="1620" w:type="dxa"/>
            <w:noWrap/>
            <w:hideMark/>
          </w:tcPr>
          <w:p w14:paraId="06AF3275" w14:textId="77777777" w:rsidR="002C71A3" w:rsidRPr="00BD0EC4" w:rsidRDefault="002C71A3" w:rsidP="002C71A3">
            <w:pPr>
              <w:pStyle w:val="TableText"/>
            </w:pPr>
            <w:r w:rsidRPr="00BD0EC4">
              <w:t> </w:t>
            </w:r>
          </w:p>
        </w:tc>
        <w:tc>
          <w:tcPr>
            <w:tcW w:w="1170" w:type="dxa"/>
            <w:noWrap/>
            <w:hideMark/>
          </w:tcPr>
          <w:p w14:paraId="0A2F7532" w14:textId="77777777" w:rsidR="002C71A3" w:rsidRPr="00BD0EC4" w:rsidRDefault="002C71A3" w:rsidP="002C71A3">
            <w:pPr>
              <w:pStyle w:val="TableText"/>
            </w:pPr>
            <w:r w:rsidRPr="00BD0EC4">
              <w:t> </w:t>
            </w:r>
          </w:p>
        </w:tc>
        <w:tc>
          <w:tcPr>
            <w:tcW w:w="1341" w:type="dxa"/>
            <w:noWrap/>
            <w:hideMark/>
          </w:tcPr>
          <w:p w14:paraId="59AFA59A" w14:textId="77777777" w:rsidR="002C71A3" w:rsidRPr="00BD0EC4" w:rsidRDefault="002C71A3" w:rsidP="002C71A3">
            <w:pPr>
              <w:pStyle w:val="TableText"/>
            </w:pPr>
            <w:r w:rsidRPr="00BD0EC4">
              <w:t> </w:t>
            </w:r>
          </w:p>
        </w:tc>
      </w:tr>
      <w:tr w:rsidR="002C71A3" w:rsidRPr="00BD0EC4" w14:paraId="57921587" w14:textId="77777777" w:rsidTr="00EF1AC4">
        <w:trPr>
          <w:trHeight w:val="20"/>
        </w:trPr>
        <w:tc>
          <w:tcPr>
            <w:tcW w:w="2413" w:type="dxa"/>
            <w:vMerge w:val="restart"/>
            <w:hideMark/>
          </w:tcPr>
          <w:p w14:paraId="002AEAAB" w14:textId="77777777" w:rsidR="002C71A3" w:rsidRPr="00BD0EC4" w:rsidRDefault="002C71A3" w:rsidP="00BD0EC4">
            <w:pPr>
              <w:pStyle w:val="TableText"/>
            </w:pPr>
            <w:r w:rsidRPr="00BD0EC4">
              <w:t>Inland freight water transport</w:t>
            </w:r>
          </w:p>
        </w:tc>
        <w:tc>
          <w:tcPr>
            <w:tcW w:w="2627" w:type="dxa"/>
            <w:noWrap/>
            <w:hideMark/>
          </w:tcPr>
          <w:p w14:paraId="09795587" w14:textId="77777777" w:rsidR="002C71A3" w:rsidRPr="00BD0EC4" w:rsidRDefault="002C71A3" w:rsidP="00BD0EC4">
            <w:pPr>
              <w:pStyle w:val="TableText"/>
            </w:pPr>
            <w:r w:rsidRPr="00BD0EC4">
              <w:t>EU Taxonomy</w:t>
            </w:r>
          </w:p>
        </w:tc>
        <w:tc>
          <w:tcPr>
            <w:tcW w:w="1620" w:type="dxa"/>
            <w:noWrap/>
            <w:hideMark/>
          </w:tcPr>
          <w:p w14:paraId="0ED2C063" w14:textId="77777777" w:rsidR="002C71A3" w:rsidRPr="00BD0EC4" w:rsidRDefault="002C71A3" w:rsidP="00BD0EC4">
            <w:pPr>
              <w:pStyle w:val="TableText"/>
            </w:pPr>
            <w:r w:rsidRPr="00BD0EC4">
              <w:t>Transition</w:t>
            </w:r>
          </w:p>
        </w:tc>
        <w:tc>
          <w:tcPr>
            <w:tcW w:w="1890" w:type="dxa"/>
            <w:noWrap/>
            <w:hideMark/>
          </w:tcPr>
          <w:p w14:paraId="462B5B7D" w14:textId="77777777" w:rsidR="002C71A3" w:rsidRPr="00BD0EC4" w:rsidRDefault="002C71A3" w:rsidP="00BD0EC4">
            <w:pPr>
              <w:pStyle w:val="TableText"/>
            </w:pPr>
            <w:r>
              <w:t>Own Performance</w:t>
            </w:r>
          </w:p>
        </w:tc>
        <w:tc>
          <w:tcPr>
            <w:tcW w:w="990" w:type="dxa"/>
            <w:noWrap/>
            <w:hideMark/>
          </w:tcPr>
          <w:p w14:paraId="0861AA96" w14:textId="77777777" w:rsidR="002C71A3" w:rsidRPr="00BD0EC4" w:rsidRDefault="002C71A3" w:rsidP="00BD0EC4">
            <w:pPr>
              <w:pStyle w:val="TableText"/>
            </w:pPr>
            <w:r w:rsidRPr="00BD0EC4">
              <w:t> </w:t>
            </w:r>
          </w:p>
        </w:tc>
        <w:tc>
          <w:tcPr>
            <w:tcW w:w="1620" w:type="dxa"/>
            <w:noWrap/>
            <w:hideMark/>
          </w:tcPr>
          <w:p w14:paraId="25D9E1F5" w14:textId="77777777" w:rsidR="002C71A3" w:rsidRPr="00BD0EC4" w:rsidRDefault="002C71A3" w:rsidP="00BD0EC4">
            <w:pPr>
              <w:pStyle w:val="TableText"/>
            </w:pPr>
            <w:r w:rsidRPr="00BD0EC4">
              <w:t> </w:t>
            </w:r>
          </w:p>
        </w:tc>
        <w:tc>
          <w:tcPr>
            <w:tcW w:w="1170" w:type="dxa"/>
            <w:noWrap/>
            <w:hideMark/>
          </w:tcPr>
          <w:p w14:paraId="32BE46F3" w14:textId="77777777" w:rsidR="002C71A3" w:rsidRPr="00BD0EC4" w:rsidRDefault="002C71A3" w:rsidP="00BD0EC4">
            <w:pPr>
              <w:pStyle w:val="TableText"/>
            </w:pPr>
            <w:r w:rsidRPr="00BD0EC4">
              <w:t> </w:t>
            </w:r>
          </w:p>
        </w:tc>
        <w:tc>
          <w:tcPr>
            <w:tcW w:w="1341" w:type="dxa"/>
            <w:noWrap/>
            <w:hideMark/>
          </w:tcPr>
          <w:p w14:paraId="48B4B50A" w14:textId="77777777" w:rsidR="002C71A3" w:rsidRPr="00BD0EC4" w:rsidRDefault="002C71A3" w:rsidP="00BD0EC4">
            <w:pPr>
              <w:pStyle w:val="TableText"/>
            </w:pPr>
            <w:r w:rsidRPr="00BD0EC4">
              <w:t> </w:t>
            </w:r>
          </w:p>
        </w:tc>
      </w:tr>
      <w:tr w:rsidR="002C71A3" w:rsidRPr="00BD0EC4" w14:paraId="60756261" w14:textId="77777777" w:rsidTr="00EF1AC4">
        <w:trPr>
          <w:trHeight w:val="20"/>
        </w:trPr>
        <w:tc>
          <w:tcPr>
            <w:tcW w:w="2413" w:type="dxa"/>
            <w:vMerge/>
            <w:hideMark/>
          </w:tcPr>
          <w:p w14:paraId="1A50AE2B" w14:textId="77777777" w:rsidR="002C71A3" w:rsidRPr="00BD0EC4" w:rsidRDefault="002C71A3" w:rsidP="00BD0EC4">
            <w:pPr>
              <w:pStyle w:val="TableText"/>
            </w:pPr>
          </w:p>
        </w:tc>
        <w:tc>
          <w:tcPr>
            <w:tcW w:w="2627" w:type="dxa"/>
            <w:noWrap/>
            <w:hideMark/>
          </w:tcPr>
          <w:p w14:paraId="24365E19" w14:textId="77777777" w:rsidR="002C71A3" w:rsidRPr="00BD0EC4" w:rsidRDefault="002C71A3" w:rsidP="00BD0EC4">
            <w:pPr>
              <w:pStyle w:val="TableText"/>
            </w:pPr>
            <w:r w:rsidRPr="00BD0EC4">
              <w:rPr>
                <w:lang w:val="es-ES" w:eastAsia="es-ES"/>
              </w:rPr>
              <w:t>Santander-specific</w:t>
            </w:r>
          </w:p>
        </w:tc>
        <w:tc>
          <w:tcPr>
            <w:tcW w:w="1620" w:type="dxa"/>
            <w:noWrap/>
            <w:hideMark/>
          </w:tcPr>
          <w:p w14:paraId="54C49A94" w14:textId="77777777" w:rsidR="002C71A3" w:rsidRPr="00BD0EC4" w:rsidRDefault="002C71A3" w:rsidP="00BD0EC4">
            <w:pPr>
              <w:pStyle w:val="TableText"/>
            </w:pPr>
            <w:r w:rsidRPr="00BD0EC4">
              <w:t>Transition</w:t>
            </w:r>
          </w:p>
        </w:tc>
        <w:tc>
          <w:tcPr>
            <w:tcW w:w="1890" w:type="dxa"/>
            <w:noWrap/>
            <w:hideMark/>
          </w:tcPr>
          <w:p w14:paraId="156B1422" w14:textId="77777777" w:rsidR="002C71A3" w:rsidRPr="00BD0EC4" w:rsidRDefault="002C71A3" w:rsidP="00BD0EC4">
            <w:pPr>
              <w:pStyle w:val="TableText"/>
            </w:pPr>
            <w:r>
              <w:t>Own Performance</w:t>
            </w:r>
          </w:p>
        </w:tc>
        <w:tc>
          <w:tcPr>
            <w:tcW w:w="990" w:type="dxa"/>
            <w:noWrap/>
            <w:hideMark/>
          </w:tcPr>
          <w:p w14:paraId="47F01333" w14:textId="77777777" w:rsidR="002C71A3" w:rsidRPr="00BD0EC4" w:rsidRDefault="002C71A3" w:rsidP="00BD0EC4">
            <w:pPr>
              <w:pStyle w:val="TableText"/>
            </w:pPr>
            <w:r w:rsidRPr="00BD0EC4">
              <w:t> </w:t>
            </w:r>
          </w:p>
        </w:tc>
        <w:tc>
          <w:tcPr>
            <w:tcW w:w="1620" w:type="dxa"/>
            <w:noWrap/>
            <w:hideMark/>
          </w:tcPr>
          <w:p w14:paraId="601D63DE" w14:textId="77777777" w:rsidR="002C71A3" w:rsidRPr="00BD0EC4" w:rsidRDefault="002C71A3" w:rsidP="00BD0EC4">
            <w:pPr>
              <w:pStyle w:val="TableText"/>
            </w:pPr>
            <w:r w:rsidRPr="00BD0EC4">
              <w:t> </w:t>
            </w:r>
          </w:p>
        </w:tc>
        <w:tc>
          <w:tcPr>
            <w:tcW w:w="1170" w:type="dxa"/>
            <w:noWrap/>
            <w:hideMark/>
          </w:tcPr>
          <w:p w14:paraId="628D1B68" w14:textId="77777777" w:rsidR="002C71A3" w:rsidRPr="00BD0EC4" w:rsidRDefault="002C71A3" w:rsidP="00BD0EC4">
            <w:pPr>
              <w:pStyle w:val="TableText"/>
            </w:pPr>
            <w:r w:rsidRPr="00BD0EC4">
              <w:t> </w:t>
            </w:r>
          </w:p>
        </w:tc>
        <w:tc>
          <w:tcPr>
            <w:tcW w:w="1341" w:type="dxa"/>
            <w:noWrap/>
            <w:hideMark/>
          </w:tcPr>
          <w:p w14:paraId="5A6143DD" w14:textId="77777777" w:rsidR="002C71A3" w:rsidRPr="00BD0EC4" w:rsidRDefault="002C71A3" w:rsidP="00BD0EC4">
            <w:pPr>
              <w:pStyle w:val="TableText"/>
            </w:pPr>
            <w:r w:rsidRPr="00BD0EC4">
              <w:t> </w:t>
            </w:r>
          </w:p>
        </w:tc>
      </w:tr>
      <w:tr w:rsidR="00EF1AC4" w:rsidRPr="00BD0EC4" w14:paraId="4C693D7C" w14:textId="77777777" w:rsidTr="00EF1AC4">
        <w:trPr>
          <w:trHeight w:val="20"/>
        </w:trPr>
        <w:tc>
          <w:tcPr>
            <w:tcW w:w="2413" w:type="dxa"/>
            <w:hideMark/>
          </w:tcPr>
          <w:p w14:paraId="124C0F10" w14:textId="77777777" w:rsidR="003720DA" w:rsidRPr="00BD0EC4" w:rsidRDefault="003720DA" w:rsidP="00BD0EC4">
            <w:pPr>
              <w:pStyle w:val="TableText"/>
            </w:pPr>
            <w:r w:rsidRPr="00BD0EC4">
              <w:t>Retrofitting of inland water passenger and freight transport</w:t>
            </w:r>
          </w:p>
        </w:tc>
        <w:tc>
          <w:tcPr>
            <w:tcW w:w="2627" w:type="dxa"/>
            <w:noWrap/>
            <w:hideMark/>
          </w:tcPr>
          <w:p w14:paraId="0AEA9AE7" w14:textId="77777777" w:rsidR="003720DA" w:rsidRPr="00BD0EC4" w:rsidRDefault="003720DA" w:rsidP="00BD0EC4">
            <w:pPr>
              <w:pStyle w:val="TableText"/>
            </w:pPr>
            <w:r w:rsidRPr="00BD0EC4">
              <w:t>EU Taxonomy</w:t>
            </w:r>
          </w:p>
        </w:tc>
        <w:tc>
          <w:tcPr>
            <w:tcW w:w="1620" w:type="dxa"/>
            <w:noWrap/>
            <w:hideMark/>
          </w:tcPr>
          <w:p w14:paraId="65454B56" w14:textId="77777777" w:rsidR="003720DA" w:rsidRPr="00BD0EC4" w:rsidRDefault="003720DA" w:rsidP="00BD0EC4">
            <w:pPr>
              <w:pStyle w:val="TableText"/>
            </w:pPr>
            <w:r w:rsidRPr="00BD0EC4">
              <w:t>Transition</w:t>
            </w:r>
          </w:p>
        </w:tc>
        <w:tc>
          <w:tcPr>
            <w:tcW w:w="1890" w:type="dxa"/>
            <w:noWrap/>
            <w:hideMark/>
          </w:tcPr>
          <w:p w14:paraId="2E67FDA8" w14:textId="77777777" w:rsidR="003720DA" w:rsidRPr="00BD0EC4" w:rsidRDefault="00CA004C" w:rsidP="00BD0EC4">
            <w:pPr>
              <w:pStyle w:val="TableText"/>
            </w:pPr>
            <w:r>
              <w:t>Own Performance</w:t>
            </w:r>
          </w:p>
        </w:tc>
        <w:tc>
          <w:tcPr>
            <w:tcW w:w="990" w:type="dxa"/>
            <w:noWrap/>
            <w:hideMark/>
          </w:tcPr>
          <w:p w14:paraId="667AE095" w14:textId="77777777" w:rsidR="003720DA" w:rsidRPr="00BD0EC4" w:rsidRDefault="003720DA" w:rsidP="00BD0EC4">
            <w:pPr>
              <w:pStyle w:val="TableText"/>
            </w:pPr>
            <w:r w:rsidRPr="00BD0EC4">
              <w:t> </w:t>
            </w:r>
          </w:p>
        </w:tc>
        <w:tc>
          <w:tcPr>
            <w:tcW w:w="1620" w:type="dxa"/>
            <w:noWrap/>
            <w:hideMark/>
          </w:tcPr>
          <w:p w14:paraId="1306AA12" w14:textId="77777777" w:rsidR="003720DA" w:rsidRPr="00BD0EC4" w:rsidRDefault="003720DA" w:rsidP="00BD0EC4">
            <w:pPr>
              <w:pStyle w:val="TableText"/>
            </w:pPr>
            <w:r w:rsidRPr="00BD0EC4">
              <w:t> </w:t>
            </w:r>
          </w:p>
        </w:tc>
        <w:tc>
          <w:tcPr>
            <w:tcW w:w="1170" w:type="dxa"/>
            <w:noWrap/>
            <w:hideMark/>
          </w:tcPr>
          <w:p w14:paraId="01B72446" w14:textId="77777777" w:rsidR="003720DA" w:rsidRPr="00BD0EC4" w:rsidRDefault="003720DA" w:rsidP="00BD0EC4">
            <w:pPr>
              <w:pStyle w:val="TableText"/>
            </w:pPr>
            <w:r w:rsidRPr="00BD0EC4">
              <w:t> </w:t>
            </w:r>
          </w:p>
        </w:tc>
        <w:tc>
          <w:tcPr>
            <w:tcW w:w="1341" w:type="dxa"/>
            <w:noWrap/>
            <w:hideMark/>
          </w:tcPr>
          <w:p w14:paraId="69F73997" w14:textId="77777777" w:rsidR="003720DA" w:rsidRPr="00BD0EC4" w:rsidRDefault="003720DA" w:rsidP="00BD0EC4">
            <w:pPr>
              <w:pStyle w:val="TableText"/>
            </w:pPr>
            <w:r w:rsidRPr="00BD0EC4">
              <w:t> </w:t>
            </w:r>
          </w:p>
        </w:tc>
      </w:tr>
      <w:tr w:rsidR="002C71A3" w:rsidRPr="00BD0EC4" w14:paraId="6354F113" w14:textId="77777777" w:rsidTr="00EF1AC4">
        <w:trPr>
          <w:trHeight w:val="20"/>
        </w:trPr>
        <w:tc>
          <w:tcPr>
            <w:tcW w:w="2413" w:type="dxa"/>
            <w:vMerge w:val="restart"/>
            <w:hideMark/>
          </w:tcPr>
          <w:p w14:paraId="7C68908A" w14:textId="77777777" w:rsidR="002C71A3" w:rsidRPr="00BD0EC4" w:rsidRDefault="002C71A3" w:rsidP="00BD0EC4">
            <w:pPr>
              <w:pStyle w:val="TableText"/>
            </w:pPr>
            <w:r w:rsidRPr="00BD0EC4">
              <w:lastRenderedPageBreak/>
              <w:t>Sea and coastal freight water transport, vessels for port operations and auxiliary activities</w:t>
            </w:r>
          </w:p>
        </w:tc>
        <w:tc>
          <w:tcPr>
            <w:tcW w:w="2627" w:type="dxa"/>
            <w:noWrap/>
            <w:hideMark/>
          </w:tcPr>
          <w:p w14:paraId="527DFDCF" w14:textId="77777777" w:rsidR="002C71A3" w:rsidRPr="00BD0EC4" w:rsidRDefault="002C71A3" w:rsidP="00BD0EC4">
            <w:pPr>
              <w:pStyle w:val="TableText"/>
            </w:pPr>
            <w:r w:rsidRPr="00BD0EC4">
              <w:t>EU Taxonomy</w:t>
            </w:r>
          </w:p>
        </w:tc>
        <w:tc>
          <w:tcPr>
            <w:tcW w:w="1620" w:type="dxa"/>
            <w:noWrap/>
            <w:hideMark/>
          </w:tcPr>
          <w:p w14:paraId="467EDBD2" w14:textId="77777777" w:rsidR="002C71A3" w:rsidRPr="00BD0EC4" w:rsidRDefault="002C71A3" w:rsidP="00BD0EC4">
            <w:pPr>
              <w:pStyle w:val="TableText"/>
            </w:pPr>
            <w:r w:rsidRPr="00BD0EC4">
              <w:t>Transition</w:t>
            </w:r>
          </w:p>
        </w:tc>
        <w:tc>
          <w:tcPr>
            <w:tcW w:w="1890" w:type="dxa"/>
            <w:noWrap/>
            <w:hideMark/>
          </w:tcPr>
          <w:p w14:paraId="0BC3D72B" w14:textId="77777777" w:rsidR="002C71A3" w:rsidRPr="00BD0EC4" w:rsidRDefault="002C71A3" w:rsidP="00BD0EC4">
            <w:pPr>
              <w:pStyle w:val="TableText"/>
            </w:pPr>
            <w:r>
              <w:t>Own Performance</w:t>
            </w:r>
          </w:p>
        </w:tc>
        <w:tc>
          <w:tcPr>
            <w:tcW w:w="990" w:type="dxa"/>
            <w:noWrap/>
            <w:hideMark/>
          </w:tcPr>
          <w:p w14:paraId="732231DC" w14:textId="77777777" w:rsidR="002C71A3" w:rsidRPr="00BD0EC4" w:rsidRDefault="002C71A3" w:rsidP="00BD0EC4">
            <w:pPr>
              <w:pStyle w:val="TableText"/>
            </w:pPr>
            <w:r w:rsidRPr="00BD0EC4">
              <w:t> </w:t>
            </w:r>
          </w:p>
        </w:tc>
        <w:tc>
          <w:tcPr>
            <w:tcW w:w="1620" w:type="dxa"/>
            <w:noWrap/>
            <w:hideMark/>
          </w:tcPr>
          <w:p w14:paraId="01DFA954" w14:textId="77777777" w:rsidR="002C71A3" w:rsidRPr="00BD0EC4" w:rsidRDefault="002C71A3" w:rsidP="00BD0EC4">
            <w:pPr>
              <w:pStyle w:val="TableText"/>
            </w:pPr>
            <w:r w:rsidRPr="00BD0EC4">
              <w:t> </w:t>
            </w:r>
          </w:p>
        </w:tc>
        <w:tc>
          <w:tcPr>
            <w:tcW w:w="1170" w:type="dxa"/>
            <w:noWrap/>
            <w:hideMark/>
          </w:tcPr>
          <w:p w14:paraId="7C6FBE46" w14:textId="77777777" w:rsidR="002C71A3" w:rsidRPr="00BD0EC4" w:rsidRDefault="002C71A3" w:rsidP="00BD0EC4">
            <w:pPr>
              <w:pStyle w:val="TableText"/>
            </w:pPr>
            <w:r w:rsidRPr="00BD0EC4">
              <w:t> </w:t>
            </w:r>
          </w:p>
        </w:tc>
        <w:tc>
          <w:tcPr>
            <w:tcW w:w="1341" w:type="dxa"/>
            <w:noWrap/>
            <w:hideMark/>
          </w:tcPr>
          <w:p w14:paraId="65E37D90" w14:textId="77777777" w:rsidR="002C71A3" w:rsidRPr="00BD0EC4" w:rsidRDefault="002C71A3" w:rsidP="00BD0EC4">
            <w:pPr>
              <w:pStyle w:val="TableText"/>
            </w:pPr>
            <w:r w:rsidRPr="00BD0EC4">
              <w:t> </w:t>
            </w:r>
          </w:p>
        </w:tc>
      </w:tr>
      <w:tr w:rsidR="002C71A3" w:rsidRPr="00BD0EC4" w14:paraId="5049FE37" w14:textId="77777777" w:rsidTr="00EF1AC4">
        <w:trPr>
          <w:trHeight w:val="20"/>
        </w:trPr>
        <w:tc>
          <w:tcPr>
            <w:tcW w:w="2413" w:type="dxa"/>
            <w:vMerge/>
            <w:hideMark/>
          </w:tcPr>
          <w:p w14:paraId="4CB15818" w14:textId="77777777" w:rsidR="002C71A3" w:rsidRPr="00BD0EC4" w:rsidRDefault="002C71A3" w:rsidP="00BD0EC4">
            <w:pPr>
              <w:pStyle w:val="TableText"/>
            </w:pPr>
          </w:p>
        </w:tc>
        <w:tc>
          <w:tcPr>
            <w:tcW w:w="2627" w:type="dxa"/>
            <w:noWrap/>
            <w:hideMark/>
          </w:tcPr>
          <w:p w14:paraId="4A8D63AA" w14:textId="77777777" w:rsidR="002C71A3" w:rsidRPr="00BD0EC4" w:rsidRDefault="002C71A3" w:rsidP="00BD0EC4">
            <w:pPr>
              <w:pStyle w:val="TableText"/>
            </w:pPr>
            <w:r w:rsidRPr="00BD0EC4">
              <w:rPr>
                <w:lang w:val="es-ES" w:eastAsia="es-ES"/>
              </w:rPr>
              <w:t>Santander-specific</w:t>
            </w:r>
          </w:p>
        </w:tc>
        <w:tc>
          <w:tcPr>
            <w:tcW w:w="1620" w:type="dxa"/>
            <w:noWrap/>
            <w:hideMark/>
          </w:tcPr>
          <w:p w14:paraId="2D354D85" w14:textId="77777777" w:rsidR="002C71A3" w:rsidRPr="00BD0EC4" w:rsidRDefault="002C71A3" w:rsidP="00BD0EC4">
            <w:pPr>
              <w:pStyle w:val="TableText"/>
            </w:pPr>
            <w:r w:rsidRPr="00BD0EC4">
              <w:t>Transition</w:t>
            </w:r>
          </w:p>
        </w:tc>
        <w:tc>
          <w:tcPr>
            <w:tcW w:w="1890" w:type="dxa"/>
            <w:noWrap/>
            <w:hideMark/>
          </w:tcPr>
          <w:p w14:paraId="70EBBC35" w14:textId="77777777" w:rsidR="002C71A3" w:rsidRPr="00BD0EC4" w:rsidRDefault="002C71A3" w:rsidP="00BD0EC4">
            <w:pPr>
              <w:pStyle w:val="TableText"/>
            </w:pPr>
            <w:r>
              <w:t>Own Performance</w:t>
            </w:r>
          </w:p>
        </w:tc>
        <w:tc>
          <w:tcPr>
            <w:tcW w:w="990" w:type="dxa"/>
            <w:noWrap/>
            <w:hideMark/>
          </w:tcPr>
          <w:p w14:paraId="1EA035BE" w14:textId="77777777" w:rsidR="002C71A3" w:rsidRPr="00BD0EC4" w:rsidRDefault="002C71A3" w:rsidP="00BD0EC4">
            <w:pPr>
              <w:pStyle w:val="TableText"/>
            </w:pPr>
            <w:r w:rsidRPr="00BD0EC4">
              <w:t> </w:t>
            </w:r>
          </w:p>
        </w:tc>
        <w:tc>
          <w:tcPr>
            <w:tcW w:w="1620" w:type="dxa"/>
            <w:noWrap/>
            <w:hideMark/>
          </w:tcPr>
          <w:p w14:paraId="033A7080" w14:textId="77777777" w:rsidR="002C71A3" w:rsidRPr="00BD0EC4" w:rsidRDefault="002C71A3" w:rsidP="00BD0EC4">
            <w:pPr>
              <w:pStyle w:val="TableText"/>
            </w:pPr>
            <w:r w:rsidRPr="00BD0EC4">
              <w:t> </w:t>
            </w:r>
          </w:p>
        </w:tc>
        <w:tc>
          <w:tcPr>
            <w:tcW w:w="1170" w:type="dxa"/>
            <w:noWrap/>
            <w:hideMark/>
          </w:tcPr>
          <w:p w14:paraId="73FA93FF" w14:textId="77777777" w:rsidR="002C71A3" w:rsidRPr="00BD0EC4" w:rsidRDefault="002C71A3" w:rsidP="00BD0EC4">
            <w:pPr>
              <w:pStyle w:val="TableText"/>
            </w:pPr>
            <w:r w:rsidRPr="00BD0EC4">
              <w:t> </w:t>
            </w:r>
          </w:p>
        </w:tc>
        <w:tc>
          <w:tcPr>
            <w:tcW w:w="1341" w:type="dxa"/>
            <w:noWrap/>
            <w:hideMark/>
          </w:tcPr>
          <w:p w14:paraId="6F0C9200" w14:textId="77777777" w:rsidR="002C71A3" w:rsidRPr="00BD0EC4" w:rsidRDefault="002C71A3" w:rsidP="00BD0EC4">
            <w:pPr>
              <w:pStyle w:val="TableText"/>
            </w:pPr>
            <w:r w:rsidRPr="00BD0EC4">
              <w:t> </w:t>
            </w:r>
          </w:p>
        </w:tc>
      </w:tr>
      <w:tr w:rsidR="00EF1AC4" w:rsidRPr="00BD0EC4" w14:paraId="0F1A1D95" w14:textId="77777777" w:rsidTr="00EF1AC4">
        <w:trPr>
          <w:trHeight w:val="20"/>
        </w:trPr>
        <w:tc>
          <w:tcPr>
            <w:tcW w:w="2413" w:type="dxa"/>
            <w:hideMark/>
          </w:tcPr>
          <w:p w14:paraId="41AA5354" w14:textId="77777777" w:rsidR="003720DA" w:rsidRPr="00BD0EC4" w:rsidRDefault="003720DA" w:rsidP="00BD0EC4">
            <w:pPr>
              <w:pStyle w:val="TableText"/>
            </w:pPr>
            <w:r w:rsidRPr="00BD0EC4">
              <w:t>Sea and coastal passenger water transport</w:t>
            </w:r>
          </w:p>
        </w:tc>
        <w:tc>
          <w:tcPr>
            <w:tcW w:w="2627" w:type="dxa"/>
            <w:noWrap/>
            <w:hideMark/>
          </w:tcPr>
          <w:p w14:paraId="3E4BA511" w14:textId="77777777" w:rsidR="003720DA" w:rsidRPr="00BD0EC4" w:rsidRDefault="003720DA" w:rsidP="00BD0EC4">
            <w:pPr>
              <w:pStyle w:val="TableText"/>
            </w:pPr>
            <w:r w:rsidRPr="00BD0EC4">
              <w:t>EU Taxonomy</w:t>
            </w:r>
          </w:p>
        </w:tc>
        <w:tc>
          <w:tcPr>
            <w:tcW w:w="1620" w:type="dxa"/>
            <w:noWrap/>
            <w:hideMark/>
          </w:tcPr>
          <w:p w14:paraId="77085810" w14:textId="77777777" w:rsidR="003720DA" w:rsidRPr="00BD0EC4" w:rsidRDefault="003720DA" w:rsidP="00BD0EC4">
            <w:pPr>
              <w:pStyle w:val="TableText"/>
            </w:pPr>
            <w:r w:rsidRPr="00BD0EC4">
              <w:t>Transition</w:t>
            </w:r>
          </w:p>
        </w:tc>
        <w:tc>
          <w:tcPr>
            <w:tcW w:w="1890" w:type="dxa"/>
            <w:noWrap/>
            <w:hideMark/>
          </w:tcPr>
          <w:p w14:paraId="16274451" w14:textId="77777777" w:rsidR="003720DA" w:rsidRPr="00BD0EC4" w:rsidRDefault="00CA004C" w:rsidP="00BD0EC4">
            <w:pPr>
              <w:pStyle w:val="TableText"/>
            </w:pPr>
            <w:r>
              <w:t>Own Performance</w:t>
            </w:r>
          </w:p>
        </w:tc>
        <w:tc>
          <w:tcPr>
            <w:tcW w:w="990" w:type="dxa"/>
            <w:noWrap/>
            <w:hideMark/>
          </w:tcPr>
          <w:p w14:paraId="7B749D7B" w14:textId="77777777" w:rsidR="003720DA" w:rsidRPr="00BD0EC4" w:rsidRDefault="003720DA" w:rsidP="00BD0EC4">
            <w:pPr>
              <w:pStyle w:val="TableText"/>
            </w:pPr>
            <w:r w:rsidRPr="00BD0EC4">
              <w:t> </w:t>
            </w:r>
          </w:p>
        </w:tc>
        <w:tc>
          <w:tcPr>
            <w:tcW w:w="1620" w:type="dxa"/>
            <w:noWrap/>
            <w:hideMark/>
          </w:tcPr>
          <w:p w14:paraId="43CA7184" w14:textId="77777777" w:rsidR="003720DA" w:rsidRPr="00BD0EC4" w:rsidRDefault="003720DA" w:rsidP="00BD0EC4">
            <w:pPr>
              <w:pStyle w:val="TableText"/>
            </w:pPr>
            <w:r w:rsidRPr="00BD0EC4">
              <w:t> </w:t>
            </w:r>
          </w:p>
        </w:tc>
        <w:tc>
          <w:tcPr>
            <w:tcW w:w="1170" w:type="dxa"/>
            <w:noWrap/>
            <w:hideMark/>
          </w:tcPr>
          <w:p w14:paraId="4871BC47" w14:textId="77777777" w:rsidR="003720DA" w:rsidRPr="00BD0EC4" w:rsidRDefault="003720DA" w:rsidP="00BD0EC4">
            <w:pPr>
              <w:pStyle w:val="TableText"/>
            </w:pPr>
            <w:r w:rsidRPr="00BD0EC4">
              <w:t> </w:t>
            </w:r>
          </w:p>
        </w:tc>
        <w:tc>
          <w:tcPr>
            <w:tcW w:w="1341" w:type="dxa"/>
            <w:noWrap/>
            <w:hideMark/>
          </w:tcPr>
          <w:p w14:paraId="4E50DC24" w14:textId="77777777" w:rsidR="003720DA" w:rsidRPr="00BD0EC4" w:rsidRDefault="003720DA" w:rsidP="00BD0EC4">
            <w:pPr>
              <w:pStyle w:val="TableText"/>
            </w:pPr>
            <w:r w:rsidRPr="00BD0EC4">
              <w:t> </w:t>
            </w:r>
          </w:p>
        </w:tc>
      </w:tr>
      <w:tr w:rsidR="00EF1AC4" w:rsidRPr="00BD0EC4" w14:paraId="35A711C0" w14:textId="77777777" w:rsidTr="00EF1AC4">
        <w:trPr>
          <w:trHeight w:val="20"/>
        </w:trPr>
        <w:tc>
          <w:tcPr>
            <w:tcW w:w="2413" w:type="dxa"/>
            <w:hideMark/>
          </w:tcPr>
          <w:p w14:paraId="77EDA20F" w14:textId="77777777" w:rsidR="003720DA" w:rsidRPr="00BD0EC4" w:rsidRDefault="003720DA" w:rsidP="00BD0EC4">
            <w:pPr>
              <w:pStyle w:val="TableText"/>
            </w:pPr>
            <w:r w:rsidRPr="00BD0EC4">
              <w:t>Retrofitting of sea and coastal freight and passenger water transport</w:t>
            </w:r>
          </w:p>
        </w:tc>
        <w:tc>
          <w:tcPr>
            <w:tcW w:w="2627" w:type="dxa"/>
            <w:noWrap/>
            <w:hideMark/>
          </w:tcPr>
          <w:p w14:paraId="726F1DD8" w14:textId="77777777" w:rsidR="003720DA" w:rsidRPr="00BD0EC4" w:rsidRDefault="003720DA" w:rsidP="00BD0EC4">
            <w:pPr>
              <w:pStyle w:val="TableText"/>
            </w:pPr>
            <w:r w:rsidRPr="00BD0EC4">
              <w:t>EU Taxonomy</w:t>
            </w:r>
          </w:p>
        </w:tc>
        <w:tc>
          <w:tcPr>
            <w:tcW w:w="1620" w:type="dxa"/>
            <w:noWrap/>
            <w:hideMark/>
          </w:tcPr>
          <w:p w14:paraId="2BD8E62D" w14:textId="77777777" w:rsidR="003720DA" w:rsidRPr="00BD0EC4" w:rsidRDefault="003720DA" w:rsidP="00BD0EC4">
            <w:pPr>
              <w:pStyle w:val="TableText"/>
            </w:pPr>
            <w:r w:rsidRPr="00BD0EC4">
              <w:t>Transition</w:t>
            </w:r>
          </w:p>
        </w:tc>
        <w:tc>
          <w:tcPr>
            <w:tcW w:w="1890" w:type="dxa"/>
            <w:noWrap/>
            <w:hideMark/>
          </w:tcPr>
          <w:p w14:paraId="3B0305D1" w14:textId="77777777" w:rsidR="003720DA" w:rsidRPr="00BD0EC4" w:rsidRDefault="00CA004C" w:rsidP="00BD0EC4">
            <w:pPr>
              <w:pStyle w:val="TableText"/>
            </w:pPr>
            <w:r>
              <w:t>Own Performance</w:t>
            </w:r>
          </w:p>
        </w:tc>
        <w:tc>
          <w:tcPr>
            <w:tcW w:w="990" w:type="dxa"/>
            <w:noWrap/>
            <w:hideMark/>
          </w:tcPr>
          <w:p w14:paraId="7E0308FA" w14:textId="77777777" w:rsidR="003720DA" w:rsidRPr="00BD0EC4" w:rsidRDefault="003720DA" w:rsidP="00BD0EC4">
            <w:pPr>
              <w:pStyle w:val="TableText"/>
            </w:pPr>
            <w:r w:rsidRPr="00BD0EC4">
              <w:t> </w:t>
            </w:r>
          </w:p>
        </w:tc>
        <w:tc>
          <w:tcPr>
            <w:tcW w:w="1620" w:type="dxa"/>
            <w:noWrap/>
            <w:hideMark/>
          </w:tcPr>
          <w:p w14:paraId="557C47CB" w14:textId="77777777" w:rsidR="003720DA" w:rsidRPr="00BD0EC4" w:rsidRDefault="003720DA" w:rsidP="00BD0EC4">
            <w:pPr>
              <w:pStyle w:val="TableText"/>
            </w:pPr>
            <w:r w:rsidRPr="00BD0EC4">
              <w:t> </w:t>
            </w:r>
          </w:p>
        </w:tc>
        <w:tc>
          <w:tcPr>
            <w:tcW w:w="1170" w:type="dxa"/>
            <w:noWrap/>
            <w:hideMark/>
          </w:tcPr>
          <w:p w14:paraId="1BDB2305" w14:textId="77777777" w:rsidR="003720DA" w:rsidRPr="00BD0EC4" w:rsidRDefault="003720DA" w:rsidP="00BD0EC4">
            <w:pPr>
              <w:pStyle w:val="TableText"/>
            </w:pPr>
            <w:r w:rsidRPr="00BD0EC4">
              <w:t> </w:t>
            </w:r>
          </w:p>
        </w:tc>
        <w:tc>
          <w:tcPr>
            <w:tcW w:w="1341" w:type="dxa"/>
            <w:noWrap/>
            <w:hideMark/>
          </w:tcPr>
          <w:p w14:paraId="40DB3C5A" w14:textId="77777777" w:rsidR="003720DA" w:rsidRPr="00BD0EC4" w:rsidRDefault="003720DA" w:rsidP="00BD0EC4">
            <w:pPr>
              <w:pStyle w:val="TableText"/>
            </w:pPr>
            <w:r w:rsidRPr="00BD0EC4">
              <w:t> </w:t>
            </w:r>
          </w:p>
        </w:tc>
      </w:tr>
      <w:tr w:rsidR="00174C51" w:rsidRPr="00BD0EC4" w14:paraId="272C7673" w14:textId="77777777" w:rsidTr="00EF1AC4">
        <w:trPr>
          <w:trHeight w:val="20"/>
        </w:trPr>
        <w:tc>
          <w:tcPr>
            <w:tcW w:w="2413" w:type="dxa"/>
            <w:vMerge w:val="restart"/>
            <w:hideMark/>
          </w:tcPr>
          <w:p w14:paraId="6560D069" w14:textId="77777777" w:rsidR="00174C51" w:rsidRPr="00BD0EC4" w:rsidRDefault="00174C51" w:rsidP="00BD0EC4">
            <w:pPr>
              <w:pStyle w:val="TableText"/>
            </w:pPr>
            <w:r w:rsidRPr="00BD0EC4">
              <w:t>Infrastructure for personal mobility, cycle logistics</w:t>
            </w:r>
          </w:p>
        </w:tc>
        <w:tc>
          <w:tcPr>
            <w:tcW w:w="2627" w:type="dxa"/>
            <w:noWrap/>
            <w:hideMark/>
          </w:tcPr>
          <w:p w14:paraId="4E2827EE" w14:textId="77777777" w:rsidR="00174C51" w:rsidRPr="00BD0EC4" w:rsidRDefault="00174C51" w:rsidP="00BD0EC4">
            <w:pPr>
              <w:pStyle w:val="TableText"/>
            </w:pPr>
            <w:r w:rsidRPr="00BD0EC4">
              <w:t>EU Taxonomy</w:t>
            </w:r>
          </w:p>
        </w:tc>
        <w:tc>
          <w:tcPr>
            <w:tcW w:w="1620" w:type="dxa"/>
            <w:noWrap/>
            <w:hideMark/>
          </w:tcPr>
          <w:p w14:paraId="7590C2DA" w14:textId="77777777" w:rsidR="00174C51" w:rsidRPr="00BD0EC4" w:rsidRDefault="00174C51" w:rsidP="00BD0EC4">
            <w:pPr>
              <w:pStyle w:val="TableText"/>
            </w:pPr>
            <w:r w:rsidRPr="00BD0EC4">
              <w:t>Enabling</w:t>
            </w:r>
          </w:p>
        </w:tc>
        <w:tc>
          <w:tcPr>
            <w:tcW w:w="1890" w:type="dxa"/>
            <w:noWrap/>
            <w:hideMark/>
          </w:tcPr>
          <w:p w14:paraId="4D902CE4" w14:textId="77777777" w:rsidR="00174C51" w:rsidRPr="00BD0EC4" w:rsidRDefault="00174C51" w:rsidP="00BD0EC4">
            <w:pPr>
              <w:pStyle w:val="TableText"/>
            </w:pPr>
            <w:r>
              <w:t>Own Performance</w:t>
            </w:r>
          </w:p>
        </w:tc>
        <w:tc>
          <w:tcPr>
            <w:tcW w:w="990" w:type="dxa"/>
            <w:noWrap/>
            <w:hideMark/>
          </w:tcPr>
          <w:p w14:paraId="2F16FEDF" w14:textId="77777777" w:rsidR="00174C51" w:rsidRPr="00BD0EC4" w:rsidRDefault="00174C51" w:rsidP="00BD0EC4">
            <w:pPr>
              <w:pStyle w:val="TableText"/>
            </w:pPr>
            <w:r w:rsidRPr="00BD0EC4">
              <w:t> </w:t>
            </w:r>
          </w:p>
        </w:tc>
        <w:tc>
          <w:tcPr>
            <w:tcW w:w="1620" w:type="dxa"/>
            <w:noWrap/>
            <w:hideMark/>
          </w:tcPr>
          <w:p w14:paraId="203C74E6" w14:textId="77777777" w:rsidR="00174C51" w:rsidRPr="00BD0EC4" w:rsidRDefault="00174C51" w:rsidP="00BD0EC4">
            <w:pPr>
              <w:pStyle w:val="TableText"/>
            </w:pPr>
            <w:r w:rsidRPr="00BD0EC4">
              <w:t> </w:t>
            </w:r>
          </w:p>
        </w:tc>
        <w:tc>
          <w:tcPr>
            <w:tcW w:w="1170" w:type="dxa"/>
            <w:noWrap/>
            <w:hideMark/>
          </w:tcPr>
          <w:p w14:paraId="4A5D64C2" w14:textId="77777777" w:rsidR="00174C51" w:rsidRPr="00BD0EC4" w:rsidRDefault="00174C51" w:rsidP="00BD0EC4">
            <w:pPr>
              <w:pStyle w:val="TableText"/>
            </w:pPr>
            <w:r w:rsidRPr="00BD0EC4">
              <w:t> </w:t>
            </w:r>
          </w:p>
        </w:tc>
        <w:tc>
          <w:tcPr>
            <w:tcW w:w="1341" w:type="dxa"/>
            <w:noWrap/>
            <w:hideMark/>
          </w:tcPr>
          <w:p w14:paraId="7BEF5212" w14:textId="77777777" w:rsidR="00174C51" w:rsidRPr="00BD0EC4" w:rsidRDefault="00174C51" w:rsidP="00BD0EC4">
            <w:pPr>
              <w:pStyle w:val="TableText"/>
            </w:pPr>
            <w:r w:rsidRPr="00BD0EC4">
              <w:t> </w:t>
            </w:r>
          </w:p>
        </w:tc>
      </w:tr>
      <w:tr w:rsidR="00174C51" w:rsidRPr="00BD0EC4" w14:paraId="28BFAA67" w14:textId="77777777" w:rsidTr="00EF1AC4">
        <w:trPr>
          <w:trHeight w:val="20"/>
          <w:ins w:id="1847" w:author="Martinez De Hurtado Yela Fermin" w:date="2024-10-02T12:14:00Z"/>
        </w:trPr>
        <w:tc>
          <w:tcPr>
            <w:tcW w:w="2413" w:type="dxa"/>
            <w:vMerge/>
          </w:tcPr>
          <w:p w14:paraId="126197D0" w14:textId="77777777" w:rsidR="00174C51" w:rsidRPr="00BD0EC4" w:rsidRDefault="00174C51" w:rsidP="00174C51">
            <w:pPr>
              <w:pStyle w:val="TableText"/>
              <w:rPr>
                <w:ins w:id="1848" w:author="Martinez De Hurtado Yela Fermin" w:date="2024-10-02T12:14:00Z"/>
              </w:rPr>
            </w:pPr>
          </w:p>
        </w:tc>
        <w:tc>
          <w:tcPr>
            <w:tcW w:w="2627" w:type="dxa"/>
            <w:noWrap/>
          </w:tcPr>
          <w:p w14:paraId="4509B0F9" w14:textId="3041913D" w:rsidR="00174C51" w:rsidRPr="00BD0EC4" w:rsidRDefault="00174C51" w:rsidP="00174C51">
            <w:pPr>
              <w:pStyle w:val="TableText"/>
              <w:rPr>
                <w:ins w:id="1849" w:author="Martinez De Hurtado Yela Fermin" w:date="2024-10-02T12:14:00Z"/>
              </w:rPr>
            </w:pPr>
            <w:ins w:id="1850" w:author="Martinez De Hurtado Yela Fermin" w:date="2024-10-02T12:14:00Z">
              <w:r w:rsidRPr="00BD0EC4">
                <w:rPr>
                  <w:lang w:val="es-ES" w:eastAsia="es-ES"/>
                </w:rPr>
                <w:t>Santander-specific</w:t>
              </w:r>
            </w:ins>
          </w:p>
        </w:tc>
        <w:tc>
          <w:tcPr>
            <w:tcW w:w="1620" w:type="dxa"/>
            <w:noWrap/>
          </w:tcPr>
          <w:p w14:paraId="1FD712F5" w14:textId="5E6D9A5D" w:rsidR="00174C51" w:rsidRPr="00BD0EC4" w:rsidRDefault="00174C51" w:rsidP="00174C51">
            <w:pPr>
              <w:pStyle w:val="TableText"/>
              <w:rPr>
                <w:ins w:id="1851" w:author="Martinez De Hurtado Yela Fermin" w:date="2024-10-02T12:14:00Z"/>
              </w:rPr>
            </w:pPr>
            <w:ins w:id="1852" w:author="Martinez De Hurtado Yela Fermin" w:date="2024-10-02T12:14:00Z">
              <w:r w:rsidRPr="00BD0EC4">
                <w:t>Enabling</w:t>
              </w:r>
            </w:ins>
          </w:p>
        </w:tc>
        <w:tc>
          <w:tcPr>
            <w:tcW w:w="1890" w:type="dxa"/>
            <w:noWrap/>
          </w:tcPr>
          <w:p w14:paraId="18FEF3F5" w14:textId="2DC7CD62" w:rsidR="00174C51" w:rsidRDefault="00174C51" w:rsidP="00174C51">
            <w:pPr>
              <w:pStyle w:val="TableText"/>
              <w:rPr>
                <w:ins w:id="1853" w:author="Martinez De Hurtado Yela Fermin" w:date="2024-10-02T12:14:00Z"/>
              </w:rPr>
            </w:pPr>
            <w:ins w:id="1854" w:author="Martinez De Hurtado Yela Fermin" w:date="2024-10-02T12:14:00Z">
              <w:r>
                <w:t>Own Performance</w:t>
              </w:r>
            </w:ins>
          </w:p>
        </w:tc>
        <w:tc>
          <w:tcPr>
            <w:tcW w:w="990" w:type="dxa"/>
            <w:noWrap/>
          </w:tcPr>
          <w:p w14:paraId="07E1C544" w14:textId="77777777" w:rsidR="00174C51" w:rsidRPr="00BD0EC4" w:rsidRDefault="00174C51" w:rsidP="00174C51">
            <w:pPr>
              <w:pStyle w:val="TableText"/>
              <w:rPr>
                <w:ins w:id="1855" w:author="Martinez De Hurtado Yela Fermin" w:date="2024-10-02T12:14:00Z"/>
              </w:rPr>
            </w:pPr>
          </w:p>
        </w:tc>
        <w:tc>
          <w:tcPr>
            <w:tcW w:w="1620" w:type="dxa"/>
            <w:noWrap/>
          </w:tcPr>
          <w:p w14:paraId="7B596B36" w14:textId="77777777" w:rsidR="00174C51" w:rsidRPr="00BD0EC4" w:rsidRDefault="00174C51" w:rsidP="00174C51">
            <w:pPr>
              <w:pStyle w:val="TableText"/>
              <w:rPr>
                <w:ins w:id="1856" w:author="Martinez De Hurtado Yela Fermin" w:date="2024-10-02T12:14:00Z"/>
              </w:rPr>
            </w:pPr>
          </w:p>
        </w:tc>
        <w:tc>
          <w:tcPr>
            <w:tcW w:w="1170" w:type="dxa"/>
            <w:noWrap/>
          </w:tcPr>
          <w:p w14:paraId="3072E896" w14:textId="77777777" w:rsidR="00174C51" w:rsidRPr="00BD0EC4" w:rsidRDefault="00174C51" w:rsidP="00174C51">
            <w:pPr>
              <w:pStyle w:val="TableText"/>
              <w:rPr>
                <w:ins w:id="1857" w:author="Martinez De Hurtado Yela Fermin" w:date="2024-10-02T12:14:00Z"/>
              </w:rPr>
            </w:pPr>
          </w:p>
        </w:tc>
        <w:tc>
          <w:tcPr>
            <w:tcW w:w="1341" w:type="dxa"/>
            <w:noWrap/>
          </w:tcPr>
          <w:p w14:paraId="4351809C" w14:textId="77777777" w:rsidR="00174C51" w:rsidRPr="00BD0EC4" w:rsidRDefault="00174C51" w:rsidP="00174C51">
            <w:pPr>
              <w:pStyle w:val="TableText"/>
              <w:rPr>
                <w:ins w:id="1858" w:author="Martinez De Hurtado Yela Fermin" w:date="2024-10-02T12:14:00Z"/>
              </w:rPr>
            </w:pPr>
          </w:p>
        </w:tc>
      </w:tr>
      <w:tr w:rsidR="002C71A3" w:rsidRPr="00BD0EC4" w14:paraId="25C7DE25" w14:textId="77777777" w:rsidTr="00EF1AC4">
        <w:trPr>
          <w:trHeight w:val="20"/>
        </w:trPr>
        <w:tc>
          <w:tcPr>
            <w:tcW w:w="2413" w:type="dxa"/>
            <w:vMerge w:val="restart"/>
            <w:hideMark/>
          </w:tcPr>
          <w:p w14:paraId="6FC8E1A2" w14:textId="77777777" w:rsidR="002C71A3" w:rsidRPr="00BD0EC4" w:rsidRDefault="002C71A3" w:rsidP="00BD0EC4">
            <w:pPr>
              <w:pStyle w:val="TableText"/>
            </w:pPr>
            <w:r w:rsidRPr="00BD0EC4">
              <w:t>Infrastructure for rail transport</w:t>
            </w:r>
          </w:p>
        </w:tc>
        <w:tc>
          <w:tcPr>
            <w:tcW w:w="2627" w:type="dxa"/>
            <w:noWrap/>
            <w:hideMark/>
          </w:tcPr>
          <w:p w14:paraId="0884E51D" w14:textId="77777777" w:rsidR="002C71A3" w:rsidRPr="00BD0EC4" w:rsidRDefault="002C71A3" w:rsidP="00BD0EC4">
            <w:pPr>
              <w:pStyle w:val="TableText"/>
            </w:pPr>
            <w:r w:rsidRPr="00BD0EC4">
              <w:t>EU Taxonomy</w:t>
            </w:r>
          </w:p>
        </w:tc>
        <w:tc>
          <w:tcPr>
            <w:tcW w:w="1620" w:type="dxa"/>
            <w:noWrap/>
            <w:hideMark/>
          </w:tcPr>
          <w:p w14:paraId="6D563451" w14:textId="77777777" w:rsidR="002C71A3" w:rsidRPr="00BD0EC4" w:rsidRDefault="002C71A3" w:rsidP="00BD0EC4">
            <w:pPr>
              <w:pStyle w:val="TableText"/>
            </w:pPr>
            <w:r w:rsidRPr="00BD0EC4">
              <w:t>Enabling</w:t>
            </w:r>
          </w:p>
        </w:tc>
        <w:tc>
          <w:tcPr>
            <w:tcW w:w="1890" w:type="dxa"/>
            <w:noWrap/>
            <w:hideMark/>
          </w:tcPr>
          <w:p w14:paraId="1F21FCC4" w14:textId="77777777" w:rsidR="002C71A3" w:rsidRPr="00BD0EC4" w:rsidRDefault="002C71A3" w:rsidP="00BD0EC4">
            <w:pPr>
              <w:pStyle w:val="TableText"/>
            </w:pPr>
            <w:r>
              <w:t>Own Performance</w:t>
            </w:r>
          </w:p>
        </w:tc>
        <w:tc>
          <w:tcPr>
            <w:tcW w:w="990" w:type="dxa"/>
            <w:noWrap/>
            <w:hideMark/>
          </w:tcPr>
          <w:p w14:paraId="75EAB00F" w14:textId="77777777" w:rsidR="002C71A3" w:rsidRPr="00BD0EC4" w:rsidRDefault="002C71A3" w:rsidP="00BD0EC4">
            <w:pPr>
              <w:pStyle w:val="TableText"/>
            </w:pPr>
            <w:r w:rsidRPr="00BD0EC4">
              <w:t> </w:t>
            </w:r>
          </w:p>
        </w:tc>
        <w:tc>
          <w:tcPr>
            <w:tcW w:w="1620" w:type="dxa"/>
            <w:noWrap/>
            <w:hideMark/>
          </w:tcPr>
          <w:p w14:paraId="47712CE1" w14:textId="77777777" w:rsidR="002C71A3" w:rsidRPr="00BD0EC4" w:rsidRDefault="002C71A3" w:rsidP="00BD0EC4">
            <w:pPr>
              <w:pStyle w:val="TableText"/>
            </w:pPr>
            <w:r w:rsidRPr="00BD0EC4">
              <w:t> </w:t>
            </w:r>
          </w:p>
        </w:tc>
        <w:tc>
          <w:tcPr>
            <w:tcW w:w="1170" w:type="dxa"/>
            <w:noWrap/>
            <w:hideMark/>
          </w:tcPr>
          <w:p w14:paraId="5BD39046" w14:textId="77777777" w:rsidR="002C71A3" w:rsidRPr="00BD0EC4" w:rsidRDefault="002C71A3" w:rsidP="00BD0EC4">
            <w:pPr>
              <w:pStyle w:val="TableText"/>
            </w:pPr>
            <w:r w:rsidRPr="00BD0EC4">
              <w:t> </w:t>
            </w:r>
          </w:p>
        </w:tc>
        <w:tc>
          <w:tcPr>
            <w:tcW w:w="1341" w:type="dxa"/>
            <w:noWrap/>
            <w:hideMark/>
          </w:tcPr>
          <w:p w14:paraId="5E52B3C8" w14:textId="77777777" w:rsidR="002C71A3" w:rsidRPr="00BD0EC4" w:rsidRDefault="002C71A3" w:rsidP="00BD0EC4">
            <w:pPr>
              <w:pStyle w:val="TableText"/>
            </w:pPr>
            <w:r w:rsidRPr="00BD0EC4">
              <w:t> </w:t>
            </w:r>
          </w:p>
        </w:tc>
      </w:tr>
      <w:tr w:rsidR="002C71A3" w:rsidRPr="00BD0EC4" w14:paraId="28FCECC7" w14:textId="77777777" w:rsidTr="00EF1AC4">
        <w:trPr>
          <w:trHeight w:val="20"/>
        </w:trPr>
        <w:tc>
          <w:tcPr>
            <w:tcW w:w="2413" w:type="dxa"/>
            <w:vMerge/>
            <w:hideMark/>
          </w:tcPr>
          <w:p w14:paraId="7FA1E6C9" w14:textId="77777777" w:rsidR="002C71A3" w:rsidRPr="00BD0EC4" w:rsidRDefault="002C71A3" w:rsidP="00BD0EC4">
            <w:pPr>
              <w:pStyle w:val="TableText"/>
            </w:pPr>
          </w:p>
        </w:tc>
        <w:tc>
          <w:tcPr>
            <w:tcW w:w="2627" w:type="dxa"/>
            <w:noWrap/>
            <w:hideMark/>
          </w:tcPr>
          <w:p w14:paraId="011FB9D0" w14:textId="77777777" w:rsidR="002C71A3" w:rsidRPr="00BD0EC4" w:rsidRDefault="002C71A3" w:rsidP="00BD0EC4">
            <w:pPr>
              <w:pStyle w:val="TableText"/>
            </w:pPr>
            <w:r w:rsidRPr="00BD0EC4">
              <w:rPr>
                <w:lang w:val="es-ES" w:eastAsia="es-ES"/>
              </w:rPr>
              <w:t>Santander-specific</w:t>
            </w:r>
          </w:p>
        </w:tc>
        <w:tc>
          <w:tcPr>
            <w:tcW w:w="1620" w:type="dxa"/>
            <w:noWrap/>
            <w:hideMark/>
          </w:tcPr>
          <w:p w14:paraId="39281FBA" w14:textId="77777777" w:rsidR="002C71A3" w:rsidRPr="00BD0EC4" w:rsidRDefault="002C71A3" w:rsidP="00BD0EC4">
            <w:pPr>
              <w:pStyle w:val="TableText"/>
            </w:pPr>
            <w:r w:rsidRPr="00BD0EC4">
              <w:t>Enabling</w:t>
            </w:r>
          </w:p>
        </w:tc>
        <w:tc>
          <w:tcPr>
            <w:tcW w:w="1890" w:type="dxa"/>
            <w:noWrap/>
            <w:hideMark/>
          </w:tcPr>
          <w:p w14:paraId="53560121" w14:textId="77777777" w:rsidR="002C71A3" w:rsidRPr="00BD0EC4" w:rsidRDefault="002C71A3" w:rsidP="00BD0EC4">
            <w:pPr>
              <w:pStyle w:val="TableText"/>
            </w:pPr>
            <w:r>
              <w:t>Own Performance</w:t>
            </w:r>
          </w:p>
        </w:tc>
        <w:tc>
          <w:tcPr>
            <w:tcW w:w="990" w:type="dxa"/>
            <w:noWrap/>
            <w:hideMark/>
          </w:tcPr>
          <w:p w14:paraId="25763D23" w14:textId="77777777" w:rsidR="002C71A3" w:rsidRPr="00BD0EC4" w:rsidRDefault="002C71A3" w:rsidP="00BD0EC4">
            <w:pPr>
              <w:pStyle w:val="TableText"/>
            </w:pPr>
            <w:r w:rsidRPr="00BD0EC4">
              <w:t> </w:t>
            </w:r>
          </w:p>
        </w:tc>
        <w:tc>
          <w:tcPr>
            <w:tcW w:w="1620" w:type="dxa"/>
            <w:noWrap/>
            <w:hideMark/>
          </w:tcPr>
          <w:p w14:paraId="44141BA4" w14:textId="77777777" w:rsidR="002C71A3" w:rsidRPr="00BD0EC4" w:rsidRDefault="002C71A3" w:rsidP="00BD0EC4">
            <w:pPr>
              <w:pStyle w:val="TableText"/>
            </w:pPr>
            <w:r w:rsidRPr="00BD0EC4">
              <w:t> </w:t>
            </w:r>
          </w:p>
        </w:tc>
        <w:tc>
          <w:tcPr>
            <w:tcW w:w="1170" w:type="dxa"/>
            <w:noWrap/>
            <w:hideMark/>
          </w:tcPr>
          <w:p w14:paraId="527537B2" w14:textId="77777777" w:rsidR="002C71A3" w:rsidRPr="00BD0EC4" w:rsidRDefault="002C71A3" w:rsidP="00BD0EC4">
            <w:pPr>
              <w:pStyle w:val="TableText"/>
            </w:pPr>
            <w:r w:rsidRPr="00BD0EC4">
              <w:t> </w:t>
            </w:r>
          </w:p>
        </w:tc>
        <w:tc>
          <w:tcPr>
            <w:tcW w:w="1341" w:type="dxa"/>
            <w:noWrap/>
            <w:hideMark/>
          </w:tcPr>
          <w:p w14:paraId="75E68EB0" w14:textId="77777777" w:rsidR="002C71A3" w:rsidRPr="00BD0EC4" w:rsidRDefault="002C71A3" w:rsidP="00BD0EC4">
            <w:pPr>
              <w:pStyle w:val="TableText"/>
            </w:pPr>
            <w:r w:rsidRPr="00BD0EC4">
              <w:t> </w:t>
            </w:r>
          </w:p>
        </w:tc>
      </w:tr>
      <w:tr w:rsidR="00EF1AC4" w:rsidRPr="00BD0EC4" w14:paraId="44BAD86C" w14:textId="77777777" w:rsidTr="00EF1AC4">
        <w:trPr>
          <w:trHeight w:val="20"/>
        </w:trPr>
        <w:tc>
          <w:tcPr>
            <w:tcW w:w="2413" w:type="dxa"/>
            <w:hideMark/>
          </w:tcPr>
          <w:p w14:paraId="0A144512" w14:textId="77777777" w:rsidR="003720DA" w:rsidRPr="00BD0EC4" w:rsidRDefault="003720DA" w:rsidP="00BD0EC4">
            <w:pPr>
              <w:pStyle w:val="TableText"/>
            </w:pPr>
            <w:r w:rsidRPr="00BD0EC4">
              <w:t>Infrastructure enabling low-carbon road transport and public transport</w:t>
            </w:r>
          </w:p>
        </w:tc>
        <w:tc>
          <w:tcPr>
            <w:tcW w:w="2627" w:type="dxa"/>
            <w:noWrap/>
            <w:hideMark/>
          </w:tcPr>
          <w:p w14:paraId="46AA6E8C" w14:textId="77777777" w:rsidR="003720DA" w:rsidRPr="00BD0EC4" w:rsidRDefault="003720DA" w:rsidP="00BD0EC4">
            <w:pPr>
              <w:pStyle w:val="TableText"/>
            </w:pPr>
            <w:r w:rsidRPr="00BD0EC4">
              <w:t>EU Taxonomy</w:t>
            </w:r>
          </w:p>
        </w:tc>
        <w:tc>
          <w:tcPr>
            <w:tcW w:w="1620" w:type="dxa"/>
            <w:noWrap/>
            <w:hideMark/>
          </w:tcPr>
          <w:p w14:paraId="135FD4BE" w14:textId="77777777" w:rsidR="003720DA" w:rsidRPr="00BD0EC4" w:rsidRDefault="003720DA" w:rsidP="00BD0EC4">
            <w:pPr>
              <w:pStyle w:val="TableText"/>
            </w:pPr>
            <w:r w:rsidRPr="00BD0EC4">
              <w:t>Enabling</w:t>
            </w:r>
          </w:p>
        </w:tc>
        <w:tc>
          <w:tcPr>
            <w:tcW w:w="1890" w:type="dxa"/>
            <w:noWrap/>
            <w:hideMark/>
          </w:tcPr>
          <w:p w14:paraId="5E71355E" w14:textId="375560B5" w:rsidR="003720DA" w:rsidRPr="00BD0EC4" w:rsidRDefault="00CA004C" w:rsidP="00BD0EC4">
            <w:pPr>
              <w:pStyle w:val="TableText"/>
            </w:pPr>
            <w:del w:id="1859" w:author="Cisneros Morales Diana Karen" w:date="2024-06-10T12:15:00Z">
              <w:r w:rsidDel="00D02C38">
                <w:delText>Own Performance</w:delText>
              </w:r>
            </w:del>
          </w:p>
        </w:tc>
        <w:tc>
          <w:tcPr>
            <w:tcW w:w="990" w:type="dxa"/>
            <w:noWrap/>
            <w:hideMark/>
          </w:tcPr>
          <w:p w14:paraId="381947C4" w14:textId="77777777" w:rsidR="003720DA" w:rsidRPr="00BD0EC4" w:rsidRDefault="003720DA" w:rsidP="00BD0EC4">
            <w:pPr>
              <w:pStyle w:val="TableText"/>
            </w:pPr>
            <w:r w:rsidRPr="00BD0EC4">
              <w:t> </w:t>
            </w:r>
          </w:p>
        </w:tc>
        <w:tc>
          <w:tcPr>
            <w:tcW w:w="1620" w:type="dxa"/>
            <w:noWrap/>
            <w:hideMark/>
          </w:tcPr>
          <w:p w14:paraId="3CE30444" w14:textId="77777777" w:rsidR="003720DA" w:rsidRPr="00BD0EC4" w:rsidRDefault="003720DA" w:rsidP="00BD0EC4">
            <w:pPr>
              <w:pStyle w:val="TableText"/>
            </w:pPr>
            <w:r w:rsidRPr="00BD0EC4">
              <w:t> </w:t>
            </w:r>
          </w:p>
        </w:tc>
        <w:tc>
          <w:tcPr>
            <w:tcW w:w="1170" w:type="dxa"/>
            <w:noWrap/>
            <w:hideMark/>
          </w:tcPr>
          <w:p w14:paraId="6C278B47" w14:textId="77777777" w:rsidR="003720DA" w:rsidRPr="00BD0EC4" w:rsidRDefault="003720DA" w:rsidP="00BD0EC4">
            <w:pPr>
              <w:pStyle w:val="TableText"/>
            </w:pPr>
            <w:r w:rsidRPr="00BD0EC4">
              <w:t> </w:t>
            </w:r>
          </w:p>
        </w:tc>
        <w:tc>
          <w:tcPr>
            <w:tcW w:w="1341" w:type="dxa"/>
            <w:noWrap/>
            <w:hideMark/>
          </w:tcPr>
          <w:p w14:paraId="4417162F" w14:textId="77777777" w:rsidR="003720DA" w:rsidRPr="00BD0EC4" w:rsidRDefault="003720DA" w:rsidP="00BD0EC4">
            <w:pPr>
              <w:pStyle w:val="TableText"/>
            </w:pPr>
            <w:r w:rsidRPr="00BD0EC4">
              <w:t> </w:t>
            </w:r>
          </w:p>
        </w:tc>
      </w:tr>
      <w:tr w:rsidR="002C71A3" w:rsidRPr="00BD0EC4" w14:paraId="21743E61" w14:textId="77777777" w:rsidTr="00EF1AC4">
        <w:trPr>
          <w:trHeight w:val="20"/>
        </w:trPr>
        <w:tc>
          <w:tcPr>
            <w:tcW w:w="2413" w:type="dxa"/>
            <w:vMerge w:val="restart"/>
            <w:hideMark/>
          </w:tcPr>
          <w:p w14:paraId="4F0D8EC9" w14:textId="77777777" w:rsidR="002C71A3" w:rsidRPr="00BD0EC4" w:rsidRDefault="002C71A3" w:rsidP="00BD0EC4">
            <w:pPr>
              <w:pStyle w:val="TableText"/>
            </w:pPr>
            <w:r w:rsidRPr="00BD0EC4">
              <w:t>Infrastructure enabling low carbon water transport</w:t>
            </w:r>
          </w:p>
        </w:tc>
        <w:tc>
          <w:tcPr>
            <w:tcW w:w="2627" w:type="dxa"/>
            <w:noWrap/>
            <w:hideMark/>
          </w:tcPr>
          <w:p w14:paraId="562B8FE8" w14:textId="77777777" w:rsidR="002C71A3" w:rsidRPr="00BD0EC4" w:rsidRDefault="002C71A3" w:rsidP="00BD0EC4">
            <w:pPr>
              <w:pStyle w:val="TableText"/>
            </w:pPr>
            <w:r w:rsidRPr="00BD0EC4">
              <w:t>EU Taxonomy</w:t>
            </w:r>
          </w:p>
        </w:tc>
        <w:tc>
          <w:tcPr>
            <w:tcW w:w="1620" w:type="dxa"/>
            <w:noWrap/>
            <w:hideMark/>
          </w:tcPr>
          <w:p w14:paraId="603C9DC8" w14:textId="77777777" w:rsidR="002C71A3" w:rsidRPr="00BD0EC4" w:rsidRDefault="002C71A3" w:rsidP="00BD0EC4">
            <w:pPr>
              <w:pStyle w:val="TableText"/>
            </w:pPr>
            <w:r w:rsidRPr="00BD0EC4">
              <w:t>Enabling</w:t>
            </w:r>
          </w:p>
        </w:tc>
        <w:tc>
          <w:tcPr>
            <w:tcW w:w="1890" w:type="dxa"/>
            <w:noWrap/>
            <w:hideMark/>
          </w:tcPr>
          <w:p w14:paraId="107DEE15" w14:textId="77777777" w:rsidR="002C71A3" w:rsidRPr="00BD0EC4" w:rsidRDefault="002C71A3" w:rsidP="00BD0EC4">
            <w:pPr>
              <w:pStyle w:val="TableText"/>
            </w:pPr>
            <w:r>
              <w:t>Own Performance</w:t>
            </w:r>
          </w:p>
        </w:tc>
        <w:tc>
          <w:tcPr>
            <w:tcW w:w="990" w:type="dxa"/>
            <w:noWrap/>
            <w:hideMark/>
          </w:tcPr>
          <w:p w14:paraId="4A2348BC" w14:textId="77777777" w:rsidR="002C71A3" w:rsidRPr="00BD0EC4" w:rsidRDefault="002C71A3" w:rsidP="00BD0EC4">
            <w:pPr>
              <w:pStyle w:val="TableText"/>
            </w:pPr>
            <w:r w:rsidRPr="00BD0EC4">
              <w:t> </w:t>
            </w:r>
          </w:p>
        </w:tc>
        <w:tc>
          <w:tcPr>
            <w:tcW w:w="1620" w:type="dxa"/>
            <w:noWrap/>
            <w:hideMark/>
          </w:tcPr>
          <w:p w14:paraId="46AA3B79" w14:textId="77777777" w:rsidR="002C71A3" w:rsidRPr="00BD0EC4" w:rsidRDefault="002C71A3" w:rsidP="00BD0EC4">
            <w:pPr>
              <w:pStyle w:val="TableText"/>
            </w:pPr>
            <w:r w:rsidRPr="00BD0EC4">
              <w:t> </w:t>
            </w:r>
          </w:p>
        </w:tc>
        <w:tc>
          <w:tcPr>
            <w:tcW w:w="1170" w:type="dxa"/>
            <w:noWrap/>
            <w:hideMark/>
          </w:tcPr>
          <w:p w14:paraId="0BB86F5F" w14:textId="77777777" w:rsidR="002C71A3" w:rsidRPr="00BD0EC4" w:rsidRDefault="002C71A3" w:rsidP="00BD0EC4">
            <w:pPr>
              <w:pStyle w:val="TableText"/>
            </w:pPr>
            <w:r w:rsidRPr="00BD0EC4">
              <w:t> </w:t>
            </w:r>
          </w:p>
        </w:tc>
        <w:tc>
          <w:tcPr>
            <w:tcW w:w="1341" w:type="dxa"/>
            <w:noWrap/>
            <w:hideMark/>
          </w:tcPr>
          <w:p w14:paraId="3D953DE5" w14:textId="77777777" w:rsidR="002C71A3" w:rsidRPr="00BD0EC4" w:rsidRDefault="002C71A3" w:rsidP="00BD0EC4">
            <w:pPr>
              <w:pStyle w:val="TableText"/>
            </w:pPr>
            <w:r w:rsidRPr="00BD0EC4">
              <w:t> </w:t>
            </w:r>
          </w:p>
        </w:tc>
      </w:tr>
      <w:tr w:rsidR="002C71A3" w:rsidRPr="00BD0EC4" w14:paraId="05064731" w14:textId="77777777" w:rsidTr="00EF1AC4">
        <w:trPr>
          <w:trHeight w:val="20"/>
        </w:trPr>
        <w:tc>
          <w:tcPr>
            <w:tcW w:w="2413" w:type="dxa"/>
            <w:vMerge/>
            <w:hideMark/>
          </w:tcPr>
          <w:p w14:paraId="0389CDF5" w14:textId="77777777" w:rsidR="002C71A3" w:rsidRPr="00BD0EC4" w:rsidRDefault="002C71A3" w:rsidP="00BD0EC4">
            <w:pPr>
              <w:pStyle w:val="TableText"/>
            </w:pPr>
          </w:p>
        </w:tc>
        <w:tc>
          <w:tcPr>
            <w:tcW w:w="2627" w:type="dxa"/>
            <w:noWrap/>
            <w:hideMark/>
          </w:tcPr>
          <w:p w14:paraId="58AEE4C1" w14:textId="77777777" w:rsidR="002C71A3" w:rsidRPr="00BD0EC4" w:rsidRDefault="002C71A3" w:rsidP="00BD0EC4">
            <w:pPr>
              <w:pStyle w:val="TableText"/>
            </w:pPr>
            <w:r w:rsidRPr="00BD0EC4">
              <w:rPr>
                <w:lang w:val="es-ES" w:eastAsia="es-ES"/>
              </w:rPr>
              <w:t>Santander-specific</w:t>
            </w:r>
          </w:p>
        </w:tc>
        <w:tc>
          <w:tcPr>
            <w:tcW w:w="1620" w:type="dxa"/>
            <w:noWrap/>
            <w:hideMark/>
          </w:tcPr>
          <w:p w14:paraId="488A9528" w14:textId="77777777" w:rsidR="002C71A3" w:rsidRPr="00BD0EC4" w:rsidRDefault="002C71A3" w:rsidP="00BD0EC4">
            <w:pPr>
              <w:pStyle w:val="TableText"/>
            </w:pPr>
            <w:r w:rsidRPr="00BD0EC4">
              <w:t>Enabling</w:t>
            </w:r>
          </w:p>
        </w:tc>
        <w:tc>
          <w:tcPr>
            <w:tcW w:w="1890" w:type="dxa"/>
            <w:noWrap/>
            <w:hideMark/>
          </w:tcPr>
          <w:p w14:paraId="0788FF98" w14:textId="77777777" w:rsidR="002C71A3" w:rsidRPr="00BD0EC4" w:rsidRDefault="002C71A3" w:rsidP="00BD0EC4">
            <w:pPr>
              <w:pStyle w:val="TableText"/>
            </w:pPr>
            <w:r>
              <w:t>Own Performance</w:t>
            </w:r>
          </w:p>
        </w:tc>
        <w:tc>
          <w:tcPr>
            <w:tcW w:w="990" w:type="dxa"/>
            <w:noWrap/>
            <w:hideMark/>
          </w:tcPr>
          <w:p w14:paraId="2DC21873" w14:textId="77777777" w:rsidR="002C71A3" w:rsidRPr="00BD0EC4" w:rsidRDefault="002C71A3" w:rsidP="00BD0EC4">
            <w:pPr>
              <w:pStyle w:val="TableText"/>
            </w:pPr>
            <w:r w:rsidRPr="00BD0EC4">
              <w:t> </w:t>
            </w:r>
          </w:p>
        </w:tc>
        <w:tc>
          <w:tcPr>
            <w:tcW w:w="1620" w:type="dxa"/>
            <w:noWrap/>
            <w:hideMark/>
          </w:tcPr>
          <w:p w14:paraId="0A30D064" w14:textId="77777777" w:rsidR="002C71A3" w:rsidRPr="00BD0EC4" w:rsidRDefault="002C71A3" w:rsidP="00BD0EC4">
            <w:pPr>
              <w:pStyle w:val="TableText"/>
            </w:pPr>
            <w:r w:rsidRPr="00BD0EC4">
              <w:t> </w:t>
            </w:r>
          </w:p>
        </w:tc>
        <w:tc>
          <w:tcPr>
            <w:tcW w:w="1170" w:type="dxa"/>
            <w:noWrap/>
            <w:hideMark/>
          </w:tcPr>
          <w:p w14:paraId="0DB7534A" w14:textId="77777777" w:rsidR="002C71A3" w:rsidRPr="00BD0EC4" w:rsidRDefault="002C71A3" w:rsidP="00BD0EC4">
            <w:pPr>
              <w:pStyle w:val="TableText"/>
            </w:pPr>
            <w:r w:rsidRPr="00BD0EC4">
              <w:t> </w:t>
            </w:r>
          </w:p>
        </w:tc>
        <w:tc>
          <w:tcPr>
            <w:tcW w:w="1341" w:type="dxa"/>
            <w:noWrap/>
            <w:hideMark/>
          </w:tcPr>
          <w:p w14:paraId="4D02F1E2" w14:textId="77777777" w:rsidR="002C71A3" w:rsidRPr="00BD0EC4" w:rsidRDefault="002C71A3" w:rsidP="00BD0EC4">
            <w:pPr>
              <w:pStyle w:val="TableText"/>
            </w:pPr>
            <w:r w:rsidRPr="00BD0EC4">
              <w:t> </w:t>
            </w:r>
          </w:p>
        </w:tc>
      </w:tr>
      <w:tr w:rsidR="00EF1AC4" w:rsidRPr="00BD0EC4" w14:paraId="73C6926D" w14:textId="77777777" w:rsidTr="00EF1AC4">
        <w:trPr>
          <w:trHeight w:val="20"/>
        </w:trPr>
        <w:tc>
          <w:tcPr>
            <w:tcW w:w="2413" w:type="dxa"/>
            <w:hideMark/>
          </w:tcPr>
          <w:p w14:paraId="5CE5DF57" w14:textId="77777777" w:rsidR="003720DA" w:rsidRPr="00BD0EC4" w:rsidRDefault="003720DA" w:rsidP="00BD0EC4">
            <w:pPr>
              <w:pStyle w:val="TableText"/>
            </w:pPr>
            <w:r w:rsidRPr="00BD0EC4">
              <w:t>Low carbon airport infrastructure</w:t>
            </w:r>
          </w:p>
        </w:tc>
        <w:tc>
          <w:tcPr>
            <w:tcW w:w="2627" w:type="dxa"/>
            <w:noWrap/>
            <w:hideMark/>
          </w:tcPr>
          <w:p w14:paraId="79B603D0" w14:textId="77777777" w:rsidR="003720DA" w:rsidRPr="00BD0EC4" w:rsidRDefault="003720DA" w:rsidP="00BD0EC4">
            <w:pPr>
              <w:pStyle w:val="TableText"/>
            </w:pPr>
            <w:r w:rsidRPr="00BD0EC4">
              <w:t>EU Taxonomy</w:t>
            </w:r>
          </w:p>
        </w:tc>
        <w:tc>
          <w:tcPr>
            <w:tcW w:w="1620" w:type="dxa"/>
            <w:noWrap/>
            <w:hideMark/>
          </w:tcPr>
          <w:p w14:paraId="56BD4264" w14:textId="77777777" w:rsidR="003720DA" w:rsidRPr="00BD0EC4" w:rsidRDefault="003720DA" w:rsidP="00BD0EC4">
            <w:pPr>
              <w:pStyle w:val="TableText"/>
            </w:pPr>
            <w:r w:rsidRPr="00BD0EC4">
              <w:t>Enabling</w:t>
            </w:r>
          </w:p>
        </w:tc>
        <w:tc>
          <w:tcPr>
            <w:tcW w:w="1890" w:type="dxa"/>
            <w:noWrap/>
            <w:hideMark/>
          </w:tcPr>
          <w:p w14:paraId="35A8CBAC" w14:textId="77777777" w:rsidR="003720DA" w:rsidRPr="00BD0EC4" w:rsidRDefault="003720DA" w:rsidP="00BD0EC4">
            <w:pPr>
              <w:pStyle w:val="TableText"/>
            </w:pPr>
            <w:r w:rsidRPr="00BD0EC4">
              <w:t> </w:t>
            </w:r>
          </w:p>
        </w:tc>
        <w:tc>
          <w:tcPr>
            <w:tcW w:w="990" w:type="dxa"/>
            <w:noWrap/>
            <w:hideMark/>
          </w:tcPr>
          <w:p w14:paraId="279A5B0E" w14:textId="77777777" w:rsidR="003720DA" w:rsidRPr="00BD0EC4" w:rsidRDefault="003720DA" w:rsidP="00BD0EC4">
            <w:pPr>
              <w:pStyle w:val="TableText"/>
            </w:pPr>
            <w:r w:rsidRPr="00BD0EC4">
              <w:t> </w:t>
            </w:r>
          </w:p>
        </w:tc>
        <w:tc>
          <w:tcPr>
            <w:tcW w:w="1620" w:type="dxa"/>
            <w:noWrap/>
            <w:hideMark/>
          </w:tcPr>
          <w:p w14:paraId="67A3EC32" w14:textId="77777777" w:rsidR="003720DA" w:rsidRPr="00BD0EC4" w:rsidRDefault="003720DA" w:rsidP="00BD0EC4">
            <w:pPr>
              <w:pStyle w:val="TableText"/>
            </w:pPr>
            <w:r w:rsidRPr="00BD0EC4">
              <w:t> </w:t>
            </w:r>
          </w:p>
        </w:tc>
        <w:tc>
          <w:tcPr>
            <w:tcW w:w="1170" w:type="dxa"/>
            <w:noWrap/>
            <w:hideMark/>
          </w:tcPr>
          <w:p w14:paraId="16A91847" w14:textId="77777777" w:rsidR="003720DA" w:rsidRPr="00BD0EC4" w:rsidRDefault="003720DA" w:rsidP="00BD0EC4">
            <w:pPr>
              <w:pStyle w:val="TableText"/>
            </w:pPr>
            <w:r w:rsidRPr="00BD0EC4">
              <w:t> </w:t>
            </w:r>
          </w:p>
        </w:tc>
        <w:tc>
          <w:tcPr>
            <w:tcW w:w="1341" w:type="dxa"/>
            <w:noWrap/>
            <w:hideMark/>
          </w:tcPr>
          <w:p w14:paraId="701514A9" w14:textId="77777777" w:rsidR="003720DA" w:rsidRPr="00BD0EC4" w:rsidRDefault="003720DA" w:rsidP="00BD0EC4">
            <w:pPr>
              <w:pStyle w:val="TableText"/>
            </w:pPr>
            <w:r w:rsidRPr="00BD0EC4">
              <w:t> </w:t>
            </w:r>
          </w:p>
        </w:tc>
      </w:tr>
      <w:tr w:rsidR="00EF1AC4" w:rsidRPr="00BD0EC4" w14:paraId="38FD4DEA" w14:textId="77777777" w:rsidTr="00EF1AC4">
        <w:trPr>
          <w:trHeight w:val="20"/>
        </w:trPr>
        <w:tc>
          <w:tcPr>
            <w:tcW w:w="2413" w:type="dxa"/>
            <w:hideMark/>
          </w:tcPr>
          <w:p w14:paraId="23EC4354" w14:textId="77777777" w:rsidR="003720DA" w:rsidRPr="00BD0EC4" w:rsidRDefault="003720DA" w:rsidP="00BD0EC4">
            <w:pPr>
              <w:pStyle w:val="TableText"/>
            </w:pPr>
            <w:r w:rsidRPr="00BD0EC4">
              <w:t>Leasing of aircraft</w:t>
            </w:r>
          </w:p>
        </w:tc>
        <w:tc>
          <w:tcPr>
            <w:tcW w:w="2627" w:type="dxa"/>
            <w:noWrap/>
            <w:hideMark/>
          </w:tcPr>
          <w:p w14:paraId="39DFBE5D" w14:textId="77777777" w:rsidR="003720DA" w:rsidRPr="00BD0EC4" w:rsidRDefault="003720DA" w:rsidP="00BD0EC4">
            <w:pPr>
              <w:pStyle w:val="TableText"/>
            </w:pPr>
            <w:r w:rsidRPr="00BD0EC4">
              <w:t>EU Taxonomy</w:t>
            </w:r>
          </w:p>
        </w:tc>
        <w:tc>
          <w:tcPr>
            <w:tcW w:w="1620" w:type="dxa"/>
            <w:noWrap/>
            <w:hideMark/>
          </w:tcPr>
          <w:p w14:paraId="5796CF40" w14:textId="77777777" w:rsidR="003720DA" w:rsidRPr="00BD0EC4" w:rsidRDefault="003720DA" w:rsidP="00BD0EC4">
            <w:pPr>
              <w:pStyle w:val="TableText"/>
            </w:pPr>
            <w:r w:rsidRPr="00BD0EC4">
              <w:t>Transition</w:t>
            </w:r>
          </w:p>
        </w:tc>
        <w:tc>
          <w:tcPr>
            <w:tcW w:w="1890" w:type="dxa"/>
            <w:noWrap/>
            <w:hideMark/>
          </w:tcPr>
          <w:p w14:paraId="4F999F71" w14:textId="77777777" w:rsidR="003720DA" w:rsidRPr="00BD0EC4" w:rsidRDefault="003720DA" w:rsidP="00BD0EC4">
            <w:pPr>
              <w:pStyle w:val="TableText"/>
            </w:pPr>
            <w:r w:rsidRPr="00BD0EC4">
              <w:t> </w:t>
            </w:r>
          </w:p>
        </w:tc>
        <w:tc>
          <w:tcPr>
            <w:tcW w:w="990" w:type="dxa"/>
            <w:noWrap/>
            <w:hideMark/>
          </w:tcPr>
          <w:p w14:paraId="5386A00B" w14:textId="77777777" w:rsidR="003720DA" w:rsidRPr="00BD0EC4" w:rsidRDefault="003720DA" w:rsidP="00BD0EC4">
            <w:pPr>
              <w:pStyle w:val="TableText"/>
            </w:pPr>
            <w:r w:rsidRPr="00BD0EC4">
              <w:t> </w:t>
            </w:r>
          </w:p>
        </w:tc>
        <w:tc>
          <w:tcPr>
            <w:tcW w:w="1620" w:type="dxa"/>
            <w:noWrap/>
            <w:hideMark/>
          </w:tcPr>
          <w:p w14:paraId="6EB6B8B5" w14:textId="77777777" w:rsidR="003720DA" w:rsidRPr="00BD0EC4" w:rsidRDefault="003720DA" w:rsidP="00BD0EC4">
            <w:pPr>
              <w:pStyle w:val="TableText"/>
            </w:pPr>
            <w:r w:rsidRPr="00BD0EC4">
              <w:t> </w:t>
            </w:r>
          </w:p>
        </w:tc>
        <w:tc>
          <w:tcPr>
            <w:tcW w:w="1170" w:type="dxa"/>
            <w:noWrap/>
            <w:hideMark/>
          </w:tcPr>
          <w:p w14:paraId="72D8FB7A" w14:textId="77777777" w:rsidR="003720DA" w:rsidRPr="00BD0EC4" w:rsidRDefault="003720DA" w:rsidP="00BD0EC4">
            <w:pPr>
              <w:pStyle w:val="TableText"/>
            </w:pPr>
            <w:r w:rsidRPr="00BD0EC4">
              <w:t> </w:t>
            </w:r>
          </w:p>
        </w:tc>
        <w:tc>
          <w:tcPr>
            <w:tcW w:w="1341" w:type="dxa"/>
            <w:noWrap/>
            <w:hideMark/>
          </w:tcPr>
          <w:p w14:paraId="09345DC0" w14:textId="77777777" w:rsidR="003720DA" w:rsidRPr="00BD0EC4" w:rsidRDefault="003720DA" w:rsidP="00BD0EC4">
            <w:pPr>
              <w:pStyle w:val="TableText"/>
            </w:pPr>
            <w:r w:rsidRPr="00BD0EC4">
              <w:t> </w:t>
            </w:r>
          </w:p>
        </w:tc>
      </w:tr>
      <w:tr w:rsidR="002C71A3" w:rsidRPr="00BD0EC4" w14:paraId="1DE7BF75" w14:textId="77777777" w:rsidTr="00EF1AC4">
        <w:trPr>
          <w:trHeight w:val="20"/>
        </w:trPr>
        <w:tc>
          <w:tcPr>
            <w:tcW w:w="2413" w:type="dxa"/>
            <w:vMerge w:val="restart"/>
            <w:hideMark/>
          </w:tcPr>
          <w:p w14:paraId="68A2E891" w14:textId="77777777" w:rsidR="002C71A3" w:rsidRPr="00BD0EC4" w:rsidRDefault="002C71A3" w:rsidP="00BD0EC4">
            <w:pPr>
              <w:pStyle w:val="TableText"/>
            </w:pPr>
            <w:r w:rsidRPr="00BD0EC4">
              <w:t>Passenger and freight air transport</w:t>
            </w:r>
          </w:p>
        </w:tc>
        <w:tc>
          <w:tcPr>
            <w:tcW w:w="2627" w:type="dxa"/>
            <w:noWrap/>
            <w:hideMark/>
          </w:tcPr>
          <w:p w14:paraId="4CC0E55B" w14:textId="77777777" w:rsidR="002C71A3" w:rsidRPr="00BD0EC4" w:rsidRDefault="002C71A3" w:rsidP="00BD0EC4">
            <w:pPr>
              <w:pStyle w:val="TableText"/>
            </w:pPr>
            <w:r w:rsidRPr="00BD0EC4">
              <w:t>EU Taxonomy</w:t>
            </w:r>
          </w:p>
        </w:tc>
        <w:tc>
          <w:tcPr>
            <w:tcW w:w="1620" w:type="dxa"/>
            <w:noWrap/>
            <w:hideMark/>
          </w:tcPr>
          <w:p w14:paraId="1F2BB65E" w14:textId="33B19F0C" w:rsidR="002C71A3" w:rsidRPr="00BD0EC4" w:rsidRDefault="00B02BA6" w:rsidP="00BD0EC4">
            <w:pPr>
              <w:pStyle w:val="TableText"/>
            </w:pPr>
            <w:ins w:id="1860" w:author="Cisneros Morales Diana Karen" w:date="2024-05-29T16:30:00Z">
              <w:r w:rsidRPr="00BD0EC4">
                <w:t>Transition</w:t>
              </w:r>
            </w:ins>
            <w:del w:id="1861" w:author="Cisneros Morales Diana Karen" w:date="2024-05-29T16:30:00Z">
              <w:r w:rsidR="002C71A3" w:rsidRPr="00BD0EC4" w:rsidDel="00B02BA6">
                <w:delText>Enabling</w:delText>
              </w:r>
            </w:del>
          </w:p>
        </w:tc>
        <w:tc>
          <w:tcPr>
            <w:tcW w:w="1890" w:type="dxa"/>
            <w:noWrap/>
            <w:hideMark/>
          </w:tcPr>
          <w:p w14:paraId="6AFFF39C" w14:textId="77777777" w:rsidR="002C71A3" w:rsidRPr="00BD0EC4" w:rsidRDefault="002C71A3" w:rsidP="00BD0EC4">
            <w:pPr>
              <w:pStyle w:val="TableText"/>
            </w:pPr>
            <w:r w:rsidRPr="00BD0EC4">
              <w:t> </w:t>
            </w:r>
          </w:p>
        </w:tc>
        <w:tc>
          <w:tcPr>
            <w:tcW w:w="990" w:type="dxa"/>
            <w:noWrap/>
            <w:hideMark/>
          </w:tcPr>
          <w:p w14:paraId="7831A21A" w14:textId="77777777" w:rsidR="002C71A3" w:rsidRPr="00BD0EC4" w:rsidRDefault="002C71A3" w:rsidP="00BD0EC4">
            <w:pPr>
              <w:pStyle w:val="TableText"/>
            </w:pPr>
            <w:r w:rsidRPr="00BD0EC4">
              <w:t> </w:t>
            </w:r>
          </w:p>
        </w:tc>
        <w:tc>
          <w:tcPr>
            <w:tcW w:w="1620" w:type="dxa"/>
            <w:noWrap/>
            <w:hideMark/>
          </w:tcPr>
          <w:p w14:paraId="2324B828" w14:textId="77777777" w:rsidR="002C71A3" w:rsidRPr="00BD0EC4" w:rsidRDefault="002C71A3" w:rsidP="00BD0EC4">
            <w:pPr>
              <w:pStyle w:val="TableText"/>
            </w:pPr>
            <w:r w:rsidRPr="00BD0EC4">
              <w:t> </w:t>
            </w:r>
          </w:p>
        </w:tc>
        <w:tc>
          <w:tcPr>
            <w:tcW w:w="1170" w:type="dxa"/>
            <w:noWrap/>
            <w:hideMark/>
          </w:tcPr>
          <w:p w14:paraId="52B9A1FC" w14:textId="77777777" w:rsidR="002C71A3" w:rsidRPr="00BD0EC4" w:rsidRDefault="002C71A3" w:rsidP="00BD0EC4">
            <w:pPr>
              <w:pStyle w:val="TableText"/>
            </w:pPr>
            <w:r w:rsidRPr="00BD0EC4">
              <w:t> </w:t>
            </w:r>
          </w:p>
        </w:tc>
        <w:tc>
          <w:tcPr>
            <w:tcW w:w="1341" w:type="dxa"/>
            <w:noWrap/>
            <w:hideMark/>
          </w:tcPr>
          <w:p w14:paraId="36881704" w14:textId="77777777" w:rsidR="002C71A3" w:rsidRPr="00BD0EC4" w:rsidRDefault="002C71A3" w:rsidP="00BD0EC4">
            <w:pPr>
              <w:pStyle w:val="TableText"/>
            </w:pPr>
            <w:r w:rsidRPr="00BD0EC4">
              <w:t> </w:t>
            </w:r>
          </w:p>
        </w:tc>
      </w:tr>
      <w:tr w:rsidR="002C71A3" w:rsidRPr="00BD0EC4" w14:paraId="7743713D" w14:textId="77777777" w:rsidTr="00EF1AC4">
        <w:trPr>
          <w:trHeight w:val="20"/>
        </w:trPr>
        <w:tc>
          <w:tcPr>
            <w:tcW w:w="2413" w:type="dxa"/>
            <w:vMerge/>
            <w:hideMark/>
          </w:tcPr>
          <w:p w14:paraId="5EA8BE86" w14:textId="77777777" w:rsidR="002C71A3" w:rsidRPr="00BD0EC4" w:rsidRDefault="002C71A3" w:rsidP="00BD0EC4">
            <w:pPr>
              <w:pStyle w:val="TableText"/>
            </w:pPr>
          </w:p>
        </w:tc>
        <w:tc>
          <w:tcPr>
            <w:tcW w:w="2627" w:type="dxa"/>
            <w:noWrap/>
            <w:hideMark/>
          </w:tcPr>
          <w:p w14:paraId="0AA1FE6A" w14:textId="77777777" w:rsidR="002C71A3" w:rsidRPr="00BD0EC4" w:rsidRDefault="002C71A3" w:rsidP="00BD0EC4">
            <w:pPr>
              <w:pStyle w:val="TableText"/>
            </w:pPr>
            <w:r w:rsidRPr="00BD0EC4">
              <w:rPr>
                <w:lang w:val="es-ES" w:eastAsia="es-ES"/>
              </w:rPr>
              <w:t>Santander-specific</w:t>
            </w:r>
          </w:p>
        </w:tc>
        <w:tc>
          <w:tcPr>
            <w:tcW w:w="1620" w:type="dxa"/>
            <w:noWrap/>
            <w:hideMark/>
          </w:tcPr>
          <w:p w14:paraId="03A9D2EC" w14:textId="77777777" w:rsidR="002C71A3" w:rsidRPr="00BD0EC4" w:rsidRDefault="002C71A3" w:rsidP="00BD0EC4">
            <w:pPr>
              <w:pStyle w:val="TableText"/>
            </w:pPr>
            <w:r w:rsidRPr="00BD0EC4">
              <w:t>Enabling</w:t>
            </w:r>
          </w:p>
        </w:tc>
        <w:tc>
          <w:tcPr>
            <w:tcW w:w="1890" w:type="dxa"/>
            <w:noWrap/>
            <w:hideMark/>
          </w:tcPr>
          <w:p w14:paraId="250D53DE" w14:textId="77777777" w:rsidR="002C71A3" w:rsidRPr="00BD0EC4" w:rsidRDefault="002C71A3" w:rsidP="00BD0EC4">
            <w:pPr>
              <w:pStyle w:val="TableText"/>
            </w:pPr>
            <w:r w:rsidRPr="00BD0EC4">
              <w:t> </w:t>
            </w:r>
          </w:p>
        </w:tc>
        <w:tc>
          <w:tcPr>
            <w:tcW w:w="990" w:type="dxa"/>
            <w:noWrap/>
            <w:hideMark/>
          </w:tcPr>
          <w:p w14:paraId="0B5744F7" w14:textId="77777777" w:rsidR="002C71A3" w:rsidRPr="00BD0EC4" w:rsidRDefault="002C71A3" w:rsidP="00BD0EC4">
            <w:pPr>
              <w:pStyle w:val="TableText"/>
            </w:pPr>
            <w:r w:rsidRPr="00BD0EC4">
              <w:t> </w:t>
            </w:r>
          </w:p>
        </w:tc>
        <w:tc>
          <w:tcPr>
            <w:tcW w:w="1620" w:type="dxa"/>
            <w:noWrap/>
            <w:hideMark/>
          </w:tcPr>
          <w:p w14:paraId="2DFD7EFD" w14:textId="77777777" w:rsidR="002C71A3" w:rsidRPr="00BD0EC4" w:rsidRDefault="002C71A3" w:rsidP="00BD0EC4">
            <w:pPr>
              <w:pStyle w:val="TableText"/>
            </w:pPr>
            <w:r w:rsidRPr="00BD0EC4">
              <w:t> </w:t>
            </w:r>
          </w:p>
        </w:tc>
        <w:tc>
          <w:tcPr>
            <w:tcW w:w="1170" w:type="dxa"/>
            <w:noWrap/>
            <w:hideMark/>
          </w:tcPr>
          <w:p w14:paraId="70FD7FC8" w14:textId="77777777" w:rsidR="002C71A3" w:rsidRPr="00BD0EC4" w:rsidRDefault="002C71A3" w:rsidP="00BD0EC4">
            <w:pPr>
              <w:pStyle w:val="TableText"/>
            </w:pPr>
            <w:r w:rsidRPr="00BD0EC4">
              <w:t> </w:t>
            </w:r>
          </w:p>
        </w:tc>
        <w:tc>
          <w:tcPr>
            <w:tcW w:w="1341" w:type="dxa"/>
            <w:noWrap/>
            <w:hideMark/>
          </w:tcPr>
          <w:p w14:paraId="481C0D9F" w14:textId="77777777" w:rsidR="002C71A3" w:rsidRPr="00BD0EC4" w:rsidRDefault="002C71A3" w:rsidP="00BD0EC4">
            <w:pPr>
              <w:pStyle w:val="TableText"/>
            </w:pPr>
            <w:r w:rsidRPr="00BD0EC4">
              <w:t> </w:t>
            </w:r>
          </w:p>
        </w:tc>
      </w:tr>
      <w:tr w:rsidR="00EF1AC4" w:rsidRPr="00BD0EC4" w14:paraId="431823D0" w14:textId="77777777" w:rsidTr="00EF1AC4">
        <w:trPr>
          <w:trHeight w:val="20"/>
        </w:trPr>
        <w:tc>
          <w:tcPr>
            <w:tcW w:w="2413" w:type="dxa"/>
            <w:hideMark/>
          </w:tcPr>
          <w:p w14:paraId="715C2140" w14:textId="77777777" w:rsidR="003720DA" w:rsidRPr="00BD0EC4" w:rsidRDefault="003720DA" w:rsidP="00BD0EC4">
            <w:pPr>
              <w:pStyle w:val="TableText"/>
            </w:pPr>
            <w:r w:rsidRPr="00BD0EC4">
              <w:t>Air transport ground handling operations</w:t>
            </w:r>
          </w:p>
        </w:tc>
        <w:tc>
          <w:tcPr>
            <w:tcW w:w="2627" w:type="dxa"/>
            <w:noWrap/>
            <w:hideMark/>
          </w:tcPr>
          <w:p w14:paraId="76748A42" w14:textId="77777777" w:rsidR="003720DA" w:rsidRPr="00BD0EC4" w:rsidRDefault="003720DA" w:rsidP="00BD0EC4">
            <w:pPr>
              <w:pStyle w:val="TableText"/>
            </w:pPr>
            <w:r w:rsidRPr="00BD0EC4">
              <w:t>EU Taxonomy</w:t>
            </w:r>
          </w:p>
        </w:tc>
        <w:tc>
          <w:tcPr>
            <w:tcW w:w="1620" w:type="dxa"/>
            <w:noWrap/>
            <w:hideMark/>
          </w:tcPr>
          <w:p w14:paraId="6FE90979" w14:textId="77777777" w:rsidR="003720DA" w:rsidRPr="00BD0EC4" w:rsidRDefault="00CA004C" w:rsidP="00BD0EC4">
            <w:pPr>
              <w:pStyle w:val="TableText"/>
            </w:pPr>
            <w:r>
              <w:t>Own Performance</w:t>
            </w:r>
          </w:p>
        </w:tc>
        <w:tc>
          <w:tcPr>
            <w:tcW w:w="1890" w:type="dxa"/>
            <w:noWrap/>
            <w:hideMark/>
          </w:tcPr>
          <w:p w14:paraId="5A1D5EC4" w14:textId="77777777" w:rsidR="003720DA" w:rsidRPr="00BD0EC4" w:rsidRDefault="003720DA" w:rsidP="00BD0EC4">
            <w:pPr>
              <w:pStyle w:val="TableText"/>
            </w:pPr>
            <w:r w:rsidRPr="00BD0EC4">
              <w:t> </w:t>
            </w:r>
          </w:p>
        </w:tc>
        <w:tc>
          <w:tcPr>
            <w:tcW w:w="990" w:type="dxa"/>
            <w:noWrap/>
            <w:hideMark/>
          </w:tcPr>
          <w:p w14:paraId="33C97020" w14:textId="77777777" w:rsidR="003720DA" w:rsidRPr="00BD0EC4" w:rsidRDefault="003720DA" w:rsidP="00BD0EC4">
            <w:pPr>
              <w:pStyle w:val="TableText"/>
            </w:pPr>
            <w:r w:rsidRPr="00BD0EC4">
              <w:t> </w:t>
            </w:r>
          </w:p>
        </w:tc>
        <w:tc>
          <w:tcPr>
            <w:tcW w:w="1620" w:type="dxa"/>
            <w:noWrap/>
            <w:hideMark/>
          </w:tcPr>
          <w:p w14:paraId="51DF5D2E" w14:textId="77777777" w:rsidR="003720DA" w:rsidRPr="00BD0EC4" w:rsidRDefault="003720DA" w:rsidP="00BD0EC4">
            <w:pPr>
              <w:pStyle w:val="TableText"/>
            </w:pPr>
            <w:r w:rsidRPr="00BD0EC4">
              <w:t> </w:t>
            </w:r>
          </w:p>
        </w:tc>
        <w:tc>
          <w:tcPr>
            <w:tcW w:w="1170" w:type="dxa"/>
            <w:noWrap/>
            <w:hideMark/>
          </w:tcPr>
          <w:p w14:paraId="01069A96" w14:textId="77777777" w:rsidR="003720DA" w:rsidRPr="00BD0EC4" w:rsidRDefault="003720DA" w:rsidP="00BD0EC4">
            <w:pPr>
              <w:pStyle w:val="TableText"/>
            </w:pPr>
            <w:r w:rsidRPr="00BD0EC4">
              <w:t> </w:t>
            </w:r>
          </w:p>
        </w:tc>
        <w:tc>
          <w:tcPr>
            <w:tcW w:w="1341" w:type="dxa"/>
            <w:noWrap/>
            <w:hideMark/>
          </w:tcPr>
          <w:p w14:paraId="75651D0B" w14:textId="77777777" w:rsidR="003720DA" w:rsidRPr="00BD0EC4" w:rsidRDefault="003720DA" w:rsidP="00BD0EC4">
            <w:pPr>
              <w:pStyle w:val="TableText"/>
            </w:pPr>
            <w:r w:rsidRPr="00BD0EC4">
              <w:t> </w:t>
            </w:r>
          </w:p>
        </w:tc>
      </w:tr>
      <w:tr w:rsidR="00EF1AC4" w:rsidRPr="00BD0EC4" w14:paraId="0E6EB32F" w14:textId="77777777" w:rsidTr="00EF1AC4">
        <w:trPr>
          <w:trHeight w:val="20"/>
        </w:trPr>
        <w:tc>
          <w:tcPr>
            <w:tcW w:w="2413" w:type="dxa"/>
            <w:hideMark/>
          </w:tcPr>
          <w:p w14:paraId="1022A879" w14:textId="77777777" w:rsidR="003720DA" w:rsidRPr="00BD0EC4" w:rsidRDefault="003720DA" w:rsidP="00BD0EC4">
            <w:pPr>
              <w:pStyle w:val="TableText"/>
            </w:pPr>
            <w:r w:rsidRPr="00BD0EC4">
              <w:t>Hydrogen powered-vehicles</w:t>
            </w:r>
          </w:p>
        </w:tc>
        <w:tc>
          <w:tcPr>
            <w:tcW w:w="2627" w:type="dxa"/>
            <w:noWrap/>
            <w:hideMark/>
          </w:tcPr>
          <w:p w14:paraId="1CA5EF7E" w14:textId="77777777" w:rsidR="003720DA" w:rsidRPr="00BD0EC4" w:rsidRDefault="00483A54" w:rsidP="00BD0EC4">
            <w:pPr>
              <w:pStyle w:val="TableText"/>
            </w:pPr>
            <w:r w:rsidRPr="00BD0EC4">
              <w:rPr>
                <w:lang w:val="es-ES" w:eastAsia="es-ES"/>
              </w:rPr>
              <w:t>Santander-specific</w:t>
            </w:r>
          </w:p>
        </w:tc>
        <w:tc>
          <w:tcPr>
            <w:tcW w:w="1620" w:type="dxa"/>
            <w:noWrap/>
            <w:hideMark/>
          </w:tcPr>
          <w:p w14:paraId="24E17DD5" w14:textId="77777777" w:rsidR="003720DA" w:rsidRPr="00BD0EC4" w:rsidRDefault="003720DA" w:rsidP="00BD0EC4">
            <w:pPr>
              <w:pStyle w:val="TableText"/>
            </w:pPr>
            <w:r w:rsidRPr="00BD0EC4">
              <w:t>Enabling</w:t>
            </w:r>
          </w:p>
        </w:tc>
        <w:tc>
          <w:tcPr>
            <w:tcW w:w="1890" w:type="dxa"/>
            <w:noWrap/>
            <w:hideMark/>
          </w:tcPr>
          <w:p w14:paraId="79A50BAC" w14:textId="77777777" w:rsidR="003720DA" w:rsidRPr="00BD0EC4" w:rsidRDefault="003720DA" w:rsidP="00BD0EC4">
            <w:pPr>
              <w:pStyle w:val="TableText"/>
            </w:pPr>
            <w:r w:rsidRPr="00BD0EC4">
              <w:t> </w:t>
            </w:r>
          </w:p>
        </w:tc>
        <w:tc>
          <w:tcPr>
            <w:tcW w:w="990" w:type="dxa"/>
            <w:noWrap/>
            <w:hideMark/>
          </w:tcPr>
          <w:p w14:paraId="4BBDC7A2" w14:textId="77777777" w:rsidR="003720DA" w:rsidRPr="00BD0EC4" w:rsidRDefault="003720DA" w:rsidP="00BD0EC4">
            <w:pPr>
              <w:pStyle w:val="TableText"/>
            </w:pPr>
            <w:r w:rsidRPr="00BD0EC4">
              <w:t> </w:t>
            </w:r>
          </w:p>
        </w:tc>
        <w:tc>
          <w:tcPr>
            <w:tcW w:w="1620" w:type="dxa"/>
            <w:noWrap/>
            <w:hideMark/>
          </w:tcPr>
          <w:p w14:paraId="4AA07F52" w14:textId="77777777" w:rsidR="003720DA" w:rsidRPr="00BD0EC4" w:rsidRDefault="003720DA" w:rsidP="00BD0EC4">
            <w:pPr>
              <w:pStyle w:val="TableText"/>
            </w:pPr>
            <w:r w:rsidRPr="00BD0EC4">
              <w:t> </w:t>
            </w:r>
          </w:p>
        </w:tc>
        <w:tc>
          <w:tcPr>
            <w:tcW w:w="1170" w:type="dxa"/>
            <w:noWrap/>
            <w:hideMark/>
          </w:tcPr>
          <w:p w14:paraId="0A415518" w14:textId="77777777" w:rsidR="003720DA" w:rsidRPr="00BD0EC4" w:rsidRDefault="003720DA" w:rsidP="00BD0EC4">
            <w:pPr>
              <w:pStyle w:val="TableText"/>
            </w:pPr>
            <w:r w:rsidRPr="00BD0EC4">
              <w:t> </w:t>
            </w:r>
          </w:p>
        </w:tc>
        <w:tc>
          <w:tcPr>
            <w:tcW w:w="1341" w:type="dxa"/>
            <w:noWrap/>
            <w:hideMark/>
          </w:tcPr>
          <w:p w14:paraId="076A2734" w14:textId="77777777" w:rsidR="003720DA" w:rsidRPr="00BD0EC4" w:rsidRDefault="003720DA" w:rsidP="00BD0EC4">
            <w:pPr>
              <w:pStyle w:val="TableText"/>
            </w:pPr>
            <w:r w:rsidRPr="00BD0EC4">
              <w:t> </w:t>
            </w:r>
          </w:p>
        </w:tc>
      </w:tr>
    </w:tbl>
    <w:p w14:paraId="47DCDBE1" w14:textId="77777777" w:rsidR="00D527AA" w:rsidRDefault="003720DA" w:rsidP="6862EE71">
      <w:pPr>
        <w:sectPr w:rsidR="00D527AA" w:rsidSect="00BD0EC4">
          <w:headerReference w:type="default" r:id="rId58"/>
          <w:footerReference w:type="default" r:id="rId59"/>
          <w:pgSz w:w="16839" w:h="11907" w:orient="landscape" w:code="9"/>
          <w:pgMar w:top="1151" w:right="1728" w:bottom="1151" w:left="1440" w:header="1152" w:footer="720" w:gutter="0"/>
          <w:cols w:space="720"/>
          <w:docGrid w:linePitch="360"/>
        </w:sectPr>
      </w:pPr>
      <w:r w:rsidRPr="6862EE71">
        <w:t xml:space="preserve"> </w:t>
      </w:r>
      <w:bookmarkStart w:id="1862" w:name="_Toc152060552"/>
      <w:bookmarkStart w:id="1863" w:name="_Toc153298515"/>
    </w:p>
    <w:p w14:paraId="7EEC1D5A" w14:textId="77777777" w:rsidR="00687599" w:rsidRPr="00854071" w:rsidRDefault="00687599" w:rsidP="0045532A">
      <w:pPr>
        <w:pStyle w:val="HeadingA3"/>
      </w:pPr>
      <w:bookmarkStart w:id="1864" w:name="_Toc153408777"/>
      <w:bookmarkStart w:id="1865" w:name="_Toc186795135"/>
      <w:r>
        <w:lastRenderedPageBreak/>
        <w:t>Passenger interurban rail transport</w:t>
      </w:r>
      <w:bookmarkEnd w:id="1862"/>
      <w:bookmarkEnd w:id="1863"/>
      <w:bookmarkEnd w:id="1864"/>
      <w:bookmarkEnd w:id="1865"/>
    </w:p>
    <w:p w14:paraId="432F0500" w14:textId="77777777" w:rsidR="00687599" w:rsidRPr="00854071" w:rsidRDefault="00F51CBF" w:rsidP="0045532A">
      <w:pPr>
        <w:pStyle w:val="Boldunderline"/>
      </w:pPr>
      <w:r>
        <w:t>Activity description</w:t>
      </w:r>
    </w:p>
    <w:p w14:paraId="7DDF9BDA" w14:textId="77777777" w:rsidR="00687599" w:rsidRPr="00492A56" w:rsidRDefault="00687599" w:rsidP="00DD20B8">
      <w:pPr>
        <w:pStyle w:val="Textoindependiente"/>
        <w:rPr>
          <w:shd w:val="clear" w:color="auto" w:fill="FFFFFF"/>
        </w:rPr>
      </w:pPr>
      <w:r w:rsidRPr="00492A56">
        <w:rPr>
          <w:shd w:val="clear" w:color="auto" w:fill="FFFFFF"/>
        </w:rPr>
        <w:t>Purchase, financing, rental, leasing and operation of passenger transport using railway rolling stock on mainline networks, spread over an extensive geographic area, passenger transport by interurban railways and operation of sleeping cars or dining cars as an integrated operation of railway companies.</w:t>
      </w:r>
    </w:p>
    <w:p w14:paraId="066AE5A5" w14:textId="77777777" w:rsidR="00687599" w:rsidRPr="00854071" w:rsidRDefault="00687599" w:rsidP="00DD20B8">
      <w:pPr>
        <w:pStyle w:val="Textoindependiente"/>
      </w:pPr>
    </w:p>
    <w:tbl>
      <w:tblPr>
        <w:tblStyle w:val="OWTable"/>
        <w:tblW w:w="9638" w:type="dxa"/>
        <w:tblLook w:val="04A0" w:firstRow="1" w:lastRow="0" w:firstColumn="1" w:lastColumn="0" w:noHBand="0" w:noVBand="1"/>
      </w:tblPr>
      <w:tblGrid>
        <w:gridCol w:w="2665"/>
        <w:gridCol w:w="6973"/>
      </w:tblGrid>
      <w:tr w:rsidR="00687599" w:rsidRPr="00FE303E" w14:paraId="7EEFDB34"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4DF8B0B3" w14:textId="77777777" w:rsidR="00687599" w:rsidRPr="00F8334B" w:rsidRDefault="00687599" w:rsidP="00F8334B">
            <w:pPr>
              <w:pStyle w:val="TableHeadingText"/>
              <w:rPr>
                <w:b/>
                <w:bCs/>
              </w:rPr>
            </w:pPr>
            <w:r w:rsidRPr="00F8334B">
              <w:rPr>
                <w:b/>
                <w:bCs/>
              </w:rPr>
              <w:t>Eligibility</w:t>
            </w:r>
          </w:p>
        </w:tc>
        <w:tc>
          <w:tcPr>
            <w:tcW w:w="6973" w:type="dxa"/>
          </w:tcPr>
          <w:p w14:paraId="589FA0FC" w14:textId="77777777" w:rsidR="00687599" w:rsidRPr="00F8334B" w:rsidRDefault="00687599" w:rsidP="00F8334B">
            <w:pPr>
              <w:pStyle w:val="TableHeadingText"/>
              <w:cnfStyle w:val="100000000000" w:firstRow="1" w:lastRow="0" w:firstColumn="0" w:lastColumn="0" w:oddVBand="0" w:evenVBand="0" w:oddHBand="0" w:evenHBand="0" w:firstRowFirstColumn="0" w:firstRowLastColumn="0" w:lastRowFirstColumn="0" w:lastRowLastColumn="0"/>
              <w:rPr>
                <w:b/>
                <w:bCs/>
              </w:rPr>
            </w:pPr>
            <w:r w:rsidRPr="00F8334B">
              <w:rPr>
                <w:b/>
                <w:bCs/>
              </w:rPr>
              <w:t>Criteria</w:t>
            </w:r>
            <w:r w:rsidRPr="00F8334B">
              <w:rPr>
                <w:b/>
                <w:bCs/>
                <w:color w:val="002C77" w:themeColor="accent1"/>
              </w:rPr>
              <w:t xml:space="preserve"> </w:t>
            </w:r>
          </w:p>
        </w:tc>
      </w:tr>
      <w:tr w:rsidR="00687599" w:rsidRPr="00FE303E" w14:paraId="5BA9027E"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52B95D2A" w14:textId="77777777" w:rsidR="00687599" w:rsidRPr="00F51CBF" w:rsidRDefault="00687599" w:rsidP="00F8334B">
            <w:pPr>
              <w:pStyle w:val="TableText"/>
            </w:pPr>
            <w:r w:rsidRPr="00F51CBF">
              <w:t>EU Taxonomy consistent</w:t>
            </w:r>
          </w:p>
        </w:tc>
        <w:tc>
          <w:tcPr>
            <w:tcW w:w="6973" w:type="dxa"/>
            <w:shd w:val="clear" w:color="auto" w:fill="C9E8D3" w:themeFill="accent5" w:themeFillTint="33"/>
          </w:tcPr>
          <w:p w14:paraId="2C37F717"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one</w:t>
            </w:r>
            <w:r w:rsidRPr="00F51CBF">
              <w:t xml:space="preserve"> of the following criteria: </w:t>
            </w:r>
          </w:p>
          <w:p w14:paraId="7A0EF73B" w14:textId="77777777" w:rsidR="00687599" w:rsidRPr="0045532A" w:rsidRDefault="00687599" w:rsidP="00A46517">
            <w:pPr>
              <w:pStyle w:val="TableNumbered1"/>
              <w:numPr>
                <w:ilvl w:val="0"/>
                <w:numId w:val="73"/>
              </w:numPr>
              <w:cnfStyle w:val="000000000000" w:firstRow="0" w:lastRow="0" w:firstColumn="0" w:lastColumn="0" w:oddVBand="0" w:evenVBand="0" w:oddHBand="0" w:evenHBand="0" w:firstRowFirstColumn="0" w:firstRowLastColumn="0" w:lastRowFirstColumn="0" w:lastRowLastColumn="0"/>
            </w:pPr>
            <w:r w:rsidRPr="00F51CBF">
              <w:t xml:space="preserve">The </w:t>
            </w:r>
            <w:r w:rsidRPr="0045532A">
              <w:t>trains and passenger coaches have zero direct (tailpipe) CO2 emissions</w:t>
            </w:r>
          </w:p>
          <w:p w14:paraId="2B2F9662" w14:textId="77777777" w:rsidR="00687599" w:rsidRPr="00F51CBF"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45532A">
              <w:t>The trains and passenger coaches have zero direct (tailpipe) CO2 emission when operated on a tr</w:t>
            </w:r>
            <w:r w:rsidRPr="00F51CBF">
              <w:t>ack with necessary infrastructure, and use a conventional engine where such infrastructure is not available (bimode)</w:t>
            </w:r>
          </w:p>
        </w:tc>
      </w:tr>
      <w:tr w:rsidR="00687599" w:rsidRPr="00FE303E" w14:paraId="007D328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7DD19441" w14:textId="77777777" w:rsidR="00687599" w:rsidRPr="00F51CBF" w:rsidRDefault="00687599" w:rsidP="00F8334B">
            <w:pPr>
              <w:pStyle w:val="TableText"/>
            </w:pPr>
            <w:r w:rsidRPr="00F51CBF">
              <w:t>Santander-specific</w:t>
            </w:r>
          </w:p>
        </w:tc>
        <w:tc>
          <w:tcPr>
            <w:tcW w:w="6973" w:type="dxa"/>
            <w:shd w:val="clear" w:color="auto" w:fill="FFFFFF" w:themeFill="background2"/>
          </w:tcPr>
          <w:p w14:paraId="6C3184CF"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The activity complies with the following criteria:</w:t>
            </w:r>
          </w:p>
          <w:p w14:paraId="42C0FB80" w14:textId="77777777" w:rsidR="00687599" w:rsidRPr="00F51CB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Trains with less than 50g CO2 per km until the end of 2025</w:t>
            </w:r>
          </w:p>
        </w:tc>
      </w:tr>
    </w:tbl>
    <w:p w14:paraId="5E08DE8D" w14:textId="77777777" w:rsidR="00687599" w:rsidRPr="00854071" w:rsidRDefault="00687599" w:rsidP="00687599">
      <w:pPr>
        <w:pStyle w:val="HeadingA3"/>
      </w:pPr>
      <w:bookmarkStart w:id="1866" w:name="_Toc152060554"/>
      <w:bookmarkStart w:id="1867" w:name="_Toc153298516"/>
      <w:bookmarkStart w:id="1868" w:name="_Toc153408778"/>
      <w:bookmarkStart w:id="1869" w:name="_Toc186795136"/>
      <w:r>
        <w:t>Freight rail transport</w:t>
      </w:r>
      <w:bookmarkEnd w:id="1866"/>
      <w:bookmarkEnd w:id="1867"/>
      <w:bookmarkEnd w:id="1868"/>
      <w:bookmarkEnd w:id="1869"/>
    </w:p>
    <w:p w14:paraId="154EC22F" w14:textId="77777777" w:rsidR="00F51CBF" w:rsidRPr="00854071" w:rsidRDefault="00F51CBF" w:rsidP="0045532A">
      <w:pPr>
        <w:pStyle w:val="Boldunderline"/>
      </w:pPr>
      <w:r>
        <w:t>Activity description</w:t>
      </w:r>
    </w:p>
    <w:p w14:paraId="097C46CA" w14:textId="77777777" w:rsidR="00687599" w:rsidRPr="00854071" w:rsidRDefault="00687599" w:rsidP="00DD20B8">
      <w:pPr>
        <w:pStyle w:val="Textoindependiente"/>
      </w:pPr>
      <w:r w:rsidRPr="00854071">
        <w:t>Purchase, financing, leasing, rental and operation of freight transport on mainline rail networks as well as short line freight railroads.</w:t>
      </w:r>
    </w:p>
    <w:p w14:paraId="7FB47252"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5501ECCA" w14:textId="77777777" w:rsidTr="00B450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4892A3CF" w14:textId="77777777" w:rsidR="00687599" w:rsidRPr="00F8334B" w:rsidRDefault="00687599" w:rsidP="00F8334B">
            <w:pPr>
              <w:pStyle w:val="TableHeadingText"/>
              <w:rPr>
                <w:b/>
                <w:bCs/>
              </w:rPr>
            </w:pPr>
            <w:r w:rsidRPr="00F8334B">
              <w:rPr>
                <w:b/>
                <w:bCs/>
              </w:rPr>
              <w:t>Eligibility</w:t>
            </w:r>
          </w:p>
        </w:tc>
        <w:tc>
          <w:tcPr>
            <w:tcW w:w="6973" w:type="dxa"/>
          </w:tcPr>
          <w:p w14:paraId="3CA304F5" w14:textId="77777777" w:rsidR="00687599" w:rsidRPr="00F8334B" w:rsidRDefault="00687599" w:rsidP="00F8334B">
            <w:pPr>
              <w:pStyle w:val="TableHeadingText"/>
              <w:cnfStyle w:val="100000000000" w:firstRow="1" w:lastRow="0" w:firstColumn="0" w:lastColumn="0" w:oddVBand="0" w:evenVBand="0" w:oddHBand="0" w:evenHBand="0" w:firstRowFirstColumn="0" w:firstRowLastColumn="0" w:lastRowFirstColumn="0" w:lastRowLastColumn="0"/>
              <w:rPr>
                <w:b/>
                <w:bCs/>
              </w:rPr>
            </w:pPr>
            <w:r w:rsidRPr="00F8334B">
              <w:rPr>
                <w:b/>
                <w:bCs/>
              </w:rPr>
              <w:t>Criteria</w:t>
            </w:r>
            <w:r w:rsidRPr="00F8334B">
              <w:rPr>
                <w:b/>
                <w:bCs/>
                <w:color w:val="002C77" w:themeColor="accent1"/>
              </w:rPr>
              <w:t xml:space="preserve"> </w:t>
            </w:r>
          </w:p>
        </w:tc>
      </w:tr>
      <w:tr w:rsidR="00687599" w:rsidRPr="00FE303E" w14:paraId="57F166CF" w14:textId="77777777" w:rsidTr="00F8334B">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5E5EDA7" w14:textId="77777777" w:rsidR="00687599" w:rsidRPr="00F51CBF" w:rsidRDefault="00687599" w:rsidP="00F8334B">
            <w:pPr>
              <w:pStyle w:val="TableText"/>
            </w:pPr>
            <w:r w:rsidRPr="00F51CBF">
              <w:t>EU Taxonomy consistent</w:t>
            </w:r>
          </w:p>
        </w:tc>
        <w:tc>
          <w:tcPr>
            <w:tcW w:w="6973" w:type="dxa"/>
            <w:shd w:val="clear" w:color="auto" w:fill="C9E8D3" w:themeFill="accent5" w:themeFillTint="33"/>
          </w:tcPr>
          <w:p w14:paraId="20DB0B91"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all</w:t>
            </w:r>
            <w:r w:rsidRPr="00F51CBF">
              <w:t xml:space="preserve"> of the following criteria:</w:t>
            </w:r>
          </w:p>
          <w:p w14:paraId="0E5782BC" w14:textId="77777777" w:rsidR="00687599" w:rsidRPr="00F51CBF" w:rsidRDefault="00687599" w:rsidP="00A46517">
            <w:pPr>
              <w:pStyle w:val="TableNumbered1"/>
              <w:numPr>
                <w:ilvl w:val="0"/>
                <w:numId w:val="74"/>
              </w:numPr>
              <w:cnfStyle w:val="000000000000" w:firstRow="0" w:lastRow="0" w:firstColumn="0" w:lastColumn="0" w:oddVBand="0" w:evenVBand="0" w:oddHBand="0" w:evenHBand="0" w:firstRowFirstColumn="0" w:firstRowLastColumn="0" w:lastRowFirstColumn="0" w:lastRowLastColumn="0"/>
            </w:pPr>
            <w:r w:rsidRPr="00F51CBF">
              <w:t xml:space="preserve">The </w:t>
            </w:r>
            <w:r w:rsidRPr="0045532A">
              <w:t>activity</w:t>
            </w:r>
            <w:r w:rsidRPr="00F51CBF">
              <w:t xml:space="preserve"> complies with one or both of the following criteria:</w:t>
            </w:r>
          </w:p>
          <w:p w14:paraId="4E3F1D98" w14:textId="77777777" w:rsidR="00687599" w:rsidRPr="0045532A" w:rsidRDefault="00687599" w:rsidP="0045532A">
            <w:pPr>
              <w:pStyle w:val="TableNumbered2"/>
              <w:cnfStyle w:val="000000000000" w:firstRow="0" w:lastRow="0" w:firstColumn="0" w:lastColumn="0" w:oddVBand="0" w:evenVBand="0" w:oddHBand="0" w:evenHBand="0" w:firstRowFirstColumn="0" w:firstRowLastColumn="0" w:lastRowFirstColumn="0" w:lastRowLastColumn="0"/>
            </w:pPr>
            <w:r w:rsidRPr="0045532A">
              <w:t>The trains and wagons have zero direct tailpipe CO2 emission</w:t>
            </w:r>
          </w:p>
          <w:p w14:paraId="665F2C01" w14:textId="77777777" w:rsidR="00687599" w:rsidRPr="00F51CBF" w:rsidRDefault="00687599" w:rsidP="0045532A">
            <w:pPr>
              <w:pStyle w:val="TableNumbered2"/>
              <w:cnfStyle w:val="000000000000" w:firstRow="0" w:lastRow="0" w:firstColumn="0" w:lastColumn="0" w:oddVBand="0" w:evenVBand="0" w:oddHBand="0" w:evenHBand="0" w:firstRowFirstColumn="0" w:firstRowLastColumn="0" w:lastRowFirstColumn="0" w:lastRowLastColumn="0"/>
            </w:pPr>
            <w:r w:rsidRPr="0045532A">
              <w:t>The trains and wagons have zero direct tailpipe CO2 emission when operated on a track</w:t>
            </w:r>
            <w:r w:rsidRPr="00F51CBF">
              <w:t xml:space="preserve"> with necessary infrastructure and use a conventional engine where such infrastructure is not available (bimode)</w:t>
            </w:r>
          </w:p>
          <w:p w14:paraId="6C280FC2" w14:textId="77777777" w:rsidR="00687599" w:rsidRPr="00F51CBF" w:rsidRDefault="00687599" w:rsidP="0045532A">
            <w:pPr>
              <w:pStyle w:val="TableNumbered1"/>
              <w:cnfStyle w:val="000000000000" w:firstRow="0" w:lastRow="0" w:firstColumn="0" w:lastColumn="0" w:oddVBand="0" w:evenVBand="0" w:oddHBand="0" w:evenHBand="0" w:firstRowFirstColumn="0" w:firstRowLastColumn="0" w:lastRowFirstColumn="0" w:lastRowLastColumn="0"/>
            </w:pPr>
            <w:r w:rsidRPr="00F51CBF">
              <w:t>The trains and wagons are not dedicated to the transport of fossil fuels</w:t>
            </w:r>
          </w:p>
        </w:tc>
      </w:tr>
      <w:tr w:rsidR="00687599" w:rsidRPr="00FE303E" w14:paraId="7BDB4A83" w14:textId="77777777" w:rsidTr="46630EA5">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301EB3D" w14:textId="77777777" w:rsidR="00687599" w:rsidRPr="00F51CBF" w:rsidRDefault="00687599" w:rsidP="00F8334B">
            <w:pPr>
              <w:pStyle w:val="TableText"/>
            </w:pPr>
            <w:r w:rsidRPr="00F51CBF">
              <w:t>Santander-specific</w:t>
            </w:r>
          </w:p>
        </w:tc>
        <w:tc>
          <w:tcPr>
            <w:tcW w:w="6973" w:type="dxa"/>
            <w:shd w:val="clear" w:color="auto" w:fill="FFFFFF" w:themeFill="background2"/>
          </w:tcPr>
          <w:p w14:paraId="5BAA6D68"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all</w:t>
            </w:r>
            <w:r w:rsidRPr="00F51CBF">
              <w:t xml:space="preserve"> of the following criteria:</w:t>
            </w:r>
          </w:p>
          <w:p w14:paraId="34341E5A" w14:textId="77777777" w:rsidR="00687599" w:rsidRPr="00F51CBF" w:rsidRDefault="00687599" w:rsidP="00A46517">
            <w:pPr>
              <w:pStyle w:val="TableNumbered1"/>
              <w:numPr>
                <w:ilvl w:val="0"/>
                <w:numId w:val="75"/>
              </w:numPr>
              <w:cnfStyle w:val="000000000000" w:firstRow="0" w:lastRow="0" w:firstColumn="0" w:lastColumn="0" w:oddVBand="0" w:evenVBand="0" w:oddHBand="0" w:evenHBand="0" w:firstRowFirstColumn="0" w:firstRowLastColumn="0" w:lastRowFirstColumn="0" w:lastRowLastColumn="0"/>
            </w:pPr>
            <w:r w:rsidRPr="00F51CBF">
              <w:t>Until 2029: Trains (including hybrids) &lt;25g CO2 per tone-km (freight)</w:t>
            </w:r>
          </w:p>
          <w:p w14:paraId="4E7D27EE" w14:textId="77777777" w:rsidR="00687599" w:rsidRPr="00F51CBF" w:rsidRDefault="00687599" w:rsidP="0045532A">
            <w:pPr>
              <w:pStyle w:val="TableNumbered2"/>
              <w:cnfStyle w:val="000000000000" w:firstRow="0" w:lastRow="0" w:firstColumn="0" w:lastColumn="0" w:oddVBand="0" w:evenVBand="0" w:oddHBand="0" w:evenHBand="0" w:firstRowFirstColumn="0" w:firstRowLastColumn="0" w:lastRowFirstColumn="0" w:lastRowLastColumn="0"/>
            </w:pPr>
            <w:r w:rsidRPr="00F51CBF">
              <w:t>From 2030-2049, this is 21g</w:t>
            </w:r>
          </w:p>
          <w:p w14:paraId="3271A902" w14:textId="77777777" w:rsidR="00687599" w:rsidRPr="00F51CBF" w:rsidRDefault="00687599" w:rsidP="0045532A">
            <w:pPr>
              <w:pStyle w:val="TableNumbered2"/>
              <w:cnfStyle w:val="000000000000" w:firstRow="0" w:lastRow="0" w:firstColumn="0" w:lastColumn="0" w:oddVBand="0" w:evenVBand="0" w:oddHBand="0" w:evenHBand="0" w:firstRowFirstColumn="0" w:firstRowLastColumn="0" w:lastRowFirstColumn="0" w:lastRowLastColumn="0"/>
            </w:pPr>
            <w:r w:rsidRPr="00F51CBF">
              <w:t>From 2050, this is 18g</w:t>
            </w:r>
          </w:p>
          <w:p w14:paraId="4D6D7982" w14:textId="77777777" w:rsidR="00687599" w:rsidRPr="00F51CBF" w:rsidRDefault="00687599" w:rsidP="0045532A">
            <w:pPr>
              <w:pStyle w:val="TableNumbered1"/>
              <w:cnfStyle w:val="000000000000" w:firstRow="0" w:lastRow="0" w:firstColumn="0" w:lastColumn="0" w:oddVBand="0" w:evenVBand="0" w:oddHBand="0" w:evenHBand="0" w:firstRowFirstColumn="0" w:firstRowLastColumn="0" w:lastRowFirstColumn="0" w:lastRowLastColumn="0"/>
              <w:rPr>
                <w:rFonts w:cstheme="minorHAnsi"/>
              </w:rPr>
            </w:pPr>
            <w:r w:rsidRPr="46630EA5">
              <w:t xml:space="preserve">The </w:t>
            </w:r>
            <w:r w:rsidRPr="0045532A">
              <w:rPr>
                <w:rStyle w:val="TableTextChar"/>
              </w:rPr>
              <w:t>primary</w:t>
            </w:r>
            <w:r w:rsidRPr="00F8334B">
              <w:rPr>
                <w:rStyle w:val="TableTextChar"/>
              </w:rPr>
              <w:t xml:space="preserve"> purpose (more than 25% share) should not be the transportation of fossil fuel</w:t>
            </w:r>
            <w:r w:rsidRPr="46630EA5">
              <w:t xml:space="preserve"> freight (expressed in mass)</w:t>
            </w:r>
          </w:p>
        </w:tc>
      </w:tr>
    </w:tbl>
    <w:p w14:paraId="26C67F13" w14:textId="77777777" w:rsidR="0045532A" w:rsidRDefault="0045532A" w:rsidP="0045532A">
      <w:pPr>
        <w:pStyle w:val="BodyTextNoSpacing"/>
      </w:pPr>
      <w:bookmarkStart w:id="1870" w:name="_Toc152060556"/>
      <w:bookmarkStart w:id="1871" w:name="_Toc153298517"/>
    </w:p>
    <w:p w14:paraId="2805BC91" w14:textId="77777777" w:rsidR="00687599" w:rsidRPr="00854071" w:rsidRDefault="00687599" w:rsidP="0045532A">
      <w:pPr>
        <w:pStyle w:val="HeadingA3"/>
      </w:pPr>
      <w:bookmarkStart w:id="1872" w:name="_Toc153408779"/>
      <w:bookmarkStart w:id="1873" w:name="_Toc186795137"/>
      <w:bookmarkStart w:id="1874" w:name="Urban_road_passenger"/>
      <w:r>
        <w:lastRenderedPageBreak/>
        <w:t>Urban and suburban transport, road passenger transport</w:t>
      </w:r>
      <w:bookmarkEnd w:id="1870"/>
      <w:bookmarkEnd w:id="1871"/>
      <w:bookmarkEnd w:id="1872"/>
      <w:bookmarkEnd w:id="1873"/>
    </w:p>
    <w:bookmarkEnd w:id="1874"/>
    <w:p w14:paraId="7F1FD725" w14:textId="77777777" w:rsidR="00687599" w:rsidRPr="00854071" w:rsidRDefault="00F51CBF" w:rsidP="0045532A">
      <w:pPr>
        <w:pStyle w:val="Boldunderline"/>
        <w:keepNext/>
        <w:keepLines/>
      </w:pPr>
      <w:r>
        <w:t>Activity description</w:t>
      </w:r>
    </w:p>
    <w:p w14:paraId="038DA9CB" w14:textId="5001B7A4" w:rsidR="00687599" w:rsidRPr="00854071" w:rsidDel="00983C11" w:rsidRDefault="00687599" w:rsidP="0045532A">
      <w:pPr>
        <w:pStyle w:val="Textoindependiente"/>
        <w:keepNext/>
        <w:keepLines/>
        <w:rPr>
          <w:del w:id="1875" w:author="Cisneros Morales Diana Karen" w:date="2024-05-30T14:45:00Z"/>
        </w:rPr>
      </w:pPr>
      <w:del w:id="1876" w:author="Cisneros Morales Diana Karen" w:date="2024-05-30T14:45:00Z">
        <w:r w:rsidRPr="00854071" w:rsidDel="00983C11">
          <w:delText>Selling, purchasing, financing, leasing, renting and operation of personal mobility or transport devices where the propulsion comes from the physical activity of the user, from a zero-emissions motor, or a mix of zero-emissions motor and physical activity. This includes the provision of freight transport services by (cargo) bicycles.</w:delText>
        </w:r>
      </w:del>
    </w:p>
    <w:p w14:paraId="6CB79441" w14:textId="2B161F3F" w:rsidR="00687599" w:rsidRPr="00854071" w:rsidRDefault="00983C11" w:rsidP="0045532A">
      <w:pPr>
        <w:pStyle w:val="Textoindependiente"/>
        <w:keepNext/>
        <w:keepLines/>
      </w:pPr>
      <w:ins w:id="1877" w:author="Cisneros Morales Diana Karen" w:date="2024-05-30T14:45:00Z">
        <w:r w:rsidRPr="00983C11">
          <w:t>Purchase, financing, leasing, rental and operation of urban and suburban transport vehicles for passengers and road passenger transport.</w:t>
        </w:r>
      </w:ins>
    </w:p>
    <w:tbl>
      <w:tblPr>
        <w:tblStyle w:val="OWTable"/>
        <w:tblW w:w="5000" w:type="pct"/>
        <w:tblLayout w:type="fixed"/>
        <w:tblLook w:val="04A0" w:firstRow="1" w:lastRow="0" w:firstColumn="1" w:lastColumn="0" w:noHBand="0" w:noVBand="1"/>
      </w:tblPr>
      <w:tblGrid>
        <w:gridCol w:w="2656"/>
        <w:gridCol w:w="6949"/>
      </w:tblGrid>
      <w:tr w:rsidR="00687599" w:rsidRPr="00FE303E" w14:paraId="3DD5641B"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59BF74B4" w14:textId="77777777" w:rsidR="00687599" w:rsidRPr="00F8334B" w:rsidRDefault="00687599" w:rsidP="0045532A">
            <w:pPr>
              <w:pStyle w:val="TableHeadingText"/>
              <w:keepNext/>
              <w:rPr>
                <w:b/>
                <w:bCs/>
              </w:rPr>
            </w:pPr>
            <w:r w:rsidRPr="00F8334B">
              <w:rPr>
                <w:b/>
                <w:bCs/>
              </w:rPr>
              <w:t>Eligibility</w:t>
            </w:r>
          </w:p>
        </w:tc>
        <w:tc>
          <w:tcPr>
            <w:tcW w:w="6973" w:type="dxa"/>
          </w:tcPr>
          <w:p w14:paraId="20ECF73B" w14:textId="77777777" w:rsidR="00687599" w:rsidRPr="00F8334B" w:rsidRDefault="00687599" w:rsidP="0045532A">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F8334B">
              <w:rPr>
                <w:b/>
                <w:bCs/>
              </w:rPr>
              <w:t>Criteria</w:t>
            </w:r>
            <w:r w:rsidRPr="00F8334B">
              <w:rPr>
                <w:b/>
                <w:bCs/>
                <w:color w:val="002C77" w:themeColor="accent1"/>
              </w:rPr>
              <w:t xml:space="preserve"> </w:t>
            </w:r>
          </w:p>
        </w:tc>
      </w:tr>
      <w:tr w:rsidR="00687599" w:rsidRPr="00FE303E" w14:paraId="3E2BAA3F"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E6E3933" w14:textId="77777777" w:rsidR="00687599" w:rsidRPr="00F51CBF" w:rsidRDefault="00687599" w:rsidP="0045532A">
            <w:pPr>
              <w:pStyle w:val="TableText"/>
              <w:keepNext/>
              <w:keepLines/>
            </w:pPr>
            <w:r w:rsidRPr="00F51CBF">
              <w:t>EU Taxonomy consistent</w:t>
            </w:r>
          </w:p>
        </w:tc>
        <w:tc>
          <w:tcPr>
            <w:tcW w:w="6973" w:type="dxa"/>
            <w:shd w:val="clear" w:color="auto" w:fill="C9E8D3" w:themeFill="accent5" w:themeFillTint="33"/>
          </w:tcPr>
          <w:p w14:paraId="259527C1" w14:textId="77777777" w:rsidR="00687599" w:rsidRPr="00F51CBF" w:rsidRDefault="00687599" w:rsidP="0045532A">
            <w:pPr>
              <w:pStyle w:val="TableText"/>
              <w:keepNext/>
              <w:keepLines/>
              <w:cnfStyle w:val="000000000000" w:firstRow="0" w:lastRow="0" w:firstColumn="0" w:lastColumn="0" w:oddVBand="0" w:evenVBand="0" w:oddHBand="0" w:evenHBand="0" w:firstRowFirstColumn="0" w:firstRowLastColumn="0" w:lastRowFirstColumn="0" w:lastRowLastColumn="0"/>
            </w:pPr>
            <w:r>
              <w:t>The economic activities include scheduled long-distance bus services, charters, excursions and other occasional coach services, airport shuttles (including within airports), operation of school buses and buses for the transport.</w:t>
            </w:r>
          </w:p>
          <w:p w14:paraId="6622E2DD" w14:textId="77777777" w:rsidR="00687599" w:rsidRPr="00F51CBF" w:rsidRDefault="00687599" w:rsidP="0045532A">
            <w:pPr>
              <w:pStyle w:val="TableText"/>
              <w:keepNext/>
              <w:keepLines/>
              <w:cnfStyle w:val="000000000000" w:firstRow="0" w:lastRow="0" w:firstColumn="0" w:lastColumn="0" w:oddVBand="0" w:evenVBand="0" w:oddHBand="0" w:evenHBand="0" w:firstRowFirstColumn="0" w:firstRowLastColumn="0" w:lastRowFirstColumn="0" w:lastRowLastColumn="0"/>
            </w:pPr>
            <w:r w:rsidRPr="00F51CBF">
              <w:t xml:space="preserve">The activity complies with the </w:t>
            </w:r>
            <w:r w:rsidRPr="00F51CBF">
              <w:rPr>
                <w:b/>
                <w:bCs/>
                <w:u w:val="single"/>
              </w:rPr>
              <w:t>one</w:t>
            </w:r>
            <w:r w:rsidRPr="00F51CBF">
              <w:t xml:space="preserve"> of following criteria:</w:t>
            </w:r>
          </w:p>
          <w:p w14:paraId="63662AA0" w14:textId="77777777" w:rsidR="00687599" w:rsidRPr="005700A9" w:rsidRDefault="00687599" w:rsidP="00A46517">
            <w:pPr>
              <w:pStyle w:val="TableNumbered1"/>
              <w:numPr>
                <w:ilvl w:val="0"/>
                <w:numId w:val="76"/>
              </w:numPr>
              <w:cnfStyle w:val="000000000000" w:firstRow="0" w:lastRow="0" w:firstColumn="0" w:lastColumn="0" w:oddVBand="0" w:evenVBand="0" w:oddHBand="0" w:evenHBand="0" w:firstRowFirstColumn="0" w:firstRowLastColumn="0" w:lastRowFirstColumn="0" w:lastRowLastColumn="0"/>
            </w:pPr>
            <w:r w:rsidRPr="00F51CBF">
              <w:t xml:space="preserve">The </w:t>
            </w:r>
            <w:r w:rsidRPr="0045532A">
              <w:t xml:space="preserve">activity provides urban or suburban passenger transport and its direct (tailpipe) CO2 </w:t>
            </w:r>
            <w:r w:rsidRPr="005700A9">
              <w:t>emissions are zero</w:t>
            </w:r>
          </w:p>
          <w:p w14:paraId="617E1D01" w14:textId="77777777" w:rsidR="00687599" w:rsidRPr="00F51CBF" w:rsidRDefault="00687599" w:rsidP="005700A9">
            <w:pPr>
              <w:pStyle w:val="TableNumbered1"/>
              <w:cnfStyle w:val="000000000000" w:firstRow="0" w:lastRow="0" w:firstColumn="0" w:lastColumn="0" w:oddVBand="0" w:evenVBand="0" w:oddHBand="0" w:evenHBand="0" w:firstRowFirstColumn="0" w:firstRowLastColumn="0" w:lastRowFirstColumn="0" w:lastRowLastColumn="0"/>
              <w:rPr>
                <w:b/>
              </w:rPr>
            </w:pPr>
            <w:r w:rsidRPr="005700A9">
              <w:t>Until 31 December 2025, the activity provides interurban passenger road transport using buses or shuttles that have a type of bodywork classified as ‘CA’ (single-deck vehicle), ‘CB’ (double-deck vehicle), ‘CC’ (single-deck articulated vehicle) or ‘CD’ (double-deck articulated vehicle), that comply with the latest EURO VI standard or equivalent, where such standard</w:t>
            </w:r>
            <w:r w:rsidRPr="00F51CBF">
              <w:t xml:space="preserve"> is not available, the </w:t>
            </w:r>
            <w:hyperlink w:anchor="ZerodirectCO2emissionsfromvehicles">
              <w:r w:rsidRPr="4D3C62A7">
                <w:rPr>
                  <w:highlight w:val="cyan"/>
                </w:rPr>
                <w:t>direct CO2 emissions of the vehicles are zero</w:t>
              </w:r>
            </w:hyperlink>
            <w:r w:rsidR="7914A4AD" w:rsidRPr="4D3C62A7">
              <w:rPr>
                <w:highlight w:val="cyan"/>
              </w:rPr>
              <w:t xml:space="preserve"> </w:t>
            </w:r>
            <w:r w:rsidR="7914A4AD" w:rsidRPr="4D3C62A7">
              <w:rPr>
                <w:b/>
                <w:bCs/>
                <w:color w:val="002C77" w:themeColor="accent1"/>
              </w:rPr>
              <w:t>[LTO]</w:t>
            </w:r>
            <w:r w:rsidR="005700A9" w:rsidRPr="005700A9">
              <w:rPr>
                <w:color w:val="002C77" w:themeColor="accent1"/>
              </w:rPr>
              <w:t xml:space="preserve"> </w:t>
            </w:r>
          </w:p>
        </w:tc>
      </w:tr>
      <w:tr w:rsidR="00687599" w:rsidRPr="00FE303E" w14:paraId="0C02C0EE"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2C2F0888" w14:textId="77777777" w:rsidR="00687599" w:rsidRPr="00F51CBF" w:rsidRDefault="00687599" w:rsidP="00F8334B">
            <w:pPr>
              <w:pStyle w:val="TableText"/>
            </w:pPr>
            <w:r w:rsidRPr="00F51CBF">
              <w:t>Santander-specific</w:t>
            </w:r>
          </w:p>
        </w:tc>
        <w:tc>
          <w:tcPr>
            <w:tcW w:w="6973" w:type="dxa"/>
            <w:shd w:val="clear" w:color="auto" w:fill="FFFFFF" w:themeFill="background2"/>
          </w:tcPr>
          <w:p w14:paraId="2367147D" w14:textId="77777777" w:rsidR="00687599"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Criteria for both Colombia &amp; Mexico, where the economic activities in this category also include scheduled long-distance bus services, charters, excursions and other occasional coach services, airport shuttles (including within airports), operation of school buses and buses for the transpor</w:t>
            </w:r>
            <w:r w:rsidR="00B01030">
              <w:t xml:space="preserve">t. </w:t>
            </w:r>
          </w:p>
          <w:p w14:paraId="4489B309" w14:textId="77777777" w:rsidR="00B01030" w:rsidRPr="00F51CBF" w:rsidRDefault="00B01030"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00E94E8C">
              <w:rPr>
                <w:b/>
                <w:bCs/>
                <w:u w:val="single"/>
              </w:rPr>
              <w:t>one</w:t>
            </w:r>
            <w:r w:rsidRPr="00F51CBF">
              <w:t xml:space="preserve"> of the following criteria</w:t>
            </w:r>
            <w:r>
              <w:t>:</w:t>
            </w:r>
          </w:p>
          <w:p w14:paraId="71A63FE0" w14:textId="77777777" w:rsidR="00687599" w:rsidRPr="005700A9" w:rsidRDefault="00687599" w:rsidP="00A46517">
            <w:pPr>
              <w:pStyle w:val="TableNumbered1"/>
              <w:numPr>
                <w:ilvl w:val="0"/>
                <w:numId w:val="77"/>
              </w:numPr>
              <w:cnfStyle w:val="000000000000" w:firstRow="0" w:lastRow="0" w:firstColumn="0" w:lastColumn="0" w:oddVBand="0" w:evenVBand="0" w:oddHBand="0" w:evenHBand="0" w:firstRowFirstColumn="0" w:firstRowLastColumn="0" w:lastRowFirstColumn="0" w:lastRowLastColumn="0"/>
            </w:pPr>
            <w:r w:rsidRPr="00F51CBF">
              <w:t xml:space="preserve">New </w:t>
            </w:r>
            <w:r w:rsidRPr="005700A9">
              <w:t>fleet: direct emissions are less than 20 gCO2e/pkm until 2025 (not eligible from</w:t>
            </w:r>
            <w:r w:rsidR="005700A9">
              <w:t> </w:t>
            </w:r>
            <w:r w:rsidRPr="005700A9">
              <w:t>then)</w:t>
            </w:r>
          </w:p>
          <w:p w14:paraId="11ED6BE4" w14:textId="77777777" w:rsidR="00687599" w:rsidRPr="005700A9" w:rsidRDefault="00687599" w:rsidP="00A46517">
            <w:pPr>
              <w:pStyle w:val="TableNumbered1"/>
              <w:numPr>
                <w:ilvl w:val="0"/>
                <w:numId w:val="77"/>
              </w:numPr>
              <w:cnfStyle w:val="000000000000" w:firstRow="0" w:lastRow="0" w:firstColumn="0" w:lastColumn="0" w:oddVBand="0" w:evenVBand="0" w:oddHBand="0" w:evenHBand="0" w:firstRowFirstColumn="0" w:firstRowLastColumn="0" w:lastRowFirstColumn="0" w:lastRowLastColumn="0"/>
            </w:pPr>
            <w:r w:rsidRPr="005700A9">
              <w:t>Fleet renewal: the direct emissions of the new fleet are less than 30 gCO2e/pkm</w:t>
            </w:r>
          </w:p>
          <w:p w14:paraId="5C50B283" w14:textId="77777777" w:rsidR="00687599" w:rsidRPr="005700A9" w:rsidRDefault="00687599" w:rsidP="00A46517">
            <w:pPr>
              <w:pStyle w:val="TableNumbered1"/>
              <w:numPr>
                <w:ilvl w:val="0"/>
                <w:numId w:val="77"/>
              </w:numPr>
              <w:cnfStyle w:val="000000000000" w:firstRow="0" w:lastRow="0" w:firstColumn="0" w:lastColumn="0" w:oddVBand="0" w:evenVBand="0" w:oddHBand="0" w:evenHBand="0" w:firstRowFirstColumn="0" w:firstRowLastColumn="0" w:lastRowFirstColumn="0" w:lastRowLastColumn="0"/>
            </w:pPr>
            <w:r w:rsidRPr="005700A9">
              <w:t>Renewal and disintegration: direct emissions from the new fleet are less than 40 gCO2e/pkm and</w:t>
            </w:r>
          </w:p>
          <w:p w14:paraId="1EDD3DA2" w14:textId="77777777" w:rsidR="00687599" w:rsidRPr="005700A9" w:rsidRDefault="00687599" w:rsidP="00A46517">
            <w:pPr>
              <w:pStyle w:val="TableNumbered1"/>
              <w:numPr>
                <w:ilvl w:val="0"/>
                <w:numId w:val="77"/>
              </w:numPr>
              <w:cnfStyle w:val="000000000000" w:firstRow="0" w:lastRow="0" w:firstColumn="0" w:lastColumn="0" w:oddVBand="0" w:evenVBand="0" w:oddHBand="0" w:evenHBand="0" w:firstRowFirstColumn="0" w:firstRowLastColumn="0" w:lastRowFirstColumn="0" w:lastRowLastColumn="0"/>
            </w:pPr>
            <w:r w:rsidRPr="005700A9">
              <w:t>The eligible project includes the physical disintegration of the refurbished vehicle</w:t>
            </w:r>
          </w:p>
          <w:p w14:paraId="289234DD" w14:textId="77777777" w:rsidR="00687599" w:rsidRPr="00F51CBF" w:rsidRDefault="00687599" w:rsidP="00A46517">
            <w:pPr>
              <w:pStyle w:val="TableNumbered1"/>
              <w:numPr>
                <w:ilvl w:val="0"/>
                <w:numId w:val="77"/>
              </w:numPr>
              <w:cnfStyle w:val="000000000000" w:firstRow="0" w:lastRow="0" w:firstColumn="0" w:lastColumn="0" w:oddVBand="0" w:evenVBand="0" w:oddHBand="0" w:evenHBand="0" w:firstRowFirstColumn="0" w:firstRowLastColumn="0" w:lastRowFirstColumn="0" w:lastRowLastColumn="0"/>
            </w:pPr>
            <w:r w:rsidRPr="005700A9">
              <w:t>The criteria</w:t>
            </w:r>
            <w:r w:rsidRPr="00F51CBF">
              <w:t xml:space="preserve"> are based on actual occupancy (passenger-km) and not on the capacity offered (seat-km)</w:t>
            </w:r>
          </w:p>
        </w:tc>
      </w:tr>
    </w:tbl>
    <w:p w14:paraId="60B0183E" w14:textId="77777777" w:rsidR="0045532A" w:rsidRDefault="0045532A" w:rsidP="0045532A">
      <w:pPr>
        <w:pStyle w:val="BodyTextNoSpacing"/>
      </w:pPr>
      <w:bookmarkStart w:id="1878" w:name="_Toc152060558"/>
      <w:bookmarkStart w:id="1879" w:name="_Toc153298518"/>
    </w:p>
    <w:p w14:paraId="5E9EDBB0" w14:textId="77777777" w:rsidR="00F51CBF" w:rsidRDefault="00687599" w:rsidP="0045532A">
      <w:pPr>
        <w:pStyle w:val="HeadingA3"/>
      </w:pPr>
      <w:bookmarkStart w:id="1880" w:name="_Toc153408780"/>
      <w:bookmarkStart w:id="1881" w:name="_Toc186795138"/>
      <w:r>
        <w:t>Operation of personal mobility devices, cycle logistics</w:t>
      </w:r>
      <w:bookmarkEnd w:id="1878"/>
      <w:bookmarkEnd w:id="1879"/>
      <w:bookmarkEnd w:id="1880"/>
      <w:bookmarkEnd w:id="1881"/>
    </w:p>
    <w:p w14:paraId="0F5ECEA0" w14:textId="77777777" w:rsidR="00687599" w:rsidRPr="00854071" w:rsidRDefault="00F51CBF" w:rsidP="0045532A">
      <w:pPr>
        <w:pStyle w:val="Boldunderline"/>
      </w:pPr>
      <w:r>
        <w:t>Activity description</w:t>
      </w:r>
    </w:p>
    <w:p w14:paraId="432981E1" w14:textId="77777777" w:rsidR="00687599" w:rsidRPr="00854071" w:rsidRDefault="00687599" w:rsidP="00DD20B8">
      <w:pPr>
        <w:pStyle w:val="Textoindependiente"/>
      </w:pPr>
      <w:r w:rsidRPr="00854071">
        <w:t>Selling, purchasing, financing, leasing, renting and operation of personal mobility or transport devices where the propulsion comes from the physical activity of the user, from a zero-emissions motor, or a mix of zero-emissions motor and physical activity. This includes the provision of freight transport services by (cargo) bicycles.</w:t>
      </w:r>
    </w:p>
    <w:p w14:paraId="2A685F98"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40F85BF0"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01280F4F" w14:textId="77777777" w:rsidR="00687599" w:rsidRPr="00F8334B" w:rsidRDefault="00687599" w:rsidP="00F8334B">
            <w:pPr>
              <w:pStyle w:val="TableHeadingText"/>
              <w:keepNext/>
              <w:rPr>
                <w:b/>
                <w:bCs/>
              </w:rPr>
            </w:pPr>
            <w:r w:rsidRPr="00F8334B">
              <w:rPr>
                <w:b/>
                <w:bCs/>
              </w:rPr>
              <w:lastRenderedPageBreak/>
              <w:t>Eligibility</w:t>
            </w:r>
          </w:p>
        </w:tc>
        <w:tc>
          <w:tcPr>
            <w:tcW w:w="6973" w:type="dxa"/>
          </w:tcPr>
          <w:p w14:paraId="78DFE8F1" w14:textId="77777777" w:rsidR="00687599" w:rsidRPr="00F8334B" w:rsidRDefault="00687599" w:rsidP="00F8334B">
            <w:pPr>
              <w:pStyle w:val="TableHeadingText"/>
              <w:keepNext/>
              <w:cnfStyle w:val="100000000000" w:firstRow="1" w:lastRow="0" w:firstColumn="0" w:lastColumn="0" w:oddVBand="0" w:evenVBand="0" w:oddHBand="0" w:evenHBand="0" w:firstRowFirstColumn="0" w:firstRowLastColumn="0" w:lastRowFirstColumn="0" w:lastRowLastColumn="0"/>
              <w:rPr>
                <w:b/>
                <w:color w:val="002C77" w:themeColor="accent1"/>
              </w:rPr>
            </w:pPr>
            <w:r w:rsidRPr="00F8334B">
              <w:rPr>
                <w:b/>
                <w:bCs/>
              </w:rPr>
              <w:t>Criteria</w:t>
            </w:r>
          </w:p>
        </w:tc>
      </w:tr>
      <w:tr w:rsidR="00687599" w:rsidRPr="00FE303E" w14:paraId="08AA16A3"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2EBEB45" w14:textId="77777777" w:rsidR="00687599" w:rsidRPr="00F51CBF" w:rsidRDefault="00687599" w:rsidP="00F8334B">
            <w:pPr>
              <w:pStyle w:val="TableText"/>
              <w:keepNext/>
              <w:keepLines/>
            </w:pPr>
            <w:r w:rsidRPr="00F51CBF">
              <w:t>EU Taxonomy consistent</w:t>
            </w:r>
          </w:p>
        </w:tc>
        <w:tc>
          <w:tcPr>
            <w:tcW w:w="6973" w:type="dxa"/>
            <w:shd w:val="clear" w:color="auto" w:fill="C9E8D3" w:themeFill="accent5" w:themeFillTint="33"/>
          </w:tcPr>
          <w:p w14:paraId="7FAD6AD0" w14:textId="77777777" w:rsidR="00687599" w:rsidRPr="00F51CBF" w:rsidRDefault="00687599" w:rsidP="00F8334B">
            <w:pPr>
              <w:pStyle w:val="TableText"/>
              <w:keepNext/>
              <w:keepLines/>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440053EB" w:rsidRPr="4D3C62A7">
              <w:rPr>
                <w:b/>
                <w:bCs/>
                <w:u w:val="single"/>
              </w:rPr>
              <w:t xml:space="preserve">one </w:t>
            </w:r>
            <w:r w:rsidR="440053EB">
              <w:t xml:space="preserve">of </w:t>
            </w:r>
            <w:r w:rsidRPr="00F51CBF">
              <w:t>the following criteria:</w:t>
            </w:r>
          </w:p>
          <w:p w14:paraId="3AE7A8F8" w14:textId="77777777" w:rsidR="00687599" w:rsidRPr="00F51CB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Bikes, electric bikes (without license requirement) or other form of self-propulsion mobility devices, with most of the bundle from the device instead of supplemental equipment</w:t>
            </w:r>
          </w:p>
          <w:p w14:paraId="644A123A" w14:textId="77777777" w:rsidR="00687599" w:rsidRPr="00F51CBF" w:rsidRDefault="4795BF53" w:rsidP="00575596">
            <w:pPr>
              <w:pStyle w:val="TableBullet1"/>
              <w:cnfStyle w:val="000000000000" w:firstRow="0" w:lastRow="0" w:firstColumn="0" w:lastColumn="0" w:oddVBand="0" w:evenVBand="0" w:oddHBand="0" w:evenHBand="0" w:firstRowFirstColumn="0" w:firstRowLastColumn="0" w:lastRowFirstColumn="0" w:lastRowLastColumn="0"/>
              <w:rPr>
                <w:b/>
              </w:rPr>
            </w:pPr>
            <w:r>
              <w:t xml:space="preserve">The personal mobility devices are allowed to be operated on the same public infrastructure as bikes or pedestrians </w:t>
            </w:r>
            <w:r w:rsidRPr="0A974F12">
              <w:rPr>
                <w:b/>
                <w:bCs/>
                <w:color w:val="002B77"/>
              </w:rPr>
              <w:t>[LTO]</w:t>
            </w:r>
          </w:p>
        </w:tc>
      </w:tr>
      <w:tr w:rsidR="00687599" w:rsidRPr="00FE303E" w14:paraId="23AC87CC"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00331D59" w14:textId="77777777" w:rsidR="00687599" w:rsidRPr="00F51CBF" w:rsidRDefault="00687599" w:rsidP="00F8334B">
            <w:pPr>
              <w:pStyle w:val="TableText"/>
              <w:keepNext/>
              <w:keepLines/>
            </w:pPr>
            <w:r w:rsidRPr="00F51CBF">
              <w:t>Santander-specific</w:t>
            </w:r>
          </w:p>
        </w:tc>
        <w:tc>
          <w:tcPr>
            <w:tcW w:w="6973" w:type="dxa"/>
            <w:shd w:val="clear" w:color="auto" w:fill="FFFFFF" w:themeFill="background2"/>
          </w:tcPr>
          <w:p w14:paraId="43F9804D" w14:textId="77777777" w:rsidR="00687599" w:rsidRPr="00F51CBF" w:rsidRDefault="00687599" w:rsidP="00F8334B">
            <w:pPr>
              <w:pStyle w:val="TableText"/>
              <w:keepNext/>
              <w:keepLines/>
              <w:cnfStyle w:val="000000000000" w:firstRow="0" w:lastRow="0" w:firstColumn="0" w:lastColumn="0" w:oddVBand="0" w:evenVBand="0" w:oddHBand="0" w:evenHBand="0" w:firstRowFirstColumn="0" w:firstRowLastColumn="0" w:lastRowFirstColumn="0" w:lastRowLastColumn="0"/>
            </w:pPr>
            <w:r w:rsidRPr="00F51CBF">
              <w:t>The activity complies with the following criteria:</w:t>
            </w:r>
          </w:p>
          <w:p w14:paraId="55BBE0D1" w14:textId="77777777" w:rsidR="00687599" w:rsidRPr="00F51CB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Any vehicle or equipment purchased from a specialist cycle shop</w:t>
            </w:r>
          </w:p>
        </w:tc>
      </w:tr>
    </w:tbl>
    <w:p w14:paraId="2CE256BB" w14:textId="77777777" w:rsidR="00F8334B" w:rsidRDefault="00F8334B" w:rsidP="00DD20B8">
      <w:pPr>
        <w:pStyle w:val="BodyTextNoSpacing"/>
      </w:pPr>
      <w:bookmarkStart w:id="1882" w:name="_Toc152060560"/>
    </w:p>
    <w:p w14:paraId="02261190" w14:textId="77777777" w:rsidR="00F51CBF" w:rsidRDefault="00687599" w:rsidP="0045532A">
      <w:pPr>
        <w:pStyle w:val="HeadingA3"/>
      </w:pPr>
      <w:bookmarkStart w:id="1883" w:name="_Toc153298519"/>
      <w:bookmarkStart w:id="1884" w:name="_Toc153408781"/>
      <w:bookmarkStart w:id="1885" w:name="_Toc186795139"/>
      <w:r>
        <w:t>Transport by motorbikes, passenger cars and light commercial</w:t>
      </w:r>
      <w:r w:rsidR="0045532A">
        <w:t> </w:t>
      </w:r>
      <w:r>
        <w:t>vehicles</w:t>
      </w:r>
      <w:bookmarkEnd w:id="1882"/>
      <w:bookmarkEnd w:id="1883"/>
      <w:bookmarkEnd w:id="1884"/>
      <w:bookmarkEnd w:id="1885"/>
    </w:p>
    <w:p w14:paraId="097C7BAF" w14:textId="77777777" w:rsidR="00687599" w:rsidRPr="00854071" w:rsidRDefault="00F51CBF" w:rsidP="0045532A">
      <w:pPr>
        <w:pStyle w:val="Boldunderline"/>
      </w:pPr>
      <w:r>
        <w:t>Activity description</w:t>
      </w:r>
    </w:p>
    <w:p w14:paraId="07A1AF2A" w14:textId="77777777" w:rsidR="00687599" w:rsidRPr="00492A56" w:rsidRDefault="00687599" w:rsidP="00DD20B8">
      <w:pPr>
        <w:pStyle w:val="Textoindependiente"/>
        <w:rPr>
          <w:shd w:val="clear" w:color="auto" w:fill="FFFFFF"/>
        </w:rPr>
      </w:pPr>
      <w:r w:rsidRPr="00492A56">
        <w:rPr>
          <w:shd w:val="clear" w:color="auto" w:fill="FFFFFF"/>
        </w:rPr>
        <w:t xml:space="preserve">Purchase, financing, renting, leasing and operation of vehicles designated as passenger cars, light commercial vehicles or motorbikes. </w:t>
      </w:r>
    </w:p>
    <w:p w14:paraId="60C98669"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520"/>
        <w:gridCol w:w="7085"/>
      </w:tblGrid>
      <w:tr w:rsidR="00687599" w:rsidRPr="00FE303E" w14:paraId="5F7F779C" w14:textId="77777777" w:rsidTr="003F343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20" w:type="dxa"/>
          </w:tcPr>
          <w:p w14:paraId="2E364284" w14:textId="77777777" w:rsidR="00687599" w:rsidRPr="00F8334B" w:rsidRDefault="00687599" w:rsidP="00F8334B">
            <w:pPr>
              <w:pStyle w:val="TableHeadingText"/>
              <w:rPr>
                <w:b/>
                <w:bCs/>
              </w:rPr>
            </w:pPr>
            <w:r w:rsidRPr="00F8334B">
              <w:rPr>
                <w:b/>
                <w:bCs/>
              </w:rPr>
              <w:t>Eligibility</w:t>
            </w:r>
          </w:p>
        </w:tc>
        <w:tc>
          <w:tcPr>
            <w:tcW w:w="7085" w:type="dxa"/>
          </w:tcPr>
          <w:p w14:paraId="72A282C3" w14:textId="77777777" w:rsidR="00687599" w:rsidRPr="00F8334B" w:rsidRDefault="00687599" w:rsidP="00F8334B">
            <w:pPr>
              <w:pStyle w:val="TableHeadingText"/>
              <w:cnfStyle w:val="100000000000" w:firstRow="1" w:lastRow="0" w:firstColumn="0" w:lastColumn="0" w:oddVBand="0" w:evenVBand="0" w:oddHBand="0" w:evenHBand="0" w:firstRowFirstColumn="0" w:firstRowLastColumn="0" w:lastRowFirstColumn="0" w:lastRowLastColumn="0"/>
              <w:rPr>
                <w:b/>
                <w:bCs/>
              </w:rPr>
            </w:pPr>
            <w:r w:rsidRPr="00F8334B">
              <w:rPr>
                <w:b/>
                <w:bCs/>
              </w:rPr>
              <w:t>Criteria</w:t>
            </w:r>
            <w:r w:rsidRPr="00F8334B">
              <w:rPr>
                <w:b/>
                <w:bCs/>
                <w:color w:val="002C77" w:themeColor="accent1"/>
              </w:rPr>
              <w:t xml:space="preserve"> </w:t>
            </w:r>
          </w:p>
        </w:tc>
      </w:tr>
      <w:tr w:rsidR="00687599" w:rsidRPr="00FE303E" w14:paraId="2F21369E" w14:textId="77777777" w:rsidTr="003F3437">
        <w:tc>
          <w:tcPr>
            <w:cnfStyle w:val="001000000000" w:firstRow="0" w:lastRow="0" w:firstColumn="1" w:lastColumn="0" w:oddVBand="0" w:evenVBand="0" w:oddHBand="0" w:evenHBand="0" w:firstRowFirstColumn="0" w:firstRowLastColumn="0" w:lastRowFirstColumn="0" w:lastRowLastColumn="0"/>
            <w:tcW w:w="2520" w:type="dxa"/>
            <w:shd w:val="clear" w:color="auto" w:fill="C9E8D3" w:themeFill="accent5" w:themeFillTint="33"/>
          </w:tcPr>
          <w:p w14:paraId="381C96C8" w14:textId="77777777" w:rsidR="00687599" w:rsidRPr="00F51CBF" w:rsidRDefault="00687599" w:rsidP="00F8334B">
            <w:pPr>
              <w:pStyle w:val="TableText"/>
            </w:pPr>
            <w:r w:rsidRPr="00F51CBF">
              <w:t>EU Taxonomy consistent</w:t>
            </w:r>
          </w:p>
        </w:tc>
        <w:tc>
          <w:tcPr>
            <w:tcW w:w="7085" w:type="dxa"/>
            <w:shd w:val="clear" w:color="auto" w:fill="C9E8D3" w:themeFill="accent5" w:themeFillTint="33"/>
          </w:tcPr>
          <w:p w14:paraId="3BD13AD7" w14:textId="77777777" w:rsidR="00687599" w:rsidRPr="00F51CBF" w:rsidRDefault="00687599" w:rsidP="003F3437">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all</w:t>
            </w:r>
            <w:r w:rsidRPr="00F51CBF">
              <w:t xml:space="preserve"> of the following criteria:</w:t>
            </w:r>
          </w:p>
          <w:p w14:paraId="64CB2F2F" w14:textId="77777777" w:rsidR="00687599" w:rsidRPr="00F51CBF" w:rsidRDefault="00687599" w:rsidP="00A46517">
            <w:pPr>
              <w:pStyle w:val="TableNumbered1"/>
              <w:numPr>
                <w:ilvl w:val="0"/>
                <w:numId w:val="78"/>
              </w:numPr>
              <w:cnfStyle w:val="000000000000" w:firstRow="0" w:lastRow="0" w:firstColumn="0" w:lastColumn="0" w:oddVBand="0" w:evenVBand="0" w:oddHBand="0" w:evenHBand="0" w:firstRowFirstColumn="0" w:firstRowLastColumn="0" w:lastRowFirstColumn="0" w:lastRowLastColumn="0"/>
            </w:pPr>
            <w:r w:rsidRPr="003F3437">
              <w:t>Passenger</w:t>
            </w:r>
            <w:r w:rsidRPr="00F51CBF">
              <w:t xml:space="preserve"> cars (no more than 8 seats in addition to the driver's seat) and light </w:t>
            </w:r>
            <w:r w:rsidRPr="003F3437">
              <w:t>commercial</w:t>
            </w:r>
            <w:r w:rsidRPr="00F51CBF">
              <w:t xml:space="preserve"> vehicles (maximum mass not exceeding 3.5 tones):</w:t>
            </w:r>
          </w:p>
          <w:p w14:paraId="61DDF92F" w14:textId="77777777" w:rsidR="00687599" w:rsidRPr="003F3437" w:rsidRDefault="00687599" w:rsidP="003F3437">
            <w:pPr>
              <w:pStyle w:val="TableNumbered2"/>
              <w:cnfStyle w:val="000000000000" w:firstRow="0" w:lastRow="0" w:firstColumn="0" w:lastColumn="0" w:oddVBand="0" w:evenVBand="0" w:oddHBand="0" w:evenHBand="0" w:firstRowFirstColumn="0" w:firstRowLastColumn="0" w:lastRowFirstColumn="0" w:lastRowLastColumn="0"/>
            </w:pPr>
            <w:r w:rsidRPr="003F3437">
              <w:t>Until the end of 2025 with less than 50g CO2 per km</w:t>
            </w:r>
          </w:p>
          <w:p w14:paraId="1BAD7B7C" w14:textId="77777777" w:rsidR="00687599" w:rsidRPr="00F51CBF" w:rsidRDefault="00687599" w:rsidP="003F3437">
            <w:pPr>
              <w:pStyle w:val="TableNumbered2"/>
              <w:cnfStyle w:val="000000000000" w:firstRow="0" w:lastRow="0" w:firstColumn="0" w:lastColumn="0" w:oddVBand="0" w:evenVBand="0" w:oddHBand="0" w:evenHBand="0" w:firstRowFirstColumn="0" w:firstRowLastColumn="0" w:lastRowFirstColumn="0" w:lastRowLastColumn="0"/>
            </w:pPr>
            <w:r w:rsidRPr="003F3437">
              <w:t>Fr</w:t>
            </w:r>
            <w:r w:rsidRPr="00F51CBF">
              <w:t>om January 2026, specific emissions of CO2, are zero</w:t>
            </w:r>
          </w:p>
          <w:p w14:paraId="6966FDBD" w14:textId="77777777" w:rsidR="00687599" w:rsidRPr="00F51CBF" w:rsidRDefault="00687599" w:rsidP="003F3437">
            <w:pPr>
              <w:pStyle w:val="TableNumbered1"/>
              <w:cnfStyle w:val="000000000000" w:firstRow="0" w:lastRow="0" w:firstColumn="0" w:lastColumn="0" w:oddVBand="0" w:evenVBand="0" w:oddHBand="0" w:evenHBand="0" w:firstRowFirstColumn="0" w:firstRowLastColumn="0" w:lastRowFirstColumn="0" w:lastRowLastColumn="0"/>
            </w:pPr>
            <w:r w:rsidRPr="00F51CBF">
              <w:t>For motorbikes (e.g., mopeds, quads, and minicars) (with license plate) (with less than four wheels and some lightweight four-wheelers), the tailpipe CO2 emissions equal to 0 g CO2e/km</w:t>
            </w:r>
          </w:p>
        </w:tc>
      </w:tr>
      <w:tr w:rsidR="00687599" w:rsidRPr="00FE303E" w14:paraId="68566126" w14:textId="77777777" w:rsidTr="4D3C62A7">
        <w:tc>
          <w:tcPr>
            <w:cnfStyle w:val="001000000000" w:firstRow="0" w:lastRow="0" w:firstColumn="1" w:lastColumn="0" w:oddVBand="0" w:evenVBand="0" w:oddHBand="0" w:evenHBand="0" w:firstRowFirstColumn="0" w:firstRowLastColumn="0" w:lastRowFirstColumn="0" w:lastRowLastColumn="0"/>
            <w:tcW w:w="2520" w:type="dxa"/>
            <w:shd w:val="clear" w:color="auto" w:fill="FFFFFF" w:themeFill="background2"/>
          </w:tcPr>
          <w:p w14:paraId="28392803" w14:textId="77777777" w:rsidR="00687599" w:rsidRPr="00F51CBF" w:rsidRDefault="00687599" w:rsidP="00F8334B">
            <w:pPr>
              <w:pStyle w:val="TableText"/>
            </w:pPr>
            <w:r w:rsidRPr="00F51CBF">
              <w:t>Santander-specific</w:t>
            </w:r>
          </w:p>
        </w:tc>
        <w:tc>
          <w:tcPr>
            <w:tcW w:w="7085" w:type="dxa"/>
            <w:shd w:val="clear" w:color="auto" w:fill="FFFFFF" w:themeFill="background2"/>
          </w:tcPr>
          <w:p w14:paraId="33C0C20C" w14:textId="77777777" w:rsidR="00F51CBF" w:rsidRPr="00F51CBF" w:rsidRDefault="00F51CBF"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Pr>
                <w:b/>
                <w:bCs/>
                <w:u w:val="single"/>
              </w:rPr>
              <w:t>one</w:t>
            </w:r>
            <w:r w:rsidRPr="00F51CBF">
              <w:t xml:space="preserve"> of the following criteria:</w:t>
            </w:r>
          </w:p>
          <w:p w14:paraId="04E120BA" w14:textId="77777777" w:rsidR="00687599" w:rsidRPr="00F51CBF" w:rsidRDefault="00687599" w:rsidP="00A46517">
            <w:pPr>
              <w:pStyle w:val="TableNumbered1"/>
              <w:numPr>
                <w:ilvl w:val="0"/>
                <w:numId w:val="79"/>
              </w:numPr>
              <w:cnfStyle w:val="000000000000" w:firstRow="0" w:lastRow="0" w:firstColumn="0" w:lastColumn="0" w:oddVBand="0" w:evenVBand="0" w:oddHBand="0" w:evenHBand="0" w:firstRowFirstColumn="0" w:firstRowLastColumn="0" w:lastRowFirstColumn="0" w:lastRowLastColumn="0"/>
            </w:pPr>
            <w:r w:rsidRPr="00F51CBF">
              <w:t>A carbon intensity factor of 75g CO2/km or less, down to &lt;50g CO2/km in 2026 (for EU only)</w:t>
            </w:r>
            <w:r w:rsidR="00F51CBF">
              <w:t>, or</w:t>
            </w:r>
          </w:p>
          <w:p w14:paraId="4BB1354B" w14:textId="77777777" w:rsidR="00687599" w:rsidRPr="00F51CBF" w:rsidRDefault="00687599" w:rsidP="003F3437">
            <w:pPr>
              <w:pStyle w:val="TableNumbered1"/>
              <w:cnfStyle w:val="000000000000" w:firstRow="0" w:lastRow="0" w:firstColumn="0" w:lastColumn="0" w:oddVBand="0" w:evenVBand="0" w:oddHBand="0" w:evenHBand="0" w:firstRowFirstColumn="0" w:firstRowLastColumn="0" w:lastRowFirstColumn="0" w:lastRowLastColumn="0"/>
            </w:pPr>
            <w:r w:rsidRPr="00F51CBF">
              <w:t>Zero direct emissions vehicles not intended for road, such as cranes and forklifts</w:t>
            </w:r>
          </w:p>
        </w:tc>
      </w:tr>
    </w:tbl>
    <w:p w14:paraId="54D9E604" w14:textId="77777777" w:rsidR="00F8334B" w:rsidRDefault="00F8334B" w:rsidP="00DD20B8">
      <w:pPr>
        <w:pStyle w:val="BodyTextNoSpacing"/>
      </w:pPr>
      <w:bookmarkStart w:id="1886" w:name="_Toc152060562"/>
    </w:p>
    <w:p w14:paraId="465A00EB" w14:textId="77777777" w:rsidR="00F51CBF" w:rsidRDefault="00687599" w:rsidP="0045532A">
      <w:pPr>
        <w:pStyle w:val="HeadingA3"/>
      </w:pPr>
      <w:bookmarkStart w:id="1887" w:name="_Toc153298520"/>
      <w:bookmarkStart w:id="1888" w:name="_Toc153408782"/>
      <w:bookmarkStart w:id="1889" w:name="_Toc186795140"/>
      <w:r>
        <w:t>Freight transport services by road</w:t>
      </w:r>
      <w:bookmarkEnd w:id="1886"/>
      <w:bookmarkEnd w:id="1887"/>
      <w:bookmarkEnd w:id="1888"/>
      <w:bookmarkEnd w:id="1889"/>
    </w:p>
    <w:p w14:paraId="05E20C92" w14:textId="77777777" w:rsidR="00687599" w:rsidRPr="00854071" w:rsidRDefault="00F51CBF" w:rsidP="0045532A">
      <w:pPr>
        <w:pStyle w:val="Boldunderline"/>
      </w:pPr>
      <w:r>
        <w:t>Activity description</w:t>
      </w:r>
    </w:p>
    <w:p w14:paraId="4C08DE4F" w14:textId="77777777" w:rsidR="00687599" w:rsidRPr="00492A56" w:rsidRDefault="00687599" w:rsidP="00DD20B8">
      <w:pPr>
        <w:pStyle w:val="Textoindependiente"/>
        <w:rPr>
          <w:shd w:val="clear" w:color="auto" w:fill="FFFFFF"/>
        </w:rPr>
      </w:pPr>
      <w:r w:rsidRPr="00492A56">
        <w:rPr>
          <w:shd w:val="clear" w:color="auto" w:fill="FFFFFF"/>
        </w:rPr>
        <w:t>Purchase, financing, leasing, rental and operation of vehicles designated as light commercial vehicles and commercial trucks, for freight transport services by road.</w:t>
      </w:r>
    </w:p>
    <w:p w14:paraId="0B45490E"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430"/>
        <w:gridCol w:w="7175"/>
      </w:tblGrid>
      <w:tr w:rsidR="00687599" w:rsidRPr="00FE303E" w14:paraId="343957E0"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C105514" w14:textId="77777777" w:rsidR="00687599" w:rsidRPr="00F8334B" w:rsidRDefault="00687599" w:rsidP="00F8334B">
            <w:pPr>
              <w:pStyle w:val="TableHeadingText"/>
              <w:rPr>
                <w:b/>
                <w:bCs/>
              </w:rPr>
            </w:pPr>
            <w:r w:rsidRPr="00F8334B">
              <w:rPr>
                <w:b/>
                <w:bCs/>
              </w:rPr>
              <w:t>Eligibility</w:t>
            </w:r>
          </w:p>
        </w:tc>
        <w:tc>
          <w:tcPr>
            <w:tcW w:w="7175" w:type="dxa"/>
          </w:tcPr>
          <w:p w14:paraId="199CECE9" w14:textId="77777777" w:rsidR="00687599" w:rsidRPr="00F8334B" w:rsidRDefault="00687599" w:rsidP="00F8334B">
            <w:pPr>
              <w:pStyle w:val="TableHeadingText"/>
              <w:cnfStyle w:val="100000000000" w:firstRow="1" w:lastRow="0" w:firstColumn="0" w:lastColumn="0" w:oddVBand="0" w:evenVBand="0" w:oddHBand="0" w:evenHBand="0" w:firstRowFirstColumn="0" w:firstRowLastColumn="0" w:lastRowFirstColumn="0" w:lastRowLastColumn="0"/>
              <w:rPr>
                <w:b/>
                <w:bCs/>
              </w:rPr>
            </w:pPr>
            <w:r w:rsidRPr="00F8334B">
              <w:rPr>
                <w:b/>
                <w:bCs/>
              </w:rPr>
              <w:t>Criteria</w:t>
            </w:r>
            <w:r w:rsidRPr="00F8334B">
              <w:rPr>
                <w:b/>
                <w:bCs/>
                <w:color w:val="002C77" w:themeColor="accent1"/>
              </w:rPr>
              <w:t xml:space="preserve"> </w:t>
            </w:r>
          </w:p>
        </w:tc>
      </w:tr>
      <w:tr w:rsidR="00687599" w:rsidRPr="00FE303E" w14:paraId="2381683D" w14:textId="77777777" w:rsidTr="0A974F12">
        <w:tc>
          <w:tcPr>
            <w:cnfStyle w:val="001000000000" w:firstRow="0" w:lastRow="0" w:firstColumn="1" w:lastColumn="0" w:oddVBand="0" w:evenVBand="0" w:oddHBand="0" w:evenHBand="0" w:firstRowFirstColumn="0" w:firstRowLastColumn="0" w:lastRowFirstColumn="0" w:lastRowLastColumn="0"/>
            <w:tcW w:w="2430" w:type="dxa"/>
            <w:shd w:val="clear" w:color="auto" w:fill="C9E8D3" w:themeFill="accent5" w:themeFillTint="33"/>
          </w:tcPr>
          <w:p w14:paraId="16ECECD1" w14:textId="77777777" w:rsidR="00687599" w:rsidRPr="00F51CBF" w:rsidRDefault="00687599" w:rsidP="00F8334B">
            <w:pPr>
              <w:pStyle w:val="TableText"/>
            </w:pPr>
            <w:r w:rsidRPr="00F51CBF">
              <w:t>EU Taxonomy consistent</w:t>
            </w:r>
          </w:p>
        </w:tc>
        <w:tc>
          <w:tcPr>
            <w:tcW w:w="7175" w:type="dxa"/>
            <w:shd w:val="clear" w:color="auto" w:fill="C9E8D3" w:themeFill="accent5" w:themeFillTint="33"/>
          </w:tcPr>
          <w:p w14:paraId="1A45C97F"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all</w:t>
            </w:r>
            <w:r w:rsidRPr="00F51CBF">
              <w:t xml:space="preserve"> of the following criteria:</w:t>
            </w:r>
          </w:p>
          <w:p w14:paraId="024FD020" w14:textId="77777777" w:rsidR="00687599" w:rsidRPr="00F51CBF" w:rsidRDefault="00687599" w:rsidP="00A46517">
            <w:pPr>
              <w:pStyle w:val="TableNumbered1"/>
              <w:numPr>
                <w:ilvl w:val="0"/>
                <w:numId w:val="80"/>
              </w:numPr>
              <w:cnfStyle w:val="000000000000" w:firstRow="0" w:lastRow="0" w:firstColumn="0" w:lastColumn="0" w:oddVBand="0" w:evenVBand="0" w:oddHBand="0" w:evenHBand="0" w:firstRowFirstColumn="0" w:firstRowLastColumn="0" w:lastRowFirstColumn="0" w:lastRowLastColumn="0"/>
            </w:pPr>
            <w:r w:rsidRPr="003F3437">
              <w:t>The</w:t>
            </w:r>
            <w:r w:rsidRPr="00F51CBF">
              <w:t xml:space="preserve"> vehicle used for the carriage of goods complies with one of the following criteria:</w:t>
            </w:r>
          </w:p>
          <w:p w14:paraId="4AF01DF0" w14:textId="77777777" w:rsidR="00687599" w:rsidRPr="003F3437"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F51CBF">
              <w:t>Light commercial vehicles (maximum mass not exceeding 3.5 tonnes) have zero direct (</w:t>
            </w:r>
            <w:r w:rsidRPr="003F3437">
              <w:t>tailpipe) CO2 emissions</w:t>
            </w:r>
          </w:p>
          <w:p w14:paraId="78B95083" w14:textId="77777777" w:rsidR="00687599" w:rsidRPr="003F3437" w:rsidRDefault="00687599" w:rsidP="003F3437">
            <w:pPr>
              <w:pStyle w:val="TableNumbered2"/>
              <w:cnfStyle w:val="000000000000" w:firstRow="0" w:lastRow="0" w:firstColumn="0" w:lastColumn="0" w:oddVBand="0" w:evenVBand="0" w:oddHBand="0" w:evenHBand="0" w:firstRowFirstColumn="0" w:firstRowLastColumn="0" w:lastRowFirstColumn="0" w:lastRowLastColumn="0"/>
            </w:pPr>
            <w:r w:rsidRPr="003F3437">
              <w:t xml:space="preserve">Commercial trucks, not exceeding 7.5 tonnes of maximum laden mass, are ‘zero-emission heavy-duty vehicles’ (engine that emits less than 1 g CO2/kWh or 1g CO2/km) </w:t>
            </w:r>
          </w:p>
          <w:p w14:paraId="785297A4" w14:textId="77777777" w:rsidR="00687599" w:rsidRPr="00F51CBF" w:rsidRDefault="00687599" w:rsidP="003F3437">
            <w:pPr>
              <w:pStyle w:val="TableNumbered2"/>
              <w:cnfStyle w:val="000000000000" w:firstRow="0" w:lastRow="0" w:firstColumn="0" w:lastColumn="0" w:oddVBand="0" w:evenVBand="0" w:oddHBand="0" w:evenHBand="0" w:firstRowFirstColumn="0" w:firstRowLastColumn="0" w:lastRowFirstColumn="0" w:lastRowLastColumn="0"/>
            </w:pPr>
            <w:r w:rsidRPr="003F3437">
              <w:t>Commercial trucks, exceeding 7.5 tonnes of maximum laden mass, are considered  ‘zero-emission</w:t>
            </w:r>
            <w:r w:rsidRPr="00F51CBF">
              <w:t xml:space="preserve"> </w:t>
            </w:r>
            <w:hyperlink w:anchor="Heavydutyvehicles">
              <w:r w:rsidRPr="4D3C62A7">
                <w:rPr>
                  <w:highlight w:val="cyan"/>
                </w:rPr>
                <w:t>heavy-duty vehicles</w:t>
              </w:r>
            </w:hyperlink>
            <w:r w:rsidRPr="00F51CBF">
              <w:t xml:space="preserve">’ ( without an internal combustion engine, or with an internal combustion engine that emits less than 1 g CO2/kWh or 1g CO2/km) or (when </w:t>
            </w:r>
            <w:r w:rsidRPr="00F51CBF">
              <w:lastRenderedPageBreak/>
              <w:t>technologically and economically not feasible to comply), ‘low emission heavy-duty vehicles’ (specific CO2 emissions of less than half of the reference CO2 emissions of all vehicles in the vehicle sub-group to which the heavy-duty vehicle belongs)</w:t>
            </w:r>
          </w:p>
          <w:p w14:paraId="139057B5" w14:textId="77777777" w:rsidR="00687599" w:rsidRPr="00F51CBF" w:rsidRDefault="00687599" w:rsidP="003F3437">
            <w:pPr>
              <w:pStyle w:val="TableNumbered1"/>
              <w:cnfStyle w:val="000000000000" w:firstRow="0" w:lastRow="0" w:firstColumn="0" w:lastColumn="0" w:oddVBand="0" w:evenVBand="0" w:oddHBand="0" w:evenHBand="0" w:firstRowFirstColumn="0" w:firstRowLastColumn="0" w:lastRowFirstColumn="0" w:lastRowLastColumn="0"/>
            </w:pPr>
            <w:r w:rsidRPr="00F51CBF">
              <w:t>Vehicles are not dedicated to the transport of fossil fuels</w:t>
            </w:r>
          </w:p>
        </w:tc>
      </w:tr>
      <w:tr w:rsidR="00687599" w:rsidRPr="00FE303E" w14:paraId="10476D1D" w14:textId="77777777" w:rsidTr="0A974F12">
        <w:tc>
          <w:tcPr>
            <w:cnfStyle w:val="001000000000" w:firstRow="0" w:lastRow="0" w:firstColumn="1" w:lastColumn="0" w:oddVBand="0" w:evenVBand="0" w:oddHBand="0" w:evenHBand="0" w:firstRowFirstColumn="0" w:firstRowLastColumn="0" w:lastRowFirstColumn="0" w:lastRowLastColumn="0"/>
            <w:tcW w:w="2430" w:type="dxa"/>
            <w:shd w:val="clear" w:color="auto" w:fill="FFFFFF" w:themeFill="background2"/>
          </w:tcPr>
          <w:p w14:paraId="3688A974" w14:textId="77777777" w:rsidR="00687599" w:rsidRPr="00F51CBF" w:rsidRDefault="00687599" w:rsidP="00F8334B">
            <w:pPr>
              <w:pStyle w:val="TableText"/>
            </w:pPr>
            <w:r w:rsidRPr="00F51CBF">
              <w:lastRenderedPageBreak/>
              <w:t>Santander-specific</w:t>
            </w:r>
          </w:p>
        </w:tc>
        <w:tc>
          <w:tcPr>
            <w:tcW w:w="7175" w:type="dxa"/>
            <w:shd w:val="clear" w:color="auto" w:fill="FFFFFF" w:themeFill="background2"/>
          </w:tcPr>
          <w:p w14:paraId="33D990F2" w14:textId="77777777" w:rsidR="00687599" w:rsidRPr="00F51CBF" w:rsidRDefault="00687599" w:rsidP="00F8334B">
            <w:pPr>
              <w:pStyle w:val="TableText"/>
              <w:cnfStyle w:val="000000000000" w:firstRow="0" w:lastRow="0" w:firstColumn="0" w:lastColumn="0" w:oddVBand="0" w:evenVBand="0" w:oddHBand="0" w:evenHBand="0" w:firstRowFirstColumn="0" w:firstRowLastColumn="0" w:lastRowFirstColumn="0" w:lastRowLastColumn="0"/>
            </w:pPr>
            <w:r w:rsidRPr="00F51CBF">
              <w:t>The activity complies with the following criteria:</w:t>
            </w:r>
          </w:p>
          <w:p w14:paraId="3C9A6A88" w14:textId="77777777" w:rsidR="00687599" w:rsidRPr="00F51CB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Light commercial vehicle (maximum mass not 3.5 tonnes) (e.g., hybrid vans) &lt;75g /km</w:t>
            </w:r>
          </w:p>
          <w:p w14:paraId="0AF5BC5A" w14:textId="77777777" w:rsidR="00687599" w:rsidRPr="00F51CBF" w:rsidRDefault="00687599" w:rsidP="00575596">
            <w:pPr>
              <w:pStyle w:val="TableBullet1"/>
              <w:cnfStyle w:val="000000000000" w:firstRow="0" w:lastRow="0" w:firstColumn="0" w:lastColumn="0" w:oddVBand="0" w:evenVBand="0" w:oddHBand="0" w:evenHBand="0" w:firstRowFirstColumn="0" w:firstRowLastColumn="0" w:lastRowFirstColumn="0" w:lastRowLastColumn="0"/>
            </w:pPr>
            <w:r>
              <w:t xml:space="preserve">Commercial trucks (maximum mass over 3.5 tonnes) 50% below </w:t>
            </w:r>
            <w:r w:rsidRPr="00853421">
              <w:t xml:space="preserve">each </w:t>
            </w:r>
            <w:hyperlink w:anchor="Heavydutyvehicles" w:history="1">
              <w:r w:rsidRPr="00853421">
                <w:rPr>
                  <w:rStyle w:val="Hipervnculo"/>
                  <w:color w:val="auto"/>
                  <w:highlight w:val="cyan"/>
                </w:rPr>
                <w:t>sub-group threshold</w:t>
              </w:r>
            </w:hyperlink>
          </w:p>
        </w:tc>
      </w:tr>
    </w:tbl>
    <w:p w14:paraId="1F31AFA7" w14:textId="77777777" w:rsidR="00B75BE6" w:rsidRDefault="00B75BE6" w:rsidP="00DD20B8">
      <w:pPr>
        <w:pStyle w:val="BodyTextNoSpacing"/>
      </w:pPr>
      <w:bookmarkStart w:id="1890" w:name="_Toc152060564"/>
    </w:p>
    <w:p w14:paraId="502C6366" w14:textId="77777777" w:rsidR="00F51CBF" w:rsidRDefault="00687599" w:rsidP="0045532A">
      <w:pPr>
        <w:pStyle w:val="HeadingA3"/>
      </w:pPr>
      <w:bookmarkStart w:id="1891" w:name="_Toc153298521"/>
      <w:bookmarkStart w:id="1892" w:name="_Toc153408783"/>
      <w:bookmarkStart w:id="1893" w:name="_Toc186795141"/>
      <w:r>
        <w:t>Inland passenger water transport</w:t>
      </w:r>
      <w:bookmarkEnd w:id="1890"/>
      <w:bookmarkEnd w:id="1891"/>
      <w:bookmarkEnd w:id="1892"/>
      <w:bookmarkEnd w:id="1893"/>
    </w:p>
    <w:p w14:paraId="51EE0FB4" w14:textId="77777777" w:rsidR="00687599" w:rsidRPr="00854071" w:rsidRDefault="00F51CBF" w:rsidP="0045532A">
      <w:pPr>
        <w:pStyle w:val="Boldunderline"/>
      </w:pPr>
      <w:r>
        <w:t>Activity description</w:t>
      </w:r>
    </w:p>
    <w:p w14:paraId="34DD4974" w14:textId="77777777" w:rsidR="00687599" w:rsidRPr="00854071" w:rsidRDefault="00687599" w:rsidP="003F3437">
      <w:pPr>
        <w:pStyle w:val="Textoindependiente"/>
      </w:pPr>
      <w:r w:rsidRPr="00854071">
        <w:t>Purchase, financing, leasing, rental and operation of passenger vessels on inland waters, involving vessels that are not suitable for sea transport.</w:t>
      </w:r>
    </w:p>
    <w:p w14:paraId="2857B18C"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5A208EBB" w14:textId="77777777" w:rsidTr="00B450D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56" w:type="dxa"/>
          </w:tcPr>
          <w:p w14:paraId="4743097F" w14:textId="77777777" w:rsidR="00687599" w:rsidRPr="00B75BE6" w:rsidRDefault="00687599" w:rsidP="00B75BE6">
            <w:pPr>
              <w:pStyle w:val="TableHeadingText"/>
              <w:rPr>
                <w:b/>
                <w:bCs/>
              </w:rPr>
            </w:pPr>
            <w:r w:rsidRPr="00B75BE6">
              <w:rPr>
                <w:b/>
                <w:bCs/>
              </w:rPr>
              <w:t>Eligibility</w:t>
            </w:r>
          </w:p>
        </w:tc>
        <w:tc>
          <w:tcPr>
            <w:tcW w:w="6949" w:type="dxa"/>
          </w:tcPr>
          <w:p w14:paraId="71D02B78" w14:textId="14156855" w:rsidR="00687599" w:rsidRPr="00B75BE6" w:rsidRDefault="00687599" w:rsidP="00B75BE6">
            <w:pPr>
              <w:pStyle w:val="TableHeadingText"/>
              <w:cnfStyle w:val="100000000000" w:firstRow="1" w:lastRow="0" w:firstColumn="0" w:lastColumn="0" w:oddVBand="0" w:evenVBand="0" w:oddHBand="0" w:evenHBand="0" w:firstRowFirstColumn="0" w:firstRowLastColumn="0" w:lastRowFirstColumn="0" w:lastRowLastColumn="0"/>
              <w:rPr>
                <w:b/>
                <w:bCs/>
              </w:rPr>
            </w:pPr>
            <w:r w:rsidRPr="00B75BE6">
              <w:rPr>
                <w:b/>
                <w:bCs/>
              </w:rPr>
              <w:t>Criteria</w:t>
            </w:r>
            <w:r w:rsidRPr="00B75BE6">
              <w:rPr>
                <w:b/>
                <w:bCs/>
                <w:color w:val="002C77" w:themeColor="accent1"/>
              </w:rPr>
              <w:t xml:space="preserve"> </w:t>
            </w:r>
            <w:del w:id="1894" w:author="Martinez De Hurtado Yela Fermin" w:date="2024-09-17T18:30:00Z">
              <w:r w:rsidRPr="00B75BE6" w:rsidDel="00F76DCE">
                <w:rPr>
                  <w:b/>
                  <w:bCs/>
                  <w:color w:val="002C77" w:themeColor="accent1"/>
                </w:rPr>
                <w:delText>[LTO]</w:delText>
              </w:r>
            </w:del>
          </w:p>
        </w:tc>
      </w:tr>
      <w:tr w:rsidR="00687599" w:rsidRPr="00FE303E" w14:paraId="1B839E9E" w14:textId="77777777" w:rsidTr="00B75BE6">
        <w:tc>
          <w:tcPr>
            <w:cnfStyle w:val="001000000000" w:firstRow="0" w:lastRow="0" w:firstColumn="1" w:lastColumn="0" w:oddVBand="0" w:evenVBand="0" w:oddHBand="0" w:evenHBand="0" w:firstRowFirstColumn="0" w:firstRowLastColumn="0" w:lastRowFirstColumn="0" w:lastRowLastColumn="0"/>
            <w:tcW w:w="2656" w:type="dxa"/>
            <w:shd w:val="clear" w:color="auto" w:fill="C9E8D3" w:themeFill="accent5" w:themeFillTint="33"/>
          </w:tcPr>
          <w:p w14:paraId="2E108AC1" w14:textId="77777777" w:rsidR="00687599" w:rsidRPr="00F51CBF" w:rsidRDefault="00687599" w:rsidP="00B75BE6">
            <w:pPr>
              <w:pStyle w:val="TableText"/>
            </w:pPr>
            <w:r w:rsidRPr="00F51CBF">
              <w:t>EU Taxonomy consistent</w:t>
            </w:r>
          </w:p>
        </w:tc>
        <w:tc>
          <w:tcPr>
            <w:tcW w:w="6949" w:type="dxa"/>
            <w:shd w:val="clear" w:color="auto" w:fill="C9E8D3" w:themeFill="accent5" w:themeFillTint="33"/>
          </w:tcPr>
          <w:p w14:paraId="4BA7DA64" w14:textId="6F24CE95" w:rsidR="00687599" w:rsidRPr="00F51CBF" w:rsidRDefault="00687599" w:rsidP="00B75BE6">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one</w:t>
            </w:r>
            <w:r w:rsidRPr="00F51CBF">
              <w:t xml:space="preserve"> of the following</w:t>
            </w:r>
            <w:r w:rsidR="00F51CBF">
              <w:t xml:space="preserve"> criteria</w:t>
            </w:r>
            <w:ins w:id="1895" w:author="Martinez De Hurtado Yela Fermin" w:date="2024-09-17T18:30:00Z">
              <w:r w:rsidR="00F76DCE">
                <w:t xml:space="preserve"> </w:t>
              </w:r>
              <w:r w:rsidR="00F76DCE" w:rsidRPr="00E8211F">
                <w:rPr>
                  <w:b/>
                  <w:bCs/>
                  <w:color w:val="002C77" w:themeColor="accent1"/>
                  <w:szCs w:val="18"/>
                </w:rPr>
                <w:t>[LTO]</w:t>
              </w:r>
            </w:ins>
            <w:r w:rsidRPr="00F51CBF">
              <w:t>:</w:t>
            </w:r>
          </w:p>
          <w:p w14:paraId="017204B9" w14:textId="77777777" w:rsidR="00687599" w:rsidRPr="003F3437" w:rsidRDefault="00687599" w:rsidP="00A46517">
            <w:pPr>
              <w:pStyle w:val="TableNumbered1"/>
              <w:numPr>
                <w:ilvl w:val="0"/>
                <w:numId w:val="81"/>
              </w:numPr>
              <w:cnfStyle w:val="000000000000" w:firstRow="0" w:lastRow="0" w:firstColumn="0" w:lastColumn="0" w:oddVBand="0" w:evenVBand="0" w:oddHBand="0" w:evenHBand="0" w:firstRowFirstColumn="0" w:firstRowLastColumn="0" w:lastRowFirstColumn="0" w:lastRowLastColumn="0"/>
            </w:pPr>
            <w:r w:rsidRPr="00F51CBF">
              <w:t xml:space="preserve">The </w:t>
            </w:r>
            <w:r w:rsidRPr="003F3437">
              <w:t>vessels have zero direct (tailpipe) CO2 emissions (e.g., solar, electric or hydrogen powered boats, water transport vessels)</w:t>
            </w:r>
          </w:p>
          <w:p w14:paraId="0E2BF13F" w14:textId="77777777" w:rsidR="00687599" w:rsidRPr="003F3437"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F3437">
              <w:t>Only until 31 December 2025: Hybrid and dual fuel vessels derive at least 50% of their energy from zero direct (tailpipe) CO2 emission fuels or plug-in power for their normal operation</w:t>
            </w:r>
          </w:p>
          <w:p w14:paraId="46D2AEAB" w14:textId="77777777" w:rsidR="00687599" w:rsidRPr="00F51CBF"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F3437">
              <w:t>Where technologically</w:t>
            </w:r>
            <w:r w:rsidRPr="00F51CBF">
              <w:t xml:space="preserve"> and economically not feasible to comply with point (a), they operate below </w:t>
            </w:r>
            <w:r w:rsidR="00883976">
              <w:t xml:space="preserve">a </w:t>
            </w:r>
            <w:hyperlink w:anchor="Greenhousegasintensityforshipsoracompany">
              <w:r w:rsidR="00E42C96" w:rsidRPr="46630EA5">
                <w:rPr>
                  <w:highlight w:val="cyan"/>
                </w:rPr>
                <w:t>greenhouse gas intensity</w:t>
              </w:r>
            </w:hyperlink>
            <w:r w:rsidR="00E42C96">
              <w:t xml:space="preserve"> of</w:t>
            </w:r>
            <w:r w:rsidR="00883976">
              <w:t xml:space="preserve"> </w:t>
            </w:r>
            <w:r w:rsidRPr="00F51CBF">
              <w:t>76,4 g CO2e/MJ from 1 January 2026 until 31 December 2029</w:t>
            </w:r>
          </w:p>
        </w:tc>
      </w:tr>
      <w:tr w:rsidR="00687599" w:rsidRPr="00FE303E" w14:paraId="41D346CF" w14:textId="77777777" w:rsidTr="46630EA5">
        <w:tc>
          <w:tcPr>
            <w:cnfStyle w:val="001000000000" w:firstRow="0" w:lastRow="0" w:firstColumn="1" w:lastColumn="0" w:oddVBand="0" w:evenVBand="0" w:oddHBand="0" w:evenHBand="0" w:firstRowFirstColumn="0" w:firstRowLastColumn="0" w:lastRowFirstColumn="0" w:lastRowLastColumn="0"/>
            <w:tcW w:w="2656" w:type="dxa"/>
            <w:shd w:val="clear" w:color="auto" w:fill="FFFFFF" w:themeFill="background2"/>
          </w:tcPr>
          <w:p w14:paraId="2368CFF1" w14:textId="77777777" w:rsidR="00687599" w:rsidRPr="00F51CBF" w:rsidRDefault="00687599" w:rsidP="00B75BE6">
            <w:pPr>
              <w:pStyle w:val="TableText"/>
            </w:pPr>
            <w:r w:rsidRPr="00F51CBF">
              <w:t>Santander-specific</w:t>
            </w:r>
          </w:p>
        </w:tc>
        <w:tc>
          <w:tcPr>
            <w:tcW w:w="6949" w:type="dxa"/>
            <w:shd w:val="clear" w:color="auto" w:fill="FFFFFF" w:themeFill="background2"/>
          </w:tcPr>
          <w:p w14:paraId="06FE2167" w14:textId="77777777" w:rsidR="00687599" w:rsidRPr="00F51CBF" w:rsidRDefault="00687599" w:rsidP="00B75BE6">
            <w:pPr>
              <w:pStyle w:val="TableText"/>
              <w:cnfStyle w:val="000000000000" w:firstRow="0" w:lastRow="0" w:firstColumn="0" w:lastColumn="0" w:oddVBand="0" w:evenVBand="0" w:oddHBand="0" w:evenHBand="0" w:firstRowFirstColumn="0" w:firstRowLastColumn="0" w:lastRowFirstColumn="0" w:lastRowLastColumn="0"/>
            </w:pPr>
            <w:r w:rsidRPr="00F51CBF">
              <w:t xml:space="preserve">The activity complies with </w:t>
            </w:r>
            <w:r w:rsidRPr="00F51CBF">
              <w:rPr>
                <w:b/>
                <w:bCs/>
                <w:u w:val="single"/>
              </w:rPr>
              <w:t>one</w:t>
            </w:r>
            <w:r w:rsidRPr="00F51CBF">
              <w:t xml:space="preserve"> of the following</w:t>
            </w:r>
            <w:r w:rsidR="00F51CBF">
              <w:t xml:space="preserve"> criteria</w:t>
            </w:r>
            <w:r w:rsidRPr="00F51CBF">
              <w:t>:</w:t>
            </w:r>
          </w:p>
          <w:p w14:paraId="5E541F84" w14:textId="77777777" w:rsidR="00B32BAF" w:rsidRPr="003D741D" w:rsidRDefault="00B32BAF" w:rsidP="00A46517">
            <w:pPr>
              <w:pStyle w:val="TableNumbered1"/>
              <w:numPr>
                <w:ilvl w:val="0"/>
                <w:numId w:val="82"/>
              </w:numPr>
              <w:cnfStyle w:val="000000000000" w:firstRow="0" w:lastRow="0" w:firstColumn="0" w:lastColumn="0" w:oddVBand="0" w:evenVBand="0" w:oddHBand="0" w:evenHBand="0" w:firstRowFirstColumn="0" w:firstRowLastColumn="0" w:lastRowFirstColumn="0" w:lastRowLastColumn="0"/>
            </w:pPr>
            <w:r w:rsidRPr="00B32BAF">
              <w:t xml:space="preserve">Only until 31 December 2025: Hybrid and dual fuel vessels derive at least 50% of </w:t>
            </w:r>
            <w:r w:rsidRPr="003F3437">
              <w:t xml:space="preserve">their </w:t>
            </w:r>
            <w:r w:rsidRPr="003D741D">
              <w:t>energy from zero direct (tailpipe) CO2 emission fuels or plug-in power for their normal operation</w:t>
            </w:r>
          </w:p>
          <w:p w14:paraId="5C4A0682" w14:textId="77777777" w:rsidR="00B32BAF" w:rsidRPr="003D741D" w:rsidRDefault="00B32BAF" w:rsidP="008A2731">
            <w:pPr>
              <w:pStyle w:val="TableNumbered1"/>
              <w:cnfStyle w:val="000000000000" w:firstRow="0" w:lastRow="0" w:firstColumn="0" w:lastColumn="0" w:oddVBand="0" w:evenVBand="0" w:oddHBand="0" w:evenHBand="0" w:firstRowFirstColumn="0" w:firstRowLastColumn="0" w:lastRowFirstColumn="0" w:lastRowLastColumn="0"/>
            </w:pPr>
            <w:r w:rsidRPr="003D741D">
              <w:t>Their direct emissions per tonne-km are 50% lower than the average benchmark for HDVs (</w:t>
            </w:r>
            <w:hyperlink w:anchor="Heavydutyvehicles">
              <w:r w:rsidRPr="003D741D">
                <w:rPr>
                  <w:highlight w:val="cyan"/>
                </w:rPr>
                <w:t>Heavy Duty</w:t>
              </w:r>
            </w:hyperlink>
            <w:r w:rsidRPr="003D741D">
              <w:rPr>
                <w:highlight w:val="cyan"/>
              </w:rPr>
              <w:t xml:space="preserve"> CO2 Regulation</w:t>
            </w:r>
            <w:r w:rsidRPr="003D741D">
              <w:t>)</w:t>
            </w:r>
          </w:p>
          <w:p w14:paraId="1EE89739" w14:textId="77777777" w:rsidR="00B32BAF" w:rsidRPr="003F3437" w:rsidRDefault="00B32BAF" w:rsidP="008A2731">
            <w:pPr>
              <w:pStyle w:val="TableNumbered1"/>
              <w:cnfStyle w:val="000000000000" w:firstRow="0" w:lastRow="0" w:firstColumn="0" w:lastColumn="0" w:oddVBand="0" w:evenVBand="0" w:oddHBand="0" w:evenHBand="0" w:firstRowFirstColumn="0" w:firstRowLastColumn="0" w:lastRowFirstColumn="0" w:lastRowLastColumn="0"/>
            </w:pPr>
            <w:r w:rsidRPr="003F3437">
              <w:t xml:space="preserve">They are 10% more efficient than a global standard (Efficiency Design Index (EEDI)). </w:t>
            </w:r>
          </w:p>
          <w:p w14:paraId="5BFE320F" w14:textId="66156AD2" w:rsidR="00687599" w:rsidRPr="00F51CBF" w:rsidRDefault="00B32BAF" w:rsidP="008A2731">
            <w:pPr>
              <w:pStyle w:val="TableNumbered1"/>
              <w:cnfStyle w:val="000000000000" w:firstRow="0" w:lastRow="0" w:firstColumn="0" w:lastColumn="0" w:oddVBand="0" w:evenVBand="0" w:oddHBand="0" w:evenHBand="0" w:firstRowFirstColumn="0" w:firstRowLastColumn="0" w:lastRowFirstColumn="0" w:lastRowLastColumn="0"/>
            </w:pPr>
            <w:r w:rsidRPr="003F3437">
              <w:t>They</w:t>
            </w:r>
            <w:r w:rsidRPr="00B32BAF">
              <w:t xml:space="preserve"> operate below &lt;75g </w:t>
            </w:r>
            <w:del w:id="1896" w:author="Cisneros Morales Diana Karen" w:date="2024-08-27T12:01:00Z">
              <w:r w:rsidRPr="00B32BAF" w:rsidDel="009D78E9">
                <w:delText xml:space="preserve">50g </w:delText>
              </w:r>
            </w:del>
            <w:r w:rsidRPr="00B32BAF">
              <w:t>CO2/p-km (passenger-kilometre)</w:t>
            </w:r>
          </w:p>
        </w:tc>
      </w:tr>
    </w:tbl>
    <w:p w14:paraId="6150597A" w14:textId="77777777" w:rsidR="00B75BE6" w:rsidRDefault="00B75BE6" w:rsidP="00DD20B8">
      <w:pPr>
        <w:pStyle w:val="BodyTextNoSpacing"/>
      </w:pPr>
      <w:bookmarkStart w:id="1897" w:name="_Toc152060566"/>
    </w:p>
    <w:p w14:paraId="628574D6" w14:textId="77777777" w:rsidR="00F51CBF" w:rsidRDefault="00687599" w:rsidP="00396953">
      <w:pPr>
        <w:pStyle w:val="HeadingA3"/>
      </w:pPr>
      <w:bookmarkStart w:id="1898" w:name="_Toc153298522"/>
      <w:bookmarkStart w:id="1899" w:name="_Toc153408784"/>
      <w:bookmarkStart w:id="1900" w:name="_Toc186795142"/>
      <w:r>
        <w:lastRenderedPageBreak/>
        <w:t>Inland freight water transport</w:t>
      </w:r>
      <w:bookmarkEnd w:id="1897"/>
      <w:bookmarkEnd w:id="1898"/>
      <w:bookmarkEnd w:id="1899"/>
      <w:bookmarkEnd w:id="1900"/>
    </w:p>
    <w:p w14:paraId="34E01594" w14:textId="77777777" w:rsidR="00687599" w:rsidRPr="00854071" w:rsidRDefault="00F51CBF" w:rsidP="00396953">
      <w:pPr>
        <w:pStyle w:val="Boldunderline"/>
        <w:keepNext/>
        <w:keepLines/>
      </w:pPr>
      <w:r>
        <w:t>Activity description</w:t>
      </w:r>
    </w:p>
    <w:p w14:paraId="13A88E75" w14:textId="77777777" w:rsidR="00687599" w:rsidRPr="00854071" w:rsidRDefault="00687599" w:rsidP="00396953">
      <w:pPr>
        <w:pStyle w:val="Textoindependiente"/>
        <w:keepNext/>
        <w:keepLines/>
      </w:pPr>
      <w:r w:rsidRPr="00854071">
        <w:t>Purchase, financing, leasing, rental and operation of freight vessels on inland waters, involving vessels that are not suitable for sea transport.</w:t>
      </w:r>
    </w:p>
    <w:p w14:paraId="446DE11D" w14:textId="77777777" w:rsidR="00687599" w:rsidRPr="00854071" w:rsidRDefault="00687599" w:rsidP="00396953">
      <w:pPr>
        <w:pStyle w:val="Textoindependiente"/>
        <w:keepNext/>
        <w:keepLines/>
      </w:pPr>
    </w:p>
    <w:tbl>
      <w:tblPr>
        <w:tblStyle w:val="OWTable"/>
        <w:tblW w:w="5000" w:type="pct"/>
        <w:tblLayout w:type="fixed"/>
        <w:tblLook w:val="04A0" w:firstRow="1" w:lastRow="0" w:firstColumn="1" w:lastColumn="0" w:noHBand="0" w:noVBand="1"/>
      </w:tblPr>
      <w:tblGrid>
        <w:gridCol w:w="2656"/>
        <w:gridCol w:w="6949"/>
      </w:tblGrid>
      <w:tr w:rsidR="00687599" w:rsidRPr="00FE303E" w14:paraId="6876B676"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66201BB" w14:textId="77777777" w:rsidR="00687599" w:rsidRPr="00B75BE6" w:rsidRDefault="00687599" w:rsidP="00396953">
            <w:pPr>
              <w:pStyle w:val="TableHeadingText"/>
              <w:keepNext/>
              <w:rPr>
                <w:b/>
                <w:bCs/>
              </w:rPr>
            </w:pPr>
            <w:r w:rsidRPr="00B75BE6">
              <w:rPr>
                <w:b/>
                <w:bCs/>
              </w:rPr>
              <w:t>Eligibility</w:t>
            </w:r>
          </w:p>
        </w:tc>
        <w:tc>
          <w:tcPr>
            <w:tcW w:w="6973" w:type="dxa"/>
          </w:tcPr>
          <w:p w14:paraId="38E947DD" w14:textId="77777777" w:rsidR="00687599" w:rsidRPr="00B75BE6" w:rsidRDefault="00687599" w:rsidP="00396953">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B75BE6">
              <w:rPr>
                <w:b/>
                <w:bCs/>
              </w:rPr>
              <w:t xml:space="preserve">Criteria </w:t>
            </w:r>
          </w:p>
        </w:tc>
      </w:tr>
      <w:tr w:rsidR="00687599" w:rsidRPr="00FE303E" w14:paraId="7CCB9F15"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2D42AA28" w14:textId="77777777" w:rsidR="00687599" w:rsidRPr="006D04EF" w:rsidRDefault="00687599" w:rsidP="00396953">
            <w:pPr>
              <w:pStyle w:val="TableText"/>
              <w:keepNext/>
              <w:keepLines/>
            </w:pPr>
            <w:r w:rsidRPr="006D04EF">
              <w:t>EU Taxonomy consistent</w:t>
            </w:r>
          </w:p>
        </w:tc>
        <w:tc>
          <w:tcPr>
            <w:tcW w:w="6973" w:type="dxa"/>
            <w:shd w:val="clear" w:color="auto" w:fill="C9E8D3" w:themeFill="accent5" w:themeFillTint="33"/>
          </w:tcPr>
          <w:p w14:paraId="71867979" w14:textId="77777777" w:rsidR="00687599" w:rsidRPr="006D04EF" w:rsidRDefault="00687599" w:rsidP="00396953">
            <w:pPr>
              <w:pStyle w:val="TableText"/>
              <w:keepNext/>
              <w:keepLines/>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r w:rsidRPr="006D04EF">
              <w:rPr>
                <w:b/>
                <w:bCs/>
                <w:u w:val="single"/>
              </w:rPr>
              <w:t>all</w:t>
            </w:r>
            <w:r w:rsidRPr="006D04EF">
              <w:t xml:space="preserve"> of the following criteria:</w:t>
            </w:r>
          </w:p>
          <w:p w14:paraId="4EEF18F5" w14:textId="77777777" w:rsidR="00687599" w:rsidRPr="006D04EF" w:rsidRDefault="00687599" w:rsidP="00A46517">
            <w:pPr>
              <w:pStyle w:val="TableNumbered1"/>
              <w:keepNext/>
              <w:keepLines/>
              <w:numPr>
                <w:ilvl w:val="0"/>
                <w:numId w:val="83"/>
              </w:numPr>
              <w:cnfStyle w:val="000000000000" w:firstRow="0" w:lastRow="0" w:firstColumn="0" w:lastColumn="0" w:oddVBand="0" w:evenVBand="0" w:oddHBand="0" w:evenHBand="0" w:firstRowFirstColumn="0" w:firstRowLastColumn="0" w:lastRowFirstColumn="0" w:lastRowLastColumn="0"/>
            </w:pPr>
            <w:r w:rsidRPr="006D04EF">
              <w:t xml:space="preserve">The </w:t>
            </w:r>
            <w:r w:rsidRPr="003F3437">
              <w:t>activity</w:t>
            </w:r>
            <w:r w:rsidRPr="006D04EF">
              <w:t xml:space="preserve"> complies with one or more of the following criteria</w:t>
            </w:r>
            <w:r w:rsidR="00243926">
              <w:t>:</w:t>
            </w:r>
          </w:p>
          <w:p w14:paraId="459D4E8A" w14:textId="77777777"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3F3437">
              <w:t xml:space="preserve">The </w:t>
            </w:r>
            <w:r w:rsidRPr="005700A9">
              <w:t>vessels have zero direct (tailpipe) CO2 emission (e.g., solar, electric or hydrogen powered boats, water transport vessels)</w:t>
            </w:r>
          </w:p>
          <w:p w14:paraId="3EDACE50" w14:textId="77777777"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 xml:space="preserve">Until December 31, 2025, the vessels must have direct CO2 emissions per tonne kilometre, calculated (or estimated using the Energy Efficiency Operational Indicator, 50% lower than the average reference value for emissions of CO2 defined for heavy duty vehicles (subgroup 5-LH, tractors with axle configuration 4x2 and maximum laden mass &gt; 16 tonnes, sleeper cabin with &gt;= 265kW of engine power) </w:t>
            </w:r>
          </w:p>
          <w:p w14:paraId="6B29A628" w14:textId="77777777" w:rsidR="00687599" w:rsidRPr="006D04EF" w:rsidRDefault="00170BD3"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They operate</w:t>
            </w:r>
            <w:r w:rsidRPr="003F3437">
              <w:t xml:space="preserve"> below a </w:t>
            </w:r>
            <w:hyperlink w:anchor="Greenhousegasintensityforshipsoracompany">
              <w:r w:rsidR="2C3BCC05" w:rsidRPr="4D3C62A7">
                <w:rPr>
                  <w:highlight w:val="cyan"/>
                </w:rPr>
                <w:t>greenhouse gas intensity</w:t>
              </w:r>
            </w:hyperlink>
            <w:r w:rsidRPr="003F3437">
              <w:t xml:space="preserve"> of 76,4 g CO2e/MJ from 1 January 2026 until</w:t>
            </w:r>
            <w:r w:rsidRPr="00F51CBF">
              <w:t xml:space="preserve"> 31 December </w:t>
            </w:r>
            <w:r>
              <w:t>2029</w:t>
            </w:r>
          </w:p>
          <w:p w14:paraId="37D8373B" w14:textId="77777777" w:rsidR="00687599" w:rsidRPr="006D04EF" w:rsidRDefault="00687599" w:rsidP="00396953">
            <w:pPr>
              <w:pStyle w:val="TableNumbered1"/>
              <w:keepNext/>
              <w:keepLines/>
              <w:cnfStyle w:val="000000000000" w:firstRow="0" w:lastRow="0" w:firstColumn="0" w:lastColumn="0" w:oddVBand="0" w:evenVBand="0" w:oddHBand="0" w:evenHBand="0" w:firstRowFirstColumn="0" w:firstRowLastColumn="0" w:lastRowFirstColumn="0" w:lastRowLastColumn="0"/>
            </w:pPr>
            <w:r w:rsidRPr="006D04EF">
              <w:t>The vessels are not dedicated to the transport of fossil fuels</w:t>
            </w:r>
          </w:p>
        </w:tc>
      </w:tr>
      <w:tr w:rsidR="00687599" w:rsidRPr="00FE303E" w14:paraId="581EB056"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2AA2E1DD" w14:textId="77777777" w:rsidR="00687599" w:rsidRPr="006D04EF" w:rsidRDefault="00687599" w:rsidP="00396953">
            <w:pPr>
              <w:pStyle w:val="TableText"/>
              <w:keepNext/>
              <w:keepLines/>
            </w:pPr>
            <w:r w:rsidRPr="006D04EF">
              <w:t>Santander-specific</w:t>
            </w:r>
          </w:p>
        </w:tc>
        <w:tc>
          <w:tcPr>
            <w:tcW w:w="6973" w:type="dxa"/>
            <w:shd w:val="clear" w:color="auto" w:fill="FFFFFF" w:themeFill="background2"/>
          </w:tcPr>
          <w:p w14:paraId="45BFB13A" w14:textId="0A3AC236" w:rsidR="00687599" w:rsidRPr="006D04EF" w:rsidRDefault="00687599" w:rsidP="00396953">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The activity complies with </w:t>
            </w:r>
            <w:del w:id="1901" w:author="Cisneros Morales Diana Karen" w:date="2024-05-30T11:41:00Z">
              <w:r w:rsidDel="00254812">
                <w:delText>either</w:delText>
              </w:r>
              <w:r w:rsidR="06AF7683" w:rsidDel="00254812">
                <w:delText xml:space="preserve"> </w:delText>
              </w:r>
            </w:del>
            <w:ins w:id="1902" w:author="Cisneros Morales Diana Karen" w:date="2024-05-30T11:41:00Z">
              <w:r w:rsidR="00254812">
                <w:t xml:space="preserve">any </w:t>
              </w:r>
            </w:ins>
            <w:r w:rsidR="06AF7683">
              <w:t>one of</w:t>
            </w:r>
            <w:r>
              <w:t xml:space="preserve"> (1.), (2.) or (3.):</w:t>
            </w:r>
          </w:p>
          <w:p w14:paraId="65FEE505" w14:textId="77777777" w:rsidR="00687599" w:rsidRPr="006D04EF" w:rsidRDefault="00687599" w:rsidP="00A46517">
            <w:pPr>
              <w:pStyle w:val="TableNumbered1"/>
              <w:keepNext/>
              <w:keepLines/>
              <w:numPr>
                <w:ilvl w:val="0"/>
                <w:numId w:val="84"/>
              </w:numPr>
              <w:cnfStyle w:val="000000000000" w:firstRow="0" w:lastRow="0" w:firstColumn="0" w:lastColumn="0" w:oddVBand="0" w:evenVBand="0" w:oddHBand="0" w:evenHBand="0" w:firstRowFirstColumn="0" w:firstRowLastColumn="0" w:lastRowFirstColumn="0" w:lastRowLastColumn="0"/>
            </w:pPr>
            <w:r w:rsidRPr="006D04EF">
              <w:t>Solar, electric or hydrogen-powered boats</w:t>
            </w:r>
          </w:p>
          <w:p w14:paraId="7EA4E0AE" w14:textId="77777777" w:rsidR="00687599" w:rsidRPr="006D04EF" w:rsidRDefault="00687599" w:rsidP="00396953">
            <w:pPr>
              <w:pStyle w:val="TableNumbered1"/>
              <w:keepNext/>
              <w:keepLines/>
              <w:cnfStyle w:val="000000000000" w:firstRow="0" w:lastRow="0" w:firstColumn="0" w:lastColumn="0" w:oddVBand="0" w:evenVBand="0" w:oddHBand="0" w:evenHBand="0" w:firstRowFirstColumn="0" w:firstRowLastColumn="0" w:lastRowFirstColumn="0" w:lastRowLastColumn="0"/>
            </w:pPr>
            <w:r w:rsidRPr="006D04EF">
              <w:t>Motorless sail boats</w:t>
            </w:r>
          </w:p>
          <w:p w14:paraId="164C7AAF" w14:textId="77777777" w:rsidR="00687599" w:rsidRDefault="00687599" w:rsidP="00396953">
            <w:pPr>
              <w:pStyle w:val="TableNumbered1"/>
              <w:keepNext/>
              <w:keepLines/>
              <w:cnfStyle w:val="000000000000" w:firstRow="0" w:lastRow="0" w:firstColumn="0" w:lastColumn="0" w:oddVBand="0" w:evenVBand="0" w:oddHBand="0" w:evenHBand="0" w:firstRowFirstColumn="0" w:firstRowLastColumn="0" w:lastRowFirstColumn="0" w:lastRowLastColumn="0"/>
            </w:pPr>
            <w:r>
              <w:t>Water transport vessels (passengers &amp; freight) that have zero direct (tailpipe) CO2 emissions</w:t>
            </w:r>
          </w:p>
          <w:p w14:paraId="0F0B4EA3" w14:textId="77777777" w:rsidR="0AC3D733" w:rsidRDefault="0AC3D733" w:rsidP="0AC3D733">
            <w:pPr>
              <w:pStyle w:val="TableNumbered1"/>
              <w:keepNext/>
              <w:keepLines/>
              <w:numPr>
                <w:ilvl w:val="0"/>
                <w:numId w:val="0"/>
              </w:numPr>
              <w:cnfStyle w:val="000000000000" w:firstRow="0" w:lastRow="0" w:firstColumn="0" w:lastColumn="0" w:oddVBand="0" w:evenVBand="0" w:oddHBand="0" w:evenHBand="0" w:firstRowFirstColumn="0" w:firstRowLastColumn="0" w:lastRowFirstColumn="0" w:lastRowLastColumn="0"/>
              <w:rPr>
                <w:szCs w:val="18"/>
              </w:rPr>
            </w:pPr>
          </w:p>
          <w:p w14:paraId="3FD48C7F" w14:textId="77777777" w:rsidR="00687599" w:rsidRPr="006D04EF" w:rsidRDefault="13E759AD" w:rsidP="00094718">
            <w:pPr>
              <w:pStyle w:val="TableText"/>
              <w:keepNext/>
              <w:keepLines/>
              <w:cnfStyle w:val="000000000000" w:firstRow="0" w:lastRow="0" w:firstColumn="0" w:lastColumn="0" w:oddVBand="0" w:evenVBand="0" w:oddHBand="0" w:evenHBand="0" w:firstRowFirstColumn="0" w:firstRowLastColumn="0" w:lastRowFirstColumn="0" w:lastRowLastColumn="0"/>
            </w:pPr>
            <w:r>
              <w:t>A</w:t>
            </w:r>
            <w:r w:rsidR="4D0240AF">
              <w:t>ND</w:t>
            </w:r>
            <w:r>
              <w:t xml:space="preserve"> </w:t>
            </w:r>
            <w:r w:rsidR="00687599" w:rsidRPr="006D04EF">
              <w:t>Cargo ships, oil tankers or vessels should not be transporting more than 25% share (in mass) coal and oil. Tank containers should not transport fossil fuels or fossil fuels blended with alternative fuels</w:t>
            </w:r>
            <w:r w:rsidR="00687599" w:rsidRPr="0AC3D733">
              <w:rPr>
                <w:rStyle w:val="Refdenotaalpie"/>
              </w:rPr>
              <w:footnoteReference w:id="40"/>
            </w:r>
          </w:p>
        </w:tc>
      </w:tr>
    </w:tbl>
    <w:p w14:paraId="2C5FC908" w14:textId="77777777" w:rsidR="00396953" w:rsidRDefault="00396953" w:rsidP="00396953">
      <w:pPr>
        <w:pStyle w:val="BodyTextNoSpacing"/>
      </w:pPr>
      <w:bookmarkStart w:id="1903" w:name="_Toc152060568"/>
      <w:bookmarkStart w:id="1904" w:name="_Toc153298523"/>
    </w:p>
    <w:p w14:paraId="71B0000F" w14:textId="77777777" w:rsidR="006D04EF" w:rsidRDefault="00687599" w:rsidP="0045532A">
      <w:pPr>
        <w:pStyle w:val="HeadingA3"/>
      </w:pPr>
      <w:bookmarkStart w:id="1905" w:name="_Toc153408785"/>
      <w:bookmarkStart w:id="1906" w:name="_Toc186795143"/>
      <w:r>
        <w:t>Retrofitting of inland water passenger and freight transport</w:t>
      </w:r>
      <w:bookmarkEnd w:id="1903"/>
      <w:bookmarkEnd w:id="1904"/>
      <w:bookmarkEnd w:id="1905"/>
      <w:bookmarkEnd w:id="1906"/>
    </w:p>
    <w:p w14:paraId="07FF3C95" w14:textId="77777777" w:rsidR="00687599" w:rsidRPr="00854071" w:rsidRDefault="006D04EF" w:rsidP="0045532A">
      <w:pPr>
        <w:pStyle w:val="Boldunderline"/>
      </w:pPr>
      <w:r>
        <w:t>Activity description</w:t>
      </w:r>
    </w:p>
    <w:p w14:paraId="65C3E0CA" w14:textId="77777777" w:rsidR="00687599" w:rsidRPr="00854071" w:rsidRDefault="00687599" w:rsidP="00DD20B8">
      <w:pPr>
        <w:pStyle w:val="Textoindependiente"/>
      </w:pPr>
      <w:r w:rsidRPr="00854071">
        <w:t xml:space="preserve">Retrofit and upgrade of vessels for transport of freight or passengers on inland waters, involving vessels that are not </w:t>
      </w:r>
      <w:r w:rsidRPr="00B75BE6">
        <w:t>suitable</w:t>
      </w:r>
      <w:r w:rsidRPr="00854071">
        <w:t xml:space="preserve"> for sea transport.</w:t>
      </w:r>
    </w:p>
    <w:p w14:paraId="26939C39"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56CB7E2F" w14:textId="77777777" w:rsidTr="0AC3D7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7DCED55" w14:textId="77777777" w:rsidR="00687599" w:rsidRPr="00B75BE6" w:rsidRDefault="00687599" w:rsidP="00B75BE6">
            <w:pPr>
              <w:pStyle w:val="TableHeadingText"/>
              <w:rPr>
                <w:b/>
                <w:bCs/>
              </w:rPr>
            </w:pPr>
            <w:r w:rsidRPr="00B75BE6">
              <w:rPr>
                <w:b/>
                <w:bCs/>
              </w:rPr>
              <w:t>Eligibility</w:t>
            </w:r>
          </w:p>
        </w:tc>
        <w:tc>
          <w:tcPr>
            <w:tcW w:w="6973" w:type="dxa"/>
          </w:tcPr>
          <w:p w14:paraId="41899951" w14:textId="77777777" w:rsidR="00687599" w:rsidRPr="00B75BE6" w:rsidRDefault="00687599" w:rsidP="00B75BE6">
            <w:pPr>
              <w:pStyle w:val="TableHeadingText"/>
              <w:cnfStyle w:val="100000000000" w:firstRow="1" w:lastRow="0" w:firstColumn="0" w:lastColumn="0" w:oddVBand="0" w:evenVBand="0" w:oddHBand="0" w:evenHBand="0" w:firstRowFirstColumn="0" w:firstRowLastColumn="0" w:lastRowFirstColumn="0" w:lastRowLastColumn="0"/>
              <w:rPr>
                <w:b/>
                <w:color w:val="002C77" w:themeColor="accent1"/>
              </w:rPr>
            </w:pPr>
            <w:r w:rsidRPr="00B75BE6">
              <w:rPr>
                <w:b/>
                <w:bCs/>
              </w:rPr>
              <w:t>Criteria</w:t>
            </w:r>
          </w:p>
        </w:tc>
      </w:tr>
      <w:tr w:rsidR="00687599" w:rsidRPr="00FE303E" w14:paraId="3C5D2198"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57B4AF08" w14:textId="77777777" w:rsidR="00687599" w:rsidRPr="006D04EF" w:rsidRDefault="00687599" w:rsidP="00B75BE6">
            <w:pPr>
              <w:pStyle w:val="TableText"/>
            </w:pPr>
            <w:r w:rsidRPr="006D04EF">
              <w:t>EU Taxonomy consistent</w:t>
            </w:r>
          </w:p>
        </w:tc>
        <w:tc>
          <w:tcPr>
            <w:tcW w:w="6973" w:type="dxa"/>
            <w:shd w:val="clear" w:color="auto" w:fill="C9E8D3" w:themeFill="accent5" w:themeFillTint="33"/>
          </w:tcPr>
          <w:p w14:paraId="49ABBD91" w14:textId="77777777" w:rsidR="00687599" w:rsidRPr="006D04EF" w:rsidRDefault="00687599" w:rsidP="00B75BE6">
            <w:pPr>
              <w:pStyle w:val="TableText"/>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r w:rsidRPr="006D04EF">
              <w:rPr>
                <w:b/>
                <w:bCs/>
                <w:u w:val="single"/>
              </w:rPr>
              <w:t>all</w:t>
            </w:r>
            <w:r w:rsidRPr="006D04EF">
              <w:t xml:space="preserve"> of the following criteria:</w:t>
            </w:r>
          </w:p>
          <w:p w14:paraId="5C944096" w14:textId="77777777" w:rsidR="00687599" w:rsidRPr="006D04EF" w:rsidRDefault="00687599" w:rsidP="00A46517">
            <w:pPr>
              <w:pStyle w:val="TableNumbered1"/>
              <w:numPr>
                <w:ilvl w:val="0"/>
                <w:numId w:val="86"/>
              </w:numPr>
              <w:cnfStyle w:val="000000000000" w:firstRow="0" w:lastRow="0" w:firstColumn="0" w:lastColumn="0" w:oddVBand="0" w:evenVBand="0" w:oddHBand="0" w:evenHBand="0" w:firstRowFirstColumn="0" w:firstRowLastColumn="0" w:lastRowFirstColumn="0" w:lastRowLastColumn="0"/>
            </w:pPr>
            <w:r w:rsidRPr="006D04EF">
              <w:t xml:space="preserve">The </w:t>
            </w:r>
            <w:r w:rsidRPr="00396953">
              <w:t>retrofitting</w:t>
            </w:r>
            <w:r w:rsidRPr="006D04EF">
              <w:t xml:space="preserve"> activity achieves one or more of the following:</w:t>
            </w:r>
          </w:p>
          <w:p w14:paraId="3E7E9D53" w14:textId="77777777"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t xml:space="preserve">The </w:t>
            </w:r>
            <w:r w:rsidRPr="005700A9">
              <w:t>inland passenger vessel's fuel consumption must be reduced by at least 15% per unit of energy per complete journey</w:t>
            </w:r>
          </w:p>
          <w:p w14:paraId="1A664309" w14:textId="77777777" w:rsidR="00687599" w:rsidRPr="006D04EF"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Reduces fuel consumption of the inland freight vessel by at least 15% expressed per unit</w:t>
            </w:r>
            <w:r>
              <w:t xml:space="preserve"> of energy per tonne kilometre</w:t>
            </w:r>
          </w:p>
          <w:p w14:paraId="6026677D" w14:textId="77777777" w:rsidR="00687599" w:rsidRPr="006D04EF"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Vessels retrofitted or upgraded are not dedicated to transport of fossil fuels</w:t>
            </w:r>
          </w:p>
        </w:tc>
      </w:tr>
      <w:tr w:rsidR="00687599" w:rsidRPr="00833218" w14:paraId="1C97A715" w14:textId="77777777" w:rsidTr="0AC3D733">
        <w:tc>
          <w:tcPr>
            <w:cnfStyle w:val="001000000000" w:firstRow="0" w:lastRow="0" w:firstColumn="1" w:lastColumn="0" w:oddVBand="0" w:evenVBand="0" w:oddHBand="0" w:evenHBand="0" w:firstRowFirstColumn="0" w:firstRowLastColumn="0" w:lastRowFirstColumn="0" w:lastRowLastColumn="0"/>
            <w:tcW w:w="2665" w:type="dxa"/>
          </w:tcPr>
          <w:p w14:paraId="5BDE8F5F" w14:textId="77777777" w:rsidR="00687599" w:rsidRPr="006D04EF" w:rsidRDefault="00687599" w:rsidP="00B75BE6">
            <w:pPr>
              <w:pStyle w:val="TableText"/>
            </w:pPr>
            <w:r w:rsidRPr="006D04EF">
              <w:t>Santander-specific</w:t>
            </w:r>
          </w:p>
        </w:tc>
        <w:tc>
          <w:tcPr>
            <w:tcW w:w="6973" w:type="dxa"/>
          </w:tcPr>
          <w:p w14:paraId="042F1079" w14:textId="77777777" w:rsidR="00687599" w:rsidRPr="006D04EF" w:rsidRDefault="00EB4174" w:rsidP="00B75BE6">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00F1A228" w14:textId="77777777" w:rsidR="00687599" w:rsidRPr="00854071" w:rsidRDefault="00687599" w:rsidP="00396953">
      <w:pPr>
        <w:pStyle w:val="BodyTextNoSpacing"/>
      </w:pPr>
    </w:p>
    <w:p w14:paraId="50E67D9F" w14:textId="77777777" w:rsidR="006D04EF" w:rsidRDefault="00687599" w:rsidP="0045532A">
      <w:pPr>
        <w:pStyle w:val="HeadingA3"/>
      </w:pPr>
      <w:bookmarkStart w:id="1907" w:name="_Toc152060569"/>
      <w:bookmarkStart w:id="1908" w:name="_Toc153298524"/>
      <w:bookmarkStart w:id="1909" w:name="_Toc153408786"/>
      <w:bookmarkStart w:id="1910" w:name="_Toc186795144"/>
      <w:r>
        <w:lastRenderedPageBreak/>
        <w:t>Sea and coastal freight water transport, vessels for port operations and auxiliary activities</w:t>
      </w:r>
      <w:bookmarkEnd w:id="1907"/>
      <w:bookmarkEnd w:id="1908"/>
      <w:bookmarkEnd w:id="1909"/>
      <w:bookmarkEnd w:id="1910"/>
    </w:p>
    <w:p w14:paraId="356E133B" w14:textId="77777777" w:rsidR="00687599" w:rsidRPr="00854071" w:rsidRDefault="006D04EF" w:rsidP="0045532A">
      <w:pPr>
        <w:pStyle w:val="Boldunderline"/>
      </w:pPr>
      <w:r>
        <w:t>Activity description</w:t>
      </w:r>
    </w:p>
    <w:p w14:paraId="5AE494E6" w14:textId="77777777" w:rsidR="00687599" w:rsidRPr="00854071" w:rsidRDefault="00687599" w:rsidP="00396953">
      <w:pPr>
        <w:pStyle w:val="Textoindependiente"/>
      </w:pPr>
      <w:r w:rsidRPr="00854071">
        <w:t xml:space="preserve">Purchase, financing, chartering (with or without crew) and operation of vessels designed and equipped for transport of freight or for the combined transport of freight and passengers on sea or coastal waters, whether scheduled or not. Purchase, financing, </w:t>
      </w:r>
      <w:r w:rsidRPr="00396953">
        <w:t>renting</w:t>
      </w:r>
      <w:r w:rsidRPr="00854071">
        <w:t xml:space="preserve"> and operation of vessels required for port operations and auxiliary activities, such as tugboats, mooring vessels, pilot vessels, salvage vessels and ice-breakers.</w:t>
      </w:r>
    </w:p>
    <w:p w14:paraId="0E312CED"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250"/>
        <w:gridCol w:w="7355"/>
      </w:tblGrid>
      <w:tr w:rsidR="00687599" w:rsidRPr="00FE303E" w14:paraId="5FB2EE3D" w14:textId="77777777" w:rsidTr="005700A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0F952CC2" w14:textId="77777777" w:rsidR="00687599" w:rsidRPr="002C49C4" w:rsidRDefault="00687599" w:rsidP="002C49C4">
            <w:pPr>
              <w:pStyle w:val="TableHeadingText"/>
              <w:rPr>
                <w:b/>
                <w:bCs/>
              </w:rPr>
            </w:pPr>
            <w:r w:rsidRPr="002C49C4">
              <w:rPr>
                <w:b/>
                <w:bCs/>
              </w:rPr>
              <w:t>Eligibility</w:t>
            </w:r>
          </w:p>
        </w:tc>
        <w:tc>
          <w:tcPr>
            <w:tcW w:w="7355" w:type="dxa"/>
          </w:tcPr>
          <w:p w14:paraId="68E2CBD7" w14:textId="77777777" w:rsidR="00687599" w:rsidRPr="002C49C4" w:rsidRDefault="00687599" w:rsidP="002C49C4">
            <w:pPr>
              <w:pStyle w:val="TableHeadingText"/>
              <w:cnfStyle w:val="100000000000" w:firstRow="1" w:lastRow="0" w:firstColumn="0" w:lastColumn="0" w:oddVBand="0" w:evenVBand="0" w:oddHBand="0" w:evenHBand="0" w:firstRowFirstColumn="0" w:firstRowLastColumn="0" w:lastRowFirstColumn="0" w:lastRowLastColumn="0"/>
              <w:rPr>
                <w:b/>
                <w:bCs/>
              </w:rPr>
            </w:pPr>
            <w:r w:rsidRPr="002C49C4">
              <w:rPr>
                <w:b/>
                <w:bCs/>
              </w:rPr>
              <w:t>Criteria</w:t>
            </w:r>
            <w:r w:rsidRPr="002C49C4">
              <w:rPr>
                <w:b/>
                <w:bCs/>
                <w:color w:val="002C77" w:themeColor="accent1"/>
              </w:rPr>
              <w:t xml:space="preserve"> </w:t>
            </w:r>
          </w:p>
        </w:tc>
      </w:tr>
      <w:tr w:rsidR="00687599" w:rsidRPr="00FE303E" w14:paraId="334B8EE7" w14:textId="77777777" w:rsidTr="005700A9">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6E6A9304" w14:textId="77777777" w:rsidR="00687599" w:rsidRPr="006D04EF" w:rsidRDefault="00687599" w:rsidP="002C49C4">
            <w:pPr>
              <w:pStyle w:val="TableText"/>
            </w:pPr>
            <w:r w:rsidRPr="006D04EF">
              <w:t>EU Taxonomy consistent</w:t>
            </w:r>
          </w:p>
        </w:tc>
        <w:tc>
          <w:tcPr>
            <w:tcW w:w="7355" w:type="dxa"/>
            <w:shd w:val="clear" w:color="auto" w:fill="C9E8D3" w:themeFill="accent5" w:themeFillTint="33"/>
          </w:tcPr>
          <w:p w14:paraId="09970022" w14:textId="2F004FC0" w:rsidR="006D04EF" w:rsidRPr="006D04EF" w:rsidRDefault="006D04EF" w:rsidP="002C49C4">
            <w:pPr>
              <w:pStyle w:val="TableText"/>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del w:id="1911" w:author="Cisneros Morales Diana Karen" w:date="2024-04-08T16:55:00Z">
              <w:r w:rsidDel="00145072">
                <w:rPr>
                  <w:b/>
                  <w:bCs/>
                  <w:u w:val="single"/>
                </w:rPr>
                <w:delText>one</w:delText>
              </w:r>
            </w:del>
            <w:ins w:id="1912" w:author="Cisneros Morales Diana Karen" w:date="2024-04-08T16:55:00Z">
              <w:r w:rsidR="00145072">
                <w:rPr>
                  <w:b/>
                  <w:bCs/>
                  <w:u w:val="single"/>
                </w:rPr>
                <w:t>all</w:t>
              </w:r>
            </w:ins>
            <w:del w:id="1913" w:author="Cisneros Morales Diana Karen" w:date="2024-04-08T16:40:00Z">
              <w:r w:rsidRPr="000C4C46" w:rsidDel="00AB22FD">
                <w:delText xml:space="preserve"> </w:delText>
              </w:r>
            </w:del>
            <w:ins w:id="1914" w:author="Cisneros Morales Diana Karen" w:date="2024-04-08T17:00:00Z">
              <w:r w:rsidR="00F93815">
                <w:t xml:space="preserve"> </w:t>
              </w:r>
            </w:ins>
            <w:r w:rsidRPr="006D04EF">
              <w:t>of the following criteria:</w:t>
            </w:r>
          </w:p>
          <w:p w14:paraId="00ECDF9D" w14:textId="0FD24B8F" w:rsidR="00687599" w:rsidDel="00926975" w:rsidRDefault="00687599" w:rsidP="00A55F91">
            <w:pPr>
              <w:pStyle w:val="TableNumbered1"/>
              <w:numPr>
                <w:ilvl w:val="0"/>
                <w:numId w:val="87"/>
              </w:numPr>
              <w:cnfStyle w:val="000000000000" w:firstRow="0" w:lastRow="0" w:firstColumn="0" w:lastColumn="0" w:oddVBand="0" w:evenVBand="0" w:oddHBand="0" w:evenHBand="0" w:firstRowFirstColumn="0" w:firstRowLastColumn="0" w:lastRowFirstColumn="0" w:lastRowLastColumn="0"/>
              <w:rPr>
                <w:del w:id="1915" w:author="Cisneros Morales Diana Karen" w:date="2024-04-08T16:29:00Z"/>
              </w:rPr>
            </w:pPr>
            <w:del w:id="1916" w:author="Cisneros Morales Diana Karen" w:date="2024-04-08T16:29:00Z">
              <w:r w:rsidRPr="006D04EF" w:rsidDel="009C1233">
                <w:delText xml:space="preserve">The </w:delText>
              </w:r>
              <w:r w:rsidRPr="00396953" w:rsidDel="009C1233">
                <w:delText>vessels</w:delText>
              </w:r>
              <w:r w:rsidRPr="006D04EF" w:rsidDel="009C1233">
                <w:delText xml:space="preserve"> have zero direct (tailpipe) CO2 emission</w:delText>
              </w:r>
            </w:del>
            <w:ins w:id="1917" w:author="Cisneros Morales Diana Karen" w:date="2024-04-08T16:36:00Z">
              <w:r w:rsidR="00A1242E">
                <w:t xml:space="preserve"> </w:t>
              </w:r>
            </w:ins>
          </w:p>
          <w:p w14:paraId="44BC5A1E" w14:textId="1905D9E9" w:rsidR="00926975" w:rsidRPr="006D04EF" w:rsidRDefault="00A55F91" w:rsidP="00A55F91">
            <w:pPr>
              <w:pStyle w:val="TableNumbered1"/>
              <w:numPr>
                <w:ilvl w:val="0"/>
                <w:numId w:val="87"/>
              </w:numPr>
              <w:cnfStyle w:val="000000000000" w:firstRow="0" w:lastRow="0" w:firstColumn="0" w:lastColumn="0" w:oddVBand="0" w:evenVBand="0" w:oddHBand="0" w:evenHBand="0" w:firstRowFirstColumn="0" w:firstRowLastColumn="0" w:lastRowFirstColumn="0" w:lastRowLastColumn="0"/>
              <w:rPr>
                <w:ins w:id="1918" w:author="Cisneros Morales Diana Karen" w:date="2024-04-08T16:39:00Z"/>
              </w:rPr>
            </w:pPr>
            <w:ins w:id="1919" w:author="Cisneros Morales Diana Karen" w:date="2024-04-08T16:39:00Z">
              <w:r w:rsidRPr="006D04EF">
                <w:t xml:space="preserve">The activity complies with </w:t>
              </w:r>
              <w:r w:rsidRPr="000B41BA">
                <w:rPr>
                  <w:rPrChange w:id="1920" w:author="Cisneros Morales Diana Karen" w:date="2024-04-08T17:01:00Z">
                    <w:rPr>
                      <w:b/>
                      <w:bCs/>
                      <w:u w:val="single"/>
                    </w:rPr>
                  </w:rPrChange>
                </w:rPr>
                <w:t>one or more</w:t>
              </w:r>
              <w:r w:rsidRPr="006D04EF">
                <w:t xml:space="preserve"> of the following criteria</w:t>
              </w:r>
            </w:ins>
          </w:p>
          <w:p w14:paraId="4E3F3845" w14:textId="4B1E2051" w:rsidR="009C1233" w:rsidRDefault="009C1233" w:rsidP="005700A9">
            <w:pPr>
              <w:pStyle w:val="TableNumbered2"/>
              <w:cnfStyle w:val="000000000000" w:firstRow="0" w:lastRow="0" w:firstColumn="0" w:lastColumn="0" w:oddVBand="0" w:evenVBand="0" w:oddHBand="0" w:evenHBand="0" w:firstRowFirstColumn="0" w:firstRowLastColumn="0" w:lastRowFirstColumn="0" w:lastRowLastColumn="0"/>
              <w:rPr>
                <w:ins w:id="1921" w:author="Cisneros Morales Diana Karen" w:date="2024-04-08T16:28:00Z"/>
              </w:rPr>
            </w:pPr>
            <w:ins w:id="1922" w:author="Cisneros Morales Diana Karen" w:date="2024-04-08T16:28:00Z">
              <w:r>
                <w:t>The vessels have zero direct (tailpipe</w:t>
              </w:r>
            </w:ins>
            <w:ins w:id="1923" w:author="Cisneros Morales Diana Karen" w:date="2024-04-08T16:29:00Z">
              <w:r>
                <w:t>) CO2 emission</w:t>
              </w:r>
            </w:ins>
          </w:p>
          <w:p w14:paraId="1A4B338C" w14:textId="2B71F7E1"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t xml:space="preserve">Until 31 December 2025, hybrid and dual fuel vessels derive at least 25 % of their </w:t>
            </w:r>
            <w:r w:rsidRPr="005700A9">
              <w:t>energy from zero direct (tailpipe) CO2 emission fuels or plug-in power for their normal operation at sea and in ports</w:t>
            </w:r>
          </w:p>
          <w:p w14:paraId="52054D76" w14:textId="77777777"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 xml:space="preserve">Where technologically and economically not feasible to comply with the criterion in point (a), until 31 December 2025, and only where it can be proved that the </w:t>
            </w:r>
            <w:hyperlink w:anchor="Heavydutyvehicles">
              <w:r w:rsidR="5822C02E" w:rsidRPr="005700A9">
                <w:rPr>
                  <w:highlight w:val="cyan"/>
                </w:rPr>
                <w:t>heavy-duty vehicles</w:t>
              </w:r>
            </w:hyperlink>
            <w:r w:rsidR="012A771B" w:rsidRPr="005700A9">
              <w:t xml:space="preserve"> (</w:t>
            </w:r>
            <w:r w:rsidRPr="005700A9">
              <w:t>vessels</w:t>
            </w:r>
            <w:r w:rsidR="012A771B" w:rsidRPr="005700A9">
              <w:t>)</w:t>
            </w:r>
            <w:r w:rsidRPr="005700A9">
              <w:t xml:space="preserve"> are used exclusively for operating coastal and short sea services designed to enable modal shift of freight currently transported by land to sea, 50 % lower than the average reference CO2 emissions value defined for heavy duty vehicles (sub-group 5-LH) (tractors with axle configuration 4x2 and maximum laden mass &gt; 16 tonnes, sleeper cabin with &gt;= 265kW of engine power) in accordance with local regulation on emissions reporting</w:t>
            </w:r>
          </w:p>
          <w:p w14:paraId="307997C6" w14:textId="77777777" w:rsidR="00687599" w:rsidRPr="005700A9"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Where technologically and economically not feasible to comply with the criterion in point (a), until 31 December 2025, the vessels have an attained EEDI (Footnote [T.2]) value 10 % below the EEDI requirements applicable on 1 April 2022 if the vessels are able to run on zero direct (tailpipe) CO2 emission fuels or on fuels from renewable sources</w:t>
            </w:r>
          </w:p>
          <w:p w14:paraId="43C0584D" w14:textId="77777777" w:rsidR="00687599" w:rsidRPr="006D04EF" w:rsidRDefault="00687599" w:rsidP="005700A9">
            <w:pPr>
              <w:pStyle w:val="TableNumbered2"/>
              <w:cnfStyle w:val="000000000000" w:firstRow="0" w:lastRow="0" w:firstColumn="0" w:lastColumn="0" w:oddVBand="0" w:evenVBand="0" w:oddHBand="0" w:evenHBand="0" w:firstRowFirstColumn="0" w:firstRowLastColumn="0" w:lastRowFirstColumn="0" w:lastRowLastColumn="0"/>
            </w:pPr>
            <w:r w:rsidRPr="005700A9">
              <w:t xml:space="preserve">Where technologically and economically not feasible to comply with point (a), from 1 January 2026, the vessels that are able to run on zero direct (tailpipe) CO2 emission fuels or on </w:t>
            </w:r>
            <w:hyperlink w:anchor="Fossilfuelsfromalternativerenewablesour">
              <w:r w:rsidRPr="005700A9">
                <w:rPr>
                  <w:highlight w:val="cyan"/>
                </w:rPr>
                <w:t>fuels from renewable sources</w:t>
              </w:r>
            </w:hyperlink>
            <w:r w:rsidRPr="005700A9">
              <w:t xml:space="preserve"> have an attained EEDI value equivalent to reducing the EEDI</w:t>
            </w:r>
            <w:r>
              <w:t xml:space="preserve"> reference line by at least 20% below the EEDI requirements applicable on 1 April 2022, and:</w:t>
            </w:r>
          </w:p>
          <w:p w14:paraId="450865DA" w14:textId="77777777" w:rsidR="00687599" w:rsidRPr="005700A9" w:rsidRDefault="00687599" w:rsidP="005700A9">
            <w:pPr>
              <w:pStyle w:val="TableNumbered3"/>
              <w:cnfStyle w:val="000000000000" w:firstRow="0" w:lastRow="0" w:firstColumn="0" w:lastColumn="0" w:oddVBand="0" w:evenVBand="0" w:oddHBand="0" w:evenHBand="0" w:firstRowFirstColumn="0" w:firstRowLastColumn="0" w:lastRowFirstColumn="0" w:lastRowLastColumn="0"/>
            </w:pPr>
            <w:r>
              <w:t xml:space="preserve">Are able </w:t>
            </w:r>
            <w:r w:rsidRPr="005700A9">
              <w:t>to plug-in at berth</w:t>
            </w:r>
          </w:p>
          <w:p w14:paraId="6E383AE7" w14:textId="77777777" w:rsidR="00687599" w:rsidRPr="006D04EF" w:rsidRDefault="00687599" w:rsidP="005700A9">
            <w:pPr>
              <w:pStyle w:val="TableNumbered3"/>
              <w:cnfStyle w:val="000000000000" w:firstRow="0" w:lastRow="0" w:firstColumn="0" w:lastColumn="0" w:oddVBand="0" w:evenVBand="0" w:oddHBand="0" w:evenHBand="0" w:firstRowFirstColumn="0" w:firstRowLastColumn="0" w:lastRowFirstColumn="0" w:lastRowLastColumn="0"/>
            </w:pPr>
            <w:r w:rsidRPr="005700A9">
              <w:t>For gas-fuelled ships, demonstrate the use of state-of-the-art measures and technologies</w:t>
            </w:r>
            <w:r>
              <w:t xml:space="preserve"> to mitigate methane slippage emissions</w:t>
            </w:r>
          </w:p>
          <w:p w14:paraId="7E38A088" w14:textId="77777777" w:rsidR="00687599" w:rsidRPr="006D04EF"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Where technologically and economically not feasible to comply with the criterion in point (a), from 1 January 2026, in addition to an attained Energy Efficiency Existing Ship Index (EEXI) (Footnote [T.3]) value equivalent to reducing the EEDI reference line by at least 10 % below the EEXI requirements applicable on 1 January 2023, the yearly average greenhouse gas bellow 76,4 g CO2e/MJ from 1 January 2026 until 31 December 2029</w:t>
            </w:r>
          </w:p>
          <w:p w14:paraId="5D7381E8" w14:textId="77777777" w:rsidR="00687599" w:rsidRPr="006D04EF" w:rsidRDefault="00687599" w:rsidP="005700A9">
            <w:pPr>
              <w:pStyle w:val="TableNumbered1"/>
              <w:cnfStyle w:val="000000000000" w:firstRow="0" w:lastRow="0" w:firstColumn="0" w:lastColumn="0" w:oddVBand="0" w:evenVBand="0" w:oddHBand="0" w:evenHBand="0" w:firstRowFirstColumn="0" w:firstRowLastColumn="0" w:lastRowFirstColumn="0" w:lastRowLastColumn="0"/>
            </w:pPr>
            <w:r w:rsidRPr="005700A9">
              <w:t>Vessels</w:t>
            </w:r>
            <w:r>
              <w:t xml:space="preserve"> are not dedicated to the transport of fossil fuels</w:t>
            </w:r>
          </w:p>
        </w:tc>
      </w:tr>
      <w:tr w:rsidR="00687599" w:rsidRPr="00FE303E" w14:paraId="57655832" w14:textId="77777777" w:rsidTr="005700A9">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2"/>
          </w:tcPr>
          <w:p w14:paraId="74B603CA" w14:textId="77777777" w:rsidR="00687599" w:rsidRPr="006D04EF" w:rsidRDefault="00687599" w:rsidP="002C49C4">
            <w:pPr>
              <w:pStyle w:val="TableText"/>
            </w:pPr>
            <w:r w:rsidRPr="006D04EF">
              <w:t>Santander-specific</w:t>
            </w:r>
          </w:p>
        </w:tc>
        <w:tc>
          <w:tcPr>
            <w:tcW w:w="7355" w:type="dxa"/>
            <w:shd w:val="clear" w:color="auto" w:fill="FFFFFF" w:themeFill="background2"/>
          </w:tcPr>
          <w:p w14:paraId="05BC4E5A" w14:textId="77777777" w:rsidR="00687599" w:rsidRPr="006D04EF" w:rsidRDefault="00123F10" w:rsidP="002C49C4">
            <w:pPr>
              <w:pStyle w:val="TableText"/>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r w:rsidRPr="006D04EF">
              <w:rPr>
                <w:b/>
                <w:bCs/>
                <w:u w:val="single"/>
              </w:rPr>
              <w:t>one</w:t>
            </w:r>
            <w:r w:rsidRPr="006D04EF">
              <w:t xml:space="preserve"> of the following criteria</w:t>
            </w:r>
            <w:r w:rsidR="00687599" w:rsidRPr="006D04EF">
              <w:t>:</w:t>
            </w:r>
          </w:p>
          <w:p w14:paraId="241690D0" w14:textId="77777777" w:rsidR="00687599" w:rsidRPr="006D04EF" w:rsidRDefault="00687599" w:rsidP="00A46517">
            <w:pPr>
              <w:pStyle w:val="TableNumbered1"/>
              <w:numPr>
                <w:ilvl w:val="0"/>
                <w:numId w:val="88"/>
              </w:numPr>
              <w:cnfStyle w:val="000000000000" w:firstRow="0" w:lastRow="0" w:firstColumn="0" w:lastColumn="0" w:oddVBand="0" w:evenVBand="0" w:oddHBand="0" w:evenHBand="0" w:firstRowFirstColumn="0" w:firstRowLastColumn="0" w:lastRowFirstColumn="0" w:lastRowLastColumn="0"/>
            </w:pPr>
            <w:r w:rsidRPr="006D04EF">
              <w:t>Solar, electric or hydrogen-powered boats</w:t>
            </w:r>
          </w:p>
          <w:p w14:paraId="10BE454C" w14:textId="77777777" w:rsidR="00687599" w:rsidRPr="006D04EF"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Motorless sail boats</w:t>
            </w:r>
          </w:p>
          <w:p w14:paraId="6E751DE4" w14:textId="77777777" w:rsidR="00687599" w:rsidRPr="006D04EF"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Water transport vessels (passengers &amp; freight) that have zero direct (tailpipe) CO2 emissions</w:t>
            </w:r>
          </w:p>
          <w:p w14:paraId="1E08B741" w14:textId="77777777" w:rsidR="00094718" w:rsidRDefault="00094718" w:rsidP="00094718">
            <w:pPr>
              <w:pStyle w:val="TableText"/>
              <w:cnfStyle w:val="000000000000" w:firstRow="0" w:lastRow="0" w:firstColumn="0" w:lastColumn="0" w:oddVBand="0" w:evenVBand="0" w:oddHBand="0" w:evenHBand="0" w:firstRowFirstColumn="0" w:firstRowLastColumn="0" w:lastRowFirstColumn="0" w:lastRowLastColumn="0"/>
            </w:pPr>
          </w:p>
          <w:p w14:paraId="4F6B032B" w14:textId="77777777" w:rsidR="00687599" w:rsidRPr="006D04EF" w:rsidRDefault="00687599" w:rsidP="00094718">
            <w:pPr>
              <w:pStyle w:val="TableText"/>
              <w:cnfStyle w:val="000000000000" w:firstRow="0" w:lastRow="0" w:firstColumn="0" w:lastColumn="0" w:oddVBand="0" w:evenVBand="0" w:oddHBand="0" w:evenHBand="0" w:firstRowFirstColumn="0" w:firstRowLastColumn="0" w:lastRowFirstColumn="0" w:lastRowLastColumn="0"/>
            </w:pPr>
            <w:r w:rsidRPr="006D04EF">
              <w:t>A</w:t>
            </w:r>
            <w:r w:rsidR="00094718">
              <w:t xml:space="preserve">ND </w:t>
            </w:r>
            <w:r w:rsidRPr="006D04EF">
              <w:t xml:space="preserve">Cargo ships, oil tankers or vessels should not be transporting more than 25% share (in mass) coal and oil. Tank containers should not transport fossil fuels or </w:t>
            </w:r>
            <w:r w:rsidRPr="003B12A4">
              <w:t>fossil fuels blended with alternative fuels</w:t>
            </w:r>
            <w:r w:rsidR="003B12A4" w:rsidRPr="003B12A4">
              <w:rPr>
                <w:rStyle w:val="Refdenotaalpie"/>
              </w:rPr>
              <w:footnoteReference w:id="41"/>
            </w:r>
          </w:p>
        </w:tc>
      </w:tr>
    </w:tbl>
    <w:p w14:paraId="65F54C41" w14:textId="77777777" w:rsidR="002C49C4" w:rsidRDefault="002C49C4" w:rsidP="00DD20B8">
      <w:pPr>
        <w:pStyle w:val="BodyTextNoSpacing"/>
      </w:pPr>
      <w:bookmarkStart w:id="1924" w:name="_Toc152060571"/>
    </w:p>
    <w:p w14:paraId="0E7B4E81" w14:textId="77777777" w:rsidR="006D04EF" w:rsidRDefault="00687599" w:rsidP="0045532A">
      <w:pPr>
        <w:pStyle w:val="HeadingA3"/>
      </w:pPr>
      <w:bookmarkStart w:id="1925" w:name="_Toc153298525"/>
      <w:bookmarkStart w:id="1926" w:name="_Toc153408787"/>
      <w:bookmarkStart w:id="1927" w:name="_Toc186795145"/>
      <w:r>
        <w:lastRenderedPageBreak/>
        <w:t>Sea and coastal passenger water transport</w:t>
      </w:r>
      <w:bookmarkEnd w:id="1924"/>
      <w:bookmarkEnd w:id="1925"/>
      <w:bookmarkEnd w:id="1926"/>
      <w:bookmarkEnd w:id="1927"/>
    </w:p>
    <w:p w14:paraId="2B7F6C21" w14:textId="77777777" w:rsidR="00687599" w:rsidRPr="00854071" w:rsidRDefault="006D04EF" w:rsidP="0045532A">
      <w:pPr>
        <w:pStyle w:val="Boldunderline"/>
      </w:pPr>
      <w:r>
        <w:t>Activity description</w:t>
      </w:r>
    </w:p>
    <w:p w14:paraId="5263E97B" w14:textId="77777777" w:rsidR="00687599" w:rsidRPr="00854071" w:rsidRDefault="00687599" w:rsidP="00396953">
      <w:pPr>
        <w:pStyle w:val="Textoindependiente"/>
      </w:pPr>
      <w:r w:rsidRPr="00854071">
        <w:t>Purchase, financing, chartering (with or without crew) and operation of vessels designed and equipped for performing passenger transport, on sea or coastal waters, whether scheduled or not. The economic activities in this category include operation of ferries, water taxies and excursions, cruise or sightseeing boats.</w:t>
      </w:r>
    </w:p>
    <w:p w14:paraId="5E00F610" w14:textId="77777777" w:rsidR="00687599" w:rsidRPr="00854071" w:rsidRDefault="00687599" w:rsidP="00F22798">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FE303E" w14:paraId="6B304655" w14:textId="77777777" w:rsidTr="0AC3D7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65ECB09B" w14:textId="77777777" w:rsidR="00687599" w:rsidRPr="002C49C4" w:rsidRDefault="00687599" w:rsidP="002C49C4">
            <w:pPr>
              <w:pStyle w:val="TableHeadingText"/>
              <w:rPr>
                <w:b/>
                <w:bCs/>
              </w:rPr>
            </w:pPr>
            <w:r w:rsidRPr="002C49C4">
              <w:rPr>
                <w:b/>
                <w:bCs/>
              </w:rPr>
              <w:t>Eligibility</w:t>
            </w:r>
          </w:p>
        </w:tc>
        <w:tc>
          <w:tcPr>
            <w:tcW w:w="6973" w:type="dxa"/>
          </w:tcPr>
          <w:p w14:paraId="4440209F" w14:textId="77777777" w:rsidR="00687599" w:rsidRPr="002C49C4" w:rsidRDefault="00687599" w:rsidP="002C49C4">
            <w:pPr>
              <w:pStyle w:val="TableHeadingText"/>
              <w:cnfStyle w:val="100000000000" w:firstRow="1" w:lastRow="0" w:firstColumn="0" w:lastColumn="0" w:oddVBand="0" w:evenVBand="0" w:oddHBand="0" w:evenHBand="0" w:firstRowFirstColumn="0" w:firstRowLastColumn="0" w:lastRowFirstColumn="0" w:lastRowLastColumn="0"/>
              <w:rPr>
                <w:b/>
                <w:bCs/>
              </w:rPr>
            </w:pPr>
            <w:r w:rsidRPr="002C49C4">
              <w:rPr>
                <w:b/>
                <w:bCs/>
              </w:rPr>
              <w:t>Criteria</w:t>
            </w:r>
            <w:r w:rsidRPr="002C49C4">
              <w:rPr>
                <w:b/>
                <w:bCs/>
                <w:color w:val="002C77" w:themeColor="accent1"/>
              </w:rPr>
              <w:t xml:space="preserve"> </w:t>
            </w:r>
          </w:p>
        </w:tc>
      </w:tr>
      <w:tr w:rsidR="00687599" w:rsidRPr="006D04EF" w14:paraId="2F8BE5FA"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6070B2A" w14:textId="77777777" w:rsidR="00687599" w:rsidRPr="006D04EF" w:rsidRDefault="00687599" w:rsidP="002C49C4">
            <w:pPr>
              <w:pStyle w:val="TableText"/>
            </w:pPr>
            <w:r w:rsidRPr="006D04EF">
              <w:t>EU Taxonomy consistent</w:t>
            </w:r>
          </w:p>
        </w:tc>
        <w:tc>
          <w:tcPr>
            <w:tcW w:w="6973" w:type="dxa"/>
            <w:shd w:val="clear" w:color="auto" w:fill="C9E8D3" w:themeFill="accent5" w:themeFillTint="33"/>
          </w:tcPr>
          <w:p w14:paraId="47440D78" w14:textId="77777777" w:rsidR="00687599" w:rsidRPr="006D04EF" w:rsidRDefault="00687599" w:rsidP="002C49C4">
            <w:pPr>
              <w:pStyle w:val="TableText"/>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r w:rsidRPr="006D04EF">
              <w:rPr>
                <w:b/>
                <w:bCs/>
                <w:u w:val="single"/>
              </w:rPr>
              <w:t>one</w:t>
            </w:r>
            <w:r w:rsidRPr="006D04EF">
              <w:t xml:space="preserve"> of the following criteria:</w:t>
            </w:r>
          </w:p>
          <w:p w14:paraId="18C58BD0" w14:textId="77777777" w:rsidR="00687599" w:rsidRPr="00396953" w:rsidRDefault="00687599" w:rsidP="00A46517">
            <w:pPr>
              <w:pStyle w:val="TableNumbered1"/>
              <w:numPr>
                <w:ilvl w:val="0"/>
                <w:numId w:val="90"/>
              </w:numPr>
              <w:cnfStyle w:val="000000000000" w:firstRow="0" w:lastRow="0" w:firstColumn="0" w:lastColumn="0" w:oddVBand="0" w:evenVBand="0" w:oddHBand="0" w:evenHBand="0" w:firstRowFirstColumn="0" w:firstRowLastColumn="0" w:lastRowFirstColumn="0" w:lastRowLastColumn="0"/>
            </w:pPr>
            <w:r w:rsidRPr="006D04EF">
              <w:t xml:space="preserve">The vessels have zero direct (tailpipe) CO2 emissions; (e.g., solar, electric or </w:t>
            </w:r>
            <w:r w:rsidRPr="00396953">
              <w:t>hydrogen-powered boats, or, motorless sail boats)</w:t>
            </w:r>
            <w:r w:rsidR="006D04EF" w:rsidRPr="00396953">
              <w:t>,</w:t>
            </w:r>
            <w:r w:rsidRPr="00396953">
              <w:t xml:space="preserve"> or</w:t>
            </w:r>
          </w:p>
          <w:p w14:paraId="6D916E85" w14:textId="77777777" w:rsidR="00687599" w:rsidRPr="00396953"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Where technologically and economically not feasible to comply with the criterion in point (a), until 31 December 2025, hybrid and dual fuel vessels derive at least 25 % of their energy from zero direct (tailpipe) CO2 emission fuels or plug-in power for their normal operation at sea and in ports</w:t>
            </w:r>
            <w:r w:rsidR="006D04EF" w:rsidRPr="00396953">
              <w:t>,</w:t>
            </w:r>
            <w:r w:rsidRPr="00396953">
              <w:t xml:space="preserve"> or</w:t>
            </w:r>
          </w:p>
          <w:p w14:paraId="7F49DAD9" w14:textId="77777777" w:rsidR="00687599" w:rsidRPr="00396953"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 xml:space="preserve">Where technologically and economically not feasible to comply with the criterion in point (a), until 31 December 2025, the vessels have an attained Energy Efficiency Design Index (EEDI) (Footnote [T.2]) value 10% below the EEDI requirements applicable on 1 April 2022, if the vessels are able to run on zero direct (tailpipe) emission fuels or on </w:t>
            </w:r>
            <w:hyperlink w:anchor="Fossilfuelsfromalternativerenewablesour">
              <w:r w:rsidRPr="46630EA5">
                <w:rPr>
                  <w:highlight w:val="cyan"/>
                </w:rPr>
                <w:t>fuels from renewable sources</w:t>
              </w:r>
            </w:hyperlink>
            <w:r w:rsidR="006D04EF" w:rsidRPr="00396953">
              <w:t>,</w:t>
            </w:r>
            <w:r w:rsidRPr="00396953">
              <w:t xml:space="preserve"> or</w:t>
            </w:r>
          </w:p>
          <w:p w14:paraId="4F5DC4D2" w14:textId="77777777" w:rsidR="00687599" w:rsidRPr="006D04EF"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Where technologically and economically not feasible to comply with point (a), from 1 January 2026, the vessels that are able to run on zero direct (tailpipe) emission fuels or</w:t>
            </w:r>
            <w:r w:rsidRPr="006D04EF">
              <w:t xml:space="preserve"> on fuels from renewable sources have an attained EEDI value equivalent to reducing the EEDI reference line by at least 20% below the EEDI requirements applicable on 1 April 2022, and:</w:t>
            </w:r>
          </w:p>
          <w:p w14:paraId="5B548E38" w14:textId="77777777" w:rsidR="00687599" w:rsidRPr="00396953"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Are able to plug-in at berth</w:t>
            </w:r>
          </w:p>
          <w:p w14:paraId="55E0E3B1" w14:textId="77777777" w:rsidR="00687599" w:rsidRPr="006D04EF"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For gas-fueled ships, demonstrate the use of state-of-the-art measures and technologies to mitigate methane slippage emissions</w:t>
            </w:r>
          </w:p>
        </w:tc>
      </w:tr>
      <w:tr w:rsidR="00687599" w:rsidRPr="006D04EF" w14:paraId="13AE9774" w14:textId="77777777" w:rsidTr="0AC3D733">
        <w:trPr>
          <w:trHeight w:val="64"/>
        </w:trPr>
        <w:tc>
          <w:tcPr>
            <w:cnfStyle w:val="001000000000" w:firstRow="0" w:lastRow="0" w:firstColumn="1" w:lastColumn="0" w:oddVBand="0" w:evenVBand="0" w:oddHBand="0" w:evenHBand="0" w:firstRowFirstColumn="0" w:firstRowLastColumn="0" w:lastRowFirstColumn="0" w:lastRowLastColumn="0"/>
            <w:tcW w:w="2665" w:type="dxa"/>
          </w:tcPr>
          <w:p w14:paraId="25027825" w14:textId="77777777" w:rsidR="00687599" w:rsidRPr="006D04EF" w:rsidRDefault="00687599" w:rsidP="00396953">
            <w:pPr>
              <w:pStyle w:val="TableText"/>
            </w:pPr>
            <w:r w:rsidRPr="006D04EF">
              <w:t>Santander-specific</w:t>
            </w:r>
          </w:p>
        </w:tc>
        <w:tc>
          <w:tcPr>
            <w:tcW w:w="6973" w:type="dxa"/>
          </w:tcPr>
          <w:p w14:paraId="6AC7F27D" w14:textId="77777777" w:rsidR="00687599" w:rsidRPr="006D04EF" w:rsidRDefault="00EB4174" w:rsidP="00396953">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2BF5024D" w14:textId="77777777" w:rsidR="002C49C4" w:rsidRDefault="002C49C4" w:rsidP="00DD20B8">
      <w:pPr>
        <w:pStyle w:val="BodyTextNoSpacing"/>
      </w:pPr>
      <w:bookmarkStart w:id="1928" w:name="_Toc152060572"/>
    </w:p>
    <w:p w14:paraId="7166108C" w14:textId="77777777" w:rsidR="006D04EF" w:rsidRDefault="00687599" w:rsidP="0045532A">
      <w:pPr>
        <w:pStyle w:val="HeadingA3"/>
      </w:pPr>
      <w:bookmarkStart w:id="1929" w:name="_Toc153298526"/>
      <w:bookmarkStart w:id="1930" w:name="_Toc153408788"/>
      <w:bookmarkStart w:id="1931" w:name="_Toc186795146"/>
      <w:r>
        <w:t>Retrofitting of sea and coastal freight and passenger water</w:t>
      </w:r>
      <w:r w:rsidR="00396953">
        <w:t> </w:t>
      </w:r>
      <w:r>
        <w:t>transport</w:t>
      </w:r>
      <w:bookmarkEnd w:id="1928"/>
      <w:bookmarkEnd w:id="1929"/>
      <w:bookmarkEnd w:id="1930"/>
      <w:bookmarkEnd w:id="1931"/>
    </w:p>
    <w:p w14:paraId="7395BD1F" w14:textId="77777777" w:rsidR="00687599" w:rsidRPr="00854071" w:rsidRDefault="006D04EF" w:rsidP="0045532A">
      <w:pPr>
        <w:pStyle w:val="Boldunderline"/>
      </w:pPr>
      <w:r>
        <w:t>Activity description</w:t>
      </w:r>
    </w:p>
    <w:p w14:paraId="52854E9D" w14:textId="77777777" w:rsidR="00687599" w:rsidRDefault="00687599" w:rsidP="00396953">
      <w:pPr>
        <w:pStyle w:val="Textoindependiente"/>
      </w:pPr>
      <w:r w:rsidRPr="00854071">
        <w:t xml:space="preserve">Retrofit and upgrade of vessels designed and equipped for the transport of freight or passengers on sea or coastal waters, and of </w:t>
      </w:r>
      <w:r w:rsidRPr="00396953">
        <w:t>vessels</w:t>
      </w:r>
      <w:r w:rsidRPr="00854071">
        <w:t xml:space="preserve"> required for port operations and auxiliary activities, such as tugboats, mooring vessels, pilot vessels, salvage vessels and ice-breakers.</w:t>
      </w:r>
    </w:p>
    <w:p w14:paraId="5F25BCB8" w14:textId="77777777" w:rsidR="006D04EF" w:rsidRPr="00854071" w:rsidRDefault="006D04EF" w:rsidP="00F22798">
      <w:pPr>
        <w:pStyle w:val="BodyTextNoSpacing"/>
      </w:pPr>
    </w:p>
    <w:tbl>
      <w:tblPr>
        <w:tblStyle w:val="OWTable"/>
        <w:tblW w:w="9638" w:type="dxa"/>
        <w:tblLook w:val="04A0" w:firstRow="1" w:lastRow="0" w:firstColumn="1" w:lastColumn="0" w:noHBand="0" w:noVBand="1"/>
      </w:tblPr>
      <w:tblGrid>
        <w:gridCol w:w="2665"/>
        <w:gridCol w:w="6973"/>
      </w:tblGrid>
      <w:tr w:rsidR="00687599" w:rsidRPr="00FE303E" w14:paraId="64A93DC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5C5B6F6" w14:textId="77777777" w:rsidR="00687599" w:rsidRPr="002B2E01" w:rsidRDefault="00687599" w:rsidP="002B2E01">
            <w:pPr>
              <w:pStyle w:val="TableHeadingText"/>
              <w:rPr>
                <w:b/>
                <w:bCs/>
              </w:rPr>
            </w:pPr>
            <w:r w:rsidRPr="002B2E01">
              <w:rPr>
                <w:b/>
                <w:bCs/>
              </w:rPr>
              <w:t>Eligibility</w:t>
            </w:r>
          </w:p>
        </w:tc>
        <w:tc>
          <w:tcPr>
            <w:tcW w:w="6973" w:type="dxa"/>
          </w:tcPr>
          <w:p w14:paraId="4D08C638" w14:textId="77777777" w:rsidR="00687599" w:rsidRPr="002B2E01" w:rsidRDefault="00687599" w:rsidP="002B2E01">
            <w:pPr>
              <w:pStyle w:val="TableHeadingText"/>
              <w:cnfStyle w:val="100000000000" w:firstRow="1" w:lastRow="0" w:firstColumn="0" w:lastColumn="0" w:oddVBand="0" w:evenVBand="0" w:oddHBand="0" w:evenHBand="0" w:firstRowFirstColumn="0" w:firstRowLastColumn="0" w:lastRowFirstColumn="0" w:lastRowLastColumn="0"/>
              <w:rPr>
                <w:b/>
                <w:bCs/>
              </w:rPr>
            </w:pPr>
            <w:r w:rsidRPr="002B2E01">
              <w:rPr>
                <w:b/>
                <w:bCs/>
              </w:rPr>
              <w:t>Criteria</w:t>
            </w:r>
            <w:r w:rsidRPr="002B2E01">
              <w:rPr>
                <w:b/>
                <w:bCs/>
                <w:color w:val="002C77" w:themeColor="accent1"/>
              </w:rPr>
              <w:t xml:space="preserve"> </w:t>
            </w:r>
          </w:p>
        </w:tc>
      </w:tr>
      <w:tr w:rsidR="00687599" w:rsidRPr="00FE303E" w14:paraId="373DCB88" w14:textId="7777777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BB45A5B" w14:textId="77777777" w:rsidR="00687599" w:rsidRPr="006D04EF" w:rsidRDefault="00687599" w:rsidP="002B2E01">
            <w:pPr>
              <w:pStyle w:val="TableText"/>
            </w:pPr>
            <w:r w:rsidRPr="006D04EF">
              <w:t>EU Taxonomy consistent</w:t>
            </w:r>
          </w:p>
        </w:tc>
        <w:tc>
          <w:tcPr>
            <w:tcW w:w="6973" w:type="dxa"/>
            <w:shd w:val="clear" w:color="auto" w:fill="C9E8D3" w:themeFill="accent5" w:themeFillTint="33"/>
          </w:tcPr>
          <w:p w14:paraId="60FB2515" w14:textId="77777777" w:rsidR="00687599" w:rsidRPr="006D04EF" w:rsidRDefault="00687599" w:rsidP="002B2E01">
            <w:pPr>
              <w:pStyle w:val="TableText"/>
              <w:cnfStyle w:val="000000000000" w:firstRow="0" w:lastRow="0" w:firstColumn="0" w:lastColumn="0" w:oddVBand="0" w:evenVBand="0" w:oddHBand="0" w:evenHBand="0" w:firstRowFirstColumn="0" w:firstRowLastColumn="0" w:lastRowFirstColumn="0" w:lastRowLastColumn="0"/>
            </w:pPr>
            <w:r w:rsidRPr="006D04EF">
              <w:t xml:space="preserve">The activity complies with </w:t>
            </w:r>
            <w:r w:rsidRPr="006D04EF">
              <w:rPr>
                <w:b/>
                <w:bCs/>
                <w:u w:val="single"/>
              </w:rPr>
              <w:t>one</w:t>
            </w:r>
            <w:r w:rsidRPr="006D04EF">
              <w:t xml:space="preserve"> of the following criteria:</w:t>
            </w:r>
          </w:p>
          <w:p w14:paraId="1DCA702C" w14:textId="77777777" w:rsidR="00687599" w:rsidRPr="00396953" w:rsidRDefault="00687599" w:rsidP="00A46517">
            <w:pPr>
              <w:pStyle w:val="TableNumbered1"/>
              <w:numPr>
                <w:ilvl w:val="0"/>
                <w:numId w:val="91"/>
              </w:numPr>
              <w:cnfStyle w:val="000000000000" w:firstRow="0" w:lastRow="0" w:firstColumn="0" w:lastColumn="0" w:oddVBand="0" w:evenVBand="0" w:oddHBand="0" w:evenHBand="0" w:firstRowFirstColumn="0" w:firstRowLastColumn="0" w:lastRowFirstColumn="0" w:lastRowLastColumn="0"/>
            </w:pPr>
            <w:r w:rsidRPr="006D04EF">
              <w:t xml:space="preserve">The retrofitting activity reduces fuel consumption of the vessel by at least 15 % </w:t>
            </w:r>
            <w:r w:rsidRPr="00396953">
              <w:t>expressed in grams of fuel per deadweight tons per nautical mile for freight vessels, or per gross tonnage per nautical mile for passenger vessels, as demonstrated by computational fluid dynamics (CFD), tank tests or similar engineering calculations or</w:t>
            </w:r>
          </w:p>
          <w:p w14:paraId="7A3DFDC8" w14:textId="77777777" w:rsidR="00687599" w:rsidRPr="006D04EF"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Enables the vessels to attain Energy Efficiency Existing Ships Index (EEXI) value at least 10 % below the EEXI requirements applicable on 1 January 2023 and if the vessels are able to run</w:t>
            </w:r>
            <w:r w:rsidRPr="006D04EF">
              <w:t xml:space="preserve"> on zero direct (tailpipe) emission fuels or on </w:t>
            </w:r>
            <w:hyperlink w:anchor="Fossilfuelsfromalternativerenewablesour">
              <w:r w:rsidRPr="46630EA5">
                <w:rPr>
                  <w:highlight w:val="cyan"/>
                </w:rPr>
                <w:t>fuels from renewable sources</w:t>
              </w:r>
            </w:hyperlink>
            <w:r w:rsidRPr="006D04EF">
              <w:t>, and have the ability to plug-in at berth and are equipped with plug-in power technology</w:t>
            </w:r>
          </w:p>
        </w:tc>
      </w:tr>
      <w:tr w:rsidR="00687599" w:rsidRPr="00833218" w14:paraId="529B925D" w14:textId="77777777">
        <w:tc>
          <w:tcPr>
            <w:cnfStyle w:val="001000000000" w:firstRow="0" w:lastRow="0" w:firstColumn="1" w:lastColumn="0" w:oddVBand="0" w:evenVBand="0" w:oddHBand="0" w:evenHBand="0" w:firstRowFirstColumn="0" w:firstRowLastColumn="0" w:lastRowFirstColumn="0" w:lastRowLastColumn="0"/>
            <w:tcW w:w="2665" w:type="dxa"/>
          </w:tcPr>
          <w:p w14:paraId="58B5ED35" w14:textId="77777777" w:rsidR="00687599" w:rsidRPr="006D04EF" w:rsidRDefault="00687599" w:rsidP="002B2E01">
            <w:pPr>
              <w:pStyle w:val="TableText"/>
            </w:pPr>
            <w:r w:rsidRPr="006D04EF">
              <w:t>Santander-specific</w:t>
            </w:r>
          </w:p>
        </w:tc>
        <w:tc>
          <w:tcPr>
            <w:tcW w:w="6973" w:type="dxa"/>
          </w:tcPr>
          <w:p w14:paraId="5659EB0F" w14:textId="77777777" w:rsidR="00687599" w:rsidRPr="006D04EF" w:rsidRDefault="00EB4174" w:rsidP="002B2E01">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354AD38D" w14:textId="77777777" w:rsidR="002B2E01" w:rsidRDefault="002B2E01" w:rsidP="00DD20B8">
      <w:pPr>
        <w:pStyle w:val="BodyTextNoSpacing"/>
      </w:pPr>
      <w:bookmarkStart w:id="1932" w:name="_Toc152060573"/>
    </w:p>
    <w:p w14:paraId="12A292EE" w14:textId="77777777" w:rsidR="006D04EF" w:rsidRDefault="00687599" w:rsidP="00396953">
      <w:pPr>
        <w:pStyle w:val="HeadingA3"/>
      </w:pPr>
      <w:bookmarkStart w:id="1933" w:name="_Toc153298527"/>
      <w:bookmarkStart w:id="1934" w:name="_Toc153408789"/>
      <w:bookmarkStart w:id="1935" w:name="_Toc186795147"/>
      <w:r>
        <w:lastRenderedPageBreak/>
        <w:t>Infrastructure for personal mobility, cycle logistics</w:t>
      </w:r>
      <w:bookmarkEnd w:id="1932"/>
      <w:bookmarkEnd w:id="1933"/>
      <w:bookmarkEnd w:id="1934"/>
      <w:bookmarkEnd w:id="1935"/>
    </w:p>
    <w:p w14:paraId="01EB6B9D" w14:textId="77777777" w:rsidR="00687599" w:rsidRPr="00854071" w:rsidRDefault="006D04EF" w:rsidP="0045532A">
      <w:pPr>
        <w:pStyle w:val="Boldunderline"/>
      </w:pPr>
      <w:r>
        <w:t>Activity description</w:t>
      </w:r>
    </w:p>
    <w:p w14:paraId="3F8C0D86" w14:textId="77777777" w:rsidR="00687599" w:rsidRPr="00854071" w:rsidRDefault="00687599" w:rsidP="00DD20B8">
      <w:pPr>
        <w:pStyle w:val="Textoindependiente"/>
      </w:pPr>
      <w:r w:rsidRPr="00854071">
        <w:t>Construction, modernisation, maintenance and operation of infrastructure for personal mobility, including the construction of roads, motorways bridges and tunnels and other infrastructure that are dedicated to pedestrians and bicycles, with or without electric assist.</w:t>
      </w:r>
    </w:p>
    <w:p w14:paraId="7AEF9CF4" w14:textId="77777777" w:rsidR="00687599" w:rsidRPr="00854071" w:rsidRDefault="00687599" w:rsidP="00F22798">
      <w:pPr>
        <w:pStyle w:val="BodyTextNoSpacing"/>
      </w:pPr>
    </w:p>
    <w:tbl>
      <w:tblPr>
        <w:tblStyle w:val="OWTable"/>
        <w:tblW w:w="9638" w:type="dxa"/>
        <w:tblLook w:val="04A0" w:firstRow="1" w:lastRow="0" w:firstColumn="1" w:lastColumn="0" w:noHBand="0" w:noVBand="1"/>
      </w:tblPr>
      <w:tblGrid>
        <w:gridCol w:w="2665"/>
        <w:gridCol w:w="6973"/>
      </w:tblGrid>
      <w:tr w:rsidR="00687599" w:rsidRPr="00FE303E" w14:paraId="33C3390B"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565343A" w14:textId="77777777" w:rsidR="00687599" w:rsidRPr="00016A2D" w:rsidRDefault="00687599" w:rsidP="00016A2D">
            <w:pPr>
              <w:pStyle w:val="TableHeadingText"/>
              <w:keepNext/>
              <w:rPr>
                <w:b/>
                <w:bCs/>
              </w:rPr>
            </w:pPr>
            <w:r w:rsidRPr="00016A2D">
              <w:rPr>
                <w:b/>
                <w:bCs/>
              </w:rPr>
              <w:t>Eligibility</w:t>
            </w:r>
          </w:p>
        </w:tc>
        <w:tc>
          <w:tcPr>
            <w:tcW w:w="6973" w:type="dxa"/>
          </w:tcPr>
          <w:p w14:paraId="26916B04" w14:textId="77777777" w:rsidR="00687599" w:rsidRPr="00016A2D" w:rsidRDefault="00687599" w:rsidP="00016A2D">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360B2794"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3702480" w14:textId="77777777" w:rsidR="00687599" w:rsidRPr="006D04EF" w:rsidRDefault="00687599" w:rsidP="00016A2D">
            <w:pPr>
              <w:pStyle w:val="TableText"/>
              <w:keepNext/>
              <w:keepLines/>
            </w:pPr>
            <w:r w:rsidRPr="006D04EF">
              <w:t>EU Taxonomy consistent</w:t>
            </w:r>
          </w:p>
        </w:tc>
        <w:tc>
          <w:tcPr>
            <w:tcW w:w="6973" w:type="dxa"/>
            <w:shd w:val="clear" w:color="auto" w:fill="C9E8D3" w:themeFill="accent5" w:themeFillTint="33"/>
          </w:tcPr>
          <w:p w14:paraId="6035239B" w14:textId="77777777" w:rsidR="00687599" w:rsidRPr="006D04EF" w:rsidRDefault="00687599" w:rsidP="00016A2D">
            <w:pPr>
              <w:pStyle w:val="TableText"/>
              <w:keepNext/>
              <w:keepLines/>
              <w:cnfStyle w:val="000000000000" w:firstRow="0" w:lastRow="0" w:firstColumn="0" w:lastColumn="0" w:oddVBand="0" w:evenVBand="0" w:oddHBand="0" w:evenHBand="0" w:firstRowFirstColumn="0" w:firstRowLastColumn="0" w:lastRowFirstColumn="0" w:lastRowLastColumn="0"/>
            </w:pPr>
            <w:r w:rsidRPr="006D04EF">
              <w:t>The activity complies with the following criteria:</w:t>
            </w:r>
          </w:p>
          <w:p w14:paraId="71A3DABB" w14:textId="77777777" w:rsidR="00687599" w:rsidRPr="006D04EF" w:rsidRDefault="00687599" w:rsidP="00575596">
            <w:pPr>
              <w:pStyle w:val="TableBullet1"/>
              <w:cnfStyle w:val="000000000000" w:firstRow="0" w:lastRow="0" w:firstColumn="0" w:lastColumn="0" w:oddVBand="0" w:evenVBand="0" w:oddHBand="0" w:evenHBand="0" w:firstRowFirstColumn="0" w:firstRowLastColumn="0" w:lastRowFirstColumn="0" w:lastRowLastColumn="0"/>
              <w:rPr>
                <w:b/>
              </w:rPr>
            </w:pPr>
            <w:r>
              <w:t xml:space="preserve">Infrastructure that is constructed and operated is dedicated to personal active personal mobility or cycle logistics: (e.g., walking, cycling, pavements, bicycle parking, bike lanes, electrical charging and hydrogen </w:t>
            </w:r>
            <w:r w:rsidR="006D04EF">
              <w:t>refueling</w:t>
            </w:r>
            <w:r>
              <w:t xml:space="preserve"> installations for personal mobility devices)</w:t>
            </w:r>
            <w:r w:rsidR="0AAFC78E">
              <w:t xml:space="preserve"> </w:t>
            </w:r>
            <w:r w:rsidR="0AAFC78E" w:rsidRPr="0A974F12">
              <w:rPr>
                <w:b/>
                <w:bCs/>
                <w:color w:val="002B77"/>
              </w:rPr>
              <w:t>[LTO]</w:t>
            </w:r>
          </w:p>
        </w:tc>
      </w:tr>
      <w:tr w:rsidR="00687599" w:rsidRPr="00833218" w14:paraId="14C54342" w14:textId="77777777" w:rsidTr="0A974F12">
        <w:tc>
          <w:tcPr>
            <w:cnfStyle w:val="001000000000" w:firstRow="0" w:lastRow="0" w:firstColumn="1" w:lastColumn="0" w:oddVBand="0" w:evenVBand="0" w:oddHBand="0" w:evenHBand="0" w:firstRowFirstColumn="0" w:firstRowLastColumn="0" w:lastRowFirstColumn="0" w:lastRowLastColumn="0"/>
            <w:tcW w:w="2665" w:type="dxa"/>
          </w:tcPr>
          <w:p w14:paraId="64FA251E" w14:textId="77777777" w:rsidR="00687599" w:rsidRPr="006D04EF" w:rsidRDefault="00687599" w:rsidP="00016A2D">
            <w:pPr>
              <w:pStyle w:val="TableText"/>
              <w:keepNext/>
              <w:keepLines/>
            </w:pPr>
            <w:r w:rsidRPr="006D04EF">
              <w:t>Santander-specific</w:t>
            </w:r>
          </w:p>
        </w:tc>
        <w:tc>
          <w:tcPr>
            <w:tcW w:w="6973" w:type="dxa"/>
          </w:tcPr>
          <w:p w14:paraId="6B6ECD42" w14:textId="7C6CAEDD" w:rsidR="00687599" w:rsidRPr="006D04EF" w:rsidRDefault="00174C51" w:rsidP="00016A2D">
            <w:pPr>
              <w:pStyle w:val="TableText"/>
              <w:keepNext/>
              <w:keepLines/>
              <w:cnfStyle w:val="000000000000" w:firstRow="0" w:lastRow="0" w:firstColumn="0" w:lastColumn="0" w:oddVBand="0" w:evenVBand="0" w:oddHBand="0" w:evenHBand="0" w:firstRowFirstColumn="0" w:firstRowLastColumn="0" w:lastRowFirstColumn="0" w:lastRowLastColumn="0"/>
            </w:pPr>
            <w:ins w:id="1936" w:author="Martinez De Hurtado Yela Fermin" w:date="2024-10-02T12:13:00Z">
              <w:r w:rsidRPr="00174C51">
                <w:t>For non-EU countries, same as EU taxonomy consistent criteria excepting compliance with LTO</w:t>
              </w:r>
            </w:ins>
            <w:del w:id="1937" w:author="Martinez De Hurtado Yela Fermin" w:date="2024-10-02T12:13:00Z">
              <w:r w:rsidR="00EB4174" w:rsidDel="00174C51">
                <w:delText>Not Applicable</w:delText>
              </w:r>
            </w:del>
          </w:p>
        </w:tc>
      </w:tr>
    </w:tbl>
    <w:p w14:paraId="6EB1EC34" w14:textId="77777777" w:rsidR="00016A2D" w:rsidRDefault="00016A2D" w:rsidP="00DD20B8">
      <w:pPr>
        <w:pStyle w:val="BodyTextNoSpacing"/>
      </w:pPr>
      <w:bookmarkStart w:id="1938" w:name="_Toc152060574"/>
    </w:p>
    <w:p w14:paraId="3ABF6DB1" w14:textId="77777777" w:rsidR="00A0081C" w:rsidRDefault="00687599" w:rsidP="00396953">
      <w:pPr>
        <w:pStyle w:val="HeadingA3"/>
      </w:pPr>
      <w:bookmarkStart w:id="1939" w:name="_Toc153298528"/>
      <w:bookmarkStart w:id="1940" w:name="_Toc153408790"/>
      <w:bookmarkStart w:id="1941" w:name="Infrastructure_for_rail_transport"/>
      <w:bookmarkStart w:id="1942" w:name="_Toc186795148"/>
      <w:r>
        <w:t>Infrastructure for rail transport</w:t>
      </w:r>
      <w:bookmarkEnd w:id="1938"/>
      <w:bookmarkEnd w:id="1939"/>
      <w:bookmarkEnd w:id="1940"/>
      <w:bookmarkEnd w:id="1941"/>
      <w:bookmarkEnd w:id="1942"/>
    </w:p>
    <w:p w14:paraId="5CE0013B" w14:textId="77777777" w:rsidR="00687599" w:rsidRPr="00854071" w:rsidRDefault="00A0081C" w:rsidP="0045532A">
      <w:pPr>
        <w:pStyle w:val="Boldunderline"/>
      </w:pPr>
      <w:r>
        <w:t>Activity description</w:t>
      </w:r>
    </w:p>
    <w:p w14:paraId="189C1DC9" w14:textId="77777777" w:rsidR="00687599" w:rsidRPr="00854071" w:rsidRDefault="00687599" w:rsidP="00396953">
      <w:pPr>
        <w:pStyle w:val="Textoindependiente"/>
      </w:pPr>
      <w:r w:rsidRPr="00854071">
        <w:t>Construction, modernisation, operation and maintenance of railways and subways as well as bridges and tunnels, stations, terminals, rail service facilities, safety and traffic management systems including the provision of architectural services, engineering services, drafting services, building inspection services and surveying and mapping services and the like as well as the performance of physical, chemical and other analytical testing of all types of materials and products.</w:t>
      </w:r>
    </w:p>
    <w:p w14:paraId="382F6A55" w14:textId="77777777" w:rsidR="00687599" w:rsidRPr="00854071" w:rsidRDefault="00687599" w:rsidP="00F22798">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FE303E" w14:paraId="5948453A" w14:textId="77777777" w:rsidTr="0AC3D7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E0F0F35" w14:textId="77777777" w:rsidR="00687599" w:rsidRPr="00016A2D" w:rsidRDefault="00687599" w:rsidP="00016A2D">
            <w:pPr>
              <w:pStyle w:val="TableHeadingText"/>
              <w:rPr>
                <w:b/>
                <w:bCs/>
              </w:rPr>
            </w:pPr>
            <w:r w:rsidRPr="00016A2D">
              <w:rPr>
                <w:b/>
                <w:bCs/>
              </w:rPr>
              <w:t>Eligibility</w:t>
            </w:r>
          </w:p>
        </w:tc>
        <w:tc>
          <w:tcPr>
            <w:tcW w:w="6973" w:type="dxa"/>
          </w:tcPr>
          <w:p w14:paraId="72C70CF0"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4E31485F"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494AD98" w14:textId="77777777" w:rsidR="00687599" w:rsidRPr="00A0081C" w:rsidRDefault="00687599" w:rsidP="00016A2D">
            <w:pPr>
              <w:pStyle w:val="TableText"/>
            </w:pPr>
            <w:r w:rsidRPr="00A0081C">
              <w:t>EU Taxonomy consistent</w:t>
            </w:r>
          </w:p>
        </w:tc>
        <w:tc>
          <w:tcPr>
            <w:tcW w:w="6973" w:type="dxa"/>
            <w:shd w:val="clear" w:color="auto" w:fill="C9E8D3" w:themeFill="accent5" w:themeFillTint="33"/>
          </w:tcPr>
          <w:p w14:paraId="16D46CCC" w14:textId="77777777" w:rsidR="00687599" w:rsidRPr="00A0081C" w:rsidRDefault="00687599" w:rsidP="00016A2D">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p>
          <w:p w14:paraId="6E5E9A02" w14:textId="77777777" w:rsidR="00687599" w:rsidRPr="00A0081C" w:rsidRDefault="00687599" w:rsidP="00A46517">
            <w:pPr>
              <w:pStyle w:val="TableNumbered1"/>
              <w:numPr>
                <w:ilvl w:val="0"/>
                <w:numId w:val="92"/>
              </w:numPr>
              <w:cnfStyle w:val="000000000000" w:firstRow="0" w:lastRow="0" w:firstColumn="0" w:lastColumn="0" w:oddVBand="0" w:evenVBand="0" w:oddHBand="0" w:evenHBand="0" w:firstRowFirstColumn="0" w:firstRowLastColumn="0" w:lastRowFirstColumn="0" w:lastRowLastColumn="0"/>
            </w:pPr>
            <w:r w:rsidRPr="00A0081C">
              <w:t>The activity complies with one of the following criteria:</w:t>
            </w:r>
          </w:p>
          <w:p w14:paraId="3E473F01" w14:textId="77777777" w:rsidR="00687599" w:rsidRPr="00F22798"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t xml:space="preserve">Electrified trackside infrastructure or subsystems (e.g., new or existing infrastructure, </w:t>
            </w:r>
            <w:r w:rsidRPr="00F22798">
              <w:t>trackside control-command and signalling, rolling stock, fit for use by zero tailpipe CO2 within 10 years, infrastructures or subsystems not part of the TEN-T network until</w:t>
            </w:r>
            <w:r w:rsidR="00F22798">
              <w:t> </w:t>
            </w:r>
            <w:r w:rsidRPr="00F22798">
              <w:t>2030)</w:t>
            </w:r>
          </w:p>
          <w:p w14:paraId="4E48E201" w14:textId="77777777" w:rsidR="00687599" w:rsidRPr="00F22798"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Infrastructure and installations dedicated to transhipping freight or passengers transportation</w:t>
            </w:r>
          </w:p>
          <w:p w14:paraId="5D1315A1" w14:textId="77777777" w:rsidR="00687599" w:rsidRPr="00A0081C"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Digital tools</w:t>
            </w:r>
            <w:r>
              <w:t xml:space="preserve"> to enable an increase in efficiency, capacity or energy saving </w:t>
            </w:r>
          </w:p>
          <w:p w14:paraId="4031B674" w14:textId="77777777" w:rsidR="00687599" w:rsidRPr="00A0081C"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The infrastructure is not dedicated to the transport or storage of fossil fuels</w:t>
            </w:r>
          </w:p>
        </w:tc>
      </w:tr>
      <w:tr w:rsidR="00687599" w:rsidRPr="00FE303E" w14:paraId="6CDE0B3B"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53B2423F" w14:textId="77777777" w:rsidR="00687599" w:rsidRPr="00A0081C" w:rsidRDefault="00687599" w:rsidP="00016A2D">
            <w:pPr>
              <w:pStyle w:val="TableText"/>
            </w:pPr>
            <w:r w:rsidRPr="00A0081C">
              <w:t>Santander-specific</w:t>
            </w:r>
          </w:p>
        </w:tc>
        <w:tc>
          <w:tcPr>
            <w:tcW w:w="6973" w:type="dxa"/>
            <w:shd w:val="clear" w:color="auto" w:fill="FFFFFF" w:themeFill="background2"/>
          </w:tcPr>
          <w:p w14:paraId="78A44DA4" w14:textId="77777777" w:rsidR="00687599" w:rsidRPr="00A0081C" w:rsidRDefault="00687599" w:rsidP="00016A2D">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p>
          <w:p w14:paraId="524375DA" w14:textId="77777777" w:rsidR="00687599" w:rsidRPr="00A0081C" w:rsidRDefault="00687599" w:rsidP="00A46517">
            <w:pPr>
              <w:pStyle w:val="TableNumbered1"/>
              <w:numPr>
                <w:ilvl w:val="0"/>
                <w:numId w:val="93"/>
              </w:numPr>
              <w:cnfStyle w:val="000000000000" w:firstRow="0" w:lastRow="0" w:firstColumn="0" w:lastColumn="0" w:oddVBand="0" w:evenVBand="0" w:oddHBand="0" w:evenHBand="0" w:firstRowFirstColumn="0" w:firstRowLastColumn="0" w:lastRowFirstColumn="0" w:lastRowLastColumn="0"/>
            </w:pPr>
            <w:r w:rsidRPr="00A0081C">
              <w:t>Development or improvement of railway transport infrastructure, and</w:t>
            </w:r>
          </w:p>
          <w:p w14:paraId="010D0DFB" w14:textId="77777777" w:rsidR="00687599" w:rsidRPr="00A0081C"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The primary purpose (more than 25% share) should not be the transportation of fossil fuel freight (expressed in mass)</w:t>
            </w:r>
          </w:p>
        </w:tc>
      </w:tr>
    </w:tbl>
    <w:p w14:paraId="1D61C75B" w14:textId="77777777" w:rsidR="00396953" w:rsidRPr="00396953" w:rsidRDefault="00396953" w:rsidP="00396953">
      <w:pPr>
        <w:pStyle w:val="BodyTextNoSpacing"/>
      </w:pPr>
      <w:bookmarkStart w:id="1943" w:name="_Toc152060576"/>
      <w:bookmarkStart w:id="1944" w:name="_Toc153298529"/>
    </w:p>
    <w:p w14:paraId="4B29A2E2" w14:textId="77777777" w:rsidR="00A0081C" w:rsidRPr="0045532A" w:rsidRDefault="00687599" w:rsidP="00396953">
      <w:pPr>
        <w:pStyle w:val="HeadingA3"/>
        <w:rPr>
          <w:rFonts w:cstheme="minorHAnsi"/>
        </w:rPr>
      </w:pPr>
      <w:bookmarkStart w:id="1945" w:name="_Toc153408791"/>
      <w:bookmarkStart w:id="1946" w:name="Infrastructure_enabling_low_carbon_road"/>
      <w:bookmarkStart w:id="1947" w:name="_Toc186795149"/>
      <w:r>
        <w:lastRenderedPageBreak/>
        <w:t>Infrastructure enabling low-carbon road transport and public</w:t>
      </w:r>
      <w:r w:rsidR="00396953">
        <w:t> </w:t>
      </w:r>
      <w:r>
        <w:t>transport</w:t>
      </w:r>
      <w:bookmarkEnd w:id="1943"/>
      <w:bookmarkEnd w:id="1944"/>
      <w:bookmarkEnd w:id="1945"/>
      <w:bookmarkEnd w:id="1946"/>
      <w:bookmarkEnd w:id="1947"/>
    </w:p>
    <w:p w14:paraId="175A941E" w14:textId="77777777" w:rsidR="00687599" w:rsidRPr="00854071" w:rsidRDefault="00A0081C" w:rsidP="00396953">
      <w:pPr>
        <w:pStyle w:val="Boldunderline"/>
        <w:keepNext/>
        <w:keepLines/>
      </w:pPr>
      <w:r>
        <w:t>Activity description</w:t>
      </w:r>
    </w:p>
    <w:p w14:paraId="08F0F87A" w14:textId="77777777" w:rsidR="00687599" w:rsidRPr="00854071" w:rsidRDefault="00687599" w:rsidP="00396953">
      <w:pPr>
        <w:pStyle w:val="Textoindependiente"/>
        <w:keepNext/>
        <w:keepLines/>
      </w:pPr>
      <w:r w:rsidRPr="00854071">
        <w:t xml:space="preserve">Construction, modernisation, maintenance and operation of infrastructure that is required for zero tailpipe CO2 operation of zero-emissions road transport, as well as infrastructure dedicated to transshipment, and infrastructure required for </w:t>
      </w:r>
      <w:r w:rsidRPr="00396953">
        <w:t>operating</w:t>
      </w:r>
      <w:r w:rsidRPr="00854071">
        <w:t xml:space="preserve"> urban transport.</w:t>
      </w:r>
    </w:p>
    <w:p w14:paraId="1F790EEE" w14:textId="77777777" w:rsidR="00687599" w:rsidRPr="00854071" w:rsidRDefault="00687599" w:rsidP="00F22798">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FE303E" w14:paraId="15C5A169" w14:textId="77777777" w:rsidTr="0001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23E7331" w14:textId="77777777" w:rsidR="00687599" w:rsidRPr="00016A2D" w:rsidRDefault="00687599" w:rsidP="00396953">
            <w:pPr>
              <w:pStyle w:val="TableHeadingText"/>
              <w:keepNext/>
              <w:rPr>
                <w:b/>
                <w:bCs/>
              </w:rPr>
            </w:pPr>
            <w:r w:rsidRPr="00016A2D">
              <w:rPr>
                <w:b/>
                <w:bCs/>
              </w:rPr>
              <w:t>Eligibility</w:t>
            </w:r>
          </w:p>
        </w:tc>
        <w:tc>
          <w:tcPr>
            <w:tcW w:w="6973" w:type="dxa"/>
          </w:tcPr>
          <w:p w14:paraId="30D5D127" w14:textId="77777777" w:rsidR="00687599" w:rsidRPr="00016A2D" w:rsidRDefault="00687599" w:rsidP="00396953">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4A9CB74F" w14:textId="77777777" w:rsidTr="00016A2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59CDF443" w14:textId="77777777" w:rsidR="00687599" w:rsidRPr="00A0081C" w:rsidRDefault="00687599" w:rsidP="00396953">
            <w:pPr>
              <w:pStyle w:val="TableText"/>
              <w:keepNext/>
              <w:keepLines/>
            </w:pPr>
            <w:r w:rsidRPr="00A0081C">
              <w:t>EU Taxonomy consistent</w:t>
            </w:r>
          </w:p>
        </w:tc>
        <w:tc>
          <w:tcPr>
            <w:tcW w:w="6973" w:type="dxa"/>
            <w:shd w:val="clear" w:color="auto" w:fill="C9E8D3" w:themeFill="accent5" w:themeFillTint="33"/>
          </w:tcPr>
          <w:p w14:paraId="4D20943E" w14:textId="488F0DF8" w:rsidR="00123F10" w:rsidRPr="00396953" w:rsidDel="008456DE" w:rsidRDefault="00687599" w:rsidP="00FE0809">
            <w:pPr>
              <w:pStyle w:val="TableNumbered1"/>
              <w:keepNext/>
              <w:keepLines/>
              <w:numPr>
                <w:ilvl w:val="0"/>
                <w:numId w:val="0"/>
              </w:numPr>
              <w:cnfStyle w:val="000000000000" w:firstRow="0" w:lastRow="0" w:firstColumn="0" w:lastColumn="0" w:oddVBand="0" w:evenVBand="0" w:oddHBand="0" w:evenHBand="0" w:firstRowFirstColumn="0" w:firstRowLastColumn="0" w:lastRowFirstColumn="0" w:lastRowLastColumn="0"/>
              <w:rPr>
                <w:del w:id="1948" w:author="Cisneros Morales Diana Karen" w:date="2024-06-12T16:31:00Z"/>
              </w:rPr>
            </w:pPr>
            <w:del w:id="1949" w:author="Cisneros Morales Diana Karen" w:date="2024-06-12T16:31:00Z">
              <w:r w:rsidRPr="00396953" w:rsidDel="008456DE">
                <w:delText xml:space="preserve">The infrastructure is dedicated </w:delText>
              </w:r>
              <w:r w:rsidRPr="6766FC72" w:rsidDel="008456DE">
                <w:rPr>
                  <w:b/>
                  <w:u w:val="single"/>
                </w:rPr>
                <w:delText>one or more</w:delText>
              </w:r>
              <w:r w:rsidRPr="00396953" w:rsidDel="008456DE">
                <w:delText xml:space="preserve"> of the following criteria:</w:delText>
              </w:r>
            </w:del>
          </w:p>
          <w:p w14:paraId="75E3E98F" w14:textId="3A8D644C" w:rsidR="00123F10" w:rsidRPr="00396953" w:rsidDel="008456DE" w:rsidRDefault="00687599" w:rsidP="00FE0809">
            <w:pPr>
              <w:pStyle w:val="TableNumbered1"/>
              <w:keepNext/>
              <w:keepLines/>
              <w:numPr>
                <w:ilvl w:val="0"/>
                <w:numId w:val="94"/>
              </w:numPr>
              <w:cnfStyle w:val="000000000000" w:firstRow="0" w:lastRow="0" w:firstColumn="0" w:lastColumn="0" w:oddVBand="0" w:evenVBand="0" w:oddHBand="0" w:evenHBand="0" w:firstRowFirstColumn="0" w:firstRowLastColumn="0" w:lastRowFirstColumn="0" w:lastRowLastColumn="0"/>
              <w:rPr>
                <w:del w:id="1950" w:author="Cisneros Morales Diana Karen" w:date="2024-06-12T16:31:00Z"/>
              </w:rPr>
            </w:pPr>
            <w:del w:id="1951" w:author="Cisneros Morales Diana Karen" w:date="2024-06-12T16:31:00Z">
              <w:r w:rsidRPr="00396953" w:rsidDel="008456DE">
                <w:delText>Dedicated to operate emission-free vehicles (e.g. charging points)</w:delText>
              </w:r>
            </w:del>
          </w:p>
          <w:p w14:paraId="43840763" w14:textId="3BA07E47" w:rsidR="00123F10" w:rsidRPr="00396953" w:rsidDel="008456DE" w:rsidRDefault="00687599" w:rsidP="00FE0809">
            <w:pPr>
              <w:pStyle w:val="TableNumbered1"/>
              <w:keepNext/>
              <w:keepLines/>
              <w:cnfStyle w:val="000000000000" w:firstRow="0" w:lastRow="0" w:firstColumn="0" w:lastColumn="0" w:oddVBand="0" w:evenVBand="0" w:oddHBand="0" w:evenHBand="0" w:firstRowFirstColumn="0" w:firstRowLastColumn="0" w:lastRowFirstColumn="0" w:lastRowLastColumn="0"/>
              <w:rPr>
                <w:del w:id="1952" w:author="Cisneros Morales Diana Karen" w:date="2024-06-12T16:31:00Z"/>
              </w:rPr>
            </w:pPr>
            <w:del w:id="1953" w:author="Cisneros Morales Diana Karen" w:date="2024-06-12T16:31:00Z">
              <w:r w:rsidRPr="00396953" w:rsidDel="008456DE">
                <w:delText>Dedicated to transhipping freight between the modes: terminal infrastructure and superstructures for loading, unloading and transhipment of goods</w:delText>
              </w:r>
            </w:del>
          </w:p>
          <w:p w14:paraId="3B1C454B" w14:textId="61038939" w:rsidR="00687599" w:rsidRPr="00396953" w:rsidDel="008456DE" w:rsidRDefault="00687599" w:rsidP="00FE0809">
            <w:pPr>
              <w:pStyle w:val="TableNumbered1"/>
              <w:keepNext/>
              <w:keepLines/>
              <w:cnfStyle w:val="000000000000" w:firstRow="0" w:lastRow="0" w:firstColumn="0" w:lastColumn="0" w:oddVBand="0" w:evenVBand="0" w:oddHBand="0" w:evenHBand="0" w:firstRowFirstColumn="0" w:firstRowLastColumn="0" w:lastRowFirstColumn="0" w:lastRowLastColumn="0"/>
              <w:rPr>
                <w:del w:id="1954" w:author="Cisneros Morales Diana Karen" w:date="2024-06-12T16:31:00Z"/>
              </w:rPr>
            </w:pPr>
            <w:del w:id="1955" w:author="Cisneros Morales Diana Karen" w:date="2024-06-12T16:31:00Z">
              <w:r w:rsidRPr="00396953" w:rsidDel="008456DE">
                <w:delText xml:space="preserve">Dedicated to urban and suburban public passenger, including associated signalling systems for metro, tram and rail systems </w:delText>
              </w:r>
            </w:del>
          </w:p>
          <w:p w14:paraId="12F0BAC1" w14:textId="4986E0FD" w:rsidR="00573939" w:rsidRPr="00A0081C" w:rsidRDefault="00687599">
            <w:pPr>
              <w:pStyle w:val="TableText"/>
              <w:spacing w:before="0"/>
              <w:cnfStyle w:val="000000000000" w:firstRow="0" w:lastRow="0" w:firstColumn="0" w:lastColumn="0" w:oddVBand="0" w:evenVBand="0" w:oddHBand="0" w:evenHBand="0" w:firstRowFirstColumn="0" w:firstRowLastColumn="0" w:lastRowFirstColumn="0" w:lastRowLastColumn="0"/>
              <w:rPr>
                <w:ins w:id="1956" w:author="Cisneros Morales Diana Karen" w:date="2024-06-12T16:30:00Z"/>
              </w:rPr>
              <w:pPrChange w:id="1957" w:author="Cisneros Morales Diana Karen" w:date="2024-06-12T16:57:00Z">
                <w:pPr>
                  <w:pStyle w:val="TableText"/>
                  <w:cnfStyle w:val="000000000000" w:firstRow="0" w:lastRow="0" w:firstColumn="0" w:lastColumn="0" w:oddVBand="0" w:evenVBand="0" w:oddHBand="0" w:evenHBand="0" w:firstRowFirstColumn="0" w:firstRowLastColumn="0" w:lastRowFirstColumn="0" w:lastRowLastColumn="0"/>
                </w:pPr>
              </w:pPrChange>
            </w:pPr>
            <w:del w:id="1958" w:author="Cisneros Morales Diana Karen" w:date="2024-06-12T16:31:00Z">
              <w:r w:rsidRPr="00396953" w:rsidDel="008456DE">
                <w:delText>The in</w:delText>
              </w:r>
              <w:r w:rsidRPr="00A0081C" w:rsidDel="008456DE">
                <w:delText>frastructure is not dedicated to the transport or storage of fossil fuels</w:delText>
              </w:r>
            </w:del>
            <w:ins w:id="1959" w:author="Cisneros Morales Diana Karen" w:date="2024-06-12T16:30:00Z">
              <w:r w:rsidR="00573939" w:rsidRPr="00A0081C">
                <w:t xml:space="preserve">The activity complies with </w:t>
              </w:r>
              <w:r w:rsidR="00573939" w:rsidRPr="00FE0809">
                <w:rPr>
                  <w:rPrChange w:id="1960" w:author="Cisneros Morales Diana Karen" w:date="2024-06-12T17:00:00Z">
                    <w:rPr>
                      <w:b/>
                      <w:bCs/>
                      <w:u w:val="single"/>
                    </w:rPr>
                  </w:rPrChange>
                </w:rPr>
                <w:t>all</w:t>
              </w:r>
              <w:r w:rsidR="00573939" w:rsidRPr="00A0081C">
                <w:t xml:space="preserve"> of the following criteria:</w:t>
              </w:r>
            </w:ins>
          </w:p>
          <w:p w14:paraId="080D4B30" w14:textId="77777777" w:rsidR="00573939" w:rsidRDefault="009E775B">
            <w:pPr>
              <w:pStyle w:val="TableNumbered1"/>
              <w:keepNext/>
              <w:keepLines/>
              <w:numPr>
                <w:ilvl w:val="0"/>
                <w:numId w:val="94"/>
              </w:numPr>
              <w:cnfStyle w:val="000000000000" w:firstRow="0" w:lastRow="0" w:firstColumn="0" w:lastColumn="0" w:oddVBand="0" w:evenVBand="0" w:oddHBand="0" w:evenHBand="0" w:firstRowFirstColumn="0" w:firstRowLastColumn="0" w:lastRowFirstColumn="0" w:lastRowLastColumn="0"/>
              <w:rPr>
                <w:ins w:id="1961" w:author="Cisneros Morales Diana Karen" w:date="2024-06-12T16:30:00Z"/>
              </w:rPr>
              <w:pPrChange w:id="1962" w:author="Cisneros Morales Diana Karen" w:date="2024-06-12T17:00:00Z">
                <w:pPr>
                  <w:pStyle w:val="TableNumbered1"/>
                  <w:keepNext/>
                  <w:keepLines/>
                  <w:numPr>
                    <w:numId w:val="286"/>
                  </w:numPr>
                  <w:ind w:left="360" w:hanging="360"/>
                  <w:cnfStyle w:val="000000000000" w:firstRow="0" w:lastRow="0" w:firstColumn="0" w:lastColumn="0" w:oddVBand="0" w:evenVBand="0" w:oddHBand="0" w:evenHBand="0" w:firstRowFirstColumn="0" w:firstRowLastColumn="0" w:lastRowFirstColumn="0" w:lastRowLastColumn="0"/>
                </w:pPr>
              </w:pPrChange>
            </w:pPr>
            <w:ins w:id="1963" w:author="Cisneros Morales Diana Karen" w:date="2024-06-12T16:30:00Z">
              <w:r>
                <w:t>T</w:t>
              </w:r>
              <w:r w:rsidRPr="009E775B">
                <w:t>he activity complies with one or more of the following criteria</w:t>
              </w:r>
              <w:r>
                <w:t>:</w:t>
              </w:r>
            </w:ins>
          </w:p>
          <w:p w14:paraId="74C0F763" w14:textId="79C3AAF9" w:rsidR="008456DE" w:rsidRDefault="008456DE">
            <w:pPr>
              <w:pStyle w:val="TableNumbered2"/>
              <w:cnfStyle w:val="000000000000" w:firstRow="0" w:lastRow="0" w:firstColumn="0" w:lastColumn="0" w:oddVBand="0" w:evenVBand="0" w:oddHBand="0" w:evenHBand="0" w:firstRowFirstColumn="0" w:firstRowLastColumn="0" w:lastRowFirstColumn="0" w:lastRowLastColumn="0"/>
              <w:rPr>
                <w:ins w:id="1964" w:author="Cisneros Morales Diana Karen" w:date="2024-06-12T16:35:00Z"/>
              </w:rPr>
              <w:pPrChange w:id="1965" w:author="Cisneros Morales Diana Karen" w:date="2024-06-12T17:01:00Z">
                <w:pPr>
                  <w:pStyle w:val="Prrafodelista"/>
                  <w:numPr>
                    <w:numId w:val="287"/>
                  </w:numPr>
                  <w:spacing w:before="0" w:after="160"/>
                  <w:ind w:left="360" w:hanging="360"/>
                  <w:cnfStyle w:val="000000000000" w:firstRow="0" w:lastRow="0" w:firstColumn="0" w:lastColumn="0" w:oddVBand="0" w:evenVBand="0" w:oddHBand="0" w:evenHBand="0" w:firstRowFirstColumn="0" w:firstRowLastColumn="0" w:lastRowFirstColumn="0" w:lastRowLastColumn="0"/>
                </w:pPr>
              </w:pPrChange>
            </w:pPr>
            <w:ins w:id="1966" w:author="Cisneros Morales Diana Karen" w:date="2024-06-12T16:31:00Z">
              <w:r>
                <w:t>T</w:t>
              </w:r>
              <w:r w:rsidRPr="008456DE">
                <w:t>he infrastructure is dedicated to the operation of vehicles with zero tailpipe CO2 emissions: electric charging points, electricity grid connection upgrades, hydrogen fuelling stations or electric road systems (ERS)</w:t>
              </w:r>
            </w:ins>
          </w:p>
          <w:p w14:paraId="762A68C7" w14:textId="341A268C" w:rsidR="00104F80" w:rsidRPr="00104F80" w:rsidRDefault="003F0F3C">
            <w:pPr>
              <w:pStyle w:val="TableNumbered2"/>
              <w:cnfStyle w:val="000000000000" w:firstRow="0" w:lastRow="0" w:firstColumn="0" w:lastColumn="0" w:oddVBand="0" w:evenVBand="0" w:oddHBand="0" w:evenHBand="0" w:firstRowFirstColumn="0" w:firstRowLastColumn="0" w:lastRowFirstColumn="0" w:lastRowLastColumn="0"/>
              <w:rPr>
                <w:ins w:id="1967" w:author="Cisneros Morales Diana Karen" w:date="2024-06-12T16:39:00Z"/>
              </w:rPr>
              <w:pPrChange w:id="1968" w:author="Cisneros Morales Diana Karen" w:date="2024-06-12T17:01:00Z">
                <w:pPr>
                  <w:pStyle w:val="Prrafodelista"/>
                  <w:numPr>
                    <w:numId w:val="287"/>
                  </w:numPr>
                  <w:ind w:left="360" w:hanging="360"/>
                  <w:cnfStyle w:val="000000000000" w:firstRow="0" w:lastRow="0" w:firstColumn="0" w:lastColumn="0" w:oddVBand="0" w:evenVBand="0" w:oddHBand="0" w:evenHBand="0" w:firstRowFirstColumn="0" w:firstRowLastColumn="0" w:lastRowFirstColumn="0" w:lastRowLastColumn="0"/>
                </w:pPr>
              </w:pPrChange>
            </w:pPr>
            <w:ins w:id="1969" w:author="Cisneros Morales Diana Karen" w:date="2024-06-12T16:48:00Z">
              <w:r>
                <w:t>T</w:t>
              </w:r>
            </w:ins>
            <w:ins w:id="1970" w:author="Cisneros Morales Diana Karen" w:date="2024-06-12T16:39:00Z">
              <w:r w:rsidR="00104F80" w:rsidRPr="00104F80">
                <w:t>he infrastructure and installations are dedicated to transhipping freight between the modes: terminal infrastructure and superstructures for loading, unloading and transhipment of goods</w:t>
              </w:r>
            </w:ins>
          </w:p>
          <w:p w14:paraId="34CB8C5E" w14:textId="3E43F3C4" w:rsidR="00964985" w:rsidRPr="00964985" w:rsidRDefault="003F0F3C">
            <w:pPr>
              <w:pStyle w:val="TableNumbered2"/>
              <w:cnfStyle w:val="000000000000" w:firstRow="0" w:lastRow="0" w:firstColumn="0" w:lastColumn="0" w:oddVBand="0" w:evenVBand="0" w:oddHBand="0" w:evenHBand="0" w:firstRowFirstColumn="0" w:firstRowLastColumn="0" w:lastRowFirstColumn="0" w:lastRowLastColumn="0"/>
              <w:rPr>
                <w:ins w:id="1971" w:author="Cisneros Morales Diana Karen" w:date="2024-06-12T16:40:00Z"/>
              </w:rPr>
              <w:pPrChange w:id="1972" w:author="Cisneros Morales Diana Karen" w:date="2024-06-12T17:01:00Z">
                <w:pPr>
                  <w:pStyle w:val="Prrafodelista"/>
                  <w:numPr>
                    <w:numId w:val="287"/>
                  </w:numPr>
                  <w:ind w:left="360" w:hanging="360"/>
                  <w:cnfStyle w:val="000000000000" w:firstRow="0" w:lastRow="0" w:firstColumn="0" w:lastColumn="0" w:oddVBand="0" w:evenVBand="0" w:oddHBand="0" w:evenHBand="0" w:firstRowFirstColumn="0" w:firstRowLastColumn="0" w:lastRowFirstColumn="0" w:lastRowLastColumn="0"/>
                </w:pPr>
              </w:pPrChange>
            </w:pPr>
            <w:ins w:id="1973" w:author="Cisneros Morales Diana Karen" w:date="2024-06-12T16:48:00Z">
              <w:r>
                <w:t>T</w:t>
              </w:r>
            </w:ins>
            <w:ins w:id="1974" w:author="Cisneros Morales Diana Karen" w:date="2024-06-12T16:40:00Z">
              <w:r w:rsidR="00964985" w:rsidRPr="00964985">
                <w:t>he infrastructure and installations are dedicated to urban and suburban public passenger transport, including associated signalling systems for metro, tram and rail systems</w:t>
              </w:r>
            </w:ins>
          </w:p>
          <w:p w14:paraId="469B3067" w14:textId="6CBCF8D1" w:rsidR="009E775B" w:rsidRPr="00F41475" w:rsidRDefault="008A3DA1">
            <w:pPr>
              <w:pStyle w:val="TableNumbered1"/>
              <w:keepNext/>
              <w:keepLines/>
              <w:numPr>
                <w:ilvl w:val="0"/>
                <w:numId w:val="94"/>
              </w:numPr>
              <w:cnfStyle w:val="000000000000" w:firstRow="0" w:lastRow="0" w:firstColumn="0" w:lastColumn="0" w:oddVBand="0" w:evenVBand="0" w:oddHBand="0" w:evenHBand="0" w:firstRowFirstColumn="0" w:firstRowLastColumn="0" w:lastRowFirstColumn="0" w:lastRowLastColumn="0"/>
              <w:pPrChange w:id="1975" w:author="Cisneros Morales Diana Karen" w:date="2024-06-12T17:00:00Z">
                <w:pPr>
                  <w:pStyle w:val="TableNumbered1"/>
                  <w:keepNext/>
                  <w:keepLines/>
                  <w:cnfStyle w:val="000000000000" w:firstRow="0" w:lastRow="0" w:firstColumn="0" w:lastColumn="0" w:oddVBand="0" w:evenVBand="0" w:oddHBand="0" w:evenHBand="0" w:firstRowFirstColumn="0" w:firstRowLastColumn="0" w:lastRowFirstColumn="0" w:lastRowLastColumn="0"/>
                </w:pPr>
              </w:pPrChange>
            </w:pPr>
            <w:ins w:id="1976" w:author="Cisneros Morales Diana Karen" w:date="2024-06-12T16:40:00Z">
              <w:r w:rsidRPr="008A3DA1">
                <w:t>The infrastructure is not dedicated to the transport or storage of fossil fuels</w:t>
              </w:r>
            </w:ins>
          </w:p>
        </w:tc>
      </w:tr>
      <w:tr w:rsidR="00687599" w:rsidRPr="00833218" w14:paraId="2F9E44B2" w14:textId="77777777" w:rsidTr="00016A2D">
        <w:tc>
          <w:tcPr>
            <w:cnfStyle w:val="001000000000" w:firstRow="0" w:lastRow="0" w:firstColumn="1" w:lastColumn="0" w:oddVBand="0" w:evenVBand="0" w:oddHBand="0" w:evenHBand="0" w:firstRowFirstColumn="0" w:firstRowLastColumn="0" w:lastRowFirstColumn="0" w:lastRowLastColumn="0"/>
            <w:tcW w:w="2665" w:type="dxa"/>
          </w:tcPr>
          <w:p w14:paraId="79312E02" w14:textId="77777777" w:rsidR="00687599" w:rsidRPr="00A0081C" w:rsidRDefault="00687599" w:rsidP="00016A2D">
            <w:pPr>
              <w:pStyle w:val="TableText"/>
            </w:pPr>
            <w:r w:rsidRPr="00A0081C">
              <w:t>Santander-specific</w:t>
            </w:r>
          </w:p>
        </w:tc>
        <w:tc>
          <w:tcPr>
            <w:tcW w:w="6973" w:type="dxa"/>
          </w:tcPr>
          <w:p w14:paraId="6EBEFA89" w14:textId="77777777" w:rsidR="00687599" w:rsidRPr="00A0081C" w:rsidRDefault="00EB4174" w:rsidP="00016A2D">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65BE1BEE" w14:textId="77777777" w:rsidR="00016A2D" w:rsidRDefault="00016A2D" w:rsidP="00DD20B8">
      <w:pPr>
        <w:pStyle w:val="BodyTextNoSpacing"/>
      </w:pPr>
      <w:bookmarkStart w:id="1977" w:name="_Toc152060577"/>
    </w:p>
    <w:p w14:paraId="49426D4D" w14:textId="77777777" w:rsidR="00A0081C" w:rsidRDefault="00687599" w:rsidP="0045532A">
      <w:pPr>
        <w:pStyle w:val="HeadingA3"/>
      </w:pPr>
      <w:bookmarkStart w:id="1978" w:name="_Toc153298530"/>
      <w:bookmarkStart w:id="1979" w:name="_Toc153408792"/>
      <w:bookmarkStart w:id="1980" w:name="Infrastructure_enabling_low_carbon_water"/>
      <w:bookmarkStart w:id="1981" w:name="_Toc186795150"/>
      <w:r>
        <w:t>Infrastructure enabling low carbon water transport</w:t>
      </w:r>
      <w:bookmarkEnd w:id="1977"/>
      <w:bookmarkEnd w:id="1978"/>
      <w:bookmarkEnd w:id="1979"/>
      <w:bookmarkEnd w:id="1980"/>
      <w:bookmarkEnd w:id="1981"/>
    </w:p>
    <w:p w14:paraId="1467F5C5" w14:textId="77777777" w:rsidR="00687599" w:rsidRPr="00854071" w:rsidRDefault="00A0081C" w:rsidP="0045532A">
      <w:pPr>
        <w:pStyle w:val="Boldunderline"/>
      </w:pPr>
      <w:r>
        <w:t>Activity description</w:t>
      </w:r>
    </w:p>
    <w:p w14:paraId="734C5563" w14:textId="77777777" w:rsidR="00687599" w:rsidRPr="00854071" w:rsidRDefault="00687599" w:rsidP="00396953">
      <w:pPr>
        <w:pStyle w:val="Textoindependiente"/>
      </w:pPr>
      <w:r w:rsidRPr="00854071">
        <w:t xml:space="preserve">Construction, </w:t>
      </w:r>
      <w:r w:rsidRPr="00396953">
        <w:t>modernisation</w:t>
      </w:r>
      <w:r w:rsidRPr="00854071">
        <w:t>, operation and maintenance of infrastructure that is required for zero tailpipe CO2 operation of vessels or the port’s own operations, as well as infrastructure dedicated to transshipment.</w:t>
      </w:r>
    </w:p>
    <w:p w14:paraId="5274BA77" w14:textId="77777777" w:rsidR="00687599" w:rsidRPr="00854071" w:rsidRDefault="00687599" w:rsidP="00F22798">
      <w:pPr>
        <w:pStyle w:val="BodyTextNoSpacing"/>
      </w:pPr>
    </w:p>
    <w:tbl>
      <w:tblPr>
        <w:tblStyle w:val="OWTable"/>
        <w:tblW w:w="5000" w:type="pct"/>
        <w:tblLayout w:type="fixed"/>
        <w:tblLook w:val="04A0" w:firstRow="1" w:lastRow="0" w:firstColumn="1" w:lastColumn="0" w:noHBand="0" w:noVBand="1"/>
      </w:tblPr>
      <w:tblGrid>
        <w:gridCol w:w="2656"/>
        <w:gridCol w:w="6949"/>
      </w:tblGrid>
      <w:tr w:rsidR="00687599" w:rsidRPr="00FE303E" w14:paraId="1D639A41" w14:textId="77777777" w:rsidTr="0AC3D7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632238AD" w14:textId="77777777" w:rsidR="00687599" w:rsidRPr="00016A2D" w:rsidRDefault="00687599" w:rsidP="00016A2D">
            <w:pPr>
              <w:pStyle w:val="TableHeadingText"/>
              <w:rPr>
                <w:b/>
                <w:bCs/>
              </w:rPr>
            </w:pPr>
            <w:r w:rsidRPr="00016A2D">
              <w:rPr>
                <w:b/>
                <w:bCs/>
              </w:rPr>
              <w:t>Eligibility</w:t>
            </w:r>
          </w:p>
        </w:tc>
        <w:tc>
          <w:tcPr>
            <w:tcW w:w="6973" w:type="dxa"/>
          </w:tcPr>
          <w:p w14:paraId="32E52FB2"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0DB304FE"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1217A3F" w14:textId="77777777" w:rsidR="00687599" w:rsidRPr="00A0081C" w:rsidRDefault="00687599" w:rsidP="00016A2D">
            <w:pPr>
              <w:pStyle w:val="TableText"/>
            </w:pPr>
            <w:r w:rsidRPr="00A0081C">
              <w:t>EU Taxonomy consistent</w:t>
            </w:r>
          </w:p>
        </w:tc>
        <w:tc>
          <w:tcPr>
            <w:tcW w:w="6973" w:type="dxa"/>
            <w:shd w:val="clear" w:color="auto" w:fill="C9E8D3" w:themeFill="accent5" w:themeFillTint="33"/>
          </w:tcPr>
          <w:p w14:paraId="4C5B7311" w14:textId="77777777" w:rsidR="00687599" w:rsidRPr="00A0081C" w:rsidRDefault="00687599" w:rsidP="00016A2D">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p>
          <w:p w14:paraId="6B5A2525" w14:textId="77777777" w:rsidR="00687599" w:rsidRPr="00A0081C" w:rsidRDefault="00687599" w:rsidP="00A46517">
            <w:pPr>
              <w:pStyle w:val="TableNumbered1"/>
              <w:numPr>
                <w:ilvl w:val="0"/>
                <w:numId w:val="95"/>
              </w:numPr>
              <w:cnfStyle w:val="000000000000" w:firstRow="0" w:lastRow="0" w:firstColumn="0" w:lastColumn="0" w:oddVBand="0" w:evenVBand="0" w:oddHBand="0" w:evenHBand="0" w:firstRowFirstColumn="0" w:firstRowLastColumn="0" w:lastRowFirstColumn="0" w:lastRowLastColumn="0"/>
            </w:pPr>
            <w:r w:rsidRPr="00A0081C">
              <w:t xml:space="preserve">The </w:t>
            </w:r>
            <w:r w:rsidRPr="00396953">
              <w:t>activity</w:t>
            </w:r>
            <w:r w:rsidRPr="00A0081C">
              <w:t xml:space="preserve"> complies with one or more of the following criteria:</w:t>
            </w:r>
          </w:p>
          <w:p w14:paraId="7C4FF1B3" w14:textId="77777777" w:rsidR="00687599" w:rsidRPr="00F22798"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The infrastructure is dedicated to the operation of vessels with zero direct (tailpipe) CO2 emissions: electricity charging, hydrogen-based refuelling</w:t>
            </w:r>
          </w:p>
          <w:p w14:paraId="21F86A92" w14:textId="77777777" w:rsidR="00687599" w:rsidRPr="00F22798"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The infrastructure is dedicated to the provision of shore-side electrical power to vessels at berth</w:t>
            </w:r>
          </w:p>
          <w:p w14:paraId="521D3755" w14:textId="77777777" w:rsidR="00687599" w:rsidRPr="00F22798"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The infrastructure is dedicated to the performance of the port’s own operations with zero direct (tailpipe) CO2 emissions</w:t>
            </w:r>
          </w:p>
          <w:p w14:paraId="45E09EFB" w14:textId="77777777" w:rsidR="00687599" w:rsidRPr="00A0081C" w:rsidRDefault="00687599" w:rsidP="00F22798">
            <w:pPr>
              <w:pStyle w:val="TableNumbered2"/>
              <w:cnfStyle w:val="000000000000" w:firstRow="0" w:lastRow="0" w:firstColumn="0" w:lastColumn="0" w:oddVBand="0" w:evenVBand="0" w:oddHBand="0" w:evenHBand="0" w:firstRowFirstColumn="0" w:firstRowLastColumn="0" w:lastRowFirstColumn="0" w:lastRowLastColumn="0"/>
            </w:pPr>
            <w:r w:rsidRPr="00F22798">
              <w:t>The infrastructure and installations are dedicated to transhipping freight between the modes: terminal</w:t>
            </w:r>
            <w:r>
              <w:t xml:space="preserve"> infrastructure and superstructures for loading, unloading and transhipment of goods</w:t>
            </w:r>
          </w:p>
          <w:p w14:paraId="553FDAA0" w14:textId="77777777" w:rsidR="00687599" w:rsidRPr="00A0081C"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The infrastructure is not dedicated to the transport or storage of fossil fuels</w:t>
            </w:r>
          </w:p>
        </w:tc>
      </w:tr>
      <w:tr w:rsidR="00687599" w:rsidRPr="00FE303E" w14:paraId="5A2CC715"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27D34816" w14:textId="77777777" w:rsidR="00687599" w:rsidRPr="00A0081C" w:rsidRDefault="00687599" w:rsidP="00396953">
            <w:pPr>
              <w:pStyle w:val="TableText"/>
              <w:keepNext/>
              <w:keepLines/>
            </w:pPr>
            <w:r w:rsidRPr="00A0081C">
              <w:lastRenderedPageBreak/>
              <w:t>Santander-specific</w:t>
            </w:r>
          </w:p>
        </w:tc>
        <w:tc>
          <w:tcPr>
            <w:tcW w:w="6973" w:type="dxa"/>
            <w:shd w:val="clear" w:color="auto" w:fill="FFFFFF" w:themeFill="background2"/>
          </w:tcPr>
          <w:p w14:paraId="6F81363A" w14:textId="77777777" w:rsidR="00A0081C" w:rsidRPr="00A0081C" w:rsidRDefault="00A0081C" w:rsidP="00396953">
            <w:pPr>
              <w:pStyle w:val="TableText"/>
              <w:keepNext/>
              <w:keepLines/>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p>
          <w:p w14:paraId="4B0A3ECA" w14:textId="77777777" w:rsidR="00687599" w:rsidRPr="00F22798" w:rsidRDefault="00687599" w:rsidP="00A46517">
            <w:pPr>
              <w:pStyle w:val="TableNumbered1"/>
              <w:keepNext/>
              <w:keepLines/>
              <w:numPr>
                <w:ilvl w:val="0"/>
                <w:numId w:val="96"/>
              </w:numPr>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rsidRPr="00A0081C">
              <w:t>The activity complies with one or more of the following criteria (a)-(d):</w:t>
            </w:r>
            <w:r w:rsidRPr="00F22798">
              <w:rPr>
                <w:rStyle w:val="eop"/>
                <w:rFonts w:ascii="Calibri" w:hAnsi="Calibri" w:cs="Calibri"/>
                <w:lang w:val="en-GB"/>
              </w:rPr>
              <w:t> </w:t>
            </w:r>
          </w:p>
          <w:p w14:paraId="63179EA0" w14:textId="77777777" w:rsidR="00687599" w:rsidRPr="00A0081C" w:rsidRDefault="00687599" w:rsidP="00396953">
            <w:pPr>
              <w:pStyle w:val="TableNumbered2"/>
              <w:keepNext/>
              <w:keepLines/>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t>The infrastructure is dedicated to the operation of vessels with zero direct (tailpipe) CO2 emissions: electricity charging, hydrogen-based refuelling</w:t>
            </w:r>
            <w:r w:rsidRPr="0AC3D733">
              <w:rPr>
                <w:rStyle w:val="eop"/>
                <w:rFonts w:ascii="Calibri" w:hAnsi="Calibri" w:cs="Calibri"/>
                <w:lang w:val="en-GB"/>
              </w:rPr>
              <w:t> </w:t>
            </w:r>
          </w:p>
          <w:p w14:paraId="1C2D58C3" w14:textId="77777777" w:rsidR="00687599" w:rsidRPr="00A0081C" w:rsidRDefault="00687599" w:rsidP="00396953">
            <w:pPr>
              <w:pStyle w:val="TableNumbered2"/>
              <w:keepNext/>
              <w:keepLines/>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t>The infrastructure is dedicated to the provision of shore-side electrical power to vessels at berth</w:t>
            </w:r>
            <w:r w:rsidRPr="0AC3D733">
              <w:rPr>
                <w:rStyle w:val="eop"/>
                <w:rFonts w:ascii="Calibri" w:hAnsi="Calibri" w:cs="Calibri"/>
                <w:lang w:val="en-GB"/>
              </w:rPr>
              <w:t> </w:t>
            </w:r>
          </w:p>
          <w:p w14:paraId="12B2F541" w14:textId="77777777" w:rsidR="00687599" w:rsidRPr="00A0081C" w:rsidRDefault="00687599" w:rsidP="00396953">
            <w:pPr>
              <w:pStyle w:val="TableNumbered2"/>
              <w:keepNext/>
              <w:keepLines/>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t>The infrastructure is dedicated to the performance of the port’s own operations with zero direct (tailpipe) CO2 emissions</w:t>
            </w:r>
            <w:r w:rsidRPr="0AC3D733">
              <w:rPr>
                <w:rStyle w:val="eop"/>
                <w:rFonts w:ascii="Calibri" w:hAnsi="Calibri" w:cs="Calibri"/>
                <w:lang w:val="en-GB"/>
              </w:rPr>
              <w:t> </w:t>
            </w:r>
          </w:p>
          <w:p w14:paraId="76776BDE" w14:textId="77777777" w:rsidR="00687599" w:rsidRPr="00A0081C" w:rsidRDefault="00687599" w:rsidP="00396953">
            <w:pPr>
              <w:pStyle w:val="TableNumbered2"/>
              <w:keepNext/>
              <w:keepLines/>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t>The infrastructure and installations are dedicated to transhipping freight between the modes: terminal infrastructure and superstructures for loading, unloading and transhipment of goods</w:t>
            </w:r>
            <w:r w:rsidRPr="0AC3D733">
              <w:rPr>
                <w:rStyle w:val="eop"/>
                <w:rFonts w:ascii="Calibri" w:hAnsi="Calibri" w:cs="Calibri"/>
                <w:lang w:val="en-GB"/>
              </w:rPr>
              <w:t> </w:t>
            </w:r>
          </w:p>
          <w:p w14:paraId="5E7218C3" w14:textId="77777777" w:rsidR="00687599" w:rsidRPr="00A0081C" w:rsidRDefault="00687599" w:rsidP="00396953">
            <w:pPr>
              <w:pStyle w:val="TableNumbered1"/>
              <w:keepNext/>
              <w:keepLines/>
              <w:cnfStyle w:val="000000000000" w:firstRow="0" w:lastRow="0" w:firstColumn="0" w:lastColumn="0" w:oddVBand="0" w:evenVBand="0" w:oddHBand="0" w:evenHBand="0" w:firstRowFirstColumn="0" w:firstRowLastColumn="0" w:lastRowFirstColumn="0" w:lastRowLastColumn="0"/>
              <w:rPr>
                <w:rFonts w:ascii="Segoe UI" w:hAnsi="Segoe UI" w:cs="Segoe UI"/>
                <w:lang w:val="en-GB"/>
              </w:rPr>
            </w:pPr>
            <w:r>
              <w:t xml:space="preserve">The </w:t>
            </w:r>
            <w:r w:rsidR="006C0A3F">
              <w:t>primary</w:t>
            </w:r>
            <w:r>
              <w:t xml:space="preserve"> purpose (more than 25% share) should not be dedicated to the transport or storage of fossil fuels (expressed in mass)</w:t>
            </w:r>
            <w:r w:rsidRPr="0AC3D733">
              <w:rPr>
                <w:rStyle w:val="eop"/>
                <w:rFonts w:ascii="Calibri" w:hAnsi="Calibri" w:cs="Calibri"/>
                <w:lang w:val="en-GB"/>
              </w:rPr>
              <w:t> </w:t>
            </w:r>
          </w:p>
        </w:tc>
      </w:tr>
    </w:tbl>
    <w:p w14:paraId="02DE4D18" w14:textId="77777777" w:rsidR="00016A2D" w:rsidRDefault="00016A2D" w:rsidP="00DD20B8">
      <w:pPr>
        <w:pStyle w:val="BodyTextNoSpacing"/>
      </w:pPr>
      <w:bookmarkStart w:id="1982" w:name="_Toc152060579"/>
    </w:p>
    <w:p w14:paraId="25404ABE" w14:textId="77777777" w:rsidR="00A0081C" w:rsidRDefault="00687599" w:rsidP="00396953">
      <w:pPr>
        <w:pStyle w:val="HeadingA3"/>
      </w:pPr>
      <w:bookmarkStart w:id="1983" w:name="_Toc153298531"/>
      <w:bookmarkStart w:id="1984" w:name="_Toc153408793"/>
      <w:bookmarkStart w:id="1985" w:name="Low_carbon_airport_infrastructure"/>
      <w:bookmarkStart w:id="1986" w:name="_Toc186795151"/>
      <w:r>
        <w:t>Low carbon airport infrastructure</w:t>
      </w:r>
      <w:bookmarkEnd w:id="1982"/>
      <w:bookmarkEnd w:id="1983"/>
      <w:bookmarkEnd w:id="1984"/>
      <w:bookmarkEnd w:id="1985"/>
      <w:bookmarkEnd w:id="1986"/>
    </w:p>
    <w:p w14:paraId="2E801745" w14:textId="77777777" w:rsidR="00687599" w:rsidRPr="00854071" w:rsidRDefault="00A0081C" w:rsidP="0045532A">
      <w:pPr>
        <w:pStyle w:val="Boldunderline"/>
      </w:pPr>
      <w:r>
        <w:t>Activity description</w:t>
      </w:r>
    </w:p>
    <w:p w14:paraId="03097E0C" w14:textId="77777777" w:rsidR="00687599" w:rsidRPr="00854071" w:rsidRDefault="00687599" w:rsidP="00396953">
      <w:pPr>
        <w:pStyle w:val="Textoindependiente"/>
      </w:pPr>
      <w:r w:rsidRPr="00854071">
        <w:t xml:space="preserve">Construction, modernisation, maintenance and operation of infrastructure that is required for zero tailpipe CO2 operation of aircraft or the airport’s </w:t>
      </w:r>
      <w:r w:rsidRPr="00396953">
        <w:t>own</w:t>
      </w:r>
      <w:r w:rsidRPr="00854071">
        <w:t xml:space="preserve"> operations, as well as for provision of fixed electrical ground power and preconditioned air to stationary aircraft.</w:t>
      </w:r>
    </w:p>
    <w:p w14:paraId="1E354CE1" w14:textId="77777777" w:rsidR="00687599" w:rsidRPr="00854071" w:rsidRDefault="00687599" w:rsidP="00F22798">
      <w:pPr>
        <w:pStyle w:val="BodyTextNoSpacing"/>
      </w:pPr>
    </w:p>
    <w:tbl>
      <w:tblPr>
        <w:tblStyle w:val="OWTable"/>
        <w:tblW w:w="9638" w:type="dxa"/>
        <w:tblLook w:val="04A0" w:firstRow="1" w:lastRow="0" w:firstColumn="1" w:lastColumn="0" w:noHBand="0" w:noVBand="1"/>
      </w:tblPr>
      <w:tblGrid>
        <w:gridCol w:w="2665"/>
        <w:gridCol w:w="6973"/>
      </w:tblGrid>
      <w:tr w:rsidR="00687599" w:rsidRPr="00FE303E" w14:paraId="5CA0B449" w14:textId="77777777" w:rsidTr="0AC3D7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DD32842" w14:textId="77777777" w:rsidR="00687599" w:rsidRPr="00016A2D" w:rsidRDefault="00687599" w:rsidP="00016A2D">
            <w:pPr>
              <w:pStyle w:val="TableHeadingText"/>
              <w:rPr>
                <w:b/>
                <w:bCs/>
              </w:rPr>
            </w:pPr>
            <w:r w:rsidRPr="00016A2D">
              <w:rPr>
                <w:b/>
                <w:bCs/>
              </w:rPr>
              <w:t>Eligibility</w:t>
            </w:r>
          </w:p>
        </w:tc>
        <w:tc>
          <w:tcPr>
            <w:tcW w:w="6973" w:type="dxa"/>
          </w:tcPr>
          <w:p w14:paraId="28BC58A0"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color w:val="002C77" w:themeColor="accent1"/>
              </w:rPr>
            </w:pPr>
            <w:r w:rsidRPr="00016A2D">
              <w:rPr>
                <w:b/>
                <w:bCs/>
              </w:rPr>
              <w:t>Criteria</w:t>
            </w:r>
          </w:p>
        </w:tc>
      </w:tr>
      <w:tr w:rsidR="00687599" w:rsidRPr="00FE303E" w14:paraId="5A492E20" w14:textId="77777777" w:rsidTr="0AC3D733">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C313D46" w14:textId="77777777" w:rsidR="00687599" w:rsidRPr="00A0081C" w:rsidRDefault="00687599" w:rsidP="00016A2D">
            <w:pPr>
              <w:pStyle w:val="TableText"/>
            </w:pPr>
            <w:r w:rsidRPr="00A0081C">
              <w:t>EU Taxonomy consistent</w:t>
            </w:r>
          </w:p>
        </w:tc>
        <w:tc>
          <w:tcPr>
            <w:tcW w:w="6973" w:type="dxa"/>
            <w:shd w:val="clear" w:color="auto" w:fill="C9E8D3" w:themeFill="accent5" w:themeFillTint="33"/>
          </w:tcPr>
          <w:p w14:paraId="2808575C" w14:textId="22DC21F0" w:rsidR="00687599" w:rsidRPr="00A0081C" w:rsidRDefault="00687599" w:rsidP="00016A2D">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del w:id="1987" w:author="Cisneros Morales Diana Karen" w:date="2024-05-29T13:19:00Z">
              <w:r w:rsidRPr="00A0081C" w:rsidDel="001A5928">
                <w:rPr>
                  <w:b/>
                  <w:bCs/>
                  <w:u w:val="single"/>
                </w:rPr>
                <w:delText>all</w:delText>
              </w:r>
              <w:r w:rsidRPr="00A0081C" w:rsidDel="001A5928">
                <w:delText xml:space="preserve"> </w:delText>
              </w:r>
            </w:del>
            <w:ins w:id="1988" w:author="Cisneros Morales Diana Karen" w:date="2024-05-29T13:19:00Z">
              <w:r w:rsidR="001A5928" w:rsidRPr="001A5928">
                <w:rPr>
                  <w:b/>
                  <w:bCs/>
                  <w:rPrChange w:id="1989" w:author="Cisneros Morales Diana Karen" w:date="2024-05-29T13:19:00Z">
                    <w:rPr/>
                  </w:rPrChange>
                </w:rPr>
                <w:t>one or more</w:t>
              </w:r>
              <w:r w:rsidR="001A5928">
                <w:t xml:space="preserve"> </w:t>
              </w:r>
            </w:ins>
            <w:r w:rsidRPr="00A0081C">
              <w:t>of the following criteria:</w:t>
            </w:r>
          </w:p>
          <w:p w14:paraId="630C2F59" w14:textId="77777777" w:rsidR="00687599" w:rsidRPr="00A0081C" w:rsidRDefault="00687599" w:rsidP="00A46517">
            <w:pPr>
              <w:pStyle w:val="TableNumbered1"/>
              <w:numPr>
                <w:ilvl w:val="0"/>
                <w:numId w:val="97"/>
              </w:numPr>
              <w:cnfStyle w:val="000000000000" w:firstRow="0" w:lastRow="0" w:firstColumn="0" w:lastColumn="0" w:oddVBand="0" w:evenVBand="0" w:oddHBand="0" w:evenHBand="0" w:firstRowFirstColumn="0" w:firstRowLastColumn="0" w:lastRowFirstColumn="0" w:lastRowLastColumn="0"/>
            </w:pPr>
            <w:r w:rsidRPr="00A0081C">
              <w:t xml:space="preserve">The </w:t>
            </w:r>
            <w:r w:rsidRPr="00396953">
              <w:t>infrastructure</w:t>
            </w:r>
            <w:r w:rsidRPr="00A0081C">
              <w:t xml:space="preserve"> is dedicated to one of the following criteria:</w:t>
            </w:r>
          </w:p>
          <w:p w14:paraId="65815BBF" w14:textId="77777777" w:rsidR="00687599" w:rsidRPr="00396953"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The operation of aircraft with zero tailpipe CO2 emissions: electricity charging and hydrogen refuelling</w:t>
            </w:r>
          </w:p>
          <w:p w14:paraId="2EA9963D" w14:textId="77777777" w:rsidR="00687599" w:rsidRPr="00396953"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The provision of fixed electrical ground power and preconditioned air to stationary aircrafts</w:t>
            </w:r>
          </w:p>
          <w:p w14:paraId="3AF5728F" w14:textId="77777777" w:rsidR="00687599" w:rsidRPr="00396953"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The zero direct emissions performance of the airport’s own operations: electric charging points, electricity grid connection upgrades, hydrogen refuelling stations</w:t>
            </w:r>
          </w:p>
          <w:p w14:paraId="7538ADF7" w14:textId="77777777" w:rsidR="00687599" w:rsidRPr="00A0081C" w:rsidRDefault="00687599" w:rsidP="00396953">
            <w:pPr>
              <w:pStyle w:val="TableNumbered2"/>
              <w:cnfStyle w:val="000000000000" w:firstRow="0" w:lastRow="0" w:firstColumn="0" w:lastColumn="0" w:oddVBand="0" w:evenVBand="0" w:oddHBand="0" w:evenHBand="0" w:firstRowFirstColumn="0" w:firstRowLastColumn="0" w:lastRowFirstColumn="0" w:lastRowLastColumn="0"/>
            </w:pPr>
            <w:r>
              <w:t>Dedicated to transhipping freight with rail and water transport: terminal infrastructure and superstructures for loading, unloading and transhipment of goods</w:t>
            </w:r>
          </w:p>
          <w:p w14:paraId="1A76CAA7" w14:textId="77777777" w:rsidR="00687599" w:rsidRPr="00A0081C" w:rsidRDefault="00687599" w:rsidP="00396953">
            <w:pPr>
              <w:pStyle w:val="TableNumbered1"/>
              <w:cnfStyle w:val="000000000000" w:firstRow="0" w:lastRow="0" w:firstColumn="0" w:lastColumn="0" w:oddVBand="0" w:evenVBand="0" w:oddHBand="0" w:evenHBand="0" w:firstRowFirstColumn="0" w:firstRowLastColumn="0" w:lastRowFirstColumn="0" w:lastRowLastColumn="0"/>
            </w:pPr>
            <w:r>
              <w:t>The infrastructure is not dedicated to the transport or storage of fossil fuels</w:t>
            </w:r>
          </w:p>
        </w:tc>
      </w:tr>
      <w:tr w:rsidR="00687599" w:rsidRPr="00833218" w14:paraId="3DA1E0FD" w14:textId="77777777" w:rsidTr="0AC3D733">
        <w:tc>
          <w:tcPr>
            <w:cnfStyle w:val="001000000000" w:firstRow="0" w:lastRow="0" w:firstColumn="1" w:lastColumn="0" w:oddVBand="0" w:evenVBand="0" w:oddHBand="0" w:evenHBand="0" w:firstRowFirstColumn="0" w:firstRowLastColumn="0" w:lastRowFirstColumn="0" w:lastRowLastColumn="0"/>
            <w:tcW w:w="2665" w:type="dxa"/>
          </w:tcPr>
          <w:p w14:paraId="447B6A13" w14:textId="77777777" w:rsidR="00687599" w:rsidRPr="00A0081C" w:rsidRDefault="00687599" w:rsidP="00016A2D">
            <w:pPr>
              <w:pStyle w:val="TableText"/>
            </w:pPr>
            <w:r w:rsidRPr="00A0081C">
              <w:t>Santander-specific</w:t>
            </w:r>
          </w:p>
        </w:tc>
        <w:tc>
          <w:tcPr>
            <w:tcW w:w="6973" w:type="dxa"/>
          </w:tcPr>
          <w:p w14:paraId="4DA13CAF" w14:textId="77777777" w:rsidR="00687599" w:rsidRPr="00A0081C" w:rsidRDefault="00EB4174" w:rsidP="00016A2D">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06411478" w14:textId="77777777" w:rsidR="00016A2D" w:rsidRDefault="00016A2D" w:rsidP="00DD20B8">
      <w:pPr>
        <w:pStyle w:val="BodyTextNoSpacing"/>
      </w:pPr>
      <w:bookmarkStart w:id="1990" w:name="_Toc152060580"/>
    </w:p>
    <w:p w14:paraId="09BAE8CF" w14:textId="77777777" w:rsidR="00A0081C" w:rsidRDefault="00687599" w:rsidP="00F22798">
      <w:pPr>
        <w:pStyle w:val="HeadingA3"/>
      </w:pPr>
      <w:bookmarkStart w:id="1991" w:name="_Toc153298532"/>
      <w:bookmarkStart w:id="1992" w:name="_Toc153408794"/>
      <w:bookmarkStart w:id="1993" w:name="_Toc186795152"/>
      <w:r>
        <w:lastRenderedPageBreak/>
        <w:t>Leasing of aircraft</w:t>
      </w:r>
      <w:bookmarkEnd w:id="1990"/>
      <w:bookmarkEnd w:id="1991"/>
      <w:bookmarkEnd w:id="1992"/>
      <w:bookmarkEnd w:id="1993"/>
    </w:p>
    <w:p w14:paraId="6281FCED" w14:textId="77777777" w:rsidR="00687599" w:rsidRPr="00854071" w:rsidRDefault="00A0081C" w:rsidP="00F22798">
      <w:pPr>
        <w:pStyle w:val="Boldunderline"/>
        <w:keepNext/>
        <w:keepLines/>
      </w:pPr>
      <w:r>
        <w:t>Activity description</w:t>
      </w:r>
    </w:p>
    <w:p w14:paraId="2FD104FD" w14:textId="77777777" w:rsidR="00687599" w:rsidRPr="00854071" w:rsidRDefault="00687599" w:rsidP="00F22798">
      <w:pPr>
        <w:pStyle w:val="Textoindependiente"/>
        <w:keepNext/>
        <w:keepLines/>
      </w:pPr>
      <w:r w:rsidRPr="00854071">
        <w:t>Renting and leasing of aircraft and aircraft parts and equipment.</w:t>
      </w:r>
    </w:p>
    <w:p w14:paraId="00B91F2D" w14:textId="77777777" w:rsidR="00687599" w:rsidRPr="00854071" w:rsidRDefault="00687599" w:rsidP="00F22798">
      <w:pPr>
        <w:pStyle w:val="BodyTextNoSpacing"/>
        <w:keepNext/>
        <w:keepLines/>
      </w:pPr>
    </w:p>
    <w:tbl>
      <w:tblPr>
        <w:tblStyle w:val="OWTable"/>
        <w:tblW w:w="5000" w:type="pct"/>
        <w:tblLayout w:type="fixed"/>
        <w:tblLook w:val="04A0" w:firstRow="1" w:lastRow="0" w:firstColumn="1" w:lastColumn="0" w:noHBand="0" w:noVBand="1"/>
      </w:tblPr>
      <w:tblGrid>
        <w:gridCol w:w="2656"/>
        <w:gridCol w:w="6949"/>
      </w:tblGrid>
      <w:tr w:rsidR="00687599" w:rsidRPr="00FE303E" w14:paraId="46D29B4F" w14:textId="77777777" w:rsidTr="0001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8EDBCD7" w14:textId="77777777" w:rsidR="00687599" w:rsidRPr="00016A2D" w:rsidRDefault="00687599" w:rsidP="00F22798">
            <w:pPr>
              <w:pStyle w:val="TableHeadingText"/>
              <w:keepNext/>
              <w:rPr>
                <w:b/>
                <w:bCs/>
              </w:rPr>
            </w:pPr>
            <w:r w:rsidRPr="00016A2D">
              <w:rPr>
                <w:b/>
                <w:bCs/>
              </w:rPr>
              <w:t>Eligibility</w:t>
            </w:r>
          </w:p>
        </w:tc>
        <w:tc>
          <w:tcPr>
            <w:tcW w:w="6973" w:type="dxa"/>
          </w:tcPr>
          <w:p w14:paraId="3372667D" w14:textId="77777777" w:rsidR="00687599" w:rsidRPr="00016A2D" w:rsidRDefault="00687599" w:rsidP="00F22798">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63640191" w14:textId="77777777" w:rsidTr="00016A2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89CEDA2" w14:textId="77777777" w:rsidR="00687599" w:rsidRPr="00A0081C" w:rsidRDefault="00687599" w:rsidP="00F22798">
            <w:pPr>
              <w:pStyle w:val="TableText"/>
              <w:keepNext/>
              <w:keepLines/>
            </w:pPr>
            <w:r w:rsidRPr="00A0081C">
              <w:t>EU Taxonomy consistent</w:t>
            </w:r>
          </w:p>
        </w:tc>
        <w:tc>
          <w:tcPr>
            <w:tcW w:w="6973" w:type="dxa"/>
            <w:shd w:val="clear" w:color="auto" w:fill="C9E8D3" w:themeFill="accent5" w:themeFillTint="33"/>
          </w:tcPr>
          <w:p w14:paraId="575521B6" w14:textId="77777777" w:rsidR="00106D1D" w:rsidRPr="00A0081C" w:rsidRDefault="00106D1D" w:rsidP="00F22798">
            <w:pPr>
              <w:pStyle w:val="TableText"/>
              <w:keepNext/>
              <w:keepLines/>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Pr>
                <w:b/>
                <w:bCs/>
                <w:u w:val="single"/>
              </w:rPr>
              <w:t>one</w:t>
            </w:r>
            <w:r w:rsidRPr="00A0081C">
              <w:t xml:space="preserve"> of the following criteria:</w:t>
            </w:r>
          </w:p>
          <w:p w14:paraId="77FB365B" w14:textId="77777777" w:rsidR="00687599" w:rsidRPr="00396953" w:rsidRDefault="00687599" w:rsidP="00A46517">
            <w:pPr>
              <w:pStyle w:val="TableNumbered1"/>
              <w:keepNext/>
              <w:keepLines/>
              <w:numPr>
                <w:ilvl w:val="0"/>
                <w:numId w:val="98"/>
              </w:numPr>
              <w:cnfStyle w:val="000000000000" w:firstRow="0" w:lastRow="0" w:firstColumn="0" w:lastColumn="0" w:oddVBand="0" w:evenVBand="0" w:oddHBand="0" w:evenHBand="0" w:firstRowFirstColumn="0" w:firstRowLastColumn="0" w:lastRowFirstColumn="0" w:lastRowLastColumn="0"/>
            </w:pPr>
            <w:r w:rsidRPr="00396953">
              <w:t>The aircraft with zero direct (tailpipe) CO2 emissions;</w:t>
            </w:r>
          </w:p>
          <w:p w14:paraId="7B6128D5" w14:textId="77777777" w:rsidR="00687599" w:rsidRPr="0025662B" w:rsidRDefault="00687599" w:rsidP="00F22798">
            <w:pPr>
              <w:pStyle w:val="TableNumbered1"/>
              <w:keepNext/>
              <w:keepLines/>
              <w:cnfStyle w:val="000000000000" w:firstRow="0" w:lastRow="0" w:firstColumn="0" w:lastColumn="0" w:oddVBand="0" w:evenVBand="0" w:oddHBand="0" w:evenHBand="0" w:firstRowFirstColumn="0" w:firstRowLastColumn="0" w:lastRowFirstColumn="0" w:lastRowLastColumn="0"/>
            </w:pPr>
            <w:r w:rsidRPr="00396953">
              <w:t xml:space="preserve">The aircraft delivered before January 2024, complying </w:t>
            </w:r>
            <w:r w:rsidRPr="0025662B">
              <w:t xml:space="preserve">with </w:t>
            </w:r>
            <w:hyperlink w:anchor="Manufacturing_of_aircraft" w:history="1">
              <w:r w:rsidRPr="0025662B">
                <w:rPr>
                  <w:rStyle w:val="Hipervnculo"/>
                  <w:color w:val="auto"/>
                  <w:highlight w:val="cyan"/>
                </w:rPr>
                <w:t>Manufacturing of aircraft criteria</w:t>
              </w:r>
            </w:hyperlink>
            <w:r w:rsidRPr="0025662B">
              <w:t xml:space="preserve"> ((i) until 31 December 2027, for take-off mass between 5.7 t - 60 t, 11% below ICAO standards; for 60 t - 150 t, 2% below ICAO; for &gt;150 t, 1.5% below ICAO) and (ii) from 1 January 2028 to 31 December 2032, certified to operate on 100 % blend of sustainable aviation fuels.)</w:t>
            </w:r>
            <w:r w:rsidRPr="0025662B">
              <w:rPr>
                <w:rStyle w:val="Refdenotaalpie"/>
                <w:vertAlign w:val="baseline"/>
              </w:rPr>
              <w:footnoteReference w:id="42"/>
            </w:r>
          </w:p>
          <w:p w14:paraId="5968633F" w14:textId="77777777" w:rsidR="00687599" w:rsidRPr="00A0081C" w:rsidRDefault="00687599" w:rsidP="00F22798">
            <w:pPr>
              <w:pStyle w:val="TableNumbered1"/>
              <w:keepNext/>
              <w:keepLines/>
              <w:cnfStyle w:val="000000000000" w:firstRow="0" w:lastRow="0" w:firstColumn="0" w:lastColumn="0" w:oddVBand="0" w:evenVBand="0" w:oddHBand="0" w:evenHBand="0" w:firstRowFirstColumn="0" w:firstRowLastColumn="0" w:lastRowFirstColumn="0" w:lastRowLastColumn="0"/>
            </w:pPr>
            <w:r w:rsidRPr="0025662B">
              <w:t xml:space="preserve">The aircraft delivered after January 2024 complying with </w:t>
            </w:r>
            <w:hyperlink w:anchor="Manufacturing_of_aircraft" w:history="1">
              <w:r w:rsidRPr="0025662B">
                <w:rPr>
                  <w:rStyle w:val="Hipervnculo"/>
                  <w:color w:val="auto"/>
                  <w:highlight w:val="cyan"/>
                </w:rPr>
                <w:t>Manufacturing of aircraft criteria</w:t>
              </w:r>
            </w:hyperlink>
            <w:r w:rsidRPr="00A0081C">
              <w:t xml:space="preserve">, and with the commitment that another </w:t>
            </w:r>
            <w:hyperlink w:anchor="Withdrawnofnoncompliantaircrafts">
              <w:r w:rsidRPr="46630EA5">
                <w:rPr>
                  <w:highlight w:val="cyan"/>
                </w:rPr>
                <w:t>non-compliant aircraft in the fleet is permanently withdrawn</w:t>
              </w:r>
            </w:hyperlink>
            <w:r w:rsidRPr="00A0081C">
              <w:t xml:space="preserve"> within 6 months of delivery of the compliant aircraft</w:t>
            </w:r>
          </w:p>
          <w:p w14:paraId="14B44912" w14:textId="77777777" w:rsidR="00687599" w:rsidRPr="00A0081C" w:rsidRDefault="00687599" w:rsidP="00F22798">
            <w:pPr>
              <w:pStyle w:val="TableText"/>
              <w:keepNext/>
              <w:keepLines/>
              <w:cnfStyle w:val="000000000000" w:firstRow="0" w:lastRow="0" w:firstColumn="0" w:lastColumn="0" w:oddVBand="0" w:evenVBand="0" w:oddHBand="0" w:evenHBand="0" w:firstRowFirstColumn="0" w:firstRowLastColumn="0" w:lastRowFirstColumn="0" w:lastRowLastColumn="0"/>
            </w:pPr>
            <w:r w:rsidRPr="00A0081C">
              <w:t>The lessor ensures that aircraft is operated on sustainable aviation fuels (SAF), corresponding to 15% in 2030 and increased 2% annually thereafter.</w:t>
            </w:r>
          </w:p>
        </w:tc>
      </w:tr>
      <w:tr w:rsidR="00687599" w:rsidRPr="00833218" w14:paraId="1BC23FB7" w14:textId="77777777" w:rsidTr="00016A2D">
        <w:tc>
          <w:tcPr>
            <w:cnfStyle w:val="001000000000" w:firstRow="0" w:lastRow="0" w:firstColumn="1" w:lastColumn="0" w:oddVBand="0" w:evenVBand="0" w:oddHBand="0" w:evenHBand="0" w:firstRowFirstColumn="0" w:firstRowLastColumn="0" w:lastRowFirstColumn="0" w:lastRowLastColumn="0"/>
            <w:tcW w:w="2665" w:type="dxa"/>
          </w:tcPr>
          <w:p w14:paraId="0E9D0334" w14:textId="77777777" w:rsidR="00687599" w:rsidRPr="00A0081C" w:rsidRDefault="00687599" w:rsidP="00016A2D">
            <w:pPr>
              <w:pStyle w:val="TableText"/>
            </w:pPr>
            <w:r w:rsidRPr="00A0081C">
              <w:t>Santander-specific</w:t>
            </w:r>
          </w:p>
        </w:tc>
        <w:tc>
          <w:tcPr>
            <w:tcW w:w="6973" w:type="dxa"/>
          </w:tcPr>
          <w:p w14:paraId="3890881B" w14:textId="77777777" w:rsidR="00687599" w:rsidRPr="00A0081C" w:rsidRDefault="00EB4174" w:rsidP="00016A2D">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06130309" w14:textId="77777777" w:rsidR="00016A2D" w:rsidRDefault="00016A2D" w:rsidP="00DD20B8">
      <w:pPr>
        <w:pStyle w:val="BodyTextNoSpacing"/>
      </w:pPr>
      <w:bookmarkStart w:id="1994" w:name="_Toc152060581"/>
    </w:p>
    <w:p w14:paraId="2268228C" w14:textId="77777777" w:rsidR="00106D1D" w:rsidRDefault="00687599" w:rsidP="0045532A">
      <w:pPr>
        <w:pStyle w:val="HeadingA3"/>
      </w:pPr>
      <w:bookmarkStart w:id="1995" w:name="_Toc153298533"/>
      <w:bookmarkStart w:id="1996" w:name="_Toc153408795"/>
      <w:bookmarkStart w:id="1997" w:name="_Toc186795153"/>
      <w:bookmarkStart w:id="1998" w:name="Passenger_and_freight_air_transport"/>
      <w:r>
        <w:t>Passenger and freight air transport</w:t>
      </w:r>
      <w:bookmarkEnd w:id="1994"/>
      <w:bookmarkEnd w:id="1995"/>
      <w:bookmarkEnd w:id="1996"/>
      <w:bookmarkEnd w:id="1997"/>
    </w:p>
    <w:bookmarkEnd w:id="1998"/>
    <w:p w14:paraId="10022A22" w14:textId="77777777" w:rsidR="00687599" w:rsidRPr="00854071" w:rsidRDefault="00106D1D" w:rsidP="0045532A">
      <w:pPr>
        <w:pStyle w:val="Boldunderline"/>
      </w:pPr>
      <w:r>
        <w:t>Activity description</w:t>
      </w:r>
    </w:p>
    <w:p w14:paraId="3E170297" w14:textId="77777777" w:rsidR="00687599" w:rsidRPr="00854071" w:rsidRDefault="00687599" w:rsidP="00DD20B8">
      <w:pPr>
        <w:pStyle w:val="Textoindependiente"/>
      </w:pPr>
      <w:r w:rsidRPr="00854071">
        <w:t>Purchase, financing and operation of aircraft including transport of passengers and goods.</w:t>
      </w:r>
    </w:p>
    <w:p w14:paraId="13CB2317" w14:textId="77777777" w:rsidR="00687599" w:rsidRPr="00854071" w:rsidRDefault="00687599" w:rsidP="00F22798">
      <w:pPr>
        <w:pStyle w:val="BodyTextNoSpacing"/>
      </w:pPr>
    </w:p>
    <w:tbl>
      <w:tblPr>
        <w:tblStyle w:val="OWTable"/>
        <w:tblW w:w="5000" w:type="pct"/>
        <w:tblLayout w:type="fixed"/>
        <w:tblLook w:val="04A0" w:firstRow="1" w:lastRow="0" w:firstColumn="1" w:lastColumn="0" w:noHBand="0" w:noVBand="1"/>
      </w:tblPr>
      <w:tblGrid>
        <w:gridCol w:w="2250"/>
        <w:gridCol w:w="7355"/>
      </w:tblGrid>
      <w:tr w:rsidR="00687599" w:rsidRPr="00FE303E" w14:paraId="39F8B394"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50" w:type="dxa"/>
          </w:tcPr>
          <w:p w14:paraId="730DE0BA" w14:textId="77777777" w:rsidR="00687599" w:rsidRPr="00016A2D" w:rsidRDefault="00687599" w:rsidP="00016A2D">
            <w:pPr>
              <w:pStyle w:val="TableHeadingText"/>
              <w:rPr>
                <w:b/>
                <w:bCs/>
              </w:rPr>
            </w:pPr>
            <w:r w:rsidRPr="00016A2D">
              <w:rPr>
                <w:b/>
                <w:bCs/>
              </w:rPr>
              <w:t>Eligibility</w:t>
            </w:r>
          </w:p>
        </w:tc>
        <w:tc>
          <w:tcPr>
            <w:tcW w:w="7355" w:type="dxa"/>
          </w:tcPr>
          <w:p w14:paraId="76732253"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09A659C8" w14:textId="77777777" w:rsidTr="0A974F12">
        <w:tc>
          <w:tcPr>
            <w:cnfStyle w:val="001000000000" w:firstRow="0" w:lastRow="0" w:firstColumn="1" w:lastColumn="0" w:oddVBand="0" w:evenVBand="0" w:oddHBand="0" w:evenHBand="0" w:firstRowFirstColumn="0" w:firstRowLastColumn="0" w:lastRowFirstColumn="0" w:lastRowLastColumn="0"/>
            <w:tcW w:w="2250" w:type="dxa"/>
            <w:shd w:val="clear" w:color="auto" w:fill="C9E8D3" w:themeFill="accent5" w:themeFillTint="33"/>
          </w:tcPr>
          <w:p w14:paraId="150DFE20" w14:textId="77777777" w:rsidR="00687599" w:rsidRPr="00106D1D" w:rsidRDefault="00687599" w:rsidP="00016A2D">
            <w:pPr>
              <w:pStyle w:val="TableText"/>
            </w:pPr>
            <w:r w:rsidRPr="00106D1D">
              <w:t>EU Taxonomy consistent</w:t>
            </w:r>
          </w:p>
        </w:tc>
        <w:tc>
          <w:tcPr>
            <w:tcW w:w="7355" w:type="dxa"/>
            <w:shd w:val="clear" w:color="auto" w:fill="C9E8D3" w:themeFill="accent5" w:themeFillTint="33"/>
          </w:tcPr>
          <w:p w14:paraId="54DABE6E" w14:textId="597846E6" w:rsidR="00687599" w:rsidRPr="00396953" w:rsidRDefault="00687599">
            <w:pPr>
              <w:pStyle w:val="TableNumbered1"/>
              <w:numPr>
                <w:ilvl w:val="0"/>
                <w:numId w:val="0"/>
              </w:numPr>
              <w:cnfStyle w:val="000000000000" w:firstRow="0" w:lastRow="0" w:firstColumn="0" w:lastColumn="0" w:oddVBand="0" w:evenVBand="0" w:oddHBand="0" w:evenHBand="0" w:firstRowFirstColumn="0" w:firstRowLastColumn="0" w:lastRowFirstColumn="0" w:lastRowLastColumn="0"/>
              <w:pPrChange w:id="1999" w:author="Cisneros Morales Diana Karen" w:date="2024-07-11T15:15:00Z">
                <w:pPr>
                  <w:pStyle w:val="TableNumbered1"/>
                  <w:numPr>
                    <w:numId w:val="99"/>
                  </w:numPr>
                  <w:cnfStyle w:val="000000000000" w:firstRow="0" w:lastRow="0" w:firstColumn="0" w:lastColumn="0" w:oddVBand="0" w:evenVBand="0" w:oddHBand="0" w:evenHBand="0" w:firstRowFirstColumn="0" w:firstRowLastColumn="0" w:lastRowFirstColumn="0" w:lastRowLastColumn="0"/>
                </w:pPr>
              </w:pPrChange>
            </w:pPr>
            <w:r>
              <w:t>The activity</w:t>
            </w:r>
            <w:ins w:id="2000" w:author="Cisneros Morales Diana Karen" w:date="2024-07-11T15:18:00Z">
              <w:r w:rsidR="00416FE2">
                <w:t xml:space="preserve"> is performed using </w:t>
              </w:r>
            </w:ins>
            <w:del w:id="2001" w:author="Cisneros Morales Diana Karen" w:date="2024-07-11T15:19:00Z">
              <w:r w:rsidDel="00416FE2">
                <w:delText xml:space="preserve"> consists of renting or leasing of </w:delText>
              </w:r>
            </w:del>
            <w:r>
              <w:t>one of the following:</w:t>
            </w:r>
          </w:p>
          <w:p w14:paraId="66C873A0" w14:textId="77777777" w:rsidR="00687599" w:rsidRPr="00396953" w:rsidRDefault="00687599">
            <w:pPr>
              <w:pStyle w:val="TableNumbered1"/>
              <w:numPr>
                <w:ilvl w:val="0"/>
                <w:numId w:val="297"/>
              </w:numPr>
              <w:cnfStyle w:val="000000000000" w:firstRow="0" w:lastRow="0" w:firstColumn="0" w:lastColumn="0" w:oddVBand="0" w:evenVBand="0" w:oddHBand="0" w:evenHBand="0" w:firstRowFirstColumn="0" w:firstRowLastColumn="0" w:lastRowFirstColumn="0" w:lastRowLastColumn="0"/>
              <w:pPrChange w:id="2002" w:author="Cisneros Morales Diana Karen" w:date="2024-07-11T15:15:00Z">
                <w:pPr>
                  <w:pStyle w:val="TableNumbered1"/>
                  <w:cnfStyle w:val="000000000000" w:firstRow="0" w:lastRow="0" w:firstColumn="0" w:lastColumn="0" w:oddVBand="0" w:evenVBand="0" w:oddHBand="0" w:evenHBand="0" w:firstRowFirstColumn="0" w:firstRowLastColumn="0" w:lastRowFirstColumn="0" w:lastRowLastColumn="0"/>
                </w:pPr>
              </w:pPrChange>
            </w:pPr>
            <w:r w:rsidRPr="00396953">
              <w:t>The aircraft with zero direct (tailpipe) CO2 emissions;</w:t>
            </w:r>
          </w:p>
          <w:p w14:paraId="3308B005" w14:textId="77777777" w:rsidR="00687599" w:rsidRPr="00396953"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 xml:space="preserve">The aircraft delivered before January 2024, </w:t>
            </w:r>
            <w:r w:rsidRPr="0025662B">
              <w:t xml:space="preserve">complying with </w:t>
            </w:r>
            <w:hyperlink w:anchor="Manufacturing_of_aircraft" w:history="1">
              <w:r w:rsidRPr="0025662B">
                <w:rPr>
                  <w:rStyle w:val="Hipervnculo"/>
                  <w:color w:val="auto"/>
                  <w:highlight w:val="cyan"/>
                </w:rPr>
                <w:t>Manufacturing of aircraft criteria</w:t>
              </w:r>
            </w:hyperlink>
            <w:r w:rsidRPr="00396953">
              <w:t xml:space="preserve"> ((i) until 31 December 2027, for take-off mass between 5.7 t - 60 t, 11% below ICAO standards; for 60 t - 150 t, 2% below ICAO; for &gt;150 t, 1.5% below ICAO) and (ii) from 1 January 2028 to 31 December 2032, certified to operate on 100 % blend of sustainable aviation fuels.)</w:t>
            </w:r>
            <w:r w:rsidRPr="00396953">
              <w:rPr>
                <w:rStyle w:val="Refdenotaalpie"/>
                <w:vertAlign w:val="baseline"/>
              </w:rPr>
              <w:footnoteReference w:id="43"/>
            </w:r>
          </w:p>
          <w:p w14:paraId="6F55830F" w14:textId="77777777" w:rsidR="00687599" w:rsidRPr="00396953"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 xml:space="preserve">The aircraft delivered after January 2024 complying with Manufacturing of aircraft criteria, and with the commitment that another </w:t>
            </w:r>
            <w:hyperlink w:anchor="Withdrawnofnoncompliantaircrafts">
              <w:r w:rsidRPr="46630EA5">
                <w:rPr>
                  <w:highlight w:val="cyan"/>
                </w:rPr>
                <w:t>non-compliant aircraft in the fleet is permanently withdrawn</w:t>
              </w:r>
            </w:hyperlink>
            <w:r w:rsidRPr="00396953">
              <w:t xml:space="preserve"> within 6 months of delivery of the compliant aircraft</w:t>
            </w:r>
          </w:p>
          <w:p w14:paraId="3E91CF16" w14:textId="77777777" w:rsidR="00687599" w:rsidRPr="00396953"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From 1 January 2030, operated with a share of sustainable aviation fuels (SAF), corresponding to 15 % in 2030 and increased by 2% annually thereafter</w:t>
            </w:r>
          </w:p>
          <w:p w14:paraId="7AC2438C" w14:textId="77777777" w:rsidR="00687599" w:rsidRPr="00106D1D"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The aircraft operated with a minimum share of sustainable aviation fuels (SAF), corresponding to 5 %</w:t>
            </w:r>
            <w:r w:rsidRPr="00106D1D">
              <w:t xml:space="preserve"> SAF in 2022, with the percentage of SAF increasing by 2% annually thereafter</w:t>
            </w:r>
          </w:p>
        </w:tc>
      </w:tr>
      <w:tr w:rsidR="00687599" w:rsidRPr="00FE303E" w14:paraId="75E047EA" w14:textId="77777777" w:rsidTr="0A974F12">
        <w:tc>
          <w:tcPr>
            <w:cnfStyle w:val="001000000000" w:firstRow="0" w:lastRow="0" w:firstColumn="1" w:lastColumn="0" w:oddVBand="0" w:evenVBand="0" w:oddHBand="0" w:evenHBand="0" w:firstRowFirstColumn="0" w:firstRowLastColumn="0" w:lastRowFirstColumn="0" w:lastRowLastColumn="0"/>
            <w:tcW w:w="2250" w:type="dxa"/>
            <w:shd w:val="clear" w:color="auto" w:fill="FFFFFF" w:themeFill="background2"/>
          </w:tcPr>
          <w:p w14:paraId="4DCF1450" w14:textId="77777777" w:rsidR="00687599" w:rsidRPr="00106D1D" w:rsidRDefault="00687599" w:rsidP="00396953">
            <w:pPr>
              <w:pStyle w:val="TableText"/>
              <w:keepNext/>
              <w:keepLines/>
            </w:pPr>
            <w:r w:rsidRPr="00106D1D">
              <w:lastRenderedPageBreak/>
              <w:t>Santander-specific</w:t>
            </w:r>
          </w:p>
        </w:tc>
        <w:tc>
          <w:tcPr>
            <w:tcW w:w="7355" w:type="dxa"/>
            <w:shd w:val="clear" w:color="auto" w:fill="FFFFFF" w:themeFill="background2"/>
          </w:tcPr>
          <w:p w14:paraId="1C4B25EB" w14:textId="77777777" w:rsidR="00687599" w:rsidRPr="00106D1D" w:rsidRDefault="00687599" w:rsidP="00396953">
            <w:pPr>
              <w:pStyle w:val="TableText"/>
              <w:keepNext/>
              <w:keepLines/>
              <w:cnfStyle w:val="000000000000" w:firstRow="0" w:lastRow="0" w:firstColumn="0" w:lastColumn="0" w:oddVBand="0" w:evenVBand="0" w:oddHBand="0" w:evenHBand="0" w:firstRowFirstColumn="0" w:firstRowLastColumn="0" w:lastRowFirstColumn="0" w:lastRowLastColumn="0"/>
            </w:pPr>
            <w:r w:rsidRPr="00106D1D">
              <w:t xml:space="preserve">The activity complies with </w:t>
            </w:r>
            <w:r w:rsidRPr="00106D1D">
              <w:rPr>
                <w:b/>
                <w:bCs/>
                <w:u w:val="single"/>
              </w:rPr>
              <w:t>all</w:t>
            </w:r>
            <w:r w:rsidRPr="00106D1D">
              <w:t xml:space="preserve"> of the following criteria:</w:t>
            </w:r>
          </w:p>
          <w:p w14:paraId="09FA6E95" w14:textId="77777777" w:rsidR="00687599" w:rsidRPr="00106D1D" w:rsidRDefault="00687599" w:rsidP="00A46517">
            <w:pPr>
              <w:pStyle w:val="TableNumbered1"/>
              <w:keepNext/>
              <w:keepLines/>
              <w:numPr>
                <w:ilvl w:val="0"/>
                <w:numId w:val="100"/>
              </w:numPr>
              <w:cnfStyle w:val="000000000000" w:firstRow="0" w:lastRow="0" w:firstColumn="0" w:lastColumn="0" w:oddVBand="0" w:evenVBand="0" w:oddHBand="0" w:evenHBand="0" w:firstRowFirstColumn="0" w:firstRowLastColumn="0" w:lastRowFirstColumn="0" w:lastRowLastColumn="0"/>
            </w:pPr>
            <w:r w:rsidRPr="00396953">
              <w:t>Hybrid</w:t>
            </w:r>
            <w:r w:rsidRPr="00106D1D">
              <w:t xml:space="preserve"> planes for freight transport or small distances</w:t>
            </w:r>
          </w:p>
          <w:p w14:paraId="6771052C" w14:textId="77777777" w:rsidR="00687599" w:rsidRPr="00106D1D" w:rsidRDefault="00687599" w:rsidP="00396953">
            <w:pPr>
              <w:pStyle w:val="TableNumbered1"/>
              <w:keepNext/>
              <w:keepLines/>
              <w:cnfStyle w:val="000000000000" w:firstRow="0" w:lastRow="0" w:firstColumn="0" w:lastColumn="0" w:oddVBand="0" w:evenVBand="0" w:oddHBand="0" w:evenHBand="0" w:firstRowFirstColumn="0" w:firstRowLastColumn="0" w:lastRowFirstColumn="0" w:lastRowLastColumn="0"/>
            </w:pPr>
            <w:r>
              <w:t>The primary purpose (more than 25% share) should not be the transportation of fossil fuel freight (expressed in mass)</w:t>
            </w:r>
          </w:p>
        </w:tc>
      </w:tr>
    </w:tbl>
    <w:p w14:paraId="3833E188" w14:textId="77777777" w:rsidR="00016A2D" w:rsidRDefault="00016A2D" w:rsidP="00DD20B8">
      <w:pPr>
        <w:pStyle w:val="BodyTextNoSpacing"/>
      </w:pPr>
      <w:bookmarkStart w:id="2003" w:name="_Toc152060583"/>
    </w:p>
    <w:p w14:paraId="395FEC42" w14:textId="77777777" w:rsidR="00106D1D" w:rsidRDefault="00687599" w:rsidP="0045532A">
      <w:pPr>
        <w:pStyle w:val="HeadingA3"/>
      </w:pPr>
      <w:bookmarkStart w:id="2004" w:name="_Toc153298534"/>
      <w:bookmarkStart w:id="2005" w:name="_Toc153408796"/>
      <w:bookmarkStart w:id="2006" w:name="_Toc186795154"/>
      <w:r>
        <w:t>Air transport ground handling operations</w:t>
      </w:r>
      <w:bookmarkEnd w:id="2003"/>
      <w:bookmarkEnd w:id="2004"/>
      <w:bookmarkEnd w:id="2005"/>
      <w:bookmarkEnd w:id="2006"/>
    </w:p>
    <w:p w14:paraId="2FF76F41" w14:textId="77777777" w:rsidR="00687599" w:rsidRPr="00854071" w:rsidRDefault="00106D1D" w:rsidP="0045532A">
      <w:pPr>
        <w:pStyle w:val="Boldunderline"/>
      </w:pPr>
      <w:r>
        <w:t>Activity description</w:t>
      </w:r>
    </w:p>
    <w:p w14:paraId="4273CAD5" w14:textId="77777777" w:rsidR="00687599" w:rsidRPr="00854071" w:rsidRDefault="00687599" w:rsidP="00DD20B8">
      <w:pPr>
        <w:pStyle w:val="Textoindependiente"/>
      </w:pPr>
      <w:r w:rsidRPr="00854071">
        <w:t>Manufacture, repair, maintenance, overhaul, retrofitting, design, repurposing and upgrade, purchase, financing, renting, leasing and operation of equipment and service activities incidental to air transportation (ground handling), including ground services activities at airports and cargo handling, including loading and unloading of goods from aircraft.</w:t>
      </w:r>
    </w:p>
    <w:p w14:paraId="6F392C63"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7FAB3DA0" w14:textId="77777777" w:rsidTr="0001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F68B817" w14:textId="77777777" w:rsidR="00687599" w:rsidRPr="00016A2D" w:rsidRDefault="00687599" w:rsidP="00016A2D">
            <w:pPr>
              <w:pStyle w:val="TableHeadingText"/>
              <w:rPr>
                <w:b/>
                <w:bCs/>
              </w:rPr>
            </w:pPr>
            <w:r w:rsidRPr="00016A2D">
              <w:rPr>
                <w:b/>
                <w:bCs/>
              </w:rPr>
              <w:t>Eligibility</w:t>
            </w:r>
          </w:p>
        </w:tc>
        <w:tc>
          <w:tcPr>
            <w:tcW w:w="6973" w:type="dxa"/>
          </w:tcPr>
          <w:p w14:paraId="6F6B3A5F"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62FDC953" w14:textId="77777777" w:rsidTr="00016A2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76831B6" w14:textId="77777777" w:rsidR="00687599" w:rsidRPr="00106D1D" w:rsidRDefault="00687599" w:rsidP="00016A2D">
            <w:pPr>
              <w:pStyle w:val="TableText"/>
            </w:pPr>
            <w:r w:rsidRPr="00106D1D">
              <w:t>EU Taxonomy consistent</w:t>
            </w:r>
          </w:p>
        </w:tc>
        <w:tc>
          <w:tcPr>
            <w:tcW w:w="6973" w:type="dxa"/>
            <w:shd w:val="clear" w:color="auto" w:fill="C9E8D3" w:themeFill="accent5" w:themeFillTint="33"/>
          </w:tcPr>
          <w:p w14:paraId="2348066F" w14:textId="77777777" w:rsidR="00687599" w:rsidRPr="00106D1D" w:rsidRDefault="00687599" w:rsidP="00016A2D">
            <w:pPr>
              <w:pStyle w:val="TableText"/>
              <w:cnfStyle w:val="000000000000" w:firstRow="0" w:lastRow="0" w:firstColumn="0" w:lastColumn="0" w:oddVBand="0" w:evenVBand="0" w:oddHBand="0" w:evenHBand="0" w:firstRowFirstColumn="0" w:firstRowLastColumn="0" w:lastRowFirstColumn="0" w:lastRowLastColumn="0"/>
            </w:pPr>
            <w:r w:rsidRPr="00106D1D">
              <w:t xml:space="preserve">The activity complies with </w:t>
            </w:r>
            <w:r w:rsidRPr="00106D1D">
              <w:rPr>
                <w:b/>
                <w:bCs/>
                <w:u w:val="single"/>
              </w:rPr>
              <w:t>all</w:t>
            </w:r>
            <w:r w:rsidRPr="00106D1D">
              <w:t xml:space="preserve"> of the following criteria:</w:t>
            </w:r>
          </w:p>
          <w:p w14:paraId="1D2B98B5" w14:textId="77777777" w:rsidR="00687599" w:rsidRPr="00396953" w:rsidRDefault="00687599" w:rsidP="00A46517">
            <w:pPr>
              <w:pStyle w:val="TableNumbered1"/>
              <w:numPr>
                <w:ilvl w:val="0"/>
                <w:numId w:val="101"/>
              </w:numPr>
              <w:cnfStyle w:val="000000000000" w:firstRow="0" w:lastRow="0" w:firstColumn="0" w:lastColumn="0" w:oddVBand="0" w:evenVBand="0" w:oddHBand="0" w:evenHBand="0" w:firstRowFirstColumn="0" w:firstRowLastColumn="0" w:lastRowFirstColumn="0" w:lastRowLastColumn="0"/>
            </w:pPr>
            <w:r w:rsidRPr="00106D1D">
              <w:t xml:space="preserve">Ground </w:t>
            </w:r>
            <w:r w:rsidRPr="00396953">
              <w:t>handling vehicles’ direct (tailpipe) CO2 emissions are zero</w:t>
            </w:r>
          </w:p>
          <w:p w14:paraId="2C8E1D10" w14:textId="77777777" w:rsidR="00687599" w:rsidRPr="00106D1D"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396953">
              <w:t>The propu</w:t>
            </w:r>
            <w:r w:rsidRPr="00106D1D">
              <w:t>lsion of all ground handling devices and equipment comes from a zero-emissions motor</w:t>
            </w:r>
          </w:p>
        </w:tc>
      </w:tr>
      <w:tr w:rsidR="00687599" w:rsidRPr="00833218" w14:paraId="5D3870AF" w14:textId="77777777" w:rsidTr="00016A2D">
        <w:tc>
          <w:tcPr>
            <w:cnfStyle w:val="001000000000" w:firstRow="0" w:lastRow="0" w:firstColumn="1" w:lastColumn="0" w:oddVBand="0" w:evenVBand="0" w:oddHBand="0" w:evenHBand="0" w:firstRowFirstColumn="0" w:firstRowLastColumn="0" w:lastRowFirstColumn="0" w:lastRowLastColumn="0"/>
            <w:tcW w:w="2665" w:type="dxa"/>
          </w:tcPr>
          <w:p w14:paraId="3D215F2D" w14:textId="77777777" w:rsidR="00687599" w:rsidRPr="00106D1D" w:rsidRDefault="00687599" w:rsidP="00016A2D">
            <w:pPr>
              <w:pStyle w:val="TableText"/>
            </w:pPr>
            <w:r w:rsidRPr="00106D1D">
              <w:t>Santander-specific</w:t>
            </w:r>
          </w:p>
        </w:tc>
        <w:tc>
          <w:tcPr>
            <w:tcW w:w="6973" w:type="dxa"/>
          </w:tcPr>
          <w:p w14:paraId="444D1C03" w14:textId="77777777" w:rsidR="00687599" w:rsidRPr="00106D1D" w:rsidRDefault="00EB4174" w:rsidP="00016A2D">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5947E25B" w14:textId="77777777" w:rsidR="00016A2D" w:rsidRDefault="00016A2D" w:rsidP="00DD20B8">
      <w:pPr>
        <w:pStyle w:val="BodyTextNoSpacing"/>
      </w:pPr>
      <w:bookmarkStart w:id="2007" w:name="_Toc152060584"/>
    </w:p>
    <w:p w14:paraId="35C3B5C5" w14:textId="77777777" w:rsidR="00106D1D" w:rsidRDefault="00687599" w:rsidP="0045532A">
      <w:pPr>
        <w:pStyle w:val="HeadingA3"/>
      </w:pPr>
      <w:bookmarkStart w:id="2008" w:name="_Toc153298535"/>
      <w:bookmarkStart w:id="2009" w:name="_Toc153408797"/>
      <w:bookmarkStart w:id="2010" w:name="_Toc186795155"/>
      <w:r>
        <w:t>Hydrogen powered-vehicles</w:t>
      </w:r>
      <w:bookmarkEnd w:id="2007"/>
      <w:bookmarkEnd w:id="2008"/>
      <w:bookmarkEnd w:id="2009"/>
      <w:bookmarkEnd w:id="2010"/>
    </w:p>
    <w:p w14:paraId="302111F2" w14:textId="77777777" w:rsidR="00687599" w:rsidRPr="00854071" w:rsidRDefault="00106D1D" w:rsidP="0045532A">
      <w:pPr>
        <w:pStyle w:val="Boldunderline"/>
      </w:pPr>
      <w:r>
        <w:t>Activity description</w:t>
      </w:r>
    </w:p>
    <w:p w14:paraId="7FBA4069" w14:textId="77777777" w:rsidR="00687599" w:rsidRDefault="00687599" w:rsidP="00DD20B8">
      <w:pPr>
        <w:pStyle w:val="Textoindependiente"/>
      </w:pPr>
      <w:r w:rsidRPr="00854071">
        <w:t>Hydrogen powered-vehicles</w:t>
      </w:r>
    </w:p>
    <w:p w14:paraId="2745F1A2" w14:textId="77777777" w:rsidR="00016A2D" w:rsidRPr="00854071" w:rsidRDefault="00016A2D"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196AE458" w14:textId="77777777" w:rsidTr="0001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Borders>
              <w:top w:val="nil"/>
            </w:tcBorders>
          </w:tcPr>
          <w:p w14:paraId="4153A67F" w14:textId="77777777" w:rsidR="00687599" w:rsidRPr="00016A2D" w:rsidRDefault="00687599" w:rsidP="00016A2D">
            <w:pPr>
              <w:pStyle w:val="TableHeadingText"/>
              <w:rPr>
                <w:b/>
                <w:bCs/>
              </w:rPr>
            </w:pPr>
            <w:bookmarkStart w:id="2011" w:name="_Hlk152069476"/>
            <w:r w:rsidRPr="00016A2D">
              <w:rPr>
                <w:b/>
                <w:bCs/>
              </w:rPr>
              <w:t>Eligibility</w:t>
            </w:r>
          </w:p>
        </w:tc>
        <w:tc>
          <w:tcPr>
            <w:tcW w:w="6973" w:type="dxa"/>
            <w:tcBorders>
              <w:top w:val="nil"/>
            </w:tcBorders>
          </w:tcPr>
          <w:p w14:paraId="41273D63" w14:textId="77777777" w:rsidR="00687599" w:rsidRPr="00016A2D" w:rsidRDefault="00687599" w:rsidP="00016A2D">
            <w:pPr>
              <w:pStyle w:val="TableHeadingText"/>
              <w:cnfStyle w:val="100000000000" w:firstRow="1" w:lastRow="0" w:firstColumn="0" w:lastColumn="0" w:oddVBand="0" w:evenVBand="0" w:oddHBand="0" w:evenHBand="0" w:firstRowFirstColumn="0" w:firstRowLastColumn="0" w:lastRowFirstColumn="0" w:lastRowLastColumn="0"/>
              <w:rPr>
                <w:b/>
                <w:bCs/>
              </w:rPr>
            </w:pPr>
            <w:r w:rsidRPr="00016A2D">
              <w:rPr>
                <w:b/>
                <w:bCs/>
              </w:rPr>
              <w:t>Criteria</w:t>
            </w:r>
            <w:r w:rsidRPr="00016A2D">
              <w:rPr>
                <w:b/>
                <w:bCs/>
                <w:color w:val="002C77" w:themeColor="accent1"/>
              </w:rPr>
              <w:t xml:space="preserve"> </w:t>
            </w:r>
          </w:p>
        </w:tc>
      </w:tr>
      <w:tr w:rsidR="00687599" w:rsidRPr="00FE303E" w14:paraId="2456A6DA" w14:textId="77777777" w:rsidTr="00016A2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4C6D498" w14:textId="77777777" w:rsidR="00687599" w:rsidRPr="00106D1D" w:rsidRDefault="00687599" w:rsidP="00016A2D">
            <w:pPr>
              <w:pStyle w:val="TableText"/>
            </w:pPr>
            <w:r w:rsidRPr="00106D1D">
              <w:t>EU Taxonomy consistent</w:t>
            </w:r>
          </w:p>
        </w:tc>
        <w:tc>
          <w:tcPr>
            <w:tcW w:w="6973" w:type="dxa"/>
            <w:shd w:val="clear" w:color="auto" w:fill="C9E8D3" w:themeFill="accent5" w:themeFillTint="33"/>
          </w:tcPr>
          <w:p w14:paraId="4AD68FC7" w14:textId="77777777" w:rsidR="00687599" w:rsidRPr="00106D1D" w:rsidRDefault="00EB4174" w:rsidP="00016A2D">
            <w:pPr>
              <w:pStyle w:val="TableText"/>
              <w:cnfStyle w:val="000000000000" w:firstRow="0" w:lastRow="0" w:firstColumn="0" w:lastColumn="0" w:oddVBand="0" w:evenVBand="0" w:oddHBand="0" w:evenHBand="0" w:firstRowFirstColumn="0" w:firstRowLastColumn="0" w:lastRowFirstColumn="0" w:lastRowLastColumn="0"/>
            </w:pPr>
            <w:r>
              <w:t>Not Applicable</w:t>
            </w:r>
          </w:p>
        </w:tc>
      </w:tr>
      <w:tr w:rsidR="00687599" w:rsidRPr="00833218" w14:paraId="0AAB2AD9" w14:textId="77777777" w:rsidTr="46630EA5">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2B4BBFB4" w14:textId="77777777" w:rsidR="00687599" w:rsidRPr="00106D1D" w:rsidRDefault="00687599" w:rsidP="00016A2D">
            <w:pPr>
              <w:pStyle w:val="TableText"/>
            </w:pPr>
            <w:r w:rsidRPr="00106D1D">
              <w:t>Santander-specific</w:t>
            </w:r>
          </w:p>
        </w:tc>
        <w:tc>
          <w:tcPr>
            <w:tcW w:w="6973" w:type="dxa"/>
            <w:shd w:val="clear" w:color="auto" w:fill="FFFFFF" w:themeFill="background2"/>
          </w:tcPr>
          <w:p w14:paraId="1406334F" w14:textId="77777777" w:rsidR="00CB20A6" w:rsidRPr="00106D1D" w:rsidRDefault="00CB20A6" w:rsidP="00016A2D">
            <w:pPr>
              <w:pStyle w:val="TableText"/>
              <w:cnfStyle w:val="000000000000" w:firstRow="0" w:lastRow="0" w:firstColumn="0" w:lastColumn="0" w:oddVBand="0" w:evenVBand="0" w:oddHBand="0" w:evenHBand="0" w:firstRowFirstColumn="0" w:firstRowLastColumn="0" w:lastRowFirstColumn="0" w:lastRowLastColumn="0"/>
            </w:pPr>
            <w:r w:rsidRPr="00106D1D">
              <w:t xml:space="preserve">The activity complies with </w:t>
            </w:r>
            <w:r w:rsidRPr="00106D1D">
              <w:rPr>
                <w:b/>
                <w:bCs/>
                <w:u w:val="single"/>
              </w:rPr>
              <w:t>all</w:t>
            </w:r>
            <w:r w:rsidRPr="00106D1D">
              <w:t xml:space="preserve"> of the following criteria:</w:t>
            </w:r>
          </w:p>
          <w:p w14:paraId="4CEB2C26" w14:textId="77777777" w:rsidR="00CB20A6" w:rsidRPr="00106D1D" w:rsidRDefault="00CB20A6" w:rsidP="00A46517">
            <w:pPr>
              <w:pStyle w:val="TableNumbered1"/>
              <w:numPr>
                <w:ilvl w:val="0"/>
                <w:numId w:val="102"/>
              </w:numPr>
              <w:cnfStyle w:val="000000000000" w:firstRow="0" w:lastRow="0" w:firstColumn="0" w:lastColumn="0" w:oddVBand="0" w:evenVBand="0" w:oddHBand="0" w:evenHBand="0" w:firstRowFirstColumn="0" w:firstRowLastColumn="0" w:lastRowFirstColumn="0" w:lastRowLastColumn="0"/>
            </w:pPr>
            <w:r w:rsidRPr="00106D1D">
              <w:t>Hydrogen-</w:t>
            </w:r>
            <w:r w:rsidRPr="00396953">
              <w:t>powered</w:t>
            </w:r>
            <w:r w:rsidRPr="00106D1D">
              <w:t xml:space="preserve"> vehicles (including green and blue hydrogen)</w:t>
            </w:r>
          </w:p>
          <w:p w14:paraId="75098E76" w14:textId="77777777" w:rsidR="00687599" w:rsidRPr="00106D1D" w:rsidRDefault="00CB20A6" w:rsidP="00DD20B8">
            <w:pPr>
              <w:pStyle w:val="Textoindependiente"/>
              <w:cnfStyle w:val="000000000000" w:firstRow="0" w:lastRow="0" w:firstColumn="0" w:lastColumn="0" w:oddVBand="0" w:evenVBand="0" w:oddHBand="0" w:evenHBand="0" w:firstRowFirstColumn="0" w:firstRowLastColumn="0" w:lastRowFirstColumn="0" w:lastRowLastColumn="0"/>
            </w:pPr>
            <w:r w:rsidRPr="00106D1D">
              <w:t xml:space="preserve">The </w:t>
            </w:r>
            <w:r w:rsidRPr="00016A2D">
              <w:rPr>
                <w:rStyle w:val="TableTextChar"/>
              </w:rPr>
              <w:t>primary purpose (more than 25% share) should not be the transportation of fossil fuel</w:t>
            </w:r>
            <w:r w:rsidRPr="00106D1D">
              <w:t xml:space="preserve"> freight (expressed in mass)</w:t>
            </w:r>
          </w:p>
        </w:tc>
      </w:tr>
      <w:bookmarkEnd w:id="2011"/>
    </w:tbl>
    <w:p w14:paraId="6397828C" w14:textId="77777777" w:rsidR="00687599" w:rsidRDefault="00687599" w:rsidP="00011D02">
      <w:pPr>
        <w:pStyle w:val="BodyTextNoSpacing"/>
      </w:pPr>
    </w:p>
    <w:p w14:paraId="46782C25" w14:textId="77777777" w:rsidR="00011D02" w:rsidRDefault="00011D02">
      <w:pPr>
        <w:rPr>
          <w:b/>
          <w:bCs/>
          <w:color w:val="FF0000"/>
          <w:sz w:val="32"/>
          <w:szCs w:val="32"/>
        </w:rPr>
      </w:pPr>
      <w:bookmarkStart w:id="2012" w:name="_Toc153298536"/>
      <w:r>
        <w:br w:type="page"/>
      </w:r>
    </w:p>
    <w:p w14:paraId="0B4267E1" w14:textId="77777777" w:rsidR="00D87A5B" w:rsidRPr="00D87A5B" w:rsidRDefault="00D87A5B" w:rsidP="00BE2653">
      <w:pPr>
        <w:pStyle w:val="HeadingA3"/>
      </w:pPr>
      <w:bookmarkStart w:id="2013" w:name="_Toc153408798"/>
      <w:bookmarkStart w:id="2014" w:name="_Toc186795156"/>
      <w:r>
        <w:lastRenderedPageBreak/>
        <w:t>Terminology definitions</w:t>
      </w:r>
      <w:bookmarkEnd w:id="2012"/>
      <w:bookmarkEnd w:id="2013"/>
      <w:bookmarkEnd w:id="2014"/>
    </w:p>
    <w:p w14:paraId="0D97CD73" w14:textId="77777777" w:rsidR="00D87A5B" w:rsidRDefault="00D87A5B" w:rsidP="00BE2653">
      <w:pPr>
        <w:pStyle w:val="Textoindependiente"/>
        <w:keepNext/>
        <w:keepLines/>
      </w:pPr>
    </w:p>
    <w:tbl>
      <w:tblPr>
        <w:tblStyle w:val="OWTable"/>
        <w:tblW w:w="0" w:type="auto"/>
        <w:tblLayout w:type="fixed"/>
        <w:tblLook w:val="0400" w:firstRow="0" w:lastRow="0" w:firstColumn="0" w:lastColumn="0" w:noHBand="0" w:noVBand="1"/>
      </w:tblPr>
      <w:tblGrid>
        <w:gridCol w:w="1560"/>
        <w:gridCol w:w="8045"/>
      </w:tblGrid>
      <w:tr w:rsidR="00D87A5B" w:rsidRPr="007642A1" w14:paraId="5AF3BAF3" w14:textId="77777777" w:rsidTr="0A974F12">
        <w:trPr>
          <w:tblHeader/>
        </w:trPr>
        <w:tc>
          <w:tcPr>
            <w:tcW w:w="1560" w:type="dxa"/>
            <w:tcBorders>
              <w:top w:val="nil"/>
              <w:bottom w:val="single" w:sz="4" w:space="0" w:color="000000" w:themeColor="text2"/>
            </w:tcBorders>
            <w:shd w:val="clear" w:color="auto" w:fill="FF0000"/>
            <w:vAlign w:val="bottom"/>
          </w:tcPr>
          <w:p w14:paraId="13B17CC9" w14:textId="77777777" w:rsidR="00D87A5B" w:rsidRPr="007642A1" w:rsidRDefault="00D87A5B" w:rsidP="00BE2653">
            <w:pPr>
              <w:pStyle w:val="TableHeadingText"/>
              <w:keepNext/>
              <w:rPr>
                <w:color w:val="FFFFFF" w:themeColor="background1"/>
              </w:rPr>
            </w:pPr>
            <w:r w:rsidRPr="007642A1">
              <w:rPr>
                <w:color w:val="FFFFFF" w:themeColor="background1"/>
              </w:rPr>
              <w:t>Term</w:t>
            </w:r>
          </w:p>
        </w:tc>
        <w:tc>
          <w:tcPr>
            <w:tcW w:w="8045" w:type="dxa"/>
            <w:tcBorders>
              <w:top w:val="nil"/>
            </w:tcBorders>
            <w:shd w:val="clear" w:color="auto" w:fill="FF0000"/>
            <w:vAlign w:val="bottom"/>
          </w:tcPr>
          <w:p w14:paraId="1B0CF3DA" w14:textId="77777777" w:rsidR="00D87A5B" w:rsidRPr="007642A1" w:rsidRDefault="00D87A5B" w:rsidP="00BE2653">
            <w:pPr>
              <w:pStyle w:val="TableHeadingText"/>
              <w:keepNext/>
              <w:rPr>
                <w:color w:val="FFFFFF" w:themeColor="background1"/>
              </w:rPr>
            </w:pPr>
            <w:r w:rsidRPr="007642A1">
              <w:rPr>
                <w:color w:val="FFFFFF" w:themeColor="background1"/>
              </w:rPr>
              <w:t>Definition</w:t>
            </w:r>
          </w:p>
        </w:tc>
      </w:tr>
      <w:tr w:rsidR="00D87A5B" w:rsidRPr="006F04CE" w14:paraId="4D2CEEDD" w14:textId="77777777" w:rsidTr="0A974F12">
        <w:tc>
          <w:tcPr>
            <w:tcW w:w="1560" w:type="dxa"/>
            <w:tcBorders>
              <w:top w:val="single" w:sz="4" w:space="0" w:color="000000" w:themeColor="text2"/>
              <w:bottom w:val="single" w:sz="4" w:space="0" w:color="000000" w:themeColor="text2"/>
            </w:tcBorders>
            <w:shd w:val="clear" w:color="auto" w:fill="auto"/>
          </w:tcPr>
          <w:p w14:paraId="5357E46D" w14:textId="77777777" w:rsidR="00D87A5B" w:rsidRPr="006F04CE" w:rsidRDefault="00D87A5B" w:rsidP="00BE2653">
            <w:pPr>
              <w:pStyle w:val="TableHeadingText"/>
              <w:keepNext/>
            </w:pPr>
            <w:bookmarkStart w:id="2015" w:name="ZerodirectCO2emissionsfromvehicles"/>
            <w:r w:rsidRPr="006F04CE">
              <w:t>Zero direct CO2 emissions from vehicles</w:t>
            </w:r>
            <w:bookmarkEnd w:id="2015"/>
          </w:p>
        </w:tc>
        <w:tc>
          <w:tcPr>
            <w:tcW w:w="8045" w:type="dxa"/>
          </w:tcPr>
          <w:p w14:paraId="6DE315DE" w14:textId="77777777" w:rsidR="00D87A5B" w:rsidRPr="006F04CE" w:rsidRDefault="00D87A5B" w:rsidP="00BE2653">
            <w:pPr>
              <w:pStyle w:val="TableText"/>
              <w:keepNext/>
              <w:keepLines/>
            </w:pPr>
            <w:r w:rsidRPr="006F04CE">
              <w:t>EURO VI standards, set specific emission thresholds per vehicle type, including limit values for (CO, THC, NMHC, CH4,NOx, NH3, PM mass and PM number, for both positive and compression ignition. Regulated under Regulation (EC) No 595/2009.</w:t>
            </w:r>
          </w:p>
          <w:p w14:paraId="3BCAD18C" w14:textId="77777777" w:rsidR="00D87A5B" w:rsidRPr="006F04CE" w:rsidRDefault="00D87A5B" w:rsidP="00BE2653">
            <w:pPr>
              <w:pStyle w:val="TableText"/>
              <w:keepNext/>
              <w:keepLines/>
            </w:pPr>
            <w:r w:rsidRPr="006F04CE">
              <w:t>Additionally, Regulation (EU) No 582/2011 defines emissions limit for both compression and ignition engines:</w:t>
            </w:r>
          </w:p>
          <w:p w14:paraId="6ED5B0E9" w14:textId="77777777" w:rsidR="00D87A5B" w:rsidRPr="006F04CE" w:rsidRDefault="00D87A5B" w:rsidP="00BE2653">
            <w:pPr>
              <w:pStyle w:val="TableBullet1"/>
              <w:keepNext/>
              <w:keepLines/>
            </w:pPr>
            <w:r>
              <w:t xml:space="preserve">Compression-ignition engines: </w:t>
            </w:r>
          </w:p>
          <w:p w14:paraId="16F0DEAC" w14:textId="77777777" w:rsidR="00D87A5B" w:rsidRPr="006F04CE" w:rsidRDefault="00D87A5B" w:rsidP="00BE2653">
            <w:pPr>
              <w:pStyle w:val="TableBullet2"/>
              <w:keepNext/>
              <w:keepLines/>
            </w:pPr>
            <w:r w:rsidRPr="006F04CE">
              <w:t>Phase-in period NOx(1500), PM Mass (25) , expressed in mg/KWh</w:t>
            </w:r>
          </w:p>
          <w:p w14:paraId="319B220F" w14:textId="77777777" w:rsidR="00D87A5B" w:rsidRPr="006F04CE" w:rsidRDefault="00D87A5B" w:rsidP="00BE2653">
            <w:pPr>
              <w:pStyle w:val="TableBullet2"/>
              <w:keepNext/>
              <w:keepLines/>
            </w:pPr>
            <w:r w:rsidRPr="006F04CE">
              <w:t>General requirements NOx(1200), PM Mass (25) , expressed in mg/KWh</w:t>
            </w:r>
          </w:p>
          <w:p w14:paraId="27766E6B" w14:textId="77777777" w:rsidR="00D87A5B" w:rsidRPr="006F04CE" w:rsidRDefault="00D87A5B" w:rsidP="00BE2653">
            <w:pPr>
              <w:pStyle w:val="TableBullet1"/>
              <w:keepNext/>
              <w:keepLines/>
            </w:pPr>
            <w:r>
              <w:t xml:space="preserve">For all gas fuelled engines and positive-ignition engines: </w:t>
            </w:r>
          </w:p>
          <w:p w14:paraId="0576D7F7" w14:textId="77777777" w:rsidR="00D87A5B" w:rsidRPr="006F04CE" w:rsidRDefault="00D87A5B" w:rsidP="00BE2653">
            <w:pPr>
              <w:pStyle w:val="TableBullet2"/>
              <w:keepNext/>
              <w:keepLines/>
            </w:pPr>
            <w:r w:rsidRPr="006F04CE">
              <w:t>Phase-in period NOx(1500), expressed in mg/KWh</w:t>
            </w:r>
          </w:p>
          <w:p w14:paraId="3B47D115" w14:textId="77777777" w:rsidR="00D87A5B" w:rsidRPr="00396953" w:rsidRDefault="00D87A5B" w:rsidP="00BE2653">
            <w:pPr>
              <w:pStyle w:val="TableBullet2"/>
              <w:keepNext/>
              <w:keepLines/>
            </w:pPr>
            <w:r w:rsidRPr="006F04CE">
              <w:t>General requirements NOx(1200), expressed in mg/KWh</w:t>
            </w:r>
          </w:p>
        </w:tc>
      </w:tr>
      <w:tr w:rsidR="00D87A5B" w:rsidRPr="006F04CE" w14:paraId="2612416B" w14:textId="77777777" w:rsidTr="0A974F12">
        <w:tc>
          <w:tcPr>
            <w:tcW w:w="1560" w:type="dxa"/>
            <w:tcBorders>
              <w:top w:val="single" w:sz="4" w:space="0" w:color="000000" w:themeColor="text2"/>
              <w:bottom w:val="single" w:sz="4" w:space="0" w:color="000000" w:themeColor="text2"/>
            </w:tcBorders>
            <w:shd w:val="clear" w:color="auto" w:fill="auto"/>
          </w:tcPr>
          <w:p w14:paraId="4FD48520" w14:textId="77777777" w:rsidR="00D87A5B" w:rsidRPr="006F04CE" w:rsidRDefault="00D87A5B">
            <w:pPr>
              <w:pStyle w:val="TableHeadingText"/>
            </w:pPr>
            <w:r w:rsidRPr="006F04CE">
              <w:t>Heavy-duty vehicles</w:t>
            </w:r>
          </w:p>
        </w:tc>
        <w:tc>
          <w:tcPr>
            <w:tcW w:w="8045" w:type="dxa"/>
          </w:tcPr>
          <w:p w14:paraId="27040B98" w14:textId="77777777" w:rsidR="00D87A5B" w:rsidRPr="006F04CE" w:rsidRDefault="00D87A5B">
            <w:pPr>
              <w:pStyle w:val="TableText"/>
            </w:pPr>
            <w:r w:rsidRPr="006F04CE">
              <w:t xml:space="preserve">Defines reference CO2 emissions of vehicles in each sub-group to which heavy-duty vehicle belongs (below thresholds attached for reference). Cabin types include All, Day Cab and Sleeper Cabine, engine power include &lt; 170kW, &lt;265kW, and greater than 265kW. </w:t>
            </w:r>
          </w:p>
          <w:p w14:paraId="613DA06E" w14:textId="77777777" w:rsidR="00D87A5B" w:rsidRPr="006F04CE" w:rsidRDefault="00D87A5B" w:rsidP="00A46517">
            <w:pPr>
              <w:pStyle w:val="TableNumbered1"/>
              <w:numPr>
                <w:ilvl w:val="0"/>
                <w:numId w:val="103"/>
              </w:numPr>
            </w:pPr>
            <w:r w:rsidRPr="006F04CE">
              <w:t>Sub-group // g/tkm</w:t>
            </w:r>
          </w:p>
          <w:p w14:paraId="1440907A" w14:textId="77777777" w:rsidR="00D87A5B" w:rsidRPr="009E7CA8" w:rsidRDefault="00D87A5B" w:rsidP="00011D02">
            <w:pPr>
              <w:pStyle w:val="TableNumbered2"/>
            </w:pPr>
            <w:r w:rsidRPr="006F04CE">
              <w:t>4-</w:t>
            </w:r>
            <w:r w:rsidRPr="009E7CA8">
              <w:t>UD // 307,23</w:t>
            </w:r>
          </w:p>
          <w:p w14:paraId="0BF35D1C" w14:textId="77777777" w:rsidR="00D87A5B" w:rsidRPr="009E7CA8" w:rsidRDefault="00D87A5B" w:rsidP="00011D02">
            <w:pPr>
              <w:pStyle w:val="TableNumbered2"/>
            </w:pPr>
            <w:r w:rsidRPr="009E7CA8">
              <w:t>4-RD // 197,16</w:t>
            </w:r>
          </w:p>
          <w:p w14:paraId="1247A4E9" w14:textId="77777777" w:rsidR="00D87A5B" w:rsidRPr="009E7CA8" w:rsidRDefault="00D87A5B" w:rsidP="00011D02">
            <w:pPr>
              <w:pStyle w:val="TableNumbered2"/>
            </w:pPr>
            <w:r w:rsidRPr="009E7CA8">
              <w:t>4-LH // 105,96</w:t>
            </w:r>
          </w:p>
          <w:p w14:paraId="618E38CA" w14:textId="77777777" w:rsidR="00D87A5B" w:rsidRPr="009E7CA8" w:rsidRDefault="00D87A5B" w:rsidP="00011D02">
            <w:pPr>
              <w:pStyle w:val="TableNumbered2"/>
            </w:pPr>
            <w:r w:rsidRPr="009E7CA8">
              <w:t>5-RD // 84,00</w:t>
            </w:r>
          </w:p>
          <w:p w14:paraId="2825756D" w14:textId="77777777" w:rsidR="00D87A5B" w:rsidRPr="009E7CA8" w:rsidRDefault="00D87A5B" w:rsidP="00011D02">
            <w:pPr>
              <w:pStyle w:val="TableNumbered2"/>
            </w:pPr>
            <w:r w:rsidRPr="009E7CA8">
              <w:t>5-LH // 56,60</w:t>
            </w:r>
          </w:p>
          <w:p w14:paraId="40169A7C" w14:textId="77777777" w:rsidR="00D87A5B" w:rsidRPr="009E7CA8" w:rsidRDefault="00D87A5B" w:rsidP="00011D02">
            <w:pPr>
              <w:pStyle w:val="TableNumbered2"/>
            </w:pPr>
            <w:r w:rsidRPr="009E7CA8">
              <w:t>9-RD // 110,98</w:t>
            </w:r>
          </w:p>
          <w:p w14:paraId="3E315041" w14:textId="77777777" w:rsidR="00D87A5B" w:rsidRPr="009E7CA8" w:rsidRDefault="00D87A5B" w:rsidP="00011D02">
            <w:pPr>
              <w:pStyle w:val="TableNumbered2"/>
            </w:pPr>
            <w:r w:rsidRPr="009E7CA8">
              <w:t>9-LH // 65,16</w:t>
            </w:r>
          </w:p>
          <w:p w14:paraId="04E092DA" w14:textId="77777777" w:rsidR="00D87A5B" w:rsidRPr="009E7CA8" w:rsidRDefault="00D87A5B" w:rsidP="00011D02">
            <w:pPr>
              <w:pStyle w:val="TableNumbered2"/>
            </w:pPr>
            <w:r w:rsidRPr="009E7CA8">
              <w:t>10-RD // 83,26</w:t>
            </w:r>
          </w:p>
          <w:p w14:paraId="366E6261" w14:textId="77777777" w:rsidR="00D87A5B" w:rsidRPr="006F04CE" w:rsidRDefault="00D87A5B" w:rsidP="00011D02">
            <w:pPr>
              <w:pStyle w:val="TableNumbered2"/>
            </w:pPr>
            <w:r w:rsidRPr="009E7CA8">
              <w:t>10-LH // 58</w:t>
            </w:r>
            <w:r w:rsidRPr="006F04CE">
              <w:t>,26</w:t>
            </w:r>
          </w:p>
          <w:p w14:paraId="43C0EB05" w14:textId="77777777" w:rsidR="00D87A5B" w:rsidRPr="006F04CE" w:rsidRDefault="00D87A5B" w:rsidP="00011D02">
            <w:pPr>
              <w:pStyle w:val="TableNumbered1"/>
            </w:pPr>
            <w:r w:rsidRPr="006F04CE">
              <w:t>Heavy-duty-vehicle description:</w:t>
            </w:r>
          </w:p>
          <w:p w14:paraId="5B04F91B" w14:textId="77777777" w:rsidR="00D87A5B" w:rsidRPr="006F04CE" w:rsidRDefault="00D87A5B" w:rsidP="00011D02">
            <w:pPr>
              <w:pStyle w:val="TableNumbered2"/>
            </w:pPr>
            <w:r w:rsidRPr="006F04CE">
              <w:t>4-UD: rigid lorries with axle configuration 4x2 and technically permissible maximum laden mass&gt;16t, All cabin type, &lt;170 kW engine power</w:t>
            </w:r>
          </w:p>
          <w:p w14:paraId="68D555ED" w14:textId="77777777" w:rsidR="00D87A5B" w:rsidRPr="006F04CE" w:rsidRDefault="00D87A5B" w:rsidP="00011D02">
            <w:pPr>
              <w:pStyle w:val="TableNumbered2"/>
            </w:pPr>
            <w:r w:rsidRPr="006F04CE">
              <w:t>4-RD: rigid lorries with axle configuration 4x2 and technically permissible maximum laden mass&gt;16t, day cab &amp; &gt;=170 kW; sleeper cab between 170kW and 265 kW</w:t>
            </w:r>
          </w:p>
          <w:p w14:paraId="5B4E4C1F" w14:textId="77777777" w:rsidR="00D87A5B" w:rsidRPr="006F04CE" w:rsidRDefault="00D87A5B" w:rsidP="00011D02">
            <w:pPr>
              <w:pStyle w:val="TableNumbered2"/>
            </w:pPr>
            <w:r w:rsidRPr="006F04CE">
              <w:t>4-LH: rigid lorries with axle configuration 4x2 and technically permissible maximum laden mass&gt;16t, sleeper cab between &gt;= 265 kW</w:t>
            </w:r>
          </w:p>
          <w:p w14:paraId="65CB3819" w14:textId="77777777" w:rsidR="00D87A5B" w:rsidRPr="006F04CE" w:rsidRDefault="00D87A5B" w:rsidP="00011D02">
            <w:pPr>
              <w:pStyle w:val="TableNumbered2"/>
            </w:pPr>
            <w:r w:rsidRPr="006F04CE">
              <w:t>9-RD: rigid lorries with axle configuration 6x2, day cab</w:t>
            </w:r>
          </w:p>
          <w:p w14:paraId="4033F411" w14:textId="77777777" w:rsidR="00D87A5B" w:rsidRPr="006F04CE" w:rsidRDefault="00D87A5B" w:rsidP="00011D02">
            <w:pPr>
              <w:pStyle w:val="TableNumbered2"/>
            </w:pPr>
            <w:r w:rsidRPr="006F04CE">
              <w:t>9-LH: rigid lorries with axle configuration 6x2, sleeper cab</w:t>
            </w:r>
          </w:p>
          <w:p w14:paraId="242719FA" w14:textId="77777777" w:rsidR="00D87A5B" w:rsidRPr="006F04CE" w:rsidRDefault="00D87A5B" w:rsidP="00011D02">
            <w:pPr>
              <w:pStyle w:val="TableNumbered2"/>
            </w:pPr>
            <w:r w:rsidRPr="006F04CE">
              <w:t>5-RD: tractors with axle configuration 4x2 and technically permissible maximum laden mass&gt;16t, day cap all; sleep cab &lt;265 kW</w:t>
            </w:r>
          </w:p>
          <w:p w14:paraId="0B1C5195" w14:textId="77777777" w:rsidR="00D87A5B" w:rsidRPr="006F04CE" w:rsidRDefault="00D87A5B" w:rsidP="00011D02">
            <w:pPr>
              <w:pStyle w:val="TableNumbered2"/>
            </w:pPr>
            <w:r w:rsidRPr="006F04CE">
              <w:t>5-LH:tractors with axle configuration 4x2 and technically permissible maximum laden mass&gt;16t, sleeper cab &gt;= 265 kW</w:t>
            </w:r>
          </w:p>
          <w:p w14:paraId="587278B9" w14:textId="77777777" w:rsidR="00D87A5B" w:rsidRPr="006F04CE" w:rsidRDefault="00D87A5B" w:rsidP="00011D02">
            <w:pPr>
              <w:pStyle w:val="TableNumbered2"/>
            </w:pPr>
            <w:r w:rsidRPr="006F04CE">
              <w:t>10-RD: tractors with axle configuration 6x2, day cab</w:t>
            </w:r>
          </w:p>
          <w:p w14:paraId="3A8E48DE" w14:textId="77777777" w:rsidR="00D87A5B" w:rsidRPr="006F04CE" w:rsidRDefault="00D87A5B" w:rsidP="00011D02">
            <w:pPr>
              <w:pStyle w:val="TableNumbered2"/>
            </w:pPr>
            <w:r w:rsidRPr="006F04CE">
              <w:t>10-LH: tractors with axle configuration 6x2, sleeper cab</w:t>
            </w:r>
          </w:p>
          <w:p w14:paraId="7F8E498E" w14:textId="6C9684E4" w:rsidR="00D87A5B" w:rsidRPr="006F04CE" w:rsidRDefault="00D87A5B">
            <w:pPr>
              <w:pStyle w:val="TableText"/>
            </w:pPr>
            <w:r w:rsidRPr="006F04CE">
              <w:t xml:space="preserve"> Defines reference CO2 emissions of vehicles in each sub-group to which heavy-duty vehicle belongs (below thresholds attached for reference). Cabin types include All, Day Cab and Sleeper Cabin, engine power include &lt; 170kW, &lt;265kW, and greater than 265kW. </w:t>
            </w:r>
          </w:p>
          <w:p w14:paraId="10A8D5C8" w14:textId="77777777" w:rsidR="00D87A5B" w:rsidRPr="006F04CE" w:rsidRDefault="00D87A5B" w:rsidP="008A2731">
            <w:pPr>
              <w:pStyle w:val="TableNumbered1"/>
            </w:pPr>
            <w:r w:rsidRPr="006F04CE">
              <w:t>Sub-</w:t>
            </w:r>
            <w:r w:rsidRPr="00BE2653">
              <w:t>group</w:t>
            </w:r>
            <w:r w:rsidRPr="006F04CE">
              <w:t xml:space="preserve"> // g/tkm</w:t>
            </w:r>
          </w:p>
          <w:p w14:paraId="381E239C" w14:textId="77777777" w:rsidR="00D87A5B" w:rsidRPr="006F04CE" w:rsidRDefault="00D87A5B" w:rsidP="00EF20A2">
            <w:pPr>
              <w:pStyle w:val="TableNumbered2"/>
            </w:pPr>
            <w:r>
              <w:t>4-UD // 307,23</w:t>
            </w:r>
          </w:p>
          <w:p w14:paraId="7748FC39" w14:textId="77777777" w:rsidR="00D87A5B" w:rsidRPr="006F04CE" w:rsidRDefault="00D87A5B" w:rsidP="00EF20A2">
            <w:pPr>
              <w:pStyle w:val="TableNumbered2"/>
            </w:pPr>
            <w:r>
              <w:t>4-RD // 197,16</w:t>
            </w:r>
          </w:p>
          <w:p w14:paraId="46010DC5" w14:textId="77777777" w:rsidR="00D87A5B" w:rsidRPr="006F04CE" w:rsidRDefault="00D87A5B" w:rsidP="00EF20A2">
            <w:pPr>
              <w:pStyle w:val="TableNumbered2"/>
            </w:pPr>
            <w:r>
              <w:t>4-LH // 105,96</w:t>
            </w:r>
          </w:p>
          <w:p w14:paraId="317A0A2C" w14:textId="77777777" w:rsidR="00D87A5B" w:rsidRPr="006F04CE" w:rsidRDefault="00D87A5B" w:rsidP="00EF20A2">
            <w:pPr>
              <w:pStyle w:val="TableNumbered2"/>
            </w:pPr>
            <w:r>
              <w:t>5-RD // 84,00</w:t>
            </w:r>
          </w:p>
          <w:p w14:paraId="31E4F807" w14:textId="77777777" w:rsidR="00D87A5B" w:rsidRPr="006F04CE" w:rsidRDefault="00D87A5B" w:rsidP="00EF20A2">
            <w:pPr>
              <w:pStyle w:val="TableNumbered2"/>
            </w:pPr>
            <w:r>
              <w:t>5-LH // 56,60</w:t>
            </w:r>
          </w:p>
          <w:p w14:paraId="380BE74E" w14:textId="77777777" w:rsidR="00D87A5B" w:rsidRPr="006F04CE" w:rsidRDefault="00D87A5B" w:rsidP="00EF20A2">
            <w:pPr>
              <w:pStyle w:val="TableNumbered2"/>
            </w:pPr>
            <w:r>
              <w:t>9-RD // 110,98</w:t>
            </w:r>
          </w:p>
          <w:p w14:paraId="3BB56F1B" w14:textId="77777777" w:rsidR="00D87A5B" w:rsidRPr="006F04CE" w:rsidRDefault="00D87A5B" w:rsidP="00EF20A2">
            <w:pPr>
              <w:pStyle w:val="TableNumbered2"/>
            </w:pPr>
            <w:r>
              <w:lastRenderedPageBreak/>
              <w:t>9-LH // 65,16</w:t>
            </w:r>
          </w:p>
          <w:p w14:paraId="3A743B7F" w14:textId="77777777" w:rsidR="00D87A5B" w:rsidRPr="006F04CE" w:rsidRDefault="00D87A5B" w:rsidP="00EF20A2">
            <w:pPr>
              <w:pStyle w:val="TableNumbered2"/>
            </w:pPr>
            <w:r>
              <w:t>10-RD // 83,26</w:t>
            </w:r>
          </w:p>
          <w:p w14:paraId="181B4511" w14:textId="77777777" w:rsidR="00D87A5B" w:rsidRPr="006F04CE" w:rsidRDefault="00D87A5B" w:rsidP="00EF20A2">
            <w:pPr>
              <w:pStyle w:val="TableNumbered2"/>
            </w:pPr>
            <w:r>
              <w:t>10-LH // 58,26</w:t>
            </w:r>
          </w:p>
          <w:p w14:paraId="69354D0E" w14:textId="77777777" w:rsidR="00D87A5B" w:rsidRPr="006F04CE" w:rsidRDefault="00D87A5B" w:rsidP="00BE2653">
            <w:pPr>
              <w:pStyle w:val="TableNumbered1"/>
            </w:pPr>
            <w:r>
              <w:t>Heavy-duty-vehicle description</w:t>
            </w:r>
          </w:p>
          <w:p w14:paraId="3CD9EE8C" w14:textId="77777777" w:rsidR="00D87A5B" w:rsidRPr="006F04CE" w:rsidRDefault="00D87A5B" w:rsidP="00BE2653">
            <w:pPr>
              <w:pStyle w:val="TableNumbered2"/>
            </w:pPr>
            <w:r>
              <w:t>4-UD: rigid lorries with axle configuration 4x2 and technically permissible maximum laden mass&gt;16t, All cabin type, &lt;170 kW engine power</w:t>
            </w:r>
          </w:p>
          <w:p w14:paraId="0FA1503F" w14:textId="77777777" w:rsidR="00D87A5B" w:rsidRPr="006F04CE" w:rsidRDefault="00D87A5B" w:rsidP="00EF20A2">
            <w:pPr>
              <w:pStyle w:val="TableNumbered2"/>
            </w:pPr>
            <w:r>
              <w:t>4-RD: rigid lorries with axle configuration 4x2 and technically permissible maximum laden mass&gt;16t, day cab &amp; &gt;=170 kW; sleeper cab between 170kW and 265 kW</w:t>
            </w:r>
          </w:p>
          <w:p w14:paraId="3A903D21" w14:textId="77777777" w:rsidR="00D87A5B" w:rsidRPr="006F04CE" w:rsidRDefault="00D87A5B" w:rsidP="00EF20A2">
            <w:pPr>
              <w:pStyle w:val="TableNumbered2"/>
            </w:pPr>
            <w:r>
              <w:t>4-LH: rigid lorries with axle configuration 4x2 and technically permissible maximum laden mass&gt;16t, sleeper cab between &gt;= 265 kW</w:t>
            </w:r>
          </w:p>
          <w:p w14:paraId="4A85F653" w14:textId="77777777" w:rsidR="00D87A5B" w:rsidRPr="006F04CE" w:rsidRDefault="00D87A5B" w:rsidP="00EF20A2">
            <w:pPr>
              <w:pStyle w:val="TableNumbered2"/>
            </w:pPr>
            <w:r>
              <w:t>9-RD: rigid lorries with axle configuration 6x2, day cab</w:t>
            </w:r>
          </w:p>
          <w:p w14:paraId="1047B81B" w14:textId="77777777" w:rsidR="00D87A5B" w:rsidRPr="006F04CE" w:rsidRDefault="00D87A5B" w:rsidP="00EF20A2">
            <w:pPr>
              <w:pStyle w:val="TableNumbered2"/>
            </w:pPr>
            <w:r>
              <w:t>9-LH: rigid lorries with axle configuration 6x2, sleeper cab</w:t>
            </w:r>
          </w:p>
          <w:p w14:paraId="2A6E9124" w14:textId="77777777" w:rsidR="00D87A5B" w:rsidRPr="006F04CE" w:rsidRDefault="00D87A5B" w:rsidP="00EF20A2">
            <w:pPr>
              <w:pStyle w:val="TableNumbered2"/>
            </w:pPr>
            <w:r>
              <w:t>5-RD: tractors with axle configuration 4x2 and technically permissible maximum laden mass&gt;16t, day cap all; sleep cab &lt;265 kW</w:t>
            </w:r>
          </w:p>
          <w:p w14:paraId="6EC2E7CB" w14:textId="77777777" w:rsidR="00D87A5B" w:rsidRPr="006F04CE" w:rsidRDefault="00D87A5B" w:rsidP="00EF20A2">
            <w:pPr>
              <w:pStyle w:val="TableNumbered2"/>
            </w:pPr>
            <w:r>
              <w:t>5-LH:tractors with axle configuration 4x2 and technically permissible maximum laden mass&gt;16t, sleeper cab &gt;= 265 kW</w:t>
            </w:r>
          </w:p>
          <w:p w14:paraId="46434F28" w14:textId="77777777" w:rsidR="00D87A5B" w:rsidRPr="006F04CE" w:rsidRDefault="00D87A5B" w:rsidP="00EF20A2">
            <w:pPr>
              <w:pStyle w:val="TableNumbered2"/>
            </w:pPr>
            <w:r>
              <w:t>10-RD: tractors with axle configuration 6x2, day cab</w:t>
            </w:r>
          </w:p>
          <w:p w14:paraId="1F40877A" w14:textId="77777777" w:rsidR="00D87A5B" w:rsidRPr="006F04CE" w:rsidRDefault="00D87A5B" w:rsidP="00EF20A2">
            <w:pPr>
              <w:pStyle w:val="TableNumbered2"/>
            </w:pPr>
            <w:r>
              <w:t>10-LH: tractors with axle configuration 6x2, sleeper cab</w:t>
            </w:r>
          </w:p>
          <w:p w14:paraId="099A13EA" w14:textId="77777777" w:rsidR="00D87A5B" w:rsidRPr="006F04CE" w:rsidRDefault="00D87A5B">
            <w:pPr>
              <w:pStyle w:val="TableText"/>
              <w:rPr>
                <w:lang w:val="nl-NL"/>
              </w:rPr>
            </w:pPr>
          </w:p>
          <w:p w14:paraId="76FA9B25" w14:textId="657518F6" w:rsidR="00D87A5B" w:rsidRPr="006F04CE" w:rsidRDefault="00D87A5B">
            <w:pPr>
              <w:pStyle w:val="TableText"/>
            </w:pPr>
            <w:r w:rsidRPr="006F04CE">
              <w:t xml:space="preserve"> Yearly average greenhouse gas intensity of the energy used on-board by a ship or a company’s fleet during a reporting period does not exceed the following limits:</w:t>
            </w:r>
          </w:p>
          <w:p w14:paraId="071EE1EA" w14:textId="77777777" w:rsidR="00D87A5B" w:rsidRPr="006F04CE" w:rsidRDefault="00D87A5B" w:rsidP="00575596">
            <w:pPr>
              <w:pStyle w:val="TableBullet1"/>
            </w:pPr>
            <w:r>
              <w:t>76,4 g CO2e/MJ from 1 January 2026 until 31 December 2029</w:t>
            </w:r>
          </w:p>
          <w:p w14:paraId="46CD9112" w14:textId="77777777" w:rsidR="00D87A5B" w:rsidRPr="006F04CE" w:rsidRDefault="00D87A5B" w:rsidP="00575596">
            <w:pPr>
              <w:pStyle w:val="TableBullet1"/>
            </w:pPr>
            <w:r>
              <w:t>61,1 g CO2e/MJ from 1 January 2030 until 31 December 2034</w:t>
            </w:r>
          </w:p>
          <w:p w14:paraId="574328D1" w14:textId="77777777" w:rsidR="00D87A5B" w:rsidRPr="006F04CE" w:rsidRDefault="00D87A5B" w:rsidP="00575596">
            <w:pPr>
              <w:pStyle w:val="TableBullet1"/>
            </w:pPr>
            <w:r>
              <w:t>45,8 g CO2e/MJ from 1 January 2035 until 31 December 2039</w:t>
            </w:r>
          </w:p>
          <w:p w14:paraId="4681CC7E" w14:textId="77777777" w:rsidR="00D87A5B" w:rsidRPr="006F04CE" w:rsidRDefault="00D87A5B" w:rsidP="00575596">
            <w:pPr>
              <w:pStyle w:val="TableBullet1"/>
            </w:pPr>
            <w:r>
              <w:t>30,6 g CO2e/MJ from 1 January 2040 until 31 December 2044</w:t>
            </w:r>
          </w:p>
          <w:p w14:paraId="7C8ECD32" w14:textId="77777777" w:rsidR="00D87A5B" w:rsidRPr="006F04CE" w:rsidRDefault="00D87A5B" w:rsidP="00575596">
            <w:pPr>
              <w:pStyle w:val="TableBullet1"/>
            </w:pPr>
            <w:r>
              <w:t>15,3 g CO2e/MJ from 1 January 2045 until 31 December 2049</w:t>
            </w:r>
          </w:p>
          <w:p w14:paraId="0D62E5B0" w14:textId="77777777" w:rsidR="00D87A5B" w:rsidRPr="006F04CE" w:rsidRDefault="00D87A5B" w:rsidP="00575596">
            <w:pPr>
              <w:pStyle w:val="TableBullet1"/>
              <w:rPr>
                <w:lang w:val="nl-NL"/>
              </w:rPr>
            </w:pPr>
            <w:r>
              <w:t>0 g CO2e/MJ from 1 January 2050</w:t>
            </w:r>
          </w:p>
        </w:tc>
      </w:tr>
      <w:tr w:rsidR="00D87A5B" w:rsidRPr="006F04CE" w14:paraId="2094AEE2" w14:textId="77777777" w:rsidTr="0A974F12">
        <w:tc>
          <w:tcPr>
            <w:tcW w:w="1560" w:type="dxa"/>
            <w:tcBorders>
              <w:top w:val="single" w:sz="4" w:space="0" w:color="000000" w:themeColor="text2"/>
              <w:bottom w:val="single" w:sz="4" w:space="0" w:color="000000" w:themeColor="text2"/>
            </w:tcBorders>
            <w:shd w:val="clear" w:color="auto" w:fill="auto"/>
          </w:tcPr>
          <w:p w14:paraId="25646D5B" w14:textId="77777777" w:rsidR="00D87A5B" w:rsidRPr="006F04CE" w:rsidRDefault="00D87A5B">
            <w:pPr>
              <w:pStyle w:val="TableHeadingText"/>
            </w:pPr>
            <w:bookmarkStart w:id="2016" w:name="EnergyEfficiencyDesignIndex"/>
            <w:r w:rsidRPr="006F04CE">
              <w:lastRenderedPageBreak/>
              <w:t>Energy Efficiency Design Index</w:t>
            </w:r>
            <w:bookmarkEnd w:id="2016"/>
          </w:p>
        </w:tc>
        <w:tc>
          <w:tcPr>
            <w:tcW w:w="8045" w:type="dxa"/>
          </w:tcPr>
          <w:p w14:paraId="18C3FA7A" w14:textId="77777777" w:rsidR="00D87A5B" w:rsidRPr="006F04CE" w:rsidRDefault="00D87A5B">
            <w:pPr>
              <w:pStyle w:val="TableText"/>
              <w:keepNext/>
              <w:keepLines/>
            </w:pPr>
            <w:r w:rsidRPr="006F04CE">
              <w:t>The Energy Efficiency Design Index (EEDI) is a mandatory measure that promotes the use of energy efficient (less polluting) equipment and engines on new build ships. It measures the efficiency of a ship in it’s as designed condition (straight from the yard) in ideal conditions</w:t>
            </w:r>
          </w:p>
          <w:p w14:paraId="316CD990" w14:textId="77777777" w:rsidR="00D87A5B" w:rsidRPr="006F04CE" w:rsidRDefault="00D87A5B">
            <w:pPr>
              <w:pStyle w:val="TableText"/>
              <w:keepNext/>
              <w:keepLines/>
            </w:pPr>
            <w:r w:rsidRPr="006F04CE">
              <w:t>The EEDI was adopted as a mandatory measure by the International Maritime Organization (IMO) in 2011. The EEDI promotes the use of more energy efficient (less polluting) design features, equipment and engines on new ships and on ships undergoing a major conversion</w:t>
            </w:r>
          </w:p>
          <w:p w14:paraId="37E3287A" w14:textId="77777777" w:rsidR="00D87A5B" w:rsidRPr="006F04CE" w:rsidRDefault="00D87A5B">
            <w:pPr>
              <w:pStyle w:val="TableText"/>
              <w:keepNext/>
              <w:keepLines/>
              <w:rPr>
                <w:lang w:val="nl-NL"/>
              </w:rPr>
            </w:pPr>
            <w:r w:rsidRPr="006F04CE">
              <w:t>The EEDI allows ship designers and builders to choose the technologies needed to ensure ships meet set energy efficiency levels, which increase incrementally every five years. The incremental adjustment of the EEDI encourages continued innovation and technical development to improve the efficiency of ships from the design phase</w:t>
            </w:r>
          </w:p>
        </w:tc>
      </w:tr>
      <w:tr w:rsidR="00D87A5B" w:rsidRPr="006F04CE" w14:paraId="10FA5100" w14:textId="77777777" w:rsidTr="0A974F12">
        <w:tc>
          <w:tcPr>
            <w:tcW w:w="1560" w:type="dxa"/>
            <w:tcBorders>
              <w:top w:val="single" w:sz="4" w:space="0" w:color="000000" w:themeColor="text2"/>
              <w:bottom w:val="single" w:sz="4" w:space="0" w:color="000000" w:themeColor="text2"/>
            </w:tcBorders>
            <w:shd w:val="clear" w:color="auto" w:fill="auto"/>
          </w:tcPr>
          <w:p w14:paraId="0305D06C" w14:textId="77777777" w:rsidR="00D87A5B" w:rsidRPr="006F04CE" w:rsidRDefault="00D87A5B">
            <w:pPr>
              <w:pStyle w:val="TableHeadingText"/>
            </w:pPr>
            <w:bookmarkStart w:id="2017" w:name="Greenhousegasintensityforshipsoracompany"/>
            <w:r w:rsidRPr="006F04CE">
              <w:t>Greenhouse gas intensity for ships or a company’s fleet</w:t>
            </w:r>
            <w:bookmarkEnd w:id="2017"/>
          </w:p>
        </w:tc>
        <w:tc>
          <w:tcPr>
            <w:tcW w:w="8045" w:type="dxa"/>
          </w:tcPr>
          <w:p w14:paraId="11197B2E" w14:textId="77777777" w:rsidR="00D87A5B" w:rsidRPr="006F04CE" w:rsidRDefault="00D87A5B">
            <w:pPr>
              <w:pStyle w:val="TableText"/>
            </w:pPr>
            <w:r w:rsidRPr="006F04CE">
              <w:t>Yearly average greenhouse gas intensity of the energy used on-board by a ship or a company’s fleet during a reporting period does not exceed the following limits:</w:t>
            </w:r>
          </w:p>
          <w:p w14:paraId="1997532E" w14:textId="77777777" w:rsidR="00D87A5B" w:rsidRPr="006F04CE" w:rsidRDefault="00D87A5B" w:rsidP="00575596">
            <w:pPr>
              <w:pStyle w:val="TableBullet1"/>
            </w:pPr>
            <w:r>
              <w:t>76,4 g CO2e/MJ from 1 January 2026 until 31 December 2029</w:t>
            </w:r>
          </w:p>
          <w:p w14:paraId="5D5ED06B" w14:textId="77777777" w:rsidR="00D87A5B" w:rsidRPr="006F04CE" w:rsidRDefault="00D87A5B" w:rsidP="00575596">
            <w:pPr>
              <w:pStyle w:val="TableBullet1"/>
            </w:pPr>
            <w:r>
              <w:t>61,1 g CO2e/MJ from 1 January 2030 until 31 December 2034</w:t>
            </w:r>
          </w:p>
          <w:p w14:paraId="196E885E" w14:textId="77777777" w:rsidR="00D87A5B" w:rsidRPr="006F04CE" w:rsidRDefault="00D87A5B" w:rsidP="00575596">
            <w:pPr>
              <w:pStyle w:val="TableBullet1"/>
            </w:pPr>
            <w:r>
              <w:t>45,8 g CO2e/MJ from 1 January 2035 until 31 December 2039</w:t>
            </w:r>
          </w:p>
          <w:p w14:paraId="40723C6A" w14:textId="77777777" w:rsidR="00D87A5B" w:rsidRPr="006F04CE" w:rsidRDefault="00D87A5B" w:rsidP="00575596">
            <w:pPr>
              <w:pStyle w:val="TableBullet1"/>
            </w:pPr>
            <w:r>
              <w:t>30,6 g CO2e/MJ from 1 January 2040 until 31 December 2044</w:t>
            </w:r>
          </w:p>
          <w:p w14:paraId="7984862C" w14:textId="77777777" w:rsidR="00D87A5B" w:rsidRPr="006F04CE" w:rsidRDefault="00D87A5B" w:rsidP="00575596">
            <w:pPr>
              <w:pStyle w:val="TableBullet1"/>
            </w:pPr>
            <w:r>
              <w:t>15,3 g CO2e/MJ from 1 January 2045 until 31 December 2049</w:t>
            </w:r>
          </w:p>
          <w:p w14:paraId="6C1C33C1" w14:textId="77777777" w:rsidR="00D87A5B" w:rsidRPr="006F04CE" w:rsidRDefault="00D87A5B" w:rsidP="00575596">
            <w:pPr>
              <w:pStyle w:val="TableBullet1"/>
              <w:rPr>
                <w:lang w:val="nl-NL"/>
              </w:rPr>
            </w:pPr>
            <w:r>
              <w:t>0 g CO2e/MJ from 1 January 2050</w:t>
            </w:r>
          </w:p>
        </w:tc>
      </w:tr>
      <w:tr w:rsidR="00D87A5B" w:rsidRPr="006F04CE" w14:paraId="6FE909B8" w14:textId="77777777" w:rsidTr="0A974F12">
        <w:tc>
          <w:tcPr>
            <w:tcW w:w="1560" w:type="dxa"/>
            <w:tcBorders>
              <w:top w:val="single" w:sz="4" w:space="0" w:color="000000" w:themeColor="text2"/>
              <w:bottom w:val="single" w:sz="4" w:space="0" w:color="000000" w:themeColor="text2"/>
            </w:tcBorders>
            <w:shd w:val="clear" w:color="auto" w:fill="auto"/>
          </w:tcPr>
          <w:p w14:paraId="6E023767" w14:textId="77777777" w:rsidR="00D87A5B" w:rsidRPr="006F04CE" w:rsidRDefault="00D87A5B" w:rsidP="00BE2653">
            <w:pPr>
              <w:pStyle w:val="TableHeadingText"/>
              <w:keepNext/>
            </w:pPr>
            <w:bookmarkStart w:id="2018" w:name="Fossilfuelsfromalternativerenewablesour"/>
            <w:r w:rsidRPr="007F05F2">
              <w:lastRenderedPageBreak/>
              <w:t>Fossil fuels from alternative/ renewable sources</w:t>
            </w:r>
            <w:bookmarkEnd w:id="2018"/>
          </w:p>
        </w:tc>
        <w:tc>
          <w:tcPr>
            <w:tcW w:w="8045" w:type="dxa"/>
          </w:tcPr>
          <w:p w14:paraId="6614526B" w14:textId="77777777" w:rsidR="00D87A5B" w:rsidRPr="006F04CE" w:rsidRDefault="00D87A5B" w:rsidP="00BE2653">
            <w:pPr>
              <w:pStyle w:val="TableText"/>
              <w:keepNext/>
              <w:keepLines/>
            </w:pPr>
            <w:r w:rsidRPr="006F04CE">
              <w:rPr>
                <w:lang w:val="nl-NL"/>
              </w:rPr>
              <w:t>Fuel-</w:t>
            </w:r>
            <w:r w:rsidRPr="006F04CE">
              <w:t>based sources meet the following technical screening criteria:</w:t>
            </w:r>
          </w:p>
          <w:p w14:paraId="34AAB135" w14:textId="77777777" w:rsidR="00D87A5B" w:rsidRPr="006F04CE" w:rsidRDefault="00D87A5B" w:rsidP="00BE2653">
            <w:pPr>
              <w:pStyle w:val="TableBullet1"/>
              <w:keepNext/>
              <w:keepLines/>
            </w:pPr>
            <w:r>
              <w:t>The activity complies with the lifecycle GHG emissions savings requirement of 73.4% for hydrogen [resulting in lifecycle GHG emissions lower than 3tCO2e/tH2] and 70% for hydrogen-based synthetic fuels relative to a fossil fuel comparator of 94g CO2e/MJ. Quantified lifecycle GHG emission savings are verified by third party</w:t>
            </w:r>
          </w:p>
          <w:p w14:paraId="135D0C08" w14:textId="77777777" w:rsidR="00D87A5B" w:rsidRPr="006F04CE" w:rsidRDefault="00D87A5B" w:rsidP="00BE2653">
            <w:pPr>
              <w:pStyle w:val="TableBullet1"/>
              <w:keepNext/>
              <w:keepLines/>
            </w:pPr>
            <w:r>
              <w:t>Where the CO2 that otherwise would be emitted from the manufacturing process is captured for the purpose of underground storage, the CO2 leakage of carbon transport methods are limited to &lt;= 0.5 %, and Carbon sequestration sites comply with internationally recognized standards (i.e. the activity complies with ISO 27914:2017)</w:t>
            </w:r>
          </w:p>
          <w:p w14:paraId="73A35736" w14:textId="77777777" w:rsidR="00D87A5B" w:rsidRPr="006F04CE" w:rsidRDefault="00D87A5B" w:rsidP="00BE2653">
            <w:pPr>
              <w:pStyle w:val="TableBullet1"/>
              <w:keepNext/>
              <w:keepLines/>
            </w:pPr>
            <w:r>
              <w:t>In the case of biofuels, all a. to c. needs to be complied with:</w:t>
            </w:r>
          </w:p>
          <w:p w14:paraId="5C559752" w14:textId="77777777" w:rsidR="00D87A5B" w:rsidRPr="006F04CE" w:rsidRDefault="00D87A5B" w:rsidP="00BE2653">
            <w:pPr>
              <w:pStyle w:val="TableBullet2"/>
              <w:keepNext/>
              <w:keepLines/>
            </w:pPr>
            <w:r w:rsidRPr="006F04CE">
              <w:t>Biofuels, bioliquids and biomass fuels produced from agricultural biomass shall not be made from raw material obtained from land with a high biodiversity value, wetlands or peatlands and forest biomass shall not derive from unsustainable production; examples of non-eligible land include protected areas, natural reserves, land certified by IUCN RLE; products certified by FSC® are eligible. Food-and feed crops are not used for the manufacture of biofuels for use in transport and for the manufacture of bioliquids</w:t>
            </w:r>
          </w:p>
          <w:p w14:paraId="5A9B036C" w14:textId="77777777" w:rsidR="00D87A5B" w:rsidRPr="006F04CE" w:rsidRDefault="00D87A5B" w:rsidP="00BE2653">
            <w:pPr>
              <w:pStyle w:val="TableBullet2"/>
              <w:keepNext/>
              <w:keepLines/>
            </w:pPr>
            <w:r w:rsidRPr="006F04CE">
              <w:t>The greenhouse gas emission savings from the manufacture of biofuels and biogas for use in transport and from the manufacture of bioliquids are at least 65 % in relation to the GHG saving methodology and the relative fossil fuel comparator set out in Annex V to Directive (EU) 2018/2001</w:t>
            </w:r>
          </w:p>
          <w:p w14:paraId="07DF2FE3" w14:textId="77777777" w:rsidR="00D87A5B" w:rsidRPr="006F04CE" w:rsidRDefault="00D87A5B" w:rsidP="00BE2653">
            <w:pPr>
              <w:pStyle w:val="TableBullet2"/>
              <w:keepNext/>
              <w:keepLines/>
            </w:pPr>
            <w:r w:rsidRPr="006F04CE">
              <w:t>Where the manufacture of biogas relies on anaerobic digestion of organic material, the produced biogas is used directly for the generation of electricity or heat, or upgraded to bio-methane for injection in the natural gas grid, or used as vehicle or ship fuel or as feedstock in chemical industry or</w:t>
            </w:r>
          </w:p>
          <w:p w14:paraId="183CCF4A" w14:textId="77777777" w:rsidR="00D87A5B" w:rsidRPr="006F04CE" w:rsidRDefault="00D87A5B" w:rsidP="00BE2653">
            <w:pPr>
              <w:pStyle w:val="TableBullet2"/>
              <w:keepNext/>
              <w:keepLines/>
            </w:pPr>
            <w:r w:rsidRPr="006F04CE">
              <w:t xml:space="preserve"> where technologically and economically not feasible to comply with point (a), from 1 January 2026, in addition to an attained Energy Efficiency Existing Ship Index (EEXI) value equivalent to reducing the EEDI reference line by at least 10 % points below the EEXI requirements applicable on 1 January 2023, the yearly average greenhouse gas intensity of the energy used on-board by a ship during a reporting period does not exceed 76,4 g CO2e/MJ from 1 January 2026 until 31 December 2029</w:t>
            </w:r>
          </w:p>
        </w:tc>
      </w:tr>
      <w:tr w:rsidR="00D87A5B" w:rsidRPr="006F04CE" w14:paraId="4EB09FB9" w14:textId="77777777" w:rsidTr="0A974F12">
        <w:tc>
          <w:tcPr>
            <w:tcW w:w="1560" w:type="dxa"/>
            <w:tcBorders>
              <w:top w:val="single" w:sz="4" w:space="0" w:color="000000" w:themeColor="text2"/>
              <w:bottom w:val="single" w:sz="4" w:space="0" w:color="000000" w:themeColor="text2"/>
            </w:tcBorders>
            <w:shd w:val="clear" w:color="auto" w:fill="auto"/>
          </w:tcPr>
          <w:p w14:paraId="5A26CEC1" w14:textId="77777777" w:rsidR="00D87A5B" w:rsidRPr="006F04CE" w:rsidRDefault="00D87A5B">
            <w:pPr>
              <w:pStyle w:val="TableHeadingText"/>
            </w:pPr>
            <w:bookmarkStart w:id="2019" w:name="Withdrawnofnoncompliantaircrafts"/>
            <w:r w:rsidRPr="006F04CE">
              <w:t>Withdrawn of non-compliant aircrafts</w:t>
            </w:r>
            <w:bookmarkEnd w:id="2019"/>
          </w:p>
        </w:tc>
        <w:tc>
          <w:tcPr>
            <w:tcW w:w="8045" w:type="dxa"/>
          </w:tcPr>
          <w:p w14:paraId="1DD6A625" w14:textId="77777777" w:rsidR="00D87A5B" w:rsidRPr="006F04CE" w:rsidRDefault="00D87A5B" w:rsidP="00A46517">
            <w:pPr>
              <w:pStyle w:val="TableText"/>
              <w:numPr>
                <w:ilvl w:val="0"/>
                <w:numId w:val="41"/>
              </w:numPr>
            </w:pPr>
            <w:r w:rsidRPr="006F04CE">
              <w:t>For the calculation of the replacement ratio in line with the Manufacturing of aircraft criteria, the fleet within six months of delivery of the compliant aircraft in which case the share of Taxonomy compliance of eligible aircraft is limited by the replacement ratio as set out in Manufacturing of aircraft; whereby the aircraft permanently withdrawn from use or from the fleet: (i) is not compliant with the margins defined in Manufacturing of aircraft criteria, point (i)* (ii) has at least 80 % of maximum take-off weight of the compliant aircraft; (iii) has remained in the fleet within at least 12 months prior to its withdrawal; (iv)has a proof of airworthiness dating back less than 6 months prior to the delivery of the compliant aircraft</w:t>
            </w:r>
          </w:p>
        </w:tc>
      </w:tr>
      <w:tr w:rsidR="00D87A5B" w:rsidRPr="006F04CE" w14:paraId="69CFB4C1" w14:textId="77777777" w:rsidTr="0A974F12">
        <w:tc>
          <w:tcPr>
            <w:tcW w:w="1560" w:type="dxa"/>
            <w:tcBorders>
              <w:top w:val="single" w:sz="4" w:space="0" w:color="000000" w:themeColor="text2"/>
              <w:bottom w:val="single" w:sz="4" w:space="0" w:color="000000" w:themeColor="text2"/>
            </w:tcBorders>
            <w:shd w:val="clear" w:color="auto" w:fill="auto"/>
          </w:tcPr>
          <w:p w14:paraId="68EC6494" w14:textId="77777777" w:rsidR="00D87A5B" w:rsidRPr="006F04CE" w:rsidRDefault="00D87A5B">
            <w:pPr>
              <w:pStyle w:val="TableHeadingText"/>
            </w:pPr>
            <w:bookmarkStart w:id="2020" w:name="SelectiveTreatmentonwastesubstances"/>
            <w:r w:rsidRPr="006F04CE">
              <w:t>Selective Treatment on waste substances</w:t>
            </w:r>
            <w:bookmarkEnd w:id="2020"/>
          </w:p>
        </w:tc>
        <w:tc>
          <w:tcPr>
            <w:tcW w:w="8045" w:type="dxa"/>
          </w:tcPr>
          <w:p w14:paraId="4FDB82F1" w14:textId="77777777" w:rsidR="00D87A5B" w:rsidRPr="006F04CE" w:rsidRDefault="00D87A5B" w:rsidP="00575596">
            <w:pPr>
              <w:pStyle w:val="TableBullet1"/>
            </w:pPr>
            <w:r>
              <w:t>As a minimum the following substances, mixtures and components have to be removed from any separately collected WEEE:</w:t>
            </w:r>
          </w:p>
          <w:p w14:paraId="333B3716" w14:textId="77777777" w:rsidR="00D87A5B" w:rsidRPr="006F04CE" w:rsidRDefault="00011D02" w:rsidP="00011D02">
            <w:pPr>
              <w:pStyle w:val="TableBullet2"/>
            </w:pPr>
            <w:r>
              <w:t>P</w:t>
            </w:r>
            <w:r w:rsidR="00D87A5B" w:rsidRPr="006F04CE">
              <w:t>olychlorinated biphenyls (PCB) containing capacitors in accordance with Council Directive 96/59/EC of</w:t>
            </w:r>
          </w:p>
          <w:p w14:paraId="01BD112D" w14:textId="77777777" w:rsidR="00D87A5B" w:rsidRPr="006F04CE" w:rsidRDefault="00D87A5B" w:rsidP="00011D02">
            <w:pPr>
              <w:pStyle w:val="TableBullet2"/>
            </w:pPr>
            <w:r w:rsidRPr="006F04CE">
              <w:t>16 September 1996 on the disposal of polychlorinated biphenyls and polychlorinated terphenyls (PCB/PCT) (1),</w:t>
            </w:r>
          </w:p>
          <w:p w14:paraId="4D489814" w14:textId="77777777" w:rsidR="00D87A5B" w:rsidRPr="006F04CE" w:rsidRDefault="00011D02" w:rsidP="00011D02">
            <w:pPr>
              <w:pStyle w:val="TableBullet2"/>
            </w:pPr>
            <w:r>
              <w:t>M</w:t>
            </w:r>
            <w:r w:rsidR="00D87A5B" w:rsidRPr="006F04CE">
              <w:t>ercury containing components, such as switches or backlighting lamps,</w:t>
            </w:r>
          </w:p>
          <w:p w14:paraId="74FF21F7" w14:textId="77777777" w:rsidR="00D87A5B" w:rsidRPr="006F04CE" w:rsidRDefault="00011D02" w:rsidP="00011D02">
            <w:pPr>
              <w:pStyle w:val="TableBullet2"/>
            </w:pPr>
            <w:r>
              <w:t>B</w:t>
            </w:r>
            <w:r w:rsidR="00D87A5B" w:rsidRPr="006F04CE">
              <w:t>atteries,</w:t>
            </w:r>
          </w:p>
          <w:p w14:paraId="7AC6E462" w14:textId="77777777" w:rsidR="00D87A5B" w:rsidRPr="006F04CE" w:rsidRDefault="00011D02" w:rsidP="00011D02">
            <w:pPr>
              <w:pStyle w:val="TableBullet2"/>
            </w:pPr>
            <w:r>
              <w:t>P</w:t>
            </w:r>
            <w:r w:rsidR="00D87A5B" w:rsidRPr="006F04CE">
              <w:t>rinted circuit boards of mobile phones generally, and of other devices if the surface of the printed circuit board is greater than 10 square centimetres,</w:t>
            </w:r>
          </w:p>
          <w:p w14:paraId="3B3473EB" w14:textId="77777777" w:rsidR="00D87A5B" w:rsidRPr="006F04CE" w:rsidRDefault="00011D02" w:rsidP="00011D02">
            <w:pPr>
              <w:pStyle w:val="TableBullet2"/>
            </w:pPr>
            <w:r>
              <w:t>T</w:t>
            </w:r>
            <w:r w:rsidR="00D87A5B" w:rsidRPr="006F04CE">
              <w:t>oner cartridges, liquid and paste, as well as colour toner,</w:t>
            </w:r>
          </w:p>
          <w:p w14:paraId="664FE2FF" w14:textId="77777777" w:rsidR="00D87A5B" w:rsidRPr="006F04CE" w:rsidRDefault="00011D02" w:rsidP="00011D02">
            <w:pPr>
              <w:pStyle w:val="TableBullet2"/>
            </w:pPr>
            <w:r>
              <w:t>P</w:t>
            </w:r>
            <w:r w:rsidR="00D87A5B" w:rsidRPr="006F04CE">
              <w:t>lastic containing brominated flame retardants,</w:t>
            </w:r>
          </w:p>
          <w:p w14:paraId="21C44EAB" w14:textId="77777777" w:rsidR="00D87A5B" w:rsidRPr="006F04CE" w:rsidRDefault="00011D02" w:rsidP="00011D02">
            <w:pPr>
              <w:pStyle w:val="TableBullet2"/>
            </w:pPr>
            <w:r>
              <w:t>A</w:t>
            </w:r>
            <w:r w:rsidR="00D87A5B" w:rsidRPr="006F04CE">
              <w:t>sbestos waste and components which contain asbestos,</w:t>
            </w:r>
          </w:p>
          <w:p w14:paraId="030ABD88" w14:textId="77777777" w:rsidR="00D87A5B" w:rsidRPr="006F04CE" w:rsidRDefault="00011D02" w:rsidP="00011D02">
            <w:pPr>
              <w:pStyle w:val="TableBullet2"/>
            </w:pPr>
            <w:r>
              <w:t>C</w:t>
            </w:r>
            <w:r w:rsidR="00D87A5B" w:rsidRPr="006F04CE">
              <w:t>athode ray tubes,</w:t>
            </w:r>
          </w:p>
          <w:p w14:paraId="4E15C1DA" w14:textId="77777777" w:rsidR="00D87A5B" w:rsidRPr="006F04CE" w:rsidRDefault="00011D02" w:rsidP="00011D02">
            <w:pPr>
              <w:pStyle w:val="TableBullet2"/>
            </w:pPr>
            <w:r>
              <w:t>C</w:t>
            </w:r>
            <w:r w:rsidR="00D87A5B" w:rsidRPr="006F04CE">
              <w:t>hlorofluorocarbons (CFC), hydrochlorofluorocarbons (HCFC) or hydrofluorocarbons (HFC), hydrocarbons (HC),</w:t>
            </w:r>
          </w:p>
          <w:p w14:paraId="33BAB1EC" w14:textId="77777777" w:rsidR="00D87A5B" w:rsidRPr="006F04CE" w:rsidRDefault="00011D02" w:rsidP="00011D02">
            <w:pPr>
              <w:pStyle w:val="TableBullet2"/>
            </w:pPr>
            <w:r>
              <w:t>G</w:t>
            </w:r>
            <w:r w:rsidR="00D87A5B" w:rsidRPr="006F04CE">
              <w:t>as discharge lamps,</w:t>
            </w:r>
          </w:p>
          <w:p w14:paraId="1C488088" w14:textId="77777777" w:rsidR="00D87A5B" w:rsidRPr="006F04CE" w:rsidRDefault="00011D02" w:rsidP="00011D02">
            <w:pPr>
              <w:pStyle w:val="TableBullet2"/>
            </w:pPr>
            <w:r>
              <w:t>L</w:t>
            </w:r>
            <w:r w:rsidR="00D87A5B" w:rsidRPr="006F04CE">
              <w:t>iquid crystal displays (together with their casing where appropriate) of a surface greater than 100 square centimetres and all those back-lighted with gas discharge lamps,</w:t>
            </w:r>
          </w:p>
          <w:p w14:paraId="2477940F" w14:textId="77777777" w:rsidR="00D87A5B" w:rsidRPr="006F04CE" w:rsidRDefault="00011D02" w:rsidP="00011D02">
            <w:pPr>
              <w:pStyle w:val="TableBullet2"/>
            </w:pPr>
            <w:r>
              <w:t>E</w:t>
            </w:r>
            <w:r w:rsidR="00D87A5B" w:rsidRPr="006F04CE">
              <w:t>xternal electric cables,</w:t>
            </w:r>
          </w:p>
          <w:p w14:paraId="1A77D533" w14:textId="77777777" w:rsidR="00D87A5B" w:rsidRPr="006F04CE" w:rsidRDefault="00011D02" w:rsidP="00011D02">
            <w:pPr>
              <w:pStyle w:val="TableBullet2"/>
            </w:pPr>
            <w:r>
              <w:lastRenderedPageBreak/>
              <w:t>C</w:t>
            </w:r>
            <w:r w:rsidR="00D87A5B" w:rsidRPr="006F04CE">
              <w:t>omponents containing refractory ceramic fibres as described in Commission Directive 97/69/EC of 5 December 1997 adapting to technical progress for the 23rd time Council Directive 67/548/EEC on the approximation of the laws, regulations and administrative provisions relating to the classification, packaging and labelling of dangerous substances (2),</w:t>
            </w:r>
          </w:p>
          <w:p w14:paraId="023ABF87" w14:textId="77777777" w:rsidR="00D87A5B" w:rsidRPr="006F04CE" w:rsidRDefault="00011D02" w:rsidP="00011D02">
            <w:pPr>
              <w:pStyle w:val="TableBullet2"/>
            </w:pPr>
            <w:r>
              <w:t>C</w:t>
            </w:r>
            <w:r w:rsidR="00D87A5B" w:rsidRPr="006F04CE">
              <w:t>omponents containing radioactive substances with the exception of components that are below the exemption thresholds set in Article 3 of and Annex I to Council Directive 96/29/Euratom of 13 May 1996 laying down basic safety standards for the protection of the health of workers and the general public against the dangers arising from ionizing radiation (3),</w:t>
            </w:r>
          </w:p>
          <w:p w14:paraId="22D241C9" w14:textId="77777777" w:rsidR="00D87A5B" w:rsidRPr="006F04CE" w:rsidRDefault="00011D02" w:rsidP="00011D02">
            <w:pPr>
              <w:pStyle w:val="TableBullet2"/>
            </w:pPr>
            <w:r>
              <w:t>E</w:t>
            </w:r>
            <w:r w:rsidR="00D87A5B" w:rsidRPr="006F04CE">
              <w:t>lectrolyte capacitors containing substances of concern (height &gt; 25 mm, diameter &gt; 25 mm or proportionately similar volume).</w:t>
            </w:r>
          </w:p>
          <w:p w14:paraId="77328825" w14:textId="77777777" w:rsidR="00D87A5B" w:rsidRPr="006F04CE" w:rsidRDefault="00D87A5B">
            <w:pPr>
              <w:pStyle w:val="TableText"/>
            </w:pPr>
            <w:r w:rsidRPr="006F04CE">
              <w:t>These substances, mixtures and components shall be disposed of or recovered in compliance with Directive</w:t>
            </w:r>
          </w:p>
          <w:p w14:paraId="689DF943" w14:textId="77777777" w:rsidR="00D87A5B" w:rsidRPr="006F04CE" w:rsidRDefault="00D87A5B">
            <w:pPr>
              <w:pStyle w:val="TableText"/>
            </w:pPr>
            <w:r w:rsidRPr="006F04CE">
              <w:t>2008/98/EC.</w:t>
            </w:r>
          </w:p>
          <w:p w14:paraId="0F706911" w14:textId="77777777" w:rsidR="00D87A5B" w:rsidRPr="006F04CE" w:rsidRDefault="00D87A5B" w:rsidP="00575596">
            <w:pPr>
              <w:pStyle w:val="TableBullet1"/>
            </w:pPr>
            <w:r>
              <w:t>The following components of WEEE that is separately collected have to be treated as indicated:</w:t>
            </w:r>
          </w:p>
          <w:p w14:paraId="667B6FF7" w14:textId="77777777" w:rsidR="00D87A5B" w:rsidRPr="006F04CE" w:rsidRDefault="00F1249E" w:rsidP="00575596">
            <w:pPr>
              <w:pStyle w:val="TableBullet1"/>
            </w:pPr>
            <w:r>
              <w:t>C</w:t>
            </w:r>
            <w:r w:rsidR="00D87A5B">
              <w:t>athode ray tubes: the fluorescent coating has to be removed,</w:t>
            </w:r>
          </w:p>
          <w:p w14:paraId="288338D0" w14:textId="77777777" w:rsidR="00D87A5B" w:rsidRPr="006F04CE" w:rsidRDefault="00F1249E" w:rsidP="00575596">
            <w:pPr>
              <w:pStyle w:val="TableBullet1"/>
            </w:pPr>
            <w:r>
              <w:t>Equipment</w:t>
            </w:r>
            <w:r w:rsidR="00D87A5B">
              <w:t xml:space="preserve"> containing gases that are ozone depleting or have a global warming potential (GWP) above 15, such as those contained in foams and refrigeration circuits: the gases must be properly extracted and properly treated. Ozone-depleting gases must be treated in accordance with Regulation (EC) No 1005/2009,</w:t>
            </w:r>
          </w:p>
          <w:p w14:paraId="4D27547C" w14:textId="77777777" w:rsidR="00D87A5B" w:rsidRPr="006F04CE" w:rsidRDefault="00F1249E" w:rsidP="00575596">
            <w:pPr>
              <w:pStyle w:val="TableBullet1"/>
            </w:pPr>
            <w:r>
              <w:t>G</w:t>
            </w:r>
            <w:r w:rsidR="00D87A5B">
              <w:t>as discharge lamps: the mercury shall be removed.</w:t>
            </w:r>
          </w:p>
          <w:p w14:paraId="78E0F97A" w14:textId="77777777" w:rsidR="00D87A5B" w:rsidRPr="006F04CE" w:rsidRDefault="00D87A5B" w:rsidP="00575596">
            <w:pPr>
              <w:pStyle w:val="TableBullet1"/>
            </w:pPr>
            <w:r>
              <w:t>Taking into account environmental considerations and the desirability of preparation for re-use and recycling, points 1 and 2 shall be applied in such a way that environmentally-sound preparation for re-use and recycling of components or whole appliances is not hindered.</w:t>
            </w:r>
          </w:p>
        </w:tc>
      </w:tr>
    </w:tbl>
    <w:p w14:paraId="60563EA2" w14:textId="77777777" w:rsidR="00016A2D" w:rsidRPr="00854071" w:rsidRDefault="00016A2D" w:rsidP="00D87A5B">
      <w:pPr>
        <w:pStyle w:val="HeadingA3"/>
        <w:numPr>
          <w:ilvl w:val="0"/>
          <w:numId w:val="0"/>
        </w:numPr>
        <w:ind w:left="936"/>
        <w:sectPr w:rsidR="00016A2D" w:rsidRPr="00854071" w:rsidSect="00585935">
          <w:pgSz w:w="11907" w:h="16839" w:code="9"/>
          <w:pgMar w:top="1728" w:right="1151" w:bottom="1440" w:left="1151" w:header="1152" w:footer="720" w:gutter="0"/>
          <w:cols w:space="720"/>
          <w:docGrid w:linePitch="360"/>
        </w:sectPr>
      </w:pPr>
    </w:p>
    <w:p w14:paraId="67ADA39E" w14:textId="77777777" w:rsidR="00687599" w:rsidRPr="00854071" w:rsidRDefault="00687599" w:rsidP="00DD20B8">
      <w:pPr>
        <w:pStyle w:val="Textoindependiente"/>
        <w:sectPr w:rsidR="00687599" w:rsidRPr="00854071" w:rsidSect="00585935">
          <w:pgSz w:w="11907" w:h="16839" w:code="9"/>
          <w:pgMar w:top="1728" w:right="1151" w:bottom="1440" w:left="1151" w:header="1152" w:footer="720" w:gutter="0"/>
          <w:cols w:space="720"/>
          <w:docGrid w:linePitch="360"/>
        </w:sectPr>
      </w:pPr>
      <w:r w:rsidRPr="00854071">
        <w:rPr>
          <w:noProof/>
          <w:lang w:val="es-ES" w:eastAsia="es-ES"/>
        </w:rPr>
        <w:lastRenderedPageBreak/>
        <mc:AlternateContent>
          <mc:Choice Requires="wps">
            <w:drawing>
              <wp:anchor distT="0" distB="0" distL="114300" distR="114300" simplePos="0" relativeHeight="251658241" behindDoc="0" locked="0" layoutInCell="1" allowOverlap="1" wp14:anchorId="3E001D38" wp14:editId="256DB4AD">
                <wp:simplePos x="0" y="0"/>
                <wp:positionH relativeFrom="column">
                  <wp:posOffset>-1331595</wp:posOffset>
                </wp:positionH>
                <wp:positionV relativeFrom="margin">
                  <wp:align>center</wp:align>
                </wp:positionV>
                <wp:extent cx="8762544" cy="914400"/>
                <wp:effectExtent l="0" t="0" r="635" b="0"/>
                <wp:wrapNone/>
                <wp:docPr id="96242850" name="Rectángulo 96242850"/>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90BBCFE" w14:textId="77777777" w:rsidR="004705E1" w:rsidRPr="00657495" w:rsidRDefault="004705E1" w:rsidP="009123E3">
                            <w:pPr>
                              <w:pStyle w:val="HeadingU"/>
                            </w:pPr>
                            <w:r w:rsidRPr="00657495">
                              <w:t>Real Estate</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01D38" id="Rectángulo 96242850" o:spid="_x0000_s1030" style="position:absolute;margin-left:-104.85pt;margin-top:0;width:689.95pt;height:1in;z-index:251658241;visibility:visible;mso-wrap-style:square;mso-width-percent:0;mso-wrap-distance-left:9pt;mso-wrap-distance-top:0;mso-wrap-distance-right:9pt;mso-wrap-distance-bottom:0;mso-position-horizontal:absolute;mso-position-horizontal-relative:text;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" fillcolor="white [3212]" stroked="f">
                <v:textbox inset="5.76pt,5.76pt,5.76pt,5.76pt">
                  <w:txbxContent>
                    <w:p w14:paraId="090BBCFE" w14:textId="77777777" w:rsidR="004705E1" w:rsidRPr="00657495" w:rsidRDefault="004705E1" w:rsidP="009123E3">
                      <w:pPr>
                        <w:pStyle w:val="HeadingU"/>
                      </w:pPr>
                      <w:r w:rsidRPr="00657495">
                        <w:t>Real Estate</w:t>
                      </w:r>
                    </w:p>
                  </w:txbxContent>
                </v:textbox>
                <w10:wrap anchory="margin"/>
              </v:rect>
            </w:pict>
          </mc:Fallback>
        </mc:AlternateContent>
      </w:r>
    </w:p>
    <w:p w14:paraId="0B6ACB47" w14:textId="77777777" w:rsidR="00687599" w:rsidRPr="00854071" w:rsidRDefault="00687599" w:rsidP="00AE62A0">
      <w:pPr>
        <w:pStyle w:val="HeadingA2"/>
      </w:pPr>
      <w:bookmarkStart w:id="2021" w:name="_Toc152060585"/>
      <w:bookmarkStart w:id="2022" w:name="_Toc153298537"/>
      <w:bookmarkStart w:id="2023" w:name="_Toc153408799"/>
      <w:bookmarkStart w:id="2024" w:name="_Toc186795157"/>
      <w:r w:rsidRPr="00854071">
        <w:lastRenderedPageBreak/>
        <w:t xml:space="preserve">Construction and </w:t>
      </w:r>
      <w:r w:rsidRPr="00AE62A0">
        <w:t>Real</w:t>
      </w:r>
      <w:r w:rsidRPr="00854071">
        <w:t xml:space="preserve"> Estate</w:t>
      </w:r>
      <w:bookmarkEnd w:id="2021"/>
      <w:bookmarkEnd w:id="2022"/>
      <w:bookmarkEnd w:id="2023"/>
      <w:bookmarkEnd w:id="2024"/>
    </w:p>
    <w:p w14:paraId="1B052555" w14:textId="77777777" w:rsidR="00687599" w:rsidRPr="00AE62A0" w:rsidRDefault="00687599" w:rsidP="00AE62A0">
      <w:pPr>
        <w:pStyle w:val="Textoindependiente"/>
      </w:pPr>
      <w:r w:rsidRPr="00854071">
        <w:t xml:space="preserve">This chapter aims to detail the various standards and conditions which are to be met for an investment related to the </w:t>
      </w:r>
      <w:r w:rsidRPr="00AE62A0">
        <w:t xml:space="preserve">construction and real estate sector is deemed green / sustainable. The provided definitions can be divided into EU taxonomy and </w:t>
      </w:r>
      <w:r w:rsidR="00267FFC">
        <w:t>Santander-specific</w:t>
      </w:r>
      <w:r w:rsidRPr="00AE62A0">
        <w:t xml:space="preserve">. With </w:t>
      </w:r>
      <w:r w:rsidR="00267FFC">
        <w:t>Santander-specific</w:t>
      </w:r>
      <w:r w:rsidRPr="00AE62A0">
        <w:t>, a reference is made to the internal Santander standard for climate and sustainability.</w:t>
      </w:r>
    </w:p>
    <w:p w14:paraId="2F75ECBF" w14:textId="0A8C5DB7" w:rsidR="00687599" w:rsidRPr="00AE62A0" w:rsidRDefault="00687599" w:rsidP="00AE62A0">
      <w:pPr>
        <w:pStyle w:val="Textoindependiente"/>
      </w:pPr>
      <w:r w:rsidRPr="00AE62A0">
        <w:t xml:space="preserve">All the activities mentioned in this chapter </w:t>
      </w:r>
      <w:del w:id="2025" w:author="Cisneros Morales Diana Karen" w:date="2024-05-30T11:53:00Z">
        <w:r w:rsidRPr="00AE62A0" w:rsidDel="008611EC">
          <w:delText>c</w:delText>
        </w:r>
      </w:del>
      <w:ins w:id="2026" w:author="Cisneros Morales Diana Karen" w:date="2024-05-30T11:53:00Z">
        <w:r w:rsidR="008611EC">
          <w:t>f</w:t>
        </w:r>
      </w:ins>
      <w:r w:rsidRPr="00AE62A0">
        <w:t>all under the construction and real estate sector, as defined by the European Commission. Furthermore, all criteria have been validated by experts to ensure conformity with regulation.</w:t>
      </w:r>
      <w:ins w:id="2027" w:author="Martinez De Hurtado Yela Fermin" w:date="2025-01-02T16:43:00Z" w16du:dateUtc="2025-01-02T15:43:00Z">
        <w:r w:rsidR="002D2191">
          <w:t xml:space="preserve"> Any reference to floor size refer</w:t>
        </w:r>
      </w:ins>
      <w:ins w:id="2028" w:author="Martinez De Hurtado Yela Fermin" w:date="2025-01-02T16:44:00Z" w16du:dateUtc="2025-01-02T15:44:00Z">
        <w:r w:rsidR="002D2191">
          <w:t>s</w:t>
        </w:r>
      </w:ins>
      <w:ins w:id="2029" w:author="Martinez De Hurtado Yela Fermin" w:date="2025-01-02T16:43:00Z" w16du:dateUtc="2025-01-02T15:43:00Z">
        <w:r w:rsidR="002D2191">
          <w:t xml:space="preserve"> to gross floor area.</w:t>
        </w:r>
      </w:ins>
    </w:p>
    <w:p w14:paraId="5A081E12" w14:textId="77777777" w:rsidR="00687599" w:rsidRPr="00854071" w:rsidRDefault="00687599" w:rsidP="00AE62A0">
      <w:pPr>
        <w:pStyle w:val="Textoindependiente"/>
      </w:pPr>
      <w:r w:rsidRPr="00AE62A0">
        <w:t>Shown below is a table of the substantial contribution</w:t>
      </w:r>
      <w:r w:rsidRPr="00854071">
        <w:t xml:space="preserve"> technical screening criteria (for </w:t>
      </w:r>
      <w:r w:rsidR="00267FFC">
        <w:t>EU Taxonomy consistent</w:t>
      </w:r>
      <w:r w:rsidRPr="00854071">
        <w:t xml:space="preserve"> criteria only), for all the activities considered in this chapter.</w:t>
      </w:r>
    </w:p>
    <w:p w14:paraId="04768BB5" w14:textId="77777777" w:rsidR="00687599" w:rsidRPr="00854071" w:rsidRDefault="00687599" w:rsidP="00DD20B8">
      <w:pPr>
        <w:pStyle w:val="Textoindependiente"/>
      </w:pPr>
    </w:p>
    <w:tbl>
      <w:tblPr>
        <w:tblStyle w:val="OWTable"/>
        <w:tblW w:w="5000" w:type="pct"/>
        <w:tblLayout w:type="fixed"/>
        <w:tblLook w:val="0400" w:firstRow="0" w:lastRow="0" w:firstColumn="0" w:lastColumn="0" w:noHBand="0" w:noVBand="1"/>
      </w:tblPr>
      <w:tblGrid>
        <w:gridCol w:w="2367"/>
        <w:gridCol w:w="2583"/>
        <w:gridCol w:w="1620"/>
        <w:gridCol w:w="1620"/>
        <w:gridCol w:w="937"/>
        <w:gridCol w:w="1803"/>
        <w:gridCol w:w="1310"/>
        <w:gridCol w:w="1431"/>
      </w:tblGrid>
      <w:tr w:rsidR="00C7711B" w:rsidRPr="00C7711B" w14:paraId="4243289E" w14:textId="77777777" w:rsidTr="00512420">
        <w:trPr>
          <w:trHeight w:val="20"/>
          <w:tblHeader/>
        </w:trPr>
        <w:tc>
          <w:tcPr>
            <w:tcW w:w="2367" w:type="dxa"/>
            <w:tcBorders>
              <w:top w:val="nil"/>
            </w:tcBorders>
            <w:shd w:val="clear" w:color="auto" w:fill="FF0000"/>
            <w:vAlign w:val="bottom"/>
            <w:hideMark/>
          </w:tcPr>
          <w:p w14:paraId="52DA5932"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Activity</w:t>
            </w:r>
          </w:p>
        </w:tc>
        <w:tc>
          <w:tcPr>
            <w:tcW w:w="2583" w:type="dxa"/>
            <w:tcBorders>
              <w:top w:val="nil"/>
              <w:right w:val="single" w:sz="4" w:space="0" w:color="auto"/>
            </w:tcBorders>
            <w:shd w:val="clear" w:color="auto" w:fill="FF0000"/>
            <w:vAlign w:val="bottom"/>
            <w:hideMark/>
          </w:tcPr>
          <w:p w14:paraId="1D9CC715" w14:textId="77777777" w:rsidR="001E0694" w:rsidRPr="008D0CA6" w:rsidRDefault="00CA004C" w:rsidP="00C7711B">
            <w:pPr>
              <w:pStyle w:val="TableHeadingText"/>
              <w:rPr>
                <w:rFonts w:ascii="Calibri" w:eastAsia="Times New Roman" w:hAnsi="Calibri" w:cs="Calibri"/>
                <w:color w:val="FFFFFF" w:themeColor="background1"/>
                <w:lang w:val="es-ES" w:eastAsia="es-ES"/>
              </w:rPr>
            </w:pPr>
            <w:r>
              <w:rPr>
                <w:color w:val="FFFFFF" w:themeColor="background1"/>
              </w:rPr>
              <w:t>Environmental classification</w:t>
            </w:r>
          </w:p>
        </w:tc>
        <w:tc>
          <w:tcPr>
            <w:tcW w:w="1620" w:type="dxa"/>
            <w:tcBorders>
              <w:top w:val="nil"/>
              <w:left w:val="single" w:sz="4" w:space="0" w:color="auto"/>
            </w:tcBorders>
            <w:shd w:val="clear" w:color="auto" w:fill="FF0000"/>
            <w:vAlign w:val="bottom"/>
            <w:hideMark/>
          </w:tcPr>
          <w:p w14:paraId="228E2408"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 xml:space="preserve">Mitigation </w:t>
            </w:r>
          </w:p>
        </w:tc>
        <w:tc>
          <w:tcPr>
            <w:tcW w:w="1620" w:type="dxa"/>
            <w:tcBorders>
              <w:top w:val="nil"/>
            </w:tcBorders>
            <w:shd w:val="clear" w:color="auto" w:fill="FF0000"/>
            <w:vAlign w:val="bottom"/>
            <w:hideMark/>
          </w:tcPr>
          <w:p w14:paraId="4209119C"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Adaptation</w:t>
            </w:r>
          </w:p>
        </w:tc>
        <w:tc>
          <w:tcPr>
            <w:tcW w:w="937" w:type="dxa"/>
            <w:tcBorders>
              <w:top w:val="nil"/>
            </w:tcBorders>
            <w:shd w:val="clear" w:color="auto" w:fill="FF0000"/>
            <w:vAlign w:val="bottom"/>
            <w:hideMark/>
          </w:tcPr>
          <w:p w14:paraId="70F56B2E"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Water</w:t>
            </w:r>
          </w:p>
        </w:tc>
        <w:tc>
          <w:tcPr>
            <w:tcW w:w="1803" w:type="dxa"/>
            <w:tcBorders>
              <w:top w:val="nil"/>
            </w:tcBorders>
            <w:shd w:val="clear" w:color="auto" w:fill="FF0000"/>
            <w:vAlign w:val="bottom"/>
            <w:hideMark/>
          </w:tcPr>
          <w:p w14:paraId="121DB7EE"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Circular economy</w:t>
            </w:r>
          </w:p>
        </w:tc>
        <w:tc>
          <w:tcPr>
            <w:tcW w:w="1310" w:type="dxa"/>
            <w:tcBorders>
              <w:top w:val="nil"/>
            </w:tcBorders>
            <w:shd w:val="clear" w:color="auto" w:fill="FF0000"/>
            <w:vAlign w:val="bottom"/>
            <w:hideMark/>
          </w:tcPr>
          <w:p w14:paraId="1925CE73"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Pollution</w:t>
            </w:r>
          </w:p>
        </w:tc>
        <w:tc>
          <w:tcPr>
            <w:tcW w:w="1431" w:type="dxa"/>
            <w:tcBorders>
              <w:top w:val="nil"/>
            </w:tcBorders>
            <w:shd w:val="clear" w:color="auto" w:fill="FF0000"/>
            <w:vAlign w:val="bottom"/>
            <w:hideMark/>
          </w:tcPr>
          <w:p w14:paraId="5A6DD2F7" w14:textId="77777777" w:rsidR="001E0694" w:rsidRPr="008D0CA6" w:rsidRDefault="001E0694" w:rsidP="00C7711B">
            <w:pPr>
              <w:pStyle w:val="TableHeadingText"/>
              <w:rPr>
                <w:rFonts w:ascii="Calibri" w:eastAsia="Times New Roman" w:hAnsi="Calibri" w:cs="Calibri"/>
                <w:color w:val="FFFFFF" w:themeColor="background1"/>
                <w:lang w:val="es-ES" w:eastAsia="es-ES"/>
              </w:rPr>
            </w:pPr>
            <w:r w:rsidRPr="008D0CA6">
              <w:rPr>
                <w:color w:val="FFFFFF" w:themeColor="background1"/>
              </w:rPr>
              <w:t>Biodiversity</w:t>
            </w:r>
          </w:p>
        </w:tc>
      </w:tr>
      <w:tr w:rsidR="00C52210" w:rsidRPr="00C7711B" w14:paraId="2F78EF83" w14:textId="77777777" w:rsidTr="00512420">
        <w:trPr>
          <w:trHeight w:val="20"/>
        </w:trPr>
        <w:tc>
          <w:tcPr>
            <w:tcW w:w="2367" w:type="dxa"/>
            <w:vMerge w:val="restart"/>
            <w:tcBorders>
              <w:top w:val="single" w:sz="4" w:space="0" w:color="000000" w:themeColor="text1"/>
            </w:tcBorders>
            <w:hideMark/>
          </w:tcPr>
          <w:p w14:paraId="257A1BE7" w14:textId="061E93B7" w:rsidR="00C52210" w:rsidRPr="00626BD3" w:rsidRDefault="00C52210" w:rsidP="00C7711B">
            <w:pPr>
              <w:pStyle w:val="TableText"/>
              <w:rPr>
                <w:lang w:val="en-GB" w:eastAsia="es-ES"/>
              </w:rPr>
            </w:pPr>
            <w:r w:rsidRPr="00626BD3">
              <w:rPr>
                <w:lang w:val="en-GB" w:eastAsia="es-ES"/>
              </w:rPr>
              <w:t xml:space="preserve">Construction of new residential buildings </w:t>
            </w:r>
            <w:del w:id="2030" w:author="Martinez De Hurtado Yela Fermin" w:date="2025-01-02T17:31:00Z" w16du:dateUtc="2025-01-02T16:31:00Z">
              <w:r w:rsidRPr="00626BD3" w:rsidDel="00C52210">
                <w:rPr>
                  <w:lang w:val="en-GB" w:eastAsia="es-ES"/>
                </w:rPr>
                <w:delText xml:space="preserve">or buildings smaller than 5,000 m2 </w:delText>
              </w:r>
            </w:del>
            <w:r w:rsidRPr="00626BD3">
              <w:rPr>
                <w:lang w:val="en-GB" w:eastAsia="es-ES"/>
              </w:rPr>
              <w:t>in Spain</w:t>
            </w:r>
          </w:p>
        </w:tc>
        <w:tc>
          <w:tcPr>
            <w:tcW w:w="2583" w:type="dxa"/>
            <w:tcBorders>
              <w:top w:val="single" w:sz="4" w:space="0" w:color="000000" w:themeColor="text1"/>
              <w:right w:val="single" w:sz="4" w:space="0" w:color="auto"/>
            </w:tcBorders>
            <w:hideMark/>
          </w:tcPr>
          <w:p w14:paraId="588D32FA"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3BE9744A"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061F2210"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736A77DB"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568507AA"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4883EF61"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0883484A"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1DED917D" w14:textId="77777777" w:rsidTr="00514496">
        <w:trPr>
          <w:trHeight w:val="20"/>
          <w:ins w:id="2031" w:author="Martinez De Hurtado Yela Fermin" w:date="2025-01-02T17:31:00Z"/>
        </w:trPr>
        <w:tc>
          <w:tcPr>
            <w:tcW w:w="2367" w:type="dxa"/>
            <w:vMerge/>
          </w:tcPr>
          <w:p w14:paraId="4055E9AC" w14:textId="77777777" w:rsidR="00C52210" w:rsidRPr="00626BD3" w:rsidRDefault="00C52210" w:rsidP="00C52210">
            <w:pPr>
              <w:pStyle w:val="TableText"/>
              <w:rPr>
                <w:ins w:id="2032" w:author="Martinez De Hurtado Yela Fermin" w:date="2025-01-02T17:31:00Z" w16du:dateUtc="2025-01-02T16:31:00Z"/>
                <w:lang w:val="en-GB" w:eastAsia="es-ES"/>
              </w:rPr>
            </w:pPr>
          </w:p>
        </w:tc>
        <w:tc>
          <w:tcPr>
            <w:tcW w:w="2583" w:type="dxa"/>
            <w:tcBorders>
              <w:top w:val="single" w:sz="4" w:space="0" w:color="000000" w:themeColor="text1"/>
              <w:right w:val="single" w:sz="4" w:space="0" w:color="auto"/>
            </w:tcBorders>
          </w:tcPr>
          <w:p w14:paraId="3AF23DD5" w14:textId="758DEC36" w:rsidR="00C52210" w:rsidRPr="00C7711B" w:rsidRDefault="00C52210" w:rsidP="00C52210">
            <w:pPr>
              <w:pStyle w:val="TableText"/>
              <w:rPr>
                <w:ins w:id="2033" w:author="Martinez De Hurtado Yela Fermin" w:date="2025-01-02T17:31:00Z" w16du:dateUtc="2025-01-02T16:31:00Z"/>
                <w:lang w:val="es-ES" w:eastAsia="es-ES"/>
              </w:rPr>
            </w:pPr>
            <w:ins w:id="2034" w:author="Martinez De Hurtado Yela Fermin" w:date="2025-01-02T17:31:00Z" w16du:dateUtc="2025-01-02T16:31:00Z">
              <w:r w:rsidRPr="00C7711B">
                <w:rPr>
                  <w:lang w:val="es-ES" w:eastAsia="es-ES"/>
                </w:rPr>
                <w:t>Santander-specific</w:t>
              </w:r>
            </w:ins>
          </w:p>
        </w:tc>
        <w:tc>
          <w:tcPr>
            <w:tcW w:w="1620" w:type="dxa"/>
            <w:tcBorders>
              <w:left w:val="single" w:sz="4" w:space="0" w:color="auto"/>
            </w:tcBorders>
          </w:tcPr>
          <w:p w14:paraId="7A3ADFC1" w14:textId="1C770806" w:rsidR="00C52210" w:rsidRDefault="00C52210" w:rsidP="00C52210">
            <w:pPr>
              <w:pStyle w:val="TableText"/>
              <w:rPr>
                <w:ins w:id="2035" w:author="Martinez De Hurtado Yela Fermin" w:date="2025-01-02T17:31:00Z" w16du:dateUtc="2025-01-02T16:31:00Z"/>
                <w:lang w:val="es-ES" w:eastAsia="es-ES"/>
              </w:rPr>
            </w:pPr>
            <w:ins w:id="2036" w:author="Martinez De Hurtado Yela Fermin" w:date="2025-01-02T17:31:00Z" w16du:dateUtc="2025-01-02T16:31:00Z">
              <w:r>
                <w:rPr>
                  <w:lang w:val="es-ES" w:eastAsia="es-ES"/>
                </w:rPr>
                <w:t>Own Performance</w:t>
              </w:r>
            </w:ins>
          </w:p>
        </w:tc>
        <w:tc>
          <w:tcPr>
            <w:tcW w:w="1620" w:type="dxa"/>
          </w:tcPr>
          <w:p w14:paraId="3FA6E4FA" w14:textId="1D7B98BC" w:rsidR="00C52210" w:rsidRDefault="00C52210" w:rsidP="00C52210">
            <w:pPr>
              <w:pStyle w:val="TableText"/>
              <w:rPr>
                <w:ins w:id="2037" w:author="Martinez De Hurtado Yela Fermin" w:date="2025-01-02T17:31:00Z" w16du:dateUtc="2025-01-02T16:31:00Z"/>
                <w:lang w:val="es-ES" w:eastAsia="es-ES"/>
              </w:rPr>
            </w:pPr>
            <w:ins w:id="2038" w:author="Martinez De Hurtado Yela Fermin" w:date="2025-01-02T17:31:00Z" w16du:dateUtc="2025-01-02T16:31:00Z">
              <w:r>
                <w:rPr>
                  <w:lang w:val="es-ES" w:eastAsia="es-ES"/>
                </w:rPr>
                <w:t>Own Performance</w:t>
              </w:r>
            </w:ins>
          </w:p>
        </w:tc>
        <w:tc>
          <w:tcPr>
            <w:tcW w:w="937" w:type="dxa"/>
          </w:tcPr>
          <w:p w14:paraId="00AB1A06" w14:textId="77777777" w:rsidR="00C52210" w:rsidRPr="00C7711B" w:rsidRDefault="00C52210" w:rsidP="00C52210">
            <w:pPr>
              <w:pStyle w:val="TableText"/>
              <w:rPr>
                <w:ins w:id="2039" w:author="Martinez De Hurtado Yela Fermin" w:date="2025-01-02T17:31:00Z" w16du:dateUtc="2025-01-02T16:31:00Z"/>
                <w:lang w:val="es-ES" w:eastAsia="es-ES"/>
              </w:rPr>
            </w:pPr>
          </w:p>
        </w:tc>
        <w:tc>
          <w:tcPr>
            <w:tcW w:w="1803" w:type="dxa"/>
          </w:tcPr>
          <w:p w14:paraId="3F120B6E" w14:textId="77777777" w:rsidR="00C52210" w:rsidRDefault="00C52210" w:rsidP="00C52210">
            <w:pPr>
              <w:pStyle w:val="TableText"/>
              <w:rPr>
                <w:ins w:id="2040" w:author="Martinez De Hurtado Yela Fermin" w:date="2025-01-02T17:31:00Z" w16du:dateUtc="2025-01-02T16:31:00Z"/>
                <w:lang w:val="es-ES" w:eastAsia="es-ES"/>
              </w:rPr>
            </w:pPr>
          </w:p>
        </w:tc>
        <w:tc>
          <w:tcPr>
            <w:tcW w:w="1310" w:type="dxa"/>
          </w:tcPr>
          <w:p w14:paraId="324D5E18" w14:textId="77777777" w:rsidR="00C52210" w:rsidRPr="00C7711B" w:rsidRDefault="00C52210" w:rsidP="00C52210">
            <w:pPr>
              <w:pStyle w:val="TableText"/>
              <w:rPr>
                <w:ins w:id="2041" w:author="Martinez De Hurtado Yela Fermin" w:date="2025-01-02T17:31:00Z" w16du:dateUtc="2025-01-02T16:31:00Z"/>
                <w:lang w:val="es-ES" w:eastAsia="es-ES"/>
              </w:rPr>
            </w:pPr>
          </w:p>
        </w:tc>
        <w:tc>
          <w:tcPr>
            <w:tcW w:w="1431" w:type="dxa"/>
          </w:tcPr>
          <w:p w14:paraId="5D1F8992" w14:textId="77777777" w:rsidR="00C52210" w:rsidRPr="00C7711B" w:rsidRDefault="00C52210" w:rsidP="00C52210">
            <w:pPr>
              <w:pStyle w:val="TableText"/>
              <w:rPr>
                <w:ins w:id="2042" w:author="Martinez De Hurtado Yela Fermin" w:date="2025-01-02T17:31:00Z" w16du:dateUtc="2025-01-02T16:31:00Z"/>
                <w:lang w:val="es-ES" w:eastAsia="es-ES"/>
              </w:rPr>
            </w:pPr>
          </w:p>
        </w:tc>
      </w:tr>
      <w:tr w:rsidR="00C52210" w:rsidRPr="00C7711B" w14:paraId="72AD5B6C" w14:textId="77777777" w:rsidTr="00512420">
        <w:trPr>
          <w:trHeight w:val="20"/>
        </w:trPr>
        <w:tc>
          <w:tcPr>
            <w:tcW w:w="2367" w:type="dxa"/>
            <w:vMerge w:val="restart"/>
            <w:tcBorders>
              <w:top w:val="single" w:sz="4" w:space="0" w:color="000000" w:themeColor="text1"/>
            </w:tcBorders>
            <w:hideMark/>
          </w:tcPr>
          <w:p w14:paraId="4D894A02" w14:textId="351D8182" w:rsidR="00C52210" w:rsidRPr="00626BD3" w:rsidRDefault="00C52210" w:rsidP="00C7711B">
            <w:pPr>
              <w:pStyle w:val="TableText"/>
              <w:rPr>
                <w:lang w:val="en-GB" w:eastAsia="es-ES"/>
              </w:rPr>
            </w:pPr>
            <w:r w:rsidRPr="00626BD3">
              <w:rPr>
                <w:lang w:val="en-GB" w:eastAsia="es-ES"/>
              </w:rPr>
              <w:t>Construction of new commercial</w:t>
            </w:r>
            <w:ins w:id="2043" w:author="Martinez De Hurtado Yela Fermin" w:date="2025-01-02T17:59:00Z" w16du:dateUtc="2025-01-02T16:59:00Z">
              <w:r w:rsidR="005713FD">
                <w:rPr>
                  <w:lang w:val="en-GB" w:eastAsia="es-ES"/>
                </w:rPr>
                <w:t xml:space="preserve"> buildings</w:t>
              </w:r>
            </w:ins>
            <w:r w:rsidRPr="00626BD3">
              <w:rPr>
                <w:lang w:val="en-GB" w:eastAsia="es-ES"/>
              </w:rPr>
              <w:t xml:space="preserve"> </w:t>
            </w:r>
            <w:del w:id="2044" w:author="Martinez De Hurtado Yela Fermin" w:date="2025-01-02T17:32:00Z" w16du:dateUtc="2025-01-02T16:32:00Z">
              <w:r w:rsidRPr="00626BD3" w:rsidDel="00C52210">
                <w:rPr>
                  <w:lang w:val="en-GB" w:eastAsia="es-ES"/>
                </w:rPr>
                <w:delText xml:space="preserve">buildings or buildings larger than 5,000 m2 </w:delText>
              </w:r>
            </w:del>
            <w:r w:rsidRPr="00626BD3">
              <w:rPr>
                <w:lang w:val="en-GB" w:eastAsia="es-ES"/>
              </w:rPr>
              <w:t>in Spain</w:t>
            </w:r>
          </w:p>
        </w:tc>
        <w:tc>
          <w:tcPr>
            <w:tcW w:w="2583" w:type="dxa"/>
            <w:tcBorders>
              <w:top w:val="single" w:sz="4" w:space="0" w:color="000000" w:themeColor="text1"/>
              <w:right w:val="single" w:sz="4" w:space="0" w:color="auto"/>
            </w:tcBorders>
            <w:hideMark/>
          </w:tcPr>
          <w:p w14:paraId="26E90B44"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5561EFB1"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293537C9"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79A9F5BB"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0844ED5D"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5752C7F3"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1DCD93D7"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2CAC3D03" w14:textId="77777777" w:rsidTr="008C6019">
        <w:trPr>
          <w:trHeight w:val="20"/>
          <w:ins w:id="2045" w:author="Martinez De Hurtado Yela Fermin" w:date="2025-01-02T17:32:00Z"/>
        </w:trPr>
        <w:tc>
          <w:tcPr>
            <w:tcW w:w="2367" w:type="dxa"/>
            <w:vMerge/>
          </w:tcPr>
          <w:p w14:paraId="248A14CC" w14:textId="77777777" w:rsidR="00C52210" w:rsidRPr="00626BD3" w:rsidRDefault="00C52210" w:rsidP="00C52210">
            <w:pPr>
              <w:pStyle w:val="TableText"/>
              <w:rPr>
                <w:ins w:id="2046" w:author="Martinez De Hurtado Yela Fermin" w:date="2025-01-02T17:32:00Z" w16du:dateUtc="2025-01-02T16:32:00Z"/>
                <w:lang w:val="en-GB" w:eastAsia="es-ES"/>
              </w:rPr>
            </w:pPr>
          </w:p>
        </w:tc>
        <w:tc>
          <w:tcPr>
            <w:tcW w:w="2583" w:type="dxa"/>
            <w:tcBorders>
              <w:top w:val="single" w:sz="4" w:space="0" w:color="000000" w:themeColor="text1"/>
              <w:right w:val="single" w:sz="4" w:space="0" w:color="auto"/>
            </w:tcBorders>
          </w:tcPr>
          <w:p w14:paraId="604CA010" w14:textId="3C00CBF6" w:rsidR="00C52210" w:rsidRPr="00C7711B" w:rsidRDefault="00C52210" w:rsidP="00C52210">
            <w:pPr>
              <w:pStyle w:val="TableText"/>
              <w:rPr>
                <w:ins w:id="2047" w:author="Martinez De Hurtado Yela Fermin" w:date="2025-01-02T17:32:00Z" w16du:dateUtc="2025-01-02T16:32:00Z"/>
                <w:lang w:val="es-ES" w:eastAsia="es-ES"/>
              </w:rPr>
            </w:pPr>
            <w:ins w:id="2048" w:author="Martinez De Hurtado Yela Fermin" w:date="2025-01-02T17:32:00Z" w16du:dateUtc="2025-01-02T16:32:00Z">
              <w:r w:rsidRPr="00C7711B">
                <w:rPr>
                  <w:lang w:val="es-ES" w:eastAsia="es-ES"/>
                </w:rPr>
                <w:t>Santander-specific</w:t>
              </w:r>
            </w:ins>
          </w:p>
        </w:tc>
        <w:tc>
          <w:tcPr>
            <w:tcW w:w="1620" w:type="dxa"/>
            <w:tcBorders>
              <w:left w:val="single" w:sz="4" w:space="0" w:color="auto"/>
            </w:tcBorders>
          </w:tcPr>
          <w:p w14:paraId="76A56A5D" w14:textId="059D632E" w:rsidR="00C52210" w:rsidRDefault="00C52210" w:rsidP="00C52210">
            <w:pPr>
              <w:pStyle w:val="TableText"/>
              <w:rPr>
                <w:ins w:id="2049" w:author="Martinez De Hurtado Yela Fermin" w:date="2025-01-02T17:32:00Z" w16du:dateUtc="2025-01-02T16:32:00Z"/>
                <w:lang w:val="es-ES" w:eastAsia="es-ES"/>
              </w:rPr>
            </w:pPr>
            <w:ins w:id="2050" w:author="Martinez De Hurtado Yela Fermin" w:date="2025-01-02T17:32:00Z" w16du:dateUtc="2025-01-02T16:32:00Z">
              <w:r>
                <w:rPr>
                  <w:lang w:val="es-ES" w:eastAsia="es-ES"/>
                </w:rPr>
                <w:t>Own Performance</w:t>
              </w:r>
            </w:ins>
          </w:p>
        </w:tc>
        <w:tc>
          <w:tcPr>
            <w:tcW w:w="1620" w:type="dxa"/>
          </w:tcPr>
          <w:p w14:paraId="42EE68D9" w14:textId="01F281C7" w:rsidR="00C52210" w:rsidRDefault="00C52210" w:rsidP="00C52210">
            <w:pPr>
              <w:pStyle w:val="TableText"/>
              <w:rPr>
                <w:ins w:id="2051" w:author="Martinez De Hurtado Yela Fermin" w:date="2025-01-02T17:32:00Z" w16du:dateUtc="2025-01-02T16:32:00Z"/>
                <w:lang w:val="es-ES" w:eastAsia="es-ES"/>
              </w:rPr>
            </w:pPr>
            <w:ins w:id="2052" w:author="Martinez De Hurtado Yela Fermin" w:date="2025-01-02T17:32:00Z" w16du:dateUtc="2025-01-02T16:32:00Z">
              <w:r>
                <w:rPr>
                  <w:lang w:val="es-ES" w:eastAsia="es-ES"/>
                </w:rPr>
                <w:t>Own Performance</w:t>
              </w:r>
            </w:ins>
          </w:p>
        </w:tc>
        <w:tc>
          <w:tcPr>
            <w:tcW w:w="937" w:type="dxa"/>
          </w:tcPr>
          <w:p w14:paraId="4F39186F" w14:textId="77777777" w:rsidR="00C52210" w:rsidRPr="00C7711B" w:rsidRDefault="00C52210" w:rsidP="00C52210">
            <w:pPr>
              <w:pStyle w:val="TableText"/>
              <w:rPr>
                <w:ins w:id="2053" w:author="Martinez De Hurtado Yela Fermin" w:date="2025-01-02T17:32:00Z" w16du:dateUtc="2025-01-02T16:32:00Z"/>
                <w:lang w:val="es-ES" w:eastAsia="es-ES"/>
              </w:rPr>
            </w:pPr>
          </w:p>
        </w:tc>
        <w:tc>
          <w:tcPr>
            <w:tcW w:w="1803" w:type="dxa"/>
          </w:tcPr>
          <w:p w14:paraId="5C6B3EBA" w14:textId="77777777" w:rsidR="00C52210" w:rsidRDefault="00C52210" w:rsidP="00C52210">
            <w:pPr>
              <w:pStyle w:val="TableText"/>
              <w:rPr>
                <w:ins w:id="2054" w:author="Martinez De Hurtado Yela Fermin" w:date="2025-01-02T17:32:00Z" w16du:dateUtc="2025-01-02T16:32:00Z"/>
                <w:lang w:val="es-ES" w:eastAsia="es-ES"/>
              </w:rPr>
            </w:pPr>
          </w:p>
        </w:tc>
        <w:tc>
          <w:tcPr>
            <w:tcW w:w="1310" w:type="dxa"/>
          </w:tcPr>
          <w:p w14:paraId="19524EB3" w14:textId="77777777" w:rsidR="00C52210" w:rsidRPr="00C7711B" w:rsidRDefault="00C52210" w:rsidP="00C52210">
            <w:pPr>
              <w:pStyle w:val="TableText"/>
              <w:rPr>
                <w:ins w:id="2055" w:author="Martinez De Hurtado Yela Fermin" w:date="2025-01-02T17:32:00Z" w16du:dateUtc="2025-01-02T16:32:00Z"/>
                <w:lang w:val="es-ES" w:eastAsia="es-ES"/>
              </w:rPr>
            </w:pPr>
          </w:p>
        </w:tc>
        <w:tc>
          <w:tcPr>
            <w:tcW w:w="1431" w:type="dxa"/>
          </w:tcPr>
          <w:p w14:paraId="05A1D670" w14:textId="77777777" w:rsidR="00C52210" w:rsidRPr="00C7711B" w:rsidRDefault="00C52210" w:rsidP="00C52210">
            <w:pPr>
              <w:pStyle w:val="TableText"/>
              <w:rPr>
                <w:ins w:id="2056" w:author="Martinez De Hurtado Yela Fermin" w:date="2025-01-02T17:32:00Z" w16du:dateUtc="2025-01-02T16:32:00Z"/>
                <w:lang w:val="es-ES" w:eastAsia="es-ES"/>
              </w:rPr>
            </w:pPr>
          </w:p>
        </w:tc>
      </w:tr>
      <w:tr w:rsidR="001E0694" w:rsidRPr="00C7711B" w:rsidDel="00C52210" w14:paraId="41541FAF" w14:textId="14FB9533" w:rsidTr="00512420">
        <w:trPr>
          <w:trHeight w:val="20"/>
          <w:del w:id="2057" w:author="Martinez De Hurtado Yela Fermin" w:date="2025-01-02T17:32:00Z"/>
        </w:trPr>
        <w:tc>
          <w:tcPr>
            <w:tcW w:w="2367" w:type="dxa"/>
            <w:tcBorders>
              <w:top w:val="single" w:sz="4" w:space="0" w:color="000000" w:themeColor="text1"/>
            </w:tcBorders>
            <w:hideMark/>
          </w:tcPr>
          <w:p w14:paraId="7F992089" w14:textId="22CD653E" w:rsidR="001E0694" w:rsidRPr="00626BD3" w:rsidDel="00C52210" w:rsidRDefault="001E0694" w:rsidP="00C7711B">
            <w:pPr>
              <w:pStyle w:val="TableText"/>
              <w:rPr>
                <w:del w:id="2058" w:author="Martinez De Hurtado Yela Fermin" w:date="2025-01-02T17:32:00Z" w16du:dateUtc="2025-01-02T16:32:00Z"/>
                <w:lang w:val="en-GB" w:eastAsia="es-ES"/>
              </w:rPr>
            </w:pPr>
            <w:del w:id="2059" w:author="Martinez De Hurtado Yela Fermin" w:date="2025-01-02T17:32:00Z" w16du:dateUtc="2025-01-02T16:32:00Z">
              <w:r w:rsidRPr="00626BD3" w:rsidDel="00C52210">
                <w:rPr>
                  <w:lang w:val="en-GB" w:eastAsia="es-ES"/>
                </w:rPr>
                <w:delText>Construction of new buildings (residential and non-residential) in Spain</w:delText>
              </w:r>
            </w:del>
          </w:p>
        </w:tc>
        <w:tc>
          <w:tcPr>
            <w:tcW w:w="2583" w:type="dxa"/>
            <w:tcBorders>
              <w:top w:val="single" w:sz="4" w:space="0" w:color="000000" w:themeColor="text1"/>
              <w:right w:val="single" w:sz="4" w:space="0" w:color="auto"/>
            </w:tcBorders>
            <w:hideMark/>
          </w:tcPr>
          <w:p w14:paraId="308233F6" w14:textId="0BD4D3A9" w:rsidR="001E0694" w:rsidRPr="00C7711B" w:rsidDel="00C52210" w:rsidRDefault="001E0694" w:rsidP="00C7711B">
            <w:pPr>
              <w:pStyle w:val="TableText"/>
              <w:rPr>
                <w:del w:id="2060" w:author="Martinez De Hurtado Yela Fermin" w:date="2025-01-02T17:32:00Z" w16du:dateUtc="2025-01-02T16:32:00Z"/>
                <w:lang w:val="es-ES" w:eastAsia="es-ES"/>
              </w:rPr>
            </w:pPr>
            <w:del w:id="2061" w:author="Martinez De Hurtado Yela Fermin" w:date="2025-01-02T17:32:00Z" w16du:dateUtc="2025-01-02T16:32:00Z">
              <w:r w:rsidRPr="00C7711B" w:rsidDel="00C52210">
                <w:rPr>
                  <w:lang w:val="es-ES" w:eastAsia="es-ES"/>
                </w:rPr>
                <w:delText>Santander-specific</w:delText>
              </w:r>
            </w:del>
          </w:p>
        </w:tc>
        <w:tc>
          <w:tcPr>
            <w:tcW w:w="1620" w:type="dxa"/>
            <w:tcBorders>
              <w:left w:val="single" w:sz="4" w:space="0" w:color="auto"/>
            </w:tcBorders>
            <w:hideMark/>
          </w:tcPr>
          <w:p w14:paraId="0E103884" w14:textId="75586372" w:rsidR="001E0694" w:rsidRPr="00C7711B" w:rsidDel="00C52210" w:rsidRDefault="00CA004C" w:rsidP="00C7711B">
            <w:pPr>
              <w:pStyle w:val="TableText"/>
              <w:rPr>
                <w:del w:id="2062" w:author="Martinez De Hurtado Yela Fermin" w:date="2025-01-02T17:32:00Z" w16du:dateUtc="2025-01-02T16:32:00Z"/>
                <w:lang w:val="es-ES" w:eastAsia="es-ES"/>
              </w:rPr>
            </w:pPr>
            <w:del w:id="2063" w:author="Martinez De Hurtado Yela Fermin" w:date="2025-01-02T17:32:00Z" w16du:dateUtc="2025-01-02T16:32:00Z">
              <w:r w:rsidDel="00C52210">
                <w:rPr>
                  <w:lang w:val="es-ES" w:eastAsia="es-ES"/>
                </w:rPr>
                <w:delText>Own Performance</w:delText>
              </w:r>
            </w:del>
          </w:p>
        </w:tc>
        <w:tc>
          <w:tcPr>
            <w:tcW w:w="1620" w:type="dxa"/>
            <w:hideMark/>
          </w:tcPr>
          <w:p w14:paraId="1F54D2C2" w14:textId="2BC6E57E" w:rsidR="001E0694" w:rsidRPr="00C7711B" w:rsidDel="00C52210" w:rsidRDefault="00CA004C" w:rsidP="00C7711B">
            <w:pPr>
              <w:pStyle w:val="TableText"/>
              <w:rPr>
                <w:del w:id="2064" w:author="Martinez De Hurtado Yela Fermin" w:date="2025-01-02T17:32:00Z" w16du:dateUtc="2025-01-02T16:32:00Z"/>
                <w:lang w:val="es-ES" w:eastAsia="es-ES"/>
              </w:rPr>
            </w:pPr>
            <w:del w:id="2065" w:author="Martinez De Hurtado Yela Fermin" w:date="2025-01-02T17:32:00Z" w16du:dateUtc="2025-01-02T16:32:00Z">
              <w:r w:rsidDel="00C52210">
                <w:rPr>
                  <w:lang w:val="es-ES" w:eastAsia="es-ES"/>
                </w:rPr>
                <w:delText>Own Performance</w:delText>
              </w:r>
            </w:del>
          </w:p>
        </w:tc>
        <w:tc>
          <w:tcPr>
            <w:tcW w:w="937" w:type="dxa"/>
            <w:hideMark/>
          </w:tcPr>
          <w:p w14:paraId="142615CD" w14:textId="3B4C445B" w:rsidR="001E0694" w:rsidRPr="00C7711B" w:rsidDel="00C52210" w:rsidRDefault="001E0694" w:rsidP="00C7711B">
            <w:pPr>
              <w:pStyle w:val="TableText"/>
              <w:rPr>
                <w:del w:id="2066" w:author="Martinez De Hurtado Yela Fermin" w:date="2025-01-02T17:32:00Z" w16du:dateUtc="2025-01-02T16:32:00Z"/>
                <w:lang w:val="es-ES" w:eastAsia="es-ES"/>
              </w:rPr>
            </w:pPr>
            <w:del w:id="2067" w:author="Martinez De Hurtado Yela Fermin" w:date="2025-01-02T17:32:00Z" w16du:dateUtc="2025-01-02T16:32:00Z">
              <w:r w:rsidRPr="00C7711B" w:rsidDel="00C52210">
                <w:rPr>
                  <w:lang w:val="es-ES" w:eastAsia="es-ES"/>
                </w:rPr>
                <w:delText> </w:delText>
              </w:r>
            </w:del>
          </w:p>
        </w:tc>
        <w:tc>
          <w:tcPr>
            <w:tcW w:w="1803" w:type="dxa"/>
            <w:hideMark/>
          </w:tcPr>
          <w:p w14:paraId="141F0B3A" w14:textId="7B379A21" w:rsidR="001E0694" w:rsidRPr="00C7711B" w:rsidDel="00C52210" w:rsidRDefault="00CA004C" w:rsidP="00C7711B">
            <w:pPr>
              <w:pStyle w:val="TableText"/>
              <w:rPr>
                <w:del w:id="2068" w:author="Martinez De Hurtado Yela Fermin" w:date="2025-01-02T17:32:00Z" w16du:dateUtc="2025-01-02T16:32:00Z"/>
                <w:lang w:val="es-ES" w:eastAsia="es-ES"/>
              </w:rPr>
            </w:pPr>
            <w:del w:id="2069" w:author="Martinez De Hurtado Yela Fermin" w:date="2025-01-02T17:32:00Z" w16du:dateUtc="2025-01-02T16:32:00Z">
              <w:r w:rsidDel="00C52210">
                <w:rPr>
                  <w:lang w:val="es-ES" w:eastAsia="es-ES"/>
                </w:rPr>
                <w:delText>Own Performance</w:delText>
              </w:r>
            </w:del>
          </w:p>
        </w:tc>
        <w:tc>
          <w:tcPr>
            <w:tcW w:w="1310" w:type="dxa"/>
            <w:hideMark/>
          </w:tcPr>
          <w:p w14:paraId="05FE7AED" w14:textId="4A638E9E" w:rsidR="001E0694" w:rsidRPr="00C7711B" w:rsidDel="00C52210" w:rsidRDefault="001E0694" w:rsidP="00C7711B">
            <w:pPr>
              <w:pStyle w:val="TableText"/>
              <w:rPr>
                <w:del w:id="2070" w:author="Martinez De Hurtado Yela Fermin" w:date="2025-01-02T17:32:00Z" w16du:dateUtc="2025-01-02T16:32:00Z"/>
                <w:lang w:val="es-ES" w:eastAsia="es-ES"/>
              </w:rPr>
            </w:pPr>
            <w:del w:id="2071" w:author="Martinez De Hurtado Yela Fermin" w:date="2025-01-02T17:32:00Z" w16du:dateUtc="2025-01-02T16:32:00Z">
              <w:r w:rsidRPr="00C7711B" w:rsidDel="00C52210">
                <w:rPr>
                  <w:lang w:val="es-ES" w:eastAsia="es-ES"/>
                </w:rPr>
                <w:delText> </w:delText>
              </w:r>
            </w:del>
          </w:p>
        </w:tc>
        <w:tc>
          <w:tcPr>
            <w:tcW w:w="1431" w:type="dxa"/>
            <w:hideMark/>
          </w:tcPr>
          <w:p w14:paraId="0EBE9B2F" w14:textId="3F6807AF" w:rsidR="001E0694" w:rsidRPr="00C7711B" w:rsidDel="00C52210" w:rsidRDefault="001E0694" w:rsidP="00C7711B">
            <w:pPr>
              <w:pStyle w:val="TableText"/>
              <w:rPr>
                <w:del w:id="2072" w:author="Martinez De Hurtado Yela Fermin" w:date="2025-01-02T17:32:00Z" w16du:dateUtc="2025-01-02T16:32:00Z"/>
                <w:lang w:val="es-ES" w:eastAsia="es-ES"/>
              </w:rPr>
            </w:pPr>
            <w:del w:id="2073" w:author="Martinez De Hurtado Yela Fermin" w:date="2025-01-02T17:32:00Z" w16du:dateUtc="2025-01-02T16:32:00Z">
              <w:r w:rsidRPr="00C7711B" w:rsidDel="00C52210">
                <w:rPr>
                  <w:lang w:val="es-ES" w:eastAsia="es-ES"/>
                </w:rPr>
                <w:delText> </w:delText>
              </w:r>
            </w:del>
          </w:p>
        </w:tc>
      </w:tr>
      <w:tr w:rsidR="00C52210" w:rsidRPr="00C7711B" w14:paraId="05CAF5A7" w14:textId="77777777" w:rsidTr="00512420">
        <w:trPr>
          <w:trHeight w:val="20"/>
        </w:trPr>
        <w:tc>
          <w:tcPr>
            <w:tcW w:w="2367" w:type="dxa"/>
            <w:vMerge w:val="restart"/>
            <w:tcBorders>
              <w:top w:val="single" w:sz="4" w:space="0" w:color="000000" w:themeColor="text1"/>
            </w:tcBorders>
            <w:hideMark/>
          </w:tcPr>
          <w:p w14:paraId="53504C99" w14:textId="0E99B2BA" w:rsidR="00C52210" w:rsidRPr="00626BD3" w:rsidRDefault="00C52210" w:rsidP="00C7711B">
            <w:pPr>
              <w:pStyle w:val="TableText"/>
              <w:rPr>
                <w:lang w:val="en-GB" w:eastAsia="es-ES"/>
              </w:rPr>
            </w:pPr>
            <w:r w:rsidRPr="00626BD3">
              <w:rPr>
                <w:lang w:val="en-GB" w:eastAsia="es-ES"/>
              </w:rPr>
              <w:t xml:space="preserve">Construction of new residential buildings </w:t>
            </w:r>
            <w:del w:id="2074" w:author="Martinez De Hurtado Yela Fermin" w:date="2025-01-02T17:32:00Z" w16du:dateUtc="2025-01-02T16:32:00Z">
              <w:r w:rsidRPr="00626BD3" w:rsidDel="00C52210">
                <w:rPr>
                  <w:lang w:val="en-GB" w:eastAsia="es-ES"/>
                </w:rPr>
                <w:delText xml:space="preserve">or buildings smaller than 5,000 m2 </w:delText>
              </w:r>
            </w:del>
            <w:r w:rsidRPr="00626BD3">
              <w:rPr>
                <w:lang w:val="en-GB" w:eastAsia="es-ES"/>
              </w:rPr>
              <w:t>in Portugal</w:t>
            </w:r>
          </w:p>
        </w:tc>
        <w:tc>
          <w:tcPr>
            <w:tcW w:w="2583" w:type="dxa"/>
            <w:tcBorders>
              <w:top w:val="single" w:sz="4" w:space="0" w:color="000000" w:themeColor="text1"/>
              <w:right w:val="single" w:sz="4" w:space="0" w:color="auto"/>
            </w:tcBorders>
            <w:hideMark/>
          </w:tcPr>
          <w:p w14:paraId="4A97631F"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2CC2786D"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3B92B11C"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05A14BE7"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17E99065"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7655445C"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402C7D2D"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2508E81B" w14:textId="77777777" w:rsidTr="0084108B">
        <w:trPr>
          <w:trHeight w:val="20"/>
          <w:ins w:id="2075" w:author="Martinez De Hurtado Yela Fermin" w:date="2025-01-02T17:32:00Z"/>
        </w:trPr>
        <w:tc>
          <w:tcPr>
            <w:tcW w:w="2367" w:type="dxa"/>
            <w:vMerge/>
          </w:tcPr>
          <w:p w14:paraId="1CBC3046" w14:textId="77777777" w:rsidR="00C52210" w:rsidRPr="00626BD3" w:rsidRDefault="00C52210" w:rsidP="00C52210">
            <w:pPr>
              <w:pStyle w:val="TableText"/>
              <w:rPr>
                <w:ins w:id="2076" w:author="Martinez De Hurtado Yela Fermin" w:date="2025-01-02T17:32:00Z" w16du:dateUtc="2025-01-02T16:32:00Z"/>
                <w:lang w:val="en-GB" w:eastAsia="es-ES"/>
              </w:rPr>
            </w:pPr>
          </w:p>
        </w:tc>
        <w:tc>
          <w:tcPr>
            <w:tcW w:w="2583" w:type="dxa"/>
            <w:tcBorders>
              <w:top w:val="single" w:sz="4" w:space="0" w:color="000000" w:themeColor="text1"/>
              <w:right w:val="single" w:sz="4" w:space="0" w:color="auto"/>
            </w:tcBorders>
          </w:tcPr>
          <w:p w14:paraId="7A94B296" w14:textId="4F227AB3" w:rsidR="00C52210" w:rsidRPr="00C7711B" w:rsidRDefault="00C52210" w:rsidP="00C52210">
            <w:pPr>
              <w:pStyle w:val="TableText"/>
              <w:rPr>
                <w:ins w:id="2077" w:author="Martinez De Hurtado Yela Fermin" w:date="2025-01-02T17:32:00Z" w16du:dateUtc="2025-01-02T16:32:00Z"/>
                <w:lang w:val="es-ES" w:eastAsia="es-ES"/>
              </w:rPr>
            </w:pPr>
            <w:ins w:id="2078" w:author="Martinez De Hurtado Yela Fermin" w:date="2025-01-02T17:32:00Z" w16du:dateUtc="2025-01-02T16:32:00Z">
              <w:r w:rsidRPr="00C7711B">
                <w:rPr>
                  <w:lang w:val="es-ES" w:eastAsia="es-ES"/>
                </w:rPr>
                <w:t>Santander-specific</w:t>
              </w:r>
            </w:ins>
          </w:p>
        </w:tc>
        <w:tc>
          <w:tcPr>
            <w:tcW w:w="1620" w:type="dxa"/>
            <w:tcBorders>
              <w:left w:val="single" w:sz="4" w:space="0" w:color="auto"/>
            </w:tcBorders>
          </w:tcPr>
          <w:p w14:paraId="3594176F" w14:textId="78CA11BF" w:rsidR="00C52210" w:rsidRDefault="00C52210" w:rsidP="00C52210">
            <w:pPr>
              <w:pStyle w:val="TableText"/>
              <w:rPr>
                <w:ins w:id="2079" w:author="Martinez De Hurtado Yela Fermin" w:date="2025-01-02T17:32:00Z" w16du:dateUtc="2025-01-02T16:32:00Z"/>
                <w:lang w:val="es-ES" w:eastAsia="es-ES"/>
              </w:rPr>
            </w:pPr>
            <w:ins w:id="2080" w:author="Martinez De Hurtado Yela Fermin" w:date="2025-01-02T17:32:00Z" w16du:dateUtc="2025-01-02T16:32:00Z">
              <w:r>
                <w:rPr>
                  <w:lang w:val="es-ES" w:eastAsia="es-ES"/>
                </w:rPr>
                <w:t>Own Performance</w:t>
              </w:r>
            </w:ins>
          </w:p>
        </w:tc>
        <w:tc>
          <w:tcPr>
            <w:tcW w:w="1620" w:type="dxa"/>
          </w:tcPr>
          <w:p w14:paraId="0D53C961" w14:textId="7B17BBBA" w:rsidR="00C52210" w:rsidRDefault="00C52210" w:rsidP="00C52210">
            <w:pPr>
              <w:pStyle w:val="TableText"/>
              <w:rPr>
                <w:ins w:id="2081" w:author="Martinez De Hurtado Yela Fermin" w:date="2025-01-02T17:32:00Z" w16du:dateUtc="2025-01-02T16:32:00Z"/>
                <w:lang w:val="es-ES" w:eastAsia="es-ES"/>
              </w:rPr>
            </w:pPr>
            <w:ins w:id="2082" w:author="Martinez De Hurtado Yela Fermin" w:date="2025-01-02T17:32:00Z" w16du:dateUtc="2025-01-02T16:32:00Z">
              <w:r>
                <w:rPr>
                  <w:lang w:val="es-ES" w:eastAsia="es-ES"/>
                </w:rPr>
                <w:t>Own Performance</w:t>
              </w:r>
            </w:ins>
          </w:p>
        </w:tc>
        <w:tc>
          <w:tcPr>
            <w:tcW w:w="937" w:type="dxa"/>
          </w:tcPr>
          <w:p w14:paraId="62614FB9" w14:textId="77777777" w:rsidR="00C52210" w:rsidRPr="00C7711B" w:rsidRDefault="00C52210" w:rsidP="00C52210">
            <w:pPr>
              <w:pStyle w:val="TableText"/>
              <w:rPr>
                <w:ins w:id="2083" w:author="Martinez De Hurtado Yela Fermin" w:date="2025-01-02T17:32:00Z" w16du:dateUtc="2025-01-02T16:32:00Z"/>
                <w:lang w:val="es-ES" w:eastAsia="es-ES"/>
              </w:rPr>
            </w:pPr>
          </w:p>
        </w:tc>
        <w:tc>
          <w:tcPr>
            <w:tcW w:w="1803" w:type="dxa"/>
          </w:tcPr>
          <w:p w14:paraId="4A3C62F8" w14:textId="77777777" w:rsidR="00C52210" w:rsidRDefault="00C52210" w:rsidP="00C52210">
            <w:pPr>
              <w:pStyle w:val="TableText"/>
              <w:rPr>
                <w:ins w:id="2084" w:author="Martinez De Hurtado Yela Fermin" w:date="2025-01-02T17:32:00Z" w16du:dateUtc="2025-01-02T16:32:00Z"/>
                <w:lang w:val="es-ES" w:eastAsia="es-ES"/>
              </w:rPr>
            </w:pPr>
          </w:p>
        </w:tc>
        <w:tc>
          <w:tcPr>
            <w:tcW w:w="1310" w:type="dxa"/>
          </w:tcPr>
          <w:p w14:paraId="09AD9A1D" w14:textId="77777777" w:rsidR="00C52210" w:rsidRPr="00C7711B" w:rsidRDefault="00C52210" w:rsidP="00C52210">
            <w:pPr>
              <w:pStyle w:val="TableText"/>
              <w:rPr>
                <w:ins w:id="2085" w:author="Martinez De Hurtado Yela Fermin" w:date="2025-01-02T17:32:00Z" w16du:dateUtc="2025-01-02T16:32:00Z"/>
                <w:lang w:val="es-ES" w:eastAsia="es-ES"/>
              </w:rPr>
            </w:pPr>
          </w:p>
        </w:tc>
        <w:tc>
          <w:tcPr>
            <w:tcW w:w="1431" w:type="dxa"/>
          </w:tcPr>
          <w:p w14:paraId="63FE1217" w14:textId="77777777" w:rsidR="00C52210" w:rsidRPr="00C7711B" w:rsidRDefault="00C52210" w:rsidP="00C52210">
            <w:pPr>
              <w:pStyle w:val="TableText"/>
              <w:rPr>
                <w:ins w:id="2086" w:author="Martinez De Hurtado Yela Fermin" w:date="2025-01-02T17:32:00Z" w16du:dateUtc="2025-01-02T16:32:00Z"/>
                <w:lang w:val="es-ES" w:eastAsia="es-ES"/>
              </w:rPr>
            </w:pPr>
          </w:p>
        </w:tc>
      </w:tr>
      <w:tr w:rsidR="00C52210" w:rsidRPr="00C7711B" w14:paraId="19C97367" w14:textId="77777777" w:rsidTr="00512420">
        <w:trPr>
          <w:trHeight w:val="20"/>
        </w:trPr>
        <w:tc>
          <w:tcPr>
            <w:tcW w:w="2367" w:type="dxa"/>
            <w:vMerge w:val="restart"/>
            <w:tcBorders>
              <w:top w:val="single" w:sz="4" w:space="0" w:color="000000" w:themeColor="text1"/>
            </w:tcBorders>
            <w:hideMark/>
          </w:tcPr>
          <w:p w14:paraId="563EB406" w14:textId="2380DBD6" w:rsidR="00C52210" w:rsidRPr="00626BD3" w:rsidRDefault="00C52210" w:rsidP="00C7711B">
            <w:pPr>
              <w:pStyle w:val="TableText"/>
              <w:rPr>
                <w:lang w:val="en-GB" w:eastAsia="es-ES"/>
              </w:rPr>
            </w:pPr>
            <w:r w:rsidRPr="00626BD3">
              <w:rPr>
                <w:lang w:val="en-GB" w:eastAsia="es-ES"/>
              </w:rPr>
              <w:t xml:space="preserve">Construction of new commercial buildings </w:t>
            </w:r>
            <w:del w:id="2087" w:author="Martinez De Hurtado Yela Fermin" w:date="2025-01-02T17:32:00Z" w16du:dateUtc="2025-01-02T16:32:00Z">
              <w:r w:rsidRPr="00626BD3" w:rsidDel="00C52210">
                <w:rPr>
                  <w:lang w:val="en-GB" w:eastAsia="es-ES"/>
                </w:rPr>
                <w:delText xml:space="preserve">or buildings larger than 5,000 m2 </w:delText>
              </w:r>
            </w:del>
            <w:r w:rsidRPr="00626BD3">
              <w:rPr>
                <w:lang w:val="en-GB" w:eastAsia="es-ES"/>
              </w:rPr>
              <w:t>in Portugal</w:t>
            </w:r>
          </w:p>
        </w:tc>
        <w:tc>
          <w:tcPr>
            <w:tcW w:w="2583" w:type="dxa"/>
            <w:tcBorders>
              <w:top w:val="single" w:sz="4" w:space="0" w:color="000000" w:themeColor="text1"/>
              <w:right w:val="single" w:sz="4" w:space="0" w:color="auto"/>
            </w:tcBorders>
            <w:hideMark/>
          </w:tcPr>
          <w:p w14:paraId="3E8D3866"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AB98250"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49C9080F"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40470EDA"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01118E27"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19871030"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6D84C6BF"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69193812" w14:textId="77777777" w:rsidTr="001A6ECD">
        <w:trPr>
          <w:trHeight w:val="20"/>
          <w:ins w:id="2088" w:author="Martinez De Hurtado Yela Fermin" w:date="2025-01-02T17:33:00Z"/>
        </w:trPr>
        <w:tc>
          <w:tcPr>
            <w:tcW w:w="2367" w:type="dxa"/>
            <w:vMerge/>
          </w:tcPr>
          <w:p w14:paraId="7A0588F2" w14:textId="77777777" w:rsidR="00C52210" w:rsidRPr="00626BD3" w:rsidRDefault="00C52210" w:rsidP="00C52210">
            <w:pPr>
              <w:pStyle w:val="TableText"/>
              <w:rPr>
                <w:ins w:id="2089" w:author="Martinez De Hurtado Yela Fermin" w:date="2025-01-02T17:33:00Z" w16du:dateUtc="2025-01-02T16:33:00Z"/>
                <w:lang w:val="en-GB" w:eastAsia="es-ES"/>
              </w:rPr>
            </w:pPr>
          </w:p>
        </w:tc>
        <w:tc>
          <w:tcPr>
            <w:tcW w:w="2583" w:type="dxa"/>
            <w:tcBorders>
              <w:top w:val="single" w:sz="4" w:space="0" w:color="000000" w:themeColor="text1"/>
              <w:right w:val="single" w:sz="4" w:space="0" w:color="auto"/>
            </w:tcBorders>
          </w:tcPr>
          <w:p w14:paraId="4163B40F" w14:textId="3D9CD1E6" w:rsidR="00C52210" w:rsidRPr="00C7711B" w:rsidRDefault="00C52210" w:rsidP="00C52210">
            <w:pPr>
              <w:pStyle w:val="TableText"/>
              <w:rPr>
                <w:ins w:id="2090" w:author="Martinez De Hurtado Yela Fermin" w:date="2025-01-02T17:33:00Z" w16du:dateUtc="2025-01-02T16:33:00Z"/>
                <w:lang w:val="es-ES" w:eastAsia="es-ES"/>
              </w:rPr>
            </w:pPr>
            <w:ins w:id="2091" w:author="Martinez De Hurtado Yela Fermin" w:date="2025-01-02T17:33:00Z" w16du:dateUtc="2025-01-02T16:33:00Z">
              <w:r w:rsidRPr="00C7711B">
                <w:rPr>
                  <w:lang w:val="es-ES" w:eastAsia="es-ES"/>
                </w:rPr>
                <w:t>Santander-specific</w:t>
              </w:r>
            </w:ins>
          </w:p>
        </w:tc>
        <w:tc>
          <w:tcPr>
            <w:tcW w:w="1620" w:type="dxa"/>
            <w:tcBorders>
              <w:left w:val="single" w:sz="4" w:space="0" w:color="auto"/>
            </w:tcBorders>
          </w:tcPr>
          <w:p w14:paraId="28FF7EF0" w14:textId="442D4CA1" w:rsidR="00C52210" w:rsidRDefault="00C52210" w:rsidP="00C52210">
            <w:pPr>
              <w:pStyle w:val="TableText"/>
              <w:rPr>
                <w:ins w:id="2092" w:author="Martinez De Hurtado Yela Fermin" w:date="2025-01-02T17:33:00Z" w16du:dateUtc="2025-01-02T16:33:00Z"/>
                <w:lang w:val="es-ES" w:eastAsia="es-ES"/>
              </w:rPr>
            </w:pPr>
            <w:ins w:id="2093" w:author="Martinez De Hurtado Yela Fermin" w:date="2025-01-02T17:33:00Z" w16du:dateUtc="2025-01-02T16:33:00Z">
              <w:r>
                <w:rPr>
                  <w:lang w:val="es-ES" w:eastAsia="es-ES"/>
                </w:rPr>
                <w:t>Own Performance</w:t>
              </w:r>
            </w:ins>
          </w:p>
        </w:tc>
        <w:tc>
          <w:tcPr>
            <w:tcW w:w="1620" w:type="dxa"/>
          </w:tcPr>
          <w:p w14:paraId="6CB58EB5" w14:textId="18E1A1CB" w:rsidR="00C52210" w:rsidRDefault="00C52210" w:rsidP="00C52210">
            <w:pPr>
              <w:pStyle w:val="TableText"/>
              <w:rPr>
                <w:ins w:id="2094" w:author="Martinez De Hurtado Yela Fermin" w:date="2025-01-02T17:33:00Z" w16du:dateUtc="2025-01-02T16:33:00Z"/>
                <w:lang w:val="es-ES" w:eastAsia="es-ES"/>
              </w:rPr>
            </w:pPr>
            <w:ins w:id="2095" w:author="Martinez De Hurtado Yela Fermin" w:date="2025-01-02T17:33:00Z" w16du:dateUtc="2025-01-02T16:33:00Z">
              <w:r>
                <w:rPr>
                  <w:lang w:val="es-ES" w:eastAsia="es-ES"/>
                </w:rPr>
                <w:t>Own Performance</w:t>
              </w:r>
            </w:ins>
          </w:p>
        </w:tc>
        <w:tc>
          <w:tcPr>
            <w:tcW w:w="937" w:type="dxa"/>
          </w:tcPr>
          <w:p w14:paraId="0C30A793" w14:textId="77777777" w:rsidR="00C52210" w:rsidRPr="00C7711B" w:rsidRDefault="00C52210" w:rsidP="00C52210">
            <w:pPr>
              <w:pStyle w:val="TableText"/>
              <w:rPr>
                <w:ins w:id="2096" w:author="Martinez De Hurtado Yela Fermin" w:date="2025-01-02T17:33:00Z" w16du:dateUtc="2025-01-02T16:33:00Z"/>
                <w:lang w:val="es-ES" w:eastAsia="es-ES"/>
              </w:rPr>
            </w:pPr>
          </w:p>
        </w:tc>
        <w:tc>
          <w:tcPr>
            <w:tcW w:w="1803" w:type="dxa"/>
          </w:tcPr>
          <w:p w14:paraId="41996295" w14:textId="77777777" w:rsidR="00C52210" w:rsidRDefault="00C52210" w:rsidP="00C52210">
            <w:pPr>
              <w:pStyle w:val="TableText"/>
              <w:rPr>
                <w:ins w:id="2097" w:author="Martinez De Hurtado Yela Fermin" w:date="2025-01-02T17:33:00Z" w16du:dateUtc="2025-01-02T16:33:00Z"/>
                <w:lang w:val="es-ES" w:eastAsia="es-ES"/>
              </w:rPr>
            </w:pPr>
          </w:p>
        </w:tc>
        <w:tc>
          <w:tcPr>
            <w:tcW w:w="1310" w:type="dxa"/>
          </w:tcPr>
          <w:p w14:paraId="3467C01A" w14:textId="77777777" w:rsidR="00C52210" w:rsidRPr="00C7711B" w:rsidRDefault="00C52210" w:rsidP="00C52210">
            <w:pPr>
              <w:pStyle w:val="TableText"/>
              <w:rPr>
                <w:ins w:id="2098" w:author="Martinez De Hurtado Yela Fermin" w:date="2025-01-02T17:33:00Z" w16du:dateUtc="2025-01-02T16:33:00Z"/>
                <w:lang w:val="es-ES" w:eastAsia="es-ES"/>
              </w:rPr>
            </w:pPr>
          </w:p>
        </w:tc>
        <w:tc>
          <w:tcPr>
            <w:tcW w:w="1431" w:type="dxa"/>
          </w:tcPr>
          <w:p w14:paraId="0B417459" w14:textId="77777777" w:rsidR="00C52210" w:rsidRPr="00C7711B" w:rsidRDefault="00C52210" w:rsidP="00C52210">
            <w:pPr>
              <w:pStyle w:val="TableText"/>
              <w:rPr>
                <w:ins w:id="2099" w:author="Martinez De Hurtado Yela Fermin" w:date="2025-01-02T17:33:00Z" w16du:dateUtc="2025-01-02T16:33:00Z"/>
                <w:lang w:val="es-ES" w:eastAsia="es-ES"/>
              </w:rPr>
            </w:pPr>
          </w:p>
        </w:tc>
      </w:tr>
      <w:tr w:rsidR="001E0694" w:rsidRPr="00C7711B" w:rsidDel="00C52210" w14:paraId="79801439" w14:textId="0489D78A" w:rsidTr="00512420">
        <w:trPr>
          <w:trHeight w:val="20"/>
          <w:del w:id="2100" w:author="Martinez De Hurtado Yela Fermin" w:date="2025-01-02T17:33:00Z"/>
        </w:trPr>
        <w:tc>
          <w:tcPr>
            <w:tcW w:w="2367" w:type="dxa"/>
            <w:tcBorders>
              <w:top w:val="single" w:sz="4" w:space="0" w:color="000000" w:themeColor="text1"/>
            </w:tcBorders>
            <w:hideMark/>
          </w:tcPr>
          <w:p w14:paraId="605D08C3" w14:textId="3E0878F4" w:rsidR="001E0694" w:rsidRPr="00626BD3" w:rsidDel="00C52210" w:rsidRDefault="001E0694" w:rsidP="00C7711B">
            <w:pPr>
              <w:pStyle w:val="TableText"/>
              <w:rPr>
                <w:del w:id="2101" w:author="Martinez De Hurtado Yela Fermin" w:date="2025-01-02T17:33:00Z" w16du:dateUtc="2025-01-02T16:33:00Z"/>
                <w:lang w:val="en-GB" w:eastAsia="es-ES"/>
              </w:rPr>
            </w:pPr>
            <w:del w:id="2102" w:author="Martinez De Hurtado Yela Fermin" w:date="2025-01-02T17:33:00Z" w16du:dateUtc="2025-01-02T16:33:00Z">
              <w:r w:rsidRPr="00626BD3" w:rsidDel="00C52210">
                <w:rPr>
                  <w:lang w:val="en-GB" w:eastAsia="es-ES"/>
                </w:rPr>
                <w:delText>Construction of new buildings (residential and non-residential) in Portugal</w:delText>
              </w:r>
            </w:del>
          </w:p>
        </w:tc>
        <w:tc>
          <w:tcPr>
            <w:tcW w:w="2583" w:type="dxa"/>
            <w:tcBorders>
              <w:top w:val="single" w:sz="4" w:space="0" w:color="000000" w:themeColor="text1"/>
              <w:right w:val="single" w:sz="4" w:space="0" w:color="auto"/>
            </w:tcBorders>
            <w:hideMark/>
          </w:tcPr>
          <w:p w14:paraId="6C261294" w14:textId="4DAE4A22" w:rsidR="001E0694" w:rsidRPr="00C7711B" w:rsidDel="00C52210" w:rsidRDefault="001E0694" w:rsidP="00C7711B">
            <w:pPr>
              <w:pStyle w:val="TableText"/>
              <w:rPr>
                <w:del w:id="2103" w:author="Martinez De Hurtado Yela Fermin" w:date="2025-01-02T17:33:00Z" w16du:dateUtc="2025-01-02T16:33:00Z"/>
                <w:lang w:val="es-ES" w:eastAsia="es-ES"/>
              </w:rPr>
            </w:pPr>
            <w:del w:id="2104" w:author="Martinez De Hurtado Yela Fermin" w:date="2025-01-02T17:33:00Z" w16du:dateUtc="2025-01-02T16:33:00Z">
              <w:r w:rsidRPr="00C7711B" w:rsidDel="00C52210">
                <w:rPr>
                  <w:lang w:val="es-ES" w:eastAsia="es-ES"/>
                </w:rPr>
                <w:delText>Santander-specific</w:delText>
              </w:r>
            </w:del>
          </w:p>
        </w:tc>
        <w:tc>
          <w:tcPr>
            <w:tcW w:w="1620" w:type="dxa"/>
            <w:tcBorders>
              <w:left w:val="single" w:sz="4" w:space="0" w:color="auto"/>
            </w:tcBorders>
            <w:hideMark/>
          </w:tcPr>
          <w:p w14:paraId="0BA3ADA2" w14:textId="7B892743" w:rsidR="001E0694" w:rsidRPr="00C7711B" w:rsidDel="00C52210" w:rsidRDefault="00CA004C" w:rsidP="00C7711B">
            <w:pPr>
              <w:pStyle w:val="TableText"/>
              <w:rPr>
                <w:del w:id="2105" w:author="Martinez De Hurtado Yela Fermin" w:date="2025-01-02T17:33:00Z" w16du:dateUtc="2025-01-02T16:33:00Z"/>
                <w:lang w:val="es-ES" w:eastAsia="es-ES"/>
              </w:rPr>
            </w:pPr>
            <w:del w:id="2106" w:author="Martinez De Hurtado Yela Fermin" w:date="2025-01-02T17:33:00Z" w16du:dateUtc="2025-01-02T16:33:00Z">
              <w:r w:rsidDel="00C52210">
                <w:rPr>
                  <w:lang w:val="es-ES" w:eastAsia="es-ES"/>
                </w:rPr>
                <w:delText>Own Performance</w:delText>
              </w:r>
            </w:del>
          </w:p>
        </w:tc>
        <w:tc>
          <w:tcPr>
            <w:tcW w:w="1620" w:type="dxa"/>
            <w:hideMark/>
          </w:tcPr>
          <w:p w14:paraId="2148C8B1" w14:textId="367FB25E" w:rsidR="001E0694" w:rsidRPr="00C7711B" w:rsidDel="00C52210" w:rsidRDefault="00CA004C" w:rsidP="00C7711B">
            <w:pPr>
              <w:pStyle w:val="TableText"/>
              <w:rPr>
                <w:del w:id="2107" w:author="Martinez De Hurtado Yela Fermin" w:date="2025-01-02T17:33:00Z" w16du:dateUtc="2025-01-02T16:33:00Z"/>
                <w:lang w:val="es-ES" w:eastAsia="es-ES"/>
              </w:rPr>
            </w:pPr>
            <w:del w:id="2108" w:author="Martinez De Hurtado Yela Fermin" w:date="2025-01-02T17:33:00Z" w16du:dateUtc="2025-01-02T16:33:00Z">
              <w:r w:rsidDel="00C52210">
                <w:rPr>
                  <w:lang w:val="es-ES" w:eastAsia="es-ES"/>
                </w:rPr>
                <w:delText>Own Performance</w:delText>
              </w:r>
            </w:del>
          </w:p>
        </w:tc>
        <w:tc>
          <w:tcPr>
            <w:tcW w:w="937" w:type="dxa"/>
            <w:hideMark/>
          </w:tcPr>
          <w:p w14:paraId="0047E18E" w14:textId="4EBB57C4" w:rsidR="001E0694" w:rsidRPr="00C7711B" w:rsidDel="00C52210" w:rsidRDefault="001E0694" w:rsidP="00C7711B">
            <w:pPr>
              <w:pStyle w:val="TableText"/>
              <w:rPr>
                <w:del w:id="2109" w:author="Martinez De Hurtado Yela Fermin" w:date="2025-01-02T17:33:00Z" w16du:dateUtc="2025-01-02T16:33:00Z"/>
                <w:lang w:val="es-ES" w:eastAsia="es-ES"/>
              </w:rPr>
            </w:pPr>
            <w:del w:id="2110" w:author="Martinez De Hurtado Yela Fermin" w:date="2025-01-02T17:33:00Z" w16du:dateUtc="2025-01-02T16:33:00Z">
              <w:r w:rsidRPr="00C7711B" w:rsidDel="00C52210">
                <w:rPr>
                  <w:lang w:val="es-ES" w:eastAsia="es-ES"/>
                </w:rPr>
                <w:delText> </w:delText>
              </w:r>
            </w:del>
          </w:p>
        </w:tc>
        <w:tc>
          <w:tcPr>
            <w:tcW w:w="1803" w:type="dxa"/>
            <w:hideMark/>
          </w:tcPr>
          <w:p w14:paraId="60A4C15A" w14:textId="4A43F81A" w:rsidR="001E0694" w:rsidRPr="00C7711B" w:rsidDel="00C52210" w:rsidRDefault="00CA004C" w:rsidP="00C7711B">
            <w:pPr>
              <w:pStyle w:val="TableText"/>
              <w:rPr>
                <w:del w:id="2111" w:author="Martinez De Hurtado Yela Fermin" w:date="2025-01-02T17:33:00Z" w16du:dateUtc="2025-01-02T16:33:00Z"/>
                <w:lang w:val="es-ES" w:eastAsia="es-ES"/>
              </w:rPr>
            </w:pPr>
            <w:del w:id="2112" w:author="Martinez De Hurtado Yela Fermin" w:date="2025-01-02T17:33:00Z" w16du:dateUtc="2025-01-02T16:33:00Z">
              <w:r w:rsidDel="00C52210">
                <w:rPr>
                  <w:lang w:val="es-ES" w:eastAsia="es-ES"/>
                </w:rPr>
                <w:delText>Own Performance</w:delText>
              </w:r>
            </w:del>
          </w:p>
        </w:tc>
        <w:tc>
          <w:tcPr>
            <w:tcW w:w="1310" w:type="dxa"/>
            <w:hideMark/>
          </w:tcPr>
          <w:p w14:paraId="2B9A7F73" w14:textId="748F1F93" w:rsidR="001E0694" w:rsidRPr="00C7711B" w:rsidDel="00C52210" w:rsidRDefault="001E0694" w:rsidP="00C7711B">
            <w:pPr>
              <w:pStyle w:val="TableText"/>
              <w:rPr>
                <w:del w:id="2113" w:author="Martinez De Hurtado Yela Fermin" w:date="2025-01-02T17:33:00Z" w16du:dateUtc="2025-01-02T16:33:00Z"/>
                <w:lang w:val="es-ES" w:eastAsia="es-ES"/>
              </w:rPr>
            </w:pPr>
            <w:del w:id="2114" w:author="Martinez De Hurtado Yela Fermin" w:date="2025-01-02T17:33:00Z" w16du:dateUtc="2025-01-02T16:33:00Z">
              <w:r w:rsidRPr="00C7711B" w:rsidDel="00C52210">
                <w:rPr>
                  <w:lang w:val="es-ES" w:eastAsia="es-ES"/>
                </w:rPr>
                <w:delText> </w:delText>
              </w:r>
            </w:del>
          </w:p>
        </w:tc>
        <w:tc>
          <w:tcPr>
            <w:tcW w:w="1431" w:type="dxa"/>
            <w:hideMark/>
          </w:tcPr>
          <w:p w14:paraId="61183A43" w14:textId="75A6369B" w:rsidR="001E0694" w:rsidRPr="00C7711B" w:rsidDel="00C52210" w:rsidRDefault="001E0694" w:rsidP="00C7711B">
            <w:pPr>
              <w:pStyle w:val="TableText"/>
              <w:rPr>
                <w:del w:id="2115" w:author="Martinez De Hurtado Yela Fermin" w:date="2025-01-02T17:33:00Z" w16du:dateUtc="2025-01-02T16:33:00Z"/>
                <w:lang w:val="es-ES" w:eastAsia="es-ES"/>
              </w:rPr>
            </w:pPr>
            <w:del w:id="2116" w:author="Martinez De Hurtado Yela Fermin" w:date="2025-01-02T17:33:00Z" w16du:dateUtc="2025-01-02T16:33:00Z">
              <w:r w:rsidRPr="00C7711B" w:rsidDel="00C52210">
                <w:rPr>
                  <w:lang w:val="es-ES" w:eastAsia="es-ES"/>
                </w:rPr>
                <w:delText> </w:delText>
              </w:r>
            </w:del>
          </w:p>
        </w:tc>
      </w:tr>
      <w:tr w:rsidR="00C52210" w:rsidRPr="00C7711B" w14:paraId="597C16FB" w14:textId="77777777" w:rsidTr="00512420">
        <w:trPr>
          <w:trHeight w:val="20"/>
        </w:trPr>
        <w:tc>
          <w:tcPr>
            <w:tcW w:w="2367" w:type="dxa"/>
            <w:vMerge w:val="restart"/>
            <w:tcBorders>
              <w:top w:val="single" w:sz="4" w:space="0" w:color="000000" w:themeColor="text1"/>
            </w:tcBorders>
            <w:hideMark/>
          </w:tcPr>
          <w:p w14:paraId="4194C086" w14:textId="5D58BDBC" w:rsidR="00C52210" w:rsidRPr="00626BD3" w:rsidRDefault="00C52210" w:rsidP="00CE46D5">
            <w:pPr>
              <w:pStyle w:val="TableText"/>
              <w:keepNext/>
              <w:keepLines/>
              <w:rPr>
                <w:lang w:val="en-GB" w:eastAsia="es-ES"/>
              </w:rPr>
            </w:pPr>
            <w:r w:rsidRPr="00626BD3">
              <w:rPr>
                <w:lang w:val="en-GB" w:eastAsia="es-ES"/>
              </w:rPr>
              <w:lastRenderedPageBreak/>
              <w:t xml:space="preserve">Construction of new residential buildings </w:t>
            </w:r>
            <w:del w:id="2117" w:author="Martinez De Hurtado Yela Fermin" w:date="2025-01-02T17:33:00Z" w16du:dateUtc="2025-01-02T16:33:00Z">
              <w:r w:rsidRPr="00626BD3" w:rsidDel="00C52210">
                <w:rPr>
                  <w:lang w:val="en-GB" w:eastAsia="es-ES"/>
                </w:rPr>
                <w:delText xml:space="preserve">or buildings smaller than 5,000 m2 </w:delText>
              </w:r>
            </w:del>
            <w:r w:rsidRPr="00626BD3">
              <w:rPr>
                <w:lang w:val="en-GB" w:eastAsia="es-ES"/>
              </w:rPr>
              <w:t>in Poland</w:t>
            </w:r>
          </w:p>
        </w:tc>
        <w:tc>
          <w:tcPr>
            <w:tcW w:w="2583" w:type="dxa"/>
            <w:tcBorders>
              <w:top w:val="single" w:sz="4" w:space="0" w:color="000000" w:themeColor="text1"/>
              <w:right w:val="single" w:sz="4" w:space="0" w:color="auto"/>
            </w:tcBorders>
            <w:hideMark/>
          </w:tcPr>
          <w:p w14:paraId="02AAAB3A" w14:textId="77777777" w:rsidR="00C52210" w:rsidRPr="00C7711B" w:rsidRDefault="00C52210" w:rsidP="00CE46D5">
            <w:pPr>
              <w:pStyle w:val="TableText"/>
              <w:keepNext/>
              <w:keepLines/>
              <w:rPr>
                <w:lang w:val="es-ES" w:eastAsia="es-ES"/>
              </w:rPr>
            </w:pPr>
            <w:r w:rsidRPr="00C7711B">
              <w:rPr>
                <w:lang w:val="es-ES" w:eastAsia="es-ES"/>
              </w:rPr>
              <w:t>EU Taxonomy</w:t>
            </w:r>
          </w:p>
        </w:tc>
        <w:tc>
          <w:tcPr>
            <w:tcW w:w="1620" w:type="dxa"/>
            <w:tcBorders>
              <w:left w:val="single" w:sz="4" w:space="0" w:color="auto"/>
            </w:tcBorders>
            <w:hideMark/>
          </w:tcPr>
          <w:p w14:paraId="68777BAD" w14:textId="77777777" w:rsidR="00C52210" w:rsidRPr="00C7711B" w:rsidRDefault="00C52210" w:rsidP="00CE46D5">
            <w:pPr>
              <w:pStyle w:val="TableText"/>
              <w:keepNext/>
              <w:keepLines/>
              <w:rPr>
                <w:lang w:val="es-ES" w:eastAsia="es-ES"/>
              </w:rPr>
            </w:pPr>
            <w:r>
              <w:rPr>
                <w:lang w:val="es-ES" w:eastAsia="es-ES"/>
              </w:rPr>
              <w:t>Own Performance</w:t>
            </w:r>
          </w:p>
        </w:tc>
        <w:tc>
          <w:tcPr>
            <w:tcW w:w="1620" w:type="dxa"/>
            <w:hideMark/>
          </w:tcPr>
          <w:p w14:paraId="4AD0911D" w14:textId="77777777" w:rsidR="00C52210" w:rsidRPr="00C7711B" w:rsidRDefault="00C52210" w:rsidP="00CE46D5">
            <w:pPr>
              <w:pStyle w:val="TableText"/>
              <w:keepNext/>
              <w:keepLines/>
              <w:rPr>
                <w:lang w:val="es-ES" w:eastAsia="es-ES"/>
              </w:rPr>
            </w:pPr>
            <w:r>
              <w:rPr>
                <w:lang w:val="es-ES" w:eastAsia="es-ES"/>
              </w:rPr>
              <w:t>Own Performance</w:t>
            </w:r>
          </w:p>
        </w:tc>
        <w:tc>
          <w:tcPr>
            <w:tcW w:w="937" w:type="dxa"/>
            <w:hideMark/>
          </w:tcPr>
          <w:p w14:paraId="3E5BDA48" w14:textId="77777777" w:rsidR="00C52210" w:rsidRPr="00C7711B" w:rsidRDefault="00C52210" w:rsidP="00CE46D5">
            <w:pPr>
              <w:pStyle w:val="TableText"/>
              <w:keepNext/>
              <w:keepLines/>
              <w:rPr>
                <w:lang w:val="es-ES" w:eastAsia="es-ES"/>
              </w:rPr>
            </w:pPr>
            <w:r w:rsidRPr="00C7711B">
              <w:rPr>
                <w:lang w:val="es-ES" w:eastAsia="es-ES"/>
              </w:rPr>
              <w:t> </w:t>
            </w:r>
          </w:p>
        </w:tc>
        <w:tc>
          <w:tcPr>
            <w:tcW w:w="1803" w:type="dxa"/>
            <w:hideMark/>
          </w:tcPr>
          <w:p w14:paraId="64D1C057" w14:textId="77777777" w:rsidR="00C52210" w:rsidRPr="00C7711B" w:rsidRDefault="00C52210" w:rsidP="00CE46D5">
            <w:pPr>
              <w:pStyle w:val="TableText"/>
              <w:keepNext/>
              <w:keepLines/>
              <w:rPr>
                <w:lang w:val="es-ES" w:eastAsia="es-ES"/>
              </w:rPr>
            </w:pPr>
            <w:r>
              <w:rPr>
                <w:lang w:val="es-ES" w:eastAsia="es-ES"/>
              </w:rPr>
              <w:t>Own Performance</w:t>
            </w:r>
          </w:p>
        </w:tc>
        <w:tc>
          <w:tcPr>
            <w:tcW w:w="1310" w:type="dxa"/>
            <w:hideMark/>
          </w:tcPr>
          <w:p w14:paraId="5DCCAEAF" w14:textId="77777777" w:rsidR="00C52210" w:rsidRPr="00C7711B" w:rsidRDefault="00C52210" w:rsidP="00CE46D5">
            <w:pPr>
              <w:pStyle w:val="TableText"/>
              <w:keepNext/>
              <w:keepLines/>
              <w:rPr>
                <w:lang w:val="es-ES" w:eastAsia="es-ES"/>
              </w:rPr>
            </w:pPr>
            <w:r w:rsidRPr="00C7711B">
              <w:rPr>
                <w:lang w:val="es-ES" w:eastAsia="es-ES"/>
              </w:rPr>
              <w:t> </w:t>
            </w:r>
          </w:p>
        </w:tc>
        <w:tc>
          <w:tcPr>
            <w:tcW w:w="1431" w:type="dxa"/>
            <w:hideMark/>
          </w:tcPr>
          <w:p w14:paraId="10564AB1" w14:textId="77777777" w:rsidR="00C52210" w:rsidRPr="00C7711B" w:rsidRDefault="00C52210" w:rsidP="00CE46D5">
            <w:pPr>
              <w:pStyle w:val="TableText"/>
              <w:keepNext/>
              <w:keepLines/>
              <w:rPr>
                <w:lang w:val="es-ES" w:eastAsia="es-ES"/>
              </w:rPr>
            </w:pPr>
            <w:r w:rsidRPr="00C7711B">
              <w:rPr>
                <w:lang w:val="es-ES" w:eastAsia="es-ES"/>
              </w:rPr>
              <w:t> </w:t>
            </w:r>
          </w:p>
        </w:tc>
      </w:tr>
      <w:tr w:rsidR="00C52210" w:rsidRPr="00C7711B" w14:paraId="452838CE" w14:textId="77777777" w:rsidTr="00F94942">
        <w:trPr>
          <w:trHeight w:val="20"/>
          <w:ins w:id="2118" w:author="Martinez De Hurtado Yela Fermin" w:date="2025-01-02T17:33:00Z"/>
        </w:trPr>
        <w:tc>
          <w:tcPr>
            <w:tcW w:w="2367" w:type="dxa"/>
            <w:vMerge/>
          </w:tcPr>
          <w:p w14:paraId="39B0CF2C" w14:textId="77777777" w:rsidR="00C52210" w:rsidRPr="00626BD3" w:rsidRDefault="00C52210" w:rsidP="00C52210">
            <w:pPr>
              <w:pStyle w:val="TableText"/>
              <w:keepNext/>
              <w:keepLines/>
              <w:rPr>
                <w:ins w:id="2119" w:author="Martinez De Hurtado Yela Fermin" w:date="2025-01-02T17:33:00Z" w16du:dateUtc="2025-01-02T16:33:00Z"/>
                <w:lang w:val="en-GB" w:eastAsia="es-ES"/>
              </w:rPr>
            </w:pPr>
          </w:p>
        </w:tc>
        <w:tc>
          <w:tcPr>
            <w:tcW w:w="2583" w:type="dxa"/>
            <w:tcBorders>
              <w:top w:val="single" w:sz="4" w:space="0" w:color="000000" w:themeColor="text1"/>
              <w:right w:val="single" w:sz="4" w:space="0" w:color="auto"/>
            </w:tcBorders>
          </w:tcPr>
          <w:p w14:paraId="4F089A7C" w14:textId="362917A1" w:rsidR="00C52210" w:rsidRPr="00C7711B" w:rsidRDefault="00C52210" w:rsidP="00C52210">
            <w:pPr>
              <w:pStyle w:val="TableText"/>
              <w:keepNext/>
              <w:keepLines/>
              <w:rPr>
                <w:ins w:id="2120" w:author="Martinez De Hurtado Yela Fermin" w:date="2025-01-02T17:33:00Z" w16du:dateUtc="2025-01-02T16:33:00Z"/>
                <w:lang w:val="es-ES" w:eastAsia="es-ES"/>
              </w:rPr>
            </w:pPr>
            <w:ins w:id="2121" w:author="Martinez De Hurtado Yela Fermin" w:date="2025-01-02T17:33:00Z" w16du:dateUtc="2025-01-02T16:33:00Z">
              <w:r w:rsidRPr="00C7711B">
                <w:rPr>
                  <w:lang w:val="es-ES" w:eastAsia="es-ES"/>
                </w:rPr>
                <w:t>Santander-specific</w:t>
              </w:r>
            </w:ins>
          </w:p>
        </w:tc>
        <w:tc>
          <w:tcPr>
            <w:tcW w:w="1620" w:type="dxa"/>
            <w:tcBorders>
              <w:left w:val="single" w:sz="4" w:space="0" w:color="auto"/>
            </w:tcBorders>
          </w:tcPr>
          <w:p w14:paraId="181B562D" w14:textId="617C3F99" w:rsidR="00C52210" w:rsidRDefault="00C52210" w:rsidP="00C52210">
            <w:pPr>
              <w:pStyle w:val="TableText"/>
              <w:keepNext/>
              <w:keepLines/>
              <w:rPr>
                <w:ins w:id="2122" w:author="Martinez De Hurtado Yela Fermin" w:date="2025-01-02T17:33:00Z" w16du:dateUtc="2025-01-02T16:33:00Z"/>
                <w:lang w:val="es-ES" w:eastAsia="es-ES"/>
              </w:rPr>
            </w:pPr>
            <w:ins w:id="2123" w:author="Martinez De Hurtado Yela Fermin" w:date="2025-01-02T17:33:00Z" w16du:dateUtc="2025-01-02T16:33:00Z">
              <w:r>
                <w:rPr>
                  <w:lang w:val="es-ES" w:eastAsia="es-ES"/>
                </w:rPr>
                <w:t>Own Performance</w:t>
              </w:r>
            </w:ins>
          </w:p>
        </w:tc>
        <w:tc>
          <w:tcPr>
            <w:tcW w:w="1620" w:type="dxa"/>
          </w:tcPr>
          <w:p w14:paraId="6BC5A8A1" w14:textId="76A0AEB0" w:rsidR="00C52210" w:rsidRDefault="00C52210" w:rsidP="00C52210">
            <w:pPr>
              <w:pStyle w:val="TableText"/>
              <w:keepNext/>
              <w:keepLines/>
              <w:rPr>
                <w:ins w:id="2124" w:author="Martinez De Hurtado Yela Fermin" w:date="2025-01-02T17:33:00Z" w16du:dateUtc="2025-01-02T16:33:00Z"/>
                <w:lang w:val="es-ES" w:eastAsia="es-ES"/>
              </w:rPr>
            </w:pPr>
            <w:ins w:id="2125" w:author="Martinez De Hurtado Yela Fermin" w:date="2025-01-02T17:33:00Z" w16du:dateUtc="2025-01-02T16:33:00Z">
              <w:r>
                <w:rPr>
                  <w:lang w:val="es-ES" w:eastAsia="es-ES"/>
                </w:rPr>
                <w:t>Own Performance</w:t>
              </w:r>
            </w:ins>
          </w:p>
        </w:tc>
        <w:tc>
          <w:tcPr>
            <w:tcW w:w="937" w:type="dxa"/>
          </w:tcPr>
          <w:p w14:paraId="18E30FBE" w14:textId="77777777" w:rsidR="00C52210" w:rsidRPr="00C7711B" w:rsidRDefault="00C52210" w:rsidP="00C52210">
            <w:pPr>
              <w:pStyle w:val="TableText"/>
              <w:keepNext/>
              <w:keepLines/>
              <w:rPr>
                <w:ins w:id="2126" w:author="Martinez De Hurtado Yela Fermin" w:date="2025-01-02T17:33:00Z" w16du:dateUtc="2025-01-02T16:33:00Z"/>
                <w:lang w:val="es-ES" w:eastAsia="es-ES"/>
              </w:rPr>
            </w:pPr>
          </w:p>
        </w:tc>
        <w:tc>
          <w:tcPr>
            <w:tcW w:w="1803" w:type="dxa"/>
          </w:tcPr>
          <w:p w14:paraId="59DFAB30" w14:textId="77777777" w:rsidR="00C52210" w:rsidRDefault="00C52210" w:rsidP="00C52210">
            <w:pPr>
              <w:pStyle w:val="TableText"/>
              <w:keepNext/>
              <w:keepLines/>
              <w:rPr>
                <w:ins w:id="2127" w:author="Martinez De Hurtado Yela Fermin" w:date="2025-01-02T17:33:00Z" w16du:dateUtc="2025-01-02T16:33:00Z"/>
                <w:lang w:val="es-ES" w:eastAsia="es-ES"/>
              </w:rPr>
            </w:pPr>
          </w:p>
        </w:tc>
        <w:tc>
          <w:tcPr>
            <w:tcW w:w="1310" w:type="dxa"/>
          </w:tcPr>
          <w:p w14:paraId="74B72EFE" w14:textId="77777777" w:rsidR="00C52210" w:rsidRPr="00C7711B" w:rsidRDefault="00C52210" w:rsidP="00C52210">
            <w:pPr>
              <w:pStyle w:val="TableText"/>
              <w:keepNext/>
              <w:keepLines/>
              <w:rPr>
                <w:ins w:id="2128" w:author="Martinez De Hurtado Yela Fermin" w:date="2025-01-02T17:33:00Z" w16du:dateUtc="2025-01-02T16:33:00Z"/>
                <w:lang w:val="es-ES" w:eastAsia="es-ES"/>
              </w:rPr>
            </w:pPr>
          </w:p>
        </w:tc>
        <w:tc>
          <w:tcPr>
            <w:tcW w:w="1431" w:type="dxa"/>
          </w:tcPr>
          <w:p w14:paraId="3292CF52" w14:textId="77777777" w:rsidR="00C52210" w:rsidRPr="00C7711B" w:rsidRDefault="00C52210" w:rsidP="00C52210">
            <w:pPr>
              <w:pStyle w:val="TableText"/>
              <w:keepNext/>
              <w:keepLines/>
              <w:rPr>
                <w:ins w:id="2129" w:author="Martinez De Hurtado Yela Fermin" w:date="2025-01-02T17:33:00Z" w16du:dateUtc="2025-01-02T16:33:00Z"/>
                <w:lang w:val="es-ES" w:eastAsia="es-ES"/>
              </w:rPr>
            </w:pPr>
          </w:p>
        </w:tc>
      </w:tr>
      <w:tr w:rsidR="00C52210" w:rsidRPr="00C7711B" w14:paraId="7902D5BA" w14:textId="77777777" w:rsidTr="00512420">
        <w:trPr>
          <w:trHeight w:val="20"/>
        </w:trPr>
        <w:tc>
          <w:tcPr>
            <w:tcW w:w="2367" w:type="dxa"/>
            <w:vMerge w:val="restart"/>
            <w:tcBorders>
              <w:top w:val="single" w:sz="4" w:space="0" w:color="000000" w:themeColor="text1"/>
            </w:tcBorders>
            <w:hideMark/>
          </w:tcPr>
          <w:p w14:paraId="088A7B3F" w14:textId="48A91834" w:rsidR="00C52210" w:rsidRPr="00626BD3" w:rsidRDefault="00C52210" w:rsidP="00CE46D5">
            <w:pPr>
              <w:pStyle w:val="TableText"/>
              <w:keepNext/>
              <w:keepLines/>
              <w:rPr>
                <w:lang w:val="en-GB" w:eastAsia="es-ES"/>
              </w:rPr>
            </w:pPr>
            <w:r w:rsidRPr="00626BD3">
              <w:rPr>
                <w:lang w:val="en-GB" w:eastAsia="es-ES"/>
              </w:rPr>
              <w:t xml:space="preserve">Construction of new commercial buildings </w:t>
            </w:r>
            <w:del w:id="2130" w:author="Martinez De Hurtado Yela Fermin" w:date="2025-01-02T17:33:00Z" w16du:dateUtc="2025-01-02T16:33:00Z">
              <w:r w:rsidRPr="00626BD3" w:rsidDel="00C52210">
                <w:rPr>
                  <w:lang w:val="en-GB" w:eastAsia="es-ES"/>
                </w:rPr>
                <w:delText xml:space="preserve">or buildings larger than 5,000 m2 </w:delText>
              </w:r>
            </w:del>
            <w:r w:rsidRPr="00626BD3">
              <w:rPr>
                <w:lang w:val="en-GB" w:eastAsia="es-ES"/>
              </w:rPr>
              <w:t>in Poland</w:t>
            </w:r>
          </w:p>
        </w:tc>
        <w:tc>
          <w:tcPr>
            <w:tcW w:w="2583" w:type="dxa"/>
            <w:tcBorders>
              <w:top w:val="single" w:sz="4" w:space="0" w:color="000000" w:themeColor="text1"/>
              <w:right w:val="single" w:sz="4" w:space="0" w:color="auto"/>
            </w:tcBorders>
            <w:hideMark/>
          </w:tcPr>
          <w:p w14:paraId="43A6CE1E" w14:textId="77777777" w:rsidR="00C52210" w:rsidRPr="00C7711B" w:rsidRDefault="00C52210" w:rsidP="00CE46D5">
            <w:pPr>
              <w:pStyle w:val="TableText"/>
              <w:keepNext/>
              <w:keepLines/>
              <w:rPr>
                <w:lang w:val="es-ES" w:eastAsia="es-ES"/>
              </w:rPr>
            </w:pPr>
            <w:r w:rsidRPr="00C7711B">
              <w:rPr>
                <w:lang w:val="es-ES" w:eastAsia="es-ES"/>
              </w:rPr>
              <w:t>EU Taxonomy</w:t>
            </w:r>
          </w:p>
        </w:tc>
        <w:tc>
          <w:tcPr>
            <w:tcW w:w="1620" w:type="dxa"/>
            <w:tcBorders>
              <w:left w:val="single" w:sz="4" w:space="0" w:color="auto"/>
            </w:tcBorders>
            <w:hideMark/>
          </w:tcPr>
          <w:p w14:paraId="713E3182" w14:textId="77777777" w:rsidR="00C52210" w:rsidRPr="00C7711B" w:rsidRDefault="00C52210" w:rsidP="00CE46D5">
            <w:pPr>
              <w:pStyle w:val="TableText"/>
              <w:keepNext/>
              <w:keepLines/>
              <w:rPr>
                <w:lang w:val="es-ES" w:eastAsia="es-ES"/>
              </w:rPr>
            </w:pPr>
            <w:r>
              <w:rPr>
                <w:lang w:val="es-ES" w:eastAsia="es-ES"/>
              </w:rPr>
              <w:t>Own Performance</w:t>
            </w:r>
          </w:p>
        </w:tc>
        <w:tc>
          <w:tcPr>
            <w:tcW w:w="1620" w:type="dxa"/>
            <w:hideMark/>
          </w:tcPr>
          <w:p w14:paraId="79FE358B" w14:textId="77777777" w:rsidR="00C52210" w:rsidRPr="00C7711B" w:rsidRDefault="00C52210" w:rsidP="00CE46D5">
            <w:pPr>
              <w:pStyle w:val="TableText"/>
              <w:keepNext/>
              <w:keepLines/>
              <w:rPr>
                <w:lang w:val="es-ES" w:eastAsia="es-ES"/>
              </w:rPr>
            </w:pPr>
            <w:r>
              <w:rPr>
                <w:lang w:val="es-ES" w:eastAsia="es-ES"/>
              </w:rPr>
              <w:t>Own Performance</w:t>
            </w:r>
          </w:p>
        </w:tc>
        <w:tc>
          <w:tcPr>
            <w:tcW w:w="937" w:type="dxa"/>
            <w:hideMark/>
          </w:tcPr>
          <w:p w14:paraId="2859164D" w14:textId="77777777" w:rsidR="00C52210" w:rsidRPr="00C7711B" w:rsidRDefault="00C52210" w:rsidP="00CE46D5">
            <w:pPr>
              <w:pStyle w:val="TableText"/>
              <w:keepNext/>
              <w:keepLines/>
              <w:rPr>
                <w:lang w:val="es-ES" w:eastAsia="es-ES"/>
              </w:rPr>
            </w:pPr>
            <w:r w:rsidRPr="00C7711B">
              <w:rPr>
                <w:lang w:val="es-ES" w:eastAsia="es-ES"/>
              </w:rPr>
              <w:t> </w:t>
            </w:r>
          </w:p>
        </w:tc>
        <w:tc>
          <w:tcPr>
            <w:tcW w:w="1803" w:type="dxa"/>
            <w:hideMark/>
          </w:tcPr>
          <w:p w14:paraId="7CB944BC" w14:textId="77777777" w:rsidR="00C52210" w:rsidRPr="00C7711B" w:rsidRDefault="00C52210" w:rsidP="00CE46D5">
            <w:pPr>
              <w:pStyle w:val="TableText"/>
              <w:keepNext/>
              <w:keepLines/>
              <w:rPr>
                <w:lang w:val="es-ES" w:eastAsia="es-ES"/>
              </w:rPr>
            </w:pPr>
            <w:r>
              <w:rPr>
                <w:lang w:val="es-ES" w:eastAsia="es-ES"/>
              </w:rPr>
              <w:t>Own Performance</w:t>
            </w:r>
          </w:p>
        </w:tc>
        <w:tc>
          <w:tcPr>
            <w:tcW w:w="1310" w:type="dxa"/>
            <w:hideMark/>
          </w:tcPr>
          <w:p w14:paraId="6A8EEC69" w14:textId="77777777" w:rsidR="00C52210" w:rsidRPr="00C7711B" w:rsidRDefault="00C52210" w:rsidP="00CE46D5">
            <w:pPr>
              <w:pStyle w:val="TableText"/>
              <w:keepNext/>
              <w:keepLines/>
              <w:rPr>
                <w:lang w:val="es-ES" w:eastAsia="es-ES"/>
              </w:rPr>
            </w:pPr>
            <w:r w:rsidRPr="00C7711B">
              <w:rPr>
                <w:lang w:val="es-ES" w:eastAsia="es-ES"/>
              </w:rPr>
              <w:t> </w:t>
            </w:r>
          </w:p>
        </w:tc>
        <w:tc>
          <w:tcPr>
            <w:tcW w:w="1431" w:type="dxa"/>
            <w:hideMark/>
          </w:tcPr>
          <w:p w14:paraId="08106BC3" w14:textId="77777777" w:rsidR="00C52210" w:rsidRPr="00C7711B" w:rsidRDefault="00C52210" w:rsidP="00CE46D5">
            <w:pPr>
              <w:pStyle w:val="TableText"/>
              <w:keepNext/>
              <w:keepLines/>
              <w:rPr>
                <w:lang w:val="es-ES" w:eastAsia="es-ES"/>
              </w:rPr>
            </w:pPr>
            <w:r w:rsidRPr="00C7711B">
              <w:rPr>
                <w:lang w:val="es-ES" w:eastAsia="es-ES"/>
              </w:rPr>
              <w:t> </w:t>
            </w:r>
          </w:p>
        </w:tc>
      </w:tr>
      <w:tr w:rsidR="00C52210" w:rsidRPr="00C7711B" w14:paraId="06491C3B" w14:textId="77777777" w:rsidTr="00F530F3">
        <w:trPr>
          <w:trHeight w:val="20"/>
          <w:ins w:id="2131" w:author="Martinez De Hurtado Yela Fermin" w:date="2025-01-02T17:33:00Z"/>
        </w:trPr>
        <w:tc>
          <w:tcPr>
            <w:tcW w:w="2367" w:type="dxa"/>
            <w:vMerge/>
          </w:tcPr>
          <w:p w14:paraId="0FCDD0A8" w14:textId="77777777" w:rsidR="00C52210" w:rsidRPr="00626BD3" w:rsidRDefault="00C52210" w:rsidP="00C52210">
            <w:pPr>
              <w:pStyle w:val="TableText"/>
              <w:keepNext/>
              <w:keepLines/>
              <w:rPr>
                <w:ins w:id="2132" w:author="Martinez De Hurtado Yela Fermin" w:date="2025-01-02T17:33:00Z" w16du:dateUtc="2025-01-02T16:33:00Z"/>
                <w:lang w:val="en-GB" w:eastAsia="es-ES"/>
              </w:rPr>
            </w:pPr>
          </w:p>
        </w:tc>
        <w:tc>
          <w:tcPr>
            <w:tcW w:w="2583" w:type="dxa"/>
            <w:tcBorders>
              <w:top w:val="single" w:sz="4" w:space="0" w:color="000000" w:themeColor="text1"/>
              <w:right w:val="single" w:sz="4" w:space="0" w:color="auto"/>
            </w:tcBorders>
          </w:tcPr>
          <w:p w14:paraId="65CA7DFE" w14:textId="5771BB5B" w:rsidR="00C52210" w:rsidRPr="00C7711B" w:rsidRDefault="00C52210" w:rsidP="00C52210">
            <w:pPr>
              <w:pStyle w:val="TableText"/>
              <w:keepNext/>
              <w:keepLines/>
              <w:rPr>
                <w:ins w:id="2133" w:author="Martinez De Hurtado Yela Fermin" w:date="2025-01-02T17:33:00Z" w16du:dateUtc="2025-01-02T16:33:00Z"/>
                <w:lang w:val="es-ES" w:eastAsia="es-ES"/>
              </w:rPr>
            </w:pPr>
            <w:ins w:id="2134" w:author="Martinez De Hurtado Yela Fermin" w:date="2025-01-02T17:33:00Z" w16du:dateUtc="2025-01-02T16:33:00Z">
              <w:r w:rsidRPr="00C7711B">
                <w:rPr>
                  <w:lang w:val="es-ES" w:eastAsia="es-ES"/>
                </w:rPr>
                <w:t>Santander-specific</w:t>
              </w:r>
            </w:ins>
          </w:p>
        </w:tc>
        <w:tc>
          <w:tcPr>
            <w:tcW w:w="1620" w:type="dxa"/>
            <w:tcBorders>
              <w:left w:val="single" w:sz="4" w:space="0" w:color="auto"/>
            </w:tcBorders>
          </w:tcPr>
          <w:p w14:paraId="2450659F" w14:textId="412D88D2" w:rsidR="00C52210" w:rsidRDefault="00C52210" w:rsidP="00C52210">
            <w:pPr>
              <w:pStyle w:val="TableText"/>
              <w:keepNext/>
              <w:keepLines/>
              <w:rPr>
                <w:ins w:id="2135" w:author="Martinez De Hurtado Yela Fermin" w:date="2025-01-02T17:33:00Z" w16du:dateUtc="2025-01-02T16:33:00Z"/>
                <w:lang w:val="es-ES" w:eastAsia="es-ES"/>
              </w:rPr>
            </w:pPr>
            <w:ins w:id="2136" w:author="Martinez De Hurtado Yela Fermin" w:date="2025-01-02T17:33:00Z" w16du:dateUtc="2025-01-02T16:33:00Z">
              <w:r>
                <w:rPr>
                  <w:lang w:val="es-ES" w:eastAsia="es-ES"/>
                </w:rPr>
                <w:t>Own Performance</w:t>
              </w:r>
            </w:ins>
          </w:p>
        </w:tc>
        <w:tc>
          <w:tcPr>
            <w:tcW w:w="1620" w:type="dxa"/>
          </w:tcPr>
          <w:p w14:paraId="3B575144" w14:textId="0AE6B64F" w:rsidR="00C52210" w:rsidRDefault="00C52210" w:rsidP="00C52210">
            <w:pPr>
              <w:pStyle w:val="TableText"/>
              <w:keepNext/>
              <w:keepLines/>
              <w:rPr>
                <w:ins w:id="2137" w:author="Martinez De Hurtado Yela Fermin" w:date="2025-01-02T17:33:00Z" w16du:dateUtc="2025-01-02T16:33:00Z"/>
                <w:lang w:val="es-ES" w:eastAsia="es-ES"/>
              </w:rPr>
            </w:pPr>
            <w:ins w:id="2138" w:author="Martinez De Hurtado Yela Fermin" w:date="2025-01-02T17:33:00Z" w16du:dateUtc="2025-01-02T16:33:00Z">
              <w:r>
                <w:rPr>
                  <w:lang w:val="es-ES" w:eastAsia="es-ES"/>
                </w:rPr>
                <w:t>Own Performance</w:t>
              </w:r>
            </w:ins>
          </w:p>
        </w:tc>
        <w:tc>
          <w:tcPr>
            <w:tcW w:w="937" w:type="dxa"/>
          </w:tcPr>
          <w:p w14:paraId="1FD562A4" w14:textId="77777777" w:rsidR="00C52210" w:rsidRPr="00C7711B" w:rsidRDefault="00C52210" w:rsidP="00C52210">
            <w:pPr>
              <w:pStyle w:val="TableText"/>
              <w:keepNext/>
              <w:keepLines/>
              <w:rPr>
                <w:ins w:id="2139" w:author="Martinez De Hurtado Yela Fermin" w:date="2025-01-02T17:33:00Z" w16du:dateUtc="2025-01-02T16:33:00Z"/>
                <w:lang w:val="es-ES" w:eastAsia="es-ES"/>
              </w:rPr>
            </w:pPr>
          </w:p>
        </w:tc>
        <w:tc>
          <w:tcPr>
            <w:tcW w:w="1803" w:type="dxa"/>
          </w:tcPr>
          <w:p w14:paraId="5835E540" w14:textId="77777777" w:rsidR="00C52210" w:rsidRDefault="00C52210" w:rsidP="00C52210">
            <w:pPr>
              <w:pStyle w:val="TableText"/>
              <w:keepNext/>
              <w:keepLines/>
              <w:rPr>
                <w:ins w:id="2140" w:author="Martinez De Hurtado Yela Fermin" w:date="2025-01-02T17:33:00Z" w16du:dateUtc="2025-01-02T16:33:00Z"/>
                <w:lang w:val="es-ES" w:eastAsia="es-ES"/>
              </w:rPr>
            </w:pPr>
          </w:p>
        </w:tc>
        <w:tc>
          <w:tcPr>
            <w:tcW w:w="1310" w:type="dxa"/>
          </w:tcPr>
          <w:p w14:paraId="26A8A084" w14:textId="77777777" w:rsidR="00C52210" w:rsidRPr="00C7711B" w:rsidRDefault="00C52210" w:rsidP="00C52210">
            <w:pPr>
              <w:pStyle w:val="TableText"/>
              <w:keepNext/>
              <w:keepLines/>
              <w:rPr>
                <w:ins w:id="2141" w:author="Martinez De Hurtado Yela Fermin" w:date="2025-01-02T17:33:00Z" w16du:dateUtc="2025-01-02T16:33:00Z"/>
                <w:lang w:val="es-ES" w:eastAsia="es-ES"/>
              </w:rPr>
            </w:pPr>
          </w:p>
        </w:tc>
        <w:tc>
          <w:tcPr>
            <w:tcW w:w="1431" w:type="dxa"/>
          </w:tcPr>
          <w:p w14:paraId="2E22C0BF" w14:textId="77777777" w:rsidR="00C52210" w:rsidRPr="00C7711B" w:rsidRDefault="00C52210" w:rsidP="00C52210">
            <w:pPr>
              <w:pStyle w:val="TableText"/>
              <w:keepNext/>
              <w:keepLines/>
              <w:rPr>
                <w:ins w:id="2142" w:author="Martinez De Hurtado Yela Fermin" w:date="2025-01-02T17:33:00Z" w16du:dateUtc="2025-01-02T16:33:00Z"/>
                <w:lang w:val="es-ES" w:eastAsia="es-ES"/>
              </w:rPr>
            </w:pPr>
          </w:p>
        </w:tc>
      </w:tr>
      <w:tr w:rsidR="001E0694" w:rsidRPr="00C7711B" w:rsidDel="00C52210" w14:paraId="4A77FA2B" w14:textId="340E74EC" w:rsidTr="00512420">
        <w:trPr>
          <w:trHeight w:val="20"/>
          <w:del w:id="2143" w:author="Martinez De Hurtado Yela Fermin" w:date="2025-01-02T17:33:00Z"/>
        </w:trPr>
        <w:tc>
          <w:tcPr>
            <w:tcW w:w="2367" w:type="dxa"/>
            <w:tcBorders>
              <w:top w:val="single" w:sz="4" w:space="0" w:color="000000" w:themeColor="text1"/>
            </w:tcBorders>
            <w:hideMark/>
          </w:tcPr>
          <w:p w14:paraId="7CCE421E" w14:textId="4652637D" w:rsidR="001E0694" w:rsidRPr="00626BD3" w:rsidDel="00C52210" w:rsidRDefault="001E0694" w:rsidP="00C7711B">
            <w:pPr>
              <w:pStyle w:val="TableText"/>
              <w:rPr>
                <w:del w:id="2144" w:author="Martinez De Hurtado Yela Fermin" w:date="2025-01-02T17:33:00Z" w16du:dateUtc="2025-01-02T16:33:00Z"/>
                <w:lang w:val="en-GB" w:eastAsia="es-ES"/>
              </w:rPr>
            </w:pPr>
            <w:del w:id="2145" w:author="Martinez De Hurtado Yela Fermin" w:date="2025-01-02T17:33:00Z" w16du:dateUtc="2025-01-02T16:33:00Z">
              <w:r w:rsidRPr="00626BD3" w:rsidDel="00C52210">
                <w:rPr>
                  <w:lang w:val="en-GB" w:eastAsia="es-ES"/>
                </w:rPr>
                <w:delText>Construction of new buildings (residential and non-residential) in Poland</w:delText>
              </w:r>
            </w:del>
          </w:p>
        </w:tc>
        <w:tc>
          <w:tcPr>
            <w:tcW w:w="2583" w:type="dxa"/>
            <w:tcBorders>
              <w:top w:val="single" w:sz="4" w:space="0" w:color="000000" w:themeColor="text1"/>
              <w:right w:val="single" w:sz="4" w:space="0" w:color="auto"/>
            </w:tcBorders>
            <w:hideMark/>
          </w:tcPr>
          <w:p w14:paraId="0FCB7B5A" w14:textId="0E03D2F3" w:rsidR="001E0694" w:rsidRPr="00C7711B" w:rsidDel="00C52210" w:rsidRDefault="001E0694" w:rsidP="00C7711B">
            <w:pPr>
              <w:pStyle w:val="TableText"/>
              <w:rPr>
                <w:del w:id="2146" w:author="Martinez De Hurtado Yela Fermin" w:date="2025-01-02T17:33:00Z" w16du:dateUtc="2025-01-02T16:33:00Z"/>
                <w:lang w:val="es-ES" w:eastAsia="es-ES"/>
              </w:rPr>
            </w:pPr>
            <w:del w:id="2147" w:author="Martinez De Hurtado Yela Fermin" w:date="2025-01-02T17:33:00Z" w16du:dateUtc="2025-01-02T16:33:00Z">
              <w:r w:rsidRPr="00C7711B" w:rsidDel="00C52210">
                <w:rPr>
                  <w:lang w:val="es-ES" w:eastAsia="es-ES"/>
                </w:rPr>
                <w:delText>Santander-specific</w:delText>
              </w:r>
            </w:del>
          </w:p>
        </w:tc>
        <w:tc>
          <w:tcPr>
            <w:tcW w:w="1620" w:type="dxa"/>
            <w:tcBorders>
              <w:left w:val="single" w:sz="4" w:space="0" w:color="auto"/>
            </w:tcBorders>
            <w:hideMark/>
          </w:tcPr>
          <w:p w14:paraId="0C47E851" w14:textId="47AC8509" w:rsidR="001E0694" w:rsidRPr="00C7711B" w:rsidDel="00C52210" w:rsidRDefault="00CA004C" w:rsidP="00C7711B">
            <w:pPr>
              <w:pStyle w:val="TableText"/>
              <w:rPr>
                <w:del w:id="2148" w:author="Martinez De Hurtado Yela Fermin" w:date="2025-01-02T17:33:00Z" w16du:dateUtc="2025-01-02T16:33:00Z"/>
                <w:lang w:val="es-ES" w:eastAsia="es-ES"/>
              </w:rPr>
            </w:pPr>
            <w:del w:id="2149" w:author="Martinez De Hurtado Yela Fermin" w:date="2025-01-02T17:33:00Z" w16du:dateUtc="2025-01-02T16:33:00Z">
              <w:r w:rsidDel="00C52210">
                <w:rPr>
                  <w:lang w:val="es-ES" w:eastAsia="es-ES"/>
                </w:rPr>
                <w:delText>Own Performance</w:delText>
              </w:r>
            </w:del>
          </w:p>
        </w:tc>
        <w:tc>
          <w:tcPr>
            <w:tcW w:w="1620" w:type="dxa"/>
            <w:hideMark/>
          </w:tcPr>
          <w:p w14:paraId="3DA81CE1" w14:textId="69B6203F" w:rsidR="001E0694" w:rsidRPr="00C7711B" w:rsidDel="00C52210" w:rsidRDefault="00CA004C" w:rsidP="00C7711B">
            <w:pPr>
              <w:pStyle w:val="TableText"/>
              <w:rPr>
                <w:del w:id="2150" w:author="Martinez De Hurtado Yela Fermin" w:date="2025-01-02T17:33:00Z" w16du:dateUtc="2025-01-02T16:33:00Z"/>
                <w:lang w:val="es-ES" w:eastAsia="es-ES"/>
              </w:rPr>
            </w:pPr>
            <w:del w:id="2151" w:author="Martinez De Hurtado Yela Fermin" w:date="2025-01-02T17:33:00Z" w16du:dateUtc="2025-01-02T16:33:00Z">
              <w:r w:rsidDel="00C52210">
                <w:rPr>
                  <w:lang w:val="es-ES" w:eastAsia="es-ES"/>
                </w:rPr>
                <w:delText>Own Performance</w:delText>
              </w:r>
            </w:del>
          </w:p>
        </w:tc>
        <w:tc>
          <w:tcPr>
            <w:tcW w:w="937" w:type="dxa"/>
            <w:hideMark/>
          </w:tcPr>
          <w:p w14:paraId="7568B914" w14:textId="1C7152F8" w:rsidR="001E0694" w:rsidRPr="00C7711B" w:rsidDel="00C52210" w:rsidRDefault="001E0694" w:rsidP="00C7711B">
            <w:pPr>
              <w:pStyle w:val="TableText"/>
              <w:rPr>
                <w:del w:id="2152" w:author="Martinez De Hurtado Yela Fermin" w:date="2025-01-02T17:33:00Z" w16du:dateUtc="2025-01-02T16:33:00Z"/>
                <w:lang w:val="es-ES" w:eastAsia="es-ES"/>
              </w:rPr>
            </w:pPr>
            <w:del w:id="2153" w:author="Martinez De Hurtado Yela Fermin" w:date="2025-01-02T17:33:00Z" w16du:dateUtc="2025-01-02T16:33:00Z">
              <w:r w:rsidRPr="00C7711B" w:rsidDel="00C52210">
                <w:rPr>
                  <w:lang w:val="es-ES" w:eastAsia="es-ES"/>
                </w:rPr>
                <w:delText> </w:delText>
              </w:r>
            </w:del>
          </w:p>
        </w:tc>
        <w:tc>
          <w:tcPr>
            <w:tcW w:w="1803" w:type="dxa"/>
            <w:hideMark/>
          </w:tcPr>
          <w:p w14:paraId="4D913032" w14:textId="1303D603" w:rsidR="001E0694" w:rsidRPr="00C7711B" w:rsidDel="00C52210" w:rsidRDefault="00CA004C" w:rsidP="00C7711B">
            <w:pPr>
              <w:pStyle w:val="TableText"/>
              <w:rPr>
                <w:del w:id="2154" w:author="Martinez De Hurtado Yela Fermin" w:date="2025-01-02T17:33:00Z" w16du:dateUtc="2025-01-02T16:33:00Z"/>
                <w:lang w:val="es-ES" w:eastAsia="es-ES"/>
              </w:rPr>
            </w:pPr>
            <w:del w:id="2155" w:author="Martinez De Hurtado Yela Fermin" w:date="2025-01-02T17:33:00Z" w16du:dateUtc="2025-01-02T16:33:00Z">
              <w:r w:rsidDel="00C52210">
                <w:rPr>
                  <w:lang w:val="es-ES" w:eastAsia="es-ES"/>
                </w:rPr>
                <w:delText>Own Performance</w:delText>
              </w:r>
            </w:del>
          </w:p>
        </w:tc>
        <w:tc>
          <w:tcPr>
            <w:tcW w:w="1310" w:type="dxa"/>
            <w:hideMark/>
          </w:tcPr>
          <w:p w14:paraId="55F2D8C9" w14:textId="4F9CBFB3" w:rsidR="001E0694" w:rsidRPr="00C7711B" w:rsidDel="00C52210" w:rsidRDefault="001E0694" w:rsidP="00C7711B">
            <w:pPr>
              <w:pStyle w:val="TableText"/>
              <w:rPr>
                <w:del w:id="2156" w:author="Martinez De Hurtado Yela Fermin" w:date="2025-01-02T17:33:00Z" w16du:dateUtc="2025-01-02T16:33:00Z"/>
                <w:lang w:val="es-ES" w:eastAsia="es-ES"/>
              </w:rPr>
            </w:pPr>
            <w:del w:id="2157" w:author="Martinez De Hurtado Yela Fermin" w:date="2025-01-02T17:33:00Z" w16du:dateUtc="2025-01-02T16:33:00Z">
              <w:r w:rsidRPr="00C7711B" w:rsidDel="00C52210">
                <w:rPr>
                  <w:lang w:val="es-ES" w:eastAsia="es-ES"/>
                </w:rPr>
                <w:delText> </w:delText>
              </w:r>
            </w:del>
          </w:p>
        </w:tc>
        <w:tc>
          <w:tcPr>
            <w:tcW w:w="1431" w:type="dxa"/>
            <w:hideMark/>
          </w:tcPr>
          <w:p w14:paraId="60738311" w14:textId="1ACC8B73" w:rsidR="001E0694" w:rsidRPr="00C7711B" w:rsidDel="00C52210" w:rsidRDefault="001E0694" w:rsidP="00C7711B">
            <w:pPr>
              <w:pStyle w:val="TableText"/>
              <w:rPr>
                <w:del w:id="2158" w:author="Martinez De Hurtado Yela Fermin" w:date="2025-01-02T17:33:00Z" w16du:dateUtc="2025-01-02T16:33:00Z"/>
                <w:lang w:val="es-ES" w:eastAsia="es-ES"/>
              </w:rPr>
            </w:pPr>
            <w:del w:id="2159" w:author="Martinez De Hurtado Yela Fermin" w:date="2025-01-02T17:33:00Z" w16du:dateUtc="2025-01-02T16:33:00Z">
              <w:r w:rsidRPr="00C7711B" w:rsidDel="00C52210">
                <w:rPr>
                  <w:lang w:val="es-ES" w:eastAsia="es-ES"/>
                </w:rPr>
                <w:delText> </w:delText>
              </w:r>
            </w:del>
          </w:p>
        </w:tc>
      </w:tr>
      <w:tr w:rsidR="00C52210" w:rsidRPr="00C7711B" w14:paraId="778FA5B7" w14:textId="77777777" w:rsidTr="00512420">
        <w:trPr>
          <w:trHeight w:val="20"/>
        </w:trPr>
        <w:tc>
          <w:tcPr>
            <w:tcW w:w="2367" w:type="dxa"/>
            <w:vMerge w:val="restart"/>
            <w:tcBorders>
              <w:top w:val="single" w:sz="4" w:space="0" w:color="000000" w:themeColor="text1"/>
            </w:tcBorders>
            <w:hideMark/>
          </w:tcPr>
          <w:p w14:paraId="77C51909" w14:textId="31DA4939" w:rsidR="00C52210" w:rsidRPr="00626BD3" w:rsidRDefault="00C52210" w:rsidP="00C7711B">
            <w:pPr>
              <w:pStyle w:val="TableText"/>
              <w:rPr>
                <w:lang w:val="en-GB" w:eastAsia="es-ES"/>
              </w:rPr>
            </w:pPr>
            <w:r w:rsidRPr="00626BD3">
              <w:rPr>
                <w:lang w:val="en-GB" w:eastAsia="es-ES"/>
              </w:rPr>
              <w:t xml:space="preserve">Construction of new residential buildings </w:t>
            </w:r>
            <w:del w:id="2160" w:author="Martinez De Hurtado Yela Fermin" w:date="2025-01-02T17:34:00Z" w16du:dateUtc="2025-01-02T16:34:00Z">
              <w:r w:rsidRPr="00626BD3" w:rsidDel="00C52210">
                <w:rPr>
                  <w:lang w:val="en-GB" w:eastAsia="es-ES"/>
                </w:rPr>
                <w:delText xml:space="preserve">or buildings smaller than 5,000 m2 </w:delText>
              </w:r>
            </w:del>
            <w:r w:rsidRPr="00626BD3">
              <w:rPr>
                <w:lang w:val="en-GB" w:eastAsia="es-ES"/>
              </w:rPr>
              <w:t>in the UK</w:t>
            </w:r>
          </w:p>
        </w:tc>
        <w:tc>
          <w:tcPr>
            <w:tcW w:w="2583" w:type="dxa"/>
            <w:tcBorders>
              <w:top w:val="single" w:sz="4" w:space="0" w:color="000000" w:themeColor="text1"/>
              <w:right w:val="single" w:sz="4" w:space="0" w:color="auto"/>
            </w:tcBorders>
            <w:hideMark/>
          </w:tcPr>
          <w:p w14:paraId="5F5E712B"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528650C"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39B962D0"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18109D28"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5069C7F8"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05295707"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1DFC6A88"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3898A810" w14:textId="77777777" w:rsidTr="00A9307B">
        <w:trPr>
          <w:trHeight w:val="20"/>
          <w:ins w:id="2161" w:author="Martinez De Hurtado Yela Fermin" w:date="2025-01-02T17:34:00Z"/>
        </w:trPr>
        <w:tc>
          <w:tcPr>
            <w:tcW w:w="2367" w:type="dxa"/>
            <w:vMerge/>
          </w:tcPr>
          <w:p w14:paraId="4571A995" w14:textId="77777777" w:rsidR="00C52210" w:rsidRPr="00626BD3" w:rsidRDefault="00C52210" w:rsidP="00C52210">
            <w:pPr>
              <w:pStyle w:val="TableText"/>
              <w:rPr>
                <w:ins w:id="2162" w:author="Martinez De Hurtado Yela Fermin" w:date="2025-01-02T17:34:00Z" w16du:dateUtc="2025-01-02T16:34:00Z"/>
                <w:lang w:val="en-GB" w:eastAsia="es-ES"/>
              </w:rPr>
            </w:pPr>
          </w:p>
        </w:tc>
        <w:tc>
          <w:tcPr>
            <w:tcW w:w="2583" w:type="dxa"/>
            <w:tcBorders>
              <w:top w:val="single" w:sz="4" w:space="0" w:color="000000" w:themeColor="text1"/>
              <w:right w:val="single" w:sz="4" w:space="0" w:color="auto"/>
            </w:tcBorders>
          </w:tcPr>
          <w:p w14:paraId="34839D62" w14:textId="3D856707" w:rsidR="00C52210" w:rsidRPr="00C7711B" w:rsidRDefault="00C52210" w:rsidP="00C52210">
            <w:pPr>
              <w:pStyle w:val="TableText"/>
              <w:rPr>
                <w:ins w:id="2163" w:author="Martinez De Hurtado Yela Fermin" w:date="2025-01-02T17:34:00Z" w16du:dateUtc="2025-01-02T16:34:00Z"/>
                <w:lang w:val="es-ES" w:eastAsia="es-ES"/>
              </w:rPr>
            </w:pPr>
            <w:ins w:id="2164" w:author="Martinez De Hurtado Yela Fermin" w:date="2025-01-02T17:34:00Z" w16du:dateUtc="2025-01-02T16:34:00Z">
              <w:r w:rsidRPr="00C7711B">
                <w:rPr>
                  <w:lang w:val="es-ES" w:eastAsia="es-ES"/>
                </w:rPr>
                <w:t>Santander-specific</w:t>
              </w:r>
            </w:ins>
          </w:p>
        </w:tc>
        <w:tc>
          <w:tcPr>
            <w:tcW w:w="1620" w:type="dxa"/>
            <w:tcBorders>
              <w:left w:val="single" w:sz="4" w:space="0" w:color="auto"/>
            </w:tcBorders>
          </w:tcPr>
          <w:p w14:paraId="383993CA" w14:textId="41CE5D4C" w:rsidR="00C52210" w:rsidRDefault="00C52210" w:rsidP="00C52210">
            <w:pPr>
              <w:pStyle w:val="TableText"/>
              <w:rPr>
                <w:ins w:id="2165" w:author="Martinez De Hurtado Yela Fermin" w:date="2025-01-02T17:34:00Z" w16du:dateUtc="2025-01-02T16:34:00Z"/>
                <w:lang w:val="es-ES" w:eastAsia="es-ES"/>
              </w:rPr>
            </w:pPr>
            <w:ins w:id="2166" w:author="Martinez De Hurtado Yela Fermin" w:date="2025-01-02T17:34:00Z" w16du:dateUtc="2025-01-02T16:34:00Z">
              <w:r>
                <w:rPr>
                  <w:lang w:val="es-ES" w:eastAsia="es-ES"/>
                </w:rPr>
                <w:t>Own Performance</w:t>
              </w:r>
            </w:ins>
          </w:p>
        </w:tc>
        <w:tc>
          <w:tcPr>
            <w:tcW w:w="1620" w:type="dxa"/>
          </w:tcPr>
          <w:p w14:paraId="13E78866" w14:textId="24DDF9B6" w:rsidR="00C52210" w:rsidRDefault="00C52210" w:rsidP="00C52210">
            <w:pPr>
              <w:pStyle w:val="TableText"/>
              <w:rPr>
                <w:ins w:id="2167" w:author="Martinez De Hurtado Yela Fermin" w:date="2025-01-02T17:34:00Z" w16du:dateUtc="2025-01-02T16:34:00Z"/>
                <w:lang w:val="es-ES" w:eastAsia="es-ES"/>
              </w:rPr>
            </w:pPr>
            <w:ins w:id="2168" w:author="Martinez De Hurtado Yela Fermin" w:date="2025-01-02T17:34:00Z" w16du:dateUtc="2025-01-02T16:34:00Z">
              <w:r>
                <w:rPr>
                  <w:lang w:val="es-ES" w:eastAsia="es-ES"/>
                </w:rPr>
                <w:t>Own Performance</w:t>
              </w:r>
            </w:ins>
          </w:p>
        </w:tc>
        <w:tc>
          <w:tcPr>
            <w:tcW w:w="937" w:type="dxa"/>
          </w:tcPr>
          <w:p w14:paraId="346866A1" w14:textId="77777777" w:rsidR="00C52210" w:rsidRPr="00C7711B" w:rsidRDefault="00C52210" w:rsidP="00C52210">
            <w:pPr>
              <w:pStyle w:val="TableText"/>
              <w:rPr>
                <w:ins w:id="2169" w:author="Martinez De Hurtado Yela Fermin" w:date="2025-01-02T17:34:00Z" w16du:dateUtc="2025-01-02T16:34:00Z"/>
                <w:lang w:val="es-ES" w:eastAsia="es-ES"/>
              </w:rPr>
            </w:pPr>
          </w:p>
        </w:tc>
        <w:tc>
          <w:tcPr>
            <w:tcW w:w="1803" w:type="dxa"/>
          </w:tcPr>
          <w:p w14:paraId="24360376" w14:textId="77777777" w:rsidR="00C52210" w:rsidRDefault="00C52210" w:rsidP="00C52210">
            <w:pPr>
              <w:pStyle w:val="TableText"/>
              <w:rPr>
                <w:ins w:id="2170" w:author="Martinez De Hurtado Yela Fermin" w:date="2025-01-02T17:34:00Z" w16du:dateUtc="2025-01-02T16:34:00Z"/>
                <w:lang w:val="es-ES" w:eastAsia="es-ES"/>
              </w:rPr>
            </w:pPr>
          </w:p>
        </w:tc>
        <w:tc>
          <w:tcPr>
            <w:tcW w:w="1310" w:type="dxa"/>
          </w:tcPr>
          <w:p w14:paraId="472F7898" w14:textId="77777777" w:rsidR="00C52210" w:rsidRPr="00C7711B" w:rsidRDefault="00C52210" w:rsidP="00C52210">
            <w:pPr>
              <w:pStyle w:val="TableText"/>
              <w:rPr>
                <w:ins w:id="2171" w:author="Martinez De Hurtado Yela Fermin" w:date="2025-01-02T17:34:00Z" w16du:dateUtc="2025-01-02T16:34:00Z"/>
                <w:lang w:val="es-ES" w:eastAsia="es-ES"/>
              </w:rPr>
            </w:pPr>
          </w:p>
        </w:tc>
        <w:tc>
          <w:tcPr>
            <w:tcW w:w="1431" w:type="dxa"/>
          </w:tcPr>
          <w:p w14:paraId="033237F0" w14:textId="77777777" w:rsidR="00C52210" w:rsidRPr="00C7711B" w:rsidRDefault="00C52210" w:rsidP="00C52210">
            <w:pPr>
              <w:pStyle w:val="TableText"/>
              <w:rPr>
                <w:ins w:id="2172" w:author="Martinez De Hurtado Yela Fermin" w:date="2025-01-02T17:34:00Z" w16du:dateUtc="2025-01-02T16:34:00Z"/>
                <w:lang w:val="es-ES" w:eastAsia="es-ES"/>
              </w:rPr>
            </w:pPr>
          </w:p>
        </w:tc>
      </w:tr>
      <w:tr w:rsidR="001E0694" w:rsidRPr="00C7711B" w:rsidDel="00C52210" w14:paraId="031A46DE" w14:textId="00714700" w:rsidTr="00512420">
        <w:trPr>
          <w:trHeight w:val="20"/>
          <w:del w:id="2173" w:author="Martinez De Hurtado Yela Fermin" w:date="2025-01-02T17:34:00Z"/>
        </w:trPr>
        <w:tc>
          <w:tcPr>
            <w:tcW w:w="2367" w:type="dxa"/>
            <w:tcBorders>
              <w:top w:val="single" w:sz="4" w:space="0" w:color="000000" w:themeColor="text1"/>
            </w:tcBorders>
            <w:hideMark/>
          </w:tcPr>
          <w:p w14:paraId="5CD5542A" w14:textId="4FA1760F" w:rsidR="001E0694" w:rsidRPr="00626BD3" w:rsidDel="00C52210" w:rsidRDefault="001E0694" w:rsidP="00C7711B">
            <w:pPr>
              <w:pStyle w:val="TableText"/>
              <w:rPr>
                <w:del w:id="2174" w:author="Martinez De Hurtado Yela Fermin" w:date="2025-01-02T17:34:00Z" w16du:dateUtc="2025-01-02T16:34:00Z"/>
                <w:lang w:val="en-GB" w:eastAsia="es-ES"/>
              </w:rPr>
            </w:pPr>
            <w:del w:id="2175" w:author="Martinez De Hurtado Yela Fermin" w:date="2025-01-02T17:34:00Z" w16du:dateUtc="2025-01-02T16:34:00Z">
              <w:r w:rsidRPr="00626BD3" w:rsidDel="00C52210">
                <w:rPr>
                  <w:lang w:val="en-GB" w:eastAsia="es-ES"/>
                </w:rPr>
                <w:delText>Construction of new buildings (residential and non-residential) in the UK</w:delText>
              </w:r>
            </w:del>
          </w:p>
        </w:tc>
        <w:tc>
          <w:tcPr>
            <w:tcW w:w="2583" w:type="dxa"/>
            <w:tcBorders>
              <w:top w:val="single" w:sz="4" w:space="0" w:color="000000" w:themeColor="text1"/>
              <w:right w:val="single" w:sz="4" w:space="0" w:color="auto"/>
            </w:tcBorders>
            <w:hideMark/>
          </w:tcPr>
          <w:p w14:paraId="7F0AC4AB" w14:textId="71FF7A1C" w:rsidR="001E0694" w:rsidRPr="00C7711B" w:rsidDel="00C52210" w:rsidRDefault="001E0694" w:rsidP="00C7711B">
            <w:pPr>
              <w:pStyle w:val="TableText"/>
              <w:rPr>
                <w:del w:id="2176" w:author="Martinez De Hurtado Yela Fermin" w:date="2025-01-02T17:34:00Z" w16du:dateUtc="2025-01-02T16:34:00Z"/>
                <w:lang w:val="es-ES" w:eastAsia="es-ES"/>
              </w:rPr>
            </w:pPr>
            <w:del w:id="2177" w:author="Martinez De Hurtado Yela Fermin" w:date="2025-01-02T17:34:00Z" w16du:dateUtc="2025-01-02T16:34:00Z">
              <w:r w:rsidRPr="00C7711B" w:rsidDel="00C52210">
                <w:rPr>
                  <w:lang w:val="es-ES" w:eastAsia="es-ES"/>
                </w:rPr>
                <w:delText>Santander-specific</w:delText>
              </w:r>
            </w:del>
          </w:p>
        </w:tc>
        <w:tc>
          <w:tcPr>
            <w:tcW w:w="1620" w:type="dxa"/>
            <w:tcBorders>
              <w:left w:val="single" w:sz="4" w:space="0" w:color="auto"/>
            </w:tcBorders>
            <w:hideMark/>
          </w:tcPr>
          <w:p w14:paraId="5B27C629" w14:textId="2346CD3C" w:rsidR="001E0694" w:rsidRPr="00C7711B" w:rsidDel="00C52210" w:rsidRDefault="00CA004C" w:rsidP="00C7711B">
            <w:pPr>
              <w:pStyle w:val="TableText"/>
              <w:rPr>
                <w:del w:id="2178" w:author="Martinez De Hurtado Yela Fermin" w:date="2025-01-02T17:34:00Z" w16du:dateUtc="2025-01-02T16:34:00Z"/>
                <w:lang w:val="es-ES" w:eastAsia="es-ES"/>
              </w:rPr>
            </w:pPr>
            <w:del w:id="2179" w:author="Martinez De Hurtado Yela Fermin" w:date="2025-01-02T17:34:00Z" w16du:dateUtc="2025-01-02T16:34:00Z">
              <w:r w:rsidDel="00C52210">
                <w:rPr>
                  <w:lang w:val="es-ES" w:eastAsia="es-ES"/>
                </w:rPr>
                <w:delText>Own Performance</w:delText>
              </w:r>
            </w:del>
          </w:p>
        </w:tc>
        <w:tc>
          <w:tcPr>
            <w:tcW w:w="1620" w:type="dxa"/>
            <w:hideMark/>
          </w:tcPr>
          <w:p w14:paraId="1FE9FE6B" w14:textId="19D49B90" w:rsidR="001E0694" w:rsidRPr="00C7711B" w:rsidDel="00C52210" w:rsidRDefault="00CA004C" w:rsidP="00C7711B">
            <w:pPr>
              <w:pStyle w:val="TableText"/>
              <w:rPr>
                <w:del w:id="2180" w:author="Martinez De Hurtado Yela Fermin" w:date="2025-01-02T17:34:00Z" w16du:dateUtc="2025-01-02T16:34:00Z"/>
                <w:lang w:val="es-ES" w:eastAsia="es-ES"/>
              </w:rPr>
            </w:pPr>
            <w:del w:id="2181" w:author="Martinez De Hurtado Yela Fermin" w:date="2025-01-02T17:34:00Z" w16du:dateUtc="2025-01-02T16:34:00Z">
              <w:r w:rsidDel="00C52210">
                <w:rPr>
                  <w:lang w:val="es-ES" w:eastAsia="es-ES"/>
                </w:rPr>
                <w:delText>Own Performance</w:delText>
              </w:r>
            </w:del>
          </w:p>
        </w:tc>
        <w:tc>
          <w:tcPr>
            <w:tcW w:w="937" w:type="dxa"/>
            <w:hideMark/>
          </w:tcPr>
          <w:p w14:paraId="6ED21B72" w14:textId="737C72E9" w:rsidR="001E0694" w:rsidRPr="00C7711B" w:rsidDel="00C52210" w:rsidRDefault="001E0694" w:rsidP="00C7711B">
            <w:pPr>
              <w:pStyle w:val="TableText"/>
              <w:rPr>
                <w:del w:id="2182" w:author="Martinez De Hurtado Yela Fermin" w:date="2025-01-02T17:34:00Z" w16du:dateUtc="2025-01-02T16:34:00Z"/>
                <w:lang w:val="es-ES" w:eastAsia="es-ES"/>
              </w:rPr>
            </w:pPr>
            <w:del w:id="2183" w:author="Martinez De Hurtado Yela Fermin" w:date="2025-01-02T17:34:00Z" w16du:dateUtc="2025-01-02T16:34:00Z">
              <w:r w:rsidRPr="00C7711B" w:rsidDel="00C52210">
                <w:rPr>
                  <w:lang w:val="es-ES" w:eastAsia="es-ES"/>
                </w:rPr>
                <w:delText> </w:delText>
              </w:r>
            </w:del>
          </w:p>
        </w:tc>
        <w:tc>
          <w:tcPr>
            <w:tcW w:w="1803" w:type="dxa"/>
            <w:hideMark/>
          </w:tcPr>
          <w:p w14:paraId="0D73D6AF" w14:textId="310EB327" w:rsidR="001E0694" w:rsidRPr="00C7711B" w:rsidDel="00C52210" w:rsidRDefault="00CA004C" w:rsidP="00C7711B">
            <w:pPr>
              <w:pStyle w:val="TableText"/>
              <w:rPr>
                <w:del w:id="2184" w:author="Martinez De Hurtado Yela Fermin" w:date="2025-01-02T17:34:00Z" w16du:dateUtc="2025-01-02T16:34:00Z"/>
                <w:lang w:val="es-ES" w:eastAsia="es-ES"/>
              </w:rPr>
            </w:pPr>
            <w:del w:id="2185" w:author="Martinez De Hurtado Yela Fermin" w:date="2025-01-02T17:34:00Z" w16du:dateUtc="2025-01-02T16:34:00Z">
              <w:r w:rsidDel="00C52210">
                <w:rPr>
                  <w:lang w:val="es-ES" w:eastAsia="es-ES"/>
                </w:rPr>
                <w:delText>Own Performance</w:delText>
              </w:r>
            </w:del>
          </w:p>
        </w:tc>
        <w:tc>
          <w:tcPr>
            <w:tcW w:w="1310" w:type="dxa"/>
            <w:hideMark/>
          </w:tcPr>
          <w:p w14:paraId="2FFFAB33" w14:textId="208B4F35" w:rsidR="001E0694" w:rsidRPr="00C7711B" w:rsidDel="00C52210" w:rsidRDefault="001E0694" w:rsidP="00C7711B">
            <w:pPr>
              <w:pStyle w:val="TableText"/>
              <w:rPr>
                <w:del w:id="2186" w:author="Martinez De Hurtado Yela Fermin" w:date="2025-01-02T17:34:00Z" w16du:dateUtc="2025-01-02T16:34:00Z"/>
                <w:lang w:val="es-ES" w:eastAsia="es-ES"/>
              </w:rPr>
            </w:pPr>
            <w:del w:id="2187" w:author="Martinez De Hurtado Yela Fermin" w:date="2025-01-02T17:34:00Z" w16du:dateUtc="2025-01-02T16:34:00Z">
              <w:r w:rsidRPr="00C7711B" w:rsidDel="00C52210">
                <w:rPr>
                  <w:lang w:val="es-ES" w:eastAsia="es-ES"/>
                </w:rPr>
                <w:delText> </w:delText>
              </w:r>
            </w:del>
          </w:p>
        </w:tc>
        <w:tc>
          <w:tcPr>
            <w:tcW w:w="1431" w:type="dxa"/>
            <w:hideMark/>
          </w:tcPr>
          <w:p w14:paraId="7E57A322" w14:textId="5A300D0B" w:rsidR="001E0694" w:rsidRPr="00C7711B" w:rsidDel="00C52210" w:rsidRDefault="001E0694" w:rsidP="00C7711B">
            <w:pPr>
              <w:pStyle w:val="TableText"/>
              <w:rPr>
                <w:del w:id="2188" w:author="Martinez De Hurtado Yela Fermin" w:date="2025-01-02T17:34:00Z" w16du:dateUtc="2025-01-02T16:34:00Z"/>
                <w:lang w:val="es-ES" w:eastAsia="es-ES"/>
              </w:rPr>
            </w:pPr>
            <w:del w:id="2189" w:author="Martinez De Hurtado Yela Fermin" w:date="2025-01-02T17:34:00Z" w16du:dateUtc="2025-01-02T16:34:00Z">
              <w:r w:rsidRPr="00C7711B" w:rsidDel="00C52210">
                <w:rPr>
                  <w:lang w:val="es-ES" w:eastAsia="es-ES"/>
                </w:rPr>
                <w:delText> </w:delText>
              </w:r>
            </w:del>
          </w:p>
        </w:tc>
      </w:tr>
      <w:tr w:rsidR="00C52210" w:rsidRPr="00C7711B" w14:paraId="77742B14" w14:textId="77777777" w:rsidTr="00512420">
        <w:trPr>
          <w:trHeight w:val="20"/>
        </w:trPr>
        <w:tc>
          <w:tcPr>
            <w:tcW w:w="2367" w:type="dxa"/>
            <w:vMerge w:val="restart"/>
            <w:tcBorders>
              <w:top w:val="single" w:sz="4" w:space="0" w:color="000000" w:themeColor="text1"/>
            </w:tcBorders>
            <w:hideMark/>
          </w:tcPr>
          <w:p w14:paraId="221D5B56" w14:textId="51CC57A3" w:rsidR="00C52210" w:rsidRPr="00626BD3" w:rsidRDefault="00C52210" w:rsidP="00C7711B">
            <w:pPr>
              <w:pStyle w:val="TableText"/>
              <w:rPr>
                <w:lang w:val="en-GB" w:eastAsia="es-ES"/>
              </w:rPr>
            </w:pPr>
            <w:r w:rsidRPr="00626BD3">
              <w:rPr>
                <w:lang w:val="en-GB" w:eastAsia="es-ES"/>
              </w:rPr>
              <w:t xml:space="preserve">Construction of new residential buildings </w:t>
            </w:r>
            <w:del w:id="2190" w:author="Martinez De Hurtado Yela Fermin" w:date="2025-01-02T17:34:00Z" w16du:dateUtc="2025-01-02T16:34:00Z">
              <w:r w:rsidRPr="00626BD3" w:rsidDel="00C52210">
                <w:rPr>
                  <w:lang w:val="en-GB" w:eastAsia="es-ES"/>
                </w:rPr>
                <w:delText xml:space="preserve">or buildings smaller than 5,000 m2 </w:delText>
              </w:r>
            </w:del>
            <w:r w:rsidRPr="00626BD3">
              <w:rPr>
                <w:lang w:val="en-GB" w:eastAsia="es-ES"/>
              </w:rPr>
              <w:t xml:space="preserve">in other </w:t>
            </w:r>
            <w:del w:id="2191" w:author="Martinez De Hurtado Yela Fermin" w:date="2025-01-02T17:35:00Z" w16du:dateUtc="2025-01-02T16:35:00Z">
              <w:r w:rsidRPr="00626BD3" w:rsidDel="00C52210">
                <w:rPr>
                  <w:lang w:val="en-GB" w:eastAsia="es-ES"/>
                </w:rPr>
                <w:delText xml:space="preserve">EU </w:delText>
              </w:r>
            </w:del>
            <w:r w:rsidRPr="00626BD3">
              <w:rPr>
                <w:lang w:val="en-GB" w:eastAsia="es-ES"/>
              </w:rPr>
              <w:t>countries</w:t>
            </w:r>
            <w:ins w:id="2192" w:author="Martinez De Hurtado Yela Fermin" w:date="2025-01-02T17:35:00Z" w16du:dateUtc="2025-01-02T16:35:00Z">
              <w:r>
                <w:rPr>
                  <w:lang w:val="en-GB" w:eastAsia="es-ES"/>
                </w:rPr>
                <w:t xml:space="preserve"> (including EU and non-EU)</w:t>
              </w:r>
            </w:ins>
            <w:r w:rsidRPr="00626BD3">
              <w:rPr>
                <w:lang w:val="en-GB" w:eastAsia="es-ES"/>
              </w:rPr>
              <w:t xml:space="preserve"> </w:t>
            </w:r>
          </w:p>
        </w:tc>
        <w:tc>
          <w:tcPr>
            <w:tcW w:w="2583" w:type="dxa"/>
            <w:tcBorders>
              <w:top w:val="single" w:sz="4" w:space="0" w:color="000000" w:themeColor="text1"/>
              <w:right w:val="single" w:sz="4" w:space="0" w:color="auto"/>
            </w:tcBorders>
            <w:hideMark/>
          </w:tcPr>
          <w:p w14:paraId="5B45BDEC"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1D93E2C0"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4D6E9553"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2663661F"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4E518C5A"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29823169"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02AE6563"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2906B538" w14:textId="77777777" w:rsidTr="00A20497">
        <w:trPr>
          <w:trHeight w:val="20"/>
          <w:ins w:id="2193" w:author="Martinez De Hurtado Yela Fermin" w:date="2025-01-02T17:35:00Z"/>
        </w:trPr>
        <w:tc>
          <w:tcPr>
            <w:tcW w:w="2367" w:type="dxa"/>
            <w:vMerge/>
          </w:tcPr>
          <w:p w14:paraId="2CF54CDA" w14:textId="77777777" w:rsidR="00C52210" w:rsidRPr="00626BD3" w:rsidRDefault="00C52210" w:rsidP="00C52210">
            <w:pPr>
              <w:pStyle w:val="TableText"/>
              <w:rPr>
                <w:ins w:id="2194" w:author="Martinez De Hurtado Yela Fermin" w:date="2025-01-02T17:35:00Z" w16du:dateUtc="2025-01-02T16:35:00Z"/>
                <w:lang w:val="en-GB" w:eastAsia="es-ES"/>
              </w:rPr>
            </w:pPr>
          </w:p>
        </w:tc>
        <w:tc>
          <w:tcPr>
            <w:tcW w:w="2583" w:type="dxa"/>
            <w:tcBorders>
              <w:top w:val="single" w:sz="4" w:space="0" w:color="000000" w:themeColor="text1"/>
              <w:right w:val="single" w:sz="4" w:space="0" w:color="auto"/>
            </w:tcBorders>
          </w:tcPr>
          <w:p w14:paraId="59921066" w14:textId="2168040F" w:rsidR="00C52210" w:rsidRPr="00C7711B" w:rsidRDefault="00C52210" w:rsidP="00C52210">
            <w:pPr>
              <w:pStyle w:val="TableText"/>
              <w:rPr>
                <w:ins w:id="2195" w:author="Martinez De Hurtado Yela Fermin" w:date="2025-01-02T17:35:00Z" w16du:dateUtc="2025-01-02T16:35:00Z"/>
                <w:lang w:val="es-ES" w:eastAsia="es-ES"/>
              </w:rPr>
            </w:pPr>
            <w:ins w:id="2196" w:author="Martinez De Hurtado Yela Fermin" w:date="2025-01-02T17:35:00Z" w16du:dateUtc="2025-01-02T16:35:00Z">
              <w:r w:rsidRPr="00C7711B">
                <w:rPr>
                  <w:lang w:val="es-ES" w:eastAsia="es-ES"/>
                </w:rPr>
                <w:t>Santander-specific</w:t>
              </w:r>
            </w:ins>
          </w:p>
        </w:tc>
        <w:tc>
          <w:tcPr>
            <w:tcW w:w="1620" w:type="dxa"/>
            <w:tcBorders>
              <w:left w:val="single" w:sz="4" w:space="0" w:color="auto"/>
            </w:tcBorders>
          </w:tcPr>
          <w:p w14:paraId="538C04A7" w14:textId="2E708499" w:rsidR="00C52210" w:rsidRDefault="00C52210" w:rsidP="00C52210">
            <w:pPr>
              <w:pStyle w:val="TableText"/>
              <w:rPr>
                <w:ins w:id="2197" w:author="Martinez De Hurtado Yela Fermin" w:date="2025-01-02T17:35:00Z" w16du:dateUtc="2025-01-02T16:35:00Z"/>
                <w:lang w:val="es-ES" w:eastAsia="es-ES"/>
              </w:rPr>
            </w:pPr>
            <w:ins w:id="2198" w:author="Martinez De Hurtado Yela Fermin" w:date="2025-01-02T17:35:00Z" w16du:dateUtc="2025-01-02T16:35:00Z">
              <w:r>
                <w:rPr>
                  <w:lang w:val="es-ES" w:eastAsia="es-ES"/>
                </w:rPr>
                <w:t>Own Performance</w:t>
              </w:r>
            </w:ins>
          </w:p>
        </w:tc>
        <w:tc>
          <w:tcPr>
            <w:tcW w:w="1620" w:type="dxa"/>
          </w:tcPr>
          <w:p w14:paraId="3D9B4E37" w14:textId="2D9BB08F" w:rsidR="00C52210" w:rsidRDefault="00C52210" w:rsidP="00C52210">
            <w:pPr>
              <w:pStyle w:val="TableText"/>
              <w:rPr>
                <w:ins w:id="2199" w:author="Martinez De Hurtado Yela Fermin" w:date="2025-01-02T17:35:00Z" w16du:dateUtc="2025-01-02T16:35:00Z"/>
                <w:lang w:val="es-ES" w:eastAsia="es-ES"/>
              </w:rPr>
            </w:pPr>
            <w:ins w:id="2200" w:author="Martinez De Hurtado Yela Fermin" w:date="2025-01-02T17:35:00Z" w16du:dateUtc="2025-01-02T16:35:00Z">
              <w:r>
                <w:rPr>
                  <w:lang w:val="es-ES" w:eastAsia="es-ES"/>
                </w:rPr>
                <w:t>Own Performance</w:t>
              </w:r>
            </w:ins>
          </w:p>
        </w:tc>
        <w:tc>
          <w:tcPr>
            <w:tcW w:w="937" w:type="dxa"/>
          </w:tcPr>
          <w:p w14:paraId="0A145BC4" w14:textId="77777777" w:rsidR="00C52210" w:rsidRPr="00C7711B" w:rsidRDefault="00C52210" w:rsidP="00C52210">
            <w:pPr>
              <w:pStyle w:val="TableText"/>
              <w:rPr>
                <w:ins w:id="2201" w:author="Martinez De Hurtado Yela Fermin" w:date="2025-01-02T17:35:00Z" w16du:dateUtc="2025-01-02T16:35:00Z"/>
                <w:lang w:val="es-ES" w:eastAsia="es-ES"/>
              </w:rPr>
            </w:pPr>
          </w:p>
        </w:tc>
        <w:tc>
          <w:tcPr>
            <w:tcW w:w="1803" w:type="dxa"/>
          </w:tcPr>
          <w:p w14:paraId="4A112221" w14:textId="77777777" w:rsidR="00C52210" w:rsidRDefault="00C52210" w:rsidP="00C52210">
            <w:pPr>
              <w:pStyle w:val="TableText"/>
              <w:rPr>
                <w:ins w:id="2202" w:author="Martinez De Hurtado Yela Fermin" w:date="2025-01-02T17:35:00Z" w16du:dateUtc="2025-01-02T16:35:00Z"/>
                <w:lang w:val="es-ES" w:eastAsia="es-ES"/>
              </w:rPr>
            </w:pPr>
          </w:p>
        </w:tc>
        <w:tc>
          <w:tcPr>
            <w:tcW w:w="1310" w:type="dxa"/>
          </w:tcPr>
          <w:p w14:paraId="0E57211C" w14:textId="77777777" w:rsidR="00C52210" w:rsidRPr="00C7711B" w:rsidRDefault="00C52210" w:rsidP="00C52210">
            <w:pPr>
              <w:pStyle w:val="TableText"/>
              <w:rPr>
                <w:ins w:id="2203" w:author="Martinez De Hurtado Yela Fermin" w:date="2025-01-02T17:35:00Z" w16du:dateUtc="2025-01-02T16:35:00Z"/>
                <w:lang w:val="es-ES" w:eastAsia="es-ES"/>
              </w:rPr>
            </w:pPr>
          </w:p>
        </w:tc>
        <w:tc>
          <w:tcPr>
            <w:tcW w:w="1431" w:type="dxa"/>
          </w:tcPr>
          <w:p w14:paraId="3F9DEFD6" w14:textId="77777777" w:rsidR="00C52210" w:rsidRPr="00C7711B" w:rsidRDefault="00C52210" w:rsidP="00C52210">
            <w:pPr>
              <w:pStyle w:val="TableText"/>
              <w:rPr>
                <w:ins w:id="2204" w:author="Martinez De Hurtado Yela Fermin" w:date="2025-01-02T17:35:00Z" w16du:dateUtc="2025-01-02T16:35:00Z"/>
                <w:lang w:val="es-ES" w:eastAsia="es-ES"/>
              </w:rPr>
            </w:pPr>
          </w:p>
        </w:tc>
      </w:tr>
      <w:tr w:rsidR="00C52210" w:rsidRPr="00C7711B" w14:paraId="69617DBE" w14:textId="77777777" w:rsidTr="00512420">
        <w:trPr>
          <w:trHeight w:val="20"/>
        </w:trPr>
        <w:tc>
          <w:tcPr>
            <w:tcW w:w="2367" w:type="dxa"/>
            <w:vMerge w:val="restart"/>
            <w:tcBorders>
              <w:top w:val="single" w:sz="4" w:space="0" w:color="000000" w:themeColor="text1"/>
            </w:tcBorders>
            <w:hideMark/>
          </w:tcPr>
          <w:p w14:paraId="3EA58D3D" w14:textId="09944779" w:rsidR="00C52210" w:rsidRPr="00626BD3" w:rsidRDefault="00C52210" w:rsidP="00C7711B">
            <w:pPr>
              <w:pStyle w:val="TableText"/>
              <w:rPr>
                <w:lang w:val="en-GB" w:eastAsia="es-ES"/>
              </w:rPr>
            </w:pPr>
            <w:r w:rsidRPr="00626BD3">
              <w:rPr>
                <w:lang w:val="en-GB" w:eastAsia="es-ES"/>
              </w:rPr>
              <w:t xml:space="preserve">Construction of new commercial buildings </w:t>
            </w:r>
            <w:del w:id="2205" w:author="Martinez De Hurtado Yela Fermin" w:date="2025-01-02T17:35:00Z" w16du:dateUtc="2025-01-02T16:35:00Z">
              <w:r w:rsidRPr="00626BD3" w:rsidDel="00C52210">
                <w:rPr>
                  <w:lang w:val="en-GB" w:eastAsia="es-ES"/>
                </w:rPr>
                <w:delText xml:space="preserve">or buildings larger than 5,000 m2 </w:delText>
              </w:r>
            </w:del>
            <w:r w:rsidRPr="00626BD3">
              <w:rPr>
                <w:lang w:val="en-GB" w:eastAsia="es-ES"/>
              </w:rPr>
              <w:t xml:space="preserve">in other </w:t>
            </w:r>
            <w:del w:id="2206" w:author="Martinez De Hurtado Yela Fermin" w:date="2025-01-02T17:35:00Z" w16du:dateUtc="2025-01-02T16:35:00Z">
              <w:r w:rsidRPr="00626BD3" w:rsidDel="00C52210">
                <w:rPr>
                  <w:lang w:val="en-GB" w:eastAsia="es-ES"/>
                </w:rPr>
                <w:delText xml:space="preserve">EU </w:delText>
              </w:r>
            </w:del>
            <w:r w:rsidRPr="00626BD3">
              <w:rPr>
                <w:lang w:val="en-GB" w:eastAsia="es-ES"/>
              </w:rPr>
              <w:t xml:space="preserve">countries </w:t>
            </w:r>
            <w:ins w:id="2207" w:author="Martinez De Hurtado Yela Fermin" w:date="2025-01-02T17:35:00Z" w16du:dateUtc="2025-01-02T16:35:00Z">
              <w:r>
                <w:rPr>
                  <w:lang w:val="en-GB" w:eastAsia="es-ES"/>
                </w:rPr>
                <w:t xml:space="preserve">(including EU and </w:t>
              </w:r>
            </w:ins>
            <w:ins w:id="2208" w:author="Martinez De Hurtado Yela Fermin" w:date="2025-01-02T17:36:00Z" w16du:dateUtc="2025-01-02T16:36:00Z">
              <w:r>
                <w:rPr>
                  <w:lang w:val="en-GB" w:eastAsia="es-ES"/>
                </w:rPr>
                <w:t>non-EU)</w:t>
              </w:r>
            </w:ins>
          </w:p>
        </w:tc>
        <w:tc>
          <w:tcPr>
            <w:tcW w:w="2583" w:type="dxa"/>
            <w:tcBorders>
              <w:top w:val="single" w:sz="4" w:space="0" w:color="000000" w:themeColor="text1"/>
              <w:right w:val="single" w:sz="4" w:space="0" w:color="auto"/>
            </w:tcBorders>
            <w:hideMark/>
          </w:tcPr>
          <w:p w14:paraId="70282803" w14:textId="77777777" w:rsidR="00C52210" w:rsidRPr="00C7711B" w:rsidRDefault="00C52210"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F93E689" w14:textId="77777777" w:rsidR="00C52210" w:rsidRPr="00C7711B" w:rsidRDefault="00C52210" w:rsidP="00C7711B">
            <w:pPr>
              <w:pStyle w:val="TableText"/>
              <w:rPr>
                <w:lang w:val="es-ES" w:eastAsia="es-ES"/>
              </w:rPr>
            </w:pPr>
            <w:r>
              <w:rPr>
                <w:lang w:val="es-ES" w:eastAsia="es-ES"/>
              </w:rPr>
              <w:t>Own Performance</w:t>
            </w:r>
          </w:p>
        </w:tc>
        <w:tc>
          <w:tcPr>
            <w:tcW w:w="1620" w:type="dxa"/>
            <w:hideMark/>
          </w:tcPr>
          <w:p w14:paraId="780001E3" w14:textId="77777777" w:rsidR="00C52210" w:rsidRPr="00C7711B" w:rsidRDefault="00C52210" w:rsidP="00C7711B">
            <w:pPr>
              <w:pStyle w:val="TableText"/>
              <w:rPr>
                <w:lang w:val="es-ES" w:eastAsia="es-ES"/>
              </w:rPr>
            </w:pPr>
            <w:r>
              <w:rPr>
                <w:lang w:val="es-ES" w:eastAsia="es-ES"/>
              </w:rPr>
              <w:t>Own Performance</w:t>
            </w:r>
          </w:p>
        </w:tc>
        <w:tc>
          <w:tcPr>
            <w:tcW w:w="937" w:type="dxa"/>
            <w:hideMark/>
          </w:tcPr>
          <w:p w14:paraId="335565CA" w14:textId="77777777" w:rsidR="00C52210" w:rsidRPr="00C7711B" w:rsidRDefault="00C52210" w:rsidP="00C7711B">
            <w:pPr>
              <w:pStyle w:val="TableText"/>
              <w:rPr>
                <w:lang w:val="es-ES" w:eastAsia="es-ES"/>
              </w:rPr>
            </w:pPr>
            <w:r w:rsidRPr="00C7711B">
              <w:rPr>
                <w:lang w:val="es-ES" w:eastAsia="es-ES"/>
              </w:rPr>
              <w:t> </w:t>
            </w:r>
          </w:p>
        </w:tc>
        <w:tc>
          <w:tcPr>
            <w:tcW w:w="1803" w:type="dxa"/>
            <w:hideMark/>
          </w:tcPr>
          <w:p w14:paraId="6E2EC7D4" w14:textId="77777777" w:rsidR="00C52210" w:rsidRPr="00C7711B" w:rsidRDefault="00C52210" w:rsidP="00C7711B">
            <w:pPr>
              <w:pStyle w:val="TableText"/>
              <w:rPr>
                <w:lang w:val="es-ES" w:eastAsia="es-ES"/>
              </w:rPr>
            </w:pPr>
            <w:r>
              <w:rPr>
                <w:lang w:val="es-ES" w:eastAsia="es-ES"/>
              </w:rPr>
              <w:t>Own Performance</w:t>
            </w:r>
          </w:p>
        </w:tc>
        <w:tc>
          <w:tcPr>
            <w:tcW w:w="1310" w:type="dxa"/>
            <w:hideMark/>
          </w:tcPr>
          <w:p w14:paraId="13B4FADE" w14:textId="77777777" w:rsidR="00C52210" w:rsidRPr="00C7711B" w:rsidRDefault="00C52210" w:rsidP="00C7711B">
            <w:pPr>
              <w:pStyle w:val="TableText"/>
              <w:rPr>
                <w:lang w:val="es-ES" w:eastAsia="es-ES"/>
              </w:rPr>
            </w:pPr>
            <w:r w:rsidRPr="00C7711B">
              <w:rPr>
                <w:lang w:val="es-ES" w:eastAsia="es-ES"/>
              </w:rPr>
              <w:t> </w:t>
            </w:r>
          </w:p>
        </w:tc>
        <w:tc>
          <w:tcPr>
            <w:tcW w:w="1431" w:type="dxa"/>
            <w:hideMark/>
          </w:tcPr>
          <w:p w14:paraId="2108CB07" w14:textId="77777777" w:rsidR="00C52210" w:rsidRPr="00C7711B" w:rsidRDefault="00C52210" w:rsidP="00C7711B">
            <w:pPr>
              <w:pStyle w:val="TableText"/>
              <w:rPr>
                <w:lang w:val="es-ES" w:eastAsia="es-ES"/>
              </w:rPr>
            </w:pPr>
            <w:r w:rsidRPr="00C7711B">
              <w:rPr>
                <w:lang w:val="es-ES" w:eastAsia="es-ES"/>
              </w:rPr>
              <w:t> </w:t>
            </w:r>
          </w:p>
        </w:tc>
      </w:tr>
      <w:tr w:rsidR="00C52210" w:rsidRPr="00C7711B" w14:paraId="59B54CC8" w14:textId="77777777" w:rsidTr="005C4C7B">
        <w:trPr>
          <w:trHeight w:val="20"/>
          <w:ins w:id="2209" w:author="Martinez De Hurtado Yela Fermin" w:date="2025-01-02T17:36:00Z"/>
        </w:trPr>
        <w:tc>
          <w:tcPr>
            <w:tcW w:w="2367" w:type="dxa"/>
            <w:vMerge/>
          </w:tcPr>
          <w:p w14:paraId="1212ABC5" w14:textId="77777777" w:rsidR="00C52210" w:rsidRPr="00626BD3" w:rsidRDefault="00C52210" w:rsidP="00C52210">
            <w:pPr>
              <w:pStyle w:val="TableText"/>
              <w:rPr>
                <w:ins w:id="2210" w:author="Martinez De Hurtado Yela Fermin" w:date="2025-01-02T17:36:00Z" w16du:dateUtc="2025-01-02T16:36:00Z"/>
                <w:lang w:val="en-GB" w:eastAsia="es-ES"/>
              </w:rPr>
            </w:pPr>
          </w:p>
        </w:tc>
        <w:tc>
          <w:tcPr>
            <w:tcW w:w="2583" w:type="dxa"/>
            <w:tcBorders>
              <w:top w:val="single" w:sz="4" w:space="0" w:color="000000" w:themeColor="text1"/>
              <w:right w:val="single" w:sz="4" w:space="0" w:color="auto"/>
            </w:tcBorders>
          </w:tcPr>
          <w:p w14:paraId="71546E4B" w14:textId="495F3E3B" w:rsidR="00C52210" w:rsidRPr="00C7711B" w:rsidRDefault="00C52210" w:rsidP="00C52210">
            <w:pPr>
              <w:pStyle w:val="TableText"/>
              <w:rPr>
                <w:ins w:id="2211" w:author="Martinez De Hurtado Yela Fermin" w:date="2025-01-02T17:36:00Z" w16du:dateUtc="2025-01-02T16:36:00Z"/>
                <w:lang w:val="es-ES" w:eastAsia="es-ES"/>
              </w:rPr>
            </w:pPr>
            <w:ins w:id="2212" w:author="Martinez De Hurtado Yela Fermin" w:date="2025-01-02T17:36:00Z" w16du:dateUtc="2025-01-02T16:36:00Z">
              <w:r w:rsidRPr="00C7711B">
                <w:rPr>
                  <w:lang w:val="es-ES" w:eastAsia="es-ES"/>
                </w:rPr>
                <w:t>Santander-specific</w:t>
              </w:r>
            </w:ins>
          </w:p>
        </w:tc>
        <w:tc>
          <w:tcPr>
            <w:tcW w:w="1620" w:type="dxa"/>
            <w:tcBorders>
              <w:left w:val="single" w:sz="4" w:space="0" w:color="auto"/>
            </w:tcBorders>
          </w:tcPr>
          <w:p w14:paraId="4F182942" w14:textId="65E33459" w:rsidR="00C52210" w:rsidRDefault="00C52210" w:rsidP="00C52210">
            <w:pPr>
              <w:pStyle w:val="TableText"/>
              <w:rPr>
                <w:ins w:id="2213" w:author="Martinez De Hurtado Yela Fermin" w:date="2025-01-02T17:36:00Z" w16du:dateUtc="2025-01-02T16:36:00Z"/>
                <w:lang w:val="es-ES" w:eastAsia="es-ES"/>
              </w:rPr>
            </w:pPr>
            <w:ins w:id="2214" w:author="Martinez De Hurtado Yela Fermin" w:date="2025-01-02T17:36:00Z" w16du:dateUtc="2025-01-02T16:36:00Z">
              <w:r>
                <w:rPr>
                  <w:lang w:val="es-ES" w:eastAsia="es-ES"/>
                </w:rPr>
                <w:t>Own Performance</w:t>
              </w:r>
            </w:ins>
          </w:p>
        </w:tc>
        <w:tc>
          <w:tcPr>
            <w:tcW w:w="1620" w:type="dxa"/>
          </w:tcPr>
          <w:p w14:paraId="6CF3A61C" w14:textId="585C2F25" w:rsidR="00C52210" w:rsidRDefault="00C52210" w:rsidP="00C52210">
            <w:pPr>
              <w:pStyle w:val="TableText"/>
              <w:rPr>
                <w:ins w:id="2215" w:author="Martinez De Hurtado Yela Fermin" w:date="2025-01-02T17:36:00Z" w16du:dateUtc="2025-01-02T16:36:00Z"/>
                <w:lang w:val="es-ES" w:eastAsia="es-ES"/>
              </w:rPr>
            </w:pPr>
            <w:ins w:id="2216" w:author="Martinez De Hurtado Yela Fermin" w:date="2025-01-02T17:36:00Z" w16du:dateUtc="2025-01-02T16:36:00Z">
              <w:r>
                <w:rPr>
                  <w:lang w:val="es-ES" w:eastAsia="es-ES"/>
                </w:rPr>
                <w:t>Own Performance</w:t>
              </w:r>
            </w:ins>
          </w:p>
        </w:tc>
        <w:tc>
          <w:tcPr>
            <w:tcW w:w="937" w:type="dxa"/>
          </w:tcPr>
          <w:p w14:paraId="5A3877E8" w14:textId="77777777" w:rsidR="00C52210" w:rsidRPr="00C7711B" w:rsidRDefault="00C52210" w:rsidP="00C52210">
            <w:pPr>
              <w:pStyle w:val="TableText"/>
              <w:rPr>
                <w:ins w:id="2217" w:author="Martinez De Hurtado Yela Fermin" w:date="2025-01-02T17:36:00Z" w16du:dateUtc="2025-01-02T16:36:00Z"/>
                <w:lang w:val="es-ES" w:eastAsia="es-ES"/>
              </w:rPr>
            </w:pPr>
          </w:p>
        </w:tc>
        <w:tc>
          <w:tcPr>
            <w:tcW w:w="1803" w:type="dxa"/>
          </w:tcPr>
          <w:p w14:paraId="435CE350" w14:textId="77777777" w:rsidR="00C52210" w:rsidRDefault="00C52210" w:rsidP="00C52210">
            <w:pPr>
              <w:pStyle w:val="TableText"/>
              <w:rPr>
                <w:ins w:id="2218" w:author="Martinez De Hurtado Yela Fermin" w:date="2025-01-02T17:36:00Z" w16du:dateUtc="2025-01-02T16:36:00Z"/>
                <w:lang w:val="es-ES" w:eastAsia="es-ES"/>
              </w:rPr>
            </w:pPr>
          </w:p>
        </w:tc>
        <w:tc>
          <w:tcPr>
            <w:tcW w:w="1310" w:type="dxa"/>
          </w:tcPr>
          <w:p w14:paraId="5D893A58" w14:textId="77777777" w:rsidR="00C52210" w:rsidRPr="00C7711B" w:rsidRDefault="00C52210" w:rsidP="00C52210">
            <w:pPr>
              <w:pStyle w:val="TableText"/>
              <w:rPr>
                <w:ins w:id="2219" w:author="Martinez De Hurtado Yela Fermin" w:date="2025-01-02T17:36:00Z" w16du:dateUtc="2025-01-02T16:36:00Z"/>
                <w:lang w:val="es-ES" w:eastAsia="es-ES"/>
              </w:rPr>
            </w:pPr>
          </w:p>
        </w:tc>
        <w:tc>
          <w:tcPr>
            <w:tcW w:w="1431" w:type="dxa"/>
          </w:tcPr>
          <w:p w14:paraId="74902A57" w14:textId="77777777" w:rsidR="00C52210" w:rsidRPr="00C7711B" w:rsidRDefault="00C52210" w:rsidP="00C52210">
            <w:pPr>
              <w:pStyle w:val="TableText"/>
              <w:rPr>
                <w:ins w:id="2220" w:author="Martinez De Hurtado Yela Fermin" w:date="2025-01-02T17:36:00Z" w16du:dateUtc="2025-01-02T16:36:00Z"/>
                <w:lang w:val="es-ES" w:eastAsia="es-ES"/>
              </w:rPr>
            </w:pPr>
          </w:p>
        </w:tc>
      </w:tr>
      <w:tr w:rsidR="001E0694" w:rsidRPr="00C7711B" w:rsidDel="00C52210" w14:paraId="7A859DE7" w14:textId="77C087BF" w:rsidTr="00512420">
        <w:trPr>
          <w:trHeight w:val="20"/>
          <w:del w:id="2221" w:author="Martinez De Hurtado Yela Fermin" w:date="2025-01-02T17:36:00Z"/>
        </w:trPr>
        <w:tc>
          <w:tcPr>
            <w:tcW w:w="2367" w:type="dxa"/>
            <w:tcBorders>
              <w:top w:val="single" w:sz="4" w:space="0" w:color="000000" w:themeColor="text1"/>
            </w:tcBorders>
            <w:hideMark/>
          </w:tcPr>
          <w:p w14:paraId="5C21D6AF" w14:textId="297C26D4" w:rsidR="001E0694" w:rsidRPr="00C52210" w:rsidDel="00C52210" w:rsidRDefault="001E0694" w:rsidP="00C7711B">
            <w:pPr>
              <w:pStyle w:val="TableText"/>
              <w:rPr>
                <w:del w:id="2222" w:author="Martinez De Hurtado Yela Fermin" w:date="2025-01-02T17:36:00Z" w16du:dateUtc="2025-01-02T16:36:00Z"/>
                <w:lang w:val="en-GB" w:eastAsia="es-ES"/>
                <w:rPrChange w:id="2223" w:author="Martinez De Hurtado Yela Fermin" w:date="2025-01-02T17:36:00Z" w16du:dateUtc="2025-01-02T16:36:00Z">
                  <w:rPr>
                    <w:del w:id="2224" w:author="Martinez De Hurtado Yela Fermin" w:date="2025-01-02T17:36:00Z" w16du:dateUtc="2025-01-02T16:36:00Z"/>
                    <w:lang w:val="es-ES" w:eastAsia="es-ES"/>
                  </w:rPr>
                </w:rPrChange>
              </w:rPr>
            </w:pPr>
            <w:del w:id="2225" w:author="Martinez De Hurtado Yela Fermin" w:date="2025-01-02T17:36:00Z" w16du:dateUtc="2025-01-02T16:36:00Z">
              <w:r w:rsidRPr="00626BD3" w:rsidDel="00C52210">
                <w:rPr>
                  <w:lang w:val="en-GB" w:eastAsia="es-ES"/>
                </w:rPr>
                <w:delText xml:space="preserve">Construction of new buildings (residential and non-residential) in all other countries (inc. </w:delText>
              </w:r>
              <w:r w:rsidRPr="00C52210" w:rsidDel="00C52210">
                <w:rPr>
                  <w:lang w:val="en-GB" w:eastAsia="es-ES"/>
                  <w:rPrChange w:id="2226" w:author="Martinez De Hurtado Yela Fermin" w:date="2025-01-02T17:36:00Z" w16du:dateUtc="2025-01-02T16:36:00Z">
                    <w:rPr>
                      <w:lang w:val="es-ES" w:eastAsia="es-ES"/>
                    </w:rPr>
                  </w:rPrChange>
                </w:rPr>
                <w:delText>EU and non EU countries)</w:delText>
              </w:r>
            </w:del>
          </w:p>
        </w:tc>
        <w:tc>
          <w:tcPr>
            <w:tcW w:w="2583" w:type="dxa"/>
            <w:tcBorders>
              <w:top w:val="single" w:sz="4" w:space="0" w:color="000000" w:themeColor="text1"/>
              <w:right w:val="single" w:sz="4" w:space="0" w:color="auto"/>
            </w:tcBorders>
            <w:hideMark/>
          </w:tcPr>
          <w:p w14:paraId="1935F0A9" w14:textId="2A2EAF78" w:rsidR="001E0694" w:rsidRPr="00C7711B" w:rsidDel="00C52210" w:rsidRDefault="001E0694" w:rsidP="00C7711B">
            <w:pPr>
              <w:pStyle w:val="TableText"/>
              <w:rPr>
                <w:del w:id="2227" w:author="Martinez De Hurtado Yela Fermin" w:date="2025-01-02T17:36:00Z" w16du:dateUtc="2025-01-02T16:36:00Z"/>
                <w:lang w:val="es-ES" w:eastAsia="es-ES"/>
              </w:rPr>
            </w:pPr>
            <w:del w:id="2228" w:author="Martinez De Hurtado Yela Fermin" w:date="2025-01-02T17:36:00Z" w16du:dateUtc="2025-01-02T16:36:00Z">
              <w:r w:rsidRPr="00C7711B" w:rsidDel="00C52210">
                <w:rPr>
                  <w:lang w:val="es-ES" w:eastAsia="es-ES"/>
                </w:rPr>
                <w:delText>Santander-specific</w:delText>
              </w:r>
            </w:del>
          </w:p>
        </w:tc>
        <w:tc>
          <w:tcPr>
            <w:tcW w:w="1620" w:type="dxa"/>
            <w:tcBorders>
              <w:left w:val="single" w:sz="4" w:space="0" w:color="auto"/>
            </w:tcBorders>
            <w:hideMark/>
          </w:tcPr>
          <w:p w14:paraId="455E4B40" w14:textId="301C983F" w:rsidR="001E0694" w:rsidRPr="00C7711B" w:rsidDel="00C52210" w:rsidRDefault="00CA004C" w:rsidP="00C7711B">
            <w:pPr>
              <w:pStyle w:val="TableText"/>
              <w:rPr>
                <w:del w:id="2229" w:author="Martinez De Hurtado Yela Fermin" w:date="2025-01-02T17:36:00Z" w16du:dateUtc="2025-01-02T16:36:00Z"/>
                <w:lang w:val="es-ES" w:eastAsia="es-ES"/>
              </w:rPr>
            </w:pPr>
            <w:del w:id="2230" w:author="Martinez De Hurtado Yela Fermin" w:date="2025-01-02T17:36:00Z" w16du:dateUtc="2025-01-02T16:36:00Z">
              <w:r w:rsidDel="00C52210">
                <w:rPr>
                  <w:lang w:val="es-ES" w:eastAsia="es-ES"/>
                </w:rPr>
                <w:delText>Own Performance</w:delText>
              </w:r>
            </w:del>
          </w:p>
        </w:tc>
        <w:tc>
          <w:tcPr>
            <w:tcW w:w="1620" w:type="dxa"/>
            <w:hideMark/>
          </w:tcPr>
          <w:p w14:paraId="4D79B782" w14:textId="0B2E13A7" w:rsidR="001E0694" w:rsidRPr="00C7711B" w:rsidDel="00C52210" w:rsidRDefault="00CA004C" w:rsidP="00C7711B">
            <w:pPr>
              <w:pStyle w:val="TableText"/>
              <w:rPr>
                <w:del w:id="2231" w:author="Martinez De Hurtado Yela Fermin" w:date="2025-01-02T17:36:00Z" w16du:dateUtc="2025-01-02T16:36:00Z"/>
                <w:lang w:val="es-ES" w:eastAsia="es-ES"/>
              </w:rPr>
            </w:pPr>
            <w:del w:id="2232" w:author="Martinez De Hurtado Yela Fermin" w:date="2025-01-02T17:36:00Z" w16du:dateUtc="2025-01-02T16:36:00Z">
              <w:r w:rsidDel="00C52210">
                <w:rPr>
                  <w:lang w:val="es-ES" w:eastAsia="es-ES"/>
                </w:rPr>
                <w:delText>Own Performance</w:delText>
              </w:r>
            </w:del>
          </w:p>
        </w:tc>
        <w:tc>
          <w:tcPr>
            <w:tcW w:w="937" w:type="dxa"/>
            <w:hideMark/>
          </w:tcPr>
          <w:p w14:paraId="5181C739" w14:textId="096BBC0F" w:rsidR="001E0694" w:rsidRPr="00C7711B" w:rsidDel="00C52210" w:rsidRDefault="001E0694" w:rsidP="00C7711B">
            <w:pPr>
              <w:pStyle w:val="TableText"/>
              <w:rPr>
                <w:del w:id="2233" w:author="Martinez De Hurtado Yela Fermin" w:date="2025-01-02T17:36:00Z" w16du:dateUtc="2025-01-02T16:36:00Z"/>
                <w:lang w:val="es-ES" w:eastAsia="es-ES"/>
              </w:rPr>
            </w:pPr>
            <w:del w:id="2234" w:author="Martinez De Hurtado Yela Fermin" w:date="2025-01-02T17:36:00Z" w16du:dateUtc="2025-01-02T16:36:00Z">
              <w:r w:rsidRPr="00C7711B" w:rsidDel="00C52210">
                <w:rPr>
                  <w:lang w:val="es-ES" w:eastAsia="es-ES"/>
                </w:rPr>
                <w:delText> </w:delText>
              </w:r>
            </w:del>
          </w:p>
        </w:tc>
        <w:tc>
          <w:tcPr>
            <w:tcW w:w="1803" w:type="dxa"/>
            <w:hideMark/>
          </w:tcPr>
          <w:p w14:paraId="7AC4BD1B" w14:textId="589FAD46" w:rsidR="001E0694" w:rsidRPr="00C7711B" w:rsidDel="00C52210" w:rsidRDefault="00CA004C" w:rsidP="00C7711B">
            <w:pPr>
              <w:pStyle w:val="TableText"/>
              <w:rPr>
                <w:del w:id="2235" w:author="Martinez De Hurtado Yela Fermin" w:date="2025-01-02T17:36:00Z" w16du:dateUtc="2025-01-02T16:36:00Z"/>
                <w:lang w:val="es-ES" w:eastAsia="es-ES"/>
              </w:rPr>
            </w:pPr>
            <w:del w:id="2236" w:author="Martinez De Hurtado Yela Fermin" w:date="2025-01-02T17:36:00Z" w16du:dateUtc="2025-01-02T16:36:00Z">
              <w:r w:rsidDel="00C52210">
                <w:rPr>
                  <w:lang w:val="es-ES" w:eastAsia="es-ES"/>
                </w:rPr>
                <w:delText>Own Performance</w:delText>
              </w:r>
            </w:del>
          </w:p>
        </w:tc>
        <w:tc>
          <w:tcPr>
            <w:tcW w:w="1310" w:type="dxa"/>
            <w:hideMark/>
          </w:tcPr>
          <w:p w14:paraId="6897A81F" w14:textId="76BC93DE" w:rsidR="001E0694" w:rsidRPr="00C7711B" w:rsidDel="00C52210" w:rsidRDefault="001E0694" w:rsidP="00C7711B">
            <w:pPr>
              <w:pStyle w:val="TableText"/>
              <w:rPr>
                <w:del w:id="2237" w:author="Martinez De Hurtado Yela Fermin" w:date="2025-01-02T17:36:00Z" w16du:dateUtc="2025-01-02T16:36:00Z"/>
                <w:lang w:val="es-ES" w:eastAsia="es-ES"/>
              </w:rPr>
            </w:pPr>
            <w:del w:id="2238" w:author="Martinez De Hurtado Yela Fermin" w:date="2025-01-02T17:36:00Z" w16du:dateUtc="2025-01-02T16:36:00Z">
              <w:r w:rsidRPr="00C7711B" w:rsidDel="00C52210">
                <w:rPr>
                  <w:lang w:val="es-ES" w:eastAsia="es-ES"/>
                </w:rPr>
                <w:delText> </w:delText>
              </w:r>
            </w:del>
          </w:p>
        </w:tc>
        <w:tc>
          <w:tcPr>
            <w:tcW w:w="1431" w:type="dxa"/>
            <w:hideMark/>
          </w:tcPr>
          <w:p w14:paraId="1D199C15" w14:textId="74E7B2BA" w:rsidR="001E0694" w:rsidRPr="00C7711B" w:rsidDel="00C52210" w:rsidRDefault="001E0694" w:rsidP="00C7711B">
            <w:pPr>
              <w:pStyle w:val="TableText"/>
              <w:rPr>
                <w:del w:id="2239" w:author="Martinez De Hurtado Yela Fermin" w:date="2025-01-02T17:36:00Z" w16du:dateUtc="2025-01-02T16:36:00Z"/>
                <w:lang w:val="es-ES" w:eastAsia="es-ES"/>
              </w:rPr>
            </w:pPr>
            <w:del w:id="2240" w:author="Martinez De Hurtado Yela Fermin" w:date="2025-01-02T17:36:00Z" w16du:dateUtc="2025-01-02T16:36:00Z">
              <w:r w:rsidRPr="00C7711B" w:rsidDel="00C52210">
                <w:rPr>
                  <w:lang w:val="es-ES" w:eastAsia="es-ES"/>
                </w:rPr>
                <w:delText> </w:delText>
              </w:r>
            </w:del>
          </w:p>
        </w:tc>
      </w:tr>
      <w:tr w:rsidR="002C71A3" w:rsidRPr="00C7711B" w14:paraId="7B1A092A" w14:textId="77777777" w:rsidTr="00512420">
        <w:trPr>
          <w:trHeight w:val="20"/>
        </w:trPr>
        <w:tc>
          <w:tcPr>
            <w:tcW w:w="2367" w:type="dxa"/>
            <w:vMerge w:val="restart"/>
            <w:tcBorders>
              <w:top w:val="single" w:sz="4" w:space="0" w:color="000000" w:themeColor="text1"/>
            </w:tcBorders>
            <w:hideMark/>
          </w:tcPr>
          <w:p w14:paraId="7307A3AC" w14:textId="77777777" w:rsidR="002C71A3" w:rsidRPr="00C7711B" w:rsidRDefault="002C71A3" w:rsidP="00C7711B">
            <w:pPr>
              <w:pStyle w:val="TableText"/>
              <w:rPr>
                <w:lang w:val="es-ES" w:eastAsia="es-ES"/>
              </w:rPr>
            </w:pPr>
            <w:r w:rsidRPr="00C7711B">
              <w:rPr>
                <w:lang w:val="es-ES" w:eastAsia="es-ES"/>
              </w:rPr>
              <w:t>Renovation of existing buildings</w:t>
            </w:r>
          </w:p>
        </w:tc>
        <w:tc>
          <w:tcPr>
            <w:tcW w:w="2583" w:type="dxa"/>
            <w:tcBorders>
              <w:top w:val="single" w:sz="4" w:space="0" w:color="000000" w:themeColor="text1"/>
              <w:right w:val="single" w:sz="4" w:space="0" w:color="auto"/>
            </w:tcBorders>
            <w:hideMark/>
          </w:tcPr>
          <w:p w14:paraId="071EE7F6" w14:textId="77777777" w:rsidR="002C71A3" w:rsidRPr="00C7711B" w:rsidRDefault="002C71A3"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7B58030" w14:textId="77777777" w:rsidR="002C71A3" w:rsidRPr="00C7711B" w:rsidRDefault="002C71A3" w:rsidP="00C7711B">
            <w:pPr>
              <w:pStyle w:val="TableText"/>
              <w:rPr>
                <w:lang w:val="es-ES" w:eastAsia="es-ES"/>
              </w:rPr>
            </w:pPr>
            <w:r w:rsidRPr="00C7711B">
              <w:rPr>
                <w:lang w:val="es-ES" w:eastAsia="es-ES"/>
              </w:rPr>
              <w:t>Transition</w:t>
            </w:r>
          </w:p>
        </w:tc>
        <w:tc>
          <w:tcPr>
            <w:tcW w:w="1620" w:type="dxa"/>
            <w:hideMark/>
          </w:tcPr>
          <w:p w14:paraId="190397A4" w14:textId="77777777" w:rsidR="002C71A3" w:rsidRPr="00C7711B" w:rsidRDefault="002C71A3" w:rsidP="00C7711B">
            <w:pPr>
              <w:pStyle w:val="TableText"/>
              <w:rPr>
                <w:lang w:val="es-ES" w:eastAsia="es-ES"/>
              </w:rPr>
            </w:pPr>
            <w:r>
              <w:rPr>
                <w:lang w:val="es-ES" w:eastAsia="es-ES"/>
              </w:rPr>
              <w:t>Own Performance</w:t>
            </w:r>
          </w:p>
        </w:tc>
        <w:tc>
          <w:tcPr>
            <w:tcW w:w="937" w:type="dxa"/>
            <w:hideMark/>
          </w:tcPr>
          <w:p w14:paraId="39DD3F20" w14:textId="77777777" w:rsidR="002C71A3" w:rsidRPr="00C7711B" w:rsidRDefault="002C71A3" w:rsidP="00C7711B">
            <w:pPr>
              <w:pStyle w:val="TableText"/>
              <w:rPr>
                <w:lang w:val="es-ES" w:eastAsia="es-ES"/>
              </w:rPr>
            </w:pPr>
            <w:r w:rsidRPr="00C7711B">
              <w:rPr>
                <w:lang w:val="es-ES" w:eastAsia="es-ES"/>
              </w:rPr>
              <w:t> </w:t>
            </w:r>
          </w:p>
        </w:tc>
        <w:tc>
          <w:tcPr>
            <w:tcW w:w="1803" w:type="dxa"/>
            <w:hideMark/>
          </w:tcPr>
          <w:p w14:paraId="77CB9294" w14:textId="77777777" w:rsidR="002C71A3" w:rsidRPr="00C7711B" w:rsidRDefault="002C71A3" w:rsidP="00C7711B">
            <w:pPr>
              <w:pStyle w:val="TableText"/>
              <w:rPr>
                <w:lang w:val="es-ES" w:eastAsia="es-ES"/>
              </w:rPr>
            </w:pPr>
            <w:r>
              <w:rPr>
                <w:lang w:val="es-ES" w:eastAsia="es-ES"/>
              </w:rPr>
              <w:t>Own Performance</w:t>
            </w:r>
          </w:p>
        </w:tc>
        <w:tc>
          <w:tcPr>
            <w:tcW w:w="1310" w:type="dxa"/>
            <w:hideMark/>
          </w:tcPr>
          <w:p w14:paraId="57C31D71" w14:textId="77777777" w:rsidR="002C71A3" w:rsidRPr="00C7711B" w:rsidRDefault="002C71A3" w:rsidP="00C7711B">
            <w:pPr>
              <w:pStyle w:val="TableText"/>
              <w:rPr>
                <w:lang w:val="es-ES" w:eastAsia="es-ES"/>
              </w:rPr>
            </w:pPr>
            <w:r w:rsidRPr="00C7711B">
              <w:rPr>
                <w:lang w:val="es-ES" w:eastAsia="es-ES"/>
              </w:rPr>
              <w:t> </w:t>
            </w:r>
          </w:p>
        </w:tc>
        <w:tc>
          <w:tcPr>
            <w:tcW w:w="1431" w:type="dxa"/>
            <w:hideMark/>
          </w:tcPr>
          <w:p w14:paraId="734D649E" w14:textId="77777777" w:rsidR="002C71A3" w:rsidRPr="00C7711B" w:rsidRDefault="002C71A3" w:rsidP="00C7711B">
            <w:pPr>
              <w:pStyle w:val="TableText"/>
              <w:rPr>
                <w:lang w:val="es-ES" w:eastAsia="es-ES"/>
              </w:rPr>
            </w:pPr>
            <w:r w:rsidRPr="00C7711B">
              <w:rPr>
                <w:lang w:val="es-ES" w:eastAsia="es-ES"/>
              </w:rPr>
              <w:t> </w:t>
            </w:r>
          </w:p>
        </w:tc>
      </w:tr>
      <w:tr w:rsidR="002C71A3" w:rsidRPr="00C7711B" w14:paraId="3AAFA58D" w14:textId="77777777" w:rsidTr="004705E1">
        <w:trPr>
          <w:trHeight w:val="20"/>
        </w:trPr>
        <w:tc>
          <w:tcPr>
            <w:tcW w:w="2367" w:type="dxa"/>
            <w:vMerge/>
            <w:hideMark/>
          </w:tcPr>
          <w:p w14:paraId="30DE958E" w14:textId="77777777" w:rsidR="002C71A3" w:rsidRPr="00C7711B" w:rsidRDefault="002C71A3" w:rsidP="00C7711B">
            <w:pPr>
              <w:pStyle w:val="TableText"/>
              <w:rPr>
                <w:lang w:val="es-ES" w:eastAsia="es-ES"/>
              </w:rPr>
            </w:pPr>
          </w:p>
        </w:tc>
        <w:tc>
          <w:tcPr>
            <w:tcW w:w="2583" w:type="dxa"/>
            <w:tcBorders>
              <w:top w:val="single" w:sz="4" w:space="0" w:color="000000" w:themeColor="text1"/>
              <w:right w:val="single" w:sz="4" w:space="0" w:color="auto"/>
            </w:tcBorders>
            <w:hideMark/>
          </w:tcPr>
          <w:p w14:paraId="661C47D1" w14:textId="77777777" w:rsidR="002C71A3" w:rsidRPr="00C7711B" w:rsidRDefault="002C71A3" w:rsidP="00C7711B">
            <w:pPr>
              <w:pStyle w:val="TableText"/>
              <w:rPr>
                <w:lang w:val="es-ES" w:eastAsia="es-ES"/>
              </w:rPr>
            </w:pPr>
            <w:r w:rsidRPr="00C7711B">
              <w:rPr>
                <w:lang w:val="es-ES" w:eastAsia="es-ES"/>
              </w:rPr>
              <w:t>Santander-specific</w:t>
            </w:r>
          </w:p>
        </w:tc>
        <w:tc>
          <w:tcPr>
            <w:tcW w:w="1620" w:type="dxa"/>
            <w:tcBorders>
              <w:left w:val="single" w:sz="4" w:space="0" w:color="auto"/>
            </w:tcBorders>
            <w:hideMark/>
          </w:tcPr>
          <w:p w14:paraId="65FC17F5" w14:textId="77777777" w:rsidR="002C71A3" w:rsidRPr="00C7711B" w:rsidRDefault="002C71A3" w:rsidP="00C7711B">
            <w:pPr>
              <w:pStyle w:val="TableText"/>
              <w:rPr>
                <w:lang w:val="es-ES" w:eastAsia="es-ES"/>
              </w:rPr>
            </w:pPr>
            <w:r w:rsidRPr="00C7711B">
              <w:rPr>
                <w:lang w:val="es-ES" w:eastAsia="es-ES"/>
              </w:rPr>
              <w:t>Transition</w:t>
            </w:r>
          </w:p>
        </w:tc>
        <w:tc>
          <w:tcPr>
            <w:tcW w:w="1620" w:type="dxa"/>
            <w:hideMark/>
          </w:tcPr>
          <w:p w14:paraId="132FF596" w14:textId="77777777" w:rsidR="002C71A3" w:rsidRPr="00C7711B" w:rsidRDefault="002C71A3" w:rsidP="00C7711B">
            <w:pPr>
              <w:pStyle w:val="TableText"/>
              <w:rPr>
                <w:lang w:val="es-ES" w:eastAsia="es-ES"/>
              </w:rPr>
            </w:pPr>
            <w:r>
              <w:rPr>
                <w:lang w:val="es-ES" w:eastAsia="es-ES"/>
              </w:rPr>
              <w:t>Own Performance</w:t>
            </w:r>
          </w:p>
        </w:tc>
        <w:tc>
          <w:tcPr>
            <w:tcW w:w="937" w:type="dxa"/>
            <w:hideMark/>
          </w:tcPr>
          <w:p w14:paraId="31ED3E54" w14:textId="77777777" w:rsidR="002C71A3" w:rsidRPr="00C7711B" w:rsidRDefault="002C71A3" w:rsidP="00C7711B">
            <w:pPr>
              <w:pStyle w:val="TableText"/>
              <w:rPr>
                <w:lang w:val="es-ES" w:eastAsia="es-ES"/>
              </w:rPr>
            </w:pPr>
            <w:r w:rsidRPr="00C7711B">
              <w:rPr>
                <w:lang w:val="es-ES" w:eastAsia="es-ES"/>
              </w:rPr>
              <w:t> </w:t>
            </w:r>
          </w:p>
        </w:tc>
        <w:tc>
          <w:tcPr>
            <w:tcW w:w="1803" w:type="dxa"/>
            <w:hideMark/>
          </w:tcPr>
          <w:p w14:paraId="757CF740" w14:textId="77777777" w:rsidR="002C71A3" w:rsidRPr="00C7711B" w:rsidRDefault="002C71A3" w:rsidP="00C7711B">
            <w:pPr>
              <w:pStyle w:val="TableText"/>
              <w:rPr>
                <w:lang w:val="es-ES" w:eastAsia="es-ES"/>
              </w:rPr>
            </w:pPr>
            <w:r>
              <w:rPr>
                <w:lang w:val="es-ES" w:eastAsia="es-ES"/>
              </w:rPr>
              <w:t>Own Performance</w:t>
            </w:r>
          </w:p>
        </w:tc>
        <w:tc>
          <w:tcPr>
            <w:tcW w:w="1310" w:type="dxa"/>
            <w:hideMark/>
          </w:tcPr>
          <w:p w14:paraId="5626512D" w14:textId="77777777" w:rsidR="002C71A3" w:rsidRPr="00C7711B" w:rsidRDefault="002C71A3" w:rsidP="00C7711B">
            <w:pPr>
              <w:pStyle w:val="TableText"/>
              <w:rPr>
                <w:lang w:val="es-ES" w:eastAsia="es-ES"/>
              </w:rPr>
            </w:pPr>
            <w:r w:rsidRPr="00C7711B">
              <w:rPr>
                <w:lang w:val="es-ES" w:eastAsia="es-ES"/>
              </w:rPr>
              <w:t> </w:t>
            </w:r>
          </w:p>
        </w:tc>
        <w:tc>
          <w:tcPr>
            <w:tcW w:w="1431" w:type="dxa"/>
            <w:hideMark/>
          </w:tcPr>
          <w:p w14:paraId="1705202A" w14:textId="77777777" w:rsidR="002C71A3" w:rsidRPr="00C7711B" w:rsidRDefault="002C71A3" w:rsidP="00C7711B">
            <w:pPr>
              <w:pStyle w:val="TableText"/>
              <w:rPr>
                <w:lang w:val="es-ES" w:eastAsia="es-ES"/>
              </w:rPr>
            </w:pPr>
            <w:r w:rsidRPr="00C7711B">
              <w:rPr>
                <w:lang w:val="es-ES" w:eastAsia="es-ES"/>
              </w:rPr>
              <w:t> </w:t>
            </w:r>
          </w:p>
        </w:tc>
      </w:tr>
      <w:tr w:rsidR="001E0694" w:rsidRPr="00C7711B" w14:paraId="0EF014C3" w14:textId="77777777" w:rsidTr="00512420">
        <w:trPr>
          <w:trHeight w:val="20"/>
        </w:trPr>
        <w:tc>
          <w:tcPr>
            <w:tcW w:w="2367" w:type="dxa"/>
            <w:tcBorders>
              <w:top w:val="single" w:sz="4" w:space="0" w:color="000000" w:themeColor="text1"/>
            </w:tcBorders>
            <w:hideMark/>
          </w:tcPr>
          <w:p w14:paraId="7F6EF832" w14:textId="77777777" w:rsidR="001E0694" w:rsidRPr="00626BD3" w:rsidRDefault="001E0694" w:rsidP="00C7711B">
            <w:pPr>
              <w:pStyle w:val="TableText"/>
              <w:rPr>
                <w:lang w:val="en-GB" w:eastAsia="es-ES"/>
              </w:rPr>
            </w:pPr>
            <w:r w:rsidRPr="00626BD3">
              <w:rPr>
                <w:lang w:val="en-GB" w:eastAsia="es-ES"/>
              </w:rPr>
              <w:t>Installation, maintenance and repair of energy efficiency equipment</w:t>
            </w:r>
          </w:p>
        </w:tc>
        <w:tc>
          <w:tcPr>
            <w:tcW w:w="2583" w:type="dxa"/>
            <w:tcBorders>
              <w:top w:val="single" w:sz="4" w:space="0" w:color="000000" w:themeColor="text1"/>
              <w:right w:val="single" w:sz="4" w:space="0" w:color="auto"/>
            </w:tcBorders>
            <w:hideMark/>
          </w:tcPr>
          <w:p w14:paraId="5F349E88" w14:textId="77777777" w:rsidR="001E0694" w:rsidRPr="00C7711B" w:rsidRDefault="001E0694"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00B2B7BA" w14:textId="77777777" w:rsidR="001E0694" w:rsidRPr="00C7711B" w:rsidRDefault="001E0694" w:rsidP="00C7711B">
            <w:pPr>
              <w:pStyle w:val="TableText"/>
              <w:rPr>
                <w:lang w:val="es-ES" w:eastAsia="es-ES"/>
              </w:rPr>
            </w:pPr>
            <w:r w:rsidRPr="00C7711B">
              <w:rPr>
                <w:lang w:val="es-ES" w:eastAsia="es-ES"/>
              </w:rPr>
              <w:t>Enabling</w:t>
            </w:r>
          </w:p>
        </w:tc>
        <w:tc>
          <w:tcPr>
            <w:tcW w:w="1620" w:type="dxa"/>
            <w:hideMark/>
          </w:tcPr>
          <w:p w14:paraId="633F18C2" w14:textId="77777777" w:rsidR="001E0694" w:rsidRPr="00C7711B" w:rsidRDefault="00CA004C" w:rsidP="00C7711B">
            <w:pPr>
              <w:pStyle w:val="TableText"/>
              <w:rPr>
                <w:lang w:val="es-ES" w:eastAsia="es-ES"/>
              </w:rPr>
            </w:pPr>
            <w:r>
              <w:rPr>
                <w:lang w:val="es-ES" w:eastAsia="es-ES"/>
              </w:rPr>
              <w:t>Own Performance</w:t>
            </w:r>
          </w:p>
        </w:tc>
        <w:tc>
          <w:tcPr>
            <w:tcW w:w="937" w:type="dxa"/>
            <w:hideMark/>
          </w:tcPr>
          <w:p w14:paraId="06A5C18B" w14:textId="77777777" w:rsidR="001E0694" w:rsidRPr="00C7711B" w:rsidRDefault="001E0694" w:rsidP="00C7711B">
            <w:pPr>
              <w:pStyle w:val="TableText"/>
              <w:rPr>
                <w:lang w:val="es-ES" w:eastAsia="es-ES"/>
              </w:rPr>
            </w:pPr>
            <w:r w:rsidRPr="00C7711B">
              <w:rPr>
                <w:lang w:val="es-ES" w:eastAsia="es-ES"/>
              </w:rPr>
              <w:t> </w:t>
            </w:r>
          </w:p>
        </w:tc>
        <w:tc>
          <w:tcPr>
            <w:tcW w:w="1803" w:type="dxa"/>
            <w:hideMark/>
          </w:tcPr>
          <w:p w14:paraId="1FFEA220" w14:textId="77777777" w:rsidR="001E0694" w:rsidRPr="00C7711B" w:rsidRDefault="001E0694" w:rsidP="00C7711B">
            <w:pPr>
              <w:pStyle w:val="TableText"/>
              <w:rPr>
                <w:lang w:val="es-ES" w:eastAsia="es-ES"/>
              </w:rPr>
            </w:pPr>
            <w:r w:rsidRPr="00C7711B">
              <w:rPr>
                <w:lang w:val="es-ES" w:eastAsia="es-ES"/>
              </w:rPr>
              <w:t> </w:t>
            </w:r>
          </w:p>
        </w:tc>
        <w:tc>
          <w:tcPr>
            <w:tcW w:w="1310" w:type="dxa"/>
            <w:hideMark/>
          </w:tcPr>
          <w:p w14:paraId="069E7B0C" w14:textId="77777777" w:rsidR="001E0694" w:rsidRPr="00C7711B" w:rsidRDefault="001E0694" w:rsidP="00C7711B">
            <w:pPr>
              <w:pStyle w:val="TableText"/>
              <w:rPr>
                <w:lang w:val="es-ES" w:eastAsia="es-ES"/>
              </w:rPr>
            </w:pPr>
            <w:r w:rsidRPr="00C7711B">
              <w:rPr>
                <w:lang w:val="es-ES" w:eastAsia="es-ES"/>
              </w:rPr>
              <w:t> </w:t>
            </w:r>
          </w:p>
        </w:tc>
        <w:tc>
          <w:tcPr>
            <w:tcW w:w="1431" w:type="dxa"/>
            <w:hideMark/>
          </w:tcPr>
          <w:p w14:paraId="08E33189" w14:textId="77777777" w:rsidR="001E0694" w:rsidRPr="00C7711B" w:rsidRDefault="001E0694" w:rsidP="00C7711B">
            <w:pPr>
              <w:pStyle w:val="TableText"/>
              <w:rPr>
                <w:lang w:val="es-ES" w:eastAsia="es-ES"/>
              </w:rPr>
            </w:pPr>
            <w:r w:rsidRPr="00C7711B">
              <w:rPr>
                <w:lang w:val="es-ES" w:eastAsia="es-ES"/>
              </w:rPr>
              <w:t> </w:t>
            </w:r>
          </w:p>
        </w:tc>
      </w:tr>
      <w:tr w:rsidR="001E0694" w:rsidRPr="00C7711B" w14:paraId="739206B3" w14:textId="77777777" w:rsidTr="00512420">
        <w:trPr>
          <w:trHeight w:val="20"/>
        </w:trPr>
        <w:tc>
          <w:tcPr>
            <w:tcW w:w="2367" w:type="dxa"/>
            <w:tcBorders>
              <w:top w:val="single" w:sz="4" w:space="0" w:color="000000" w:themeColor="text1"/>
            </w:tcBorders>
            <w:hideMark/>
          </w:tcPr>
          <w:p w14:paraId="2B5934F6" w14:textId="77777777" w:rsidR="001E0694" w:rsidRPr="00626BD3" w:rsidRDefault="001E0694" w:rsidP="00C7711B">
            <w:pPr>
              <w:pStyle w:val="TableText"/>
              <w:rPr>
                <w:lang w:val="en-GB" w:eastAsia="es-ES"/>
              </w:rPr>
            </w:pPr>
            <w:r w:rsidRPr="00626BD3">
              <w:rPr>
                <w:lang w:val="en-GB" w:eastAsia="es-ES"/>
              </w:rPr>
              <w:lastRenderedPageBreak/>
              <w:t>Installation, maintenance and repair of energy efficiency equipment</w:t>
            </w:r>
          </w:p>
        </w:tc>
        <w:tc>
          <w:tcPr>
            <w:tcW w:w="2583" w:type="dxa"/>
            <w:tcBorders>
              <w:top w:val="single" w:sz="4" w:space="0" w:color="000000" w:themeColor="text1"/>
              <w:right w:val="single" w:sz="4" w:space="0" w:color="auto"/>
            </w:tcBorders>
            <w:hideMark/>
          </w:tcPr>
          <w:p w14:paraId="18519D15" w14:textId="77777777" w:rsidR="001E0694" w:rsidRPr="00C7711B" w:rsidRDefault="001E0694" w:rsidP="00C7711B">
            <w:pPr>
              <w:pStyle w:val="TableText"/>
              <w:rPr>
                <w:lang w:val="es-ES" w:eastAsia="es-ES"/>
              </w:rPr>
            </w:pPr>
            <w:r w:rsidRPr="00C7711B">
              <w:rPr>
                <w:lang w:val="es-ES" w:eastAsia="es-ES"/>
              </w:rPr>
              <w:t>Santander-specific</w:t>
            </w:r>
          </w:p>
        </w:tc>
        <w:tc>
          <w:tcPr>
            <w:tcW w:w="1620" w:type="dxa"/>
            <w:tcBorders>
              <w:left w:val="single" w:sz="4" w:space="0" w:color="auto"/>
            </w:tcBorders>
            <w:hideMark/>
          </w:tcPr>
          <w:p w14:paraId="0E03EEB2" w14:textId="77777777" w:rsidR="001E0694" w:rsidRPr="00C7711B" w:rsidRDefault="001E0694" w:rsidP="00C7711B">
            <w:pPr>
              <w:pStyle w:val="TableText"/>
              <w:rPr>
                <w:lang w:val="es-ES" w:eastAsia="es-ES"/>
              </w:rPr>
            </w:pPr>
            <w:r w:rsidRPr="00C7711B">
              <w:rPr>
                <w:lang w:val="es-ES" w:eastAsia="es-ES"/>
              </w:rPr>
              <w:t>Enabling</w:t>
            </w:r>
          </w:p>
        </w:tc>
        <w:tc>
          <w:tcPr>
            <w:tcW w:w="1620" w:type="dxa"/>
            <w:hideMark/>
          </w:tcPr>
          <w:p w14:paraId="47E8E1C1" w14:textId="77777777" w:rsidR="001E0694" w:rsidRPr="00C7711B" w:rsidRDefault="00CA004C" w:rsidP="00C7711B">
            <w:pPr>
              <w:pStyle w:val="TableText"/>
              <w:rPr>
                <w:lang w:val="es-ES" w:eastAsia="es-ES"/>
              </w:rPr>
            </w:pPr>
            <w:r>
              <w:rPr>
                <w:lang w:val="es-ES" w:eastAsia="es-ES"/>
              </w:rPr>
              <w:t>Own Performance</w:t>
            </w:r>
          </w:p>
        </w:tc>
        <w:tc>
          <w:tcPr>
            <w:tcW w:w="937" w:type="dxa"/>
            <w:hideMark/>
          </w:tcPr>
          <w:p w14:paraId="4C2980B4" w14:textId="77777777" w:rsidR="001E0694" w:rsidRPr="00C7711B" w:rsidRDefault="001E0694" w:rsidP="00C7711B">
            <w:pPr>
              <w:pStyle w:val="TableText"/>
              <w:rPr>
                <w:lang w:val="es-ES" w:eastAsia="es-ES"/>
              </w:rPr>
            </w:pPr>
            <w:r w:rsidRPr="00C7711B">
              <w:rPr>
                <w:lang w:val="es-ES" w:eastAsia="es-ES"/>
              </w:rPr>
              <w:t> </w:t>
            </w:r>
          </w:p>
        </w:tc>
        <w:tc>
          <w:tcPr>
            <w:tcW w:w="1803" w:type="dxa"/>
            <w:hideMark/>
          </w:tcPr>
          <w:p w14:paraId="6F3B6031" w14:textId="77777777" w:rsidR="001E0694" w:rsidRPr="00C7711B" w:rsidRDefault="001E0694" w:rsidP="00C7711B">
            <w:pPr>
              <w:pStyle w:val="TableText"/>
              <w:rPr>
                <w:lang w:val="es-ES" w:eastAsia="es-ES"/>
              </w:rPr>
            </w:pPr>
            <w:r w:rsidRPr="00C7711B">
              <w:rPr>
                <w:lang w:val="es-ES" w:eastAsia="es-ES"/>
              </w:rPr>
              <w:t> </w:t>
            </w:r>
          </w:p>
        </w:tc>
        <w:tc>
          <w:tcPr>
            <w:tcW w:w="1310" w:type="dxa"/>
            <w:hideMark/>
          </w:tcPr>
          <w:p w14:paraId="53E619BB" w14:textId="77777777" w:rsidR="001E0694" w:rsidRPr="00C7711B" w:rsidRDefault="001E0694" w:rsidP="00C7711B">
            <w:pPr>
              <w:pStyle w:val="TableText"/>
              <w:rPr>
                <w:lang w:val="es-ES" w:eastAsia="es-ES"/>
              </w:rPr>
            </w:pPr>
            <w:r w:rsidRPr="00C7711B">
              <w:rPr>
                <w:lang w:val="es-ES" w:eastAsia="es-ES"/>
              </w:rPr>
              <w:t> </w:t>
            </w:r>
          </w:p>
        </w:tc>
        <w:tc>
          <w:tcPr>
            <w:tcW w:w="1431" w:type="dxa"/>
            <w:hideMark/>
          </w:tcPr>
          <w:p w14:paraId="3D76045C" w14:textId="77777777" w:rsidR="001E0694" w:rsidRPr="00C7711B" w:rsidRDefault="001E0694" w:rsidP="00C7711B">
            <w:pPr>
              <w:pStyle w:val="TableText"/>
              <w:rPr>
                <w:lang w:val="es-ES" w:eastAsia="es-ES"/>
              </w:rPr>
            </w:pPr>
            <w:r w:rsidRPr="00C7711B">
              <w:rPr>
                <w:lang w:val="es-ES" w:eastAsia="es-ES"/>
              </w:rPr>
              <w:t> </w:t>
            </w:r>
          </w:p>
        </w:tc>
      </w:tr>
      <w:tr w:rsidR="001E0694" w:rsidRPr="00C7711B" w14:paraId="7BFB0A23" w14:textId="77777777" w:rsidTr="00512420">
        <w:trPr>
          <w:trHeight w:val="20"/>
        </w:trPr>
        <w:tc>
          <w:tcPr>
            <w:tcW w:w="2367" w:type="dxa"/>
            <w:tcBorders>
              <w:top w:val="single" w:sz="4" w:space="0" w:color="000000" w:themeColor="text1"/>
            </w:tcBorders>
            <w:hideMark/>
          </w:tcPr>
          <w:p w14:paraId="4417F398" w14:textId="77777777" w:rsidR="001E0694" w:rsidRPr="00626BD3" w:rsidRDefault="001E0694" w:rsidP="00C7711B">
            <w:pPr>
              <w:pStyle w:val="TableText"/>
              <w:rPr>
                <w:lang w:val="en-GB" w:eastAsia="es-ES"/>
              </w:rPr>
            </w:pPr>
            <w:r w:rsidRPr="00626BD3">
              <w:rPr>
                <w:lang w:val="en-GB" w:eastAsia="es-ES"/>
              </w:rPr>
              <w:t>Installation, maintenance and repair of charging stations for electric vehicles in buildings (and parking spaces attached to buildings)</w:t>
            </w:r>
          </w:p>
        </w:tc>
        <w:tc>
          <w:tcPr>
            <w:tcW w:w="2583" w:type="dxa"/>
            <w:tcBorders>
              <w:top w:val="single" w:sz="4" w:space="0" w:color="000000" w:themeColor="text1"/>
              <w:right w:val="single" w:sz="4" w:space="0" w:color="auto"/>
            </w:tcBorders>
            <w:hideMark/>
          </w:tcPr>
          <w:p w14:paraId="65E8DDB7" w14:textId="77777777" w:rsidR="001E0694" w:rsidRPr="00C7711B" w:rsidRDefault="001E0694"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318EAAF8" w14:textId="77777777" w:rsidR="001E0694" w:rsidRPr="00C7711B" w:rsidRDefault="001E0694" w:rsidP="00C7711B">
            <w:pPr>
              <w:pStyle w:val="TableText"/>
              <w:rPr>
                <w:lang w:val="es-ES" w:eastAsia="es-ES"/>
              </w:rPr>
            </w:pPr>
            <w:r w:rsidRPr="00C7711B">
              <w:rPr>
                <w:lang w:val="es-ES" w:eastAsia="es-ES"/>
              </w:rPr>
              <w:t>Enabling</w:t>
            </w:r>
          </w:p>
        </w:tc>
        <w:tc>
          <w:tcPr>
            <w:tcW w:w="1620" w:type="dxa"/>
            <w:hideMark/>
          </w:tcPr>
          <w:p w14:paraId="4941BEBD" w14:textId="77777777" w:rsidR="001E0694" w:rsidRPr="00C7711B" w:rsidRDefault="00CA004C" w:rsidP="00C7711B">
            <w:pPr>
              <w:pStyle w:val="TableText"/>
              <w:rPr>
                <w:lang w:val="es-ES" w:eastAsia="es-ES"/>
              </w:rPr>
            </w:pPr>
            <w:r>
              <w:rPr>
                <w:lang w:val="es-ES" w:eastAsia="es-ES"/>
              </w:rPr>
              <w:t>Own Performance</w:t>
            </w:r>
          </w:p>
        </w:tc>
        <w:tc>
          <w:tcPr>
            <w:tcW w:w="937" w:type="dxa"/>
            <w:hideMark/>
          </w:tcPr>
          <w:p w14:paraId="7A3F3FE8" w14:textId="77777777" w:rsidR="001E0694" w:rsidRPr="00C7711B" w:rsidRDefault="001E0694" w:rsidP="00C7711B">
            <w:pPr>
              <w:pStyle w:val="TableText"/>
              <w:rPr>
                <w:lang w:val="es-ES" w:eastAsia="es-ES"/>
              </w:rPr>
            </w:pPr>
            <w:r w:rsidRPr="00C7711B">
              <w:rPr>
                <w:lang w:val="es-ES" w:eastAsia="es-ES"/>
              </w:rPr>
              <w:t> </w:t>
            </w:r>
          </w:p>
        </w:tc>
        <w:tc>
          <w:tcPr>
            <w:tcW w:w="1803" w:type="dxa"/>
            <w:hideMark/>
          </w:tcPr>
          <w:p w14:paraId="6783B305" w14:textId="77777777" w:rsidR="001E0694" w:rsidRPr="00C7711B" w:rsidRDefault="001E0694" w:rsidP="00C7711B">
            <w:pPr>
              <w:pStyle w:val="TableText"/>
              <w:rPr>
                <w:lang w:val="es-ES" w:eastAsia="es-ES"/>
              </w:rPr>
            </w:pPr>
            <w:r w:rsidRPr="00C7711B">
              <w:rPr>
                <w:lang w:val="es-ES" w:eastAsia="es-ES"/>
              </w:rPr>
              <w:t> </w:t>
            </w:r>
          </w:p>
        </w:tc>
        <w:tc>
          <w:tcPr>
            <w:tcW w:w="1310" w:type="dxa"/>
            <w:hideMark/>
          </w:tcPr>
          <w:p w14:paraId="4277BDE1" w14:textId="77777777" w:rsidR="001E0694" w:rsidRPr="00C7711B" w:rsidRDefault="001E0694" w:rsidP="00C7711B">
            <w:pPr>
              <w:pStyle w:val="TableText"/>
              <w:rPr>
                <w:lang w:val="es-ES" w:eastAsia="es-ES"/>
              </w:rPr>
            </w:pPr>
            <w:r w:rsidRPr="00C7711B">
              <w:rPr>
                <w:lang w:val="es-ES" w:eastAsia="es-ES"/>
              </w:rPr>
              <w:t> </w:t>
            </w:r>
          </w:p>
        </w:tc>
        <w:tc>
          <w:tcPr>
            <w:tcW w:w="1431" w:type="dxa"/>
            <w:hideMark/>
          </w:tcPr>
          <w:p w14:paraId="06BC2C45" w14:textId="77777777" w:rsidR="001E0694" w:rsidRPr="00C7711B" w:rsidRDefault="001E0694" w:rsidP="00C7711B">
            <w:pPr>
              <w:pStyle w:val="TableText"/>
              <w:rPr>
                <w:lang w:val="es-ES" w:eastAsia="es-ES"/>
              </w:rPr>
            </w:pPr>
            <w:r w:rsidRPr="00C7711B">
              <w:rPr>
                <w:lang w:val="es-ES" w:eastAsia="es-ES"/>
              </w:rPr>
              <w:t> </w:t>
            </w:r>
          </w:p>
        </w:tc>
      </w:tr>
      <w:tr w:rsidR="001E0694" w:rsidRPr="00C7711B" w14:paraId="3621BF37" w14:textId="77777777" w:rsidTr="00512420">
        <w:trPr>
          <w:trHeight w:val="20"/>
        </w:trPr>
        <w:tc>
          <w:tcPr>
            <w:tcW w:w="2367" w:type="dxa"/>
            <w:tcBorders>
              <w:top w:val="single" w:sz="4" w:space="0" w:color="000000" w:themeColor="text1"/>
            </w:tcBorders>
            <w:hideMark/>
          </w:tcPr>
          <w:p w14:paraId="68C0CDF5" w14:textId="77777777" w:rsidR="001E0694" w:rsidRPr="00626BD3" w:rsidRDefault="001E0694" w:rsidP="00C7711B">
            <w:pPr>
              <w:pStyle w:val="TableText"/>
              <w:rPr>
                <w:lang w:val="en-GB" w:eastAsia="es-ES"/>
              </w:rPr>
            </w:pPr>
            <w:r w:rsidRPr="00626BD3">
              <w:rPr>
                <w:lang w:val="en-GB" w:eastAsia="es-ES"/>
              </w:rPr>
              <w:t>Installation, maintenance and repair of instruments and devices for measuring, regulation and controlling energy performance of buildings</w:t>
            </w:r>
          </w:p>
        </w:tc>
        <w:tc>
          <w:tcPr>
            <w:tcW w:w="2583" w:type="dxa"/>
            <w:tcBorders>
              <w:top w:val="single" w:sz="4" w:space="0" w:color="000000" w:themeColor="text1"/>
              <w:right w:val="single" w:sz="4" w:space="0" w:color="auto"/>
            </w:tcBorders>
            <w:hideMark/>
          </w:tcPr>
          <w:p w14:paraId="47AA29E9" w14:textId="77777777" w:rsidR="001E0694" w:rsidRPr="00C7711B" w:rsidRDefault="001E0694"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6616BDCA" w14:textId="77777777" w:rsidR="001E0694" w:rsidRPr="00C7711B" w:rsidRDefault="001E0694" w:rsidP="00C7711B">
            <w:pPr>
              <w:pStyle w:val="TableText"/>
              <w:rPr>
                <w:lang w:val="es-ES" w:eastAsia="es-ES"/>
              </w:rPr>
            </w:pPr>
            <w:r w:rsidRPr="00C7711B">
              <w:rPr>
                <w:lang w:val="es-ES" w:eastAsia="es-ES"/>
              </w:rPr>
              <w:t>Enabling</w:t>
            </w:r>
          </w:p>
        </w:tc>
        <w:tc>
          <w:tcPr>
            <w:tcW w:w="1620" w:type="dxa"/>
            <w:hideMark/>
          </w:tcPr>
          <w:p w14:paraId="117BC8AD" w14:textId="77777777" w:rsidR="001E0694" w:rsidRPr="00C7711B" w:rsidRDefault="00CA004C" w:rsidP="00C7711B">
            <w:pPr>
              <w:pStyle w:val="TableText"/>
              <w:rPr>
                <w:lang w:val="es-ES" w:eastAsia="es-ES"/>
              </w:rPr>
            </w:pPr>
            <w:r>
              <w:rPr>
                <w:lang w:val="es-ES" w:eastAsia="es-ES"/>
              </w:rPr>
              <w:t>Own Performance</w:t>
            </w:r>
          </w:p>
        </w:tc>
        <w:tc>
          <w:tcPr>
            <w:tcW w:w="937" w:type="dxa"/>
            <w:hideMark/>
          </w:tcPr>
          <w:p w14:paraId="54CE439A" w14:textId="77777777" w:rsidR="001E0694" w:rsidRPr="00C7711B" w:rsidRDefault="001E0694" w:rsidP="00C7711B">
            <w:pPr>
              <w:pStyle w:val="TableText"/>
              <w:rPr>
                <w:lang w:val="es-ES" w:eastAsia="es-ES"/>
              </w:rPr>
            </w:pPr>
            <w:r w:rsidRPr="00C7711B">
              <w:rPr>
                <w:lang w:val="es-ES" w:eastAsia="es-ES"/>
              </w:rPr>
              <w:t> </w:t>
            </w:r>
          </w:p>
        </w:tc>
        <w:tc>
          <w:tcPr>
            <w:tcW w:w="1803" w:type="dxa"/>
            <w:hideMark/>
          </w:tcPr>
          <w:p w14:paraId="080451FA" w14:textId="77777777" w:rsidR="001E0694" w:rsidRPr="00C7711B" w:rsidRDefault="001E0694" w:rsidP="00C7711B">
            <w:pPr>
              <w:pStyle w:val="TableText"/>
              <w:rPr>
                <w:lang w:val="es-ES" w:eastAsia="es-ES"/>
              </w:rPr>
            </w:pPr>
            <w:r w:rsidRPr="00C7711B">
              <w:rPr>
                <w:lang w:val="es-ES" w:eastAsia="es-ES"/>
              </w:rPr>
              <w:t> </w:t>
            </w:r>
          </w:p>
        </w:tc>
        <w:tc>
          <w:tcPr>
            <w:tcW w:w="1310" w:type="dxa"/>
            <w:hideMark/>
          </w:tcPr>
          <w:p w14:paraId="28C98DEF" w14:textId="77777777" w:rsidR="001E0694" w:rsidRPr="00C7711B" w:rsidRDefault="001E0694" w:rsidP="00C7711B">
            <w:pPr>
              <w:pStyle w:val="TableText"/>
              <w:rPr>
                <w:lang w:val="es-ES" w:eastAsia="es-ES"/>
              </w:rPr>
            </w:pPr>
            <w:r w:rsidRPr="00C7711B">
              <w:rPr>
                <w:lang w:val="es-ES" w:eastAsia="es-ES"/>
              </w:rPr>
              <w:t> </w:t>
            </w:r>
          </w:p>
        </w:tc>
        <w:tc>
          <w:tcPr>
            <w:tcW w:w="1431" w:type="dxa"/>
            <w:hideMark/>
          </w:tcPr>
          <w:p w14:paraId="5756C072" w14:textId="77777777" w:rsidR="001E0694" w:rsidRPr="00C7711B" w:rsidRDefault="001E0694" w:rsidP="00C7711B">
            <w:pPr>
              <w:pStyle w:val="TableText"/>
              <w:rPr>
                <w:lang w:val="es-ES" w:eastAsia="es-ES"/>
              </w:rPr>
            </w:pPr>
            <w:r w:rsidRPr="00C7711B">
              <w:rPr>
                <w:lang w:val="es-ES" w:eastAsia="es-ES"/>
              </w:rPr>
              <w:t> </w:t>
            </w:r>
          </w:p>
        </w:tc>
      </w:tr>
      <w:tr w:rsidR="001E0694" w:rsidRPr="00C7711B" w14:paraId="3312D1F5" w14:textId="77777777" w:rsidTr="00512420">
        <w:trPr>
          <w:trHeight w:val="20"/>
        </w:trPr>
        <w:tc>
          <w:tcPr>
            <w:tcW w:w="2367" w:type="dxa"/>
            <w:tcBorders>
              <w:top w:val="single" w:sz="4" w:space="0" w:color="000000" w:themeColor="text1"/>
            </w:tcBorders>
            <w:hideMark/>
          </w:tcPr>
          <w:p w14:paraId="47B166BD" w14:textId="77777777" w:rsidR="001E0694" w:rsidRPr="00626BD3" w:rsidRDefault="001E0694" w:rsidP="00C7711B">
            <w:pPr>
              <w:pStyle w:val="TableText"/>
              <w:rPr>
                <w:lang w:val="en-GB" w:eastAsia="es-ES"/>
              </w:rPr>
            </w:pPr>
            <w:r w:rsidRPr="00626BD3">
              <w:rPr>
                <w:lang w:val="en-GB" w:eastAsia="es-ES"/>
              </w:rPr>
              <w:t>Installation, maintenance and repair of renewable energy technologies</w:t>
            </w:r>
          </w:p>
        </w:tc>
        <w:tc>
          <w:tcPr>
            <w:tcW w:w="2583" w:type="dxa"/>
            <w:tcBorders>
              <w:top w:val="single" w:sz="4" w:space="0" w:color="000000" w:themeColor="text1"/>
              <w:right w:val="single" w:sz="4" w:space="0" w:color="auto"/>
            </w:tcBorders>
            <w:hideMark/>
          </w:tcPr>
          <w:p w14:paraId="7BBF3E9E" w14:textId="77777777" w:rsidR="001E0694" w:rsidRPr="00C7711B" w:rsidRDefault="001E0694"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72D22B0E" w14:textId="77777777" w:rsidR="001E0694" w:rsidRPr="00C7711B" w:rsidRDefault="001E0694" w:rsidP="00C7711B">
            <w:pPr>
              <w:pStyle w:val="TableText"/>
              <w:rPr>
                <w:lang w:val="es-ES" w:eastAsia="es-ES"/>
              </w:rPr>
            </w:pPr>
            <w:r w:rsidRPr="00C7711B">
              <w:rPr>
                <w:lang w:val="es-ES" w:eastAsia="es-ES"/>
              </w:rPr>
              <w:t>Enabling</w:t>
            </w:r>
          </w:p>
        </w:tc>
        <w:tc>
          <w:tcPr>
            <w:tcW w:w="1620" w:type="dxa"/>
            <w:hideMark/>
          </w:tcPr>
          <w:p w14:paraId="03CABB70" w14:textId="77777777" w:rsidR="001E0694" w:rsidRPr="00C7711B" w:rsidRDefault="00CA004C" w:rsidP="00C7711B">
            <w:pPr>
              <w:pStyle w:val="TableText"/>
              <w:rPr>
                <w:lang w:val="es-ES" w:eastAsia="es-ES"/>
              </w:rPr>
            </w:pPr>
            <w:r>
              <w:rPr>
                <w:lang w:val="es-ES" w:eastAsia="es-ES"/>
              </w:rPr>
              <w:t>Own Performance</w:t>
            </w:r>
          </w:p>
        </w:tc>
        <w:tc>
          <w:tcPr>
            <w:tcW w:w="937" w:type="dxa"/>
            <w:hideMark/>
          </w:tcPr>
          <w:p w14:paraId="13857B33" w14:textId="77777777" w:rsidR="001E0694" w:rsidRPr="00C7711B" w:rsidRDefault="001E0694" w:rsidP="00C7711B">
            <w:pPr>
              <w:pStyle w:val="TableText"/>
              <w:rPr>
                <w:lang w:val="es-ES" w:eastAsia="es-ES"/>
              </w:rPr>
            </w:pPr>
            <w:r w:rsidRPr="00C7711B">
              <w:rPr>
                <w:lang w:val="es-ES" w:eastAsia="es-ES"/>
              </w:rPr>
              <w:t> </w:t>
            </w:r>
          </w:p>
        </w:tc>
        <w:tc>
          <w:tcPr>
            <w:tcW w:w="1803" w:type="dxa"/>
            <w:hideMark/>
          </w:tcPr>
          <w:p w14:paraId="02D42042" w14:textId="77777777" w:rsidR="001E0694" w:rsidRPr="00C7711B" w:rsidRDefault="001E0694" w:rsidP="00C7711B">
            <w:pPr>
              <w:pStyle w:val="TableText"/>
              <w:rPr>
                <w:lang w:val="es-ES" w:eastAsia="es-ES"/>
              </w:rPr>
            </w:pPr>
            <w:r w:rsidRPr="00C7711B">
              <w:rPr>
                <w:lang w:val="es-ES" w:eastAsia="es-ES"/>
              </w:rPr>
              <w:t> </w:t>
            </w:r>
          </w:p>
        </w:tc>
        <w:tc>
          <w:tcPr>
            <w:tcW w:w="1310" w:type="dxa"/>
            <w:hideMark/>
          </w:tcPr>
          <w:p w14:paraId="1EE63774" w14:textId="77777777" w:rsidR="001E0694" w:rsidRPr="00C7711B" w:rsidRDefault="001E0694" w:rsidP="00C7711B">
            <w:pPr>
              <w:pStyle w:val="TableText"/>
              <w:rPr>
                <w:lang w:val="es-ES" w:eastAsia="es-ES"/>
              </w:rPr>
            </w:pPr>
            <w:r w:rsidRPr="00C7711B">
              <w:rPr>
                <w:lang w:val="es-ES" w:eastAsia="es-ES"/>
              </w:rPr>
              <w:t> </w:t>
            </w:r>
          </w:p>
        </w:tc>
        <w:tc>
          <w:tcPr>
            <w:tcW w:w="1431" w:type="dxa"/>
            <w:hideMark/>
          </w:tcPr>
          <w:p w14:paraId="00EA2ED2" w14:textId="77777777" w:rsidR="001E0694" w:rsidRPr="00C7711B" w:rsidRDefault="001E0694" w:rsidP="00C7711B">
            <w:pPr>
              <w:pStyle w:val="TableText"/>
              <w:rPr>
                <w:lang w:val="es-ES" w:eastAsia="es-ES"/>
              </w:rPr>
            </w:pPr>
            <w:r w:rsidRPr="00C7711B">
              <w:rPr>
                <w:lang w:val="es-ES" w:eastAsia="es-ES"/>
              </w:rPr>
              <w:t> </w:t>
            </w:r>
          </w:p>
        </w:tc>
      </w:tr>
      <w:tr w:rsidR="004430EC" w:rsidRPr="00C7711B" w14:paraId="4CA2CC9F" w14:textId="77777777" w:rsidTr="00512420">
        <w:trPr>
          <w:trHeight w:val="20"/>
        </w:trPr>
        <w:tc>
          <w:tcPr>
            <w:tcW w:w="2367" w:type="dxa"/>
            <w:vMerge w:val="restart"/>
            <w:tcBorders>
              <w:top w:val="single" w:sz="4" w:space="0" w:color="000000" w:themeColor="text1"/>
            </w:tcBorders>
            <w:hideMark/>
          </w:tcPr>
          <w:p w14:paraId="740D6929" w14:textId="26DA21FA" w:rsidR="004430EC" w:rsidRPr="00626BD3" w:rsidRDefault="004430EC" w:rsidP="00C7711B">
            <w:pPr>
              <w:pStyle w:val="TableText"/>
              <w:rPr>
                <w:lang w:val="en-GB" w:eastAsia="es-ES"/>
              </w:rPr>
            </w:pPr>
            <w:r w:rsidRPr="00626BD3">
              <w:rPr>
                <w:lang w:val="en-GB" w:eastAsia="es-ES"/>
              </w:rPr>
              <w:t xml:space="preserve">Acquisition and ownership of residential buildings </w:t>
            </w:r>
            <w:del w:id="2241" w:author="Martinez De Hurtado Yela Fermin" w:date="2025-01-02T17:56:00Z" w16du:dateUtc="2025-01-02T16:56:00Z">
              <w:r w:rsidRPr="00626BD3" w:rsidDel="004430EC">
                <w:rPr>
                  <w:lang w:val="en-GB" w:eastAsia="es-ES"/>
                </w:rPr>
                <w:delText xml:space="preserve">or buildings smaller than 5,000 m2 </w:delText>
              </w:r>
            </w:del>
            <w:r w:rsidRPr="00626BD3">
              <w:rPr>
                <w:lang w:val="en-GB" w:eastAsia="es-ES"/>
              </w:rPr>
              <w:t>in Spain</w:t>
            </w:r>
          </w:p>
        </w:tc>
        <w:tc>
          <w:tcPr>
            <w:tcW w:w="2583" w:type="dxa"/>
            <w:tcBorders>
              <w:top w:val="single" w:sz="4" w:space="0" w:color="000000" w:themeColor="text1"/>
              <w:right w:val="single" w:sz="4" w:space="0" w:color="auto"/>
            </w:tcBorders>
            <w:hideMark/>
          </w:tcPr>
          <w:p w14:paraId="41884856"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244BE5D5"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0EBCE703"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7FF70E44"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43EB3F0A"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32DE31AF"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1124D241"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1DB3CB56" w14:textId="77777777" w:rsidTr="00670F78">
        <w:trPr>
          <w:trHeight w:val="20"/>
          <w:ins w:id="2242" w:author="Martinez De Hurtado Yela Fermin" w:date="2025-01-02T17:56:00Z"/>
        </w:trPr>
        <w:tc>
          <w:tcPr>
            <w:tcW w:w="2367" w:type="dxa"/>
            <w:vMerge/>
          </w:tcPr>
          <w:p w14:paraId="7D16F820" w14:textId="77777777" w:rsidR="004430EC" w:rsidRPr="00626BD3" w:rsidRDefault="004430EC" w:rsidP="004430EC">
            <w:pPr>
              <w:pStyle w:val="TableText"/>
              <w:rPr>
                <w:ins w:id="2243" w:author="Martinez De Hurtado Yela Fermin" w:date="2025-01-02T17:56:00Z" w16du:dateUtc="2025-01-02T16:56:00Z"/>
                <w:lang w:val="en-GB" w:eastAsia="es-ES"/>
              </w:rPr>
            </w:pPr>
          </w:p>
        </w:tc>
        <w:tc>
          <w:tcPr>
            <w:tcW w:w="2583" w:type="dxa"/>
            <w:tcBorders>
              <w:top w:val="single" w:sz="4" w:space="0" w:color="000000" w:themeColor="text1"/>
              <w:right w:val="single" w:sz="4" w:space="0" w:color="auto"/>
            </w:tcBorders>
          </w:tcPr>
          <w:p w14:paraId="7539DAE8" w14:textId="4AE2395A" w:rsidR="004430EC" w:rsidRPr="00C7711B" w:rsidRDefault="004430EC" w:rsidP="004430EC">
            <w:pPr>
              <w:pStyle w:val="TableText"/>
              <w:rPr>
                <w:ins w:id="2244" w:author="Martinez De Hurtado Yela Fermin" w:date="2025-01-02T17:56:00Z" w16du:dateUtc="2025-01-02T16:56:00Z"/>
                <w:lang w:val="es-ES" w:eastAsia="es-ES"/>
              </w:rPr>
            </w:pPr>
            <w:ins w:id="2245" w:author="Martinez De Hurtado Yela Fermin" w:date="2025-01-02T17:56:00Z" w16du:dateUtc="2025-01-02T16:56:00Z">
              <w:r w:rsidRPr="00C7711B">
                <w:rPr>
                  <w:lang w:val="es-ES" w:eastAsia="es-ES"/>
                </w:rPr>
                <w:t>Santander-specific</w:t>
              </w:r>
            </w:ins>
          </w:p>
        </w:tc>
        <w:tc>
          <w:tcPr>
            <w:tcW w:w="1620" w:type="dxa"/>
            <w:tcBorders>
              <w:left w:val="single" w:sz="4" w:space="0" w:color="auto"/>
            </w:tcBorders>
          </w:tcPr>
          <w:p w14:paraId="478FFD14" w14:textId="63BF02C4" w:rsidR="004430EC" w:rsidRDefault="004430EC" w:rsidP="004430EC">
            <w:pPr>
              <w:pStyle w:val="TableText"/>
              <w:rPr>
                <w:ins w:id="2246" w:author="Martinez De Hurtado Yela Fermin" w:date="2025-01-02T17:56:00Z" w16du:dateUtc="2025-01-02T16:56:00Z"/>
                <w:lang w:val="es-ES" w:eastAsia="es-ES"/>
              </w:rPr>
            </w:pPr>
            <w:ins w:id="2247" w:author="Martinez De Hurtado Yela Fermin" w:date="2025-01-02T17:56:00Z" w16du:dateUtc="2025-01-02T16:56:00Z">
              <w:r>
                <w:rPr>
                  <w:lang w:val="es-ES" w:eastAsia="es-ES"/>
                </w:rPr>
                <w:t>Own Performance</w:t>
              </w:r>
            </w:ins>
          </w:p>
        </w:tc>
        <w:tc>
          <w:tcPr>
            <w:tcW w:w="1620" w:type="dxa"/>
          </w:tcPr>
          <w:p w14:paraId="79ECB969" w14:textId="31DA0793" w:rsidR="004430EC" w:rsidRDefault="004430EC" w:rsidP="004430EC">
            <w:pPr>
              <w:pStyle w:val="TableText"/>
              <w:rPr>
                <w:ins w:id="2248" w:author="Martinez De Hurtado Yela Fermin" w:date="2025-01-02T17:56:00Z" w16du:dateUtc="2025-01-02T16:56:00Z"/>
                <w:lang w:val="es-ES" w:eastAsia="es-ES"/>
              </w:rPr>
            </w:pPr>
            <w:ins w:id="2249" w:author="Martinez De Hurtado Yela Fermin" w:date="2025-01-02T17:56:00Z" w16du:dateUtc="2025-01-02T16:56:00Z">
              <w:r>
                <w:rPr>
                  <w:lang w:val="es-ES" w:eastAsia="es-ES"/>
                </w:rPr>
                <w:t>Own Performance</w:t>
              </w:r>
            </w:ins>
          </w:p>
        </w:tc>
        <w:tc>
          <w:tcPr>
            <w:tcW w:w="937" w:type="dxa"/>
          </w:tcPr>
          <w:p w14:paraId="0991E67C" w14:textId="77777777" w:rsidR="004430EC" w:rsidRPr="00C7711B" w:rsidRDefault="004430EC" w:rsidP="004430EC">
            <w:pPr>
              <w:pStyle w:val="TableText"/>
              <w:rPr>
                <w:ins w:id="2250" w:author="Martinez De Hurtado Yela Fermin" w:date="2025-01-02T17:56:00Z" w16du:dateUtc="2025-01-02T16:56:00Z"/>
                <w:lang w:val="es-ES" w:eastAsia="es-ES"/>
              </w:rPr>
            </w:pPr>
          </w:p>
        </w:tc>
        <w:tc>
          <w:tcPr>
            <w:tcW w:w="1803" w:type="dxa"/>
          </w:tcPr>
          <w:p w14:paraId="3D43E7E8" w14:textId="77777777" w:rsidR="004430EC" w:rsidRPr="00C7711B" w:rsidRDefault="004430EC" w:rsidP="004430EC">
            <w:pPr>
              <w:pStyle w:val="TableText"/>
              <w:rPr>
                <w:ins w:id="2251" w:author="Martinez De Hurtado Yela Fermin" w:date="2025-01-02T17:56:00Z" w16du:dateUtc="2025-01-02T16:56:00Z"/>
                <w:lang w:val="es-ES" w:eastAsia="es-ES"/>
              </w:rPr>
            </w:pPr>
          </w:p>
        </w:tc>
        <w:tc>
          <w:tcPr>
            <w:tcW w:w="1310" w:type="dxa"/>
          </w:tcPr>
          <w:p w14:paraId="71248658" w14:textId="77777777" w:rsidR="004430EC" w:rsidRPr="00C7711B" w:rsidRDefault="004430EC" w:rsidP="004430EC">
            <w:pPr>
              <w:pStyle w:val="TableText"/>
              <w:rPr>
                <w:ins w:id="2252" w:author="Martinez De Hurtado Yela Fermin" w:date="2025-01-02T17:56:00Z" w16du:dateUtc="2025-01-02T16:56:00Z"/>
                <w:lang w:val="es-ES" w:eastAsia="es-ES"/>
              </w:rPr>
            </w:pPr>
          </w:p>
        </w:tc>
        <w:tc>
          <w:tcPr>
            <w:tcW w:w="1431" w:type="dxa"/>
          </w:tcPr>
          <w:p w14:paraId="2142E0B9" w14:textId="77777777" w:rsidR="004430EC" w:rsidRPr="00C7711B" w:rsidRDefault="004430EC" w:rsidP="004430EC">
            <w:pPr>
              <w:pStyle w:val="TableText"/>
              <w:rPr>
                <w:ins w:id="2253" w:author="Martinez De Hurtado Yela Fermin" w:date="2025-01-02T17:56:00Z" w16du:dateUtc="2025-01-02T16:56:00Z"/>
                <w:lang w:val="es-ES" w:eastAsia="es-ES"/>
              </w:rPr>
            </w:pPr>
          </w:p>
        </w:tc>
      </w:tr>
      <w:tr w:rsidR="004430EC" w:rsidRPr="00C7711B" w14:paraId="78E22DDA" w14:textId="77777777" w:rsidTr="00512420">
        <w:trPr>
          <w:trHeight w:val="20"/>
        </w:trPr>
        <w:tc>
          <w:tcPr>
            <w:tcW w:w="2367" w:type="dxa"/>
            <w:vMerge w:val="restart"/>
            <w:tcBorders>
              <w:top w:val="single" w:sz="4" w:space="0" w:color="000000" w:themeColor="text1"/>
            </w:tcBorders>
            <w:hideMark/>
          </w:tcPr>
          <w:p w14:paraId="1C90D4C4" w14:textId="0093027D" w:rsidR="004430EC" w:rsidRPr="00626BD3" w:rsidRDefault="004430EC" w:rsidP="00C7711B">
            <w:pPr>
              <w:pStyle w:val="TableText"/>
              <w:rPr>
                <w:lang w:val="en-GB" w:eastAsia="es-ES"/>
              </w:rPr>
            </w:pPr>
            <w:r w:rsidRPr="00626BD3">
              <w:rPr>
                <w:lang w:val="en-GB" w:eastAsia="es-ES"/>
              </w:rPr>
              <w:t xml:space="preserve">Acquisition and ownership of commercial buildings </w:t>
            </w:r>
            <w:del w:id="2254" w:author="Martinez De Hurtado Yela Fermin" w:date="2025-01-02T17:56:00Z" w16du:dateUtc="2025-01-02T16:56:00Z">
              <w:r w:rsidRPr="00626BD3" w:rsidDel="004430EC">
                <w:rPr>
                  <w:lang w:val="en-GB" w:eastAsia="es-ES"/>
                </w:rPr>
                <w:delText xml:space="preserve">or buildings larger than 5,000 m2 </w:delText>
              </w:r>
            </w:del>
            <w:r w:rsidRPr="00626BD3">
              <w:rPr>
                <w:lang w:val="en-GB" w:eastAsia="es-ES"/>
              </w:rPr>
              <w:t>in Spain</w:t>
            </w:r>
          </w:p>
        </w:tc>
        <w:tc>
          <w:tcPr>
            <w:tcW w:w="2583" w:type="dxa"/>
            <w:tcBorders>
              <w:top w:val="single" w:sz="4" w:space="0" w:color="000000" w:themeColor="text1"/>
              <w:right w:val="single" w:sz="4" w:space="0" w:color="auto"/>
            </w:tcBorders>
            <w:hideMark/>
          </w:tcPr>
          <w:p w14:paraId="7B3F3758"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33B2A7F"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4FDA29F8"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7F88F524"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4431756B"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38724FC8"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146B7131"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6784C963" w14:textId="77777777" w:rsidTr="00435799">
        <w:trPr>
          <w:trHeight w:val="20"/>
          <w:ins w:id="2255" w:author="Martinez De Hurtado Yela Fermin" w:date="2025-01-02T17:56:00Z"/>
        </w:trPr>
        <w:tc>
          <w:tcPr>
            <w:tcW w:w="2367" w:type="dxa"/>
            <w:vMerge/>
          </w:tcPr>
          <w:p w14:paraId="78180CA2" w14:textId="77777777" w:rsidR="004430EC" w:rsidRPr="00626BD3" w:rsidRDefault="004430EC" w:rsidP="004430EC">
            <w:pPr>
              <w:pStyle w:val="TableText"/>
              <w:rPr>
                <w:ins w:id="2256" w:author="Martinez De Hurtado Yela Fermin" w:date="2025-01-02T17:56:00Z" w16du:dateUtc="2025-01-02T16:56:00Z"/>
                <w:lang w:val="en-GB" w:eastAsia="es-ES"/>
              </w:rPr>
            </w:pPr>
          </w:p>
        </w:tc>
        <w:tc>
          <w:tcPr>
            <w:tcW w:w="2583" w:type="dxa"/>
            <w:tcBorders>
              <w:top w:val="single" w:sz="4" w:space="0" w:color="000000" w:themeColor="text1"/>
              <w:right w:val="single" w:sz="4" w:space="0" w:color="auto"/>
            </w:tcBorders>
          </w:tcPr>
          <w:p w14:paraId="4DA9945E" w14:textId="678DF122" w:rsidR="004430EC" w:rsidRPr="00C7711B" w:rsidRDefault="004430EC" w:rsidP="004430EC">
            <w:pPr>
              <w:pStyle w:val="TableText"/>
              <w:rPr>
                <w:ins w:id="2257" w:author="Martinez De Hurtado Yela Fermin" w:date="2025-01-02T17:56:00Z" w16du:dateUtc="2025-01-02T16:56:00Z"/>
                <w:lang w:val="es-ES" w:eastAsia="es-ES"/>
              </w:rPr>
            </w:pPr>
            <w:ins w:id="2258" w:author="Martinez De Hurtado Yela Fermin" w:date="2025-01-02T17:56:00Z" w16du:dateUtc="2025-01-02T16:56:00Z">
              <w:r w:rsidRPr="00C7711B">
                <w:rPr>
                  <w:lang w:val="es-ES" w:eastAsia="es-ES"/>
                </w:rPr>
                <w:t>Santander-specific</w:t>
              </w:r>
            </w:ins>
          </w:p>
        </w:tc>
        <w:tc>
          <w:tcPr>
            <w:tcW w:w="1620" w:type="dxa"/>
            <w:tcBorders>
              <w:left w:val="single" w:sz="4" w:space="0" w:color="auto"/>
            </w:tcBorders>
          </w:tcPr>
          <w:p w14:paraId="7DADBB2D" w14:textId="4B689944" w:rsidR="004430EC" w:rsidRDefault="004430EC" w:rsidP="004430EC">
            <w:pPr>
              <w:pStyle w:val="TableText"/>
              <w:rPr>
                <w:ins w:id="2259" w:author="Martinez De Hurtado Yela Fermin" w:date="2025-01-02T17:56:00Z" w16du:dateUtc="2025-01-02T16:56:00Z"/>
                <w:lang w:val="es-ES" w:eastAsia="es-ES"/>
              </w:rPr>
            </w:pPr>
            <w:ins w:id="2260" w:author="Martinez De Hurtado Yela Fermin" w:date="2025-01-02T17:56:00Z" w16du:dateUtc="2025-01-02T16:56:00Z">
              <w:r>
                <w:rPr>
                  <w:lang w:val="es-ES" w:eastAsia="es-ES"/>
                </w:rPr>
                <w:t>Own Performance</w:t>
              </w:r>
            </w:ins>
          </w:p>
        </w:tc>
        <w:tc>
          <w:tcPr>
            <w:tcW w:w="1620" w:type="dxa"/>
          </w:tcPr>
          <w:p w14:paraId="0CF2B62C" w14:textId="06CC9F79" w:rsidR="004430EC" w:rsidRDefault="004430EC" w:rsidP="004430EC">
            <w:pPr>
              <w:pStyle w:val="TableText"/>
              <w:rPr>
                <w:ins w:id="2261" w:author="Martinez De Hurtado Yela Fermin" w:date="2025-01-02T17:56:00Z" w16du:dateUtc="2025-01-02T16:56:00Z"/>
                <w:lang w:val="es-ES" w:eastAsia="es-ES"/>
              </w:rPr>
            </w:pPr>
            <w:ins w:id="2262" w:author="Martinez De Hurtado Yela Fermin" w:date="2025-01-02T17:56:00Z" w16du:dateUtc="2025-01-02T16:56:00Z">
              <w:r>
                <w:rPr>
                  <w:lang w:val="es-ES" w:eastAsia="es-ES"/>
                </w:rPr>
                <w:t>Own Performance</w:t>
              </w:r>
            </w:ins>
          </w:p>
        </w:tc>
        <w:tc>
          <w:tcPr>
            <w:tcW w:w="937" w:type="dxa"/>
          </w:tcPr>
          <w:p w14:paraId="56435D2C" w14:textId="77777777" w:rsidR="004430EC" w:rsidRPr="00C7711B" w:rsidRDefault="004430EC" w:rsidP="004430EC">
            <w:pPr>
              <w:pStyle w:val="TableText"/>
              <w:rPr>
                <w:ins w:id="2263" w:author="Martinez De Hurtado Yela Fermin" w:date="2025-01-02T17:56:00Z" w16du:dateUtc="2025-01-02T16:56:00Z"/>
                <w:lang w:val="es-ES" w:eastAsia="es-ES"/>
              </w:rPr>
            </w:pPr>
          </w:p>
        </w:tc>
        <w:tc>
          <w:tcPr>
            <w:tcW w:w="1803" w:type="dxa"/>
          </w:tcPr>
          <w:p w14:paraId="715A3ABF" w14:textId="77777777" w:rsidR="004430EC" w:rsidRPr="00C7711B" w:rsidRDefault="004430EC" w:rsidP="004430EC">
            <w:pPr>
              <w:pStyle w:val="TableText"/>
              <w:rPr>
                <w:ins w:id="2264" w:author="Martinez De Hurtado Yela Fermin" w:date="2025-01-02T17:56:00Z" w16du:dateUtc="2025-01-02T16:56:00Z"/>
                <w:lang w:val="es-ES" w:eastAsia="es-ES"/>
              </w:rPr>
            </w:pPr>
          </w:p>
        </w:tc>
        <w:tc>
          <w:tcPr>
            <w:tcW w:w="1310" w:type="dxa"/>
          </w:tcPr>
          <w:p w14:paraId="2D8CA274" w14:textId="77777777" w:rsidR="004430EC" w:rsidRPr="00C7711B" w:rsidRDefault="004430EC" w:rsidP="004430EC">
            <w:pPr>
              <w:pStyle w:val="TableText"/>
              <w:rPr>
                <w:ins w:id="2265" w:author="Martinez De Hurtado Yela Fermin" w:date="2025-01-02T17:56:00Z" w16du:dateUtc="2025-01-02T16:56:00Z"/>
                <w:lang w:val="es-ES" w:eastAsia="es-ES"/>
              </w:rPr>
            </w:pPr>
          </w:p>
        </w:tc>
        <w:tc>
          <w:tcPr>
            <w:tcW w:w="1431" w:type="dxa"/>
          </w:tcPr>
          <w:p w14:paraId="074119BB" w14:textId="77777777" w:rsidR="004430EC" w:rsidRPr="00C7711B" w:rsidRDefault="004430EC" w:rsidP="004430EC">
            <w:pPr>
              <w:pStyle w:val="TableText"/>
              <w:rPr>
                <w:ins w:id="2266" w:author="Martinez De Hurtado Yela Fermin" w:date="2025-01-02T17:56:00Z" w16du:dateUtc="2025-01-02T16:56:00Z"/>
                <w:lang w:val="es-ES" w:eastAsia="es-ES"/>
              </w:rPr>
            </w:pPr>
          </w:p>
        </w:tc>
      </w:tr>
      <w:tr w:rsidR="001E0694" w:rsidRPr="00C7711B" w:rsidDel="004430EC" w14:paraId="6FA0BA1B" w14:textId="6B776BC1" w:rsidTr="00512420">
        <w:trPr>
          <w:trHeight w:val="20"/>
          <w:del w:id="2267" w:author="Martinez De Hurtado Yela Fermin" w:date="2025-01-02T17:56:00Z"/>
        </w:trPr>
        <w:tc>
          <w:tcPr>
            <w:tcW w:w="2367" w:type="dxa"/>
            <w:tcBorders>
              <w:top w:val="single" w:sz="4" w:space="0" w:color="000000" w:themeColor="text1"/>
            </w:tcBorders>
            <w:hideMark/>
          </w:tcPr>
          <w:p w14:paraId="18060839" w14:textId="2D9FDA1B" w:rsidR="001E0694" w:rsidRPr="00626BD3" w:rsidDel="004430EC" w:rsidRDefault="001E0694" w:rsidP="00C7711B">
            <w:pPr>
              <w:pStyle w:val="TableText"/>
              <w:rPr>
                <w:del w:id="2268" w:author="Martinez De Hurtado Yela Fermin" w:date="2025-01-02T17:56:00Z" w16du:dateUtc="2025-01-02T16:56:00Z"/>
                <w:lang w:val="en-GB" w:eastAsia="es-ES"/>
              </w:rPr>
            </w:pPr>
            <w:del w:id="2269" w:author="Martinez De Hurtado Yela Fermin" w:date="2025-01-02T17:56:00Z" w16du:dateUtc="2025-01-02T16:56:00Z">
              <w:r w:rsidRPr="00626BD3" w:rsidDel="004430EC">
                <w:rPr>
                  <w:lang w:val="en-GB" w:eastAsia="es-ES"/>
                </w:rPr>
                <w:delText>Acquisition and ownership of buildings (residential and non-residential) in Spain</w:delText>
              </w:r>
            </w:del>
          </w:p>
        </w:tc>
        <w:tc>
          <w:tcPr>
            <w:tcW w:w="2583" w:type="dxa"/>
            <w:tcBorders>
              <w:top w:val="single" w:sz="4" w:space="0" w:color="000000" w:themeColor="text1"/>
              <w:right w:val="single" w:sz="4" w:space="0" w:color="auto"/>
            </w:tcBorders>
            <w:hideMark/>
          </w:tcPr>
          <w:p w14:paraId="3A762848" w14:textId="6E761014" w:rsidR="001E0694" w:rsidRPr="00C7711B" w:rsidDel="004430EC" w:rsidRDefault="001E0694" w:rsidP="00C7711B">
            <w:pPr>
              <w:pStyle w:val="TableText"/>
              <w:rPr>
                <w:del w:id="2270" w:author="Martinez De Hurtado Yela Fermin" w:date="2025-01-02T17:56:00Z" w16du:dateUtc="2025-01-02T16:56:00Z"/>
                <w:lang w:val="es-ES" w:eastAsia="es-ES"/>
              </w:rPr>
            </w:pPr>
            <w:del w:id="2271" w:author="Martinez De Hurtado Yela Fermin" w:date="2025-01-02T17:56:00Z" w16du:dateUtc="2025-01-02T16:56:00Z">
              <w:r w:rsidRPr="00C7711B" w:rsidDel="004430EC">
                <w:rPr>
                  <w:lang w:val="es-ES" w:eastAsia="es-ES"/>
                </w:rPr>
                <w:delText>Santander-specific</w:delText>
              </w:r>
            </w:del>
          </w:p>
        </w:tc>
        <w:tc>
          <w:tcPr>
            <w:tcW w:w="1620" w:type="dxa"/>
            <w:tcBorders>
              <w:left w:val="single" w:sz="4" w:space="0" w:color="auto"/>
            </w:tcBorders>
            <w:hideMark/>
          </w:tcPr>
          <w:p w14:paraId="61F42720" w14:textId="4B49163C" w:rsidR="001E0694" w:rsidRPr="00C7711B" w:rsidDel="004430EC" w:rsidRDefault="00CA004C" w:rsidP="00C7711B">
            <w:pPr>
              <w:pStyle w:val="TableText"/>
              <w:rPr>
                <w:del w:id="2272" w:author="Martinez De Hurtado Yela Fermin" w:date="2025-01-02T17:56:00Z" w16du:dateUtc="2025-01-02T16:56:00Z"/>
                <w:lang w:val="es-ES" w:eastAsia="es-ES"/>
              </w:rPr>
            </w:pPr>
            <w:del w:id="2273" w:author="Martinez De Hurtado Yela Fermin" w:date="2025-01-02T17:56:00Z" w16du:dateUtc="2025-01-02T16:56:00Z">
              <w:r w:rsidDel="004430EC">
                <w:rPr>
                  <w:lang w:val="es-ES" w:eastAsia="es-ES"/>
                </w:rPr>
                <w:delText>Own Performance</w:delText>
              </w:r>
            </w:del>
          </w:p>
        </w:tc>
        <w:tc>
          <w:tcPr>
            <w:tcW w:w="1620" w:type="dxa"/>
            <w:hideMark/>
          </w:tcPr>
          <w:p w14:paraId="6E8DCFB6" w14:textId="2E0B83F4" w:rsidR="001E0694" w:rsidRPr="00C7711B" w:rsidDel="004430EC" w:rsidRDefault="00CA004C" w:rsidP="00C7711B">
            <w:pPr>
              <w:pStyle w:val="TableText"/>
              <w:rPr>
                <w:del w:id="2274" w:author="Martinez De Hurtado Yela Fermin" w:date="2025-01-02T17:56:00Z" w16du:dateUtc="2025-01-02T16:56:00Z"/>
                <w:lang w:val="es-ES" w:eastAsia="es-ES"/>
              </w:rPr>
            </w:pPr>
            <w:del w:id="2275" w:author="Martinez De Hurtado Yela Fermin" w:date="2025-01-02T17:56:00Z" w16du:dateUtc="2025-01-02T16:56:00Z">
              <w:r w:rsidDel="004430EC">
                <w:rPr>
                  <w:lang w:val="es-ES" w:eastAsia="es-ES"/>
                </w:rPr>
                <w:delText>Own Performance</w:delText>
              </w:r>
            </w:del>
          </w:p>
        </w:tc>
        <w:tc>
          <w:tcPr>
            <w:tcW w:w="937" w:type="dxa"/>
            <w:hideMark/>
          </w:tcPr>
          <w:p w14:paraId="51667832" w14:textId="34536B95" w:rsidR="001E0694" w:rsidRPr="00C7711B" w:rsidDel="004430EC" w:rsidRDefault="001E0694" w:rsidP="00C7711B">
            <w:pPr>
              <w:pStyle w:val="TableText"/>
              <w:rPr>
                <w:del w:id="2276" w:author="Martinez De Hurtado Yela Fermin" w:date="2025-01-02T17:56:00Z" w16du:dateUtc="2025-01-02T16:56:00Z"/>
                <w:lang w:val="es-ES" w:eastAsia="es-ES"/>
              </w:rPr>
            </w:pPr>
            <w:del w:id="2277" w:author="Martinez De Hurtado Yela Fermin" w:date="2025-01-02T17:56:00Z" w16du:dateUtc="2025-01-02T16:56:00Z">
              <w:r w:rsidRPr="00C7711B" w:rsidDel="004430EC">
                <w:rPr>
                  <w:lang w:val="es-ES" w:eastAsia="es-ES"/>
                </w:rPr>
                <w:delText> </w:delText>
              </w:r>
            </w:del>
          </w:p>
        </w:tc>
        <w:tc>
          <w:tcPr>
            <w:tcW w:w="1803" w:type="dxa"/>
            <w:hideMark/>
          </w:tcPr>
          <w:p w14:paraId="631DF266" w14:textId="2F05E4B3" w:rsidR="001E0694" w:rsidRPr="00C7711B" w:rsidDel="004430EC" w:rsidRDefault="001E0694" w:rsidP="00C7711B">
            <w:pPr>
              <w:pStyle w:val="TableText"/>
              <w:rPr>
                <w:del w:id="2278" w:author="Martinez De Hurtado Yela Fermin" w:date="2025-01-02T17:56:00Z" w16du:dateUtc="2025-01-02T16:56:00Z"/>
                <w:lang w:val="es-ES" w:eastAsia="es-ES"/>
              </w:rPr>
            </w:pPr>
            <w:del w:id="2279" w:author="Martinez De Hurtado Yela Fermin" w:date="2025-01-02T17:56:00Z" w16du:dateUtc="2025-01-02T16:56:00Z">
              <w:r w:rsidRPr="00C7711B" w:rsidDel="004430EC">
                <w:rPr>
                  <w:lang w:val="es-ES" w:eastAsia="es-ES"/>
                </w:rPr>
                <w:delText> </w:delText>
              </w:r>
            </w:del>
          </w:p>
        </w:tc>
        <w:tc>
          <w:tcPr>
            <w:tcW w:w="1310" w:type="dxa"/>
            <w:hideMark/>
          </w:tcPr>
          <w:p w14:paraId="0EE923E6" w14:textId="3B8CA7E9" w:rsidR="001E0694" w:rsidRPr="00C7711B" w:rsidDel="004430EC" w:rsidRDefault="001E0694" w:rsidP="00C7711B">
            <w:pPr>
              <w:pStyle w:val="TableText"/>
              <w:rPr>
                <w:del w:id="2280" w:author="Martinez De Hurtado Yela Fermin" w:date="2025-01-02T17:56:00Z" w16du:dateUtc="2025-01-02T16:56:00Z"/>
                <w:lang w:val="es-ES" w:eastAsia="es-ES"/>
              </w:rPr>
            </w:pPr>
            <w:del w:id="2281" w:author="Martinez De Hurtado Yela Fermin" w:date="2025-01-02T17:56:00Z" w16du:dateUtc="2025-01-02T16:56:00Z">
              <w:r w:rsidRPr="00C7711B" w:rsidDel="004430EC">
                <w:rPr>
                  <w:lang w:val="es-ES" w:eastAsia="es-ES"/>
                </w:rPr>
                <w:delText> </w:delText>
              </w:r>
            </w:del>
          </w:p>
        </w:tc>
        <w:tc>
          <w:tcPr>
            <w:tcW w:w="1431" w:type="dxa"/>
            <w:hideMark/>
          </w:tcPr>
          <w:p w14:paraId="2112F72A" w14:textId="41FB945C" w:rsidR="001E0694" w:rsidRPr="00C7711B" w:rsidDel="004430EC" w:rsidRDefault="001E0694" w:rsidP="00C7711B">
            <w:pPr>
              <w:pStyle w:val="TableText"/>
              <w:rPr>
                <w:del w:id="2282" w:author="Martinez De Hurtado Yela Fermin" w:date="2025-01-02T17:56:00Z" w16du:dateUtc="2025-01-02T16:56:00Z"/>
                <w:lang w:val="es-ES" w:eastAsia="es-ES"/>
              </w:rPr>
            </w:pPr>
            <w:del w:id="2283" w:author="Martinez De Hurtado Yela Fermin" w:date="2025-01-02T17:56:00Z" w16du:dateUtc="2025-01-02T16:56:00Z">
              <w:r w:rsidRPr="00C7711B" w:rsidDel="004430EC">
                <w:rPr>
                  <w:lang w:val="es-ES" w:eastAsia="es-ES"/>
                </w:rPr>
                <w:delText> </w:delText>
              </w:r>
            </w:del>
          </w:p>
        </w:tc>
      </w:tr>
      <w:tr w:rsidR="004430EC" w:rsidRPr="00C7711B" w14:paraId="404F50C6" w14:textId="77777777" w:rsidTr="00512420">
        <w:trPr>
          <w:trHeight w:val="20"/>
        </w:trPr>
        <w:tc>
          <w:tcPr>
            <w:tcW w:w="2367" w:type="dxa"/>
            <w:vMerge w:val="restart"/>
            <w:tcBorders>
              <w:top w:val="single" w:sz="4" w:space="0" w:color="000000" w:themeColor="text1"/>
            </w:tcBorders>
            <w:hideMark/>
          </w:tcPr>
          <w:p w14:paraId="04109253" w14:textId="334BF838" w:rsidR="004430EC" w:rsidRPr="00626BD3" w:rsidRDefault="004430EC" w:rsidP="00C7711B">
            <w:pPr>
              <w:pStyle w:val="TableText"/>
              <w:rPr>
                <w:lang w:val="en-GB" w:eastAsia="es-ES"/>
              </w:rPr>
            </w:pPr>
            <w:r w:rsidRPr="00626BD3">
              <w:rPr>
                <w:lang w:val="en-GB" w:eastAsia="es-ES"/>
              </w:rPr>
              <w:t xml:space="preserve">Acquisition and ownership of residential buildings </w:t>
            </w:r>
            <w:del w:id="2284" w:author="Martinez De Hurtado Yela Fermin" w:date="2025-01-02T17:56:00Z" w16du:dateUtc="2025-01-02T16:56:00Z">
              <w:r w:rsidRPr="00626BD3" w:rsidDel="004430EC">
                <w:rPr>
                  <w:lang w:val="en-GB" w:eastAsia="es-ES"/>
                </w:rPr>
                <w:delText xml:space="preserve">or buildings smaller than 5,000 m2 </w:delText>
              </w:r>
            </w:del>
            <w:r w:rsidRPr="00626BD3">
              <w:rPr>
                <w:lang w:val="en-GB" w:eastAsia="es-ES"/>
              </w:rPr>
              <w:t>in Portugal</w:t>
            </w:r>
          </w:p>
        </w:tc>
        <w:tc>
          <w:tcPr>
            <w:tcW w:w="2583" w:type="dxa"/>
            <w:tcBorders>
              <w:top w:val="single" w:sz="4" w:space="0" w:color="000000" w:themeColor="text1"/>
              <w:right w:val="single" w:sz="4" w:space="0" w:color="auto"/>
            </w:tcBorders>
            <w:hideMark/>
          </w:tcPr>
          <w:p w14:paraId="0ACA3F04"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0BE02D29"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323133EB"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24A196CA"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662283BF"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55251159"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0A1770CE"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5CCDF0AA" w14:textId="77777777" w:rsidTr="001363A8">
        <w:trPr>
          <w:trHeight w:val="20"/>
          <w:ins w:id="2285" w:author="Martinez De Hurtado Yela Fermin" w:date="2025-01-02T17:56:00Z"/>
        </w:trPr>
        <w:tc>
          <w:tcPr>
            <w:tcW w:w="2367" w:type="dxa"/>
            <w:vMerge/>
          </w:tcPr>
          <w:p w14:paraId="18D560B2" w14:textId="77777777" w:rsidR="004430EC" w:rsidRPr="00626BD3" w:rsidRDefault="004430EC" w:rsidP="004430EC">
            <w:pPr>
              <w:pStyle w:val="TableText"/>
              <w:rPr>
                <w:ins w:id="2286" w:author="Martinez De Hurtado Yela Fermin" w:date="2025-01-02T17:56:00Z" w16du:dateUtc="2025-01-02T16:56:00Z"/>
                <w:lang w:val="en-GB" w:eastAsia="es-ES"/>
              </w:rPr>
            </w:pPr>
          </w:p>
        </w:tc>
        <w:tc>
          <w:tcPr>
            <w:tcW w:w="2583" w:type="dxa"/>
            <w:tcBorders>
              <w:top w:val="single" w:sz="4" w:space="0" w:color="000000" w:themeColor="text1"/>
              <w:right w:val="single" w:sz="4" w:space="0" w:color="auto"/>
            </w:tcBorders>
          </w:tcPr>
          <w:p w14:paraId="4CEB3AF8" w14:textId="2EB916E0" w:rsidR="004430EC" w:rsidRPr="00C7711B" w:rsidRDefault="004430EC" w:rsidP="004430EC">
            <w:pPr>
              <w:pStyle w:val="TableText"/>
              <w:rPr>
                <w:ins w:id="2287" w:author="Martinez De Hurtado Yela Fermin" w:date="2025-01-02T17:56:00Z" w16du:dateUtc="2025-01-02T16:56:00Z"/>
                <w:lang w:val="es-ES" w:eastAsia="es-ES"/>
              </w:rPr>
            </w:pPr>
            <w:ins w:id="2288" w:author="Martinez De Hurtado Yela Fermin" w:date="2025-01-02T17:57:00Z" w16du:dateUtc="2025-01-02T16:57:00Z">
              <w:r w:rsidRPr="00C7711B">
                <w:rPr>
                  <w:lang w:val="es-ES" w:eastAsia="es-ES"/>
                </w:rPr>
                <w:t>Santander-specific</w:t>
              </w:r>
            </w:ins>
          </w:p>
        </w:tc>
        <w:tc>
          <w:tcPr>
            <w:tcW w:w="1620" w:type="dxa"/>
            <w:tcBorders>
              <w:left w:val="single" w:sz="4" w:space="0" w:color="auto"/>
            </w:tcBorders>
          </w:tcPr>
          <w:p w14:paraId="77421FAC" w14:textId="0DAF68B1" w:rsidR="004430EC" w:rsidRDefault="004430EC" w:rsidP="004430EC">
            <w:pPr>
              <w:pStyle w:val="TableText"/>
              <w:rPr>
                <w:ins w:id="2289" w:author="Martinez De Hurtado Yela Fermin" w:date="2025-01-02T17:56:00Z" w16du:dateUtc="2025-01-02T16:56:00Z"/>
                <w:lang w:val="es-ES" w:eastAsia="es-ES"/>
              </w:rPr>
            </w:pPr>
            <w:ins w:id="2290" w:author="Martinez De Hurtado Yela Fermin" w:date="2025-01-02T17:57:00Z" w16du:dateUtc="2025-01-02T16:57:00Z">
              <w:r>
                <w:rPr>
                  <w:lang w:val="es-ES" w:eastAsia="es-ES"/>
                </w:rPr>
                <w:t>Own Performance</w:t>
              </w:r>
            </w:ins>
          </w:p>
        </w:tc>
        <w:tc>
          <w:tcPr>
            <w:tcW w:w="1620" w:type="dxa"/>
          </w:tcPr>
          <w:p w14:paraId="3EC5F2AF" w14:textId="1D50158F" w:rsidR="004430EC" w:rsidRDefault="004430EC" w:rsidP="004430EC">
            <w:pPr>
              <w:pStyle w:val="TableText"/>
              <w:rPr>
                <w:ins w:id="2291" w:author="Martinez De Hurtado Yela Fermin" w:date="2025-01-02T17:56:00Z" w16du:dateUtc="2025-01-02T16:56:00Z"/>
                <w:lang w:val="es-ES" w:eastAsia="es-ES"/>
              </w:rPr>
            </w:pPr>
            <w:ins w:id="2292" w:author="Martinez De Hurtado Yela Fermin" w:date="2025-01-02T17:57:00Z" w16du:dateUtc="2025-01-02T16:57:00Z">
              <w:r>
                <w:rPr>
                  <w:lang w:val="es-ES" w:eastAsia="es-ES"/>
                </w:rPr>
                <w:t>Own Performance</w:t>
              </w:r>
            </w:ins>
          </w:p>
        </w:tc>
        <w:tc>
          <w:tcPr>
            <w:tcW w:w="937" w:type="dxa"/>
          </w:tcPr>
          <w:p w14:paraId="4AFBFE50" w14:textId="77777777" w:rsidR="004430EC" w:rsidRPr="00C7711B" w:rsidRDefault="004430EC" w:rsidP="004430EC">
            <w:pPr>
              <w:pStyle w:val="TableText"/>
              <w:rPr>
                <w:ins w:id="2293" w:author="Martinez De Hurtado Yela Fermin" w:date="2025-01-02T17:56:00Z" w16du:dateUtc="2025-01-02T16:56:00Z"/>
                <w:lang w:val="es-ES" w:eastAsia="es-ES"/>
              </w:rPr>
            </w:pPr>
          </w:p>
        </w:tc>
        <w:tc>
          <w:tcPr>
            <w:tcW w:w="1803" w:type="dxa"/>
          </w:tcPr>
          <w:p w14:paraId="40581BA1" w14:textId="77777777" w:rsidR="004430EC" w:rsidRPr="00C7711B" w:rsidRDefault="004430EC" w:rsidP="004430EC">
            <w:pPr>
              <w:pStyle w:val="TableText"/>
              <w:rPr>
                <w:ins w:id="2294" w:author="Martinez De Hurtado Yela Fermin" w:date="2025-01-02T17:56:00Z" w16du:dateUtc="2025-01-02T16:56:00Z"/>
                <w:lang w:val="es-ES" w:eastAsia="es-ES"/>
              </w:rPr>
            </w:pPr>
          </w:p>
        </w:tc>
        <w:tc>
          <w:tcPr>
            <w:tcW w:w="1310" w:type="dxa"/>
          </w:tcPr>
          <w:p w14:paraId="0F28BDCB" w14:textId="77777777" w:rsidR="004430EC" w:rsidRPr="00C7711B" w:rsidRDefault="004430EC" w:rsidP="004430EC">
            <w:pPr>
              <w:pStyle w:val="TableText"/>
              <w:rPr>
                <w:ins w:id="2295" w:author="Martinez De Hurtado Yela Fermin" w:date="2025-01-02T17:56:00Z" w16du:dateUtc="2025-01-02T16:56:00Z"/>
                <w:lang w:val="es-ES" w:eastAsia="es-ES"/>
              </w:rPr>
            </w:pPr>
          </w:p>
        </w:tc>
        <w:tc>
          <w:tcPr>
            <w:tcW w:w="1431" w:type="dxa"/>
          </w:tcPr>
          <w:p w14:paraId="2905C11B" w14:textId="77777777" w:rsidR="004430EC" w:rsidRPr="00C7711B" w:rsidRDefault="004430EC" w:rsidP="004430EC">
            <w:pPr>
              <w:pStyle w:val="TableText"/>
              <w:rPr>
                <w:ins w:id="2296" w:author="Martinez De Hurtado Yela Fermin" w:date="2025-01-02T17:56:00Z" w16du:dateUtc="2025-01-02T16:56:00Z"/>
                <w:lang w:val="es-ES" w:eastAsia="es-ES"/>
              </w:rPr>
            </w:pPr>
          </w:p>
        </w:tc>
      </w:tr>
      <w:tr w:rsidR="004430EC" w:rsidRPr="00C7711B" w14:paraId="15A2ADB3" w14:textId="77777777" w:rsidTr="00512420">
        <w:trPr>
          <w:trHeight w:val="20"/>
        </w:trPr>
        <w:tc>
          <w:tcPr>
            <w:tcW w:w="2367" w:type="dxa"/>
            <w:vMerge w:val="restart"/>
            <w:tcBorders>
              <w:top w:val="single" w:sz="4" w:space="0" w:color="000000" w:themeColor="text1"/>
            </w:tcBorders>
            <w:hideMark/>
          </w:tcPr>
          <w:p w14:paraId="3DDA8FC6" w14:textId="1E146F80" w:rsidR="004430EC" w:rsidRPr="00626BD3" w:rsidRDefault="004430EC" w:rsidP="00C7711B">
            <w:pPr>
              <w:pStyle w:val="TableText"/>
              <w:rPr>
                <w:lang w:val="en-GB" w:eastAsia="es-ES"/>
              </w:rPr>
            </w:pPr>
            <w:r w:rsidRPr="00626BD3">
              <w:rPr>
                <w:lang w:val="en-GB" w:eastAsia="es-ES"/>
              </w:rPr>
              <w:t xml:space="preserve">Acquisition and ownership commercial </w:t>
            </w:r>
            <w:ins w:id="2297" w:author="Martinez De Hurtado Yela Fermin" w:date="2025-01-02T18:00:00Z" w16du:dateUtc="2025-01-02T17:00:00Z">
              <w:r w:rsidR="005713FD">
                <w:rPr>
                  <w:lang w:val="en-GB" w:eastAsia="es-ES"/>
                </w:rPr>
                <w:t xml:space="preserve">buildings </w:t>
              </w:r>
            </w:ins>
            <w:del w:id="2298" w:author="Martinez De Hurtado Yela Fermin" w:date="2025-01-02T17:57:00Z" w16du:dateUtc="2025-01-02T16:57:00Z">
              <w:r w:rsidRPr="00626BD3" w:rsidDel="004430EC">
                <w:rPr>
                  <w:lang w:val="en-GB" w:eastAsia="es-ES"/>
                </w:rPr>
                <w:delText xml:space="preserve">buildings or buildings larger than 5,000 m2 </w:delText>
              </w:r>
            </w:del>
            <w:r w:rsidRPr="00626BD3">
              <w:rPr>
                <w:lang w:val="en-GB" w:eastAsia="es-ES"/>
              </w:rPr>
              <w:t>in Portugal</w:t>
            </w:r>
          </w:p>
        </w:tc>
        <w:tc>
          <w:tcPr>
            <w:tcW w:w="2583" w:type="dxa"/>
            <w:tcBorders>
              <w:top w:val="single" w:sz="4" w:space="0" w:color="000000" w:themeColor="text1"/>
              <w:right w:val="single" w:sz="4" w:space="0" w:color="auto"/>
            </w:tcBorders>
            <w:hideMark/>
          </w:tcPr>
          <w:p w14:paraId="04CA8297"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68007E4B"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75FA0039"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12E78A03"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57A65FF1"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24BB8C00"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49F6A19C"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420ED0E7" w14:textId="77777777" w:rsidTr="00AD6B38">
        <w:trPr>
          <w:trHeight w:val="20"/>
          <w:ins w:id="2299" w:author="Martinez De Hurtado Yela Fermin" w:date="2025-01-02T17:57:00Z"/>
        </w:trPr>
        <w:tc>
          <w:tcPr>
            <w:tcW w:w="2367" w:type="dxa"/>
            <w:vMerge/>
          </w:tcPr>
          <w:p w14:paraId="06CC90FE" w14:textId="77777777" w:rsidR="004430EC" w:rsidRPr="00626BD3" w:rsidRDefault="004430EC" w:rsidP="004430EC">
            <w:pPr>
              <w:pStyle w:val="TableText"/>
              <w:rPr>
                <w:ins w:id="2300" w:author="Martinez De Hurtado Yela Fermin" w:date="2025-01-02T17:57:00Z" w16du:dateUtc="2025-01-02T16:57:00Z"/>
                <w:lang w:val="en-GB" w:eastAsia="es-ES"/>
              </w:rPr>
            </w:pPr>
          </w:p>
        </w:tc>
        <w:tc>
          <w:tcPr>
            <w:tcW w:w="2583" w:type="dxa"/>
            <w:tcBorders>
              <w:top w:val="single" w:sz="4" w:space="0" w:color="000000" w:themeColor="text1"/>
              <w:right w:val="single" w:sz="4" w:space="0" w:color="auto"/>
            </w:tcBorders>
          </w:tcPr>
          <w:p w14:paraId="70E30164" w14:textId="12C82B93" w:rsidR="004430EC" w:rsidRPr="00C7711B" w:rsidRDefault="004430EC" w:rsidP="004430EC">
            <w:pPr>
              <w:pStyle w:val="TableText"/>
              <w:rPr>
                <w:ins w:id="2301" w:author="Martinez De Hurtado Yela Fermin" w:date="2025-01-02T17:57:00Z" w16du:dateUtc="2025-01-02T16:57:00Z"/>
                <w:lang w:val="es-ES" w:eastAsia="es-ES"/>
              </w:rPr>
            </w:pPr>
            <w:ins w:id="2302" w:author="Martinez De Hurtado Yela Fermin" w:date="2025-01-02T17:57:00Z" w16du:dateUtc="2025-01-02T16:57:00Z">
              <w:r w:rsidRPr="00C7711B">
                <w:rPr>
                  <w:lang w:val="es-ES" w:eastAsia="es-ES"/>
                </w:rPr>
                <w:t>Santander-specific</w:t>
              </w:r>
            </w:ins>
          </w:p>
        </w:tc>
        <w:tc>
          <w:tcPr>
            <w:tcW w:w="1620" w:type="dxa"/>
            <w:tcBorders>
              <w:left w:val="single" w:sz="4" w:space="0" w:color="auto"/>
            </w:tcBorders>
          </w:tcPr>
          <w:p w14:paraId="4FB93E1B" w14:textId="243C5EFA" w:rsidR="004430EC" w:rsidRDefault="004430EC" w:rsidP="004430EC">
            <w:pPr>
              <w:pStyle w:val="TableText"/>
              <w:rPr>
                <w:ins w:id="2303" w:author="Martinez De Hurtado Yela Fermin" w:date="2025-01-02T17:57:00Z" w16du:dateUtc="2025-01-02T16:57:00Z"/>
                <w:lang w:val="es-ES" w:eastAsia="es-ES"/>
              </w:rPr>
            </w:pPr>
            <w:ins w:id="2304" w:author="Martinez De Hurtado Yela Fermin" w:date="2025-01-02T17:57:00Z" w16du:dateUtc="2025-01-02T16:57:00Z">
              <w:r>
                <w:rPr>
                  <w:lang w:val="es-ES" w:eastAsia="es-ES"/>
                </w:rPr>
                <w:t>Own Performance</w:t>
              </w:r>
            </w:ins>
          </w:p>
        </w:tc>
        <w:tc>
          <w:tcPr>
            <w:tcW w:w="1620" w:type="dxa"/>
          </w:tcPr>
          <w:p w14:paraId="1090777D" w14:textId="3B14559E" w:rsidR="004430EC" w:rsidRDefault="004430EC" w:rsidP="004430EC">
            <w:pPr>
              <w:pStyle w:val="TableText"/>
              <w:rPr>
                <w:ins w:id="2305" w:author="Martinez De Hurtado Yela Fermin" w:date="2025-01-02T17:57:00Z" w16du:dateUtc="2025-01-02T16:57:00Z"/>
                <w:lang w:val="es-ES" w:eastAsia="es-ES"/>
              </w:rPr>
            </w:pPr>
            <w:ins w:id="2306" w:author="Martinez De Hurtado Yela Fermin" w:date="2025-01-02T17:57:00Z" w16du:dateUtc="2025-01-02T16:57:00Z">
              <w:r>
                <w:rPr>
                  <w:lang w:val="es-ES" w:eastAsia="es-ES"/>
                </w:rPr>
                <w:t>Own Performance</w:t>
              </w:r>
            </w:ins>
          </w:p>
        </w:tc>
        <w:tc>
          <w:tcPr>
            <w:tcW w:w="937" w:type="dxa"/>
          </w:tcPr>
          <w:p w14:paraId="1144BC8C" w14:textId="77777777" w:rsidR="004430EC" w:rsidRPr="00C7711B" w:rsidRDefault="004430EC" w:rsidP="004430EC">
            <w:pPr>
              <w:pStyle w:val="TableText"/>
              <w:rPr>
                <w:ins w:id="2307" w:author="Martinez De Hurtado Yela Fermin" w:date="2025-01-02T17:57:00Z" w16du:dateUtc="2025-01-02T16:57:00Z"/>
                <w:lang w:val="es-ES" w:eastAsia="es-ES"/>
              </w:rPr>
            </w:pPr>
          </w:p>
        </w:tc>
        <w:tc>
          <w:tcPr>
            <w:tcW w:w="1803" w:type="dxa"/>
          </w:tcPr>
          <w:p w14:paraId="1501FAF0" w14:textId="77777777" w:rsidR="004430EC" w:rsidRPr="00C7711B" w:rsidRDefault="004430EC" w:rsidP="004430EC">
            <w:pPr>
              <w:pStyle w:val="TableText"/>
              <w:rPr>
                <w:ins w:id="2308" w:author="Martinez De Hurtado Yela Fermin" w:date="2025-01-02T17:57:00Z" w16du:dateUtc="2025-01-02T16:57:00Z"/>
                <w:lang w:val="es-ES" w:eastAsia="es-ES"/>
              </w:rPr>
            </w:pPr>
          </w:p>
        </w:tc>
        <w:tc>
          <w:tcPr>
            <w:tcW w:w="1310" w:type="dxa"/>
          </w:tcPr>
          <w:p w14:paraId="080485E2" w14:textId="77777777" w:rsidR="004430EC" w:rsidRPr="00C7711B" w:rsidRDefault="004430EC" w:rsidP="004430EC">
            <w:pPr>
              <w:pStyle w:val="TableText"/>
              <w:rPr>
                <w:ins w:id="2309" w:author="Martinez De Hurtado Yela Fermin" w:date="2025-01-02T17:57:00Z" w16du:dateUtc="2025-01-02T16:57:00Z"/>
                <w:lang w:val="es-ES" w:eastAsia="es-ES"/>
              </w:rPr>
            </w:pPr>
          </w:p>
        </w:tc>
        <w:tc>
          <w:tcPr>
            <w:tcW w:w="1431" w:type="dxa"/>
          </w:tcPr>
          <w:p w14:paraId="3090E786" w14:textId="77777777" w:rsidR="004430EC" w:rsidRPr="00C7711B" w:rsidRDefault="004430EC" w:rsidP="004430EC">
            <w:pPr>
              <w:pStyle w:val="TableText"/>
              <w:rPr>
                <w:ins w:id="2310" w:author="Martinez De Hurtado Yela Fermin" w:date="2025-01-02T17:57:00Z" w16du:dateUtc="2025-01-02T16:57:00Z"/>
                <w:lang w:val="es-ES" w:eastAsia="es-ES"/>
              </w:rPr>
            </w:pPr>
          </w:p>
        </w:tc>
      </w:tr>
      <w:tr w:rsidR="001E0694" w:rsidRPr="00C7711B" w:rsidDel="004430EC" w14:paraId="7A555844" w14:textId="6B030C32" w:rsidTr="00512420">
        <w:trPr>
          <w:trHeight w:val="20"/>
          <w:del w:id="2311" w:author="Martinez De Hurtado Yela Fermin" w:date="2025-01-02T17:57:00Z"/>
        </w:trPr>
        <w:tc>
          <w:tcPr>
            <w:tcW w:w="2367" w:type="dxa"/>
            <w:tcBorders>
              <w:top w:val="single" w:sz="4" w:space="0" w:color="000000" w:themeColor="text1"/>
            </w:tcBorders>
            <w:hideMark/>
          </w:tcPr>
          <w:p w14:paraId="1CEE5F35" w14:textId="3850A4AD" w:rsidR="001E0694" w:rsidRPr="00626BD3" w:rsidDel="004430EC" w:rsidRDefault="001E0694" w:rsidP="00C7711B">
            <w:pPr>
              <w:pStyle w:val="TableText"/>
              <w:rPr>
                <w:del w:id="2312" w:author="Martinez De Hurtado Yela Fermin" w:date="2025-01-02T17:57:00Z" w16du:dateUtc="2025-01-02T16:57:00Z"/>
                <w:lang w:val="en-GB" w:eastAsia="es-ES"/>
              </w:rPr>
            </w:pPr>
            <w:del w:id="2313" w:author="Martinez De Hurtado Yela Fermin" w:date="2025-01-02T17:57:00Z" w16du:dateUtc="2025-01-02T16:57:00Z">
              <w:r w:rsidRPr="00626BD3" w:rsidDel="004430EC">
                <w:rPr>
                  <w:lang w:val="en-GB" w:eastAsia="es-ES"/>
                </w:rPr>
                <w:delText>Acquisition and ownership of buildings (residential and non-residential) in Portugal</w:delText>
              </w:r>
            </w:del>
          </w:p>
        </w:tc>
        <w:tc>
          <w:tcPr>
            <w:tcW w:w="2583" w:type="dxa"/>
            <w:tcBorders>
              <w:top w:val="single" w:sz="4" w:space="0" w:color="000000" w:themeColor="text1"/>
              <w:right w:val="single" w:sz="4" w:space="0" w:color="auto"/>
            </w:tcBorders>
            <w:hideMark/>
          </w:tcPr>
          <w:p w14:paraId="7FC72A0D" w14:textId="5539CCCA" w:rsidR="001E0694" w:rsidRPr="00C7711B" w:rsidDel="004430EC" w:rsidRDefault="001E0694" w:rsidP="00C7711B">
            <w:pPr>
              <w:pStyle w:val="TableText"/>
              <w:rPr>
                <w:del w:id="2314" w:author="Martinez De Hurtado Yela Fermin" w:date="2025-01-02T17:57:00Z" w16du:dateUtc="2025-01-02T16:57:00Z"/>
                <w:lang w:val="es-ES" w:eastAsia="es-ES"/>
              </w:rPr>
            </w:pPr>
            <w:del w:id="2315" w:author="Martinez De Hurtado Yela Fermin" w:date="2025-01-02T17:57:00Z" w16du:dateUtc="2025-01-02T16:57:00Z">
              <w:r w:rsidRPr="00C7711B" w:rsidDel="004430EC">
                <w:rPr>
                  <w:lang w:val="es-ES" w:eastAsia="es-ES"/>
                </w:rPr>
                <w:delText>Santander-specific</w:delText>
              </w:r>
            </w:del>
          </w:p>
        </w:tc>
        <w:tc>
          <w:tcPr>
            <w:tcW w:w="1620" w:type="dxa"/>
            <w:tcBorders>
              <w:left w:val="single" w:sz="4" w:space="0" w:color="auto"/>
            </w:tcBorders>
            <w:hideMark/>
          </w:tcPr>
          <w:p w14:paraId="16A51E99" w14:textId="2DE042A5" w:rsidR="001E0694" w:rsidRPr="00C7711B" w:rsidDel="004430EC" w:rsidRDefault="00CA004C" w:rsidP="00C7711B">
            <w:pPr>
              <w:pStyle w:val="TableText"/>
              <w:rPr>
                <w:del w:id="2316" w:author="Martinez De Hurtado Yela Fermin" w:date="2025-01-02T17:57:00Z" w16du:dateUtc="2025-01-02T16:57:00Z"/>
                <w:lang w:val="es-ES" w:eastAsia="es-ES"/>
              </w:rPr>
            </w:pPr>
            <w:del w:id="2317" w:author="Martinez De Hurtado Yela Fermin" w:date="2025-01-02T17:57:00Z" w16du:dateUtc="2025-01-02T16:57:00Z">
              <w:r w:rsidDel="004430EC">
                <w:rPr>
                  <w:lang w:val="es-ES" w:eastAsia="es-ES"/>
                </w:rPr>
                <w:delText>Own Performance</w:delText>
              </w:r>
            </w:del>
          </w:p>
        </w:tc>
        <w:tc>
          <w:tcPr>
            <w:tcW w:w="1620" w:type="dxa"/>
            <w:hideMark/>
          </w:tcPr>
          <w:p w14:paraId="5793A062" w14:textId="5A8E9B95" w:rsidR="001E0694" w:rsidRPr="00C7711B" w:rsidDel="004430EC" w:rsidRDefault="00CA004C" w:rsidP="00C7711B">
            <w:pPr>
              <w:pStyle w:val="TableText"/>
              <w:rPr>
                <w:del w:id="2318" w:author="Martinez De Hurtado Yela Fermin" w:date="2025-01-02T17:57:00Z" w16du:dateUtc="2025-01-02T16:57:00Z"/>
                <w:lang w:val="es-ES" w:eastAsia="es-ES"/>
              </w:rPr>
            </w:pPr>
            <w:del w:id="2319" w:author="Martinez De Hurtado Yela Fermin" w:date="2025-01-02T17:57:00Z" w16du:dateUtc="2025-01-02T16:57:00Z">
              <w:r w:rsidDel="004430EC">
                <w:rPr>
                  <w:lang w:val="es-ES" w:eastAsia="es-ES"/>
                </w:rPr>
                <w:delText>Own Performance</w:delText>
              </w:r>
            </w:del>
          </w:p>
        </w:tc>
        <w:tc>
          <w:tcPr>
            <w:tcW w:w="937" w:type="dxa"/>
            <w:hideMark/>
          </w:tcPr>
          <w:p w14:paraId="557CB068" w14:textId="3B2CF84E" w:rsidR="001E0694" w:rsidRPr="00C7711B" w:rsidDel="004430EC" w:rsidRDefault="001E0694" w:rsidP="00C7711B">
            <w:pPr>
              <w:pStyle w:val="TableText"/>
              <w:rPr>
                <w:del w:id="2320" w:author="Martinez De Hurtado Yela Fermin" w:date="2025-01-02T17:57:00Z" w16du:dateUtc="2025-01-02T16:57:00Z"/>
                <w:lang w:val="es-ES" w:eastAsia="es-ES"/>
              </w:rPr>
            </w:pPr>
            <w:del w:id="2321" w:author="Martinez De Hurtado Yela Fermin" w:date="2025-01-02T17:57:00Z" w16du:dateUtc="2025-01-02T16:57:00Z">
              <w:r w:rsidRPr="00C7711B" w:rsidDel="004430EC">
                <w:rPr>
                  <w:lang w:val="es-ES" w:eastAsia="es-ES"/>
                </w:rPr>
                <w:delText> </w:delText>
              </w:r>
            </w:del>
          </w:p>
        </w:tc>
        <w:tc>
          <w:tcPr>
            <w:tcW w:w="1803" w:type="dxa"/>
            <w:hideMark/>
          </w:tcPr>
          <w:p w14:paraId="2B8879B2" w14:textId="465F66DC" w:rsidR="001E0694" w:rsidRPr="00C7711B" w:rsidDel="004430EC" w:rsidRDefault="001E0694" w:rsidP="00C7711B">
            <w:pPr>
              <w:pStyle w:val="TableText"/>
              <w:rPr>
                <w:del w:id="2322" w:author="Martinez De Hurtado Yela Fermin" w:date="2025-01-02T17:57:00Z" w16du:dateUtc="2025-01-02T16:57:00Z"/>
                <w:lang w:val="es-ES" w:eastAsia="es-ES"/>
              </w:rPr>
            </w:pPr>
            <w:del w:id="2323" w:author="Martinez De Hurtado Yela Fermin" w:date="2025-01-02T17:57:00Z" w16du:dateUtc="2025-01-02T16:57:00Z">
              <w:r w:rsidRPr="00C7711B" w:rsidDel="004430EC">
                <w:rPr>
                  <w:lang w:val="es-ES" w:eastAsia="es-ES"/>
                </w:rPr>
                <w:delText> </w:delText>
              </w:r>
            </w:del>
          </w:p>
        </w:tc>
        <w:tc>
          <w:tcPr>
            <w:tcW w:w="1310" w:type="dxa"/>
            <w:hideMark/>
          </w:tcPr>
          <w:p w14:paraId="2DB17B6E" w14:textId="10B6B144" w:rsidR="001E0694" w:rsidRPr="00C7711B" w:rsidDel="004430EC" w:rsidRDefault="001E0694" w:rsidP="00C7711B">
            <w:pPr>
              <w:pStyle w:val="TableText"/>
              <w:rPr>
                <w:del w:id="2324" w:author="Martinez De Hurtado Yela Fermin" w:date="2025-01-02T17:57:00Z" w16du:dateUtc="2025-01-02T16:57:00Z"/>
                <w:lang w:val="es-ES" w:eastAsia="es-ES"/>
              </w:rPr>
            </w:pPr>
            <w:del w:id="2325" w:author="Martinez De Hurtado Yela Fermin" w:date="2025-01-02T17:57:00Z" w16du:dateUtc="2025-01-02T16:57:00Z">
              <w:r w:rsidRPr="00C7711B" w:rsidDel="004430EC">
                <w:rPr>
                  <w:lang w:val="es-ES" w:eastAsia="es-ES"/>
                </w:rPr>
                <w:delText> </w:delText>
              </w:r>
            </w:del>
          </w:p>
        </w:tc>
        <w:tc>
          <w:tcPr>
            <w:tcW w:w="1431" w:type="dxa"/>
            <w:hideMark/>
          </w:tcPr>
          <w:p w14:paraId="0CD8F5AB" w14:textId="67F2DC87" w:rsidR="001E0694" w:rsidRPr="00C7711B" w:rsidDel="004430EC" w:rsidRDefault="001E0694" w:rsidP="00C7711B">
            <w:pPr>
              <w:pStyle w:val="TableText"/>
              <w:rPr>
                <w:del w:id="2326" w:author="Martinez De Hurtado Yela Fermin" w:date="2025-01-02T17:57:00Z" w16du:dateUtc="2025-01-02T16:57:00Z"/>
                <w:lang w:val="es-ES" w:eastAsia="es-ES"/>
              </w:rPr>
            </w:pPr>
            <w:del w:id="2327" w:author="Martinez De Hurtado Yela Fermin" w:date="2025-01-02T17:57:00Z" w16du:dateUtc="2025-01-02T16:57:00Z">
              <w:r w:rsidRPr="00C7711B" w:rsidDel="004430EC">
                <w:rPr>
                  <w:lang w:val="es-ES" w:eastAsia="es-ES"/>
                </w:rPr>
                <w:delText> </w:delText>
              </w:r>
            </w:del>
          </w:p>
        </w:tc>
      </w:tr>
      <w:tr w:rsidR="004430EC" w:rsidRPr="00C7711B" w14:paraId="6B410A23" w14:textId="77777777" w:rsidTr="00512420">
        <w:trPr>
          <w:trHeight w:val="20"/>
        </w:trPr>
        <w:tc>
          <w:tcPr>
            <w:tcW w:w="2367" w:type="dxa"/>
            <w:vMerge w:val="restart"/>
            <w:tcBorders>
              <w:top w:val="single" w:sz="4" w:space="0" w:color="000000" w:themeColor="text1"/>
            </w:tcBorders>
            <w:hideMark/>
          </w:tcPr>
          <w:p w14:paraId="37281CEB" w14:textId="6F3C048B" w:rsidR="004430EC" w:rsidRPr="00626BD3" w:rsidRDefault="004430EC" w:rsidP="00C7711B">
            <w:pPr>
              <w:pStyle w:val="TableText"/>
              <w:rPr>
                <w:lang w:val="en-GB" w:eastAsia="es-ES"/>
              </w:rPr>
            </w:pPr>
            <w:r w:rsidRPr="00626BD3">
              <w:rPr>
                <w:lang w:val="en-GB" w:eastAsia="es-ES"/>
              </w:rPr>
              <w:lastRenderedPageBreak/>
              <w:t xml:space="preserve">Acquisition and ownership of residential buildings </w:t>
            </w:r>
            <w:del w:id="2328" w:author="Martinez De Hurtado Yela Fermin" w:date="2025-01-02T17:57:00Z" w16du:dateUtc="2025-01-02T16:57:00Z">
              <w:r w:rsidRPr="00626BD3" w:rsidDel="004430EC">
                <w:rPr>
                  <w:lang w:val="en-GB" w:eastAsia="es-ES"/>
                </w:rPr>
                <w:delText xml:space="preserve">or buildings smaller than 5,000 m2 </w:delText>
              </w:r>
            </w:del>
            <w:r w:rsidRPr="00626BD3">
              <w:rPr>
                <w:lang w:val="en-GB" w:eastAsia="es-ES"/>
              </w:rPr>
              <w:t>in Poland</w:t>
            </w:r>
          </w:p>
        </w:tc>
        <w:tc>
          <w:tcPr>
            <w:tcW w:w="2583" w:type="dxa"/>
            <w:tcBorders>
              <w:top w:val="single" w:sz="4" w:space="0" w:color="000000" w:themeColor="text1"/>
              <w:right w:val="single" w:sz="4" w:space="0" w:color="auto"/>
            </w:tcBorders>
            <w:hideMark/>
          </w:tcPr>
          <w:p w14:paraId="18EA32B9"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6BA8A464"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3FB79194"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0058C159"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67FE19FE"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1A381AFD"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75702B7B"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3C99C7F9" w14:textId="77777777" w:rsidTr="00962994">
        <w:trPr>
          <w:trHeight w:val="20"/>
          <w:ins w:id="2329" w:author="Martinez De Hurtado Yela Fermin" w:date="2025-01-02T17:57:00Z"/>
        </w:trPr>
        <w:tc>
          <w:tcPr>
            <w:tcW w:w="2367" w:type="dxa"/>
            <w:vMerge/>
          </w:tcPr>
          <w:p w14:paraId="5DA99217" w14:textId="77777777" w:rsidR="004430EC" w:rsidRPr="00626BD3" w:rsidRDefault="004430EC" w:rsidP="004430EC">
            <w:pPr>
              <w:pStyle w:val="TableText"/>
              <w:rPr>
                <w:ins w:id="2330" w:author="Martinez De Hurtado Yela Fermin" w:date="2025-01-02T17:57:00Z" w16du:dateUtc="2025-01-02T16:57:00Z"/>
                <w:lang w:val="en-GB" w:eastAsia="es-ES"/>
              </w:rPr>
            </w:pPr>
          </w:p>
        </w:tc>
        <w:tc>
          <w:tcPr>
            <w:tcW w:w="2583" w:type="dxa"/>
            <w:tcBorders>
              <w:top w:val="single" w:sz="4" w:space="0" w:color="000000" w:themeColor="text1"/>
              <w:right w:val="single" w:sz="4" w:space="0" w:color="auto"/>
            </w:tcBorders>
          </w:tcPr>
          <w:p w14:paraId="4D566268" w14:textId="141F46F9" w:rsidR="004430EC" w:rsidRPr="00C7711B" w:rsidRDefault="004430EC" w:rsidP="004430EC">
            <w:pPr>
              <w:pStyle w:val="TableText"/>
              <w:rPr>
                <w:ins w:id="2331" w:author="Martinez De Hurtado Yela Fermin" w:date="2025-01-02T17:57:00Z" w16du:dateUtc="2025-01-02T16:57:00Z"/>
                <w:lang w:val="es-ES" w:eastAsia="es-ES"/>
              </w:rPr>
            </w:pPr>
            <w:ins w:id="2332" w:author="Martinez De Hurtado Yela Fermin" w:date="2025-01-02T17:57:00Z" w16du:dateUtc="2025-01-02T16:57:00Z">
              <w:r w:rsidRPr="00C7711B">
                <w:rPr>
                  <w:lang w:val="es-ES" w:eastAsia="es-ES"/>
                </w:rPr>
                <w:t>Santander-specific</w:t>
              </w:r>
            </w:ins>
          </w:p>
        </w:tc>
        <w:tc>
          <w:tcPr>
            <w:tcW w:w="1620" w:type="dxa"/>
            <w:tcBorders>
              <w:left w:val="single" w:sz="4" w:space="0" w:color="auto"/>
            </w:tcBorders>
          </w:tcPr>
          <w:p w14:paraId="060A18C2" w14:textId="0EF27349" w:rsidR="004430EC" w:rsidRDefault="004430EC" w:rsidP="004430EC">
            <w:pPr>
              <w:pStyle w:val="TableText"/>
              <w:rPr>
                <w:ins w:id="2333" w:author="Martinez De Hurtado Yela Fermin" w:date="2025-01-02T17:57:00Z" w16du:dateUtc="2025-01-02T16:57:00Z"/>
                <w:lang w:val="es-ES" w:eastAsia="es-ES"/>
              </w:rPr>
            </w:pPr>
            <w:ins w:id="2334" w:author="Martinez De Hurtado Yela Fermin" w:date="2025-01-02T17:57:00Z" w16du:dateUtc="2025-01-02T16:57:00Z">
              <w:r>
                <w:rPr>
                  <w:lang w:val="es-ES" w:eastAsia="es-ES"/>
                </w:rPr>
                <w:t>Own Performance</w:t>
              </w:r>
            </w:ins>
          </w:p>
        </w:tc>
        <w:tc>
          <w:tcPr>
            <w:tcW w:w="1620" w:type="dxa"/>
          </w:tcPr>
          <w:p w14:paraId="4C64904F" w14:textId="063D6D2C" w:rsidR="004430EC" w:rsidRDefault="004430EC" w:rsidP="004430EC">
            <w:pPr>
              <w:pStyle w:val="TableText"/>
              <w:rPr>
                <w:ins w:id="2335" w:author="Martinez De Hurtado Yela Fermin" w:date="2025-01-02T17:57:00Z" w16du:dateUtc="2025-01-02T16:57:00Z"/>
                <w:lang w:val="es-ES" w:eastAsia="es-ES"/>
              </w:rPr>
            </w:pPr>
            <w:ins w:id="2336" w:author="Martinez De Hurtado Yela Fermin" w:date="2025-01-02T17:57:00Z" w16du:dateUtc="2025-01-02T16:57:00Z">
              <w:r>
                <w:rPr>
                  <w:lang w:val="es-ES" w:eastAsia="es-ES"/>
                </w:rPr>
                <w:t>Own Performance</w:t>
              </w:r>
            </w:ins>
          </w:p>
        </w:tc>
        <w:tc>
          <w:tcPr>
            <w:tcW w:w="937" w:type="dxa"/>
          </w:tcPr>
          <w:p w14:paraId="49010BA1" w14:textId="77777777" w:rsidR="004430EC" w:rsidRPr="00C7711B" w:rsidRDefault="004430EC" w:rsidP="004430EC">
            <w:pPr>
              <w:pStyle w:val="TableText"/>
              <w:rPr>
                <w:ins w:id="2337" w:author="Martinez De Hurtado Yela Fermin" w:date="2025-01-02T17:57:00Z" w16du:dateUtc="2025-01-02T16:57:00Z"/>
                <w:lang w:val="es-ES" w:eastAsia="es-ES"/>
              </w:rPr>
            </w:pPr>
          </w:p>
        </w:tc>
        <w:tc>
          <w:tcPr>
            <w:tcW w:w="1803" w:type="dxa"/>
          </w:tcPr>
          <w:p w14:paraId="4827ECAA" w14:textId="77777777" w:rsidR="004430EC" w:rsidRPr="00C7711B" w:rsidRDefault="004430EC" w:rsidP="004430EC">
            <w:pPr>
              <w:pStyle w:val="TableText"/>
              <w:rPr>
                <w:ins w:id="2338" w:author="Martinez De Hurtado Yela Fermin" w:date="2025-01-02T17:57:00Z" w16du:dateUtc="2025-01-02T16:57:00Z"/>
                <w:lang w:val="es-ES" w:eastAsia="es-ES"/>
              </w:rPr>
            </w:pPr>
          </w:p>
        </w:tc>
        <w:tc>
          <w:tcPr>
            <w:tcW w:w="1310" w:type="dxa"/>
          </w:tcPr>
          <w:p w14:paraId="3EAF130B" w14:textId="77777777" w:rsidR="004430EC" w:rsidRPr="00C7711B" w:rsidRDefault="004430EC" w:rsidP="004430EC">
            <w:pPr>
              <w:pStyle w:val="TableText"/>
              <w:rPr>
                <w:ins w:id="2339" w:author="Martinez De Hurtado Yela Fermin" w:date="2025-01-02T17:57:00Z" w16du:dateUtc="2025-01-02T16:57:00Z"/>
                <w:lang w:val="es-ES" w:eastAsia="es-ES"/>
              </w:rPr>
            </w:pPr>
          </w:p>
        </w:tc>
        <w:tc>
          <w:tcPr>
            <w:tcW w:w="1431" w:type="dxa"/>
          </w:tcPr>
          <w:p w14:paraId="5D7A6C4E" w14:textId="77777777" w:rsidR="004430EC" w:rsidRPr="00C7711B" w:rsidRDefault="004430EC" w:rsidP="004430EC">
            <w:pPr>
              <w:pStyle w:val="TableText"/>
              <w:rPr>
                <w:ins w:id="2340" w:author="Martinez De Hurtado Yela Fermin" w:date="2025-01-02T17:57:00Z" w16du:dateUtc="2025-01-02T16:57:00Z"/>
                <w:lang w:val="es-ES" w:eastAsia="es-ES"/>
              </w:rPr>
            </w:pPr>
          </w:p>
        </w:tc>
      </w:tr>
      <w:tr w:rsidR="004430EC" w:rsidRPr="00C7711B" w14:paraId="243927E0" w14:textId="77777777" w:rsidTr="00512420">
        <w:trPr>
          <w:trHeight w:val="20"/>
        </w:trPr>
        <w:tc>
          <w:tcPr>
            <w:tcW w:w="2367" w:type="dxa"/>
            <w:vMerge w:val="restart"/>
            <w:tcBorders>
              <w:top w:val="single" w:sz="4" w:space="0" w:color="000000" w:themeColor="text1"/>
            </w:tcBorders>
            <w:hideMark/>
          </w:tcPr>
          <w:p w14:paraId="392ED5AE" w14:textId="1C1301EF" w:rsidR="004430EC" w:rsidRPr="00626BD3" w:rsidRDefault="004430EC" w:rsidP="00C7711B">
            <w:pPr>
              <w:pStyle w:val="TableText"/>
              <w:rPr>
                <w:lang w:val="en-GB" w:eastAsia="es-ES"/>
              </w:rPr>
            </w:pPr>
            <w:r w:rsidRPr="00626BD3">
              <w:rPr>
                <w:lang w:val="en-GB" w:eastAsia="es-ES"/>
              </w:rPr>
              <w:t>Acquisition and ownership of commercial buildings</w:t>
            </w:r>
            <w:del w:id="2341" w:author="Martinez De Hurtado Yela Fermin" w:date="2025-01-02T18:00:00Z" w16du:dateUtc="2025-01-02T17:00:00Z">
              <w:r w:rsidRPr="00626BD3" w:rsidDel="005713FD">
                <w:rPr>
                  <w:lang w:val="en-GB" w:eastAsia="es-ES"/>
                </w:rPr>
                <w:delText xml:space="preserve"> </w:delText>
              </w:r>
            </w:del>
            <w:del w:id="2342" w:author="Martinez De Hurtado Yela Fermin" w:date="2025-01-02T17:57:00Z" w16du:dateUtc="2025-01-02T16:57:00Z">
              <w:r w:rsidRPr="00626BD3" w:rsidDel="004430EC">
                <w:rPr>
                  <w:lang w:val="en-GB" w:eastAsia="es-ES"/>
                </w:rPr>
                <w:delText>or buildings larger than 5,000 m2</w:delText>
              </w:r>
            </w:del>
            <w:r w:rsidRPr="00626BD3">
              <w:rPr>
                <w:lang w:val="en-GB" w:eastAsia="es-ES"/>
              </w:rPr>
              <w:t xml:space="preserve"> in Poland</w:t>
            </w:r>
          </w:p>
        </w:tc>
        <w:tc>
          <w:tcPr>
            <w:tcW w:w="2583" w:type="dxa"/>
            <w:tcBorders>
              <w:top w:val="single" w:sz="4" w:space="0" w:color="000000" w:themeColor="text1"/>
              <w:right w:val="single" w:sz="4" w:space="0" w:color="auto"/>
            </w:tcBorders>
            <w:hideMark/>
          </w:tcPr>
          <w:p w14:paraId="54C83C84"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20C678A9"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790FA3AA"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68069A68"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605E661D"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20805AAD"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77236727"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0EEB5CE9" w14:textId="77777777" w:rsidTr="001044F0">
        <w:trPr>
          <w:trHeight w:val="20"/>
          <w:ins w:id="2343" w:author="Martinez De Hurtado Yela Fermin" w:date="2025-01-02T17:57:00Z"/>
        </w:trPr>
        <w:tc>
          <w:tcPr>
            <w:tcW w:w="2367" w:type="dxa"/>
            <w:vMerge/>
          </w:tcPr>
          <w:p w14:paraId="39F050DA" w14:textId="77777777" w:rsidR="004430EC" w:rsidRPr="00626BD3" w:rsidRDefault="004430EC" w:rsidP="004430EC">
            <w:pPr>
              <w:pStyle w:val="TableText"/>
              <w:rPr>
                <w:ins w:id="2344" w:author="Martinez De Hurtado Yela Fermin" w:date="2025-01-02T17:57:00Z" w16du:dateUtc="2025-01-02T16:57:00Z"/>
                <w:lang w:val="en-GB" w:eastAsia="es-ES"/>
              </w:rPr>
            </w:pPr>
          </w:p>
        </w:tc>
        <w:tc>
          <w:tcPr>
            <w:tcW w:w="2583" w:type="dxa"/>
            <w:tcBorders>
              <w:top w:val="single" w:sz="4" w:space="0" w:color="000000" w:themeColor="text1"/>
              <w:right w:val="single" w:sz="4" w:space="0" w:color="auto"/>
            </w:tcBorders>
          </w:tcPr>
          <w:p w14:paraId="535A82C0" w14:textId="2BC6C663" w:rsidR="004430EC" w:rsidRPr="00C7711B" w:rsidRDefault="004430EC" w:rsidP="004430EC">
            <w:pPr>
              <w:pStyle w:val="TableText"/>
              <w:rPr>
                <w:ins w:id="2345" w:author="Martinez De Hurtado Yela Fermin" w:date="2025-01-02T17:57:00Z" w16du:dateUtc="2025-01-02T16:57:00Z"/>
                <w:lang w:val="es-ES" w:eastAsia="es-ES"/>
              </w:rPr>
            </w:pPr>
            <w:ins w:id="2346" w:author="Martinez De Hurtado Yela Fermin" w:date="2025-01-02T17:57:00Z" w16du:dateUtc="2025-01-02T16:57:00Z">
              <w:r w:rsidRPr="00C7711B">
                <w:rPr>
                  <w:lang w:val="es-ES" w:eastAsia="es-ES"/>
                </w:rPr>
                <w:t>Santander-specific</w:t>
              </w:r>
            </w:ins>
          </w:p>
        </w:tc>
        <w:tc>
          <w:tcPr>
            <w:tcW w:w="1620" w:type="dxa"/>
            <w:tcBorders>
              <w:left w:val="single" w:sz="4" w:space="0" w:color="auto"/>
            </w:tcBorders>
          </w:tcPr>
          <w:p w14:paraId="5256EB7F" w14:textId="03B59DA9" w:rsidR="004430EC" w:rsidRDefault="004430EC" w:rsidP="004430EC">
            <w:pPr>
              <w:pStyle w:val="TableText"/>
              <w:rPr>
                <w:ins w:id="2347" w:author="Martinez De Hurtado Yela Fermin" w:date="2025-01-02T17:57:00Z" w16du:dateUtc="2025-01-02T16:57:00Z"/>
                <w:lang w:val="es-ES" w:eastAsia="es-ES"/>
              </w:rPr>
            </w:pPr>
            <w:ins w:id="2348" w:author="Martinez De Hurtado Yela Fermin" w:date="2025-01-02T17:57:00Z" w16du:dateUtc="2025-01-02T16:57:00Z">
              <w:r>
                <w:rPr>
                  <w:lang w:val="es-ES" w:eastAsia="es-ES"/>
                </w:rPr>
                <w:t>Own Performance</w:t>
              </w:r>
            </w:ins>
          </w:p>
        </w:tc>
        <w:tc>
          <w:tcPr>
            <w:tcW w:w="1620" w:type="dxa"/>
          </w:tcPr>
          <w:p w14:paraId="6B95489E" w14:textId="696E0544" w:rsidR="004430EC" w:rsidRDefault="004430EC" w:rsidP="004430EC">
            <w:pPr>
              <w:pStyle w:val="TableText"/>
              <w:rPr>
                <w:ins w:id="2349" w:author="Martinez De Hurtado Yela Fermin" w:date="2025-01-02T17:57:00Z" w16du:dateUtc="2025-01-02T16:57:00Z"/>
                <w:lang w:val="es-ES" w:eastAsia="es-ES"/>
              </w:rPr>
            </w:pPr>
            <w:ins w:id="2350" w:author="Martinez De Hurtado Yela Fermin" w:date="2025-01-02T17:57:00Z" w16du:dateUtc="2025-01-02T16:57:00Z">
              <w:r>
                <w:rPr>
                  <w:lang w:val="es-ES" w:eastAsia="es-ES"/>
                </w:rPr>
                <w:t>Own Performance</w:t>
              </w:r>
            </w:ins>
          </w:p>
        </w:tc>
        <w:tc>
          <w:tcPr>
            <w:tcW w:w="937" w:type="dxa"/>
          </w:tcPr>
          <w:p w14:paraId="590FBB4D" w14:textId="77777777" w:rsidR="004430EC" w:rsidRPr="00C7711B" w:rsidRDefault="004430EC" w:rsidP="004430EC">
            <w:pPr>
              <w:pStyle w:val="TableText"/>
              <w:rPr>
                <w:ins w:id="2351" w:author="Martinez De Hurtado Yela Fermin" w:date="2025-01-02T17:57:00Z" w16du:dateUtc="2025-01-02T16:57:00Z"/>
                <w:lang w:val="es-ES" w:eastAsia="es-ES"/>
              </w:rPr>
            </w:pPr>
          </w:p>
        </w:tc>
        <w:tc>
          <w:tcPr>
            <w:tcW w:w="1803" w:type="dxa"/>
          </w:tcPr>
          <w:p w14:paraId="4B915403" w14:textId="77777777" w:rsidR="004430EC" w:rsidRPr="00C7711B" w:rsidRDefault="004430EC" w:rsidP="004430EC">
            <w:pPr>
              <w:pStyle w:val="TableText"/>
              <w:rPr>
                <w:ins w:id="2352" w:author="Martinez De Hurtado Yela Fermin" w:date="2025-01-02T17:57:00Z" w16du:dateUtc="2025-01-02T16:57:00Z"/>
                <w:lang w:val="es-ES" w:eastAsia="es-ES"/>
              </w:rPr>
            </w:pPr>
          </w:p>
        </w:tc>
        <w:tc>
          <w:tcPr>
            <w:tcW w:w="1310" w:type="dxa"/>
          </w:tcPr>
          <w:p w14:paraId="2150C52B" w14:textId="77777777" w:rsidR="004430EC" w:rsidRPr="00C7711B" w:rsidRDefault="004430EC" w:rsidP="004430EC">
            <w:pPr>
              <w:pStyle w:val="TableText"/>
              <w:rPr>
                <w:ins w:id="2353" w:author="Martinez De Hurtado Yela Fermin" w:date="2025-01-02T17:57:00Z" w16du:dateUtc="2025-01-02T16:57:00Z"/>
                <w:lang w:val="es-ES" w:eastAsia="es-ES"/>
              </w:rPr>
            </w:pPr>
          </w:p>
        </w:tc>
        <w:tc>
          <w:tcPr>
            <w:tcW w:w="1431" w:type="dxa"/>
          </w:tcPr>
          <w:p w14:paraId="32A8C070" w14:textId="77777777" w:rsidR="004430EC" w:rsidRPr="00C7711B" w:rsidRDefault="004430EC" w:rsidP="004430EC">
            <w:pPr>
              <w:pStyle w:val="TableText"/>
              <w:rPr>
                <w:ins w:id="2354" w:author="Martinez De Hurtado Yela Fermin" w:date="2025-01-02T17:57:00Z" w16du:dateUtc="2025-01-02T16:57:00Z"/>
                <w:lang w:val="es-ES" w:eastAsia="es-ES"/>
              </w:rPr>
            </w:pPr>
          </w:p>
        </w:tc>
      </w:tr>
      <w:tr w:rsidR="001E0694" w:rsidRPr="00C7711B" w:rsidDel="004430EC" w14:paraId="09525F76" w14:textId="489D4E29" w:rsidTr="00512420">
        <w:trPr>
          <w:trHeight w:val="20"/>
          <w:del w:id="2355" w:author="Martinez De Hurtado Yela Fermin" w:date="2025-01-02T17:58:00Z"/>
        </w:trPr>
        <w:tc>
          <w:tcPr>
            <w:tcW w:w="2367" w:type="dxa"/>
            <w:tcBorders>
              <w:top w:val="single" w:sz="4" w:space="0" w:color="000000" w:themeColor="text1"/>
            </w:tcBorders>
            <w:hideMark/>
          </w:tcPr>
          <w:p w14:paraId="3FBB74A6" w14:textId="20306CB0" w:rsidR="001E0694" w:rsidRPr="00626BD3" w:rsidDel="004430EC" w:rsidRDefault="001E0694" w:rsidP="00C7711B">
            <w:pPr>
              <w:pStyle w:val="TableText"/>
              <w:rPr>
                <w:del w:id="2356" w:author="Martinez De Hurtado Yela Fermin" w:date="2025-01-02T17:58:00Z" w16du:dateUtc="2025-01-02T16:58:00Z"/>
                <w:lang w:val="en-GB" w:eastAsia="es-ES"/>
              </w:rPr>
            </w:pPr>
            <w:del w:id="2357" w:author="Martinez De Hurtado Yela Fermin" w:date="2025-01-02T17:58:00Z" w16du:dateUtc="2025-01-02T16:58:00Z">
              <w:r w:rsidRPr="00626BD3" w:rsidDel="004430EC">
                <w:rPr>
                  <w:lang w:val="en-GB" w:eastAsia="es-ES"/>
                </w:rPr>
                <w:delText>Acquisition and ownership of buildings (residential and non-residential) in Poland</w:delText>
              </w:r>
            </w:del>
          </w:p>
        </w:tc>
        <w:tc>
          <w:tcPr>
            <w:tcW w:w="2583" w:type="dxa"/>
            <w:tcBorders>
              <w:top w:val="single" w:sz="4" w:space="0" w:color="000000" w:themeColor="text1"/>
              <w:right w:val="single" w:sz="4" w:space="0" w:color="auto"/>
            </w:tcBorders>
            <w:hideMark/>
          </w:tcPr>
          <w:p w14:paraId="1576C798" w14:textId="6376326A" w:rsidR="001E0694" w:rsidRPr="00C7711B" w:rsidDel="004430EC" w:rsidRDefault="001E0694" w:rsidP="00C7711B">
            <w:pPr>
              <w:pStyle w:val="TableText"/>
              <w:rPr>
                <w:del w:id="2358" w:author="Martinez De Hurtado Yela Fermin" w:date="2025-01-02T17:58:00Z" w16du:dateUtc="2025-01-02T16:58:00Z"/>
                <w:lang w:val="es-ES" w:eastAsia="es-ES"/>
              </w:rPr>
            </w:pPr>
            <w:del w:id="2359" w:author="Martinez De Hurtado Yela Fermin" w:date="2025-01-02T17:58:00Z" w16du:dateUtc="2025-01-02T16:58:00Z">
              <w:r w:rsidRPr="00C7711B" w:rsidDel="004430EC">
                <w:rPr>
                  <w:lang w:val="es-ES" w:eastAsia="es-ES"/>
                </w:rPr>
                <w:delText>Santander-specific</w:delText>
              </w:r>
            </w:del>
          </w:p>
        </w:tc>
        <w:tc>
          <w:tcPr>
            <w:tcW w:w="1620" w:type="dxa"/>
            <w:tcBorders>
              <w:left w:val="single" w:sz="4" w:space="0" w:color="auto"/>
            </w:tcBorders>
            <w:hideMark/>
          </w:tcPr>
          <w:p w14:paraId="08D3CA0B" w14:textId="621B2B24" w:rsidR="001E0694" w:rsidRPr="00C7711B" w:rsidDel="004430EC" w:rsidRDefault="00CA004C" w:rsidP="00C7711B">
            <w:pPr>
              <w:pStyle w:val="TableText"/>
              <w:rPr>
                <w:del w:id="2360" w:author="Martinez De Hurtado Yela Fermin" w:date="2025-01-02T17:58:00Z" w16du:dateUtc="2025-01-02T16:58:00Z"/>
                <w:lang w:val="es-ES" w:eastAsia="es-ES"/>
              </w:rPr>
            </w:pPr>
            <w:del w:id="2361" w:author="Martinez De Hurtado Yela Fermin" w:date="2025-01-02T17:58:00Z" w16du:dateUtc="2025-01-02T16:58:00Z">
              <w:r w:rsidDel="004430EC">
                <w:rPr>
                  <w:lang w:val="es-ES" w:eastAsia="es-ES"/>
                </w:rPr>
                <w:delText>Own Performance</w:delText>
              </w:r>
            </w:del>
          </w:p>
        </w:tc>
        <w:tc>
          <w:tcPr>
            <w:tcW w:w="1620" w:type="dxa"/>
            <w:hideMark/>
          </w:tcPr>
          <w:p w14:paraId="3FFAC7D6" w14:textId="50E4945F" w:rsidR="001E0694" w:rsidRPr="00C7711B" w:rsidDel="004430EC" w:rsidRDefault="00CA004C" w:rsidP="00C7711B">
            <w:pPr>
              <w:pStyle w:val="TableText"/>
              <w:rPr>
                <w:del w:id="2362" w:author="Martinez De Hurtado Yela Fermin" w:date="2025-01-02T17:58:00Z" w16du:dateUtc="2025-01-02T16:58:00Z"/>
                <w:lang w:val="es-ES" w:eastAsia="es-ES"/>
              </w:rPr>
            </w:pPr>
            <w:del w:id="2363" w:author="Martinez De Hurtado Yela Fermin" w:date="2025-01-02T17:58:00Z" w16du:dateUtc="2025-01-02T16:58:00Z">
              <w:r w:rsidDel="004430EC">
                <w:rPr>
                  <w:lang w:val="es-ES" w:eastAsia="es-ES"/>
                </w:rPr>
                <w:delText>Own Performance</w:delText>
              </w:r>
            </w:del>
          </w:p>
        </w:tc>
        <w:tc>
          <w:tcPr>
            <w:tcW w:w="937" w:type="dxa"/>
            <w:hideMark/>
          </w:tcPr>
          <w:p w14:paraId="12D12D4B" w14:textId="297E858B" w:rsidR="001E0694" w:rsidRPr="00C7711B" w:rsidDel="004430EC" w:rsidRDefault="001E0694" w:rsidP="00C7711B">
            <w:pPr>
              <w:pStyle w:val="TableText"/>
              <w:rPr>
                <w:del w:id="2364" w:author="Martinez De Hurtado Yela Fermin" w:date="2025-01-02T17:58:00Z" w16du:dateUtc="2025-01-02T16:58:00Z"/>
                <w:lang w:val="es-ES" w:eastAsia="es-ES"/>
              </w:rPr>
            </w:pPr>
            <w:del w:id="2365" w:author="Martinez De Hurtado Yela Fermin" w:date="2025-01-02T17:58:00Z" w16du:dateUtc="2025-01-02T16:58:00Z">
              <w:r w:rsidRPr="00C7711B" w:rsidDel="004430EC">
                <w:rPr>
                  <w:lang w:val="es-ES" w:eastAsia="es-ES"/>
                </w:rPr>
                <w:delText> </w:delText>
              </w:r>
            </w:del>
          </w:p>
        </w:tc>
        <w:tc>
          <w:tcPr>
            <w:tcW w:w="1803" w:type="dxa"/>
            <w:hideMark/>
          </w:tcPr>
          <w:p w14:paraId="7DC353D5" w14:textId="299B06FE" w:rsidR="001E0694" w:rsidRPr="00C7711B" w:rsidDel="004430EC" w:rsidRDefault="001E0694" w:rsidP="00C7711B">
            <w:pPr>
              <w:pStyle w:val="TableText"/>
              <w:rPr>
                <w:del w:id="2366" w:author="Martinez De Hurtado Yela Fermin" w:date="2025-01-02T17:58:00Z" w16du:dateUtc="2025-01-02T16:58:00Z"/>
                <w:lang w:val="es-ES" w:eastAsia="es-ES"/>
              </w:rPr>
            </w:pPr>
            <w:del w:id="2367" w:author="Martinez De Hurtado Yela Fermin" w:date="2025-01-02T17:58:00Z" w16du:dateUtc="2025-01-02T16:58:00Z">
              <w:r w:rsidRPr="00C7711B" w:rsidDel="004430EC">
                <w:rPr>
                  <w:lang w:val="es-ES" w:eastAsia="es-ES"/>
                </w:rPr>
                <w:delText> </w:delText>
              </w:r>
            </w:del>
          </w:p>
        </w:tc>
        <w:tc>
          <w:tcPr>
            <w:tcW w:w="1310" w:type="dxa"/>
            <w:hideMark/>
          </w:tcPr>
          <w:p w14:paraId="49741E6B" w14:textId="1E3C1E37" w:rsidR="001E0694" w:rsidRPr="00C7711B" w:rsidDel="004430EC" w:rsidRDefault="001E0694" w:rsidP="00C7711B">
            <w:pPr>
              <w:pStyle w:val="TableText"/>
              <w:rPr>
                <w:del w:id="2368" w:author="Martinez De Hurtado Yela Fermin" w:date="2025-01-02T17:58:00Z" w16du:dateUtc="2025-01-02T16:58:00Z"/>
                <w:lang w:val="es-ES" w:eastAsia="es-ES"/>
              </w:rPr>
            </w:pPr>
            <w:del w:id="2369" w:author="Martinez De Hurtado Yela Fermin" w:date="2025-01-02T17:58:00Z" w16du:dateUtc="2025-01-02T16:58:00Z">
              <w:r w:rsidRPr="00C7711B" w:rsidDel="004430EC">
                <w:rPr>
                  <w:lang w:val="es-ES" w:eastAsia="es-ES"/>
                </w:rPr>
                <w:delText> </w:delText>
              </w:r>
            </w:del>
          </w:p>
        </w:tc>
        <w:tc>
          <w:tcPr>
            <w:tcW w:w="1431" w:type="dxa"/>
            <w:hideMark/>
          </w:tcPr>
          <w:p w14:paraId="06BFDB72" w14:textId="13A1FE16" w:rsidR="001E0694" w:rsidRPr="00C7711B" w:rsidDel="004430EC" w:rsidRDefault="001E0694" w:rsidP="00C7711B">
            <w:pPr>
              <w:pStyle w:val="TableText"/>
              <w:rPr>
                <w:del w:id="2370" w:author="Martinez De Hurtado Yela Fermin" w:date="2025-01-02T17:58:00Z" w16du:dateUtc="2025-01-02T16:58:00Z"/>
                <w:lang w:val="es-ES" w:eastAsia="es-ES"/>
              </w:rPr>
            </w:pPr>
            <w:del w:id="2371" w:author="Martinez De Hurtado Yela Fermin" w:date="2025-01-02T17:58:00Z" w16du:dateUtc="2025-01-02T16:58:00Z">
              <w:r w:rsidRPr="00C7711B" w:rsidDel="004430EC">
                <w:rPr>
                  <w:lang w:val="es-ES" w:eastAsia="es-ES"/>
                </w:rPr>
                <w:delText> </w:delText>
              </w:r>
            </w:del>
          </w:p>
        </w:tc>
      </w:tr>
      <w:tr w:rsidR="004430EC" w:rsidRPr="00C7711B" w14:paraId="036C8DEE" w14:textId="77777777" w:rsidTr="00512420">
        <w:trPr>
          <w:trHeight w:val="20"/>
        </w:trPr>
        <w:tc>
          <w:tcPr>
            <w:tcW w:w="2367" w:type="dxa"/>
            <w:vMerge w:val="restart"/>
            <w:tcBorders>
              <w:top w:val="single" w:sz="4" w:space="0" w:color="000000" w:themeColor="text1"/>
            </w:tcBorders>
            <w:hideMark/>
          </w:tcPr>
          <w:p w14:paraId="3824EA70" w14:textId="44FBEBAC" w:rsidR="004430EC" w:rsidRPr="00626BD3" w:rsidRDefault="004430EC" w:rsidP="00C7711B">
            <w:pPr>
              <w:pStyle w:val="TableText"/>
              <w:rPr>
                <w:lang w:val="en-GB" w:eastAsia="es-ES"/>
              </w:rPr>
            </w:pPr>
            <w:r w:rsidRPr="00626BD3">
              <w:rPr>
                <w:lang w:val="en-GB" w:eastAsia="es-ES"/>
              </w:rPr>
              <w:t xml:space="preserve">Acquisition and ownership of residential </w:t>
            </w:r>
            <w:ins w:id="2372" w:author="Martinez De Hurtado Yela Fermin" w:date="2025-01-02T18:00:00Z" w16du:dateUtc="2025-01-02T17:00:00Z">
              <w:r w:rsidR="005713FD">
                <w:rPr>
                  <w:lang w:val="en-GB" w:eastAsia="es-ES"/>
                </w:rPr>
                <w:t xml:space="preserve">buildings </w:t>
              </w:r>
            </w:ins>
            <w:del w:id="2373" w:author="Martinez De Hurtado Yela Fermin" w:date="2025-01-02T17:58:00Z" w16du:dateUtc="2025-01-02T16:58:00Z">
              <w:r w:rsidRPr="00626BD3" w:rsidDel="004430EC">
                <w:rPr>
                  <w:lang w:val="en-GB" w:eastAsia="es-ES"/>
                </w:rPr>
                <w:delText xml:space="preserve">buildings or buildings smaller than 5,000 m2 </w:delText>
              </w:r>
            </w:del>
            <w:r w:rsidRPr="00626BD3">
              <w:rPr>
                <w:lang w:val="en-GB" w:eastAsia="es-ES"/>
              </w:rPr>
              <w:t>in the UK</w:t>
            </w:r>
          </w:p>
        </w:tc>
        <w:tc>
          <w:tcPr>
            <w:tcW w:w="2583" w:type="dxa"/>
            <w:tcBorders>
              <w:top w:val="single" w:sz="4" w:space="0" w:color="000000" w:themeColor="text1"/>
              <w:right w:val="single" w:sz="4" w:space="0" w:color="auto"/>
            </w:tcBorders>
            <w:hideMark/>
          </w:tcPr>
          <w:p w14:paraId="7B42A9D8"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477AB788"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49DFC42F"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28760881"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53311700"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1D4C488C"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1287EBC5"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032614D1" w14:textId="77777777" w:rsidTr="00A03A90">
        <w:trPr>
          <w:trHeight w:val="20"/>
          <w:ins w:id="2374" w:author="Martinez De Hurtado Yela Fermin" w:date="2025-01-02T17:58:00Z"/>
        </w:trPr>
        <w:tc>
          <w:tcPr>
            <w:tcW w:w="2367" w:type="dxa"/>
            <w:vMerge/>
          </w:tcPr>
          <w:p w14:paraId="760E03CC" w14:textId="77777777" w:rsidR="004430EC" w:rsidRPr="00626BD3" w:rsidRDefault="004430EC" w:rsidP="004430EC">
            <w:pPr>
              <w:pStyle w:val="TableText"/>
              <w:rPr>
                <w:ins w:id="2375" w:author="Martinez De Hurtado Yela Fermin" w:date="2025-01-02T17:58:00Z" w16du:dateUtc="2025-01-02T16:58:00Z"/>
                <w:lang w:val="en-GB" w:eastAsia="es-ES"/>
              </w:rPr>
            </w:pPr>
          </w:p>
        </w:tc>
        <w:tc>
          <w:tcPr>
            <w:tcW w:w="2583" w:type="dxa"/>
            <w:tcBorders>
              <w:top w:val="single" w:sz="4" w:space="0" w:color="000000" w:themeColor="text1"/>
              <w:right w:val="single" w:sz="4" w:space="0" w:color="auto"/>
            </w:tcBorders>
          </w:tcPr>
          <w:p w14:paraId="12B4A5B8" w14:textId="7FF4B5E1" w:rsidR="004430EC" w:rsidRPr="00C7711B" w:rsidRDefault="004430EC" w:rsidP="004430EC">
            <w:pPr>
              <w:pStyle w:val="TableText"/>
              <w:rPr>
                <w:ins w:id="2376" w:author="Martinez De Hurtado Yela Fermin" w:date="2025-01-02T17:58:00Z" w16du:dateUtc="2025-01-02T16:58:00Z"/>
                <w:lang w:val="es-ES" w:eastAsia="es-ES"/>
              </w:rPr>
            </w:pPr>
            <w:ins w:id="2377" w:author="Martinez De Hurtado Yela Fermin" w:date="2025-01-02T17:58:00Z" w16du:dateUtc="2025-01-02T16:58:00Z">
              <w:r w:rsidRPr="00C7711B">
                <w:rPr>
                  <w:lang w:val="es-ES" w:eastAsia="es-ES"/>
                </w:rPr>
                <w:t>Santander-specific</w:t>
              </w:r>
            </w:ins>
          </w:p>
        </w:tc>
        <w:tc>
          <w:tcPr>
            <w:tcW w:w="1620" w:type="dxa"/>
            <w:tcBorders>
              <w:left w:val="single" w:sz="4" w:space="0" w:color="auto"/>
            </w:tcBorders>
          </w:tcPr>
          <w:p w14:paraId="37463A05" w14:textId="69F26B3A" w:rsidR="004430EC" w:rsidRDefault="004430EC" w:rsidP="004430EC">
            <w:pPr>
              <w:pStyle w:val="TableText"/>
              <w:rPr>
                <w:ins w:id="2378" w:author="Martinez De Hurtado Yela Fermin" w:date="2025-01-02T17:58:00Z" w16du:dateUtc="2025-01-02T16:58:00Z"/>
                <w:lang w:val="es-ES" w:eastAsia="es-ES"/>
              </w:rPr>
            </w:pPr>
            <w:ins w:id="2379" w:author="Martinez De Hurtado Yela Fermin" w:date="2025-01-02T17:58:00Z" w16du:dateUtc="2025-01-02T16:58:00Z">
              <w:r>
                <w:rPr>
                  <w:lang w:val="es-ES" w:eastAsia="es-ES"/>
                </w:rPr>
                <w:t>Own Performance</w:t>
              </w:r>
            </w:ins>
          </w:p>
        </w:tc>
        <w:tc>
          <w:tcPr>
            <w:tcW w:w="1620" w:type="dxa"/>
          </w:tcPr>
          <w:p w14:paraId="1C2C91CF" w14:textId="14087EE4" w:rsidR="004430EC" w:rsidRDefault="004430EC" w:rsidP="004430EC">
            <w:pPr>
              <w:pStyle w:val="TableText"/>
              <w:rPr>
                <w:ins w:id="2380" w:author="Martinez De Hurtado Yela Fermin" w:date="2025-01-02T17:58:00Z" w16du:dateUtc="2025-01-02T16:58:00Z"/>
                <w:lang w:val="es-ES" w:eastAsia="es-ES"/>
              </w:rPr>
            </w:pPr>
            <w:ins w:id="2381" w:author="Martinez De Hurtado Yela Fermin" w:date="2025-01-02T17:58:00Z" w16du:dateUtc="2025-01-02T16:58:00Z">
              <w:r>
                <w:rPr>
                  <w:lang w:val="es-ES" w:eastAsia="es-ES"/>
                </w:rPr>
                <w:t>Own Performance</w:t>
              </w:r>
            </w:ins>
          </w:p>
        </w:tc>
        <w:tc>
          <w:tcPr>
            <w:tcW w:w="937" w:type="dxa"/>
          </w:tcPr>
          <w:p w14:paraId="74E26A51" w14:textId="77777777" w:rsidR="004430EC" w:rsidRPr="00C7711B" w:rsidRDefault="004430EC" w:rsidP="004430EC">
            <w:pPr>
              <w:pStyle w:val="TableText"/>
              <w:rPr>
                <w:ins w:id="2382" w:author="Martinez De Hurtado Yela Fermin" w:date="2025-01-02T17:58:00Z" w16du:dateUtc="2025-01-02T16:58:00Z"/>
                <w:lang w:val="es-ES" w:eastAsia="es-ES"/>
              </w:rPr>
            </w:pPr>
          </w:p>
        </w:tc>
        <w:tc>
          <w:tcPr>
            <w:tcW w:w="1803" w:type="dxa"/>
          </w:tcPr>
          <w:p w14:paraId="2D15A781" w14:textId="77777777" w:rsidR="004430EC" w:rsidRPr="00C7711B" w:rsidRDefault="004430EC" w:rsidP="004430EC">
            <w:pPr>
              <w:pStyle w:val="TableText"/>
              <w:rPr>
                <w:ins w:id="2383" w:author="Martinez De Hurtado Yela Fermin" w:date="2025-01-02T17:58:00Z" w16du:dateUtc="2025-01-02T16:58:00Z"/>
                <w:lang w:val="es-ES" w:eastAsia="es-ES"/>
              </w:rPr>
            </w:pPr>
          </w:p>
        </w:tc>
        <w:tc>
          <w:tcPr>
            <w:tcW w:w="1310" w:type="dxa"/>
          </w:tcPr>
          <w:p w14:paraId="32C7BFEE" w14:textId="77777777" w:rsidR="004430EC" w:rsidRPr="00C7711B" w:rsidRDefault="004430EC" w:rsidP="004430EC">
            <w:pPr>
              <w:pStyle w:val="TableText"/>
              <w:rPr>
                <w:ins w:id="2384" w:author="Martinez De Hurtado Yela Fermin" w:date="2025-01-02T17:58:00Z" w16du:dateUtc="2025-01-02T16:58:00Z"/>
                <w:lang w:val="es-ES" w:eastAsia="es-ES"/>
              </w:rPr>
            </w:pPr>
          </w:p>
        </w:tc>
        <w:tc>
          <w:tcPr>
            <w:tcW w:w="1431" w:type="dxa"/>
          </w:tcPr>
          <w:p w14:paraId="341ACC8D" w14:textId="77777777" w:rsidR="004430EC" w:rsidRPr="00C7711B" w:rsidRDefault="004430EC" w:rsidP="004430EC">
            <w:pPr>
              <w:pStyle w:val="TableText"/>
              <w:rPr>
                <w:ins w:id="2385" w:author="Martinez De Hurtado Yela Fermin" w:date="2025-01-02T17:58:00Z" w16du:dateUtc="2025-01-02T16:58:00Z"/>
                <w:lang w:val="es-ES" w:eastAsia="es-ES"/>
              </w:rPr>
            </w:pPr>
          </w:p>
        </w:tc>
      </w:tr>
      <w:tr w:rsidR="001E0694" w:rsidRPr="00C7711B" w:rsidDel="004430EC" w14:paraId="6564C62C" w14:textId="54621F21" w:rsidTr="00512420">
        <w:trPr>
          <w:trHeight w:val="20"/>
          <w:del w:id="2386" w:author="Martinez De Hurtado Yela Fermin" w:date="2025-01-02T17:58:00Z"/>
        </w:trPr>
        <w:tc>
          <w:tcPr>
            <w:tcW w:w="2367" w:type="dxa"/>
            <w:tcBorders>
              <w:top w:val="single" w:sz="4" w:space="0" w:color="000000" w:themeColor="text1"/>
            </w:tcBorders>
            <w:hideMark/>
          </w:tcPr>
          <w:p w14:paraId="768DA120" w14:textId="14C2C76D" w:rsidR="001E0694" w:rsidRPr="00626BD3" w:rsidDel="004430EC" w:rsidRDefault="001E0694" w:rsidP="00C7711B">
            <w:pPr>
              <w:pStyle w:val="TableText"/>
              <w:rPr>
                <w:del w:id="2387" w:author="Martinez De Hurtado Yela Fermin" w:date="2025-01-02T17:58:00Z" w16du:dateUtc="2025-01-02T16:58:00Z"/>
                <w:lang w:val="en-GB" w:eastAsia="es-ES"/>
              </w:rPr>
            </w:pPr>
            <w:del w:id="2388" w:author="Martinez De Hurtado Yela Fermin" w:date="2025-01-02T17:58:00Z" w16du:dateUtc="2025-01-02T16:58:00Z">
              <w:r w:rsidRPr="00626BD3" w:rsidDel="004430EC">
                <w:rPr>
                  <w:lang w:val="en-GB" w:eastAsia="es-ES"/>
                </w:rPr>
                <w:delText>Acquisition and ownership of buildings (residential and non-residential) in the UK</w:delText>
              </w:r>
            </w:del>
          </w:p>
        </w:tc>
        <w:tc>
          <w:tcPr>
            <w:tcW w:w="2583" w:type="dxa"/>
            <w:tcBorders>
              <w:top w:val="single" w:sz="4" w:space="0" w:color="000000" w:themeColor="text1"/>
              <w:right w:val="single" w:sz="4" w:space="0" w:color="auto"/>
            </w:tcBorders>
            <w:hideMark/>
          </w:tcPr>
          <w:p w14:paraId="326B3546" w14:textId="57694776" w:rsidR="001E0694" w:rsidRPr="00C7711B" w:rsidDel="004430EC" w:rsidRDefault="001E0694" w:rsidP="00C7711B">
            <w:pPr>
              <w:pStyle w:val="TableText"/>
              <w:rPr>
                <w:del w:id="2389" w:author="Martinez De Hurtado Yela Fermin" w:date="2025-01-02T17:58:00Z" w16du:dateUtc="2025-01-02T16:58:00Z"/>
                <w:lang w:val="es-ES" w:eastAsia="es-ES"/>
              </w:rPr>
            </w:pPr>
            <w:del w:id="2390" w:author="Martinez De Hurtado Yela Fermin" w:date="2025-01-02T17:58:00Z" w16du:dateUtc="2025-01-02T16:58:00Z">
              <w:r w:rsidRPr="00C7711B" w:rsidDel="004430EC">
                <w:rPr>
                  <w:lang w:val="es-ES" w:eastAsia="es-ES"/>
                </w:rPr>
                <w:delText>Santander-specific</w:delText>
              </w:r>
            </w:del>
          </w:p>
        </w:tc>
        <w:tc>
          <w:tcPr>
            <w:tcW w:w="1620" w:type="dxa"/>
            <w:tcBorders>
              <w:left w:val="single" w:sz="4" w:space="0" w:color="auto"/>
            </w:tcBorders>
            <w:hideMark/>
          </w:tcPr>
          <w:p w14:paraId="55E78097" w14:textId="51F8F31F" w:rsidR="001E0694" w:rsidRPr="00C7711B" w:rsidDel="004430EC" w:rsidRDefault="00CA004C" w:rsidP="00C7711B">
            <w:pPr>
              <w:pStyle w:val="TableText"/>
              <w:rPr>
                <w:del w:id="2391" w:author="Martinez De Hurtado Yela Fermin" w:date="2025-01-02T17:58:00Z" w16du:dateUtc="2025-01-02T16:58:00Z"/>
                <w:lang w:val="es-ES" w:eastAsia="es-ES"/>
              </w:rPr>
            </w:pPr>
            <w:del w:id="2392" w:author="Martinez De Hurtado Yela Fermin" w:date="2025-01-02T17:58:00Z" w16du:dateUtc="2025-01-02T16:58:00Z">
              <w:r w:rsidDel="004430EC">
                <w:rPr>
                  <w:lang w:val="es-ES" w:eastAsia="es-ES"/>
                </w:rPr>
                <w:delText>Own Performance</w:delText>
              </w:r>
            </w:del>
          </w:p>
        </w:tc>
        <w:tc>
          <w:tcPr>
            <w:tcW w:w="1620" w:type="dxa"/>
            <w:hideMark/>
          </w:tcPr>
          <w:p w14:paraId="2D3D099B" w14:textId="0181FE53" w:rsidR="001E0694" w:rsidRPr="00C7711B" w:rsidDel="004430EC" w:rsidRDefault="00CA004C" w:rsidP="00C7711B">
            <w:pPr>
              <w:pStyle w:val="TableText"/>
              <w:rPr>
                <w:del w:id="2393" w:author="Martinez De Hurtado Yela Fermin" w:date="2025-01-02T17:58:00Z" w16du:dateUtc="2025-01-02T16:58:00Z"/>
                <w:lang w:val="es-ES" w:eastAsia="es-ES"/>
              </w:rPr>
            </w:pPr>
            <w:del w:id="2394" w:author="Martinez De Hurtado Yela Fermin" w:date="2025-01-02T17:58:00Z" w16du:dateUtc="2025-01-02T16:58:00Z">
              <w:r w:rsidDel="004430EC">
                <w:rPr>
                  <w:lang w:val="es-ES" w:eastAsia="es-ES"/>
                </w:rPr>
                <w:delText>Own Performance</w:delText>
              </w:r>
            </w:del>
          </w:p>
        </w:tc>
        <w:tc>
          <w:tcPr>
            <w:tcW w:w="937" w:type="dxa"/>
            <w:hideMark/>
          </w:tcPr>
          <w:p w14:paraId="19A6569A" w14:textId="56B066F0" w:rsidR="001E0694" w:rsidRPr="00C7711B" w:rsidDel="004430EC" w:rsidRDefault="001E0694" w:rsidP="00C7711B">
            <w:pPr>
              <w:pStyle w:val="TableText"/>
              <w:rPr>
                <w:del w:id="2395" w:author="Martinez De Hurtado Yela Fermin" w:date="2025-01-02T17:58:00Z" w16du:dateUtc="2025-01-02T16:58:00Z"/>
                <w:lang w:val="es-ES" w:eastAsia="es-ES"/>
              </w:rPr>
            </w:pPr>
            <w:del w:id="2396" w:author="Martinez De Hurtado Yela Fermin" w:date="2025-01-02T17:58:00Z" w16du:dateUtc="2025-01-02T16:58:00Z">
              <w:r w:rsidRPr="00C7711B" w:rsidDel="004430EC">
                <w:rPr>
                  <w:lang w:val="es-ES" w:eastAsia="es-ES"/>
                </w:rPr>
                <w:delText> </w:delText>
              </w:r>
            </w:del>
          </w:p>
        </w:tc>
        <w:tc>
          <w:tcPr>
            <w:tcW w:w="1803" w:type="dxa"/>
            <w:hideMark/>
          </w:tcPr>
          <w:p w14:paraId="1D551CE0" w14:textId="22E28718" w:rsidR="001E0694" w:rsidRPr="00C7711B" w:rsidDel="004430EC" w:rsidRDefault="001E0694" w:rsidP="00C7711B">
            <w:pPr>
              <w:pStyle w:val="TableText"/>
              <w:rPr>
                <w:del w:id="2397" w:author="Martinez De Hurtado Yela Fermin" w:date="2025-01-02T17:58:00Z" w16du:dateUtc="2025-01-02T16:58:00Z"/>
                <w:lang w:val="es-ES" w:eastAsia="es-ES"/>
              </w:rPr>
            </w:pPr>
            <w:del w:id="2398" w:author="Martinez De Hurtado Yela Fermin" w:date="2025-01-02T17:58:00Z" w16du:dateUtc="2025-01-02T16:58:00Z">
              <w:r w:rsidRPr="00C7711B" w:rsidDel="004430EC">
                <w:rPr>
                  <w:lang w:val="es-ES" w:eastAsia="es-ES"/>
                </w:rPr>
                <w:delText> </w:delText>
              </w:r>
            </w:del>
          </w:p>
        </w:tc>
        <w:tc>
          <w:tcPr>
            <w:tcW w:w="1310" w:type="dxa"/>
            <w:hideMark/>
          </w:tcPr>
          <w:p w14:paraId="6541896D" w14:textId="377857B2" w:rsidR="001E0694" w:rsidRPr="00C7711B" w:rsidDel="004430EC" w:rsidRDefault="001E0694" w:rsidP="00C7711B">
            <w:pPr>
              <w:pStyle w:val="TableText"/>
              <w:rPr>
                <w:del w:id="2399" w:author="Martinez De Hurtado Yela Fermin" w:date="2025-01-02T17:58:00Z" w16du:dateUtc="2025-01-02T16:58:00Z"/>
                <w:lang w:val="es-ES" w:eastAsia="es-ES"/>
              </w:rPr>
            </w:pPr>
            <w:del w:id="2400" w:author="Martinez De Hurtado Yela Fermin" w:date="2025-01-02T17:58:00Z" w16du:dateUtc="2025-01-02T16:58:00Z">
              <w:r w:rsidRPr="00C7711B" w:rsidDel="004430EC">
                <w:rPr>
                  <w:lang w:val="es-ES" w:eastAsia="es-ES"/>
                </w:rPr>
                <w:delText> </w:delText>
              </w:r>
            </w:del>
          </w:p>
        </w:tc>
        <w:tc>
          <w:tcPr>
            <w:tcW w:w="1431" w:type="dxa"/>
            <w:hideMark/>
          </w:tcPr>
          <w:p w14:paraId="1E420273" w14:textId="259B5D97" w:rsidR="001E0694" w:rsidRPr="00C7711B" w:rsidDel="004430EC" w:rsidRDefault="001E0694" w:rsidP="00C7711B">
            <w:pPr>
              <w:pStyle w:val="TableText"/>
              <w:rPr>
                <w:del w:id="2401" w:author="Martinez De Hurtado Yela Fermin" w:date="2025-01-02T17:58:00Z" w16du:dateUtc="2025-01-02T16:58:00Z"/>
                <w:lang w:val="es-ES" w:eastAsia="es-ES"/>
              </w:rPr>
            </w:pPr>
            <w:del w:id="2402" w:author="Martinez De Hurtado Yela Fermin" w:date="2025-01-02T17:58:00Z" w16du:dateUtc="2025-01-02T16:58:00Z">
              <w:r w:rsidRPr="00C7711B" w:rsidDel="004430EC">
                <w:rPr>
                  <w:lang w:val="es-ES" w:eastAsia="es-ES"/>
                </w:rPr>
                <w:delText> </w:delText>
              </w:r>
            </w:del>
          </w:p>
        </w:tc>
      </w:tr>
      <w:tr w:rsidR="004430EC" w:rsidRPr="00C7711B" w14:paraId="3C59B84B" w14:textId="77777777" w:rsidTr="00512420">
        <w:trPr>
          <w:trHeight w:val="20"/>
        </w:trPr>
        <w:tc>
          <w:tcPr>
            <w:tcW w:w="2367" w:type="dxa"/>
            <w:vMerge w:val="restart"/>
            <w:tcBorders>
              <w:top w:val="single" w:sz="4" w:space="0" w:color="000000" w:themeColor="text1"/>
            </w:tcBorders>
            <w:hideMark/>
          </w:tcPr>
          <w:p w14:paraId="6613825D" w14:textId="4280C956" w:rsidR="004430EC" w:rsidRPr="00626BD3" w:rsidRDefault="004430EC" w:rsidP="00C7711B">
            <w:pPr>
              <w:pStyle w:val="TableText"/>
              <w:rPr>
                <w:lang w:val="en-GB" w:eastAsia="es-ES"/>
              </w:rPr>
            </w:pPr>
            <w:r w:rsidRPr="00626BD3">
              <w:rPr>
                <w:lang w:val="en-GB" w:eastAsia="es-ES"/>
              </w:rPr>
              <w:t xml:space="preserve">Acquisition and ownership of residential buildings </w:t>
            </w:r>
            <w:del w:id="2403" w:author="Martinez De Hurtado Yela Fermin" w:date="2025-01-02T17:58:00Z" w16du:dateUtc="2025-01-02T16:58:00Z">
              <w:r w:rsidRPr="00626BD3" w:rsidDel="004430EC">
                <w:rPr>
                  <w:lang w:val="en-GB" w:eastAsia="es-ES"/>
                </w:rPr>
                <w:delText xml:space="preserve">or buildings smaller than 5,000 m2 </w:delText>
              </w:r>
            </w:del>
            <w:r w:rsidRPr="00626BD3">
              <w:rPr>
                <w:lang w:val="en-GB" w:eastAsia="es-ES"/>
              </w:rPr>
              <w:t>in other</w:t>
            </w:r>
            <w:del w:id="2404" w:author="Martinez De Hurtado Yela Fermin" w:date="2025-01-02T17:58:00Z" w16du:dateUtc="2025-01-02T16:58:00Z">
              <w:r w:rsidRPr="00626BD3" w:rsidDel="004430EC">
                <w:rPr>
                  <w:lang w:val="en-GB" w:eastAsia="es-ES"/>
                </w:rPr>
                <w:delText xml:space="preserve"> EU</w:delText>
              </w:r>
            </w:del>
            <w:r w:rsidRPr="00626BD3">
              <w:rPr>
                <w:lang w:val="en-GB" w:eastAsia="es-ES"/>
              </w:rPr>
              <w:t xml:space="preserve"> countries</w:t>
            </w:r>
            <w:ins w:id="2405" w:author="Martinez De Hurtado Yela Fermin" w:date="2025-01-02T17:58:00Z" w16du:dateUtc="2025-01-02T16:58:00Z">
              <w:r>
                <w:rPr>
                  <w:lang w:val="en-GB" w:eastAsia="es-ES"/>
                </w:rPr>
                <w:t xml:space="preserve"> (including EU and non-EU)</w:t>
              </w:r>
            </w:ins>
            <w:r w:rsidRPr="00626BD3">
              <w:rPr>
                <w:lang w:val="en-GB" w:eastAsia="es-ES"/>
              </w:rPr>
              <w:t xml:space="preserve"> </w:t>
            </w:r>
          </w:p>
        </w:tc>
        <w:tc>
          <w:tcPr>
            <w:tcW w:w="2583" w:type="dxa"/>
            <w:tcBorders>
              <w:top w:val="single" w:sz="4" w:space="0" w:color="000000" w:themeColor="text1"/>
              <w:right w:val="single" w:sz="4" w:space="0" w:color="auto"/>
            </w:tcBorders>
            <w:hideMark/>
          </w:tcPr>
          <w:p w14:paraId="157D17B5"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7B034022"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46C06032"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5D374424"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2C3DFB16"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60D644F2"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171FDC78"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747A2A32" w14:textId="77777777" w:rsidTr="00C36ACF">
        <w:trPr>
          <w:trHeight w:val="20"/>
          <w:ins w:id="2406" w:author="Martinez De Hurtado Yela Fermin" w:date="2025-01-02T17:58:00Z"/>
        </w:trPr>
        <w:tc>
          <w:tcPr>
            <w:tcW w:w="2367" w:type="dxa"/>
            <w:vMerge/>
          </w:tcPr>
          <w:p w14:paraId="3A99B456" w14:textId="77777777" w:rsidR="004430EC" w:rsidRPr="00626BD3" w:rsidRDefault="004430EC" w:rsidP="004430EC">
            <w:pPr>
              <w:pStyle w:val="TableText"/>
              <w:rPr>
                <w:ins w:id="2407" w:author="Martinez De Hurtado Yela Fermin" w:date="2025-01-02T17:58:00Z" w16du:dateUtc="2025-01-02T16:58:00Z"/>
                <w:lang w:val="en-GB" w:eastAsia="es-ES"/>
              </w:rPr>
            </w:pPr>
          </w:p>
        </w:tc>
        <w:tc>
          <w:tcPr>
            <w:tcW w:w="2583" w:type="dxa"/>
            <w:tcBorders>
              <w:top w:val="single" w:sz="4" w:space="0" w:color="000000" w:themeColor="text1"/>
              <w:right w:val="single" w:sz="4" w:space="0" w:color="auto"/>
            </w:tcBorders>
          </w:tcPr>
          <w:p w14:paraId="35A808A8" w14:textId="5872A647" w:rsidR="004430EC" w:rsidRPr="00C7711B" w:rsidRDefault="004430EC" w:rsidP="004430EC">
            <w:pPr>
              <w:pStyle w:val="TableText"/>
              <w:rPr>
                <w:ins w:id="2408" w:author="Martinez De Hurtado Yela Fermin" w:date="2025-01-02T17:58:00Z" w16du:dateUtc="2025-01-02T16:58:00Z"/>
                <w:lang w:val="es-ES" w:eastAsia="es-ES"/>
              </w:rPr>
            </w:pPr>
            <w:ins w:id="2409" w:author="Martinez De Hurtado Yela Fermin" w:date="2025-01-02T17:58:00Z" w16du:dateUtc="2025-01-02T16:58:00Z">
              <w:r w:rsidRPr="00C7711B">
                <w:rPr>
                  <w:lang w:val="es-ES" w:eastAsia="es-ES"/>
                </w:rPr>
                <w:t>Santander-specific</w:t>
              </w:r>
            </w:ins>
          </w:p>
        </w:tc>
        <w:tc>
          <w:tcPr>
            <w:tcW w:w="1620" w:type="dxa"/>
            <w:tcBorders>
              <w:left w:val="single" w:sz="4" w:space="0" w:color="auto"/>
            </w:tcBorders>
          </w:tcPr>
          <w:p w14:paraId="0A60DE77" w14:textId="4161C783" w:rsidR="004430EC" w:rsidRDefault="004430EC" w:rsidP="004430EC">
            <w:pPr>
              <w:pStyle w:val="TableText"/>
              <w:rPr>
                <w:ins w:id="2410" w:author="Martinez De Hurtado Yela Fermin" w:date="2025-01-02T17:58:00Z" w16du:dateUtc="2025-01-02T16:58:00Z"/>
                <w:lang w:val="es-ES" w:eastAsia="es-ES"/>
              </w:rPr>
            </w:pPr>
            <w:ins w:id="2411" w:author="Martinez De Hurtado Yela Fermin" w:date="2025-01-02T17:58:00Z" w16du:dateUtc="2025-01-02T16:58:00Z">
              <w:r>
                <w:rPr>
                  <w:lang w:val="es-ES" w:eastAsia="es-ES"/>
                </w:rPr>
                <w:t>Own Performance</w:t>
              </w:r>
            </w:ins>
          </w:p>
        </w:tc>
        <w:tc>
          <w:tcPr>
            <w:tcW w:w="1620" w:type="dxa"/>
          </w:tcPr>
          <w:p w14:paraId="41432F02" w14:textId="5F2FBEA2" w:rsidR="004430EC" w:rsidRDefault="004430EC" w:rsidP="004430EC">
            <w:pPr>
              <w:pStyle w:val="TableText"/>
              <w:rPr>
                <w:ins w:id="2412" w:author="Martinez De Hurtado Yela Fermin" w:date="2025-01-02T17:58:00Z" w16du:dateUtc="2025-01-02T16:58:00Z"/>
                <w:lang w:val="es-ES" w:eastAsia="es-ES"/>
              </w:rPr>
            </w:pPr>
            <w:ins w:id="2413" w:author="Martinez De Hurtado Yela Fermin" w:date="2025-01-02T17:58:00Z" w16du:dateUtc="2025-01-02T16:58:00Z">
              <w:r>
                <w:rPr>
                  <w:lang w:val="es-ES" w:eastAsia="es-ES"/>
                </w:rPr>
                <w:t>Own Performance</w:t>
              </w:r>
            </w:ins>
          </w:p>
        </w:tc>
        <w:tc>
          <w:tcPr>
            <w:tcW w:w="937" w:type="dxa"/>
          </w:tcPr>
          <w:p w14:paraId="496F26E8" w14:textId="77777777" w:rsidR="004430EC" w:rsidRPr="00C7711B" w:rsidRDefault="004430EC" w:rsidP="004430EC">
            <w:pPr>
              <w:pStyle w:val="TableText"/>
              <w:rPr>
                <w:ins w:id="2414" w:author="Martinez De Hurtado Yela Fermin" w:date="2025-01-02T17:58:00Z" w16du:dateUtc="2025-01-02T16:58:00Z"/>
                <w:lang w:val="es-ES" w:eastAsia="es-ES"/>
              </w:rPr>
            </w:pPr>
          </w:p>
        </w:tc>
        <w:tc>
          <w:tcPr>
            <w:tcW w:w="1803" w:type="dxa"/>
          </w:tcPr>
          <w:p w14:paraId="4834818D" w14:textId="77777777" w:rsidR="004430EC" w:rsidRPr="00C7711B" w:rsidRDefault="004430EC" w:rsidP="004430EC">
            <w:pPr>
              <w:pStyle w:val="TableText"/>
              <w:rPr>
                <w:ins w:id="2415" w:author="Martinez De Hurtado Yela Fermin" w:date="2025-01-02T17:58:00Z" w16du:dateUtc="2025-01-02T16:58:00Z"/>
                <w:lang w:val="es-ES" w:eastAsia="es-ES"/>
              </w:rPr>
            </w:pPr>
          </w:p>
        </w:tc>
        <w:tc>
          <w:tcPr>
            <w:tcW w:w="1310" w:type="dxa"/>
          </w:tcPr>
          <w:p w14:paraId="215ACDF3" w14:textId="77777777" w:rsidR="004430EC" w:rsidRPr="00C7711B" w:rsidRDefault="004430EC" w:rsidP="004430EC">
            <w:pPr>
              <w:pStyle w:val="TableText"/>
              <w:rPr>
                <w:ins w:id="2416" w:author="Martinez De Hurtado Yela Fermin" w:date="2025-01-02T17:58:00Z" w16du:dateUtc="2025-01-02T16:58:00Z"/>
                <w:lang w:val="es-ES" w:eastAsia="es-ES"/>
              </w:rPr>
            </w:pPr>
          </w:p>
        </w:tc>
        <w:tc>
          <w:tcPr>
            <w:tcW w:w="1431" w:type="dxa"/>
          </w:tcPr>
          <w:p w14:paraId="339BA0F2" w14:textId="77777777" w:rsidR="004430EC" w:rsidRPr="00C7711B" w:rsidRDefault="004430EC" w:rsidP="004430EC">
            <w:pPr>
              <w:pStyle w:val="TableText"/>
              <w:rPr>
                <w:ins w:id="2417" w:author="Martinez De Hurtado Yela Fermin" w:date="2025-01-02T17:58:00Z" w16du:dateUtc="2025-01-02T16:58:00Z"/>
                <w:lang w:val="es-ES" w:eastAsia="es-ES"/>
              </w:rPr>
            </w:pPr>
          </w:p>
        </w:tc>
      </w:tr>
      <w:tr w:rsidR="004430EC" w:rsidRPr="00C7711B" w14:paraId="04DDC3B1" w14:textId="77777777" w:rsidTr="00512420">
        <w:trPr>
          <w:trHeight w:val="20"/>
        </w:trPr>
        <w:tc>
          <w:tcPr>
            <w:tcW w:w="2367" w:type="dxa"/>
            <w:vMerge w:val="restart"/>
            <w:tcBorders>
              <w:top w:val="single" w:sz="4" w:space="0" w:color="000000" w:themeColor="text1"/>
            </w:tcBorders>
            <w:hideMark/>
          </w:tcPr>
          <w:p w14:paraId="58FFE0C6" w14:textId="61D9219C" w:rsidR="004430EC" w:rsidRPr="00626BD3" w:rsidRDefault="004430EC" w:rsidP="00C7711B">
            <w:pPr>
              <w:pStyle w:val="TableText"/>
              <w:rPr>
                <w:lang w:val="en-GB" w:eastAsia="es-ES"/>
              </w:rPr>
            </w:pPr>
            <w:r w:rsidRPr="00626BD3">
              <w:rPr>
                <w:lang w:val="en-GB" w:eastAsia="es-ES"/>
              </w:rPr>
              <w:t>Acquisition and ownership of commercial</w:t>
            </w:r>
            <w:ins w:id="2418" w:author="Martinez De Hurtado Yela Fermin" w:date="2025-01-02T18:00:00Z" w16du:dateUtc="2025-01-02T17:00:00Z">
              <w:r w:rsidR="005713FD">
                <w:rPr>
                  <w:lang w:val="en-GB" w:eastAsia="es-ES"/>
                </w:rPr>
                <w:t xml:space="preserve"> buildings</w:t>
              </w:r>
            </w:ins>
            <w:r w:rsidRPr="00626BD3">
              <w:rPr>
                <w:lang w:val="en-GB" w:eastAsia="es-ES"/>
              </w:rPr>
              <w:t xml:space="preserve"> </w:t>
            </w:r>
            <w:del w:id="2419" w:author="Martinez De Hurtado Yela Fermin" w:date="2025-01-02T17:58:00Z" w16du:dateUtc="2025-01-02T16:58:00Z">
              <w:r w:rsidRPr="00626BD3" w:rsidDel="004430EC">
                <w:rPr>
                  <w:lang w:val="en-GB" w:eastAsia="es-ES"/>
                </w:rPr>
                <w:delText xml:space="preserve">buildings or buildings larger than 5,000 m2 </w:delText>
              </w:r>
            </w:del>
            <w:r w:rsidRPr="00626BD3">
              <w:rPr>
                <w:lang w:val="en-GB" w:eastAsia="es-ES"/>
              </w:rPr>
              <w:t>in other</w:t>
            </w:r>
            <w:del w:id="2420" w:author="Martinez De Hurtado Yela Fermin" w:date="2025-01-02T17:58:00Z" w16du:dateUtc="2025-01-02T16:58:00Z">
              <w:r w:rsidRPr="00626BD3" w:rsidDel="004430EC">
                <w:rPr>
                  <w:lang w:val="en-GB" w:eastAsia="es-ES"/>
                </w:rPr>
                <w:delText xml:space="preserve"> EU</w:delText>
              </w:r>
            </w:del>
            <w:r w:rsidRPr="00626BD3">
              <w:rPr>
                <w:lang w:val="en-GB" w:eastAsia="es-ES"/>
              </w:rPr>
              <w:t xml:space="preserve"> countries</w:t>
            </w:r>
            <w:ins w:id="2421" w:author="Martinez De Hurtado Yela Fermin" w:date="2025-01-02T17:59:00Z" w16du:dateUtc="2025-01-02T16:59:00Z">
              <w:r>
                <w:rPr>
                  <w:lang w:val="en-GB" w:eastAsia="es-ES"/>
                </w:rPr>
                <w:t xml:space="preserve"> (including EU and non-EU)</w:t>
              </w:r>
            </w:ins>
            <w:r w:rsidRPr="00626BD3">
              <w:rPr>
                <w:lang w:val="en-GB" w:eastAsia="es-ES"/>
              </w:rPr>
              <w:t xml:space="preserve"> </w:t>
            </w:r>
          </w:p>
        </w:tc>
        <w:tc>
          <w:tcPr>
            <w:tcW w:w="2583" w:type="dxa"/>
            <w:tcBorders>
              <w:top w:val="single" w:sz="4" w:space="0" w:color="000000" w:themeColor="text1"/>
              <w:right w:val="single" w:sz="4" w:space="0" w:color="auto"/>
            </w:tcBorders>
            <w:hideMark/>
          </w:tcPr>
          <w:p w14:paraId="6B5EE95D" w14:textId="77777777" w:rsidR="004430EC" w:rsidRPr="00C7711B" w:rsidRDefault="004430EC"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332B8208" w14:textId="77777777" w:rsidR="004430EC" w:rsidRPr="00C7711B" w:rsidRDefault="004430EC" w:rsidP="00C7711B">
            <w:pPr>
              <w:pStyle w:val="TableText"/>
              <w:rPr>
                <w:lang w:val="es-ES" w:eastAsia="es-ES"/>
              </w:rPr>
            </w:pPr>
            <w:r>
              <w:rPr>
                <w:lang w:val="es-ES" w:eastAsia="es-ES"/>
              </w:rPr>
              <w:t>Own Performance</w:t>
            </w:r>
          </w:p>
        </w:tc>
        <w:tc>
          <w:tcPr>
            <w:tcW w:w="1620" w:type="dxa"/>
            <w:hideMark/>
          </w:tcPr>
          <w:p w14:paraId="27284074" w14:textId="77777777" w:rsidR="004430EC" w:rsidRPr="00C7711B" w:rsidRDefault="004430EC" w:rsidP="00C7711B">
            <w:pPr>
              <w:pStyle w:val="TableText"/>
              <w:rPr>
                <w:lang w:val="es-ES" w:eastAsia="es-ES"/>
              </w:rPr>
            </w:pPr>
            <w:r>
              <w:rPr>
                <w:lang w:val="es-ES" w:eastAsia="es-ES"/>
              </w:rPr>
              <w:t>Own Performance</w:t>
            </w:r>
          </w:p>
        </w:tc>
        <w:tc>
          <w:tcPr>
            <w:tcW w:w="937" w:type="dxa"/>
            <w:hideMark/>
          </w:tcPr>
          <w:p w14:paraId="4E3D69EC" w14:textId="77777777" w:rsidR="004430EC" w:rsidRPr="00C7711B" w:rsidRDefault="004430EC" w:rsidP="00C7711B">
            <w:pPr>
              <w:pStyle w:val="TableText"/>
              <w:rPr>
                <w:lang w:val="es-ES" w:eastAsia="es-ES"/>
              </w:rPr>
            </w:pPr>
            <w:r w:rsidRPr="00C7711B">
              <w:rPr>
                <w:lang w:val="es-ES" w:eastAsia="es-ES"/>
              </w:rPr>
              <w:t> </w:t>
            </w:r>
          </w:p>
        </w:tc>
        <w:tc>
          <w:tcPr>
            <w:tcW w:w="1803" w:type="dxa"/>
            <w:hideMark/>
          </w:tcPr>
          <w:p w14:paraId="25155D06" w14:textId="77777777" w:rsidR="004430EC" w:rsidRPr="00C7711B" w:rsidRDefault="004430EC" w:rsidP="00C7711B">
            <w:pPr>
              <w:pStyle w:val="TableText"/>
              <w:rPr>
                <w:lang w:val="es-ES" w:eastAsia="es-ES"/>
              </w:rPr>
            </w:pPr>
            <w:r w:rsidRPr="00C7711B">
              <w:rPr>
                <w:lang w:val="es-ES" w:eastAsia="es-ES"/>
              </w:rPr>
              <w:t> </w:t>
            </w:r>
          </w:p>
        </w:tc>
        <w:tc>
          <w:tcPr>
            <w:tcW w:w="1310" w:type="dxa"/>
            <w:hideMark/>
          </w:tcPr>
          <w:p w14:paraId="3F9E844C" w14:textId="77777777" w:rsidR="004430EC" w:rsidRPr="00C7711B" w:rsidRDefault="004430EC" w:rsidP="00C7711B">
            <w:pPr>
              <w:pStyle w:val="TableText"/>
              <w:rPr>
                <w:lang w:val="es-ES" w:eastAsia="es-ES"/>
              </w:rPr>
            </w:pPr>
            <w:r w:rsidRPr="00C7711B">
              <w:rPr>
                <w:lang w:val="es-ES" w:eastAsia="es-ES"/>
              </w:rPr>
              <w:t> </w:t>
            </w:r>
          </w:p>
        </w:tc>
        <w:tc>
          <w:tcPr>
            <w:tcW w:w="1431" w:type="dxa"/>
            <w:hideMark/>
          </w:tcPr>
          <w:p w14:paraId="3F463EA3" w14:textId="77777777" w:rsidR="004430EC" w:rsidRPr="00C7711B" w:rsidRDefault="004430EC" w:rsidP="00C7711B">
            <w:pPr>
              <w:pStyle w:val="TableText"/>
              <w:rPr>
                <w:lang w:val="es-ES" w:eastAsia="es-ES"/>
              </w:rPr>
            </w:pPr>
            <w:r w:rsidRPr="00C7711B">
              <w:rPr>
                <w:lang w:val="es-ES" w:eastAsia="es-ES"/>
              </w:rPr>
              <w:t> </w:t>
            </w:r>
          </w:p>
        </w:tc>
      </w:tr>
      <w:tr w:rsidR="004430EC" w:rsidRPr="00C7711B" w14:paraId="23E51096" w14:textId="77777777" w:rsidTr="00F307D2">
        <w:trPr>
          <w:trHeight w:val="20"/>
          <w:ins w:id="2422" w:author="Martinez De Hurtado Yela Fermin" w:date="2025-01-02T17:59:00Z"/>
        </w:trPr>
        <w:tc>
          <w:tcPr>
            <w:tcW w:w="2367" w:type="dxa"/>
            <w:vMerge/>
          </w:tcPr>
          <w:p w14:paraId="2BCA9A6D" w14:textId="77777777" w:rsidR="004430EC" w:rsidRPr="00626BD3" w:rsidRDefault="004430EC" w:rsidP="004430EC">
            <w:pPr>
              <w:pStyle w:val="TableText"/>
              <w:rPr>
                <w:ins w:id="2423" w:author="Martinez De Hurtado Yela Fermin" w:date="2025-01-02T17:59:00Z" w16du:dateUtc="2025-01-02T16:59:00Z"/>
                <w:lang w:val="en-GB" w:eastAsia="es-ES"/>
              </w:rPr>
            </w:pPr>
          </w:p>
        </w:tc>
        <w:tc>
          <w:tcPr>
            <w:tcW w:w="2583" w:type="dxa"/>
            <w:tcBorders>
              <w:top w:val="single" w:sz="4" w:space="0" w:color="000000" w:themeColor="text1"/>
              <w:right w:val="single" w:sz="4" w:space="0" w:color="auto"/>
            </w:tcBorders>
          </w:tcPr>
          <w:p w14:paraId="16930737" w14:textId="202D407A" w:rsidR="004430EC" w:rsidRPr="00C7711B" w:rsidRDefault="004430EC" w:rsidP="004430EC">
            <w:pPr>
              <w:pStyle w:val="TableText"/>
              <w:rPr>
                <w:ins w:id="2424" w:author="Martinez De Hurtado Yela Fermin" w:date="2025-01-02T17:59:00Z" w16du:dateUtc="2025-01-02T16:59:00Z"/>
                <w:lang w:val="es-ES" w:eastAsia="es-ES"/>
              </w:rPr>
            </w:pPr>
            <w:ins w:id="2425" w:author="Martinez De Hurtado Yela Fermin" w:date="2025-01-02T17:59:00Z" w16du:dateUtc="2025-01-02T16:59:00Z">
              <w:r w:rsidRPr="00C7711B">
                <w:rPr>
                  <w:lang w:val="es-ES" w:eastAsia="es-ES"/>
                </w:rPr>
                <w:t>Santander-specific</w:t>
              </w:r>
            </w:ins>
          </w:p>
        </w:tc>
        <w:tc>
          <w:tcPr>
            <w:tcW w:w="1620" w:type="dxa"/>
            <w:tcBorders>
              <w:left w:val="single" w:sz="4" w:space="0" w:color="auto"/>
            </w:tcBorders>
          </w:tcPr>
          <w:p w14:paraId="218884A0" w14:textId="030F397A" w:rsidR="004430EC" w:rsidRDefault="004430EC" w:rsidP="004430EC">
            <w:pPr>
              <w:pStyle w:val="TableText"/>
              <w:rPr>
                <w:ins w:id="2426" w:author="Martinez De Hurtado Yela Fermin" w:date="2025-01-02T17:59:00Z" w16du:dateUtc="2025-01-02T16:59:00Z"/>
                <w:lang w:val="es-ES" w:eastAsia="es-ES"/>
              </w:rPr>
            </w:pPr>
            <w:ins w:id="2427" w:author="Martinez De Hurtado Yela Fermin" w:date="2025-01-02T17:59:00Z" w16du:dateUtc="2025-01-02T16:59:00Z">
              <w:r>
                <w:rPr>
                  <w:lang w:val="es-ES" w:eastAsia="es-ES"/>
                </w:rPr>
                <w:t>Own Performance</w:t>
              </w:r>
            </w:ins>
          </w:p>
        </w:tc>
        <w:tc>
          <w:tcPr>
            <w:tcW w:w="1620" w:type="dxa"/>
          </w:tcPr>
          <w:p w14:paraId="0D54B815" w14:textId="7A1CB6C9" w:rsidR="004430EC" w:rsidRDefault="004430EC" w:rsidP="004430EC">
            <w:pPr>
              <w:pStyle w:val="TableText"/>
              <w:rPr>
                <w:ins w:id="2428" w:author="Martinez De Hurtado Yela Fermin" w:date="2025-01-02T17:59:00Z" w16du:dateUtc="2025-01-02T16:59:00Z"/>
                <w:lang w:val="es-ES" w:eastAsia="es-ES"/>
              </w:rPr>
            </w:pPr>
            <w:ins w:id="2429" w:author="Martinez De Hurtado Yela Fermin" w:date="2025-01-02T17:59:00Z" w16du:dateUtc="2025-01-02T16:59:00Z">
              <w:r>
                <w:rPr>
                  <w:lang w:val="es-ES" w:eastAsia="es-ES"/>
                </w:rPr>
                <w:t>Own Performance</w:t>
              </w:r>
            </w:ins>
          </w:p>
        </w:tc>
        <w:tc>
          <w:tcPr>
            <w:tcW w:w="937" w:type="dxa"/>
          </w:tcPr>
          <w:p w14:paraId="0626BBD3" w14:textId="77777777" w:rsidR="004430EC" w:rsidRPr="00C7711B" w:rsidRDefault="004430EC" w:rsidP="004430EC">
            <w:pPr>
              <w:pStyle w:val="TableText"/>
              <w:rPr>
                <w:ins w:id="2430" w:author="Martinez De Hurtado Yela Fermin" w:date="2025-01-02T17:59:00Z" w16du:dateUtc="2025-01-02T16:59:00Z"/>
                <w:lang w:val="es-ES" w:eastAsia="es-ES"/>
              </w:rPr>
            </w:pPr>
          </w:p>
        </w:tc>
        <w:tc>
          <w:tcPr>
            <w:tcW w:w="1803" w:type="dxa"/>
          </w:tcPr>
          <w:p w14:paraId="170037FD" w14:textId="77777777" w:rsidR="004430EC" w:rsidRPr="00C7711B" w:rsidRDefault="004430EC" w:rsidP="004430EC">
            <w:pPr>
              <w:pStyle w:val="TableText"/>
              <w:rPr>
                <w:ins w:id="2431" w:author="Martinez De Hurtado Yela Fermin" w:date="2025-01-02T17:59:00Z" w16du:dateUtc="2025-01-02T16:59:00Z"/>
                <w:lang w:val="es-ES" w:eastAsia="es-ES"/>
              </w:rPr>
            </w:pPr>
          </w:p>
        </w:tc>
        <w:tc>
          <w:tcPr>
            <w:tcW w:w="1310" w:type="dxa"/>
          </w:tcPr>
          <w:p w14:paraId="7E70B06F" w14:textId="77777777" w:rsidR="004430EC" w:rsidRPr="00C7711B" w:rsidRDefault="004430EC" w:rsidP="004430EC">
            <w:pPr>
              <w:pStyle w:val="TableText"/>
              <w:rPr>
                <w:ins w:id="2432" w:author="Martinez De Hurtado Yela Fermin" w:date="2025-01-02T17:59:00Z" w16du:dateUtc="2025-01-02T16:59:00Z"/>
                <w:lang w:val="es-ES" w:eastAsia="es-ES"/>
              </w:rPr>
            </w:pPr>
          </w:p>
        </w:tc>
        <w:tc>
          <w:tcPr>
            <w:tcW w:w="1431" w:type="dxa"/>
          </w:tcPr>
          <w:p w14:paraId="442D9620" w14:textId="77777777" w:rsidR="004430EC" w:rsidRPr="00C7711B" w:rsidRDefault="004430EC" w:rsidP="004430EC">
            <w:pPr>
              <w:pStyle w:val="TableText"/>
              <w:rPr>
                <w:ins w:id="2433" w:author="Martinez De Hurtado Yela Fermin" w:date="2025-01-02T17:59:00Z" w16du:dateUtc="2025-01-02T16:59:00Z"/>
                <w:lang w:val="es-ES" w:eastAsia="es-ES"/>
              </w:rPr>
            </w:pPr>
          </w:p>
        </w:tc>
      </w:tr>
      <w:tr w:rsidR="001E0694" w:rsidRPr="00C7711B" w:rsidDel="004430EC" w14:paraId="75F5CCF4" w14:textId="2F61509D" w:rsidTr="00512420">
        <w:trPr>
          <w:trHeight w:val="20"/>
          <w:del w:id="2434" w:author="Martinez De Hurtado Yela Fermin" w:date="2025-01-02T17:59:00Z"/>
        </w:trPr>
        <w:tc>
          <w:tcPr>
            <w:tcW w:w="2367" w:type="dxa"/>
            <w:tcBorders>
              <w:top w:val="single" w:sz="4" w:space="0" w:color="000000" w:themeColor="text1"/>
            </w:tcBorders>
            <w:hideMark/>
          </w:tcPr>
          <w:p w14:paraId="4AA913EC" w14:textId="316136AD" w:rsidR="001E0694" w:rsidRPr="00C7711B" w:rsidDel="004430EC" w:rsidRDefault="001E0694" w:rsidP="00C7711B">
            <w:pPr>
              <w:pStyle w:val="TableText"/>
              <w:rPr>
                <w:del w:id="2435" w:author="Martinez De Hurtado Yela Fermin" w:date="2025-01-02T17:59:00Z" w16du:dateUtc="2025-01-02T16:59:00Z"/>
                <w:lang w:val="es-ES" w:eastAsia="es-ES"/>
              </w:rPr>
            </w:pPr>
            <w:del w:id="2436" w:author="Martinez De Hurtado Yela Fermin" w:date="2025-01-02T17:59:00Z" w16du:dateUtc="2025-01-02T16:59:00Z">
              <w:r w:rsidRPr="00626BD3" w:rsidDel="004430EC">
                <w:rPr>
                  <w:lang w:val="en-GB" w:eastAsia="es-ES"/>
                </w:rPr>
                <w:delText xml:space="preserve">Acquisition and ownership of buildings (residential and non residential) in all other countries (inc. </w:delText>
              </w:r>
              <w:r w:rsidRPr="004430EC" w:rsidDel="004430EC">
                <w:rPr>
                  <w:lang w:val="en-GB" w:eastAsia="es-ES"/>
                  <w:rPrChange w:id="2437" w:author="Martinez De Hurtado Yela Fermin" w:date="2025-01-02T17:59:00Z" w16du:dateUtc="2025-01-02T16:59:00Z">
                    <w:rPr>
                      <w:lang w:val="es-ES" w:eastAsia="es-ES"/>
                    </w:rPr>
                  </w:rPrChange>
                </w:rPr>
                <w:delText xml:space="preserve">EU and </w:delText>
              </w:r>
            </w:del>
            <w:del w:id="2438" w:author="Martinez De Hurtado Yela Fermin" w:date="2025-01-02T17:48:00Z" w16du:dateUtc="2025-01-02T16:48:00Z">
              <w:r w:rsidRPr="004430EC" w:rsidDel="004E7E8B">
                <w:rPr>
                  <w:lang w:val="en-GB" w:eastAsia="es-ES"/>
                  <w:rPrChange w:id="2439" w:author="Martinez De Hurtado Yela Fermin" w:date="2025-01-02T17:59:00Z" w16du:dateUtc="2025-01-02T16:59:00Z">
                    <w:rPr>
                      <w:lang w:val="es-ES" w:eastAsia="es-ES"/>
                    </w:rPr>
                  </w:rPrChange>
                </w:rPr>
                <w:delText>non EU</w:delText>
              </w:r>
            </w:del>
            <w:del w:id="2440" w:author="Martinez De Hurtado Yela Fermin" w:date="2025-01-02T17:59:00Z" w16du:dateUtc="2025-01-02T16:59:00Z">
              <w:r w:rsidRPr="00C7711B" w:rsidDel="004430EC">
                <w:rPr>
                  <w:lang w:val="es-ES" w:eastAsia="es-ES"/>
                </w:rPr>
                <w:delText xml:space="preserve"> countries)</w:delText>
              </w:r>
            </w:del>
          </w:p>
        </w:tc>
        <w:tc>
          <w:tcPr>
            <w:tcW w:w="2583" w:type="dxa"/>
            <w:tcBorders>
              <w:top w:val="single" w:sz="4" w:space="0" w:color="000000" w:themeColor="text1"/>
              <w:right w:val="single" w:sz="4" w:space="0" w:color="auto"/>
            </w:tcBorders>
            <w:hideMark/>
          </w:tcPr>
          <w:p w14:paraId="536E2E88" w14:textId="0A18308D" w:rsidR="001E0694" w:rsidRPr="00C7711B" w:rsidDel="004430EC" w:rsidRDefault="001E0694" w:rsidP="00C7711B">
            <w:pPr>
              <w:pStyle w:val="TableText"/>
              <w:rPr>
                <w:del w:id="2441" w:author="Martinez De Hurtado Yela Fermin" w:date="2025-01-02T17:59:00Z" w16du:dateUtc="2025-01-02T16:59:00Z"/>
                <w:lang w:val="es-ES" w:eastAsia="es-ES"/>
              </w:rPr>
            </w:pPr>
            <w:del w:id="2442" w:author="Martinez De Hurtado Yela Fermin" w:date="2025-01-02T17:59:00Z" w16du:dateUtc="2025-01-02T16:59:00Z">
              <w:r w:rsidRPr="00C7711B" w:rsidDel="004430EC">
                <w:rPr>
                  <w:lang w:val="es-ES" w:eastAsia="es-ES"/>
                </w:rPr>
                <w:delText>Santander-specific</w:delText>
              </w:r>
            </w:del>
          </w:p>
        </w:tc>
        <w:tc>
          <w:tcPr>
            <w:tcW w:w="1620" w:type="dxa"/>
            <w:tcBorders>
              <w:left w:val="single" w:sz="4" w:space="0" w:color="auto"/>
            </w:tcBorders>
            <w:hideMark/>
          </w:tcPr>
          <w:p w14:paraId="44FC0387" w14:textId="125D6F77" w:rsidR="001E0694" w:rsidRPr="00C7711B" w:rsidDel="004430EC" w:rsidRDefault="00CA004C" w:rsidP="00C7711B">
            <w:pPr>
              <w:pStyle w:val="TableText"/>
              <w:rPr>
                <w:del w:id="2443" w:author="Martinez De Hurtado Yela Fermin" w:date="2025-01-02T17:59:00Z" w16du:dateUtc="2025-01-02T16:59:00Z"/>
                <w:lang w:val="es-ES" w:eastAsia="es-ES"/>
              </w:rPr>
            </w:pPr>
            <w:del w:id="2444" w:author="Martinez De Hurtado Yela Fermin" w:date="2025-01-02T17:59:00Z" w16du:dateUtc="2025-01-02T16:59:00Z">
              <w:r w:rsidDel="004430EC">
                <w:rPr>
                  <w:lang w:val="es-ES" w:eastAsia="es-ES"/>
                </w:rPr>
                <w:delText>Own Performance</w:delText>
              </w:r>
            </w:del>
          </w:p>
        </w:tc>
        <w:tc>
          <w:tcPr>
            <w:tcW w:w="1620" w:type="dxa"/>
            <w:hideMark/>
          </w:tcPr>
          <w:p w14:paraId="13203002" w14:textId="34234769" w:rsidR="001E0694" w:rsidRPr="00C7711B" w:rsidDel="004430EC" w:rsidRDefault="00CA004C" w:rsidP="00C7711B">
            <w:pPr>
              <w:pStyle w:val="TableText"/>
              <w:rPr>
                <w:del w:id="2445" w:author="Martinez De Hurtado Yela Fermin" w:date="2025-01-02T17:59:00Z" w16du:dateUtc="2025-01-02T16:59:00Z"/>
                <w:lang w:val="es-ES" w:eastAsia="es-ES"/>
              </w:rPr>
            </w:pPr>
            <w:del w:id="2446" w:author="Martinez De Hurtado Yela Fermin" w:date="2025-01-02T17:59:00Z" w16du:dateUtc="2025-01-02T16:59:00Z">
              <w:r w:rsidDel="004430EC">
                <w:rPr>
                  <w:lang w:val="es-ES" w:eastAsia="es-ES"/>
                </w:rPr>
                <w:delText>Own Performance</w:delText>
              </w:r>
            </w:del>
          </w:p>
        </w:tc>
        <w:tc>
          <w:tcPr>
            <w:tcW w:w="937" w:type="dxa"/>
            <w:hideMark/>
          </w:tcPr>
          <w:p w14:paraId="54DE67A9" w14:textId="259A0330" w:rsidR="001E0694" w:rsidRPr="00C7711B" w:rsidDel="004430EC" w:rsidRDefault="001E0694" w:rsidP="00C7711B">
            <w:pPr>
              <w:pStyle w:val="TableText"/>
              <w:rPr>
                <w:del w:id="2447" w:author="Martinez De Hurtado Yela Fermin" w:date="2025-01-02T17:59:00Z" w16du:dateUtc="2025-01-02T16:59:00Z"/>
                <w:lang w:val="es-ES" w:eastAsia="es-ES"/>
              </w:rPr>
            </w:pPr>
            <w:del w:id="2448" w:author="Martinez De Hurtado Yela Fermin" w:date="2025-01-02T17:59:00Z" w16du:dateUtc="2025-01-02T16:59:00Z">
              <w:r w:rsidRPr="00C7711B" w:rsidDel="004430EC">
                <w:rPr>
                  <w:lang w:val="es-ES" w:eastAsia="es-ES"/>
                </w:rPr>
                <w:delText> </w:delText>
              </w:r>
            </w:del>
          </w:p>
        </w:tc>
        <w:tc>
          <w:tcPr>
            <w:tcW w:w="1803" w:type="dxa"/>
            <w:hideMark/>
          </w:tcPr>
          <w:p w14:paraId="733B9B4E" w14:textId="5FC92A9F" w:rsidR="001E0694" w:rsidRPr="00C7711B" w:rsidDel="004430EC" w:rsidRDefault="001E0694" w:rsidP="00C7711B">
            <w:pPr>
              <w:pStyle w:val="TableText"/>
              <w:rPr>
                <w:del w:id="2449" w:author="Martinez De Hurtado Yela Fermin" w:date="2025-01-02T17:59:00Z" w16du:dateUtc="2025-01-02T16:59:00Z"/>
                <w:lang w:val="es-ES" w:eastAsia="es-ES"/>
              </w:rPr>
            </w:pPr>
            <w:del w:id="2450" w:author="Martinez De Hurtado Yela Fermin" w:date="2025-01-02T17:59:00Z" w16du:dateUtc="2025-01-02T16:59:00Z">
              <w:r w:rsidRPr="00C7711B" w:rsidDel="004430EC">
                <w:rPr>
                  <w:lang w:val="es-ES" w:eastAsia="es-ES"/>
                </w:rPr>
                <w:delText> </w:delText>
              </w:r>
            </w:del>
          </w:p>
        </w:tc>
        <w:tc>
          <w:tcPr>
            <w:tcW w:w="1310" w:type="dxa"/>
            <w:hideMark/>
          </w:tcPr>
          <w:p w14:paraId="50C1E22A" w14:textId="7B3D9467" w:rsidR="001E0694" w:rsidRPr="00C7711B" w:rsidDel="004430EC" w:rsidRDefault="001E0694" w:rsidP="00C7711B">
            <w:pPr>
              <w:pStyle w:val="TableText"/>
              <w:rPr>
                <w:del w:id="2451" w:author="Martinez De Hurtado Yela Fermin" w:date="2025-01-02T17:59:00Z" w16du:dateUtc="2025-01-02T16:59:00Z"/>
                <w:lang w:val="es-ES" w:eastAsia="es-ES"/>
              </w:rPr>
            </w:pPr>
            <w:del w:id="2452" w:author="Martinez De Hurtado Yela Fermin" w:date="2025-01-02T17:59:00Z" w16du:dateUtc="2025-01-02T16:59:00Z">
              <w:r w:rsidRPr="00C7711B" w:rsidDel="004430EC">
                <w:rPr>
                  <w:lang w:val="es-ES" w:eastAsia="es-ES"/>
                </w:rPr>
                <w:delText> </w:delText>
              </w:r>
            </w:del>
          </w:p>
        </w:tc>
        <w:tc>
          <w:tcPr>
            <w:tcW w:w="1431" w:type="dxa"/>
            <w:hideMark/>
          </w:tcPr>
          <w:p w14:paraId="390E5593" w14:textId="520BF275" w:rsidR="001E0694" w:rsidRPr="00C7711B" w:rsidDel="004430EC" w:rsidRDefault="001E0694" w:rsidP="00C7711B">
            <w:pPr>
              <w:pStyle w:val="TableText"/>
              <w:rPr>
                <w:del w:id="2453" w:author="Martinez De Hurtado Yela Fermin" w:date="2025-01-02T17:59:00Z" w16du:dateUtc="2025-01-02T16:59:00Z"/>
                <w:lang w:val="es-ES" w:eastAsia="es-ES"/>
              </w:rPr>
            </w:pPr>
            <w:del w:id="2454" w:author="Martinez De Hurtado Yela Fermin" w:date="2025-01-02T17:59:00Z" w16du:dateUtc="2025-01-02T16:59:00Z">
              <w:r w:rsidRPr="00C7711B" w:rsidDel="004430EC">
                <w:rPr>
                  <w:lang w:val="es-ES" w:eastAsia="es-ES"/>
                </w:rPr>
                <w:delText> </w:delText>
              </w:r>
            </w:del>
          </w:p>
        </w:tc>
      </w:tr>
      <w:tr w:rsidR="00EC3CEE" w:rsidRPr="00C7711B" w14:paraId="558B81E1" w14:textId="77777777" w:rsidTr="00512420">
        <w:trPr>
          <w:trHeight w:val="20"/>
        </w:trPr>
        <w:tc>
          <w:tcPr>
            <w:tcW w:w="2367" w:type="dxa"/>
            <w:vMerge w:val="restart"/>
            <w:tcBorders>
              <w:top w:val="single" w:sz="4" w:space="0" w:color="000000" w:themeColor="text1"/>
            </w:tcBorders>
            <w:hideMark/>
          </w:tcPr>
          <w:p w14:paraId="71C4A3B3" w14:textId="77777777" w:rsidR="00EC3CEE" w:rsidRPr="00626BD3" w:rsidRDefault="00EC3CEE" w:rsidP="00C7711B">
            <w:pPr>
              <w:pStyle w:val="TableText"/>
              <w:rPr>
                <w:lang w:val="en-GB" w:eastAsia="es-ES"/>
              </w:rPr>
            </w:pPr>
            <w:r w:rsidRPr="00626BD3">
              <w:rPr>
                <w:lang w:val="en-GB" w:eastAsia="es-ES"/>
              </w:rPr>
              <w:t>Demolition and wrecking of buildings and other structures</w:t>
            </w:r>
          </w:p>
        </w:tc>
        <w:tc>
          <w:tcPr>
            <w:tcW w:w="2583" w:type="dxa"/>
            <w:tcBorders>
              <w:top w:val="single" w:sz="4" w:space="0" w:color="000000" w:themeColor="text1"/>
              <w:right w:val="single" w:sz="4" w:space="0" w:color="auto"/>
            </w:tcBorders>
            <w:hideMark/>
          </w:tcPr>
          <w:p w14:paraId="1FC8FBFF" w14:textId="77777777" w:rsidR="00EC3CEE" w:rsidRPr="00C7711B" w:rsidRDefault="00EC3CEE" w:rsidP="00C7711B">
            <w:pPr>
              <w:pStyle w:val="TableText"/>
              <w:rPr>
                <w:lang w:val="es-ES" w:eastAsia="es-ES"/>
              </w:rPr>
            </w:pPr>
            <w:r w:rsidRPr="00C7711B">
              <w:rPr>
                <w:lang w:val="es-ES" w:eastAsia="es-ES"/>
              </w:rPr>
              <w:t>EU Taxonomy</w:t>
            </w:r>
          </w:p>
        </w:tc>
        <w:tc>
          <w:tcPr>
            <w:tcW w:w="1620" w:type="dxa"/>
            <w:tcBorders>
              <w:left w:val="single" w:sz="4" w:space="0" w:color="auto"/>
            </w:tcBorders>
            <w:hideMark/>
          </w:tcPr>
          <w:p w14:paraId="7C7823C0" w14:textId="77777777" w:rsidR="00EC3CEE" w:rsidRPr="00C7711B" w:rsidRDefault="00EC3CEE" w:rsidP="00C7711B">
            <w:pPr>
              <w:pStyle w:val="TableText"/>
              <w:rPr>
                <w:lang w:val="es-ES" w:eastAsia="es-ES"/>
              </w:rPr>
            </w:pPr>
            <w:r w:rsidRPr="00C7711B">
              <w:rPr>
                <w:lang w:val="es-ES" w:eastAsia="es-ES"/>
              </w:rPr>
              <w:t> </w:t>
            </w:r>
          </w:p>
        </w:tc>
        <w:tc>
          <w:tcPr>
            <w:tcW w:w="1620" w:type="dxa"/>
            <w:hideMark/>
          </w:tcPr>
          <w:p w14:paraId="28006CD8" w14:textId="77777777" w:rsidR="00EC3CEE" w:rsidRPr="00C7711B" w:rsidRDefault="00EC3CEE" w:rsidP="00C7711B">
            <w:pPr>
              <w:pStyle w:val="TableText"/>
              <w:rPr>
                <w:lang w:val="es-ES" w:eastAsia="es-ES"/>
              </w:rPr>
            </w:pPr>
            <w:r w:rsidRPr="00C7711B">
              <w:rPr>
                <w:lang w:val="es-ES" w:eastAsia="es-ES"/>
              </w:rPr>
              <w:t> </w:t>
            </w:r>
          </w:p>
        </w:tc>
        <w:tc>
          <w:tcPr>
            <w:tcW w:w="937" w:type="dxa"/>
            <w:hideMark/>
          </w:tcPr>
          <w:p w14:paraId="335C6A1E" w14:textId="77777777" w:rsidR="00EC3CEE" w:rsidRPr="00C7711B" w:rsidRDefault="00EC3CEE" w:rsidP="00C7711B">
            <w:pPr>
              <w:pStyle w:val="TableText"/>
              <w:rPr>
                <w:lang w:val="es-ES" w:eastAsia="es-ES"/>
              </w:rPr>
            </w:pPr>
            <w:r w:rsidRPr="00C7711B">
              <w:rPr>
                <w:lang w:val="es-ES" w:eastAsia="es-ES"/>
              </w:rPr>
              <w:t> </w:t>
            </w:r>
          </w:p>
        </w:tc>
        <w:tc>
          <w:tcPr>
            <w:tcW w:w="1803" w:type="dxa"/>
            <w:hideMark/>
          </w:tcPr>
          <w:p w14:paraId="7B5FDDF5" w14:textId="60CD35DD" w:rsidR="00EC3CEE" w:rsidRPr="00C7711B" w:rsidRDefault="00EC3CEE" w:rsidP="00C7711B">
            <w:pPr>
              <w:pStyle w:val="TableText"/>
              <w:rPr>
                <w:lang w:val="es-ES" w:eastAsia="es-ES"/>
              </w:rPr>
            </w:pPr>
            <w:del w:id="2455" w:author="Cisneros Morales Diana Karen" w:date="2024-05-29T18:32:00Z">
              <w:r w:rsidRPr="00C7711B" w:rsidDel="007F2F99">
                <w:rPr>
                  <w:lang w:val="es-ES" w:eastAsia="es-ES"/>
                </w:rPr>
                <w:delText>Transition</w:delText>
              </w:r>
            </w:del>
            <w:ins w:id="2456" w:author="Cisneros Morales Diana Karen" w:date="2024-05-29T18:32:00Z">
              <w:r>
                <w:rPr>
                  <w:lang w:val="es-ES" w:eastAsia="es-ES"/>
                </w:rPr>
                <w:t>Own Performance</w:t>
              </w:r>
            </w:ins>
          </w:p>
        </w:tc>
        <w:tc>
          <w:tcPr>
            <w:tcW w:w="1310" w:type="dxa"/>
            <w:hideMark/>
          </w:tcPr>
          <w:p w14:paraId="27D2F0C6" w14:textId="77777777" w:rsidR="00EC3CEE" w:rsidRPr="00C7711B" w:rsidRDefault="00EC3CEE" w:rsidP="00C7711B">
            <w:pPr>
              <w:pStyle w:val="TableText"/>
              <w:rPr>
                <w:lang w:val="es-ES" w:eastAsia="es-ES"/>
              </w:rPr>
            </w:pPr>
            <w:r w:rsidRPr="00C7711B">
              <w:rPr>
                <w:lang w:val="es-ES" w:eastAsia="es-ES"/>
              </w:rPr>
              <w:t> </w:t>
            </w:r>
          </w:p>
        </w:tc>
        <w:tc>
          <w:tcPr>
            <w:tcW w:w="1431" w:type="dxa"/>
            <w:hideMark/>
          </w:tcPr>
          <w:p w14:paraId="626B9DA4" w14:textId="77777777" w:rsidR="00EC3CEE" w:rsidRPr="00C7711B" w:rsidRDefault="00EC3CEE" w:rsidP="00C7711B">
            <w:pPr>
              <w:pStyle w:val="TableText"/>
              <w:rPr>
                <w:lang w:val="es-ES" w:eastAsia="es-ES"/>
              </w:rPr>
            </w:pPr>
            <w:r w:rsidRPr="00C7711B">
              <w:rPr>
                <w:lang w:val="es-ES" w:eastAsia="es-ES"/>
              </w:rPr>
              <w:t> </w:t>
            </w:r>
          </w:p>
        </w:tc>
      </w:tr>
      <w:tr w:rsidR="00EC3CEE" w:rsidRPr="00C7711B" w14:paraId="2271C20C" w14:textId="77777777" w:rsidTr="00CD53A4">
        <w:trPr>
          <w:trHeight w:val="20"/>
          <w:ins w:id="2457" w:author="Martinez De Hurtado Yela Fermin" w:date="2024-10-02T12:16:00Z"/>
        </w:trPr>
        <w:tc>
          <w:tcPr>
            <w:tcW w:w="2367" w:type="dxa"/>
            <w:vMerge/>
          </w:tcPr>
          <w:p w14:paraId="64EBC916" w14:textId="77777777" w:rsidR="00EC3CEE" w:rsidRPr="00626BD3" w:rsidRDefault="00EC3CEE" w:rsidP="00EC3CEE">
            <w:pPr>
              <w:pStyle w:val="TableText"/>
              <w:rPr>
                <w:ins w:id="2458" w:author="Martinez De Hurtado Yela Fermin" w:date="2024-10-02T12:16:00Z"/>
                <w:lang w:val="en-GB" w:eastAsia="es-ES"/>
              </w:rPr>
            </w:pPr>
          </w:p>
        </w:tc>
        <w:tc>
          <w:tcPr>
            <w:tcW w:w="2583" w:type="dxa"/>
            <w:tcBorders>
              <w:top w:val="single" w:sz="4" w:space="0" w:color="000000" w:themeColor="text1"/>
              <w:right w:val="single" w:sz="4" w:space="0" w:color="auto"/>
            </w:tcBorders>
          </w:tcPr>
          <w:p w14:paraId="448E4FB2" w14:textId="7DFABFDE" w:rsidR="00EC3CEE" w:rsidRPr="00C7711B" w:rsidRDefault="00EC3CEE" w:rsidP="00EC3CEE">
            <w:pPr>
              <w:pStyle w:val="TableText"/>
              <w:rPr>
                <w:ins w:id="2459" w:author="Martinez De Hurtado Yela Fermin" w:date="2024-10-02T12:16:00Z"/>
                <w:lang w:val="es-ES" w:eastAsia="es-ES"/>
              </w:rPr>
            </w:pPr>
            <w:ins w:id="2460" w:author="Martinez De Hurtado Yela Fermin" w:date="2024-10-02T12:17:00Z">
              <w:r w:rsidRPr="00C7711B">
                <w:rPr>
                  <w:lang w:val="es-ES" w:eastAsia="es-ES"/>
                </w:rPr>
                <w:t>Santander-specific</w:t>
              </w:r>
            </w:ins>
          </w:p>
        </w:tc>
        <w:tc>
          <w:tcPr>
            <w:tcW w:w="1620" w:type="dxa"/>
            <w:tcBorders>
              <w:left w:val="single" w:sz="4" w:space="0" w:color="auto"/>
            </w:tcBorders>
          </w:tcPr>
          <w:p w14:paraId="22943F6D" w14:textId="77777777" w:rsidR="00EC3CEE" w:rsidRPr="00C7711B" w:rsidRDefault="00EC3CEE" w:rsidP="00EC3CEE">
            <w:pPr>
              <w:pStyle w:val="TableText"/>
              <w:rPr>
                <w:ins w:id="2461" w:author="Martinez De Hurtado Yela Fermin" w:date="2024-10-02T12:16:00Z"/>
                <w:lang w:val="es-ES" w:eastAsia="es-ES"/>
              </w:rPr>
            </w:pPr>
          </w:p>
        </w:tc>
        <w:tc>
          <w:tcPr>
            <w:tcW w:w="1620" w:type="dxa"/>
          </w:tcPr>
          <w:p w14:paraId="2C51F152" w14:textId="77777777" w:rsidR="00EC3CEE" w:rsidRPr="00C7711B" w:rsidRDefault="00EC3CEE" w:rsidP="00EC3CEE">
            <w:pPr>
              <w:pStyle w:val="TableText"/>
              <w:rPr>
                <w:ins w:id="2462" w:author="Martinez De Hurtado Yela Fermin" w:date="2024-10-02T12:16:00Z"/>
                <w:lang w:val="es-ES" w:eastAsia="es-ES"/>
              </w:rPr>
            </w:pPr>
          </w:p>
        </w:tc>
        <w:tc>
          <w:tcPr>
            <w:tcW w:w="937" w:type="dxa"/>
          </w:tcPr>
          <w:p w14:paraId="5EA39D85" w14:textId="77777777" w:rsidR="00EC3CEE" w:rsidRPr="00C7711B" w:rsidRDefault="00EC3CEE" w:rsidP="00EC3CEE">
            <w:pPr>
              <w:pStyle w:val="TableText"/>
              <w:rPr>
                <w:ins w:id="2463" w:author="Martinez De Hurtado Yela Fermin" w:date="2024-10-02T12:16:00Z"/>
                <w:lang w:val="es-ES" w:eastAsia="es-ES"/>
              </w:rPr>
            </w:pPr>
          </w:p>
        </w:tc>
        <w:tc>
          <w:tcPr>
            <w:tcW w:w="1803" w:type="dxa"/>
          </w:tcPr>
          <w:p w14:paraId="45DEE323" w14:textId="30C923F3" w:rsidR="00EC3CEE" w:rsidRPr="00C7711B" w:rsidDel="007F2F99" w:rsidRDefault="00EC3CEE" w:rsidP="00EC3CEE">
            <w:pPr>
              <w:pStyle w:val="TableText"/>
              <w:rPr>
                <w:ins w:id="2464" w:author="Martinez De Hurtado Yela Fermin" w:date="2024-10-02T12:16:00Z"/>
                <w:lang w:val="es-ES" w:eastAsia="es-ES"/>
              </w:rPr>
            </w:pPr>
            <w:ins w:id="2465" w:author="Martinez De Hurtado Yela Fermin" w:date="2024-10-02T12:17:00Z">
              <w:r>
                <w:rPr>
                  <w:lang w:val="es-ES" w:eastAsia="es-ES"/>
                </w:rPr>
                <w:t>Own Performance</w:t>
              </w:r>
            </w:ins>
          </w:p>
        </w:tc>
        <w:tc>
          <w:tcPr>
            <w:tcW w:w="1310" w:type="dxa"/>
          </w:tcPr>
          <w:p w14:paraId="12BC9E2B" w14:textId="77777777" w:rsidR="00EC3CEE" w:rsidRPr="00C7711B" w:rsidRDefault="00EC3CEE" w:rsidP="00EC3CEE">
            <w:pPr>
              <w:pStyle w:val="TableText"/>
              <w:rPr>
                <w:ins w:id="2466" w:author="Martinez De Hurtado Yela Fermin" w:date="2024-10-02T12:16:00Z"/>
                <w:lang w:val="es-ES" w:eastAsia="es-ES"/>
              </w:rPr>
            </w:pPr>
          </w:p>
        </w:tc>
        <w:tc>
          <w:tcPr>
            <w:tcW w:w="1431" w:type="dxa"/>
          </w:tcPr>
          <w:p w14:paraId="690C9309" w14:textId="77777777" w:rsidR="00EC3CEE" w:rsidRPr="00C7711B" w:rsidRDefault="00EC3CEE" w:rsidP="00EC3CEE">
            <w:pPr>
              <w:pStyle w:val="TableText"/>
              <w:rPr>
                <w:ins w:id="2467" w:author="Martinez De Hurtado Yela Fermin" w:date="2024-10-02T12:16:00Z"/>
                <w:lang w:val="es-ES" w:eastAsia="es-ES"/>
              </w:rPr>
            </w:pPr>
          </w:p>
        </w:tc>
      </w:tr>
      <w:tr w:rsidR="00EC3CEE" w:rsidRPr="00C7711B" w14:paraId="69BCE3A8" w14:textId="77777777" w:rsidTr="00512420">
        <w:trPr>
          <w:trHeight w:val="20"/>
        </w:trPr>
        <w:tc>
          <w:tcPr>
            <w:tcW w:w="2367" w:type="dxa"/>
            <w:tcBorders>
              <w:top w:val="single" w:sz="4" w:space="0" w:color="000000" w:themeColor="text1"/>
            </w:tcBorders>
            <w:hideMark/>
          </w:tcPr>
          <w:p w14:paraId="640284C1" w14:textId="77777777" w:rsidR="00EC3CEE" w:rsidRPr="00626BD3" w:rsidRDefault="00EC3CEE" w:rsidP="00EC3CEE">
            <w:pPr>
              <w:pStyle w:val="TableText"/>
              <w:rPr>
                <w:lang w:val="en-GB" w:eastAsia="es-ES"/>
              </w:rPr>
            </w:pPr>
            <w:r w:rsidRPr="00626BD3">
              <w:rPr>
                <w:lang w:val="en-GB" w:eastAsia="es-ES"/>
              </w:rPr>
              <w:lastRenderedPageBreak/>
              <w:t>Maintenance of roads and motorways</w:t>
            </w:r>
          </w:p>
        </w:tc>
        <w:tc>
          <w:tcPr>
            <w:tcW w:w="2583" w:type="dxa"/>
            <w:tcBorders>
              <w:top w:val="single" w:sz="4" w:space="0" w:color="000000" w:themeColor="text1"/>
              <w:right w:val="single" w:sz="4" w:space="0" w:color="auto"/>
            </w:tcBorders>
            <w:hideMark/>
          </w:tcPr>
          <w:p w14:paraId="4FABCF28" w14:textId="77777777" w:rsidR="00EC3CEE" w:rsidRPr="00C7711B" w:rsidRDefault="00EC3CEE" w:rsidP="00EC3CEE">
            <w:pPr>
              <w:pStyle w:val="TableText"/>
              <w:rPr>
                <w:lang w:val="es-ES" w:eastAsia="es-ES"/>
              </w:rPr>
            </w:pPr>
            <w:r w:rsidRPr="00C7711B">
              <w:rPr>
                <w:lang w:val="es-ES" w:eastAsia="es-ES"/>
              </w:rPr>
              <w:t>EU Taxonomy</w:t>
            </w:r>
          </w:p>
        </w:tc>
        <w:tc>
          <w:tcPr>
            <w:tcW w:w="1620" w:type="dxa"/>
            <w:tcBorders>
              <w:left w:val="single" w:sz="4" w:space="0" w:color="auto"/>
            </w:tcBorders>
            <w:hideMark/>
          </w:tcPr>
          <w:p w14:paraId="0D3712B7" w14:textId="77777777" w:rsidR="00EC3CEE" w:rsidRPr="00C7711B" w:rsidRDefault="00EC3CEE" w:rsidP="00EC3CEE">
            <w:pPr>
              <w:pStyle w:val="TableText"/>
              <w:rPr>
                <w:lang w:val="es-ES" w:eastAsia="es-ES"/>
              </w:rPr>
            </w:pPr>
            <w:r w:rsidRPr="00C7711B">
              <w:rPr>
                <w:lang w:val="es-ES" w:eastAsia="es-ES"/>
              </w:rPr>
              <w:t> </w:t>
            </w:r>
          </w:p>
        </w:tc>
        <w:tc>
          <w:tcPr>
            <w:tcW w:w="1620" w:type="dxa"/>
            <w:hideMark/>
          </w:tcPr>
          <w:p w14:paraId="14D5C083" w14:textId="77777777" w:rsidR="00EC3CEE" w:rsidRPr="00C7711B" w:rsidRDefault="00EC3CEE" w:rsidP="00EC3CEE">
            <w:pPr>
              <w:pStyle w:val="TableText"/>
              <w:rPr>
                <w:lang w:val="es-ES" w:eastAsia="es-ES"/>
              </w:rPr>
            </w:pPr>
            <w:r w:rsidRPr="00C7711B">
              <w:rPr>
                <w:lang w:val="es-ES" w:eastAsia="es-ES"/>
              </w:rPr>
              <w:t> </w:t>
            </w:r>
          </w:p>
        </w:tc>
        <w:tc>
          <w:tcPr>
            <w:tcW w:w="937" w:type="dxa"/>
            <w:hideMark/>
          </w:tcPr>
          <w:p w14:paraId="674726BF" w14:textId="77777777" w:rsidR="00EC3CEE" w:rsidRPr="00C7711B" w:rsidRDefault="00EC3CEE" w:rsidP="00EC3CEE">
            <w:pPr>
              <w:pStyle w:val="TableText"/>
              <w:rPr>
                <w:lang w:val="es-ES" w:eastAsia="es-ES"/>
              </w:rPr>
            </w:pPr>
            <w:r w:rsidRPr="00C7711B">
              <w:rPr>
                <w:lang w:val="es-ES" w:eastAsia="es-ES"/>
              </w:rPr>
              <w:t> </w:t>
            </w:r>
          </w:p>
        </w:tc>
        <w:tc>
          <w:tcPr>
            <w:tcW w:w="1803" w:type="dxa"/>
            <w:hideMark/>
          </w:tcPr>
          <w:p w14:paraId="2FA66054" w14:textId="77777777" w:rsidR="00EC3CEE" w:rsidRPr="00C7711B" w:rsidRDefault="00EC3CEE" w:rsidP="00EC3CEE">
            <w:pPr>
              <w:pStyle w:val="TableText"/>
              <w:rPr>
                <w:lang w:val="es-ES" w:eastAsia="es-ES"/>
              </w:rPr>
            </w:pPr>
            <w:r>
              <w:rPr>
                <w:lang w:val="es-ES" w:eastAsia="es-ES"/>
              </w:rPr>
              <w:t>Own Performance</w:t>
            </w:r>
          </w:p>
        </w:tc>
        <w:tc>
          <w:tcPr>
            <w:tcW w:w="1310" w:type="dxa"/>
            <w:hideMark/>
          </w:tcPr>
          <w:p w14:paraId="1CCA426C" w14:textId="77777777" w:rsidR="00EC3CEE" w:rsidRPr="00C7711B" w:rsidRDefault="00EC3CEE" w:rsidP="00EC3CEE">
            <w:pPr>
              <w:pStyle w:val="TableText"/>
              <w:rPr>
                <w:lang w:val="es-ES" w:eastAsia="es-ES"/>
              </w:rPr>
            </w:pPr>
            <w:r w:rsidRPr="00C7711B">
              <w:rPr>
                <w:lang w:val="es-ES" w:eastAsia="es-ES"/>
              </w:rPr>
              <w:t> </w:t>
            </w:r>
          </w:p>
        </w:tc>
        <w:tc>
          <w:tcPr>
            <w:tcW w:w="1431" w:type="dxa"/>
            <w:hideMark/>
          </w:tcPr>
          <w:p w14:paraId="1662DCCA" w14:textId="77777777" w:rsidR="00EC3CEE" w:rsidRPr="00C7711B" w:rsidRDefault="00EC3CEE" w:rsidP="00EC3CEE">
            <w:pPr>
              <w:pStyle w:val="TableText"/>
              <w:rPr>
                <w:lang w:val="es-ES" w:eastAsia="es-ES"/>
              </w:rPr>
            </w:pPr>
            <w:r w:rsidRPr="00C7711B">
              <w:rPr>
                <w:lang w:val="es-ES" w:eastAsia="es-ES"/>
              </w:rPr>
              <w:t> </w:t>
            </w:r>
          </w:p>
        </w:tc>
      </w:tr>
      <w:tr w:rsidR="00EC3CEE" w:rsidRPr="00C7711B" w14:paraId="2FF3EC7E" w14:textId="77777777" w:rsidTr="00512420">
        <w:trPr>
          <w:trHeight w:val="20"/>
        </w:trPr>
        <w:tc>
          <w:tcPr>
            <w:tcW w:w="2367" w:type="dxa"/>
            <w:vMerge w:val="restart"/>
            <w:tcBorders>
              <w:top w:val="single" w:sz="4" w:space="0" w:color="000000" w:themeColor="text1"/>
            </w:tcBorders>
            <w:hideMark/>
          </w:tcPr>
          <w:p w14:paraId="0E769FAB" w14:textId="77777777" w:rsidR="00EC3CEE" w:rsidRPr="00626BD3" w:rsidRDefault="00EC3CEE" w:rsidP="00EC3CEE">
            <w:pPr>
              <w:pStyle w:val="TableText"/>
              <w:rPr>
                <w:lang w:val="en-GB" w:eastAsia="es-ES"/>
              </w:rPr>
            </w:pPr>
            <w:r w:rsidRPr="00626BD3">
              <w:rPr>
                <w:lang w:val="en-GB" w:eastAsia="es-ES"/>
              </w:rPr>
              <w:t>Use of concrete in civil engineering</w:t>
            </w:r>
          </w:p>
        </w:tc>
        <w:tc>
          <w:tcPr>
            <w:tcW w:w="2583" w:type="dxa"/>
            <w:tcBorders>
              <w:top w:val="single" w:sz="4" w:space="0" w:color="000000" w:themeColor="text1"/>
              <w:right w:val="single" w:sz="4" w:space="0" w:color="auto"/>
            </w:tcBorders>
            <w:hideMark/>
          </w:tcPr>
          <w:p w14:paraId="77D80B5B" w14:textId="77777777" w:rsidR="00EC3CEE" w:rsidRPr="00C7711B" w:rsidRDefault="00EC3CEE" w:rsidP="00EC3CEE">
            <w:pPr>
              <w:pStyle w:val="TableText"/>
              <w:rPr>
                <w:lang w:val="es-ES" w:eastAsia="es-ES"/>
              </w:rPr>
            </w:pPr>
            <w:r w:rsidRPr="00C7711B">
              <w:rPr>
                <w:lang w:val="es-ES" w:eastAsia="es-ES"/>
              </w:rPr>
              <w:t>EU Taxonomy</w:t>
            </w:r>
          </w:p>
        </w:tc>
        <w:tc>
          <w:tcPr>
            <w:tcW w:w="1620" w:type="dxa"/>
            <w:tcBorders>
              <w:left w:val="single" w:sz="4" w:space="0" w:color="auto"/>
            </w:tcBorders>
            <w:hideMark/>
          </w:tcPr>
          <w:p w14:paraId="363890A7" w14:textId="77777777" w:rsidR="00EC3CEE" w:rsidRPr="00C7711B" w:rsidRDefault="00EC3CEE" w:rsidP="00EC3CEE">
            <w:pPr>
              <w:pStyle w:val="TableText"/>
              <w:rPr>
                <w:lang w:val="es-ES" w:eastAsia="es-ES"/>
              </w:rPr>
            </w:pPr>
            <w:r w:rsidRPr="00C7711B">
              <w:rPr>
                <w:lang w:val="es-ES" w:eastAsia="es-ES"/>
              </w:rPr>
              <w:t> </w:t>
            </w:r>
          </w:p>
        </w:tc>
        <w:tc>
          <w:tcPr>
            <w:tcW w:w="1620" w:type="dxa"/>
            <w:hideMark/>
          </w:tcPr>
          <w:p w14:paraId="33123468" w14:textId="77777777" w:rsidR="00EC3CEE" w:rsidRPr="00C7711B" w:rsidRDefault="00EC3CEE" w:rsidP="00EC3CEE">
            <w:pPr>
              <w:pStyle w:val="TableText"/>
              <w:rPr>
                <w:lang w:val="es-ES" w:eastAsia="es-ES"/>
              </w:rPr>
            </w:pPr>
            <w:r w:rsidRPr="00C7711B">
              <w:rPr>
                <w:lang w:val="es-ES" w:eastAsia="es-ES"/>
              </w:rPr>
              <w:t> </w:t>
            </w:r>
          </w:p>
        </w:tc>
        <w:tc>
          <w:tcPr>
            <w:tcW w:w="937" w:type="dxa"/>
            <w:hideMark/>
          </w:tcPr>
          <w:p w14:paraId="5C71362C" w14:textId="77777777" w:rsidR="00EC3CEE" w:rsidRPr="00C7711B" w:rsidRDefault="00EC3CEE" w:rsidP="00EC3CEE">
            <w:pPr>
              <w:pStyle w:val="TableText"/>
              <w:rPr>
                <w:lang w:val="es-ES" w:eastAsia="es-ES"/>
              </w:rPr>
            </w:pPr>
            <w:r w:rsidRPr="00C7711B">
              <w:rPr>
                <w:lang w:val="es-ES" w:eastAsia="es-ES"/>
              </w:rPr>
              <w:t> </w:t>
            </w:r>
          </w:p>
        </w:tc>
        <w:tc>
          <w:tcPr>
            <w:tcW w:w="1803" w:type="dxa"/>
            <w:hideMark/>
          </w:tcPr>
          <w:p w14:paraId="7E381F41" w14:textId="77777777" w:rsidR="00EC3CEE" w:rsidRPr="00C7711B" w:rsidRDefault="00EC3CEE" w:rsidP="00EC3CEE">
            <w:pPr>
              <w:pStyle w:val="TableText"/>
              <w:rPr>
                <w:lang w:val="es-ES" w:eastAsia="es-ES"/>
              </w:rPr>
            </w:pPr>
            <w:r>
              <w:rPr>
                <w:lang w:val="es-ES" w:eastAsia="es-ES"/>
              </w:rPr>
              <w:t>Own Performance</w:t>
            </w:r>
          </w:p>
        </w:tc>
        <w:tc>
          <w:tcPr>
            <w:tcW w:w="1310" w:type="dxa"/>
            <w:hideMark/>
          </w:tcPr>
          <w:p w14:paraId="4A1408AF" w14:textId="77777777" w:rsidR="00EC3CEE" w:rsidRPr="00C7711B" w:rsidRDefault="00EC3CEE" w:rsidP="00EC3CEE">
            <w:pPr>
              <w:pStyle w:val="TableText"/>
              <w:rPr>
                <w:lang w:val="es-ES" w:eastAsia="es-ES"/>
              </w:rPr>
            </w:pPr>
            <w:r w:rsidRPr="00C7711B">
              <w:rPr>
                <w:lang w:val="es-ES" w:eastAsia="es-ES"/>
              </w:rPr>
              <w:t> </w:t>
            </w:r>
          </w:p>
        </w:tc>
        <w:tc>
          <w:tcPr>
            <w:tcW w:w="1431" w:type="dxa"/>
            <w:hideMark/>
          </w:tcPr>
          <w:p w14:paraId="7D9DF604" w14:textId="77777777" w:rsidR="00EC3CEE" w:rsidRPr="00C7711B" w:rsidRDefault="00EC3CEE" w:rsidP="00EC3CEE">
            <w:pPr>
              <w:pStyle w:val="TableText"/>
              <w:rPr>
                <w:lang w:val="es-ES" w:eastAsia="es-ES"/>
              </w:rPr>
            </w:pPr>
            <w:r w:rsidRPr="00C7711B">
              <w:rPr>
                <w:lang w:val="es-ES" w:eastAsia="es-ES"/>
              </w:rPr>
              <w:t> </w:t>
            </w:r>
          </w:p>
        </w:tc>
      </w:tr>
      <w:tr w:rsidR="00EC3CEE" w:rsidRPr="00C7711B" w14:paraId="33C44185" w14:textId="77777777" w:rsidTr="00243A66">
        <w:trPr>
          <w:trHeight w:val="20"/>
          <w:ins w:id="2468" w:author="Martinez De Hurtado Yela Fermin" w:date="2024-10-02T12:17:00Z"/>
        </w:trPr>
        <w:tc>
          <w:tcPr>
            <w:tcW w:w="2367" w:type="dxa"/>
            <w:vMerge/>
          </w:tcPr>
          <w:p w14:paraId="383ACF57" w14:textId="77777777" w:rsidR="00EC3CEE" w:rsidRPr="00626BD3" w:rsidRDefault="00EC3CEE" w:rsidP="00EC3CEE">
            <w:pPr>
              <w:pStyle w:val="TableText"/>
              <w:rPr>
                <w:ins w:id="2469" w:author="Martinez De Hurtado Yela Fermin" w:date="2024-10-02T12:17:00Z"/>
                <w:lang w:val="en-GB" w:eastAsia="es-ES"/>
              </w:rPr>
            </w:pPr>
          </w:p>
        </w:tc>
        <w:tc>
          <w:tcPr>
            <w:tcW w:w="2583" w:type="dxa"/>
            <w:tcBorders>
              <w:top w:val="single" w:sz="4" w:space="0" w:color="000000" w:themeColor="text1"/>
              <w:right w:val="single" w:sz="4" w:space="0" w:color="auto"/>
            </w:tcBorders>
          </w:tcPr>
          <w:p w14:paraId="43310044" w14:textId="12CD7047" w:rsidR="00EC3CEE" w:rsidRPr="00C7711B" w:rsidRDefault="00EC3CEE" w:rsidP="00EC3CEE">
            <w:pPr>
              <w:pStyle w:val="TableText"/>
              <w:rPr>
                <w:ins w:id="2470" w:author="Martinez De Hurtado Yela Fermin" w:date="2024-10-02T12:17:00Z"/>
                <w:lang w:val="es-ES" w:eastAsia="es-ES"/>
              </w:rPr>
            </w:pPr>
            <w:ins w:id="2471" w:author="Martinez De Hurtado Yela Fermin" w:date="2024-10-02T12:17:00Z">
              <w:r w:rsidRPr="00C7711B">
                <w:rPr>
                  <w:lang w:val="es-ES" w:eastAsia="es-ES"/>
                </w:rPr>
                <w:t>Santander-specific</w:t>
              </w:r>
            </w:ins>
          </w:p>
        </w:tc>
        <w:tc>
          <w:tcPr>
            <w:tcW w:w="1620" w:type="dxa"/>
            <w:tcBorders>
              <w:left w:val="single" w:sz="4" w:space="0" w:color="auto"/>
            </w:tcBorders>
          </w:tcPr>
          <w:p w14:paraId="49E40B5E" w14:textId="77777777" w:rsidR="00EC3CEE" w:rsidRPr="00C7711B" w:rsidRDefault="00EC3CEE" w:rsidP="00EC3CEE">
            <w:pPr>
              <w:pStyle w:val="TableText"/>
              <w:rPr>
                <w:ins w:id="2472" w:author="Martinez De Hurtado Yela Fermin" w:date="2024-10-02T12:17:00Z"/>
                <w:lang w:val="es-ES" w:eastAsia="es-ES"/>
              </w:rPr>
            </w:pPr>
          </w:p>
        </w:tc>
        <w:tc>
          <w:tcPr>
            <w:tcW w:w="1620" w:type="dxa"/>
          </w:tcPr>
          <w:p w14:paraId="4C94E6BF" w14:textId="77777777" w:rsidR="00EC3CEE" w:rsidRPr="00C7711B" w:rsidRDefault="00EC3CEE" w:rsidP="00EC3CEE">
            <w:pPr>
              <w:pStyle w:val="TableText"/>
              <w:rPr>
                <w:ins w:id="2473" w:author="Martinez De Hurtado Yela Fermin" w:date="2024-10-02T12:17:00Z"/>
                <w:lang w:val="es-ES" w:eastAsia="es-ES"/>
              </w:rPr>
            </w:pPr>
          </w:p>
        </w:tc>
        <w:tc>
          <w:tcPr>
            <w:tcW w:w="937" w:type="dxa"/>
          </w:tcPr>
          <w:p w14:paraId="0764FFD0" w14:textId="77777777" w:rsidR="00EC3CEE" w:rsidRPr="00C7711B" w:rsidRDefault="00EC3CEE" w:rsidP="00EC3CEE">
            <w:pPr>
              <w:pStyle w:val="TableText"/>
              <w:rPr>
                <w:ins w:id="2474" w:author="Martinez De Hurtado Yela Fermin" w:date="2024-10-02T12:17:00Z"/>
                <w:lang w:val="es-ES" w:eastAsia="es-ES"/>
              </w:rPr>
            </w:pPr>
          </w:p>
        </w:tc>
        <w:tc>
          <w:tcPr>
            <w:tcW w:w="1803" w:type="dxa"/>
          </w:tcPr>
          <w:p w14:paraId="48B67A8C" w14:textId="5BED9B11" w:rsidR="00EC3CEE" w:rsidRDefault="00EC3CEE" w:rsidP="00EC3CEE">
            <w:pPr>
              <w:pStyle w:val="TableText"/>
              <w:rPr>
                <w:ins w:id="2475" w:author="Martinez De Hurtado Yela Fermin" w:date="2024-10-02T12:17:00Z"/>
                <w:lang w:val="es-ES" w:eastAsia="es-ES"/>
              </w:rPr>
            </w:pPr>
            <w:ins w:id="2476" w:author="Martinez De Hurtado Yela Fermin" w:date="2024-10-02T12:17:00Z">
              <w:r>
                <w:rPr>
                  <w:lang w:val="es-ES" w:eastAsia="es-ES"/>
                </w:rPr>
                <w:t>Own Performance</w:t>
              </w:r>
            </w:ins>
          </w:p>
        </w:tc>
        <w:tc>
          <w:tcPr>
            <w:tcW w:w="1310" w:type="dxa"/>
          </w:tcPr>
          <w:p w14:paraId="1B88183D" w14:textId="77777777" w:rsidR="00EC3CEE" w:rsidRPr="00C7711B" w:rsidRDefault="00EC3CEE" w:rsidP="00EC3CEE">
            <w:pPr>
              <w:pStyle w:val="TableText"/>
              <w:rPr>
                <w:ins w:id="2477" w:author="Martinez De Hurtado Yela Fermin" w:date="2024-10-02T12:17:00Z"/>
                <w:lang w:val="es-ES" w:eastAsia="es-ES"/>
              </w:rPr>
            </w:pPr>
          </w:p>
        </w:tc>
        <w:tc>
          <w:tcPr>
            <w:tcW w:w="1431" w:type="dxa"/>
          </w:tcPr>
          <w:p w14:paraId="4F16ABA9" w14:textId="77777777" w:rsidR="00EC3CEE" w:rsidRPr="00C7711B" w:rsidRDefault="00EC3CEE" w:rsidP="00EC3CEE">
            <w:pPr>
              <w:pStyle w:val="TableText"/>
              <w:rPr>
                <w:ins w:id="2478" w:author="Martinez De Hurtado Yela Fermin" w:date="2024-10-02T12:17:00Z"/>
                <w:lang w:val="es-ES" w:eastAsia="es-ES"/>
              </w:rPr>
            </w:pPr>
          </w:p>
        </w:tc>
      </w:tr>
      <w:tr w:rsidR="00EC3CEE" w:rsidRPr="00C7711B" w:rsidDel="0000558A" w14:paraId="57B9CD1D" w14:textId="600E6CB4" w:rsidTr="00512420">
        <w:trPr>
          <w:trHeight w:val="20"/>
          <w:del w:id="2479" w:author="Martinez De Hurtado Yela Fermin" w:date="2024-12-12T12:22:00Z"/>
        </w:trPr>
        <w:tc>
          <w:tcPr>
            <w:tcW w:w="2367" w:type="dxa"/>
            <w:tcBorders>
              <w:top w:val="single" w:sz="4" w:space="0" w:color="000000" w:themeColor="text1"/>
            </w:tcBorders>
            <w:hideMark/>
          </w:tcPr>
          <w:p w14:paraId="3BC46D20" w14:textId="5D7A6B4F" w:rsidR="00EC3CEE" w:rsidRPr="00626BD3" w:rsidDel="0000558A" w:rsidRDefault="00EC3CEE" w:rsidP="00EC3CEE">
            <w:pPr>
              <w:pStyle w:val="TableText"/>
              <w:rPr>
                <w:del w:id="2480" w:author="Martinez De Hurtado Yela Fermin" w:date="2024-12-12T12:22:00Z" w16du:dateUtc="2024-12-12T11:22:00Z"/>
                <w:lang w:val="en-GB" w:eastAsia="es-ES"/>
              </w:rPr>
            </w:pPr>
            <w:del w:id="2481" w:author="Martinez De Hurtado Yela Fermin" w:date="2024-12-12T12:22:00Z" w16du:dateUtc="2024-12-12T11:22:00Z">
              <w:r w:rsidRPr="00626BD3" w:rsidDel="0000558A">
                <w:rPr>
                  <w:lang w:val="en-GB" w:eastAsia="es-ES"/>
                </w:rPr>
                <w:delText>Professional services related to energy performance of buildings</w:delText>
              </w:r>
            </w:del>
          </w:p>
        </w:tc>
        <w:tc>
          <w:tcPr>
            <w:tcW w:w="2583" w:type="dxa"/>
            <w:tcBorders>
              <w:top w:val="single" w:sz="4" w:space="0" w:color="000000" w:themeColor="text1"/>
              <w:right w:val="single" w:sz="4" w:space="0" w:color="auto"/>
            </w:tcBorders>
            <w:hideMark/>
          </w:tcPr>
          <w:p w14:paraId="799B25CF" w14:textId="39EEA071" w:rsidR="00EC3CEE" w:rsidRPr="00C7711B" w:rsidDel="0000558A" w:rsidRDefault="00EC3CEE" w:rsidP="00EC3CEE">
            <w:pPr>
              <w:pStyle w:val="TableText"/>
              <w:rPr>
                <w:del w:id="2482" w:author="Martinez De Hurtado Yela Fermin" w:date="2024-12-12T12:22:00Z" w16du:dateUtc="2024-12-12T11:22:00Z"/>
                <w:lang w:val="es-ES" w:eastAsia="es-ES"/>
              </w:rPr>
            </w:pPr>
            <w:del w:id="2483" w:author="Martinez De Hurtado Yela Fermin" w:date="2024-12-12T12:22:00Z" w16du:dateUtc="2024-12-12T11:22:00Z">
              <w:r w:rsidRPr="00C7711B" w:rsidDel="0000558A">
                <w:rPr>
                  <w:lang w:val="es-ES" w:eastAsia="es-ES"/>
                </w:rPr>
                <w:delText>EU Taxonomy</w:delText>
              </w:r>
            </w:del>
          </w:p>
        </w:tc>
        <w:tc>
          <w:tcPr>
            <w:tcW w:w="1620" w:type="dxa"/>
            <w:tcBorders>
              <w:left w:val="single" w:sz="4" w:space="0" w:color="auto"/>
            </w:tcBorders>
            <w:hideMark/>
          </w:tcPr>
          <w:p w14:paraId="50067773" w14:textId="67A55616" w:rsidR="00EC3CEE" w:rsidRPr="00C7711B" w:rsidDel="0000558A" w:rsidRDefault="00EC3CEE" w:rsidP="00EC3CEE">
            <w:pPr>
              <w:pStyle w:val="TableText"/>
              <w:rPr>
                <w:del w:id="2484" w:author="Martinez De Hurtado Yela Fermin" w:date="2024-12-12T12:22:00Z" w16du:dateUtc="2024-12-12T11:22:00Z"/>
                <w:lang w:val="es-ES" w:eastAsia="es-ES"/>
              </w:rPr>
            </w:pPr>
            <w:del w:id="2485" w:author="Martinez De Hurtado Yela Fermin" w:date="2024-12-12T12:22:00Z" w16du:dateUtc="2024-12-12T11:22:00Z">
              <w:r w:rsidRPr="00C7711B" w:rsidDel="0000558A">
                <w:rPr>
                  <w:lang w:val="es-ES" w:eastAsia="es-ES"/>
                </w:rPr>
                <w:delText>Enabling</w:delText>
              </w:r>
            </w:del>
          </w:p>
        </w:tc>
        <w:tc>
          <w:tcPr>
            <w:tcW w:w="1620" w:type="dxa"/>
            <w:hideMark/>
          </w:tcPr>
          <w:p w14:paraId="23215D5B" w14:textId="74464C79" w:rsidR="00EC3CEE" w:rsidRPr="00C7711B" w:rsidDel="0000558A" w:rsidRDefault="00EC3CEE" w:rsidP="00EC3CEE">
            <w:pPr>
              <w:pStyle w:val="TableText"/>
              <w:rPr>
                <w:del w:id="2486" w:author="Martinez De Hurtado Yela Fermin" w:date="2024-12-12T12:22:00Z" w16du:dateUtc="2024-12-12T11:22:00Z"/>
                <w:lang w:val="es-ES" w:eastAsia="es-ES"/>
              </w:rPr>
            </w:pPr>
            <w:del w:id="2487" w:author="Martinez De Hurtado Yela Fermin" w:date="2024-12-12T12:22:00Z" w16du:dateUtc="2024-12-12T11:22:00Z">
              <w:r w:rsidRPr="00C7711B" w:rsidDel="0000558A">
                <w:rPr>
                  <w:lang w:val="es-ES" w:eastAsia="es-ES"/>
                </w:rPr>
                <w:delText> </w:delText>
              </w:r>
            </w:del>
          </w:p>
        </w:tc>
        <w:tc>
          <w:tcPr>
            <w:tcW w:w="937" w:type="dxa"/>
            <w:hideMark/>
          </w:tcPr>
          <w:p w14:paraId="52073916" w14:textId="7A6874E1" w:rsidR="00EC3CEE" w:rsidRPr="00C7711B" w:rsidDel="0000558A" w:rsidRDefault="00EC3CEE" w:rsidP="00EC3CEE">
            <w:pPr>
              <w:pStyle w:val="TableText"/>
              <w:rPr>
                <w:del w:id="2488" w:author="Martinez De Hurtado Yela Fermin" w:date="2024-12-12T12:22:00Z" w16du:dateUtc="2024-12-12T11:22:00Z"/>
                <w:lang w:val="es-ES" w:eastAsia="es-ES"/>
              </w:rPr>
            </w:pPr>
            <w:del w:id="2489" w:author="Martinez De Hurtado Yela Fermin" w:date="2024-12-12T12:22:00Z" w16du:dateUtc="2024-12-12T11:22:00Z">
              <w:r w:rsidRPr="00C7711B" w:rsidDel="0000558A">
                <w:rPr>
                  <w:lang w:val="es-ES" w:eastAsia="es-ES"/>
                </w:rPr>
                <w:delText> </w:delText>
              </w:r>
            </w:del>
          </w:p>
        </w:tc>
        <w:tc>
          <w:tcPr>
            <w:tcW w:w="1803" w:type="dxa"/>
            <w:hideMark/>
          </w:tcPr>
          <w:p w14:paraId="7A25D057" w14:textId="2E65309C" w:rsidR="00EC3CEE" w:rsidRPr="00C7711B" w:rsidDel="0000558A" w:rsidRDefault="00EC3CEE" w:rsidP="00EC3CEE">
            <w:pPr>
              <w:pStyle w:val="TableText"/>
              <w:rPr>
                <w:del w:id="2490" w:author="Martinez De Hurtado Yela Fermin" w:date="2024-12-12T12:22:00Z" w16du:dateUtc="2024-12-12T11:22:00Z"/>
                <w:lang w:val="es-ES" w:eastAsia="es-ES"/>
              </w:rPr>
            </w:pPr>
            <w:del w:id="2491" w:author="Martinez De Hurtado Yela Fermin" w:date="2024-12-12T12:22:00Z" w16du:dateUtc="2024-12-12T11:22:00Z">
              <w:r w:rsidRPr="00C7711B" w:rsidDel="0000558A">
                <w:rPr>
                  <w:lang w:val="es-ES" w:eastAsia="es-ES"/>
                </w:rPr>
                <w:delText> </w:delText>
              </w:r>
            </w:del>
          </w:p>
        </w:tc>
        <w:tc>
          <w:tcPr>
            <w:tcW w:w="1310" w:type="dxa"/>
            <w:hideMark/>
          </w:tcPr>
          <w:p w14:paraId="17B68129" w14:textId="46E57680" w:rsidR="00EC3CEE" w:rsidRPr="00C7711B" w:rsidDel="0000558A" w:rsidRDefault="00EC3CEE" w:rsidP="00EC3CEE">
            <w:pPr>
              <w:pStyle w:val="TableText"/>
              <w:rPr>
                <w:del w:id="2492" w:author="Martinez De Hurtado Yela Fermin" w:date="2024-12-12T12:22:00Z" w16du:dateUtc="2024-12-12T11:22:00Z"/>
                <w:lang w:val="es-ES" w:eastAsia="es-ES"/>
              </w:rPr>
            </w:pPr>
            <w:del w:id="2493" w:author="Martinez De Hurtado Yela Fermin" w:date="2024-12-12T12:22:00Z" w16du:dateUtc="2024-12-12T11:22:00Z">
              <w:r w:rsidRPr="00C7711B" w:rsidDel="0000558A">
                <w:rPr>
                  <w:lang w:val="es-ES" w:eastAsia="es-ES"/>
                </w:rPr>
                <w:delText> </w:delText>
              </w:r>
            </w:del>
          </w:p>
        </w:tc>
        <w:tc>
          <w:tcPr>
            <w:tcW w:w="1431" w:type="dxa"/>
            <w:hideMark/>
          </w:tcPr>
          <w:p w14:paraId="4F85B692" w14:textId="50E443EB" w:rsidR="00EC3CEE" w:rsidRPr="00C7711B" w:rsidDel="0000558A" w:rsidRDefault="00EC3CEE" w:rsidP="00EC3CEE">
            <w:pPr>
              <w:pStyle w:val="TableText"/>
              <w:rPr>
                <w:del w:id="2494" w:author="Martinez De Hurtado Yela Fermin" w:date="2024-12-12T12:22:00Z" w16du:dateUtc="2024-12-12T11:22:00Z"/>
                <w:lang w:val="es-ES" w:eastAsia="es-ES"/>
              </w:rPr>
            </w:pPr>
            <w:del w:id="2495" w:author="Martinez De Hurtado Yela Fermin" w:date="2024-12-12T12:22:00Z" w16du:dateUtc="2024-12-12T11:22:00Z">
              <w:r w:rsidRPr="00C7711B" w:rsidDel="0000558A">
                <w:rPr>
                  <w:lang w:val="es-ES" w:eastAsia="es-ES"/>
                </w:rPr>
                <w:delText> </w:delText>
              </w:r>
            </w:del>
          </w:p>
        </w:tc>
      </w:tr>
      <w:tr w:rsidR="00EC3CEE" w:rsidRPr="00C7711B" w:rsidDel="0000558A" w14:paraId="3AA7AECF" w14:textId="3B0C3EEE" w:rsidTr="00512420">
        <w:trPr>
          <w:trHeight w:val="20"/>
          <w:del w:id="2496" w:author="Martinez De Hurtado Yela Fermin" w:date="2024-12-12T12:22:00Z"/>
        </w:trPr>
        <w:tc>
          <w:tcPr>
            <w:tcW w:w="2367" w:type="dxa"/>
            <w:tcBorders>
              <w:top w:val="single" w:sz="4" w:space="0" w:color="000000" w:themeColor="text1"/>
            </w:tcBorders>
            <w:hideMark/>
          </w:tcPr>
          <w:p w14:paraId="0DFEB5B8" w14:textId="0ADF0EB7" w:rsidR="00EC3CEE" w:rsidRPr="00626BD3" w:rsidDel="0000558A" w:rsidRDefault="00EC3CEE" w:rsidP="00EC3CEE">
            <w:pPr>
              <w:pStyle w:val="TableText"/>
              <w:rPr>
                <w:del w:id="2497" w:author="Martinez De Hurtado Yela Fermin" w:date="2024-12-12T12:22:00Z" w16du:dateUtc="2024-12-12T11:22:00Z"/>
                <w:lang w:val="en-GB" w:eastAsia="es-ES"/>
              </w:rPr>
            </w:pPr>
            <w:del w:id="2498" w:author="Martinez De Hurtado Yela Fermin" w:date="2024-12-12T12:22:00Z" w16du:dateUtc="2024-12-12T11:22:00Z">
              <w:r w:rsidRPr="00626BD3" w:rsidDel="0000558A">
                <w:rPr>
                  <w:lang w:val="en-GB" w:eastAsia="es-ES"/>
                </w:rPr>
                <w:delText>Hotels, holiday, camping grounds and similar accommodation</w:delText>
              </w:r>
            </w:del>
          </w:p>
        </w:tc>
        <w:tc>
          <w:tcPr>
            <w:tcW w:w="2583" w:type="dxa"/>
            <w:tcBorders>
              <w:top w:val="single" w:sz="4" w:space="0" w:color="000000" w:themeColor="text1"/>
              <w:right w:val="single" w:sz="4" w:space="0" w:color="auto"/>
            </w:tcBorders>
            <w:hideMark/>
          </w:tcPr>
          <w:p w14:paraId="7F8E01B2" w14:textId="177796ED" w:rsidR="00EC3CEE" w:rsidRPr="00C7711B" w:rsidDel="0000558A" w:rsidRDefault="00EC3CEE" w:rsidP="00EC3CEE">
            <w:pPr>
              <w:pStyle w:val="TableText"/>
              <w:rPr>
                <w:del w:id="2499" w:author="Martinez De Hurtado Yela Fermin" w:date="2024-12-12T12:22:00Z" w16du:dateUtc="2024-12-12T11:22:00Z"/>
                <w:lang w:val="es-ES" w:eastAsia="es-ES"/>
              </w:rPr>
            </w:pPr>
            <w:del w:id="2500" w:author="Martinez De Hurtado Yela Fermin" w:date="2024-12-12T12:22:00Z" w16du:dateUtc="2024-12-12T11:22:00Z">
              <w:r w:rsidRPr="00C7711B" w:rsidDel="0000558A">
                <w:rPr>
                  <w:lang w:val="es-ES" w:eastAsia="es-ES"/>
                </w:rPr>
                <w:delText>EU Taxonomy</w:delText>
              </w:r>
            </w:del>
          </w:p>
        </w:tc>
        <w:tc>
          <w:tcPr>
            <w:tcW w:w="1620" w:type="dxa"/>
            <w:tcBorders>
              <w:left w:val="single" w:sz="4" w:space="0" w:color="auto"/>
            </w:tcBorders>
            <w:hideMark/>
          </w:tcPr>
          <w:p w14:paraId="05E4102A" w14:textId="46D21EC9" w:rsidR="00EC3CEE" w:rsidRPr="00C7711B" w:rsidDel="0000558A" w:rsidRDefault="00EC3CEE" w:rsidP="00EC3CEE">
            <w:pPr>
              <w:pStyle w:val="TableText"/>
              <w:rPr>
                <w:del w:id="2501" w:author="Martinez De Hurtado Yela Fermin" w:date="2024-12-12T12:22:00Z" w16du:dateUtc="2024-12-12T11:22:00Z"/>
                <w:lang w:val="es-ES" w:eastAsia="es-ES"/>
              </w:rPr>
            </w:pPr>
            <w:del w:id="2502" w:author="Martinez De Hurtado Yela Fermin" w:date="2024-12-12T12:22:00Z" w16du:dateUtc="2024-12-12T11:22:00Z">
              <w:r w:rsidRPr="00C7711B" w:rsidDel="0000558A">
                <w:rPr>
                  <w:lang w:val="es-ES" w:eastAsia="es-ES"/>
                </w:rPr>
                <w:delText> </w:delText>
              </w:r>
            </w:del>
          </w:p>
        </w:tc>
        <w:tc>
          <w:tcPr>
            <w:tcW w:w="1620" w:type="dxa"/>
            <w:hideMark/>
          </w:tcPr>
          <w:p w14:paraId="194CD089" w14:textId="7993BA40" w:rsidR="00EC3CEE" w:rsidRPr="00C7711B" w:rsidDel="0000558A" w:rsidRDefault="00EC3CEE" w:rsidP="00EC3CEE">
            <w:pPr>
              <w:pStyle w:val="TableText"/>
              <w:rPr>
                <w:del w:id="2503" w:author="Martinez De Hurtado Yela Fermin" w:date="2024-12-12T12:22:00Z" w16du:dateUtc="2024-12-12T11:22:00Z"/>
                <w:lang w:val="es-ES" w:eastAsia="es-ES"/>
              </w:rPr>
            </w:pPr>
            <w:del w:id="2504" w:author="Martinez De Hurtado Yela Fermin" w:date="2024-12-12T12:22:00Z" w16du:dateUtc="2024-12-12T11:22:00Z">
              <w:r w:rsidRPr="00C7711B" w:rsidDel="0000558A">
                <w:rPr>
                  <w:lang w:val="es-ES" w:eastAsia="es-ES"/>
                </w:rPr>
                <w:delText> </w:delText>
              </w:r>
            </w:del>
          </w:p>
        </w:tc>
        <w:tc>
          <w:tcPr>
            <w:tcW w:w="937" w:type="dxa"/>
            <w:hideMark/>
          </w:tcPr>
          <w:p w14:paraId="32E8D0DE" w14:textId="19902782" w:rsidR="00EC3CEE" w:rsidRPr="00C7711B" w:rsidDel="0000558A" w:rsidRDefault="00EC3CEE" w:rsidP="00EC3CEE">
            <w:pPr>
              <w:pStyle w:val="TableText"/>
              <w:rPr>
                <w:del w:id="2505" w:author="Martinez De Hurtado Yela Fermin" w:date="2024-12-12T12:22:00Z" w16du:dateUtc="2024-12-12T11:22:00Z"/>
                <w:lang w:val="es-ES" w:eastAsia="es-ES"/>
              </w:rPr>
            </w:pPr>
            <w:del w:id="2506" w:author="Martinez De Hurtado Yela Fermin" w:date="2024-12-12T12:22:00Z" w16du:dateUtc="2024-12-12T11:22:00Z">
              <w:r w:rsidRPr="00C7711B" w:rsidDel="0000558A">
                <w:rPr>
                  <w:lang w:val="es-ES" w:eastAsia="es-ES"/>
                </w:rPr>
                <w:delText> </w:delText>
              </w:r>
            </w:del>
          </w:p>
        </w:tc>
        <w:tc>
          <w:tcPr>
            <w:tcW w:w="1803" w:type="dxa"/>
            <w:hideMark/>
          </w:tcPr>
          <w:p w14:paraId="28A197DC" w14:textId="53C8CA05" w:rsidR="00EC3CEE" w:rsidRPr="00C7711B" w:rsidDel="0000558A" w:rsidRDefault="00EC3CEE" w:rsidP="00EC3CEE">
            <w:pPr>
              <w:pStyle w:val="TableText"/>
              <w:rPr>
                <w:del w:id="2507" w:author="Martinez De Hurtado Yela Fermin" w:date="2024-12-12T12:22:00Z" w16du:dateUtc="2024-12-12T11:22:00Z"/>
                <w:lang w:val="es-ES" w:eastAsia="es-ES"/>
              </w:rPr>
            </w:pPr>
            <w:del w:id="2508" w:author="Martinez De Hurtado Yela Fermin" w:date="2024-12-12T12:22:00Z" w16du:dateUtc="2024-12-12T11:22:00Z">
              <w:r w:rsidRPr="00C7711B" w:rsidDel="0000558A">
                <w:rPr>
                  <w:lang w:val="es-ES" w:eastAsia="es-ES"/>
                </w:rPr>
                <w:delText> </w:delText>
              </w:r>
            </w:del>
          </w:p>
        </w:tc>
        <w:tc>
          <w:tcPr>
            <w:tcW w:w="1310" w:type="dxa"/>
            <w:hideMark/>
          </w:tcPr>
          <w:p w14:paraId="5A4BAA23" w14:textId="31137C81" w:rsidR="00EC3CEE" w:rsidRPr="00C7711B" w:rsidDel="0000558A" w:rsidRDefault="00EC3CEE" w:rsidP="00EC3CEE">
            <w:pPr>
              <w:pStyle w:val="TableText"/>
              <w:rPr>
                <w:del w:id="2509" w:author="Martinez De Hurtado Yela Fermin" w:date="2024-12-12T12:22:00Z" w16du:dateUtc="2024-12-12T11:22:00Z"/>
                <w:lang w:val="es-ES" w:eastAsia="es-ES"/>
              </w:rPr>
            </w:pPr>
            <w:del w:id="2510" w:author="Martinez De Hurtado Yela Fermin" w:date="2024-12-12T12:22:00Z" w16du:dateUtc="2024-12-12T11:22:00Z">
              <w:r w:rsidRPr="00C7711B" w:rsidDel="0000558A">
                <w:rPr>
                  <w:lang w:val="es-ES" w:eastAsia="es-ES"/>
                </w:rPr>
                <w:delText> </w:delText>
              </w:r>
            </w:del>
          </w:p>
        </w:tc>
        <w:tc>
          <w:tcPr>
            <w:tcW w:w="1431" w:type="dxa"/>
            <w:hideMark/>
          </w:tcPr>
          <w:p w14:paraId="23CAEB0A" w14:textId="29CD10DA" w:rsidR="00EC3CEE" w:rsidRPr="00C7711B" w:rsidDel="0000558A" w:rsidRDefault="00EC3CEE" w:rsidP="00EC3CEE">
            <w:pPr>
              <w:pStyle w:val="TableText"/>
              <w:rPr>
                <w:del w:id="2511" w:author="Martinez De Hurtado Yela Fermin" w:date="2024-12-12T12:22:00Z" w16du:dateUtc="2024-12-12T11:22:00Z"/>
                <w:lang w:val="es-ES" w:eastAsia="es-ES"/>
              </w:rPr>
            </w:pPr>
            <w:del w:id="2512" w:author="Martinez De Hurtado Yela Fermin" w:date="2024-12-12T12:22:00Z" w16du:dateUtc="2024-12-12T11:22:00Z">
              <w:r w:rsidDel="0000558A">
                <w:rPr>
                  <w:lang w:val="es-ES" w:eastAsia="es-ES"/>
                </w:rPr>
                <w:delText>Own Performance</w:delText>
              </w:r>
            </w:del>
          </w:p>
        </w:tc>
      </w:tr>
      <w:tr w:rsidR="00EC3CEE" w:rsidRPr="00C7711B" w:rsidDel="0000558A" w14:paraId="0EBC366F" w14:textId="0FB13EA4" w:rsidTr="00512420">
        <w:trPr>
          <w:trHeight w:val="20"/>
          <w:del w:id="2513" w:author="Martinez De Hurtado Yela Fermin" w:date="2024-12-12T12:22:00Z"/>
        </w:trPr>
        <w:tc>
          <w:tcPr>
            <w:tcW w:w="2367" w:type="dxa"/>
            <w:tcBorders>
              <w:top w:val="single" w:sz="4" w:space="0" w:color="000000" w:themeColor="text1"/>
            </w:tcBorders>
            <w:hideMark/>
          </w:tcPr>
          <w:p w14:paraId="4DE9FC50" w14:textId="58DDF032" w:rsidR="00EC3CEE" w:rsidRPr="00626BD3" w:rsidDel="0000558A" w:rsidRDefault="00EC3CEE" w:rsidP="00EC3CEE">
            <w:pPr>
              <w:pStyle w:val="TableText"/>
              <w:rPr>
                <w:del w:id="2514" w:author="Martinez De Hurtado Yela Fermin" w:date="2024-12-12T12:22:00Z" w16du:dateUtc="2024-12-12T11:22:00Z"/>
                <w:lang w:val="en-GB" w:eastAsia="es-ES"/>
              </w:rPr>
            </w:pPr>
            <w:del w:id="2515" w:author="Martinez De Hurtado Yela Fermin" w:date="2024-12-12T12:22:00Z" w16du:dateUtc="2024-12-12T11:22:00Z">
              <w:r w:rsidRPr="00626BD3" w:rsidDel="0000558A">
                <w:rPr>
                  <w:lang w:val="en-GB" w:eastAsia="es-ES"/>
                </w:rPr>
                <w:delText>Nature-based solutions for flood and drought risk prevention and protection</w:delText>
              </w:r>
            </w:del>
          </w:p>
        </w:tc>
        <w:tc>
          <w:tcPr>
            <w:tcW w:w="2583" w:type="dxa"/>
            <w:tcBorders>
              <w:top w:val="single" w:sz="4" w:space="0" w:color="000000" w:themeColor="text1"/>
              <w:right w:val="single" w:sz="4" w:space="0" w:color="auto"/>
            </w:tcBorders>
            <w:hideMark/>
          </w:tcPr>
          <w:p w14:paraId="24815CFC" w14:textId="25E42C32" w:rsidR="00EC3CEE" w:rsidRPr="00C7711B" w:rsidDel="0000558A" w:rsidRDefault="00EC3CEE" w:rsidP="00EC3CEE">
            <w:pPr>
              <w:pStyle w:val="TableText"/>
              <w:rPr>
                <w:del w:id="2516" w:author="Martinez De Hurtado Yela Fermin" w:date="2024-12-12T12:22:00Z" w16du:dateUtc="2024-12-12T11:22:00Z"/>
                <w:lang w:val="es-ES" w:eastAsia="es-ES"/>
              </w:rPr>
            </w:pPr>
            <w:del w:id="2517" w:author="Martinez De Hurtado Yela Fermin" w:date="2024-12-12T12:22:00Z" w16du:dateUtc="2024-12-12T11:22:00Z">
              <w:r w:rsidRPr="00C7711B" w:rsidDel="0000558A">
                <w:rPr>
                  <w:lang w:val="es-ES" w:eastAsia="es-ES"/>
                </w:rPr>
                <w:delText>EU Taxonomy</w:delText>
              </w:r>
            </w:del>
          </w:p>
        </w:tc>
        <w:tc>
          <w:tcPr>
            <w:tcW w:w="1620" w:type="dxa"/>
            <w:tcBorders>
              <w:left w:val="single" w:sz="4" w:space="0" w:color="auto"/>
            </w:tcBorders>
            <w:hideMark/>
          </w:tcPr>
          <w:p w14:paraId="11D8F3CF" w14:textId="79E2388E" w:rsidR="00EC3CEE" w:rsidRPr="00C7711B" w:rsidDel="0000558A" w:rsidRDefault="00EC3CEE" w:rsidP="00EC3CEE">
            <w:pPr>
              <w:pStyle w:val="TableText"/>
              <w:rPr>
                <w:del w:id="2518" w:author="Martinez De Hurtado Yela Fermin" w:date="2024-12-12T12:22:00Z" w16du:dateUtc="2024-12-12T11:22:00Z"/>
                <w:lang w:val="es-ES" w:eastAsia="es-ES"/>
              </w:rPr>
            </w:pPr>
            <w:del w:id="2519" w:author="Martinez De Hurtado Yela Fermin" w:date="2024-12-12T12:22:00Z" w16du:dateUtc="2024-12-12T11:22:00Z">
              <w:r w:rsidRPr="00C7711B" w:rsidDel="0000558A">
                <w:rPr>
                  <w:lang w:val="es-ES" w:eastAsia="es-ES"/>
                </w:rPr>
                <w:delText> </w:delText>
              </w:r>
            </w:del>
          </w:p>
        </w:tc>
        <w:tc>
          <w:tcPr>
            <w:tcW w:w="1620" w:type="dxa"/>
            <w:hideMark/>
          </w:tcPr>
          <w:p w14:paraId="4B0E11E2" w14:textId="0CA008CE" w:rsidR="00EC3CEE" w:rsidRPr="00C7711B" w:rsidDel="0000558A" w:rsidRDefault="00EC3CEE" w:rsidP="00EC3CEE">
            <w:pPr>
              <w:pStyle w:val="TableText"/>
              <w:rPr>
                <w:del w:id="2520" w:author="Martinez De Hurtado Yela Fermin" w:date="2024-12-12T12:22:00Z" w16du:dateUtc="2024-12-12T11:22:00Z"/>
                <w:lang w:val="es-ES" w:eastAsia="es-ES"/>
              </w:rPr>
            </w:pPr>
            <w:del w:id="2521" w:author="Martinez De Hurtado Yela Fermin" w:date="2024-12-12T12:22:00Z" w16du:dateUtc="2024-12-12T11:22:00Z">
              <w:r w:rsidRPr="00C7711B" w:rsidDel="0000558A">
                <w:rPr>
                  <w:lang w:val="es-ES" w:eastAsia="es-ES"/>
                </w:rPr>
                <w:delText> </w:delText>
              </w:r>
            </w:del>
          </w:p>
        </w:tc>
        <w:tc>
          <w:tcPr>
            <w:tcW w:w="937" w:type="dxa"/>
            <w:hideMark/>
          </w:tcPr>
          <w:p w14:paraId="75D0E217" w14:textId="51C47E26" w:rsidR="00EC3CEE" w:rsidRPr="00C7711B" w:rsidDel="0000558A" w:rsidRDefault="00EC3CEE" w:rsidP="00EC3CEE">
            <w:pPr>
              <w:pStyle w:val="TableText"/>
              <w:rPr>
                <w:del w:id="2522" w:author="Martinez De Hurtado Yela Fermin" w:date="2024-12-12T12:22:00Z" w16du:dateUtc="2024-12-12T11:22:00Z"/>
                <w:lang w:val="es-ES" w:eastAsia="es-ES"/>
              </w:rPr>
            </w:pPr>
            <w:del w:id="2523" w:author="Martinez De Hurtado Yela Fermin" w:date="2024-12-12T12:22:00Z" w16du:dateUtc="2024-12-12T11:22:00Z">
              <w:r w:rsidDel="0000558A">
                <w:rPr>
                  <w:lang w:val="es-ES" w:eastAsia="es-ES"/>
                </w:rPr>
                <w:delText>Own Performance</w:delText>
              </w:r>
            </w:del>
          </w:p>
        </w:tc>
        <w:tc>
          <w:tcPr>
            <w:tcW w:w="1803" w:type="dxa"/>
            <w:hideMark/>
          </w:tcPr>
          <w:p w14:paraId="697E8823" w14:textId="7B2F51D0" w:rsidR="00EC3CEE" w:rsidRPr="00C7711B" w:rsidDel="0000558A" w:rsidRDefault="00EC3CEE" w:rsidP="00EC3CEE">
            <w:pPr>
              <w:pStyle w:val="TableText"/>
              <w:rPr>
                <w:del w:id="2524" w:author="Martinez De Hurtado Yela Fermin" w:date="2024-12-12T12:22:00Z" w16du:dateUtc="2024-12-12T11:22:00Z"/>
                <w:lang w:val="es-ES" w:eastAsia="es-ES"/>
              </w:rPr>
            </w:pPr>
            <w:del w:id="2525" w:author="Martinez De Hurtado Yela Fermin" w:date="2024-12-12T12:22:00Z" w16du:dateUtc="2024-12-12T11:22:00Z">
              <w:r w:rsidRPr="00C7711B" w:rsidDel="0000558A">
                <w:rPr>
                  <w:lang w:val="es-ES" w:eastAsia="es-ES"/>
                </w:rPr>
                <w:delText> </w:delText>
              </w:r>
            </w:del>
          </w:p>
        </w:tc>
        <w:tc>
          <w:tcPr>
            <w:tcW w:w="1310" w:type="dxa"/>
            <w:hideMark/>
          </w:tcPr>
          <w:p w14:paraId="36398341" w14:textId="1D327879" w:rsidR="00EC3CEE" w:rsidRPr="00C7711B" w:rsidDel="0000558A" w:rsidRDefault="00EC3CEE" w:rsidP="00EC3CEE">
            <w:pPr>
              <w:pStyle w:val="TableText"/>
              <w:rPr>
                <w:del w:id="2526" w:author="Martinez De Hurtado Yela Fermin" w:date="2024-12-12T12:22:00Z" w16du:dateUtc="2024-12-12T11:22:00Z"/>
                <w:lang w:val="es-ES" w:eastAsia="es-ES"/>
              </w:rPr>
            </w:pPr>
            <w:del w:id="2527" w:author="Martinez De Hurtado Yela Fermin" w:date="2024-12-12T12:22:00Z" w16du:dateUtc="2024-12-12T11:22:00Z">
              <w:r w:rsidRPr="00C7711B" w:rsidDel="0000558A">
                <w:rPr>
                  <w:lang w:val="es-ES" w:eastAsia="es-ES"/>
                </w:rPr>
                <w:delText> </w:delText>
              </w:r>
            </w:del>
          </w:p>
        </w:tc>
        <w:tc>
          <w:tcPr>
            <w:tcW w:w="1431" w:type="dxa"/>
            <w:hideMark/>
          </w:tcPr>
          <w:p w14:paraId="576D149A" w14:textId="408028FD" w:rsidR="00EC3CEE" w:rsidRPr="00C7711B" w:rsidDel="0000558A" w:rsidRDefault="00EC3CEE" w:rsidP="00EC3CEE">
            <w:pPr>
              <w:pStyle w:val="TableText"/>
              <w:rPr>
                <w:del w:id="2528" w:author="Martinez De Hurtado Yela Fermin" w:date="2024-12-12T12:22:00Z" w16du:dateUtc="2024-12-12T11:22:00Z"/>
                <w:lang w:val="es-ES" w:eastAsia="es-ES"/>
              </w:rPr>
            </w:pPr>
            <w:del w:id="2529" w:author="Martinez De Hurtado Yela Fermin" w:date="2024-12-12T12:22:00Z" w16du:dateUtc="2024-12-12T11:22:00Z">
              <w:r w:rsidRPr="00C7711B" w:rsidDel="0000558A">
                <w:rPr>
                  <w:lang w:val="es-ES" w:eastAsia="es-ES"/>
                </w:rPr>
                <w:delText> </w:delText>
              </w:r>
            </w:del>
          </w:p>
        </w:tc>
      </w:tr>
      <w:tr w:rsidR="00EC3CEE" w:rsidRPr="00C7711B" w:rsidDel="0000558A" w14:paraId="0830814D" w14:textId="6E0707DE" w:rsidTr="00512420">
        <w:trPr>
          <w:trHeight w:val="20"/>
          <w:del w:id="2530" w:author="Martinez De Hurtado Yela Fermin" w:date="2024-12-12T12:22:00Z"/>
        </w:trPr>
        <w:tc>
          <w:tcPr>
            <w:tcW w:w="2367" w:type="dxa"/>
            <w:tcBorders>
              <w:top w:val="single" w:sz="4" w:space="0" w:color="000000" w:themeColor="text1"/>
            </w:tcBorders>
            <w:hideMark/>
          </w:tcPr>
          <w:p w14:paraId="6580F5AC" w14:textId="6F1363C1" w:rsidR="00EC3CEE" w:rsidRPr="00C7711B" w:rsidDel="0000558A" w:rsidRDefault="00EC3CEE" w:rsidP="00EC3CEE">
            <w:pPr>
              <w:pStyle w:val="TableText"/>
              <w:rPr>
                <w:del w:id="2531" w:author="Martinez De Hurtado Yela Fermin" w:date="2024-12-12T12:22:00Z" w16du:dateUtc="2024-12-12T11:22:00Z"/>
                <w:lang w:val="es-ES" w:eastAsia="es-ES"/>
              </w:rPr>
            </w:pPr>
            <w:del w:id="2532" w:author="Martinez De Hurtado Yela Fermin" w:date="2024-12-12T12:22:00Z" w16du:dateUtc="2024-12-12T11:22:00Z">
              <w:r w:rsidRPr="00C7711B" w:rsidDel="0000558A">
                <w:rPr>
                  <w:lang w:val="es-ES" w:eastAsia="es-ES"/>
                </w:rPr>
                <w:delText>Emergency services</w:delText>
              </w:r>
            </w:del>
          </w:p>
        </w:tc>
        <w:tc>
          <w:tcPr>
            <w:tcW w:w="2583" w:type="dxa"/>
            <w:tcBorders>
              <w:top w:val="single" w:sz="4" w:space="0" w:color="000000" w:themeColor="text1"/>
              <w:right w:val="single" w:sz="4" w:space="0" w:color="auto"/>
            </w:tcBorders>
            <w:hideMark/>
          </w:tcPr>
          <w:p w14:paraId="1F5DADEA" w14:textId="159A2CF4" w:rsidR="00EC3CEE" w:rsidRPr="00C7711B" w:rsidDel="0000558A" w:rsidRDefault="00EC3CEE" w:rsidP="00EC3CEE">
            <w:pPr>
              <w:pStyle w:val="TableText"/>
              <w:rPr>
                <w:del w:id="2533" w:author="Martinez De Hurtado Yela Fermin" w:date="2024-12-12T12:22:00Z" w16du:dateUtc="2024-12-12T11:22:00Z"/>
                <w:lang w:val="es-ES" w:eastAsia="es-ES"/>
              </w:rPr>
            </w:pPr>
            <w:del w:id="2534" w:author="Martinez De Hurtado Yela Fermin" w:date="2024-12-12T12:22:00Z" w16du:dateUtc="2024-12-12T11:22:00Z">
              <w:r w:rsidRPr="00C7711B" w:rsidDel="0000558A">
                <w:rPr>
                  <w:lang w:val="es-ES" w:eastAsia="es-ES"/>
                </w:rPr>
                <w:delText>EU Taxonomy</w:delText>
              </w:r>
            </w:del>
          </w:p>
        </w:tc>
        <w:tc>
          <w:tcPr>
            <w:tcW w:w="1620" w:type="dxa"/>
            <w:tcBorders>
              <w:left w:val="single" w:sz="4" w:space="0" w:color="auto"/>
            </w:tcBorders>
            <w:hideMark/>
          </w:tcPr>
          <w:p w14:paraId="67E5A918" w14:textId="67867CDB" w:rsidR="00EC3CEE" w:rsidRPr="00C7711B" w:rsidDel="0000558A" w:rsidRDefault="00EC3CEE" w:rsidP="00EC3CEE">
            <w:pPr>
              <w:pStyle w:val="TableText"/>
              <w:rPr>
                <w:del w:id="2535" w:author="Martinez De Hurtado Yela Fermin" w:date="2024-12-12T12:22:00Z" w16du:dateUtc="2024-12-12T11:22:00Z"/>
                <w:lang w:val="es-ES" w:eastAsia="es-ES"/>
              </w:rPr>
            </w:pPr>
            <w:del w:id="2536" w:author="Martinez De Hurtado Yela Fermin" w:date="2024-12-12T12:22:00Z" w16du:dateUtc="2024-12-12T11:22:00Z">
              <w:r w:rsidRPr="00C7711B" w:rsidDel="0000558A">
                <w:rPr>
                  <w:lang w:val="es-ES" w:eastAsia="es-ES"/>
                </w:rPr>
                <w:delText> </w:delText>
              </w:r>
            </w:del>
          </w:p>
        </w:tc>
        <w:tc>
          <w:tcPr>
            <w:tcW w:w="1620" w:type="dxa"/>
            <w:hideMark/>
          </w:tcPr>
          <w:p w14:paraId="7094FBAC" w14:textId="595528EC" w:rsidR="00EC3CEE" w:rsidRPr="00C7711B" w:rsidDel="0000558A" w:rsidRDefault="00EC3CEE" w:rsidP="00EC3CEE">
            <w:pPr>
              <w:pStyle w:val="TableText"/>
              <w:rPr>
                <w:del w:id="2537" w:author="Martinez De Hurtado Yela Fermin" w:date="2024-12-12T12:22:00Z" w16du:dateUtc="2024-12-12T11:22:00Z"/>
                <w:lang w:val="es-ES" w:eastAsia="es-ES"/>
              </w:rPr>
            </w:pPr>
            <w:del w:id="2538" w:author="Martinez De Hurtado Yela Fermin" w:date="2024-12-12T12:22:00Z" w16du:dateUtc="2024-12-12T11:22:00Z">
              <w:r w:rsidRPr="00C7711B" w:rsidDel="0000558A">
                <w:rPr>
                  <w:lang w:val="es-ES" w:eastAsia="es-ES"/>
                </w:rPr>
                <w:delText>Enabling</w:delText>
              </w:r>
            </w:del>
          </w:p>
        </w:tc>
        <w:tc>
          <w:tcPr>
            <w:tcW w:w="937" w:type="dxa"/>
            <w:hideMark/>
          </w:tcPr>
          <w:p w14:paraId="1E87DC4A" w14:textId="003D84AC" w:rsidR="00EC3CEE" w:rsidRPr="00C7711B" w:rsidDel="0000558A" w:rsidRDefault="00EC3CEE" w:rsidP="00EC3CEE">
            <w:pPr>
              <w:pStyle w:val="TableText"/>
              <w:rPr>
                <w:del w:id="2539" w:author="Martinez De Hurtado Yela Fermin" w:date="2024-12-12T12:22:00Z" w16du:dateUtc="2024-12-12T11:22:00Z"/>
                <w:lang w:val="es-ES" w:eastAsia="es-ES"/>
              </w:rPr>
            </w:pPr>
            <w:del w:id="2540" w:author="Martinez De Hurtado Yela Fermin" w:date="2024-12-12T12:22:00Z" w16du:dateUtc="2024-12-12T11:22:00Z">
              <w:r w:rsidRPr="00C7711B" w:rsidDel="0000558A">
                <w:rPr>
                  <w:lang w:val="es-ES" w:eastAsia="es-ES"/>
                </w:rPr>
                <w:delText> </w:delText>
              </w:r>
            </w:del>
          </w:p>
        </w:tc>
        <w:tc>
          <w:tcPr>
            <w:tcW w:w="1803" w:type="dxa"/>
            <w:hideMark/>
          </w:tcPr>
          <w:p w14:paraId="5D1ABE73" w14:textId="4244862C" w:rsidR="00EC3CEE" w:rsidRPr="00C7711B" w:rsidDel="0000558A" w:rsidRDefault="00EC3CEE" w:rsidP="00EC3CEE">
            <w:pPr>
              <w:pStyle w:val="TableText"/>
              <w:rPr>
                <w:del w:id="2541" w:author="Martinez De Hurtado Yela Fermin" w:date="2024-12-12T12:22:00Z" w16du:dateUtc="2024-12-12T11:22:00Z"/>
                <w:lang w:val="es-ES" w:eastAsia="es-ES"/>
              </w:rPr>
            </w:pPr>
            <w:del w:id="2542" w:author="Martinez De Hurtado Yela Fermin" w:date="2024-12-12T12:22:00Z" w16du:dateUtc="2024-12-12T11:22:00Z">
              <w:r w:rsidRPr="00C7711B" w:rsidDel="0000558A">
                <w:rPr>
                  <w:lang w:val="es-ES" w:eastAsia="es-ES"/>
                </w:rPr>
                <w:delText> </w:delText>
              </w:r>
            </w:del>
          </w:p>
        </w:tc>
        <w:tc>
          <w:tcPr>
            <w:tcW w:w="1310" w:type="dxa"/>
            <w:hideMark/>
          </w:tcPr>
          <w:p w14:paraId="66092B20" w14:textId="6EFF7954" w:rsidR="00EC3CEE" w:rsidRPr="00C7711B" w:rsidDel="0000558A" w:rsidRDefault="00EC3CEE" w:rsidP="00EC3CEE">
            <w:pPr>
              <w:pStyle w:val="TableText"/>
              <w:rPr>
                <w:del w:id="2543" w:author="Martinez De Hurtado Yela Fermin" w:date="2024-12-12T12:22:00Z" w16du:dateUtc="2024-12-12T11:22:00Z"/>
                <w:lang w:val="es-ES" w:eastAsia="es-ES"/>
              </w:rPr>
            </w:pPr>
            <w:del w:id="2544" w:author="Martinez De Hurtado Yela Fermin" w:date="2024-12-12T12:22:00Z" w16du:dateUtc="2024-12-12T11:22:00Z">
              <w:r w:rsidRPr="00C7711B" w:rsidDel="0000558A">
                <w:rPr>
                  <w:lang w:val="es-ES" w:eastAsia="es-ES"/>
                </w:rPr>
                <w:delText> </w:delText>
              </w:r>
            </w:del>
          </w:p>
        </w:tc>
        <w:tc>
          <w:tcPr>
            <w:tcW w:w="1431" w:type="dxa"/>
            <w:hideMark/>
          </w:tcPr>
          <w:p w14:paraId="08C8534E" w14:textId="462AABA1" w:rsidR="00EC3CEE" w:rsidRPr="00C7711B" w:rsidDel="0000558A" w:rsidRDefault="00EC3CEE" w:rsidP="00EC3CEE">
            <w:pPr>
              <w:pStyle w:val="TableText"/>
              <w:rPr>
                <w:del w:id="2545" w:author="Martinez De Hurtado Yela Fermin" w:date="2024-12-12T12:22:00Z" w16du:dateUtc="2024-12-12T11:22:00Z"/>
                <w:lang w:val="es-ES" w:eastAsia="es-ES"/>
              </w:rPr>
            </w:pPr>
            <w:del w:id="2546" w:author="Martinez De Hurtado Yela Fermin" w:date="2024-12-12T12:22:00Z" w16du:dateUtc="2024-12-12T11:22:00Z">
              <w:r w:rsidRPr="00C7711B" w:rsidDel="0000558A">
                <w:rPr>
                  <w:lang w:val="es-ES" w:eastAsia="es-ES"/>
                </w:rPr>
                <w:delText> </w:delText>
              </w:r>
            </w:del>
          </w:p>
        </w:tc>
      </w:tr>
      <w:tr w:rsidR="00EC3CEE" w:rsidRPr="00C7711B" w:rsidDel="0000558A" w14:paraId="19232BDD" w14:textId="4814F994" w:rsidTr="00512420">
        <w:trPr>
          <w:trHeight w:val="20"/>
          <w:del w:id="2547" w:author="Martinez De Hurtado Yela Fermin" w:date="2024-12-12T12:22:00Z"/>
        </w:trPr>
        <w:tc>
          <w:tcPr>
            <w:tcW w:w="2367" w:type="dxa"/>
            <w:tcBorders>
              <w:top w:val="single" w:sz="4" w:space="0" w:color="000000" w:themeColor="text1"/>
            </w:tcBorders>
            <w:hideMark/>
          </w:tcPr>
          <w:p w14:paraId="47DD0FA9" w14:textId="22B01361" w:rsidR="00EC3CEE" w:rsidRPr="00626BD3" w:rsidDel="0000558A" w:rsidRDefault="00EC3CEE" w:rsidP="00EC3CEE">
            <w:pPr>
              <w:pStyle w:val="TableText"/>
              <w:rPr>
                <w:del w:id="2548" w:author="Martinez De Hurtado Yela Fermin" w:date="2024-12-12T12:22:00Z" w16du:dateUtc="2024-12-12T11:22:00Z"/>
                <w:lang w:val="en-GB" w:eastAsia="es-ES"/>
              </w:rPr>
            </w:pPr>
            <w:del w:id="2549" w:author="Martinez De Hurtado Yela Fermin" w:date="2024-12-12T12:22:00Z" w16du:dateUtc="2024-12-12T11:22:00Z">
              <w:r w:rsidRPr="00626BD3" w:rsidDel="0000558A">
                <w:rPr>
                  <w:lang w:val="en-GB" w:eastAsia="es-ES"/>
                </w:rPr>
                <w:delText>Flood risk prevention and protection infrastructure</w:delText>
              </w:r>
            </w:del>
          </w:p>
        </w:tc>
        <w:tc>
          <w:tcPr>
            <w:tcW w:w="2583" w:type="dxa"/>
            <w:tcBorders>
              <w:top w:val="single" w:sz="4" w:space="0" w:color="000000" w:themeColor="text1"/>
              <w:right w:val="single" w:sz="4" w:space="0" w:color="auto"/>
            </w:tcBorders>
            <w:hideMark/>
          </w:tcPr>
          <w:p w14:paraId="06AE9213" w14:textId="69B32D30" w:rsidR="00EC3CEE" w:rsidRPr="00C7711B" w:rsidDel="0000558A" w:rsidRDefault="00EC3CEE" w:rsidP="00EC3CEE">
            <w:pPr>
              <w:pStyle w:val="TableText"/>
              <w:rPr>
                <w:del w:id="2550" w:author="Martinez De Hurtado Yela Fermin" w:date="2024-12-12T12:22:00Z" w16du:dateUtc="2024-12-12T11:22:00Z"/>
                <w:lang w:val="es-ES" w:eastAsia="es-ES"/>
              </w:rPr>
            </w:pPr>
            <w:del w:id="2551" w:author="Martinez De Hurtado Yela Fermin" w:date="2024-12-12T12:22:00Z" w16du:dateUtc="2024-12-12T11:22:00Z">
              <w:r w:rsidRPr="00C7711B" w:rsidDel="0000558A">
                <w:rPr>
                  <w:lang w:val="es-ES" w:eastAsia="es-ES"/>
                </w:rPr>
                <w:delText>EU Taxonomy</w:delText>
              </w:r>
            </w:del>
          </w:p>
        </w:tc>
        <w:tc>
          <w:tcPr>
            <w:tcW w:w="1620" w:type="dxa"/>
            <w:tcBorders>
              <w:left w:val="single" w:sz="4" w:space="0" w:color="auto"/>
            </w:tcBorders>
            <w:hideMark/>
          </w:tcPr>
          <w:p w14:paraId="7226A7E9" w14:textId="487AB4D4" w:rsidR="00EC3CEE" w:rsidRPr="00C7711B" w:rsidDel="0000558A" w:rsidRDefault="00EC3CEE" w:rsidP="00EC3CEE">
            <w:pPr>
              <w:pStyle w:val="TableText"/>
              <w:rPr>
                <w:del w:id="2552" w:author="Martinez De Hurtado Yela Fermin" w:date="2024-12-12T12:22:00Z" w16du:dateUtc="2024-12-12T11:22:00Z"/>
                <w:lang w:val="es-ES" w:eastAsia="es-ES"/>
              </w:rPr>
            </w:pPr>
            <w:del w:id="2553" w:author="Martinez De Hurtado Yela Fermin" w:date="2024-12-12T12:22:00Z" w16du:dateUtc="2024-12-12T11:22:00Z">
              <w:r w:rsidRPr="00C7711B" w:rsidDel="0000558A">
                <w:rPr>
                  <w:lang w:val="es-ES" w:eastAsia="es-ES"/>
                </w:rPr>
                <w:delText> </w:delText>
              </w:r>
            </w:del>
          </w:p>
        </w:tc>
        <w:tc>
          <w:tcPr>
            <w:tcW w:w="1620" w:type="dxa"/>
            <w:hideMark/>
          </w:tcPr>
          <w:p w14:paraId="50047AA6" w14:textId="669C2B83" w:rsidR="00EC3CEE" w:rsidRPr="00C7711B" w:rsidDel="0000558A" w:rsidRDefault="00EC3CEE" w:rsidP="00EC3CEE">
            <w:pPr>
              <w:pStyle w:val="TableText"/>
              <w:rPr>
                <w:del w:id="2554" w:author="Martinez De Hurtado Yela Fermin" w:date="2024-12-12T12:22:00Z" w16du:dateUtc="2024-12-12T11:22:00Z"/>
                <w:lang w:val="es-ES" w:eastAsia="es-ES"/>
              </w:rPr>
            </w:pPr>
            <w:del w:id="2555" w:author="Martinez De Hurtado Yela Fermin" w:date="2024-12-12T12:22:00Z" w16du:dateUtc="2024-12-12T11:22:00Z">
              <w:r w:rsidRPr="00C7711B" w:rsidDel="0000558A">
                <w:rPr>
                  <w:lang w:val="es-ES" w:eastAsia="es-ES"/>
                </w:rPr>
                <w:delText>Enabling</w:delText>
              </w:r>
            </w:del>
          </w:p>
        </w:tc>
        <w:tc>
          <w:tcPr>
            <w:tcW w:w="937" w:type="dxa"/>
            <w:hideMark/>
          </w:tcPr>
          <w:p w14:paraId="56E20673" w14:textId="3B184DA8" w:rsidR="00EC3CEE" w:rsidRPr="00C7711B" w:rsidDel="0000558A" w:rsidRDefault="00EC3CEE" w:rsidP="00EC3CEE">
            <w:pPr>
              <w:pStyle w:val="TableText"/>
              <w:rPr>
                <w:del w:id="2556" w:author="Martinez De Hurtado Yela Fermin" w:date="2024-12-12T12:22:00Z" w16du:dateUtc="2024-12-12T11:22:00Z"/>
                <w:lang w:val="es-ES" w:eastAsia="es-ES"/>
              </w:rPr>
            </w:pPr>
            <w:del w:id="2557" w:author="Martinez De Hurtado Yela Fermin" w:date="2024-12-12T12:22:00Z" w16du:dateUtc="2024-12-12T11:22:00Z">
              <w:r w:rsidRPr="00C7711B" w:rsidDel="0000558A">
                <w:rPr>
                  <w:lang w:val="es-ES" w:eastAsia="es-ES"/>
                </w:rPr>
                <w:delText> </w:delText>
              </w:r>
            </w:del>
          </w:p>
        </w:tc>
        <w:tc>
          <w:tcPr>
            <w:tcW w:w="1803" w:type="dxa"/>
            <w:hideMark/>
          </w:tcPr>
          <w:p w14:paraId="381E42F1" w14:textId="67233BEE" w:rsidR="00EC3CEE" w:rsidRPr="00C7711B" w:rsidDel="0000558A" w:rsidRDefault="00EC3CEE" w:rsidP="00EC3CEE">
            <w:pPr>
              <w:pStyle w:val="TableText"/>
              <w:rPr>
                <w:del w:id="2558" w:author="Martinez De Hurtado Yela Fermin" w:date="2024-12-12T12:22:00Z" w16du:dateUtc="2024-12-12T11:22:00Z"/>
                <w:lang w:val="es-ES" w:eastAsia="es-ES"/>
              </w:rPr>
            </w:pPr>
            <w:del w:id="2559" w:author="Martinez De Hurtado Yela Fermin" w:date="2024-12-12T12:22:00Z" w16du:dateUtc="2024-12-12T11:22:00Z">
              <w:r w:rsidRPr="00C7711B" w:rsidDel="0000558A">
                <w:rPr>
                  <w:lang w:val="es-ES" w:eastAsia="es-ES"/>
                </w:rPr>
                <w:delText> </w:delText>
              </w:r>
            </w:del>
          </w:p>
        </w:tc>
        <w:tc>
          <w:tcPr>
            <w:tcW w:w="1310" w:type="dxa"/>
            <w:hideMark/>
          </w:tcPr>
          <w:p w14:paraId="7BFAF73B" w14:textId="368D88D6" w:rsidR="00EC3CEE" w:rsidRPr="00C7711B" w:rsidDel="0000558A" w:rsidRDefault="00EC3CEE" w:rsidP="00EC3CEE">
            <w:pPr>
              <w:pStyle w:val="TableText"/>
              <w:rPr>
                <w:del w:id="2560" w:author="Martinez De Hurtado Yela Fermin" w:date="2024-12-12T12:22:00Z" w16du:dateUtc="2024-12-12T11:22:00Z"/>
                <w:lang w:val="es-ES" w:eastAsia="es-ES"/>
              </w:rPr>
            </w:pPr>
            <w:del w:id="2561" w:author="Martinez De Hurtado Yela Fermin" w:date="2024-12-12T12:22:00Z" w16du:dateUtc="2024-12-12T11:22:00Z">
              <w:r w:rsidRPr="00C7711B" w:rsidDel="0000558A">
                <w:rPr>
                  <w:lang w:val="es-ES" w:eastAsia="es-ES"/>
                </w:rPr>
                <w:delText> </w:delText>
              </w:r>
            </w:del>
          </w:p>
        </w:tc>
        <w:tc>
          <w:tcPr>
            <w:tcW w:w="1431" w:type="dxa"/>
            <w:hideMark/>
          </w:tcPr>
          <w:p w14:paraId="65EB90E9" w14:textId="6FB32EBD" w:rsidR="00EC3CEE" w:rsidRPr="00C7711B" w:rsidDel="0000558A" w:rsidRDefault="00EC3CEE" w:rsidP="00EC3CEE">
            <w:pPr>
              <w:pStyle w:val="TableText"/>
              <w:rPr>
                <w:del w:id="2562" w:author="Martinez De Hurtado Yela Fermin" w:date="2024-12-12T12:22:00Z" w16du:dateUtc="2024-12-12T11:22:00Z"/>
                <w:lang w:val="es-ES" w:eastAsia="es-ES"/>
              </w:rPr>
            </w:pPr>
            <w:del w:id="2563" w:author="Martinez De Hurtado Yela Fermin" w:date="2024-12-12T12:22:00Z" w16du:dateUtc="2024-12-12T11:22:00Z">
              <w:r w:rsidRPr="00C7711B" w:rsidDel="0000558A">
                <w:rPr>
                  <w:lang w:val="es-ES" w:eastAsia="es-ES"/>
                </w:rPr>
                <w:delText> </w:delText>
              </w:r>
            </w:del>
          </w:p>
        </w:tc>
      </w:tr>
    </w:tbl>
    <w:p w14:paraId="7556825E" w14:textId="77777777" w:rsidR="00082DDD" w:rsidRDefault="00082DDD" w:rsidP="6862EE71">
      <w:pPr>
        <w:pStyle w:val="HeadingA3"/>
        <w:numPr>
          <w:ilvl w:val="2"/>
          <w:numId w:val="0"/>
        </w:numPr>
        <w:sectPr w:rsidR="00082DDD" w:rsidSect="00C7711B">
          <w:headerReference w:type="default" r:id="rId60"/>
          <w:footerReference w:type="default" r:id="rId61"/>
          <w:pgSz w:w="16839" w:h="11907" w:orient="landscape" w:code="9"/>
          <w:pgMar w:top="1151" w:right="1728" w:bottom="1151" w:left="1440" w:header="1152" w:footer="720" w:gutter="0"/>
          <w:cols w:space="720"/>
          <w:docGrid w:linePitch="360"/>
        </w:sectPr>
      </w:pPr>
      <w:bookmarkStart w:id="2564" w:name="_Toc152060586"/>
      <w:bookmarkStart w:id="2565" w:name="_Toc153298538"/>
    </w:p>
    <w:p w14:paraId="12D43C20" w14:textId="77777777" w:rsidR="00687599" w:rsidRPr="00854071" w:rsidRDefault="00687599" w:rsidP="00AE62A0">
      <w:pPr>
        <w:pStyle w:val="HeadingA3"/>
      </w:pPr>
      <w:bookmarkStart w:id="2566" w:name="_Toc153408800"/>
      <w:bookmarkStart w:id="2567" w:name="_Toc186795158"/>
      <w:r>
        <w:lastRenderedPageBreak/>
        <w:t>Construction of new buildings</w:t>
      </w:r>
      <w:bookmarkEnd w:id="2564"/>
      <w:bookmarkEnd w:id="2565"/>
      <w:bookmarkEnd w:id="2566"/>
      <w:bookmarkEnd w:id="2567"/>
      <w:r>
        <w:t xml:space="preserve"> </w:t>
      </w:r>
    </w:p>
    <w:p w14:paraId="7313415B" w14:textId="77777777" w:rsidR="00687599" w:rsidRPr="00854071" w:rsidRDefault="00106D1D" w:rsidP="00AE62A0">
      <w:pPr>
        <w:pStyle w:val="Boldunderline"/>
      </w:pPr>
      <w:r>
        <w:t>Activity description</w:t>
      </w:r>
    </w:p>
    <w:p w14:paraId="44BF46EE" w14:textId="5B37025E" w:rsidR="00687599" w:rsidRPr="00854071" w:rsidRDefault="00687599" w:rsidP="00AE62A0">
      <w:pPr>
        <w:pStyle w:val="Textoindependiente"/>
      </w:pPr>
      <w:r w:rsidRPr="00854071">
        <w:t xml:space="preserve">The development of construction projects for residential and non-residential buildings by combining financial, technical, and physical </w:t>
      </w:r>
      <w:r w:rsidRPr="00AE62A0">
        <w:t>means</w:t>
      </w:r>
      <w:r w:rsidRPr="00854071">
        <w:t xml:space="preserve"> with a view to sell the building upon delivery or at a later date, as well as the construction of complete residential or non-residential buildings, on own account for sale or on a fee or contract basis.</w:t>
      </w:r>
      <w:ins w:id="2568" w:author="Martinez De Hurtado Yela Fermin" w:date="2025-01-02T16:39:00Z" w16du:dateUtc="2025-01-02T15:39:00Z">
        <w:r w:rsidR="00FD48FE">
          <w:t xml:space="preserve"> A</w:t>
        </w:r>
      </w:ins>
      <w:ins w:id="2569" w:author="Martinez De Hurtado Yela Fermin" w:date="2025-01-02T16:43:00Z" w16du:dateUtc="2025-01-02T15:43:00Z">
        <w:r w:rsidR="009E0D01">
          <w:t>ny</w:t>
        </w:r>
      </w:ins>
      <w:ins w:id="2570" w:author="Martinez De Hurtado Yela Fermin" w:date="2025-01-02T16:39:00Z" w16du:dateUtc="2025-01-02T15:39:00Z">
        <w:r w:rsidR="00FD48FE">
          <w:t xml:space="preserve"> r</w:t>
        </w:r>
      </w:ins>
      <w:ins w:id="2571" w:author="Martinez De Hurtado Yela Fermin" w:date="2025-01-02T16:40:00Z" w16du:dateUtc="2025-01-02T15:40:00Z">
        <w:r w:rsidR="00FD48FE">
          <w:t>eference to floor size refer</w:t>
        </w:r>
      </w:ins>
      <w:ins w:id="2572" w:author="Martinez De Hurtado Yela Fermin" w:date="2025-01-02T16:43:00Z" w16du:dateUtc="2025-01-02T15:43:00Z">
        <w:r w:rsidR="009E0D01">
          <w:t>s</w:t>
        </w:r>
      </w:ins>
      <w:ins w:id="2573" w:author="Martinez De Hurtado Yela Fermin" w:date="2025-01-02T16:40:00Z" w16du:dateUtc="2025-01-02T15:40:00Z">
        <w:r w:rsidR="00FD48FE">
          <w:t xml:space="preserve"> to gross floor area.</w:t>
        </w:r>
      </w:ins>
    </w:p>
    <w:p w14:paraId="7910F080" w14:textId="77777777" w:rsidR="00687599" w:rsidRPr="00854071" w:rsidRDefault="00687599" w:rsidP="00AE62A0">
      <w:pPr>
        <w:pStyle w:val="HeadingA4"/>
      </w:pPr>
      <w:bookmarkStart w:id="2574" w:name="_Toc152060587"/>
      <w:r w:rsidRPr="00854071">
        <w:t xml:space="preserve">In </w:t>
      </w:r>
      <w:r w:rsidRPr="00AE62A0">
        <w:t>Spain</w:t>
      </w:r>
      <w:bookmarkEnd w:id="2574"/>
      <w:r w:rsidRPr="00854071">
        <w:t xml:space="preserve"> </w:t>
      </w:r>
    </w:p>
    <w:p w14:paraId="19E748C0" w14:textId="7601850D" w:rsidR="00687599" w:rsidRDefault="00687599" w:rsidP="00AE62A0">
      <w:pPr>
        <w:pStyle w:val="HeadingA5"/>
      </w:pPr>
      <w:r w:rsidRPr="00AE62A0">
        <w:t>Construction</w:t>
      </w:r>
      <w:r w:rsidRPr="00854071">
        <w:t xml:space="preserve"> of new residential buildings </w:t>
      </w:r>
      <w:del w:id="2575" w:author="Martinez De Hurtado Yela Fermin" w:date="2024-10-23T14:58:00Z">
        <w:r w:rsidRPr="00854071" w:rsidDel="0045018B">
          <w:delText>or buildings smaller than 5,000 m</w:delText>
        </w:r>
        <w:r w:rsidRPr="007D3CC2" w:rsidDel="0045018B">
          <w:rPr>
            <w:vertAlign w:val="superscript"/>
          </w:rPr>
          <w:delText>2</w:delText>
        </w:r>
        <w:r w:rsidRPr="00854071" w:rsidDel="0045018B">
          <w:delText xml:space="preserve"> </w:delText>
        </w:r>
      </w:del>
      <w:r w:rsidRPr="00854071">
        <w:t>in Spain</w:t>
      </w:r>
    </w:p>
    <w:p w14:paraId="58DEB71B" w14:textId="77777777" w:rsidR="00434AF1" w:rsidRPr="00434AF1" w:rsidRDefault="00434AF1" w:rsidP="00DD20B8">
      <w:pPr>
        <w:pStyle w:val="BodyTextNoSpacing"/>
      </w:pPr>
    </w:p>
    <w:tbl>
      <w:tblPr>
        <w:tblStyle w:val="OWTable"/>
        <w:tblW w:w="5000" w:type="pct"/>
        <w:tblLayout w:type="fixed"/>
        <w:tblLook w:val="04A0" w:firstRow="1" w:lastRow="0" w:firstColumn="1" w:lastColumn="0" w:noHBand="0" w:noVBand="1"/>
      </w:tblPr>
      <w:tblGrid>
        <w:gridCol w:w="2430"/>
        <w:gridCol w:w="7175"/>
      </w:tblGrid>
      <w:tr w:rsidR="00687599" w:rsidRPr="002051AF" w14:paraId="5E552D04"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38" w:type="dxa"/>
          </w:tcPr>
          <w:p w14:paraId="732359FA" w14:textId="77777777" w:rsidR="00687599" w:rsidRPr="002051AF" w:rsidRDefault="00687599" w:rsidP="00434AF1">
            <w:pPr>
              <w:pStyle w:val="TableHeadingText"/>
              <w:rPr>
                <w:b/>
                <w:bCs/>
                <w:szCs w:val="18"/>
              </w:rPr>
            </w:pPr>
            <w:r w:rsidRPr="002051AF">
              <w:rPr>
                <w:b/>
                <w:bCs/>
                <w:szCs w:val="18"/>
              </w:rPr>
              <w:t>Eligibility</w:t>
            </w:r>
          </w:p>
        </w:tc>
        <w:tc>
          <w:tcPr>
            <w:tcW w:w="7200" w:type="dxa"/>
          </w:tcPr>
          <w:p w14:paraId="2E3FBD7D" w14:textId="77777777" w:rsidR="00687599" w:rsidRPr="002051AF" w:rsidRDefault="00687599" w:rsidP="00434AF1">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2051AF">
              <w:rPr>
                <w:b/>
                <w:bCs/>
                <w:szCs w:val="18"/>
              </w:rPr>
              <w:t>Criteria</w:t>
            </w:r>
          </w:p>
        </w:tc>
      </w:tr>
      <w:tr w:rsidR="00687599" w:rsidRPr="002051AF" w14:paraId="2EEC6EFF" w14:textId="77777777" w:rsidTr="0A974F12">
        <w:tc>
          <w:tcPr>
            <w:cnfStyle w:val="001000000000" w:firstRow="0" w:lastRow="0" w:firstColumn="1" w:lastColumn="0" w:oddVBand="0" w:evenVBand="0" w:oddHBand="0" w:evenHBand="0" w:firstRowFirstColumn="0" w:firstRowLastColumn="0" w:lastRowFirstColumn="0" w:lastRowLastColumn="0"/>
            <w:tcW w:w="2438" w:type="dxa"/>
            <w:shd w:val="clear" w:color="auto" w:fill="C9E8D3" w:themeFill="accent5" w:themeFillTint="33"/>
          </w:tcPr>
          <w:p w14:paraId="04ACCCAC" w14:textId="77777777" w:rsidR="00687599" w:rsidRPr="002051AF" w:rsidRDefault="00687599" w:rsidP="00434AF1">
            <w:pPr>
              <w:pStyle w:val="TableText"/>
              <w:rPr>
                <w:szCs w:val="18"/>
              </w:rPr>
            </w:pPr>
            <w:r w:rsidRPr="002051AF">
              <w:rPr>
                <w:szCs w:val="18"/>
              </w:rPr>
              <w:t>EU Taxonomy consistent</w:t>
            </w:r>
          </w:p>
        </w:tc>
        <w:tc>
          <w:tcPr>
            <w:tcW w:w="7200" w:type="dxa"/>
            <w:shd w:val="clear" w:color="auto" w:fill="C9E8D3" w:themeFill="accent5" w:themeFillTint="33"/>
          </w:tcPr>
          <w:p w14:paraId="74348A45" w14:textId="5CA596E8" w:rsidR="00687599" w:rsidRPr="002051AF" w:rsidRDefault="00D40450" w:rsidP="00434AF1">
            <w:pPr>
              <w:pStyle w:val="TableText"/>
              <w:cnfStyle w:val="000000000000" w:firstRow="0" w:lastRow="0" w:firstColumn="0" w:lastColumn="0" w:oddVBand="0" w:evenVBand="0" w:oddHBand="0" w:evenHBand="0" w:firstRowFirstColumn="0" w:firstRowLastColumn="0" w:lastRowFirstColumn="0" w:lastRowLastColumn="0"/>
              <w:rPr>
                <w:szCs w:val="18"/>
              </w:rPr>
            </w:pPr>
            <w:ins w:id="2576" w:author="Martinez De Hurtado Yela Fermin" w:date="2024-10-24T15:11:00Z">
              <w:r w:rsidRPr="002051AF">
                <w:rPr>
                  <w:szCs w:val="18"/>
                </w:rPr>
                <w:t>The activity complies with either (1.) or (2.):</w:t>
              </w:r>
            </w:ins>
            <w:del w:id="2577" w:author="Martinez De Hurtado Yela Fermin" w:date="2024-10-24T15:11:00Z">
              <w:r w:rsidR="00687599" w:rsidRPr="002051AF" w:rsidDel="00D40450">
                <w:rPr>
                  <w:szCs w:val="18"/>
                </w:rPr>
                <w:delText xml:space="preserve">The activity complies with </w:delText>
              </w:r>
              <w:r w:rsidR="00106D1D" w:rsidRPr="002051AF" w:rsidDel="00D40450">
                <w:rPr>
                  <w:b/>
                  <w:bCs/>
                  <w:szCs w:val="18"/>
                  <w:u w:val="single"/>
                </w:rPr>
                <w:delText>one</w:delText>
              </w:r>
              <w:r w:rsidR="00106D1D" w:rsidRPr="002051AF" w:rsidDel="00D40450">
                <w:rPr>
                  <w:szCs w:val="18"/>
                </w:rPr>
                <w:delText xml:space="preserve"> of the following criteria:</w:delText>
              </w:r>
            </w:del>
          </w:p>
          <w:p w14:paraId="1EA96437" w14:textId="77777777" w:rsidR="00687599" w:rsidRPr="002051AF" w:rsidRDefault="00687599" w:rsidP="00A46517">
            <w:pPr>
              <w:pStyle w:val="TableNumbered1"/>
              <w:numPr>
                <w:ilvl w:val="0"/>
                <w:numId w:val="104"/>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Buildings that have a have an actual (non-modelled) Primary Energy Demand (PED) from non-renewables limited up to:</w:t>
            </w:r>
          </w:p>
          <w:p w14:paraId="6376623A" w14:textId="77777777" w:rsidR="00687599" w:rsidRPr="002051AF" w:rsidRDefault="00687599" w:rsidP="00AE62A0">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 In mainland territory:</w:t>
            </w:r>
          </w:p>
          <w:p w14:paraId="4FA33984"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18.0 kWh/m2/ year in Climatic Zone α</w:t>
            </w:r>
          </w:p>
          <w:p w14:paraId="43E24CC0"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22.5 kWh/m2/ year in Climatic Zone A</w:t>
            </w:r>
          </w:p>
          <w:p w14:paraId="5BA74CBF"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25.2 kWh/m2/ year in Climatic Zone B</w:t>
            </w:r>
          </w:p>
          <w:p w14:paraId="3C3823EA"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28.8 kWh/m2/ year in Climatic Zone C</w:t>
            </w:r>
          </w:p>
          <w:p w14:paraId="50C68A65"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34.2 kWh/m2/ year in Climatic Zone D</w:t>
            </w:r>
          </w:p>
          <w:p w14:paraId="6BB81BFB"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38.7 kWh/m2/ year in Climatic Zone E</w:t>
            </w:r>
          </w:p>
          <w:p w14:paraId="11165D7A" w14:textId="77777777" w:rsidR="00687599" w:rsidRPr="002051AF" w:rsidRDefault="00687599" w:rsidP="00AE62A0">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In non-mainland territory (Balearic Islands, Canary Islands, Ceuta and Melilla):</w:t>
            </w:r>
          </w:p>
          <w:p w14:paraId="220CDD60"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22.5 kWh/m2/ year in Climatic Zone α</w:t>
            </w:r>
          </w:p>
          <w:p w14:paraId="62956D5C"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28.1 kWh/m2/ year in Climatic Zone A</w:t>
            </w:r>
          </w:p>
          <w:p w14:paraId="19915930"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31.5 kWh/m2/ year in Climatic Zone B</w:t>
            </w:r>
          </w:p>
          <w:p w14:paraId="78173617"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36.0 kWh/m2/ year in Climatic Zone C</w:t>
            </w:r>
          </w:p>
          <w:p w14:paraId="2D82FE47" w14:textId="77777777" w:rsidR="00687599" w:rsidRPr="002051AF"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42.8 kWh/m2/ year in Climatic Zone D</w:t>
            </w:r>
          </w:p>
          <w:p w14:paraId="1561AF41" w14:textId="77777777" w:rsidR="00687599" w:rsidRDefault="00687599" w:rsidP="00AE62A0">
            <w:pPr>
              <w:pStyle w:val="TableNumbered3"/>
              <w:cnfStyle w:val="000000000000" w:firstRow="0" w:lastRow="0" w:firstColumn="0" w:lastColumn="0" w:oddVBand="0" w:evenVBand="0" w:oddHBand="0" w:evenHBand="0" w:firstRowFirstColumn="0" w:firstRowLastColumn="0" w:lastRowFirstColumn="0" w:lastRowLastColumn="0"/>
              <w:rPr>
                <w:ins w:id="2578" w:author="Cisneros Morales Diana Karen" w:date="2024-06-27T15:35:00Z"/>
                <w:szCs w:val="18"/>
              </w:rPr>
            </w:pPr>
            <w:r w:rsidRPr="002051AF">
              <w:rPr>
                <w:szCs w:val="18"/>
              </w:rPr>
              <w:t>48.4 kWh/m2/ year in Climatic Zone E</w:t>
            </w:r>
          </w:p>
          <w:p w14:paraId="202A7556" w14:textId="401A66FC" w:rsidR="0045018B" w:rsidRDefault="0045018B" w:rsidP="0045018B">
            <w:pPr>
              <w:pStyle w:val="TableNumbered2"/>
              <w:keepNext/>
              <w:keepLines/>
              <w:cnfStyle w:val="000000000000" w:firstRow="0" w:lastRow="0" w:firstColumn="0" w:lastColumn="0" w:oddVBand="0" w:evenVBand="0" w:oddHBand="0" w:evenHBand="0" w:firstRowFirstColumn="0" w:firstRowLastColumn="0" w:lastRowFirstColumn="0" w:lastRowLastColumn="0"/>
              <w:rPr>
                <w:ins w:id="2579" w:author="Martinez De Hurtado Yela Fermin" w:date="2024-10-23T14:58:00Z"/>
              </w:rPr>
            </w:pPr>
            <w:ins w:id="2580" w:author="Martinez De Hurtado Yela Fermin" w:date="2024-10-23T14:58: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w:t>
              </w:r>
            </w:ins>
            <w:ins w:id="2581" w:author="Martinez De Hurtado Yela Fermin" w:date="2024-10-24T14:47:00Z">
              <w:r w:rsidR="000C2C30">
                <w:t>criteria</w:t>
              </w:r>
              <w:r w:rsidR="000C2C30" w:rsidRPr="00BE63DB">
                <w:rPr>
                  <w:vertAlign w:val="superscript"/>
                </w:rPr>
                <w:footnoteReference w:id="44"/>
              </w:r>
            </w:ins>
            <w:ins w:id="2588" w:author="Martinez De Hurtado Yela Fermin" w:date="2024-10-23T14:58:00Z">
              <w:r>
                <w:t>:</w:t>
              </w:r>
            </w:ins>
          </w:p>
          <w:p w14:paraId="17E42967" w14:textId="77777777" w:rsidR="0045018B" w:rsidRPr="002051AF"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589" w:author="Martinez De Hurtado Yela Fermin" w:date="2024-10-23T14:58:00Z"/>
              </w:rPr>
            </w:pPr>
            <w:ins w:id="2590" w:author="Martinez De Hurtado Yela Fermin" w:date="2024-10-23T14:58:00Z">
              <w:r w:rsidRPr="0A974F12">
                <w:t>Building is subject to checks for airtightness and thermal integrity</w:t>
              </w:r>
              <w:r w:rsidRPr="00274DC2">
                <w:rPr>
                  <w:vertAlign w:val="superscript"/>
                  <w:rPrChange w:id="2591" w:author="Martinez De Hurtado Yela Fermin" w:date="2024-10-23T15:57:00Z">
                    <w:rPr/>
                  </w:rPrChange>
                </w:rPr>
                <w:footnoteReference w:id="45"/>
              </w:r>
              <w:r w:rsidRPr="0A974F12">
                <w:t xml:space="preserve"> post construction; deviations from the predetermined performance levels or defects are communicated to investors and clients</w:t>
              </w:r>
              <w:r>
                <w:t>.</w:t>
              </w:r>
            </w:ins>
          </w:p>
          <w:p w14:paraId="271520FF" w14:textId="77777777" w:rsidR="0045018B" w:rsidRPr="008455E6"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594" w:author="Martinez De Hurtado Yela Fermin" w:date="2024-10-23T14:58:00Z"/>
              </w:rPr>
            </w:pPr>
            <w:ins w:id="2595" w:author="Martinez De Hurtado Yela Fermin" w:date="2024-10-23T14:58:00Z">
              <w:r>
                <w:t>Life-cycle Global Warming Potential (GWP) of the building has been calculated for each stage and is disclosed to investors and clients.</w:t>
              </w:r>
            </w:ins>
          </w:p>
          <w:p w14:paraId="64F625E0" w14:textId="5BD547A5" w:rsidR="0074076F" w:rsidRPr="002051AF" w:rsidDel="0045018B" w:rsidRDefault="0038414C">
            <w:pPr>
              <w:pStyle w:val="TableNumbered2"/>
              <w:cnfStyle w:val="000000000000" w:firstRow="0" w:lastRow="0" w:firstColumn="0" w:lastColumn="0" w:oddVBand="0" w:evenVBand="0" w:oddHBand="0" w:evenHBand="0" w:firstRowFirstColumn="0" w:firstRowLastColumn="0" w:lastRowFirstColumn="0" w:lastRowLastColumn="0"/>
              <w:rPr>
                <w:del w:id="2596" w:author="Martinez De Hurtado Yela Fermin" w:date="2024-10-23T14:58:00Z"/>
              </w:rPr>
              <w:pPrChange w:id="2597" w:author="Cisneros Morales Diana Karen" w:date="2024-06-27T15:35:00Z">
                <w:pPr>
                  <w:pStyle w:val="TableNumbered3"/>
                  <w:cnfStyle w:val="000000000000" w:firstRow="0" w:lastRow="0" w:firstColumn="0" w:lastColumn="0" w:oddVBand="0" w:evenVBand="0" w:oddHBand="0" w:evenHBand="0" w:firstRowFirstColumn="0" w:firstRowLastColumn="0" w:lastRowFirstColumn="0" w:lastRowLastColumn="0"/>
                </w:pPr>
              </w:pPrChange>
            </w:pPr>
            <w:ins w:id="2598" w:author="Cisneros Morales Diana Karen" w:date="2024-06-27T15:43:00Z">
              <w:del w:id="2599" w:author="Martinez De Hurtado Yela Fermin" w:date="2024-10-23T14:58:00Z">
                <w:r w:rsidRPr="0038414C" w:rsidDel="0045018B">
                  <w:delText>For non-residential buildings, refer to the threshold</w:delText>
                </w:r>
              </w:del>
            </w:ins>
            <w:ins w:id="2600" w:author="Cisneros Morales Diana Karen" w:date="2024-06-27T15:46:00Z">
              <w:del w:id="2601" w:author="Martinez De Hurtado Yela Fermin" w:date="2024-10-23T14:58:00Z">
                <w:r w:rsidR="004D1768" w:rsidDel="0045018B">
                  <w:delText>s</w:delText>
                </w:r>
              </w:del>
            </w:ins>
            <w:ins w:id="2602" w:author="Cisneros Morales Diana Karen" w:date="2024-06-27T15:43:00Z">
              <w:del w:id="2603" w:author="Martinez De Hurtado Yela Fermin" w:date="2024-10-23T14:58:00Z">
                <w:r w:rsidRPr="0038414C" w:rsidDel="0045018B">
                  <w:delText xml:space="preserve"> of the activity </w:delText>
                </w:r>
                <w:r w:rsidR="00696074" w:rsidDel="0045018B">
                  <w:delText>A</w:delText>
                </w:r>
                <w:r w:rsidRPr="0038414C" w:rsidDel="0045018B">
                  <w:delText>.3.1.1.2. Construction of new commercial buildings or buildings larger than 5,000 m2 in Spain.</w:delText>
                </w:r>
              </w:del>
            </w:ins>
          </w:p>
          <w:p w14:paraId="5F8D12B3" w14:textId="77777777" w:rsidR="0082630E" w:rsidRPr="002051AF" w:rsidRDefault="0082630E"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del w:id="2604" w:author="Martinez De Hurtado Yela Fermin" w:date="2024-10-24T15:11:00Z">
              <w:r w:rsidRPr="002051AF" w:rsidDel="00D40450">
                <w:rPr>
                  <w:sz w:val="18"/>
                  <w:szCs w:val="18"/>
                </w:rPr>
                <w:delText>or</w:delText>
              </w:r>
            </w:del>
          </w:p>
          <w:p w14:paraId="42133ECF" w14:textId="1EBBA463" w:rsidR="00687599" w:rsidRPr="002051AF" w:rsidRDefault="00687599">
            <w:pPr>
              <w:pStyle w:val="TableNumbered1"/>
              <w:cnfStyle w:val="000000000000" w:firstRow="0" w:lastRow="0" w:firstColumn="0" w:lastColumn="0" w:oddVBand="0" w:evenVBand="0" w:oddHBand="0" w:evenHBand="0" w:firstRowFirstColumn="0" w:firstRowLastColumn="0" w:lastRowFirstColumn="0" w:lastRowLastColumn="0"/>
              <w:pPrChange w:id="2605" w:author="Martinez De Hurtado Yela Fermin" w:date="2024-10-24T15:11:00Z">
                <w:pPr>
                  <w:pStyle w:val="TableNumbered1"/>
                  <w:numPr>
                    <w:numId w:val="105"/>
                  </w:numPr>
                  <w:cnfStyle w:val="000000000000" w:firstRow="0" w:lastRow="0" w:firstColumn="0" w:lastColumn="0" w:oddVBand="0" w:evenVBand="0" w:oddHBand="0" w:evenHBand="0" w:firstRowFirstColumn="0" w:firstRowLastColumn="0" w:lastRowFirstColumn="0" w:lastRowLastColumn="0"/>
                </w:pPr>
              </w:pPrChange>
            </w:pPr>
            <w:r w:rsidRPr="002051AF">
              <w:t>New buildings that have obtained or will in future obtain one of the following certificates:</w:t>
            </w:r>
          </w:p>
          <w:p w14:paraId="775D669C"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HQE SB v4. Certification</w:t>
            </w:r>
          </w:p>
          <w:p w14:paraId="55365F96" w14:textId="249980B2" w:rsidR="00687599" w:rsidRPr="002051AF" w:rsidRDefault="00B62EA3"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ins w:id="2606" w:author="Martinez De Hurtado Yela Fermin" w:date="2024-10-23T12:27:00Z">
              <w:r>
                <w:t>Buildings that have a PED that is 10% below the Net Zero Energy Building Certification™ (NZEB)</w:t>
              </w:r>
            </w:ins>
            <w:del w:id="2607" w:author="Martinez De Hurtado Yela Fermin" w:date="2024-10-23T12:27:00Z">
              <w:r w:rsidR="00687599" w:rsidRPr="002051AF" w:rsidDel="00B62EA3">
                <w:rPr>
                  <w:szCs w:val="18"/>
                </w:rPr>
                <w:delText>Net Zero Energy Building Certification™(NZEB)</w:delText>
              </w:r>
            </w:del>
          </w:p>
          <w:p w14:paraId="21FDF382"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lastRenderedPageBreak/>
              <w:t>[To come in 2024] Low-Carbon Buildings Climate Bond Initiative (CBI) Certification</w:t>
            </w:r>
            <w:r w:rsidRPr="002051AF">
              <w:rPr>
                <w:rStyle w:val="Refdenotaalpie"/>
                <w:szCs w:val="18"/>
              </w:rPr>
              <w:footnoteReference w:id="46"/>
            </w:r>
          </w:p>
          <w:p w14:paraId="267378ED" w14:textId="77777777" w:rsidR="00091595" w:rsidRDefault="00091595"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p>
          <w:p w14:paraId="36F2E681" w14:textId="77777777" w:rsidR="0082630E" w:rsidRPr="00091595" w:rsidRDefault="00D64520" w:rsidP="0034678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r w:rsidRPr="00091595">
              <w:rPr>
                <w:i/>
                <w:iCs/>
                <w:sz w:val="18"/>
                <w:szCs w:val="18"/>
              </w:rPr>
              <w:t>OR</w:t>
            </w:r>
            <w:r w:rsidR="00091595" w:rsidRPr="00091595">
              <w:rPr>
                <w:i/>
                <w:iCs/>
                <w:sz w:val="18"/>
                <w:szCs w:val="18"/>
              </w:rPr>
              <w:t xml:space="preserve"> Circular economy criteria</w:t>
            </w:r>
          </w:p>
          <w:p w14:paraId="1F81A481" w14:textId="77777777" w:rsidR="00687599" w:rsidRPr="002051AF" w:rsidRDefault="00687599" w:rsidP="008658A3">
            <w:pPr>
              <w:pStyle w:val="TableNumbered1"/>
              <w:numPr>
                <w:ilvl w:val="0"/>
                <w:numId w:val="106"/>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Circular economy activities related to the construction of new buildings complies with </w:t>
            </w:r>
            <w:r w:rsidRPr="002051AF">
              <w:rPr>
                <w:b/>
                <w:szCs w:val="18"/>
                <w:u w:val="single"/>
              </w:rPr>
              <w:t>all</w:t>
            </w:r>
            <w:r w:rsidRPr="002051AF">
              <w:rPr>
                <w:szCs w:val="18"/>
              </w:rPr>
              <w:t xml:space="preserve"> of the following criteria</w:t>
            </w:r>
            <w:r w:rsidRPr="002051AF">
              <w:rPr>
                <w:rStyle w:val="Refdenotaalpie"/>
                <w:szCs w:val="18"/>
              </w:rPr>
              <w:footnoteReference w:id="47"/>
            </w:r>
            <w:r w:rsidR="7147CEB8" w:rsidRPr="002051AF">
              <w:rPr>
                <w:szCs w:val="18"/>
              </w:rPr>
              <w:t xml:space="preserve"> </w:t>
            </w:r>
            <w:r w:rsidR="7147CEB8" w:rsidRPr="002051AF">
              <w:rPr>
                <w:b/>
                <w:bCs/>
                <w:color w:val="002C77" w:themeColor="accent1"/>
                <w:szCs w:val="18"/>
              </w:rPr>
              <w:t>[LTO]</w:t>
            </w:r>
            <w:r w:rsidRPr="002051AF">
              <w:rPr>
                <w:szCs w:val="18"/>
              </w:rPr>
              <w:t>:</w:t>
            </w:r>
          </w:p>
          <w:p w14:paraId="4B90A0D6" w14:textId="77777777" w:rsidR="00687599" w:rsidRPr="002051AF" w:rsidRDefault="00687599" w:rsidP="00AE62A0">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48"/>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49"/>
            </w:r>
          </w:p>
          <w:p w14:paraId="0676FF86"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life-cycle Global Warming Potential (GWP) of the building has been calculated for each stage in the life cycle and is disclosed to investors and clients on demand</w:t>
            </w:r>
          </w:p>
          <w:p w14:paraId="1E3559A0" w14:textId="77777777" w:rsidR="00687599" w:rsidRPr="00990982"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rStyle w:val="Refdenotaalpie"/>
              </w:rPr>
            </w:pPr>
            <w:r w:rsidRPr="0A974F12">
              <w:t xml:space="preserve">Construction designs and techniques support circularity via the incorporation of concepts for design for adaptability and deconstruction. </w:t>
            </w:r>
            <w:r w:rsidRPr="00990982">
              <w:t xml:space="preserve">Compliance demonstrated using </w:t>
            </w:r>
            <w:hyperlink w:anchor="Levels_framework" w:history="1">
              <w:r w:rsidRPr="00990982">
                <w:rPr>
                  <w:rStyle w:val="Hipervnculo"/>
                  <w:color w:val="auto"/>
                  <w:highlight w:val="cyan"/>
                </w:rPr>
                <w:t>EU Level 2 reporting framework</w:t>
              </w:r>
            </w:hyperlink>
          </w:p>
          <w:p w14:paraId="7FBC0D76"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50"/>
            </w:r>
            <w:r w:rsidRPr="002051AF">
              <w:rPr>
                <w:szCs w:val="18"/>
              </w:rPr>
              <w:t>:</w:t>
            </w:r>
          </w:p>
          <w:p w14:paraId="6C5D6CDD"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the combined total of concrete, natural or agglomerated stone, a maximum of 70% of the material come from primary raw material</w:t>
            </w:r>
          </w:p>
          <w:p w14:paraId="57264402"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the combined total of brick, tile, ceramic, a maximum of 70% of the material come from primary raw material</w:t>
            </w:r>
          </w:p>
          <w:p w14:paraId="720BE5F4"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bio-based materials, a maximum of 80% of the total material come from primary raw material</w:t>
            </w:r>
          </w:p>
          <w:p w14:paraId="4D81AAB1"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the combined total of glass, mineral insulation, a maximum of 70% of the total material come from primary raw material</w:t>
            </w:r>
          </w:p>
          <w:p w14:paraId="027E1542"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non-biobased plastic, a maximum of 50% of the total material come from primary raw material</w:t>
            </w:r>
          </w:p>
          <w:p w14:paraId="3A0226FF"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metals, a maximum of 30% of the total material come from primary raw material</w:t>
            </w:r>
          </w:p>
          <w:p w14:paraId="7F9EC9F2" w14:textId="77777777" w:rsidR="00687599" w:rsidRPr="002051AF" w:rsidRDefault="00687599" w:rsidP="00EF20A2">
            <w:pPr>
              <w:pStyle w:val="TableNumbered3"/>
              <w:cnfStyle w:val="000000000000" w:firstRow="0" w:lastRow="0" w:firstColumn="0" w:lastColumn="0" w:oddVBand="0" w:evenVBand="0" w:oddHBand="0" w:evenHBand="0" w:firstRowFirstColumn="0" w:firstRowLastColumn="0" w:lastRowFirstColumn="0" w:lastRowLastColumn="0"/>
              <w:rPr>
                <w:szCs w:val="18"/>
              </w:rPr>
            </w:pPr>
            <w:r w:rsidRPr="002051AF">
              <w:rPr>
                <w:szCs w:val="18"/>
              </w:rPr>
              <w:t>for gypsum, a maximum of 65% of the material come from primary raw material</w:t>
            </w:r>
          </w:p>
          <w:p w14:paraId="09B63A6F" w14:textId="77777777" w:rsidR="00687599" w:rsidRPr="002051AF" w:rsidRDefault="00687599" w:rsidP="00AE62A0">
            <w:pPr>
              <w:pStyle w:val="TableNumbered1"/>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tc>
      </w:tr>
      <w:tr w:rsidR="00687599" w:rsidRPr="002051AF" w14:paraId="60CCA9CF" w14:textId="77777777" w:rsidTr="0A974F12">
        <w:tc>
          <w:tcPr>
            <w:cnfStyle w:val="001000000000" w:firstRow="0" w:lastRow="0" w:firstColumn="1" w:lastColumn="0" w:oddVBand="0" w:evenVBand="0" w:oddHBand="0" w:evenHBand="0" w:firstRowFirstColumn="0" w:firstRowLastColumn="0" w:lastRowFirstColumn="0" w:lastRowLastColumn="0"/>
            <w:tcW w:w="2438" w:type="dxa"/>
            <w:shd w:val="clear" w:color="auto" w:fill="FFFFFF" w:themeFill="background2"/>
          </w:tcPr>
          <w:p w14:paraId="3F6AE8BB" w14:textId="77777777" w:rsidR="00687599" w:rsidRPr="002051AF" w:rsidRDefault="00687599" w:rsidP="00434AF1">
            <w:pPr>
              <w:pStyle w:val="TableText"/>
              <w:rPr>
                <w:szCs w:val="18"/>
              </w:rPr>
            </w:pPr>
            <w:r w:rsidRPr="002051AF">
              <w:rPr>
                <w:szCs w:val="18"/>
              </w:rPr>
              <w:lastRenderedPageBreak/>
              <w:t>Santander-specific</w:t>
            </w:r>
          </w:p>
        </w:tc>
        <w:tc>
          <w:tcPr>
            <w:tcW w:w="7200" w:type="dxa"/>
            <w:shd w:val="clear" w:color="auto" w:fill="FFFFFF" w:themeFill="background2"/>
          </w:tcPr>
          <w:p w14:paraId="036F1B57" w14:textId="77777777" w:rsidR="00106D1D" w:rsidRPr="002051AF" w:rsidRDefault="00106D1D" w:rsidP="00434AF1">
            <w:pPr>
              <w:pStyle w:val="TableText"/>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activity complies with the following criteria:</w:t>
            </w:r>
          </w:p>
          <w:p w14:paraId="58787E12" w14:textId="77777777" w:rsidR="00687599" w:rsidRPr="002051AF" w:rsidRDefault="00687599" w:rsidP="00A46517">
            <w:pPr>
              <w:pStyle w:val="TableNumbered1"/>
              <w:numPr>
                <w:ilvl w:val="0"/>
                <w:numId w:val="107"/>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New buildings that have obtained or will in future obtain any of the following certifications of efficiency of the real estate: </w:t>
            </w:r>
          </w:p>
          <w:p w14:paraId="21894B7D"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New buildings that are within the top 15% energy efficiency of the national or regional building stock. For example, as of December 2021 for Spain:</w:t>
            </w:r>
          </w:p>
          <w:p w14:paraId="2B21B0CF" w14:textId="77777777" w:rsidR="00687599" w:rsidRPr="002051AF" w:rsidRDefault="00687599">
            <w:pPr>
              <w:pStyle w:val="TableNumbered3"/>
              <w:cnfStyle w:val="000000000000" w:firstRow="0" w:lastRow="0" w:firstColumn="0" w:lastColumn="0" w:oddVBand="0" w:evenVBand="0" w:oddHBand="0" w:evenHBand="0" w:firstRowFirstColumn="0" w:firstRowLastColumn="0" w:lastRowFirstColumn="0" w:lastRowLastColumn="0"/>
              <w:rPr>
                <w:szCs w:val="18"/>
                <w:lang w:val="es-ES"/>
              </w:rPr>
              <w:pPrChange w:id="2608" w:author="Martinez De Hurtado Yela Fermin" w:date="2025-02-05T11:35:00Z" w16du:dateUtc="2025-02-05T10:35:00Z">
                <w:pPr>
                  <w:pStyle w:val="TableNumbered2"/>
                  <w:cnfStyle w:val="000000000000" w:firstRow="0" w:lastRow="0" w:firstColumn="0" w:lastColumn="0" w:oddVBand="0" w:evenVBand="0" w:oddHBand="0" w:evenHBand="0" w:firstRowFirstColumn="0" w:firstRowLastColumn="0" w:lastRowFirstColumn="0" w:lastRowLastColumn="0"/>
                </w:pPr>
              </w:pPrChange>
            </w:pPr>
            <w:r w:rsidRPr="0A974F12">
              <w:rPr>
                <w:lang w:val="es-ES"/>
              </w:rPr>
              <w:lastRenderedPageBreak/>
              <w:t>C or above</w:t>
            </w:r>
            <w:bookmarkStart w:id="2609" w:name="_Ref153304714"/>
            <w:r w:rsidR="00014ACE" w:rsidRPr="0A974F12">
              <w:rPr>
                <w:rStyle w:val="Refdenotaalpie"/>
                <w:lang w:val="es-ES"/>
              </w:rPr>
              <w:footnoteReference w:id="51"/>
            </w:r>
            <w:bookmarkEnd w:id="2609"/>
            <w:r w:rsidRPr="0A974F12">
              <w:rPr>
                <w:lang w:val="es-ES"/>
              </w:rPr>
              <w:t xml:space="preserve"> in Andalucía, Aragón, Baleares, Castilla y León, Castilla La Mancha, Ceuta, Galicia, Madrid, Melilla, Navarra, Rioja</w:t>
            </w:r>
          </w:p>
          <w:p w14:paraId="4688CA18" w14:textId="0CA5BAA9" w:rsidR="00687599" w:rsidRPr="002051AF" w:rsidRDefault="00687599">
            <w:pPr>
              <w:pStyle w:val="TableNumbered3"/>
              <w:cnfStyle w:val="000000000000" w:firstRow="0" w:lastRow="0" w:firstColumn="0" w:lastColumn="0" w:oddVBand="0" w:evenVBand="0" w:oddHBand="0" w:evenHBand="0" w:firstRowFirstColumn="0" w:firstRowLastColumn="0" w:lastRowFirstColumn="0" w:lastRowLastColumn="0"/>
              <w:rPr>
                <w:szCs w:val="18"/>
                <w:lang w:val="es-ES"/>
              </w:rPr>
              <w:pPrChange w:id="2613" w:author="Martinez De Hurtado Yela Fermin" w:date="2025-02-05T11:35:00Z" w16du:dateUtc="2025-02-05T10:35:00Z">
                <w:pPr>
                  <w:pStyle w:val="TableNumbered2"/>
                  <w:cnfStyle w:val="000000000000" w:firstRow="0" w:lastRow="0" w:firstColumn="0" w:lastColumn="0" w:oddVBand="0" w:evenVBand="0" w:oddHBand="0" w:evenHBand="0" w:firstRowFirstColumn="0" w:firstRowLastColumn="0" w:lastRowFirstColumn="0" w:lastRowLastColumn="0"/>
                </w:pPr>
              </w:pPrChange>
            </w:pPr>
            <w:r w:rsidRPr="0A974F12">
              <w:rPr>
                <w:lang w:val="es-ES"/>
              </w:rPr>
              <w:t>D or above</w:t>
            </w:r>
            <w:r w:rsidR="00014ACE" w:rsidRPr="0A974F12">
              <w:rPr>
                <w:vertAlign w:val="superscript"/>
                <w:lang w:val="es-ES"/>
              </w:rPr>
              <w:t xml:space="preserve"> </w:t>
            </w:r>
            <w:ins w:id="2614" w:author="Martinez De Hurtado Yela Fermin" w:date="2024-12-12T16:28:00Z" w16du:dateUtc="2024-12-12T15:28:00Z">
              <w:r w:rsidR="00CA28C1">
                <w:rPr>
                  <w:vertAlign w:val="superscript"/>
                  <w:lang w:val="es-ES"/>
                </w:rPr>
                <w:t>50</w:t>
              </w:r>
            </w:ins>
            <w:del w:id="2615" w:author="Martinez De Hurtado Yela Fermin" w:date="2024-12-12T16:29:00Z" w16du:dateUtc="2024-12-12T15:29:00Z">
              <w:r w:rsidR="00014ACE" w:rsidRPr="0A974F12" w:rsidDel="00CA28C1">
                <w:rPr>
                  <w:vertAlign w:val="superscript"/>
                  <w:lang w:val="es-ES"/>
                </w:rPr>
                <w:fldChar w:fldCharType="begin"/>
              </w:r>
              <w:r w:rsidR="00014ACE" w:rsidRPr="0A974F12" w:rsidDel="00CA28C1">
                <w:rPr>
                  <w:vertAlign w:val="superscript"/>
                  <w:lang w:val="es-ES"/>
                </w:rPr>
                <w:delInstrText xml:space="preserve"> NOTEREF _Ref153304714 \h  \* MERGEFORMAT </w:delInstrText>
              </w:r>
              <w:r w:rsidR="00014ACE" w:rsidRPr="0A974F12" w:rsidDel="00CA28C1">
                <w:rPr>
                  <w:vertAlign w:val="superscript"/>
                  <w:lang w:val="es-ES"/>
                </w:rPr>
              </w:r>
              <w:r w:rsidR="00014ACE" w:rsidRPr="0A974F12" w:rsidDel="00CA28C1">
                <w:rPr>
                  <w:vertAlign w:val="superscript"/>
                  <w:lang w:val="es-ES"/>
                </w:rPr>
                <w:fldChar w:fldCharType="separate"/>
              </w:r>
              <w:r w:rsidR="004D2094" w:rsidDel="00CA28C1">
                <w:rPr>
                  <w:vertAlign w:val="superscript"/>
                  <w:lang w:val="es-ES"/>
                </w:rPr>
                <w:delText>43</w:delText>
              </w:r>
              <w:r w:rsidR="00014ACE" w:rsidRPr="0A974F12" w:rsidDel="00CA28C1">
                <w:rPr>
                  <w:vertAlign w:val="superscript"/>
                  <w:lang w:val="es-ES"/>
                </w:rPr>
                <w:fldChar w:fldCharType="end"/>
              </w:r>
            </w:del>
            <w:r w:rsidRPr="0A974F12">
              <w:rPr>
                <w:lang w:val="es-ES"/>
              </w:rPr>
              <w:t xml:space="preserve"> in Asturias, Canarias, Cantabria, Cataluña, Extremadura, Murcia, País Vasco, Valencia </w:t>
            </w:r>
          </w:p>
          <w:p w14:paraId="08BDCCD8"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LEED (Gold or above)</w:t>
            </w:r>
          </w:p>
          <w:p w14:paraId="746830F0"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 xml:space="preserve">BREEAM (Excellent or above where “Very good” can be acceptable with a minimum score of 70% in the Energy category) </w:t>
            </w:r>
          </w:p>
          <w:p w14:paraId="5C2A6969"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DGNB Certification (Gold or above)</w:t>
            </w:r>
          </w:p>
          <w:p w14:paraId="621AD5A8"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EDGE (Advanced or Zero Carbon)</w:t>
            </w:r>
          </w:p>
          <w:p w14:paraId="7C0AC21D" w14:textId="77777777" w:rsidR="00687599"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ins w:id="2616" w:author="Martinez De Hurtado Yela Fermin" w:date="2025-01-02T16:50:00Z" w16du:dateUtc="2025-01-02T15:50:00Z"/>
              </w:rPr>
            </w:pPr>
            <w:r>
              <w:t>Passivhaus (Classic or above)</w:t>
            </w:r>
          </w:p>
          <w:p w14:paraId="5598D8F6" w14:textId="77777777" w:rsidR="007D2FB2" w:rsidRDefault="007D2FB2" w:rsidP="0A974F12">
            <w:pPr>
              <w:pStyle w:val="TableNumbered2"/>
              <w:cnfStyle w:val="000000000000" w:firstRow="0" w:lastRow="0" w:firstColumn="0" w:lastColumn="0" w:oddVBand="0" w:evenVBand="0" w:oddHBand="0" w:evenHBand="0" w:firstRowFirstColumn="0" w:firstRowLastColumn="0" w:lastRowFirstColumn="0" w:lastRowLastColumn="0"/>
              <w:rPr>
                <w:ins w:id="2617" w:author="Martinez De Hurtado Yela Fermin" w:date="2025-01-02T16:50:00Z" w16du:dateUtc="2025-01-02T15:50:00Z"/>
              </w:rPr>
            </w:pPr>
            <w:ins w:id="2618" w:author="Martinez De Hurtado Yela Fermin" w:date="2025-01-02T16:50:00Z" w16du:dateUtc="2025-01-02T15:50:00Z">
              <w:r>
                <w:t>Home Quality Mark (4 starts or above)</w:t>
              </w:r>
            </w:ins>
          </w:p>
          <w:p w14:paraId="5F3C1FB9" w14:textId="77777777" w:rsidR="007D2FB2" w:rsidRDefault="007D2FB2" w:rsidP="0A974F12">
            <w:pPr>
              <w:pStyle w:val="TableNumbered2"/>
              <w:cnfStyle w:val="000000000000" w:firstRow="0" w:lastRow="0" w:firstColumn="0" w:lastColumn="0" w:oddVBand="0" w:evenVBand="0" w:oddHBand="0" w:evenHBand="0" w:firstRowFirstColumn="0" w:firstRowLastColumn="0" w:lastRowFirstColumn="0" w:lastRowLastColumn="0"/>
              <w:rPr>
                <w:ins w:id="2619" w:author="Martinez De Hurtado Yela Fermin" w:date="2025-01-02T16:53:00Z" w16du:dateUtc="2025-01-02T15:53:00Z"/>
              </w:rPr>
            </w:pPr>
            <w:ins w:id="2620" w:author="Martinez De Hurtado Yela Fermin" w:date="2025-01-02T16:52:00Z" w16du:dateUtc="2025-01-02T15:52:00Z">
              <w:r>
                <w:t>NABERS (</w:t>
              </w:r>
              <w:r w:rsidRPr="007D2FB2">
                <w:t>4,5 stars or above</w:t>
              </w:r>
            </w:ins>
            <w:ins w:id="2621" w:author="Martinez De Hurtado Yela Fermin" w:date="2025-01-02T16:53:00Z" w16du:dateUtc="2025-01-02T15:53:00Z">
              <w:r>
                <w:t>)</w:t>
              </w:r>
            </w:ins>
          </w:p>
          <w:p w14:paraId="3A83792E" w14:textId="3F3A688D" w:rsidR="007D2FB2" w:rsidRPr="002051AF" w:rsidRDefault="007D2FB2" w:rsidP="0A974F12">
            <w:pPr>
              <w:pStyle w:val="TableNumbered2"/>
              <w:cnfStyle w:val="000000000000" w:firstRow="0" w:lastRow="0" w:firstColumn="0" w:lastColumn="0" w:oddVBand="0" w:evenVBand="0" w:oddHBand="0" w:evenHBand="0" w:firstRowFirstColumn="0" w:firstRowLastColumn="0" w:lastRowFirstColumn="0" w:lastRowLastColumn="0"/>
            </w:pPr>
            <w:ins w:id="2622" w:author="Martinez De Hurtado Yela Fermin" w:date="2025-01-02T16:53:00Z" w16du:dateUtc="2025-01-02T15:53:00Z">
              <w:r>
                <w:t>PBE Edifici</w:t>
              </w:r>
            </w:ins>
            <w:ins w:id="2623" w:author="Martinez De Hurtado Yela Fermin" w:date="2025-01-02T16:54:00Z" w16du:dateUtc="2025-01-02T15:54:00Z">
              <w:r>
                <w:t>a (</w:t>
              </w:r>
              <w:r w:rsidRPr="007D2FB2">
                <w:t>ENCE rating B</w:t>
              </w:r>
              <w:r>
                <w:t>)</w:t>
              </w:r>
            </w:ins>
          </w:p>
        </w:tc>
      </w:tr>
    </w:tbl>
    <w:p w14:paraId="269B4AB5" w14:textId="77777777" w:rsidR="00976C80" w:rsidRDefault="00976C80" w:rsidP="002051AF">
      <w:pPr>
        <w:pStyle w:val="BodyTextNoSpacing"/>
      </w:pPr>
    </w:p>
    <w:p w14:paraId="2E8DD9CC" w14:textId="70BE689F" w:rsidR="00687599" w:rsidRDefault="00687599" w:rsidP="00AE62A0">
      <w:pPr>
        <w:pStyle w:val="HeadingA5"/>
      </w:pPr>
      <w:r w:rsidRPr="00854071">
        <w:t xml:space="preserve">Construction of </w:t>
      </w:r>
      <w:r w:rsidRPr="00AE62A0">
        <w:t>new</w:t>
      </w:r>
      <w:r w:rsidRPr="00854071">
        <w:t xml:space="preserve"> commercial buildings </w:t>
      </w:r>
      <w:del w:id="2624" w:author="Martinez De Hurtado Yela Fermin" w:date="2024-10-23T14:58:00Z">
        <w:r w:rsidRPr="00854071" w:rsidDel="0045018B">
          <w:delText>or buildings larger than 5,000 m</w:delText>
        </w:r>
        <w:r w:rsidRPr="007D3CC2" w:rsidDel="0045018B">
          <w:rPr>
            <w:vertAlign w:val="superscript"/>
          </w:rPr>
          <w:delText>2</w:delText>
        </w:r>
        <w:r w:rsidRPr="00854071" w:rsidDel="0045018B">
          <w:delText xml:space="preserve"> </w:delText>
        </w:r>
      </w:del>
      <w:r w:rsidRPr="00854071">
        <w:t>in Spain</w:t>
      </w:r>
    </w:p>
    <w:p w14:paraId="12E92AFF" w14:textId="77777777" w:rsidR="00434AF1" w:rsidRPr="00AE62A0" w:rsidRDefault="00434AF1" w:rsidP="00AE62A0">
      <w:pPr>
        <w:pStyle w:val="BodyTextNoSpacing"/>
      </w:pPr>
    </w:p>
    <w:tbl>
      <w:tblPr>
        <w:tblStyle w:val="OWTable"/>
        <w:tblW w:w="5161" w:type="pct"/>
        <w:tblLayout w:type="fixed"/>
        <w:tblLook w:val="04A0" w:firstRow="1" w:lastRow="0" w:firstColumn="1" w:lastColumn="0" w:noHBand="0" w:noVBand="1"/>
        <w:tblPrChange w:id="2625" w:author="Martinez De Hurtado Yela Fermin" w:date="2025-01-02T17:49:00Z" w16du:dateUtc="2025-01-02T16:49:00Z">
          <w:tblPr>
            <w:tblStyle w:val="OWTable"/>
            <w:tblW w:w="4988" w:type="pct"/>
            <w:tblLayout w:type="fixed"/>
            <w:tblLook w:val="04A0" w:firstRow="1" w:lastRow="0" w:firstColumn="1" w:lastColumn="0" w:noHBand="0" w:noVBand="1"/>
          </w:tblPr>
        </w:tblPrChange>
      </w:tblPr>
      <w:tblGrid>
        <w:gridCol w:w="2035"/>
        <w:gridCol w:w="7879"/>
        <w:tblGridChange w:id="2626">
          <w:tblGrid>
            <w:gridCol w:w="2035"/>
            <w:gridCol w:w="6"/>
            <w:gridCol w:w="7541"/>
            <w:gridCol w:w="332"/>
          </w:tblGrid>
        </w:tblGridChange>
      </w:tblGrid>
      <w:tr w:rsidR="004E7E8B" w:rsidRPr="002051AF" w14:paraId="156A8CF0" w14:textId="77777777" w:rsidTr="004E7E8B">
        <w:trPr>
          <w:cnfStyle w:val="100000000000" w:firstRow="1" w:lastRow="0" w:firstColumn="0" w:lastColumn="0" w:oddVBand="0" w:evenVBand="0" w:oddHBand="0" w:evenHBand="0" w:firstRowFirstColumn="0" w:firstRowLastColumn="0" w:lastRowFirstColumn="0" w:lastRowLastColumn="0"/>
          <w:tblHeader/>
          <w:trPrChange w:id="2627" w:author="Martinez De Hurtado Yela Fermin" w:date="2025-01-02T17:49:00Z" w16du:dateUtc="2025-01-02T16:49:00Z">
            <w:trPr>
              <w:gridAfter w:val="0"/>
              <w:tblHeader/>
            </w:trPr>
          </w:trPrChange>
        </w:trPr>
        <w:tc>
          <w:tcPr>
            <w:cnfStyle w:val="001000000000" w:firstRow="0" w:lastRow="0" w:firstColumn="1" w:lastColumn="0" w:oddVBand="0" w:evenVBand="0" w:oddHBand="0" w:evenHBand="0" w:firstRowFirstColumn="0" w:firstRowLastColumn="0" w:lastRowFirstColumn="0" w:lastRowLastColumn="0"/>
            <w:tcW w:w="2035" w:type="dxa"/>
            <w:tcPrChange w:id="2628" w:author="Martinez De Hurtado Yela Fermin" w:date="2025-01-02T17:49:00Z" w16du:dateUtc="2025-01-02T16:49:00Z">
              <w:tcPr>
                <w:tcW w:w="2041" w:type="dxa"/>
                <w:gridSpan w:val="2"/>
              </w:tcPr>
            </w:tcPrChange>
          </w:tcPr>
          <w:p w14:paraId="162341D8" w14:textId="77777777" w:rsidR="00687599" w:rsidRPr="002051AF" w:rsidRDefault="00687599" w:rsidP="00AE62A0">
            <w:pPr>
              <w:pStyle w:val="TableHeadingText"/>
              <w:keepLines w:val="0"/>
              <w:cnfStyle w:val="101000000000" w:firstRow="1" w:lastRow="0" w:firstColumn="1" w:lastColumn="0" w:oddVBand="0" w:evenVBand="0" w:oddHBand="0" w:evenHBand="0" w:firstRowFirstColumn="0" w:firstRowLastColumn="0" w:lastRowFirstColumn="0" w:lastRowLastColumn="0"/>
              <w:rPr>
                <w:b/>
                <w:bCs/>
                <w:szCs w:val="18"/>
              </w:rPr>
            </w:pPr>
            <w:r w:rsidRPr="002051AF">
              <w:rPr>
                <w:b/>
                <w:bCs/>
                <w:szCs w:val="18"/>
              </w:rPr>
              <w:t>Eligibility</w:t>
            </w:r>
          </w:p>
        </w:tc>
        <w:tc>
          <w:tcPr>
            <w:tcW w:w="7880" w:type="dxa"/>
            <w:tcPrChange w:id="2629" w:author="Martinez De Hurtado Yela Fermin" w:date="2025-01-02T17:49:00Z" w16du:dateUtc="2025-01-02T16:49:00Z">
              <w:tcPr>
                <w:tcW w:w="7540" w:type="dxa"/>
              </w:tcPr>
            </w:tcPrChange>
          </w:tcPr>
          <w:p w14:paraId="61A1C0B3" w14:textId="77777777" w:rsidR="00687599" w:rsidRPr="002051AF" w:rsidRDefault="00687599" w:rsidP="00AE62A0">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2051AF">
              <w:rPr>
                <w:b/>
                <w:bCs/>
                <w:szCs w:val="18"/>
              </w:rPr>
              <w:t>Criteria</w:t>
            </w:r>
            <w:r w:rsidRPr="002051AF">
              <w:rPr>
                <w:b/>
                <w:bCs/>
                <w:color w:val="002C77" w:themeColor="accent1"/>
                <w:szCs w:val="18"/>
              </w:rPr>
              <w:t xml:space="preserve"> </w:t>
            </w:r>
          </w:p>
        </w:tc>
      </w:tr>
      <w:tr w:rsidR="004E7E8B" w:rsidRPr="002051AF" w14:paraId="669ADB24" w14:textId="77777777" w:rsidTr="004E7E8B">
        <w:trPr>
          <w:trPrChange w:id="2630" w:author="Martinez De Hurtado Yela Fermin" w:date="2025-01-02T17:49:00Z" w16du:dateUtc="2025-01-02T16:49:00Z">
            <w:trPr>
              <w:gridAfter w:val="0"/>
            </w:trPr>
          </w:trPrChange>
        </w:trPr>
        <w:tc>
          <w:tcPr>
            <w:cnfStyle w:val="001000000000" w:firstRow="0" w:lastRow="0" w:firstColumn="1" w:lastColumn="0" w:oddVBand="0" w:evenVBand="0" w:oddHBand="0" w:evenHBand="0" w:firstRowFirstColumn="0" w:firstRowLastColumn="0" w:lastRowFirstColumn="0" w:lastRowLastColumn="0"/>
            <w:tcW w:w="2035" w:type="dxa"/>
            <w:shd w:val="clear" w:color="auto" w:fill="C9E8D3" w:themeFill="accent5" w:themeFillTint="33"/>
            <w:tcPrChange w:id="2631" w:author="Martinez De Hurtado Yela Fermin" w:date="2025-01-02T17:49:00Z" w16du:dateUtc="2025-01-02T16:49:00Z">
              <w:tcPr>
                <w:tcW w:w="2041" w:type="dxa"/>
                <w:gridSpan w:val="2"/>
                <w:shd w:val="clear" w:color="auto" w:fill="C9E8D3" w:themeFill="accent5" w:themeFillTint="33"/>
              </w:tcPr>
            </w:tcPrChange>
          </w:tcPr>
          <w:p w14:paraId="33AD9AF8" w14:textId="77777777" w:rsidR="00687599" w:rsidRPr="002051AF" w:rsidRDefault="00687599" w:rsidP="00AE62A0">
            <w:pPr>
              <w:pStyle w:val="TableText"/>
              <w:rPr>
                <w:szCs w:val="18"/>
              </w:rPr>
            </w:pPr>
            <w:r w:rsidRPr="002051AF">
              <w:rPr>
                <w:szCs w:val="18"/>
              </w:rPr>
              <w:t>EU Taxonomy consistent</w:t>
            </w:r>
          </w:p>
        </w:tc>
        <w:tc>
          <w:tcPr>
            <w:tcW w:w="7880" w:type="dxa"/>
            <w:shd w:val="clear" w:color="auto" w:fill="C9E8D3" w:themeFill="accent5" w:themeFillTint="33"/>
            <w:tcPrChange w:id="2632" w:author="Martinez De Hurtado Yela Fermin" w:date="2025-01-02T17:49:00Z" w16du:dateUtc="2025-01-02T16:49:00Z">
              <w:tcPr>
                <w:tcW w:w="7540" w:type="dxa"/>
                <w:shd w:val="clear" w:color="auto" w:fill="C9E8D3" w:themeFill="accent5" w:themeFillTint="33"/>
              </w:tcPr>
            </w:tcPrChange>
          </w:tcPr>
          <w:p w14:paraId="261EF662" w14:textId="31D5624C" w:rsidR="00106D1D" w:rsidRPr="002051AF" w:rsidRDefault="00D40450" w:rsidP="00AE62A0">
            <w:pPr>
              <w:pStyle w:val="TableText"/>
              <w:cnfStyle w:val="000000000000" w:firstRow="0" w:lastRow="0" w:firstColumn="0" w:lastColumn="0" w:oddVBand="0" w:evenVBand="0" w:oddHBand="0" w:evenHBand="0" w:firstRowFirstColumn="0" w:firstRowLastColumn="0" w:lastRowFirstColumn="0" w:lastRowLastColumn="0"/>
              <w:rPr>
                <w:szCs w:val="18"/>
              </w:rPr>
            </w:pPr>
            <w:ins w:id="2633" w:author="Martinez De Hurtado Yela Fermin" w:date="2024-10-24T15:10:00Z">
              <w:r w:rsidRPr="002051AF">
                <w:rPr>
                  <w:szCs w:val="18"/>
                </w:rPr>
                <w:t>The activity complies with either (1.) or (2.):</w:t>
              </w:r>
            </w:ins>
            <w:del w:id="2634" w:author="Martinez De Hurtado Yela Fermin" w:date="2024-10-24T15:10:00Z">
              <w:r w:rsidR="00106D1D" w:rsidRPr="002051AF" w:rsidDel="00D40450">
                <w:rPr>
                  <w:szCs w:val="18"/>
                </w:rPr>
                <w:delText xml:space="preserve">The activity complies with </w:delText>
              </w:r>
              <w:r w:rsidR="00106D1D" w:rsidRPr="002051AF" w:rsidDel="00D40450">
                <w:rPr>
                  <w:b/>
                  <w:bCs/>
                  <w:szCs w:val="18"/>
                  <w:u w:val="single"/>
                </w:rPr>
                <w:delText>one</w:delText>
              </w:r>
              <w:r w:rsidR="00106D1D" w:rsidRPr="002051AF" w:rsidDel="00D40450">
                <w:rPr>
                  <w:szCs w:val="18"/>
                </w:rPr>
                <w:delText xml:space="preserve"> of the following criteria:</w:delText>
              </w:r>
            </w:del>
          </w:p>
          <w:p w14:paraId="0CDEE2B9" w14:textId="5EA692F4" w:rsidR="00687599" w:rsidRPr="002051AF" w:rsidRDefault="00687599" w:rsidP="00A46517">
            <w:pPr>
              <w:pStyle w:val="TableNumbered1"/>
              <w:numPr>
                <w:ilvl w:val="0"/>
                <w:numId w:val="108"/>
              </w:numPr>
              <w:cnfStyle w:val="000000000000" w:firstRow="0" w:lastRow="0" w:firstColumn="0" w:lastColumn="0" w:oddVBand="0" w:evenVBand="0" w:oddHBand="0" w:evenHBand="0" w:firstRowFirstColumn="0" w:firstRowLastColumn="0" w:lastRowFirstColumn="0" w:lastRowLastColumn="0"/>
            </w:pPr>
            <w:r>
              <w:t xml:space="preserve">New buildings that comply with </w:t>
            </w:r>
            <w:del w:id="2635" w:author="Martinez De Hurtado Yela Fermin" w:date="2024-10-23T14:53:00Z">
              <w:r w:rsidRPr="0A974F12" w:rsidDel="009B4D5F">
                <w:rPr>
                  <w:b/>
                  <w:bCs/>
                  <w:u w:val="single"/>
                </w:rPr>
                <w:delText>all</w:delText>
              </w:r>
              <w:r w:rsidDel="009B4D5F">
                <w:delText xml:space="preserve"> of </w:delText>
              </w:r>
            </w:del>
            <w:r>
              <w:t>the following criteria:</w:t>
            </w:r>
          </w:p>
          <w:p w14:paraId="5DAC93DE"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The building's actual (non-modelled) Primary Energy Demand (PED) from non-renewables is limited up to</w:t>
            </w:r>
          </w:p>
          <w:p w14:paraId="40B1A27C" w14:textId="77777777" w:rsidR="00687599" w:rsidRPr="00BD7F63" w:rsidRDefault="0047714D" w:rsidP="00976C80">
            <w:pPr>
              <w:pStyle w:val="TableText"/>
              <w:cnfStyle w:val="000000000000" w:firstRow="0" w:lastRow="0" w:firstColumn="0" w:lastColumn="0" w:oddVBand="0" w:evenVBand="0" w:oddHBand="0" w:evenHBand="0" w:firstRowFirstColumn="0" w:firstRowLastColumn="0" w:lastRowFirstColumn="0" w:lastRowLastColumn="0"/>
              <w:rPr>
                <w:szCs w:val="18"/>
                <w:lang w:val="fr-FR"/>
              </w:rPr>
            </w:pPr>
            <m:oMath>
              <m:d>
                <m:dPr>
                  <m:begChr m:val="["/>
                  <m:endChr m:val="]"/>
                  <m:ctrlPr>
                    <w:rPr>
                      <w:rFonts w:ascii="Cambria Math" w:hAnsi="Cambria Math"/>
                      <w:szCs w:val="18"/>
                    </w:rPr>
                  </m:ctrlPr>
                </m:dPr>
                <m:e>
                  <m:r>
                    <w:rPr>
                      <w:rFonts w:ascii="Cambria Math" w:hAnsi="Cambria Math"/>
                      <w:szCs w:val="18"/>
                    </w:rPr>
                    <m:t>see</m:t>
                  </m:r>
                  <m:r>
                    <m:rPr>
                      <m:sty m:val="p"/>
                    </m:rPr>
                    <w:rPr>
                      <w:rFonts w:ascii="Cambria Math" w:hAnsi="Cambria Math"/>
                      <w:szCs w:val="18"/>
                      <w:lang w:val="fr-FR"/>
                    </w:rPr>
                    <m:t xml:space="preserve"> </m:t>
                  </m:r>
                  <m:r>
                    <w:rPr>
                      <w:rFonts w:ascii="Cambria Math" w:hAnsi="Cambria Math"/>
                      <w:szCs w:val="18"/>
                    </w:rPr>
                    <m:t>baseline</m:t>
                  </m:r>
                  <m:r>
                    <m:rPr>
                      <m:sty m:val="p"/>
                    </m:rPr>
                    <w:rPr>
                      <w:rFonts w:ascii="Cambria Math" w:hAnsi="Cambria Math"/>
                      <w:szCs w:val="18"/>
                      <w:lang w:val="fr-FR"/>
                    </w:rPr>
                    <m:t xml:space="preserve"> </m:t>
                  </m:r>
                  <m:r>
                    <w:rPr>
                      <w:rFonts w:ascii="Cambria Math" w:hAnsi="Cambria Math"/>
                      <w:szCs w:val="18"/>
                    </w:rPr>
                    <m:t>values</m:t>
                  </m:r>
                  <m:r>
                    <m:rPr>
                      <m:sty m:val="p"/>
                    </m:rPr>
                    <w:rPr>
                      <w:rFonts w:ascii="Cambria Math" w:hAnsi="Cambria Math"/>
                      <w:szCs w:val="18"/>
                      <w:lang w:val="fr-FR"/>
                    </w:rPr>
                    <m:t xml:space="preserve"> </m:t>
                  </m:r>
                  <m:r>
                    <w:rPr>
                      <w:rFonts w:ascii="Cambria Math" w:hAnsi="Cambria Math"/>
                      <w:szCs w:val="18"/>
                    </w:rPr>
                    <m:t>below</m:t>
                  </m:r>
                  <m:r>
                    <m:rPr>
                      <m:sty m:val="p"/>
                    </m:rPr>
                    <w:rPr>
                      <w:rFonts w:ascii="Cambria Math" w:hAnsi="Cambria Math"/>
                      <w:szCs w:val="18"/>
                      <w:lang w:val="fr-FR"/>
                    </w:rPr>
                    <m:t xml:space="preserve"> </m:t>
                  </m:r>
                  <m:r>
                    <w:rPr>
                      <w:rFonts w:ascii="Cambria Math" w:hAnsi="Cambria Math"/>
                      <w:szCs w:val="18"/>
                    </w:rPr>
                    <m:t>per</m:t>
                  </m:r>
                  <m:r>
                    <m:rPr>
                      <m:sty m:val="p"/>
                    </m:rPr>
                    <w:rPr>
                      <w:rFonts w:ascii="Cambria Math" w:hAnsi="Cambria Math"/>
                      <w:szCs w:val="18"/>
                      <w:lang w:val="fr-FR"/>
                    </w:rPr>
                    <m:t xml:space="preserve"> </m:t>
                  </m:r>
                  <m:r>
                    <w:rPr>
                      <w:rFonts w:ascii="Cambria Math" w:hAnsi="Cambria Math"/>
                      <w:szCs w:val="18"/>
                    </w:rPr>
                    <m:t>climatic</m:t>
                  </m:r>
                  <m:r>
                    <m:rPr>
                      <m:sty m:val="p"/>
                    </m:rPr>
                    <w:rPr>
                      <w:rFonts w:ascii="Cambria Math" w:hAnsi="Cambria Math"/>
                      <w:szCs w:val="18"/>
                      <w:lang w:val="fr-FR"/>
                    </w:rPr>
                    <m:t xml:space="preserve"> </m:t>
                  </m:r>
                  <m:r>
                    <w:rPr>
                      <w:rFonts w:ascii="Cambria Math" w:hAnsi="Cambria Math"/>
                      <w:szCs w:val="18"/>
                    </w:rPr>
                    <m:t>zone</m:t>
                  </m:r>
                </m:e>
              </m:d>
              <m:r>
                <m:rPr>
                  <m:sty m:val="p"/>
                </m:rPr>
                <w:rPr>
                  <w:rFonts w:ascii="Cambria Math" w:hAnsi="Cambria Math"/>
                  <w:szCs w:val="18"/>
                  <w:lang w:val="fr-FR"/>
                </w:rPr>
                <m:t>+8*</m:t>
              </m:r>
              <m:d>
                <m:dPr>
                  <m:ctrlPr>
                    <w:rPr>
                      <w:rFonts w:ascii="Cambria Math" w:hAnsi="Cambria Math"/>
                      <w:szCs w:val="18"/>
                    </w:rPr>
                  </m:ctrlPr>
                </m:dPr>
                <m:e>
                  <m:r>
                    <m:rPr>
                      <m:sty m:val="p"/>
                    </m:rPr>
                    <w:rPr>
                      <w:rFonts w:ascii="Cambria Math" w:hAnsi="Cambria Math"/>
                      <w:szCs w:val="18"/>
                      <w:lang w:val="fr-FR"/>
                    </w:rPr>
                    <m:t>1-10%</m:t>
                  </m:r>
                </m:e>
              </m:d>
              <m:r>
                <m:rPr>
                  <m:sty m:val="p"/>
                </m:rPr>
                <w:rPr>
                  <w:rFonts w:ascii="Cambria Math" w:hAnsi="Cambria Math"/>
                  <w:szCs w:val="18"/>
                  <w:lang w:val="fr-FR"/>
                </w:rPr>
                <m:t xml:space="preserve">* </m:t>
              </m:r>
            </m:oMath>
            <w:r w:rsidR="41C9DC0A" w:rsidRPr="00BD7F63">
              <w:rPr>
                <w:lang w:val="fr-FR"/>
              </w:rPr>
              <w:t>CFI</w:t>
            </w:r>
            <w:r w:rsidR="00687599" w:rsidRPr="6862EE71">
              <w:rPr>
                <w:rStyle w:val="Refdenotaalpie"/>
              </w:rPr>
              <w:footnoteReference w:id="52"/>
            </w:r>
            <w:r w:rsidR="00687599" w:rsidRPr="00BD7F63">
              <w:rPr>
                <w:szCs w:val="18"/>
                <w:lang w:val="fr-FR"/>
              </w:rPr>
              <w:br/>
            </w:r>
          </w:p>
          <w:p w14:paraId="79B34C08"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lastRenderedPageBreak/>
              <w:t>Baseline values in mainland territory:</w:t>
            </w:r>
          </w:p>
          <w:p w14:paraId="6E78B8B4"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63.0 kWh/m2/ year in Climatic Zone α</w:t>
            </w:r>
          </w:p>
          <w:p w14:paraId="2852BD84"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49.5 kWh/m2/ year in Climatic Zone A</w:t>
            </w:r>
          </w:p>
          <w:p w14:paraId="093D28A1"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45.0 kWh/m2/ year in Climatic Zone B</w:t>
            </w:r>
          </w:p>
          <w:p w14:paraId="0A4C5A65"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31.5 kWh/m2/ year in Climatic Zone C</w:t>
            </w:r>
          </w:p>
          <w:p w14:paraId="2E34871F"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18.0 kWh/m2/ year in Climatic Zone D</w:t>
            </w:r>
          </w:p>
          <w:p w14:paraId="30306D1B"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9.0 kWh/m2/ year in Climatic Zone E</w:t>
            </w:r>
          </w:p>
          <w:p w14:paraId="4CD66B2A" w14:textId="77777777" w:rsidR="00687599" w:rsidRPr="002051AF" w:rsidRDefault="00687599" w:rsidP="00AE62A0">
            <w:pPr>
              <w:pStyle w:val="Textoindependiente"/>
              <w:keepNext/>
              <w:keepLines/>
              <w:cnfStyle w:val="000000000000" w:firstRow="0" w:lastRow="0" w:firstColumn="0" w:lastColumn="0" w:oddVBand="0" w:evenVBand="0" w:oddHBand="0" w:evenHBand="0" w:firstRowFirstColumn="0" w:firstRowLastColumn="0" w:lastRowFirstColumn="0" w:lastRowLastColumn="0"/>
              <w:rPr>
                <w:sz w:val="18"/>
                <w:szCs w:val="18"/>
              </w:rPr>
            </w:pPr>
            <w:r w:rsidRPr="002051AF">
              <w:rPr>
                <w:sz w:val="18"/>
                <w:szCs w:val="18"/>
              </w:rPr>
              <w:t>Baseline values in non-mainland territory (Balearic Islands, Canary Islands, Ceuta and Melilla):</w:t>
            </w:r>
          </w:p>
          <w:p w14:paraId="58DA199A"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88.2 kWh/m2/ year in Climatic Zone α</w:t>
            </w:r>
          </w:p>
          <w:p w14:paraId="4214FFA3"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69.3 kWh/m2/ year in Climatic Zone A</w:t>
            </w:r>
          </w:p>
          <w:p w14:paraId="3A9FF020"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63.0 kWh/m2/ year in Climatic Zone B</w:t>
            </w:r>
          </w:p>
          <w:p w14:paraId="24CBC249"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44.1 kWh/m2/ year in Climatic Zone C</w:t>
            </w:r>
          </w:p>
          <w:p w14:paraId="37E92903"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25.2 kWh/m2/ year in Climatic Zone D</w:t>
            </w:r>
          </w:p>
          <w:p w14:paraId="06D71E4D" w14:textId="77777777" w:rsidR="00687599" w:rsidRPr="002051AF" w:rsidRDefault="00687599" w:rsidP="00AE62A0">
            <w:pPr>
              <w:pStyle w:val="TableNumbered3"/>
              <w:keepNext/>
              <w:keepLines/>
              <w:cnfStyle w:val="000000000000" w:firstRow="0" w:lastRow="0" w:firstColumn="0" w:lastColumn="0" w:oddVBand="0" w:evenVBand="0" w:oddHBand="0" w:evenHBand="0" w:firstRowFirstColumn="0" w:firstRowLastColumn="0" w:lastRowFirstColumn="0" w:lastRowLastColumn="0"/>
              <w:rPr>
                <w:szCs w:val="18"/>
              </w:rPr>
            </w:pPr>
            <w:r>
              <w:t>12.6 kWh/m2/ year in Climatic Zone E</w:t>
            </w:r>
          </w:p>
          <w:p w14:paraId="0A15DBC3" w14:textId="2C2887D9" w:rsidR="008455E6" w:rsidRDefault="009B4D5F"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ins w:id="2636" w:author="Martinez De Hurtado Yela Fermin" w:date="2024-10-23T14:54:00Z"/>
              </w:rPr>
            </w:pPr>
            <w:ins w:id="2637" w:author="Martinez De Hurtado Yela Fermin" w:date="2024-10-23T14:53:00Z">
              <w:r>
                <w:t xml:space="preserve">For </w:t>
              </w:r>
              <w:r w:rsidRPr="009B4D5F">
                <w:t>buildings larger than 5,000 m</w:t>
              </w:r>
              <w:r w:rsidRPr="009B4D5F">
                <w:rPr>
                  <w:vertAlign w:val="superscript"/>
                  <w:rPrChange w:id="2638" w:author="Martinez De Hurtado Yela Fermin" w:date="2024-10-23T14:54:00Z">
                    <w:rPr/>
                  </w:rPrChange>
                </w:rPr>
                <w:t>2</w:t>
              </w:r>
            </w:ins>
            <w:ins w:id="2639" w:author="Martinez De Hurtado Yela Fermin" w:date="2024-10-23T14:54:00Z">
              <w:r w:rsidR="008455E6">
                <w:t xml:space="preserve">, </w:t>
              </w:r>
              <w:r w:rsidR="008455E6" w:rsidRPr="0045018B">
                <w:rPr>
                  <w:b/>
                  <w:bCs/>
                  <w:rPrChange w:id="2640" w:author="Martinez De Hurtado Yela Fermin" w:date="2024-10-23T14:58:00Z">
                    <w:rPr/>
                  </w:rPrChange>
                </w:rPr>
                <w:t>in addition</w:t>
              </w:r>
              <w:r w:rsidR="008455E6">
                <w:t xml:space="preserve"> they need to comply with the following criteria:</w:t>
              </w:r>
            </w:ins>
          </w:p>
          <w:p w14:paraId="05B22B05" w14:textId="1A533DEB" w:rsidR="00687599" w:rsidRPr="002051AF" w:rsidRDefault="00687599">
            <w:pPr>
              <w:pStyle w:val="TableNumbered3"/>
              <w:keepNext/>
              <w:keepLines/>
              <w:cnfStyle w:val="000000000000" w:firstRow="0" w:lastRow="0" w:firstColumn="0" w:lastColumn="0" w:oddVBand="0" w:evenVBand="0" w:oddHBand="0" w:evenHBand="0" w:firstRowFirstColumn="0" w:firstRowLastColumn="0" w:lastRowFirstColumn="0" w:lastRowLastColumn="0"/>
              <w:pPrChange w:id="2641" w:author="Martinez De Hurtado Yela Fermin" w:date="2024-10-23T14:54:00Z">
                <w:pPr>
                  <w:pStyle w:val="TableNumbered2"/>
                  <w:keepNext/>
                  <w:keepLines/>
                  <w:cnfStyle w:val="000000000000" w:firstRow="0" w:lastRow="0" w:firstColumn="0" w:lastColumn="0" w:oddVBand="0" w:evenVBand="0" w:oddHBand="0" w:evenHBand="0" w:firstRowFirstColumn="0" w:firstRowLastColumn="0" w:lastRowFirstColumn="0" w:lastRowLastColumn="0"/>
                </w:pPr>
              </w:pPrChange>
            </w:pPr>
            <w:r w:rsidRPr="0A974F12">
              <w:t>Building is subject to checks for airtightness and thermal integrity</w:t>
            </w:r>
            <w:r w:rsidRPr="00274DC2">
              <w:rPr>
                <w:rPrChange w:id="2642" w:author="Martinez De Hurtado Yela Fermin" w:date="2024-10-23T15:57:00Z">
                  <w:rPr>
                    <w:rStyle w:val="Refdenotaalpie"/>
                  </w:rPr>
                </w:rPrChange>
              </w:rPr>
              <w:footnoteReference w:id="53"/>
            </w:r>
            <w:r w:rsidRPr="0A974F12">
              <w:t xml:space="preserve"> post construction; deviations from the predetermined performance levels or defects are communicated to investors and clients</w:t>
            </w:r>
            <w:ins w:id="2643" w:author="Martinez De Hurtado Yela Fermin" w:date="2024-10-23T14:58:00Z">
              <w:r w:rsidR="0045018B">
                <w:t>.</w:t>
              </w:r>
            </w:ins>
          </w:p>
          <w:p w14:paraId="1F291764" w14:textId="7C8B4D37" w:rsidR="00687599" w:rsidDel="00D40450" w:rsidRDefault="00687599" w:rsidP="00976C80">
            <w:pPr>
              <w:pStyle w:val="TableNumbered3"/>
              <w:keepNext/>
              <w:keepLines/>
              <w:cnfStyle w:val="000000000000" w:firstRow="0" w:lastRow="0" w:firstColumn="0" w:lastColumn="0" w:oddVBand="0" w:evenVBand="0" w:oddHBand="0" w:evenHBand="0" w:firstRowFirstColumn="0" w:firstRowLastColumn="0" w:lastRowFirstColumn="0" w:lastRowLastColumn="0"/>
              <w:rPr>
                <w:del w:id="2644" w:author="Martinez De Hurtado Yela Fermin" w:date="2024-10-24T15:11:00Z"/>
              </w:rPr>
            </w:pPr>
            <w:r>
              <w:t>Life-cycle Global Warming Potential (GWP) of the building has been calculated for each stage and is disclosed to investors and clients</w:t>
            </w:r>
            <w:ins w:id="2645" w:author="Martinez De Hurtado Yela Fermin" w:date="2024-10-23T14:58:00Z">
              <w:r w:rsidR="0045018B">
                <w:t>.</w:t>
              </w:r>
            </w:ins>
          </w:p>
          <w:p w14:paraId="51F759C4" w14:textId="77777777" w:rsidR="00D40450" w:rsidRPr="008455E6" w:rsidRDefault="00D40450">
            <w:pPr>
              <w:pStyle w:val="TableNumbered3"/>
              <w:keepNext/>
              <w:keepLines/>
              <w:cnfStyle w:val="000000000000" w:firstRow="0" w:lastRow="0" w:firstColumn="0" w:lastColumn="0" w:oddVBand="0" w:evenVBand="0" w:oddHBand="0" w:evenHBand="0" w:firstRowFirstColumn="0" w:firstRowLastColumn="0" w:lastRowFirstColumn="0" w:lastRowLastColumn="0"/>
              <w:rPr>
                <w:ins w:id="2646" w:author="Martinez De Hurtado Yela Fermin" w:date="2024-10-24T15:11:00Z"/>
              </w:rPr>
              <w:pPrChange w:id="2647" w:author="Martinez De Hurtado Yela Fermin" w:date="2024-10-23T14:54:00Z">
                <w:pPr>
                  <w:pStyle w:val="TableNumbered2"/>
                  <w:keepNext/>
                  <w:keepLines/>
                  <w:cnfStyle w:val="000000000000" w:firstRow="0" w:lastRow="0" w:firstColumn="0" w:lastColumn="0" w:oddVBand="0" w:evenVBand="0" w:oddHBand="0" w:evenHBand="0" w:firstRowFirstColumn="0" w:firstRowLastColumn="0" w:lastRowFirstColumn="0" w:lastRowLastColumn="0"/>
                </w:pPr>
              </w:pPrChange>
            </w:pPr>
          </w:p>
          <w:p w14:paraId="06731021" w14:textId="167A69BF" w:rsidR="0082630E" w:rsidRPr="00D40450" w:rsidRDefault="0082630E">
            <w:pPr>
              <w:pStyle w:val="TableNumbered3"/>
              <w:keepNext/>
              <w:keepLines/>
              <w:numPr>
                <w:ilvl w:val="0"/>
                <w:numId w:val="0"/>
              </w:numPr>
              <w:ind w:left="648"/>
              <w:cnfStyle w:val="000000000000" w:firstRow="0" w:lastRow="0" w:firstColumn="0" w:lastColumn="0" w:oddVBand="0" w:evenVBand="0" w:oddHBand="0" w:evenHBand="0" w:firstRowFirstColumn="0" w:firstRowLastColumn="0" w:lastRowFirstColumn="0" w:lastRowLastColumn="0"/>
              <w:rPr>
                <w:szCs w:val="18"/>
              </w:rPr>
              <w:pPrChange w:id="2648" w:author="Martinez De Hurtado Yela Fermin" w:date="2024-10-24T15:11:00Z">
                <w:pPr>
                  <w:pStyle w:val="TableText"/>
                  <w:cnfStyle w:val="000000000000" w:firstRow="0" w:lastRow="0" w:firstColumn="0" w:lastColumn="0" w:oddVBand="0" w:evenVBand="0" w:oddHBand="0" w:evenHBand="0" w:firstRowFirstColumn="0" w:firstRowLastColumn="0" w:lastRowFirstColumn="0" w:lastRowLastColumn="0"/>
                </w:pPr>
              </w:pPrChange>
            </w:pPr>
            <w:del w:id="2649" w:author="Martinez De Hurtado Yela Fermin" w:date="2024-10-24T15:10:00Z">
              <w:r w:rsidRPr="00D40450" w:rsidDel="00D40450">
                <w:rPr>
                  <w:szCs w:val="18"/>
                </w:rPr>
                <w:delText>or</w:delText>
              </w:r>
            </w:del>
          </w:p>
          <w:p w14:paraId="073E6954" w14:textId="28E2B799" w:rsidR="00687599" w:rsidRPr="002051AF" w:rsidRDefault="00687599">
            <w:pPr>
              <w:pStyle w:val="TableNumbered1"/>
              <w:cnfStyle w:val="000000000000" w:firstRow="0" w:lastRow="0" w:firstColumn="0" w:lastColumn="0" w:oddVBand="0" w:evenVBand="0" w:oddHBand="0" w:evenHBand="0" w:firstRowFirstColumn="0" w:firstRowLastColumn="0" w:lastRowFirstColumn="0" w:lastRowLastColumn="0"/>
              <w:pPrChange w:id="2650" w:author="Martinez De Hurtado Yela Fermin" w:date="2024-10-24T15:10:00Z">
                <w:pPr>
                  <w:pStyle w:val="TableNumbered1"/>
                  <w:keepNext/>
                  <w:keepLines/>
                  <w:numPr>
                    <w:numId w:val="109"/>
                  </w:numPr>
                  <w:cnfStyle w:val="000000000000" w:firstRow="0" w:lastRow="0" w:firstColumn="0" w:lastColumn="0" w:oddVBand="0" w:evenVBand="0" w:oddHBand="0" w:evenHBand="0" w:firstRowFirstColumn="0" w:firstRowLastColumn="0" w:lastRowFirstColumn="0" w:lastRowLastColumn="0"/>
                </w:pPr>
              </w:pPrChange>
            </w:pPr>
            <w:r w:rsidRPr="002051AF">
              <w:t>New buildings that have obtained or will in future obtain one of the following certificates:</w:t>
            </w:r>
          </w:p>
          <w:p w14:paraId="005B7CDB"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HQE SB v4. Certification</w:t>
            </w:r>
          </w:p>
          <w:p w14:paraId="50D1A005" w14:textId="0E2D880F" w:rsidR="00687599" w:rsidRPr="002051AF" w:rsidRDefault="00B62EA3"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ins w:id="2651" w:author="Martinez De Hurtado Yela Fermin" w:date="2024-10-23T12:27:00Z">
              <w:r>
                <w:t>Buildings that have a PED that is 10% below the Net Zero Energy Building Certification™ (NZEB)</w:t>
              </w:r>
            </w:ins>
            <w:del w:id="2652" w:author="Martinez De Hurtado Yela Fermin" w:date="2024-10-23T12:27:00Z">
              <w:r w:rsidR="00687599" w:rsidDel="00B62EA3">
                <w:delText>Net Zero Energy Building Certification™ (NZEB)</w:delText>
              </w:r>
            </w:del>
          </w:p>
          <w:p w14:paraId="14F4BE15"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Low-Carbon Buildings Climate Bond Initiative (CBI) Certification</w:t>
            </w:r>
          </w:p>
          <w:p w14:paraId="0C2CDA76" w14:textId="77777777" w:rsidR="00687599" w:rsidRDefault="00687599" w:rsidP="00976C80">
            <w:pPr>
              <w:pStyle w:val="TableText"/>
              <w:cnfStyle w:val="000000000000" w:firstRow="0" w:lastRow="0" w:firstColumn="0" w:lastColumn="0" w:oddVBand="0" w:evenVBand="0" w:oddHBand="0" w:evenHBand="0" w:firstRowFirstColumn="0" w:firstRowLastColumn="0" w:lastRowFirstColumn="0" w:lastRowLastColumn="0"/>
              <w:rPr>
                <w:szCs w:val="18"/>
              </w:rPr>
            </w:pPr>
          </w:p>
          <w:p w14:paraId="2FC5A880" w14:textId="77777777" w:rsidR="00055529" w:rsidRPr="00055529" w:rsidRDefault="00055529" w:rsidP="00976C80">
            <w:pPr>
              <w:pStyle w:val="TableText"/>
              <w:cnfStyle w:val="000000000000" w:firstRow="0" w:lastRow="0" w:firstColumn="0" w:lastColumn="0" w:oddVBand="0" w:evenVBand="0" w:oddHBand="0" w:evenHBand="0" w:firstRowFirstColumn="0" w:firstRowLastColumn="0" w:lastRowFirstColumn="0" w:lastRowLastColumn="0"/>
              <w:rPr>
                <w:i/>
                <w:iCs/>
                <w:szCs w:val="18"/>
              </w:rPr>
            </w:pPr>
            <w:r w:rsidRPr="00055529">
              <w:rPr>
                <w:i/>
                <w:iCs/>
                <w:szCs w:val="18"/>
              </w:rPr>
              <w:t xml:space="preserve">OR Circular economy criteria </w:t>
            </w:r>
          </w:p>
          <w:p w14:paraId="4CDE02DA" w14:textId="77777777" w:rsidR="00687599" w:rsidRPr="002051AF" w:rsidRDefault="00687599" w:rsidP="00A46517">
            <w:pPr>
              <w:pStyle w:val="TableNumbered1"/>
              <w:keepNext/>
              <w:keepLines/>
              <w:numPr>
                <w:ilvl w:val="0"/>
                <w:numId w:val="110"/>
              </w:numPr>
              <w:cnfStyle w:val="000000000000" w:firstRow="0" w:lastRow="0" w:firstColumn="0" w:lastColumn="0" w:oddVBand="0" w:evenVBand="0" w:oddHBand="0" w:evenHBand="0" w:firstRowFirstColumn="0" w:firstRowLastColumn="0" w:lastRowFirstColumn="0" w:lastRowLastColumn="0"/>
            </w:pPr>
            <w:r w:rsidRPr="0A974F12">
              <w:t xml:space="preserve">Circular economy activities related to the construction of new buildings complies with </w:t>
            </w:r>
            <w:r w:rsidRPr="0A974F12">
              <w:rPr>
                <w:b/>
                <w:bCs/>
                <w:u w:val="single"/>
              </w:rPr>
              <w:t>all</w:t>
            </w:r>
            <w:r w:rsidRPr="0A974F12">
              <w:t xml:space="preserve"> of the following criteria</w:t>
            </w:r>
            <w:r w:rsidRPr="0A974F12">
              <w:rPr>
                <w:rStyle w:val="Refdenotaalpie"/>
              </w:rPr>
              <w:footnoteReference w:id="54"/>
            </w:r>
            <w:r w:rsidR="0082630E" w:rsidRPr="002051AF">
              <w:rPr>
                <w:szCs w:val="18"/>
              </w:rPr>
              <w:t xml:space="preserve"> </w:t>
            </w:r>
            <w:r w:rsidR="0082630E" w:rsidRPr="0A974F12">
              <w:rPr>
                <w:b/>
                <w:bCs/>
                <w:color w:val="002C77" w:themeColor="accent1"/>
              </w:rPr>
              <w:t>[LTO]</w:t>
            </w:r>
            <w:r w:rsidRPr="002051AF">
              <w:rPr>
                <w:szCs w:val="18"/>
              </w:rPr>
              <w:t>:</w:t>
            </w:r>
          </w:p>
          <w:p w14:paraId="7C20428D"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55"/>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56"/>
            </w:r>
          </w:p>
          <w:p w14:paraId="7CA627DC"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The life-cycle Global Warming Potential (GWP) of the building has been calculated for each stage in the life cycle and is disclosed to investors and clients on demand</w:t>
            </w:r>
          </w:p>
          <w:p w14:paraId="0D5420E1" w14:textId="77777777" w:rsidR="00687599" w:rsidRPr="00990982" w:rsidRDefault="00687599" w:rsidP="0A974F12">
            <w:pPr>
              <w:pStyle w:val="TableNumbered2"/>
              <w:keepNext/>
              <w:keepLines/>
              <w:cnfStyle w:val="000000000000" w:firstRow="0" w:lastRow="0" w:firstColumn="0" w:lastColumn="0" w:oddVBand="0" w:evenVBand="0" w:oddHBand="0" w:evenHBand="0" w:firstRowFirstColumn="0" w:firstRowLastColumn="0" w:lastRowFirstColumn="0" w:lastRowLastColumn="0"/>
              <w:rPr>
                <w:rStyle w:val="Refdenotaalpie"/>
              </w:rPr>
            </w:pPr>
            <w:r w:rsidRPr="0A974F12">
              <w:t xml:space="preserve">Construction designs and techniques support circularity via the incorporation of concepts for design for adaptability and </w:t>
            </w:r>
            <w:r w:rsidRPr="00990982">
              <w:t xml:space="preserve">deconstruction. Compliance demonstrated using </w:t>
            </w:r>
            <w:r>
              <w:fldChar w:fldCharType="begin"/>
            </w:r>
            <w:r>
              <w:instrText>HYPERLINK \l "Levels_framework"</w:instrText>
            </w:r>
            <w:r>
              <w:fldChar w:fldCharType="separate"/>
            </w:r>
            <w:r w:rsidRPr="00990982">
              <w:rPr>
                <w:rStyle w:val="Hipervnculo"/>
                <w:color w:val="auto"/>
                <w:highlight w:val="cyan"/>
              </w:rPr>
              <w:t>EU Level 2 reporting framework</w:t>
            </w:r>
            <w:r>
              <w:rPr>
                <w:rStyle w:val="Hipervnculo"/>
                <w:color w:val="auto"/>
                <w:highlight w:val="cyan"/>
              </w:rPr>
              <w:fldChar w:fldCharType="end"/>
            </w:r>
          </w:p>
          <w:p w14:paraId="6F7E1840"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57"/>
            </w:r>
            <w:r w:rsidRPr="002051AF">
              <w:rPr>
                <w:szCs w:val="18"/>
              </w:rPr>
              <w:t>:</w:t>
            </w:r>
          </w:p>
          <w:p w14:paraId="53753826"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the combined total of concrete, natural or agglomerated stone, a maximum of 70% of the material come from primary raw material</w:t>
            </w:r>
          </w:p>
          <w:p w14:paraId="52F7EF08"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the combined total of brick, tile, ceramic, a maximum of 70% of the material come from primary raw material</w:t>
            </w:r>
          </w:p>
          <w:p w14:paraId="0C99EEF6"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bio-based materials, a maximum of 80% of the total material come from primary raw material</w:t>
            </w:r>
          </w:p>
          <w:p w14:paraId="0870F9CF"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the combined total of glass, mineral insulation, a maximum of 70% of the total material come from primary raw material</w:t>
            </w:r>
          </w:p>
          <w:p w14:paraId="712C34A4"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non-biobased plastic, a maximum of 50% of the total material come from primary raw material</w:t>
            </w:r>
          </w:p>
          <w:p w14:paraId="47EC6B7E"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t>for metals, a maximum of 30% of the total material come from primary raw material</w:t>
            </w:r>
          </w:p>
          <w:p w14:paraId="53E49A9D" w14:textId="77777777" w:rsidR="00687599" w:rsidRPr="002051AF" w:rsidRDefault="00687599" w:rsidP="0A974F12">
            <w:pPr>
              <w:pStyle w:val="TableNumbered3"/>
              <w:keepNext/>
              <w:keepLines/>
              <w:cnfStyle w:val="000000000000" w:firstRow="0" w:lastRow="0" w:firstColumn="0" w:lastColumn="0" w:oddVBand="0" w:evenVBand="0" w:oddHBand="0" w:evenHBand="0" w:firstRowFirstColumn="0" w:firstRowLastColumn="0" w:lastRowFirstColumn="0" w:lastRowLastColumn="0"/>
            </w:pPr>
            <w:r>
              <w:lastRenderedPageBreak/>
              <w:t>for gypsum, a maximum of 65% of the material come from primary raw material</w:t>
            </w:r>
          </w:p>
          <w:p w14:paraId="040C4AB6" w14:textId="77777777" w:rsidR="00687599" w:rsidRPr="002051AF" w:rsidRDefault="00687599" w:rsidP="00AE62A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tc>
      </w:tr>
      <w:tr w:rsidR="004E7E8B" w:rsidRPr="002051AF" w14:paraId="3B53B44E" w14:textId="77777777" w:rsidTr="004E7E8B">
        <w:trPr>
          <w:trPrChange w:id="2653" w:author="Martinez De Hurtado Yela Fermin" w:date="2025-01-02T17:49:00Z" w16du:dateUtc="2025-01-02T16:49:00Z">
            <w:trPr>
              <w:gridAfter w:val="0"/>
            </w:trPr>
          </w:trPrChange>
        </w:trPr>
        <w:tc>
          <w:tcPr>
            <w:cnfStyle w:val="001000000000" w:firstRow="0" w:lastRow="0" w:firstColumn="1" w:lastColumn="0" w:oddVBand="0" w:evenVBand="0" w:oddHBand="0" w:evenHBand="0" w:firstRowFirstColumn="0" w:firstRowLastColumn="0" w:lastRowFirstColumn="0" w:lastRowLastColumn="0"/>
            <w:tcW w:w="2035" w:type="dxa"/>
            <w:shd w:val="clear" w:color="auto" w:fill="FFFFFF" w:themeFill="background2"/>
            <w:tcPrChange w:id="2654" w:author="Martinez De Hurtado Yela Fermin" w:date="2025-01-02T17:49:00Z" w16du:dateUtc="2025-01-02T16:49:00Z">
              <w:tcPr>
                <w:tcW w:w="2041" w:type="dxa"/>
                <w:gridSpan w:val="2"/>
                <w:shd w:val="clear" w:color="auto" w:fill="FFFFFF" w:themeFill="background2"/>
              </w:tcPr>
            </w:tcPrChange>
          </w:tcPr>
          <w:p w14:paraId="5DD5E8AA" w14:textId="77777777" w:rsidR="00687599" w:rsidRPr="002051AF" w:rsidRDefault="00687599" w:rsidP="00117500">
            <w:pPr>
              <w:pStyle w:val="TableText"/>
              <w:keepNext/>
              <w:keepLines/>
              <w:rPr>
                <w:szCs w:val="18"/>
              </w:rPr>
            </w:pPr>
            <w:r w:rsidRPr="002051AF">
              <w:rPr>
                <w:szCs w:val="18"/>
              </w:rPr>
              <w:lastRenderedPageBreak/>
              <w:t>Santander-specific</w:t>
            </w:r>
          </w:p>
        </w:tc>
        <w:tc>
          <w:tcPr>
            <w:tcW w:w="7880" w:type="dxa"/>
            <w:shd w:val="clear" w:color="auto" w:fill="FFFFFF" w:themeFill="background2"/>
            <w:tcPrChange w:id="2655" w:author="Martinez De Hurtado Yela Fermin" w:date="2025-01-02T17:49:00Z" w16du:dateUtc="2025-01-02T16:49:00Z">
              <w:tcPr>
                <w:tcW w:w="7540" w:type="dxa"/>
                <w:shd w:val="clear" w:color="auto" w:fill="FFFFFF" w:themeFill="background2"/>
              </w:tcPr>
            </w:tcPrChange>
          </w:tcPr>
          <w:p w14:paraId="724BB3DF" w14:textId="77777777" w:rsidR="00687599" w:rsidRPr="002051AF" w:rsidRDefault="00687599" w:rsidP="00A46517">
            <w:pPr>
              <w:pStyle w:val="TableNumbered1"/>
              <w:keepNext/>
              <w:keepLines/>
              <w:numPr>
                <w:ilvl w:val="0"/>
                <w:numId w:val="111"/>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New buildings that have obtained or will in future obtain any of the following certifications of efficiency of the real estate: </w:t>
            </w:r>
          </w:p>
          <w:p w14:paraId="5D40645A" w14:textId="77777777" w:rsidR="00687599" w:rsidRPr="002051AF"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New buildings that are within the top 15% energy efficiency of the national or regional building stock. For example, as of December 2021 for Spain:</w:t>
            </w:r>
          </w:p>
          <w:p w14:paraId="0A56B1BB" w14:textId="77777777" w:rsidR="00687599" w:rsidRPr="002051AF" w:rsidRDefault="00687599" w:rsidP="00117500">
            <w:pPr>
              <w:pStyle w:val="TableNumbered3"/>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0A974F12">
              <w:rPr>
                <w:lang w:val="es-ES"/>
              </w:rPr>
              <w:t>C or above</w:t>
            </w:r>
            <w:bookmarkStart w:id="2656" w:name="_Ref153388181"/>
            <w:r w:rsidR="00521DA9" w:rsidRPr="0A974F12">
              <w:rPr>
                <w:rStyle w:val="Refdenotaalpie"/>
                <w:lang w:val="es-ES"/>
              </w:rPr>
              <w:footnoteReference w:id="58"/>
            </w:r>
            <w:bookmarkEnd w:id="2656"/>
            <w:r w:rsidRPr="0A974F12">
              <w:rPr>
                <w:lang w:val="es-ES"/>
              </w:rPr>
              <w:t xml:space="preserve"> in Andalucía, Aragón, Baleares, Castilla y León, Castilla La Mancha, Ceuta, Galicia, Madrid, Melilla, Navarra, Rioja</w:t>
            </w:r>
          </w:p>
          <w:p w14:paraId="3AED0F07" w14:textId="4ED42C7B" w:rsidR="00687599" w:rsidRPr="002051AF" w:rsidRDefault="00687599" w:rsidP="00117500">
            <w:pPr>
              <w:pStyle w:val="TableNumbered3"/>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0A974F12">
              <w:rPr>
                <w:lang w:val="es-ES"/>
              </w:rPr>
              <w:t>D or above</w:t>
            </w:r>
            <w:r w:rsidR="00521DA9" w:rsidRPr="0A974F12">
              <w:rPr>
                <w:vertAlign w:val="superscript"/>
                <w:lang w:val="es-ES"/>
              </w:rPr>
              <w:fldChar w:fldCharType="begin"/>
            </w:r>
            <w:r w:rsidR="00521DA9" w:rsidRPr="0A974F12">
              <w:rPr>
                <w:vertAlign w:val="superscript"/>
                <w:lang w:val="es-ES"/>
              </w:rPr>
              <w:instrText xml:space="preserve"> NOTEREF _Ref153388181 \h  \* MERGEFORMAT </w:instrText>
            </w:r>
            <w:r w:rsidR="00521DA9" w:rsidRPr="0A974F12">
              <w:rPr>
                <w:vertAlign w:val="superscript"/>
                <w:lang w:val="es-ES"/>
              </w:rPr>
            </w:r>
            <w:r w:rsidR="00521DA9" w:rsidRPr="0A974F12">
              <w:rPr>
                <w:vertAlign w:val="superscript"/>
                <w:lang w:val="es-ES"/>
              </w:rPr>
              <w:fldChar w:fldCharType="separate"/>
            </w:r>
            <w:r w:rsidR="004D2094">
              <w:rPr>
                <w:vertAlign w:val="superscript"/>
                <w:lang w:val="es-ES"/>
              </w:rPr>
              <w:t>5</w:t>
            </w:r>
            <w:ins w:id="2660" w:author="Martinez De Hurtado Yela Fermin" w:date="2024-12-12T16:28:00Z" w16du:dateUtc="2024-12-12T15:28:00Z">
              <w:r w:rsidR="00CA28C1">
                <w:rPr>
                  <w:vertAlign w:val="superscript"/>
                  <w:lang w:val="es-ES"/>
                </w:rPr>
                <w:t>7</w:t>
              </w:r>
            </w:ins>
            <w:del w:id="2661" w:author="Martinez De Hurtado Yela Fermin" w:date="2024-12-12T16:28:00Z" w16du:dateUtc="2024-12-12T15:28:00Z">
              <w:r w:rsidR="004D2094" w:rsidDel="00CA28C1">
                <w:rPr>
                  <w:vertAlign w:val="superscript"/>
                  <w:lang w:val="es-ES"/>
                </w:rPr>
                <w:delText>0</w:delText>
              </w:r>
            </w:del>
            <w:r w:rsidR="00521DA9" w:rsidRPr="0A974F12">
              <w:rPr>
                <w:vertAlign w:val="superscript"/>
                <w:lang w:val="es-ES"/>
              </w:rPr>
              <w:fldChar w:fldCharType="end"/>
            </w:r>
            <w:r w:rsidRPr="0A974F12">
              <w:rPr>
                <w:lang w:val="es-ES"/>
              </w:rPr>
              <w:t xml:space="preserve"> in Asturias, Canarias, Cantabria, Cataluña, Extremadura, Murcia, País Vasco, Valencia </w:t>
            </w:r>
          </w:p>
          <w:p w14:paraId="33664CF2" w14:textId="77777777" w:rsidR="00687599" w:rsidRPr="002051AF"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LEED (Gold or above)</w:t>
            </w:r>
          </w:p>
          <w:p w14:paraId="76A2ABBD" w14:textId="77777777" w:rsidR="00687599" w:rsidRPr="002051AF"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 xml:space="preserve">BREEAM (Excellent or above where “Very good” can be acceptable with a minimum score of 70% in the Energy category) </w:t>
            </w:r>
          </w:p>
          <w:p w14:paraId="59A36AF8" w14:textId="77777777" w:rsidR="00687599" w:rsidRPr="002051AF"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DGNB Certification (Gold or above)</w:t>
            </w:r>
          </w:p>
          <w:p w14:paraId="6D4B88ED" w14:textId="77777777" w:rsidR="00687599" w:rsidRPr="002051AF"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EDGE (Advanced or Zero Carbon)</w:t>
            </w:r>
          </w:p>
          <w:p w14:paraId="7486CB5F" w14:textId="77777777" w:rsidR="00687599" w:rsidRPr="007D2FB2" w:rsidRDefault="00687599" w:rsidP="00117500">
            <w:pPr>
              <w:pStyle w:val="TableNumbered2"/>
              <w:keepNext/>
              <w:keepLines/>
              <w:cnfStyle w:val="000000000000" w:firstRow="0" w:lastRow="0" w:firstColumn="0" w:lastColumn="0" w:oddVBand="0" w:evenVBand="0" w:oddHBand="0" w:evenHBand="0" w:firstRowFirstColumn="0" w:firstRowLastColumn="0" w:lastRowFirstColumn="0" w:lastRowLastColumn="0"/>
              <w:rPr>
                <w:ins w:id="2662" w:author="Martinez De Hurtado Yela Fermin" w:date="2025-01-02T16:57:00Z" w16du:dateUtc="2025-01-02T15:57:00Z"/>
                <w:szCs w:val="18"/>
              </w:rPr>
            </w:pPr>
            <w:r>
              <w:t>Passivhaus (Classic or above)</w:t>
            </w:r>
            <w:r w:rsidR="1E60875E">
              <w:t xml:space="preserve"> </w:t>
            </w:r>
          </w:p>
          <w:p w14:paraId="38F3C216"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663" w:author="Martinez De Hurtado Yela Fermin" w:date="2025-01-02T16:57:00Z" w16du:dateUtc="2025-01-02T15:57:00Z"/>
              </w:rPr>
            </w:pPr>
            <w:ins w:id="2664" w:author="Martinez De Hurtado Yela Fermin" w:date="2025-01-02T16:57:00Z" w16du:dateUtc="2025-01-02T15:57:00Z">
              <w:r>
                <w:t>Home Quality Mark (4 starts or above)</w:t>
              </w:r>
            </w:ins>
          </w:p>
          <w:p w14:paraId="7A69A5D2"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665" w:author="Martinez De Hurtado Yela Fermin" w:date="2025-01-02T16:57:00Z" w16du:dateUtc="2025-01-02T15:57:00Z"/>
              </w:rPr>
            </w:pPr>
            <w:ins w:id="2666" w:author="Martinez De Hurtado Yela Fermin" w:date="2025-01-02T16:57:00Z" w16du:dateUtc="2025-01-02T15:57:00Z">
              <w:r>
                <w:t>NABERS (</w:t>
              </w:r>
              <w:r w:rsidRPr="007D2FB2">
                <w:t>4,5 stars or above</w:t>
              </w:r>
              <w:r>
                <w:t>)</w:t>
              </w:r>
            </w:ins>
          </w:p>
          <w:p w14:paraId="05D0EE54" w14:textId="420B75B4" w:rsidR="007D2FB2" w:rsidRPr="002051AF" w:rsidRDefault="007D2FB2" w:rsidP="007D2F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ins w:id="2667" w:author="Martinez De Hurtado Yela Fermin" w:date="2025-01-02T16:57:00Z" w16du:dateUtc="2025-01-02T15:57:00Z">
              <w:r>
                <w:t>PBE Edificia (</w:t>
              </w:r>
              <w:r w:rsidRPr="007D2FB2">
                <w:t>ENCE rating B</w:t>
              </w:r>
              <w:r>
                <w:t>)</w:t>
              </w:r>
            </w:ins>
          </w:p>
        </w:tc>
      </w:tr>
    </w:tbl>
    <w:p w14:paraId="1538D920" w14:textId="77777777" w:rsidR="00434AF1" w:rsidRDefault="00434AF1" w:rsidP="00DD20B8">
      <w:pPr>
        <w:pStyle w:val="BodyTextNoSpacing"/>
      </w:pPr>
      <w:bookmarkStart w:id="2668" w:name="_Toc152060588"/>
    </w:p>
    <w:p w14:paraId="0302787A" w14:textId="77777777" w:rsidR="00931A7B" w:rsidRDefault="00931A7B">
      <w:pPr>
        <w:rPr>
          <w:ins w:id="2669" w:author="Martinez De Hurtado Yela Fermin" w:date="2025-01-03T11:09:00Z" w16du:dateUtc="2025-01-03T10:09:00Z"/>
          <w:b/>
          <w:bCs/>
          <w:color w:val="FF0000"/>
          <w:sz w:val="28"/>
          <w:szCs w:val="28"/>
        </w:rPr>
      </w:pPr>
      <w:ins w:id="2670" w:author="Martinez De Hurtado Yela Fermin" w:date="2025-01-03T11:09:00Z" w16du:dateUtc="2025-01-03T10:09:00Z">
        <w:r>
          <w:br w:type="page"/>
        </w:r>
      </w:ins>
    </w:p>
    <w:p w14:paraId="40EE4A5C" w14:textId="36DE2371" w:rsidR="00687599" w:rsidRPr="00854071" w:rsidRDefault="00687599" w:rsidP="00434AF1">
      <w:pPr>
        <w:pStyle w:val="HeadingA4"/>
      </w:pPr>
      <w:r w:rsidRPr="00854071">
        <w:lastRenderedPageBreak/>
        <w:t>In Portugal</w:t>
      </w:r>
      <w:bookmarkEnd w:id="2668"/>
      <w:r w:rsidRPr="00854071">
        <w:t xml:space="preserve"> </w:t>
      </w:r>
    </w:p>
    <w:p w14:paraId="10A78BEF" w14:textId="497D20A2" w:rsidR="00687599" w:rsidRDefault="00687599" w:rsidP="00434AF1">
      <w:pPr>
        <w:pStyle w:val="HeadingA5"/>
      </w:pPr>
      <w:r w:rsidRPr="00854071">
        <w:t xml:space="preserve">Construction of new residential buildings </w:t>
      </w:r>
      <w:del w:id="2671" w:author="Martinez De Hurtado Yela Fermin" w:date="2024-10-23T14:59:00Z">
        <w:r w:rsidRPr="00854071" w:rsidDel="0045018B">
          <w:delText xml:space="preserve">or buildings smaller than 5,000 m2 </w:delText>
        </w:r>
      </w:del>
      <w:r w:rsidRPr="00854071">
        <w:t>in</w:t>
      </w:r>
      <w:r w:rsidR="004611A3">
        <w:t> </w:t>
      </w:r>
      <w:r w:rsidRPr="00854071">
        <w:t>Portugal</w:t>
      </w:r>
    </w:p>
    <w:p w14:paraId="06B00181" w14:textId="39D13A2C" w:rsidR="00434AF1" w:rsidRPr="00434AF1" w:rsidDel="00931A7B" w:rsidRDefault="00434AF1" w:rsidP="00DD20B8">
      <w:pPr>
        <w:pStyle w:val="BodyTextNoSpacing"/>
        <w:rPr>
          <w:del w:id="2672" w:author="Martinez De Hurtado Yela Fermin" w:date="2025-01-03T11:10:00Z" w16du:dateUtc="2025-01-03T10:10:00Z"/>
        </w:rPr>
      </w:pPr>
    </w:p>
    <w:tbl>
      <w:tblPr>
        <w:tblStyle w:val="OWTable"/>
        <w:tblW w:w="5161" w:type="pct"/>
        <w:tblLayout w:type="fixed"/>
        <w:tblLook w:val="04A0" w:firstRow="1" w:lastRow="0" w:firstColumn="1" w:lastColumn="0" w:noHBand="0" w:noVBand="1"/>
        <w:tblPrChange w:id="2673" w:author="Martinez De Hurtado Yela Fermin" w:date="2025-01-03T11:10:00Z" w16du:dateUtc="2025-01-03T10:10:00Z">
          <w:tblPr>
            <w:tblStyle w:val="OWTable"/>
            <w:tblW w:w="5132" w:type="pct"/>
            <w:tblLayout w:type="fixed"/>
            <w:tblLook w:val="04A0" w:firstRow="1" w:lastRow="0" w:firstColumn="1" w:lastColumn="0" w:noHBand="0" w:noVBand="1"/>
          </w:tblPr>
        </w:tblPrChange>
      </w:tblPr>
      <w:tblGrid>
        <w:gridCol w:w="286"/>
        <w:gridCol w:w="9628"/>
        <w:tblGridChange w:id="2674">
          <w:tblGrid>
            <w:gridCol w:w="286"/>
            <w:gridCol w:w="1692"/>
            <w:gridCol w:w="7881"/>
            <w:gridCol w:w="55"/>
          </w:tblGrid>
        </w:tblGridChange>
      </w:tblGrid>
      <w:tr w:rsidR="00931A7B" w:rsidRPr="002051AF" w14:paraId="7F80EF3C" w14:textId="77777777" w:rsidTr="00931A7B">
        <w:trPr>
          <w:cnfStyle w:val="100000000000" w:firstRow="1" w:lastRow="0" w:firstColumn="0" w:lastColumn="0" w:oddVBand="0" w:evenVBand="0" w:oddHBand="0" w:evenHBand="0" w:firstRowFirstColumn="0" w:firstRowLastColumn="0" w:lastRowFirstColumn="0" w:lastRowLastColumn="0"/>
          <w:trPrChange w:id="2675" w:author="Martinez De Hurtado Yela Fermin" w:date="2025-01-03T11:10:00Z" w16du:dateUtc="2025-01-03T10:1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tcBorders>
            <w:tcPrChange w:id="2676" w:author="Martinez De Hurtado Yela Fermin" w:date="2025-01-03T11:10:00Z" w16du:dateUtc="2025-01-03T10:10:00Z">
              <w:tcPr>
                <w:tcW w:w="1978" w:type="dxa"/>
                <w:gridSpan w:val="2"/>
                <w:tcBorders>
                  <w:top w:val="nil"/>
                </w:tcBorders>
              </w:tcPr>
            </w:tcPrChange>
          </w:tcPr>
          <w:p w14:paraId="293675C0" w14:textId="77777777" w:rsidR="00687599" w:rsidRPr="002051AF" w:rsidRDefault="00687599" w:rsidP="00434AF1">
            <w:pPr>
              <w:pStyle w:val="TableHeadingText"/>
              <w:keepNext/>
              <w:cnfStyle w:val="101000000000" w:firstRow="1" w:lastRow="0" w:firstColumn="1" w:lastColumn="0" w:oddVBand="0" w:evenVBand="0" w:oddHBand="0" w:evenHBand="0" w:firstRowFirstColumn="0" w:firstRowLastColumn="0" w:lastRowFirstColumn="0" w:lastRowLastColumn="0"/>
              <w:rPr>
                <w:b/>
                <w:bCs/>
                <w:szCs w:val="18"/>
              </w:rPr>
            </w:pPr>
            <w:r w:rsidRPr="002051AF">
              <w:rPr>
                <w:b/>
                <w:bCs/>
                <w:szCs w:val="18"/>
              </w:rPr>
              <w:lastRenderedPageBreak/>
              <w:t>Eligibility</w:t>
            </w:r>
          </w:p>
        </w:tc>
        <w:tc>
          <w:tcPr>
            <w:tcW w:w="7937" w:type="dxa"/>
            <w:tcPrChange w:id="2677" w:author="Martinez De Hurtado Yela Fermin" w:date="2025-01-03T11:10:00Z" w16du:dateUtc="2025-01-03T10:10:00Z">
              <w:tcPr>
                <w:tcW w:w="7880" w:type="dxa"/>
              </w:tcPr>
            </w:tcPrChange>
          </w:tcPr>
          <w:p w14:paraId="29500FF5" w14:textId="77777777" w:rsidR="00687599" w:rsidRPr="002051AF" w:rsidRDefault="00687599" w:rsidP="00434AF1">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2051AF">
              <w:rPr>
                <w:b/>
                <w:bCs/>
                <w:szCs w:val="18"/>
              </w:rPr>
              <w:t>Criteria</w:t>
            </w:r>
            <w:r w:rsidRPr="002051AF">
              <w:rPr>
                <w:b/>
                <w:bCs/>
                <w:color w:val="002C77" w:themeColor="accent1"/>
                <w:szCs w:val="18"/>
              </w:rPr>
              <w:t xml:space="preserve"> [LTO]</w:t>
            </w:r>
          </w:p>
        </w:tc>
      </w:tr>
      <w:tr w:rsidR="00931A7B" w:rsidRPr="002051AF" w14:paraId="46CE5505" w14:textId="77777777" w:rsidTr="00931A7B">
        <w:trPr>
          <w:trPrChange w:id="2678" w:author="Martinez De Hurtado Yela Fermin" w:date="2025-01-03T11:10:00Z" w16du:dateUtc="2025-01-03T10:1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C9E8D3" w:themeFill="accent5" w:themeFillTint="33"/>
            <w:tcPrChange w:id="2679" w:author="Martinez De Hurtado Yela Fermin" w:date="2025-01-03T11:10:00Z" w16du:dateUtc="2025-01-03T10:10:00Z">
              <w:tcPr>
                <w:tcW w:w="1978" w:type="dxa"/>
                <w:gridSpan w:val="2"/>
                <w:shd w:val="clear" w:color="auto" w:fill="C9E8D3" w:themeFill="accent5" w:themeFillTint="33"/>
              </w:tcPr>
            </w:tcPrChange>
          </w:tcPr>
          <w:p w14:paraId="1066CAB5" w14:textId="77777777" w:rsidR="00687599" w:rsidRPr="002051AF" w:rsidRDefault="00687599" w:rsidP="00434AF1">
            <w:pPr>
              <w:pStyle w:val="TableText"/>
              <w:keepNext/>
              <w:keepLines/>
              <w:rPr>
                <w:szCs w:val="18"/>
              </w:rPr>
            </w:pPr>
            <w:r w:rsidRPr="002051AF">
              <w:rPr>
                <w:szCs w:val="18"/>
              </w:rPr>
              <w:t>EU Taxonomy consistent</w:t>
            </w:r>
          </w:p>
        </w:tc>
        <w:tc>
          <w:tcPr>
            <w:tcW w:w="7937" w:type="dxa"/>
            <w:shd w:val="clear" w:color="auto" w:fill="C9E8D3" w:themeFill="accent5" w:themeFillTint="33"/>
            <w:tcPrChange w:id="2680" w:author="Martinez De Hurtado Yela Fermin" w:date="2025-01-03T11:10:00Z" w16du:dateUtc="2025-01-03T10:10:00Z">
              <w:tcPr>
                <w:tcW w:w="7880" w:type="dxa"/>
                <w:shd w:val="clear" w:color="auto" w:fill="C9E8D3" w:themeFill="accent5" w:themeFillTint="33"/>
              </w:tcPr>
            </w:tcPrChange>
          </w:tcPr>
          <w:p w14:paraId="527B499C" w14:textId="77777777" w:rsidR="00687599" w:rsidRPr="002051AF" w:rsidRDefault="00687599" w:rsidP="00434AF1">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activity complies with either (1.) or (2.):</w:t>
            </w:r>
          </w:p>
          <w:p w14:paraId="5EC3C6ED" w14:textId="2F3231BF" w:rsidR="00687599" w:rsidRPr="002051AF" w:rsidRDefault="00687599" w:rsidP="00A46517">
            <w:pPr>
              <w:pStyle w:val="TableNumbered1"/>
              <w:numPr>
                <w:ilvl w:val="0"/>
                <w:numId w:val="112"/>
              </w:numPr>
              <w:cnfStyle w:val="000000000000" w:firstRow="0" w:lastRow="0" w:firstColumn="0" w:lastColumn="0" w:oddVBand="0" w:evenVBand="0" w:oddHBand="0" w:evenHBand="0" w:firstRowFirstColumn="0" w:firstRowLastColumn="0" w:lastRowFirstColumn="0" w:lastRowLastColumn="0"/>
            </w:pPr>
            <w:r w:rsidRPr="0A974F12">
              <w:t>New buildings that have an actual (non-modelled) RNT &lt;0.</w:t>
            </w:r>
            <w:ins w:id="2681" w:author="Martinez De Hurtado Yela Fermin" w:date="2025-01-14T11:30:00Z" w16du:dateUtc="2025-01-14T10:30:00Z">
              <w:r w:rsidR="004041E3">
                <w:t>45</w:t>
              </w:r>
            </w:ins>
            <w:del w:id="2682" w:author="Martinez De Hurtado Yela Fermin" w:date="2024-10-24T15:40:00Z">
              <w:r w:rsidR="4E035FB4" w:rsidRPr="0A974F12" w:rsidDel="00C0276B">
                <w:delText>45</w:delText>
              </w:r>
            </w:del>
            <w:r w:rsidRPr="00FB2EC7">
              <w:rPr>
                <w:rStyle w:val="Refdenotaalpie"/>
              </w:rPr>
              <w:footnoteReference w:id="59"/>
            </w:r>
          </w:p>
          <w:p w14:paraId="261C8E97" w14:textId="12D69AFE" w:rsidR="0045018B" w:rsidRDefault="0045018B" w:rsidP="0045018B">
            <w:pPr>
              <w:pStyle w:val="TableNumbered2"/>
              <w:keepNext/>
              <w:keepLines/>
              <w:cnfStyle w:val="000000000000" w:firstRow="0" w:lastRow="0" w:firstColumn="0" w:lastColumn="0" w:oddVBand="0" w:evenVBand="0" w:oddHBand="0" w:evenHBand="0" w:firstRowFirstColumn="0" w:firstRowLastColumn="0" w:lastRowFirstColumn="0" w:lastRowLastColumn="0"/>
              <w:rPr>
                <w:ins w:id="2685" w:author="Martinez De Hurtado Yela Fermin" w:date="2024-10-23T14:59:00Z"/>
              </w:rPr>
            </w:pPr>
            <w:ins w:id="2686" w:author="Martinez De Hurtado Yela Fermin" w:date="2024-10-23T14:59: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w:t>
              </w:r>
            </w:ins>
            <w:ins w:id="2687" w:author="Martinez De Hurtado Yela Fermin" w:date="2024-10-24T14:48:00Z">
              <w:r w:rsidR="00D17324">
                <w:t>criteria</w:t>
              </w:r>
              <w:r w:rsidR="00D17324" w:rsidRPr="00BE63DB">
                <w:rPr>
                  <w:vertAlign w:val="superscript"/>
                </w:rPr>
                <w:footnoteReference w:id="60"/>
              </w:r>
            </w:ins>
            <w:ins w:id="2692" w:author="Martinez De Hurtado Yela Fermin" w:date="2024-10-23T14:59:00Z">
              <w:r>
                <w:t>:</w:t>
              </w:r>
            </w:ins>
          </w:p>
          <w:p w14:paraId="30970C6D" w14:textId="77777777" w:rsidR="0045018B" w:rsidRPr="002051AF"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693" w:author="Martinez De Hurtado Yela Fermin" w:date="2024-10-23T14:59:00Z"/>
              </w:rPr>
            </w:pPr>
            <w:ins w:id="2694" w:author="Martinez De Hurtado Yela Fermin" w:date="2024-10-23T14:59:00Z">
              <w:r w:rsidRPr="0A974F12">
                <w:t>Building is subject to checks for airtightness and thermal integrity</w:t>
              </w:r>
              <w:r w:rsidRPr="005F0C42">
                <w:rPr>
                  <w:vertAlign w:val="superscript"/>
                  <w:rPrChange w:id="2695" w:author="Martinez De Hurtado Yela Fermin" w:date="2024-10-23T15:57:00Z">
                    <w:rPr/>
                  </w:rPrChange>
                </w:rPr>
                <w:footnoteReference w:id="61"/>
              </w:r>
              <w:r w:rsidRPr="0A974F12">
                <w:t xml:space="preserve"> post construction; deviations from the predetermined performance levels or defects are communicated to investors and clients</w:t>
              </w:r>
              <w:r>
                <w:t>.</w:t>
              </w:r>
            </w:ins>
          </w:p>
          <w:p w14:paraId="2DC475B5" w14:textId="77777777" w:rsidR="0045018B" w:rsidRPr="008455E6"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698" w:author="Martinez De Hurtado Yela Fermin" w:date="2024-10-23T14:59:00Z"/>
              </w:rPr>
            </w:pPr>
            <w:ins w:id="2699" w:author="Martinez De Hurtado Yela Fermin" w:date="2024-10-23T14:59:00Z">
              <w:r>
                <w:t>Life-cycle Global Warming Potential (GWP) of the building has been calculated for each stage and is disclosed to investors and clients.</w:t>
              </w:r>
            </w:ins>
          </w:p>
          <w:p w14:paraId="17B36976" w14:textId="77777777" w:rsidR="00687599" w:rsidRPr="002051AF" w:rsidRDefault="00687599" w:rsidP="00117500">
            <w:pPr>
              <w:pStyle w:val="TableNumbered1"/>
              <w:cnfStyle w:val="000000000000" w:firstRow="0" w:lastRow="0" w:firstColumn="0" w:lastColumn="0" w:oddVBand="0" w:evenVBand="0" w:oddHBand="0" w:evenHBand="0" w:firstRowFirstColumn="0" w:firstRowLastColumn="0" w:lastRowFirstColumn="0" w:lastRowLastColumn="0"/>
              <w:rPr>
                <w:szCs w:val="18"/>
              </w:rPr>
            </w:pPr>
            <w:r w:rsidRPr="002051AF">
              <w:rPr>
                <w:szCs w:val="18"/>
              </w:rPr>
              <w:t>New buildings that have obtained or will in future obtain one of the following certificates:</w:t>
            </w:r>
          </w:p>
          <w:p w14:paraId="58E194E7"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HQE SB v4. Certification</w:t>
            </w:r>
          </w:p>
          <w:p w14:paraId="611A553B" w14:textId="4C871232" w:rsidR="00687599" w:rsidRPr="002051AF" w:rsidRDefault="00B62EA3" w:rsidP="00EF20A2">
            <w:pPr>
              <w:pStyle w:val="TableNumbered2"/>
              <w:cnfStyle w:val="000000000000" w:firstRow="0" w:lastRow="0" w:firstColumn="0" w:lastColumn="0" w:oddVBand="0" w:evenVBand="0" w:oddHBand="0" w:evenHBand="0" w:firstRowFirstColumn="0" w:firstRowLastColumn="0" w:lastRowFirstColumn="0" w:lastRowLastColumn="0"/>
              <w:rPr>
                <w:szCs w:val="18"/>
              </w:rPr>
            </w:pPr>
            <w:ins w:id="2700" w:author="Martinez De Hurtado Yela Fermin" w:date="2024-10-23T12:27:00Z">
              <w:r>
                <w:t>Buildings that have a PED that is 10% below the Net Zero Energy Building Certification™ (NZEB)</w:t>
              </w:r>
            </w:ins>
            <w:del w:id="2701" w:author="Martinez De Hurtado Yela Fermin" w:date="2024-10-23T12:27:00Z">
              <w:r w:rsidR="00687599" w:rsidRPr="002051AF" w:rsidDel="00B62EA3">
                <w:rPr>
                  <w:szCs w:val="18"/>
                </w:rPr>
                <w:delText>Net Zero Energy Building Certification™ (NZEB)</w:delText>
              </w:r>
            </w:del>
          </w:p>
          <w:p w14:paraId="470EF579" w14:textId="77777777" w:rsidR="00687599" w:rsidRPr="00AC2D41" w:rsidRDefault="00687599" w:rsidP="00EF20A2">
            <w:pPr>
              <w:pStyle w:val="TableNumbered2"/>
              <w:cnfStyle w:val="000000000000" w:firstRow="0" w:lastRow="0" w:firstColumn="0" w:lastColumn="0" w:oddVBand="0" w:evenVBand="0" w:oddHBand="0" w:evenHBand="0" w:firstRowFirstColumn="0" w:firstRowLastColumn="0" w:lastRowFirstColumn="0" w:lastRowLastColumn="0"/>
              <w:rPr>
                <w:ins w:id="2702" w:author="Cisneros Morales Diana Karen" w:date="2024-07-03T17:47:00Z"/>
                <w:szCs w:val="18"/>
              </w:rPr>
            </w:pPr>
            <w:r w:rsidRPr="0A974F12">
              <w:t>[To come in 2024] Low-Carbon Buildings Climate Bond Initiative (CBI) Certification</w:t>
            </w:r>
            <w:r w:rsidRPr="0A974F12">
              <w:rPr>
                <w:rStyle w:val="Refdenotaalpie"/>
              </w:rPr>
              <w:footnoteReference w:id="62"/>
            </w:r>
          </w:p>
          <w:p w14:paraId="78BEB1FC" w14:textId="77777777" w:rsidR="00AB61E8" w:rsidRDefault="00AB61E8" w:rsidP="00AB61E8">
            <w:pPr>
              <w:pStyle w:val="TableText"/>
              <w:cnfStyle w:val="000000000000" w:firstRow="0" w:lastRow="0" w:firstColumn="0" w:lastColumn="0" w:oddVBand="0" w:evenVBand="0" w:oddHBand="0" w:evenHBand="0" w:firstRowFirstColumn="0" w:firstRowLastColumn="0" w:lastRowFirstColumn="0" w:lastRowLastColumn="0"/>
              <w:rPr>
                <w:ins w:id="2703" w:author="Cisneros Morales Diana Karen" w:date="2024-07-03T17:47:00Z"/>
                <w:i/>
                <w:iCs/>
                <w:szCs w:val="18"/>
              </w:rPr>
            </w:pPr>
          </w:p>
          <w:p w14:paraId="6D2DFA34" w14:textId="218B5167" w:rsidR="00AB61E8" w:rsidRDefault="00AB61E8">
            <w:pPr>
              <w:pStyle w:val="TableText"/>
              <w:spacing w:before="40" w:after="120"/>
              <w:cnfStyle w:val="000000000000" w:firstRow="0" w:lastRow="0" w:firstColumn="0" w:lastColumn="0" w:oddVBand="0" w:evenVBand="0" w:oddHBand="0" w:evenHBand="0" w:firstRowFirstColumn="0" w:firstRowLastColumn="0" w:lastRowFirstColumn="0" w:lastRowLastColumn="0"/>
              <w:rPr>
                <w:ins w:id="2704" w:author="Cisneros Morales Diana Karen" w:date="2024-07-03T17:47:00Z"/>
                <w:i/>
                <w:iCs/>
                <w:szCs w:val="18"/>
              </w:rPr>
              <w:pPrChange w:id="2705" w:author="Cisneros Morales Diana Karen" w:date="2024-07-03T17:52:00Z">
                <w:pPr>
                  <w:pStyle w:val="TableText"/>
                  <w:cnfStyle w:val="000000000000" w:firstRow="0" w:lastRow="0" w:firstColumn="0" w:lastColumn="0" w:oddVBand="0" w:evenVBand="0" w:oddHBand="0" w:evenHBand="0" w:firstRowFirstColumn="0" w:firstRowLastColumn="0" w:lastRowFirstColumn="0" w:lastRowLastColumn="0"/>
                </w:pPr>
              </w:pPrChange>
            </w:pPr>
            <w:ins w:id="2706" w:author="Cisneros Morales Diana Karen" w:date="2024-07-03T17:47:00Z">
              <w:r w:rsidRPr="00055529">
                <w:rPr>
                  <w:i/>
                  <w:iCs/>
                  <w:szCs w:val="18"/>
                </w:rPr>
                <w:t xml:space="preserve">OR Circular economy criteria </w:t>
              </w:r>
            </w:ins>
          </w:p>
          <w:p w14:paraId="17E48C16" w14:textId="77777777" w:rsidR="00AB61E8" w:rsidRPr="002051AF" w:rsidRDefault="00AB61E8">
            <w:pPr>
              <w:pStyle w:val="TableNumbered1"/>
              <w:keepNext/>
              <w:keepLines/>
              <w:numPr>
                <w:ilvl w:val="0"/>
                <w:numId w:val="300"/>
              </w:numPr>
              <w:cnfStyle w:val="000000000000" w:firstRow="0" w:lastRow="0" w:firstColumn="0" w:lastColumn="0" w:oddVBand="0" w:evenVBand="0" w:oddHBand="0" w:evenHBand="0" w:firstRowFirstColumn="0" w:firstRowLastColumn="0" w:lastRowFirstColumn="0" w:lastRowLastColumn="0"/>
              <w:rPr>
                <w:ins w:id="2707" w:author="Cisneros Morales Diana Karen" w:date="2024-07-03T17:47:00Z"/>
              </w:rPr>
              <w:pPrChange w:id="2708" w:author="Cisneros Morales Diana Karen" w:date="2024-07-11T15:41:00Z">
                <w:pPr>
                  <w:pStyle w:val="TableNumbered1"/>
                  <w:keepNext/>
                  <w:keepLines/>
                  <w:numPr>
                    <w:numId w:val="110"/>
                  </w:numPr>
                  <w:cnfStyle w:val="000000000000" w:firstRow="0" w:lastRow="0" w:firstColumn="0" w:lastColumn="0" w:oddVBand="0" w:evenVBand="0" w:oddHBand="0" w:evenHBand="0" w:firstRowFirstColumn="0" w:firstRowLastColumn="0" w:lastRowFirstColumn="0" w:lastRowLastColumn="0"/>
                </w:pPr>
              </w:pPrChange>
            </w:pPr>
            <w:ins w:id="2709" w:author="Cisneros Morales Diana Karen" w:date="2024-07-03T17:47:00Z">
              <w:r w:rsidRPr="0A974F12">
                <w:t xml:space="preserve">Circular economy activities related to the construction of new buildings complies with </w:t>
              </w:r>
              <w:r w:rsidRPr="00AD481D">
                <w:rPr>
                  <w:b/>
                  <w:bCs/>
                  <w:u w:val="single"/>
                </w:rPr>
                <w:t>all</w:t>
              </w:r>
              <w:r w:rsidRPr="0A974F12">
                <w:t xml:space="preserve"> of the following criteria</w:t>
              </w:r>
              <w:r w:rsidRPr="0A974F12">
                <w:rPr>
                  <w:rStyle w:val="Refdenotaalpie"/>
                </w:rPr>
                <w:footnoteReference w:id="63"/>
              </w:r>
              <w:r w:rsidRPr="00AD481D">
                <w:rPr>
                  <w:szCs w:val="18"/>
                </w:rPr>
                <w:t xml:space="preserve"> </w:t>
              </w:r>
              <w:r w:rsidRPr="00AD481D">
                <w:rPr>
                  <w:b/>
                  <w:bCs/>
                  <w:color w:val="002C77" w:themeColor="accent1"/>
                </w:rPr>
                <w:t>[LTO]</w:t>
              </w:r>
              <w:r w:rsidRPr="00AD481D">
                <w:rPr>
                  <w:szCs w:val="18"/>
                </w:rPr>
                <w:t>:</w:t>
              </w:r>
            </w:ins>
          </w:p>
          <w:p w14:paraId="35DEF0C0" w14:textId="77777777" w:rsidR="00AB61E8" w:rsidRPr="002051AF" w:rsidRDefault="00AB61E8" w:rsidP="00AB61E8">
            <w:pPr>
              <w:pStyle w:val="TableNumbered2"/>
              <w:keepNext/>
              <w:keepLines/>
              <w:cnfStyle w:val="000000000000" w:firstRow="0" w:lastRow="0" w:firstColumn="0" w:lastColumn="0" w:oddVBand="0" w:evenVBand="0" w:oddHBand="0" w:evenHBand="0" w:firstRowFirstColumn="0" w:firstRowLastColumn="0" w:lastRowFirstColumn="0" w:lastRowLastColumn="0"/>
              <w:rPr>
                <w:ins w:id="2712" w:author="Cisneros Morales Diana Karen" w:date="2024-07-03T17:47:00Z"/>
                <w:szCs w:val="18"/>
              </w:rPr>
            </w:pPr>
            <w:ins w:id="2713" w:author="Cisneros Morales Diana Karen" w:date="2024-07-03T17:47:00Z">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64"/>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65"/>
              </w:r>
            </w:ins>
          </w:p>
          <w:p w14:paraId="44C6B789" w14:textId="77777777" w:rsidR="00AB61E8" w:rsidRPr="002051AF" w:rsidRDefault="00AB61E8" w:rsidP="00AB61E8">
            <w:pPr>
              <w:pStyle w:val="TableNumbered2"/>
              <w:keepNext/>
              <w:keepLines/>
              <w:cnfStyle w:val="000000000000" w:firstRow="0" w:lastRow="0" w:firstColumn="0" w:lastColumn="0" w:oddVBand="0" w:evenVBand="0" w:oddHBand="0" w:evenHBand="0" w:firstRowFirstColumn="0" w:firstRowLastColumn="0" w:lastRowFirstColumn="0" w:lastRowLastColumn="0"/>
              <w:rPr>
                <w:ins w:id="2718" w:author="Cisneros Morales Diana Karen" w:date="2024-07-03T17:47:00Z"/>
                <w:szCs w:val="18"/>
              </w:rPr>
            </w:pPr>
            <w:ins w:id="2719" w:author="Cisneros Morales Diana Karen" w:date="2024-07-03T17:47:00Z">
              <w:r>
                <w:t>The life-cycle Global Warming Potential (GWP) of the building has been calculated for each stage in the life cycle and is disclosed to investors and clients on demand</w:t>
              </w:r>
            </w:ins>
          </w:p>
          <w:p w14:paraId="167BEF0B" w14:textId="77777777" w:rsidR="00AB61E8" w:rsidRPr="00990982" w:rsidRDefault="00AB61E8" w:rsidP="00AB61E8">
            <w:pPr>
              <w:pStyle w:val="TableNumbered2"/>
              <w:keepNext/>
              <w:keepLines/>
              <w:cnfStyle w:val="000000000000" w:firstRow="0" w:lastRow="0" w:firstColumn="0" w:lastColumn="0" w:oddVBand="0" w:evenVBand="0" w:oddHBand="0" w:evenHBand="0" w:firstRowFirstColumn="0" w:firstRowLastColumn="0" w:lastRowFirstColumn="0" w:lastRowLastColumn="0"/>
              <w:rPr>
                <w:ins w:id="2720" w:author="Cisneros Morales Diana Karen" w:date="2024-07-03T17:47:00Z"/>
                <w:rStyle w:val="Refdenotaalpie"/>
              </w:rPr>
            </w:pPr>
            <w:ins w:id="2721" w:author="Cisneros Morales Diana Karen" w:date="2024-07-03T17:47:00Z">
              <w:r w:rsidRPr="0A974F12">
                <w:t xml:space="preserve">Construction designs and techniques support circularity via the incorporation of concepts for design for adaptability and </w:t>
              </w:r>
              <w:r w:rsidRPr="00990982">
                <w:t xml:space="preserve">deconstruction. Compliance demonstrated using </w:t>
              </w:r>
              <w:r>
                <w:fldChar w:fldCharType="begin"/>
              </w:r>
              <w:r>
                <w:instrText>HYPERLINK \l "Levels_framework"</w:instrText>
              </w:r>
              <w:r>
                <w:fldChar w:fldCharType="separate"/>
              </w:r>
              <w:r w:rsidRPr="00990982">
                <w:rPr>
                  <w:rStyle w:val="Hipervnculo"/>
                  <w:color w:val="auto"/>
                  <w:highlight w:val="cyan"/>
                </w:rPr>
                <w:t>EU Level 2 reporting framework</w:t>
              </w:r>
              <w:r>
                <w:rPr>
                  <w:rStyle w:val="Hipervnculo"/>
                  <w:color w:val="auto"/>
                  <w:highlight w:val="cyan"/>
                </w:rPr>
                <w:fldChar w:fldCharType="end"/>
              </w:r>
            </w:ins>
          </w:p>
          <w:p w14:paraId="2B8E3E88" w14:textId="77777777" w:rsidR="00AB61E8" w:rsidRPr="002051AF" w:rsidRDefault="00AB61E8" w:rsidP="00AB61E8">
            <w:pPr>
              <w:pStyle w:val="TableNumbered2"/>
              <w:keepNext/>
              <w:keepLines/>
              <w:cnfStyle w:val="000000000000" w:firstRow="0" w:lastRow="0" w:firstColumn="0" w:lastColumn="0" w:oddVBand="0" w:evenVBand="0" w:oddHBand="0" w:evenHBand="0" w:firstRowFirstColumn="0" w:firstRowLastColumn="0" w:lastRowFirstColumn="0" w:lastRowLastColumn="0"/>
              <w:rPr>
                <w:ins w:id="2722" w:author="Cisneros Morales Diana Karen" w:date="2024-07-03T17:47:00Z"/>
                <w:szCs w:val="18"/>
              </w:rPr>
            </w:pPr>
            <w:ins w:id="2723" w:author="Cisneros Morales Diana Karen" w:date="2024-07-03T17:47:00Z">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66"/>
              </w:r>
              <w:r w:rsidRPr="002051AF">
                <w:rPr>
                  <w:szCs w:val="18"/>
                </w:rPr>
                <w:t>:</w:t>
              </w:r>
            </w:ins>
          </w:p>
          <w:p w14:paraId="0B01B077"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26" w:author="Cisneros Morales Diana Karen" w:date="2024-07-03T17:47:00Z"/>
              </w:rPr>
            </w:pPr>
            <w:ins w:id="2727" w:author="Cisneros Morales Diana Karen" w:date="2024-07-03T17:47:00Z">
              <w:r>
                <w:t>for the combined total of concrete, natural or agglomerated stone, a maximum of 70% of the material come from primary raw material</w:t>
              </w:r>
            </w:ins>
          </w:p>
          <w:p w14:paraId="5ADB7C87"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28" w:author="Cisneros Morales Diana Karen" w:date="2024-07-03T17:47:00Z"/>
              </w:rPr>
            </w:pPr>
            <w:ins w:id="2729" w:author="Cisneros Morales Diana Karen" w:date="2024-07-03T17:47:00Z">
              <w:r>
                <w:t>for the combined total of brick, tile, ceramic, a maximum of 70% of the material come from primary raw material</w:t>
              </w:r>
            </w:ins>
          </w:p>
          <w:p w14:paraId="314522D5"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30" w:author="Cisneros Morales Diana Karen" w:date="2024-07-03T17:47:00Z"/>
              </w:rPr>
            </w:pPr>
            <w:ins w:id="2731" w:author="Cisneros Morales Diana Karen" w:date="2024-07-03T17:47:00Z">
              <w:r>
                <w:t>for bio-based materials, a maximum of 80% of the total material come from primary raw material</w:t>
              </w:r>
            </w:ins>
          </w:p>
          <w:p w14:paraId="44560C69"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32" w:author="Cisneros Morales Diana Karen" w:date="2024-07-03T17:47:00Z"/>
              </w:rPr>
            </w:pPr>
            <w:ins w:id="2733" w:author="Cisneros Morales Diana Karen" w:date="2024-07-03T17:47:00Z">
              <w:r>
                <w:t>for the combined total of glass, mineral insulation, a maximum of 70% of the total material come from primary raw material</w:t>
              </w:r>
            </w:ins>
          </w:p>
          <w:p w14:paraId="3426F97A"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34" w:author="Cisneros Morales Diana Karen" w:date="2024-07-03T17:47:00Z"/>
              </w:rPr>
            </w:pPr>
            <w:ins w:id="2735" w:author="Cisneros Morales Diana Karen" w:date="2024-07-03T17:47:00Z">
              <w:r>
                <w:t>for non-biobased plastic, a maximum of 50% of the total material come from primary raw material</w:t>
              </w:r>
            </w:ins>
          </w:p>
          <w:p w14:paraId="563D9549"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36" w:author="Cisneros Morales Diana Karen" w:date="2024-07-03T17:47:00Z"/>
              </w:rPr>
            </w:pPr>
            <w:ins w:id="2737" w:author="Cisneros Morales Diana Karen" w:date="2024-07-03T17:47:00Z">
              <w:r>
                <w:t>for metals, a maximum of 30% of the total material come from primary raw material</w:t>
              </w:r>
            </w:ins>
          </w:p>
          <w:p w14:paraId="1394F4CD" w14:textId="77777777" w:rsidR="00AB61E8" w:rsidRPr="002051AF" w:rsidRDefault="00AB61E8" w:rsidP="00AB61E8">
            <w:pPr>
              <w:pStyle w:val="TableNumbered3"/>
              <w:keepNext/>
              <w:keepLines/>
              <w:cnfStyle w:val="000000000000" w:firstRow="0" w:lastRow="0" w:firstColumn="0" w:lastColumn="0" w:oddVBand="0" w:evenVBand="0" w:oddHBand="0" w:evenHBand="0" w:firstRowFirstColumn="0" w:firstRowLastColumn="0" w:lastRowFirstColumn="0" w:lastRowLastColumn="0"/>
              <w:rPr>
                <w:ins w:id="2738" w:author="Cisneros Morales Diana Karen" w:date="2024-07-03T17:47:00Z"/>
              </w:rPr>
            </w:pPr>
            <w:ins w:id="2739" w:author="Cisneros Morales Diana Karen" w:date="2024-07-03T17:47:00Z">
              <w:r>
                <w:t>for gypsum, a maximum of 65% of the material come from primary raw material</w:t>
              </w:r>
            </w:ins>
          </w:p>
          <w:p w14:paraId="4A44A72D" w14:textId="548029CC" w:rsidR="00AC2D41" w:rsidRPr="002051AF" w:rsidRDefault="00AB61E8" w:rsidP="00CB469D">
            <w:pPr>
              <w:pStyle w:val="TableNumbered2"/>
              <w:cnfStyle w:val="000000000000" w:firstRow="0" w:lastRow="0" w:firstColumn="0" w:lastColumn="0" w:oddVBand="0" w:evenVBand="0" w:oddHBand="0" w:evenHBand="0" w:firstRowFirstColumn="0" w:firstRowLastColumn="0" w:lastRowFirstColumn="0" w:lastRowLastColumn="0"/>
              <w:rPr>
                <w:szCs w:val="18"/>
              </w:rPr>
            </w:pPr>
            <w:ins w:id="2740" w:author="Cisneros Morales Diana Karen" w:date="2024-07-03T17:47:00Z">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ins>
          </w:p>
        </w:tc>
      </w:tr>
      <w:tr w:rsidR="00931A7B" w:rsidRPr="002051AF" w14:paraId="224FD5E9" w14:textId="77777777" w:rsidTr="00931A7B">
        <w:trPr>
          <w:trPrChange w:id="2741" w:author="Martinez De Hurtado Yela Fermin" w:date="2025-01-03T11:10:00Z" w16du:dateUtc="2025-01-03T10:1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2"/>
            <w:tcPrChange w:id="2742" w:author="Martinez De Hurtado Yela Fermin" w:date="2025-01-03T11:10:00Z" w16du:dateUtc="2025-01-03T10:10:00Z">
              <w:tcPr>
                <w:tcW w:w="1978" w:type="dxa"/>
                <w:gridSpan w:val="2"/>
                <w:shd w:val="clear" w:color="auto" w:fill="FFFFFF" w:themeFill="background2"/>
              </w:tcPr>
            </w:tcPrChange>
          </w:tcPr>
          <w:p w14:paraId="74A07B54" w14:textId="77777777" w:rsidR="00687599" w:rsidRPr="002051AF" w:rsidRDefault="00687599" w:rsidP="00434AF1">
            <w:pPr>
              <w:pStyle w:val="TableText"/>
              <w:rPr>
                <w:szCs w:val="18"/>
              </w:rPr>
            </w:pPr>
            <w:r w:rsidRPr="002051AF">
              <w:rPr>
                <w:szCs w:val="18"/>
              </w:rPr>
              <w:t>Santa</w:t>
            </w:r>
            <w:r w:rsidRPr="002051AF">
              <w:rPr>
                <w:szCs w:val="18"/>
              </w:rPr>
              <w:lastRenderedPageBreak/>
              <w:t>nder-specific</w:t>
            </w:r>
          </w:p>
        </w:tc>
        <w:tc>
          <w:tcPr>
            <w:tcW w:w="7937" w:type="dxa"/>
            <w:shd w:val="clear" w:color="auto" w:fill="FFFFFF" w:themeFill="background2"/>
            <w:tcPrChange w:id="2743" w:author="Martinez De Hurtado Yela Fermin" w:date="2025-01-03T11:10:00Z" w16du:dateUtc="2025-01-03T10:10:00Z">
              <w:tcPr>
                <w:tcW w:w="7880" w:type="dxa"/>
                <w:shd w:val="clear" w:color="auto" w:fill="FFFFFF" w:themeFill="background2"/>
              </w:tcPr>
            </w:tcPrChange>
          </w:tcPr>
          <w:p w14:paraId="4BA82F8A" w14:textId="77777777" w:rsidR="00687599" w:rsidRPr="002051AF" w:rsidRDefault="00687599" w:rsidP="00434AF1">
            <w:pPr>
              <w:pStyle w:val="TableText"/>
              <w:cnfStyle w:val="000000000000" w:firstRow="0" w:lastRow="0" w:firstColumn="0" w:lastColumn="0" w:oddVBand="0" w:evenVBand="0" w:oddHBand="0" w:evenHBand="0" w:firstRowFirstColumn="0" w:firstRowLastColumn="0" w:lastRowFirstColumn="0" w:lastRowLastColumn="0"/>
              <w:rPr>
                <w:szCs w:val="18"/>
              </w:rPr>
            </w:pPr>
            <w:r w:rsidRPr="002051AF">
              <w:rPr>
                <w:szCs w:val="18"/>
              </w:rPr>
              <w:lastRenderedPageBreak/>
              <w:t>The activity complies with the following criteria:</w:t>
            </w:r>
          </w:p>
          <w:p w14:paraId="0E349BE0" w14:textId="77777777" w:rsidR="00687599" w:rsidRPr="002051AF" w:rsidRDefault="00687599" w:rsidP="00A46517">
            <w:pPr>
              <w:pStyle w:val="TableNumbered1"/>
              <w:numPr>
                <w:ilvl w:val="0"/>
                <w:numId w:val="113"/>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New buildings that have obtained or will in future obtain any of the following certifications of efficiency of the real estate: </w:t>
            </w:r>
          </w:p>
          <w:p w14:paraId="134C9294" w14:textId="77777777" w:rsidR="00687599" w:rsidRPr="002051AF"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A974F12">
              <w:t>Buildings that are within the top 15% energy efficiency of the national building stock, which as of September 2023 considers Energy Performance Certificates (EPC) B or above in Portugal</w:t>
            </w:r>
            <w:r w:rsidR="00020176" w:rsidRPr="0A974F12">
              <w:rPr>
                <w:rStyle w:val="Refdenotaalpie"/>
              </w:rPr>
              <w:footnoteReference w:id="67"/>
            </w:r>
          </w:p>
          <w:p w14:paraId="7BA00610"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LEED (Gold or above)</w:t>
            </w:r>
          </w:p>
          <w:p w14:paraId="45158CE6"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lastRenderedPageBreak/>
              <w:t xml:space="preserve">BREEAM (Excellent or above where “Very good” can be acceptable with a minimum score of 70% in the Energy category) </w:t>
            </w:r>
          </w:p>
          <w:p w14:paraId="66CB1B69"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DGNB Certification (Gold or above)</w:t>
            </w:r>
          </w:p>
          <w:p w14:paraId="18E76C67"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EDGE (Advanced or Zero Carbon)</w:t>
            </w:r>
          </w:p>
          <w:p w14:paraId="6FC067A2" w14:textId="77777777" w:rsidR="00687599"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ins w:id="2748" w:author="Martinez De Hurtado Yela Fermin" w:date="2025-01-02T16:57:00Z" w16du:dateUtc="2025-01-02T15:57:00Z"/>
              </w:rPr>
            </w:pPr>
            <w:r>
              <w:t>Passivhaus (Classic or above)</w:t>
            </w:r>
          </w:p>
          <w:p w14:paraId="4354A0F8"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749" w:author="Martinez De Hurtado Yela Fermin" w:date="2025-01-02T16:57:00Z" w16du:dateUtc="2025-01-02T15:57:00Z"/>
              </w:rPr>
            </w:pPr>
            <w:ins w:id="2750" w:author="Martinez De Hurtado Yela Fermin" w:date="2025-01-02T16:57:00Z" w16du:dateUtc="2025-01-02T15:57:00Z">
              <w:r>
                <w:t>Home Quality Mark (4 starts or above)</w:t>
              </w:r>
            </w:ins>
          </w:p>
          <w:p w14:paraId="20B03252"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751" w:author="Martinez De Hurtado Yela Fermin" w:date="2025-01-02T16:57:00Z" w16du:dateUtc="2025-01-02T15:57:00Z"/>
              </w:rPr>
            </w:pPr>
            <w:ins w:id="2752" w:author="Martinez De Hurtado Yela Fermin" w:date="2025-01-02T16:57:00Z" w16du:dateUtc="2025-01-02T15:57:00Z">
              <w:r>
                <w:t>NABERS (</w:t>
              </w:r>
              <w:r w:rsidRPr="007D2FB2">
                <w:t>4,5 stars or above</w:t>
              </w:r>
              <w:r>
                <w:t>)</w:t>
              </w:r>
            </w:ins>
          </w:p>
          <w:p w14:paraId="242BE1EC"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753" w:author="Martinez De Hurtado Yela Fermin" w:date="2025-01-02T16:57:00Z" w16du:dateUtc="2025-01-02T15:57:00Z"/>
              </w:rPr>
            </w:pPr>
            <w:ins w:id="2754" w:author="Martinez De Hurtado Yela Fermin" w:date="2025-01-02T16:57:00Z" w16du:dateUtc="2025-01-02T15:57:00Z">
              <w:r>
                <w:t>PBE Edificia (</w:t>
              </w:r>
              <w:r w:rsidRPr="007D2FB2">
                <w:t>ENCE rating B</w:t>
              </w:r>
              <w:r>
                <w:t>)</w:t>
              </w:r>
            </w:ins>
          </w:p>
          <w:p w14:paraId="796693FD" w14:textId="77777777" w:rsidR="007D2FB2" w:rsidRDefault="007D2FB2" w:rsidP="007D2FB2">
            <w:pPr>
              <w:pStyle w:val="TableNumbered2"/>
              <w:cnfStyle w:val="000000000000" w:firstRow="0" w:lastRow="0" w:firstColumn="0" w:lastColumn="0" w:oddVBand="0" w:evenVBand="0" w:oddHBand="0" w:evenHBand="0" w:firstRowFirstColumn="0" w:firstRowLastColumn="0" w:lastRowFirstColumn="0" w:lastRowLastColumn="0"/>
              <w:rPr>
                <w:ins w:id="2755" w:author="Martinez De Hurtado Yela Fermin" w:date="2025-01-02T16:58:00Z" w16du:dateUtc="2025-01-02T15:58:00Z"/>
              </w:rPr>
            </w:pPr>
            <w:ins w:id="2756" w:author="Martinez De Hurtado Yela Fermin" w:date="2025-01-02T16:57:00Z" w16du:dateUtc="2025-01-02T15:57:00Z">
              <w:r>
                <w:t>Lid</w:t>
              </w:r>
            </w:ins>
            <w:ins w:id="2757" w:author="Martinez De Hurtado Yela Fermin" w:date="2025-01-02T16:58:00Z" w16du:dateUtc="2025-01-02T15:58:00Z">
              <w:r>
                <w:t>er A (C Level or above, as long it complies with Top 15%)</w:t>
              </w:r>
            </w:ins>
          </w:p>
          <w:p w14:paraId="01367C6B" w14:textId="6C44B941" w:rsidR="007D2FB2" w:rsidRPr="002051AF" w:rsidRDefault="007D2FB2" w:rsidP="007D2FB2">
            <w:pPr>
              <w:pStyle w:val="TableNumbered2"/>
              <w:cnfStyle w:val="000000000000" w:firstRow="0" w:lastRow="0" w:firstColumn="0" w:lastColumn="0" w:oddVBand="0" w:evenVBand="0" w:oddHBand="0" w:evenHBand="0" w:firstRowFirstColumn="0" w:firstRowLastColumn="0" w:lastRowFirstColumn="0" w:lastRowLastColumn="0"/>
            </w:pPr>
            <w:ins w:id="2758" w:author="Martinez De Hurtado Yela Fermin" w:date="2025-01-02T16:58:00Z" w16du:dateUtc="2025-01-02T15:58:00Z">
              <w:r w:rsidRPr="007D2FB2">
                <w:t>Adene Certificação de eficiência energética e qualidade do ar (SCE</w:t>
              </w:r>
              <w:r>
                <w:t xml:space="preserve"> </w:t>
              </w:r>
            </w:ins>
            <w:ins w:id="2759" w:author="Martinez De Hurtado Yela Fermin" w:date="2025-01-02T17:00:00Z" w16du:dateUtc="2025-01-02T16:00:00Z">
              <w:r>
                <w:t>–</w:t>
              </w:r>
            </w:ins>
            <w:ins w:id="2760" w:author="Martinez De Hurtado Yela Fermin" w:date="2025-01-02T16:59:00Z" w16du:dateUtc="2025-01-02T15:59:00Z">
              <w:r>
                <w:t xml:space="preserve"> </w:t>
              </w:r>
              <w:r w:rsidRPr="007D2FB2">
                <w:t>A</w:t>
              </w:r>
            </w:ins>
            <w:ins w:id="2761" w:author="Martinez De Hurtado Yela Fermin" w:date="2025-01-02T17:00:00Z" w16du:dateUtc="2025-01-02T16:00:00Z">
              <w:r>
                <w:t xml:space="preserve"> or above</w:t>
              </w:r>
            </w:ins>
            <w:ins w:id="2762" w:author="Martinez De Hurtado Yela Fermin" w:date="2025-01-02T16:59:00Z" w16du:dateUtc="2025-01-02T15:59:00Z">
              <w:r w:rsidRPr="007D2FB2">
                <w:t xml:space="preserve"> classification</w:t>
              </w:r>
              <w:r>
                <w:t xml:space="preserve">, as long it represents </w:t>
              </w:r>
              <w:r w:rsidRPr="007D2FB2">
                <w:t>the top. 1</w:t>
              </w:r>
              <w:r>
                <w:t>5%</w:t>
              </w:r>
              <w:r w:rsidRPr="007D2FB2">
                <w:t xml:space="preserve"> more efficient</w:t>
              </w:r>
            </w:ins>
            <w:ins w:id="2763" w:author="Martinez De Hurtado Yela Fermin" w:date="2025-01-02T16:58:00Z" w16du:dateUtc="2025-01-02T15:58:00Z">
              <w:r w:rsidRPr="007D2FB2">
                <w:t>)</w:t>
              </w:r>
            </w:ins>
          </w:p>
        </w:tc>
      </w:tr>
    </w:tbl>
    <w:p w14:paraId="6BCE1898" w14:textId="77777777" w:rsidR="00434AF1" w:rsidRPr="00117500" w:rsidRDefault="00434AF1" w:rsidP="00117500">
      <w:pPr>
        <w:pStyle w:val="BodyTextNoSpacing"/>
      </w:pPr>
    </w:p>
    <w:p w14:paraId="5C927976" w14:textId="44958ED9" w:rsidR="00687599" w:rsidRPr="00854071" w:rsidRDefault="00687599" w:rsidP="00434AF1">
      <w:pPr>
        <w:pStyle w:val="HeadingA5"/>
      </w:pPr>
      <w:r w:rsidRPr="00854071">
        <w:lastRenderedPageBreak/>
        <w:t xml:space="preserve">Construction of new commercial buildings </w:t>
      </w:r>
      <w:del w:id="2764" w:author="Martinez De Hurtado Yela Fermin" w:date="2024-10-23T14:59:00Z">
        <w:r w:rsidRPr="00854071" w:rsidDel="0045018B">
          <w:delText xml:space="preserve">or buildings larger than 5,000 m2 </w:delText>
        </w:r>
      </w:del>
      <w:r w:rsidRPr="00854071">
        <w:t>in</w:t>
      </w:r>
      <w:r w:rsidR="00117500">
        <w:t> </w:t>
      </w:r>
      <w:r w:rsidRPr="00854071">
        <w:t>Portugal</w:t>
      </w:r>
    </w:p>
    <w:tbl>
      <w:tblPr>
        <w:tblStyle w:val="OWTable"/>
        <w:tblW w:w="9638" w:type="dxa"/>
        <w:tblLook w:val="04A0" w:firstRow="1" w:lastRow="0" w:firstColumn="1" w:lastColumn="0" w:noHBand="0" w:noVBand="1"/>
        <w:tblPrChange w:id="2765" w:author="Martinez De Hurtado Yela Fermin" w:date="2025-01-02T17:50:00Z" w16du:dateUtc="2025-01-02T16:50:00Z">
          <w:tblPr>
            <w:tblStyle w:val="OWTable"/>
            <w:tblW w:w="9297" w:type="dxa"/>
            <w:tblLook w:val="04A0" w:firstRow="1" w:lastRow="0" w:firstColumn="1" w:lastColumn="0" w:noHBand="0" w:noVBand="1"/>
          </w:tblPr>
        </w:tblPrChange>
      </w:tblPr>
      <w:tblGrid>
        <w:gridCol w:w="1127"/>
        <w:gridCol w:w="8511"/>
        <w:tblGridChange w:id="2766">
          <w:tblGrid>
            <w:gridCol w:w="1127"/>
            <w:gridCol w:w="857"/>
            <w:gridCol w:w="7257"/>
            <w:gridCol w:w="56"/>
            <w:gridCol w:w="341"/>
          </w:tblGrid>
        </w:tblGridChange>
      </w:tblGrid>
      <w:tr w:rsidR="004E7E8B" w:rsidRPr="002051AF" w14:paraId="1F8A658A" w14:textId="77777777" w:rsidTr="004E7E8B">
        <w:trPr>
          <w:cnfStyle w:val="100000000000" w:firstRow="1" w:lastRow="0" w:firstColumn="0" w:lastColumn="0" w:oddVBand="0" w:evenVBand="0" w:oddHBand="0" w:evenHBand="0" w:firstRowFirstColumn="0" w:firstRowLastColumn="0" w:lastRowFirstColumn="0" w:lastRowLastColumn="0"/>
          <w:trPrChange w:id="2767"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2768" w:author="Martinez De Hurtado Yela Fermin" w:date="2025-01-02T17:50:00Z" w16du:dateUtc="2025-01-02T16:50:00Z">
              <w:tcPr>
                <w:tcW w:w="1984" w:type="dxa"/>
                <w:gridSpan w:val="2"/>
              </w:tcPr>
            </w:tcPrChange>
          </w:tcPr>
          <w:p w14:paraId="7A4A9E39" w14:textId="77777777" w:rsidR="00687599" w:rsidRPr="002051AF" w:rsidRDefault="00687599" w:rsidP="00434AF1">
            <w:pPr>
              <w:pStyle w:val="TableHeadingText"/>
              <w:keepNext/>
              <w:cnfStyle w:val="101000000000" w:firstRow="1" w:lastRow="0" w:firstColumn="1" w:lastColumn="0" w:oddVBand="0" w:evenVBand="0" w:oddHBand="0" w:evenHBand="0" w:firstRowFirstColumn="0" w:firstRowLastColumn="0" w:lastRowFirstColumn="0" w:lastRowLastColumn="0"/>
              <w:rPr>
                <w:b/>
                <w:bCs/>
                <w:szCs w:val="18"/>
              </w:rPr>
            </w:pPr>
            <w:r w:rsidRPr="002051AF">
              <w:rPr>
                <w:b/>
                <w:bCs/>
                <w:szCs w:val="18"/>
              </w:rPr>
              <w:t>Eligibility</w:t>
            </w:r>
          </w:p>
        </w:tc>
        <w:tc>
          <w:tcPr>
            <w:tcW w:w="7654" w:type="dxa"/>
            <w:tcPrChange w:id="2769" w:author="Martinez De Hurtado Yela Fermin" w:date="2025-01-02T17:50:00Z" w16du:dateUtc="2025-01-02T16:50:00Z">
              <w:tcPr>
                <w:tcW w:w="7313" w:type="dxa"/>
                <w:gridSpan w:val="2"/>
              </w:tcPr>
            </w:tcPrChange>
          </w:tcPr>
          <w:p w14:paraId="1BA4E24D" w14:textId="77777777" w:rsidR="00687599" w:rsidRPr="002051AF" w:rsidRDefault="00687599" w:rsidP="00434AF1">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2051AF">
              <w:rPr>
                <w:b/>
                <w:bCs/>
                <w:szCs w:val="18"/>
              </w:rPr>
              <w:t>Criteria</w:t>
            </w:r>
            <w:r w:rsidRPr="002051AF">
              <w:rPr>
                <w:b/>
                <w:bCs/>
                <w:color w:val="002C77" w:themeColor="accent1"/>
                <w:szCs w:val="18"/>
              </w:rPr>
              <w:t xml:space="preserve"> [LTO]</w:t>
            </w:r>
          </w:p>
        </w:tc>
      </w:tr>
      <w:tr w:rsidR="004E7E8B" w:rsidRPr="002051AF" w14:paraId="0882F684" w14:textId="77777777" w:rsidTr="004E7E8B">
        <w:tblPrEx>
          <w:tblPrExChange w:id="2770" w:author="Martinez De Hurtado Yela Fermin" w:date="2025-01-02T17:50:00Z" w16du:dateUtc="2025-01-02T16:50:00Z">
            <w:tblPrEx>
              <w:tblW w:w="9241" w:type="dxa"/>
            </w:tblPrEx>
          </w:tblPrExChange>
        </w:tblPrEx>
        <w:trPr>
          <w:trPrChange w:id="2771"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C9E8D3" w:themeFill="accent5" w:themeFillTint="33"/>
            <w:tcPrChange w:id="2772" w:author="Martinez De Hurtado Yela Fermin" w:date="2025-01-02T17:50:00Z" w16du:dateUtc="2025-01-02T16:50:00Z">
              <w:tcPr>
                <w:tcW w:w="1984" w:type="dxa"/>
                <w:gridSpan w:val="2"/>
                <w:shd w:val="clear" w:color="auto" w:fill="C9E8D3" w:themeFill="accent5" w:themeFillTint="33"/>
              </w:tcPr>
            </w:tcPrChange>
          </w:tcPr>
          <w:p w14:paraId="1B661023" w14:textId="77777777" w:rsidR="00687599" w:rsidRPr="002051AF" w:rsidRDefault="00687599" w:rsidP="00434AF1">
            <w:pPr>
              <w:pStyle w:val="TableText"/>
              <w:keepNext/>
              <w:keepLines/>
              <w:rPr>
                <w:szCs w:val="18"/>
              </w:rPr>
            </w:pPr>
            <w:r w:rsidRPr="002051AF">
              <w:rPr>
                <w:szCs w:val="18"/>
              </w:rPr>
              <w:t>EU Taxonomy consistent</w:t>
            </w:r>
          </w:p>
        </w:tc>
        <w:tc>
          <w:tcPr>
            <w:tcW w:w="7654" w:type="dxa"/>
            <w:shd w:val="clear" w:color="auto" w:fill="C9E8D3" w:themeFill="accent5" w:themeFillTint="33"/>
            <w:tcPrChange w:id="2773" w:author="Martinez De Hurtado Yela Fermin" w:date="2025-01-02T17:50:00Z" w16du:dateUtc="2025-01-02T16:50:00Z">
              <w:tcPr>
                <w:tcW w:w="7257" w:type="dxa"/>
                <w:shd w:val="clear" w:color="auto" w:fill="C9E8D3" w:themeFill="accent5" w:themeFillTint="33"/>
              </w:tcPr>
            </w:tcPrChange>
          </w:tcPr>
          <w:p w14:paraId="3585E09D" w14:textId="77777777" w:rsidR="00687599" w:rsidRPr="002051AF" w:rsidRDefault="00687599" w:rsidP="00434AF1">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activity complies with either (1.) or (2.):</w:t>
            </w:r>
          </w:p>
          <w:p w14:paraId="6C06AEF7" w14:textId="283F2E31" w:rsidR="00687599" w:rsidRPr="002051AF" w:rsidRDefault="00687599" w:rsidP="00A46517">
            <w:pPr>
              <w:pStyle w:val="TableNumbered1"/>
              <w:numPr>
                <w:ilvl w:val="0"/>
                <w:numId w:val="114"/>
              </w:numPr>
              <w:cnfStyle w:val="000000000000" w:firstRow="0" w:lastRow="0" w:firstColumn="0" w:lastColumn="0" w:oddVBand="0" w:evenVBand="0" w:oddHBand="0" w:evenHBand="0" w:firstRowFirstColumn="0" w:firstRowLastColumn="0" w:lastRowFirstColumn="0" w:lastRowLastColumn="0"/>
            </w:pPr>
            <w:r>
              <w:t xml:space="preserve">New buildings that comply with </w:t>
            </w:r>
            <w:del w:id="2774" w:author="Martinez De Hurtado Yela Fermin" w:date="2024-10-23T14:59:00Z">
              <w:r w:rsidRPr="0A974F12" w:rsidDel="0045018B">
                <w:rPr>
                  <w:b/>
                  <w:bCs/>
                  <w:u w:val="single"/>
                </w:rPr>
                <w:delText>all</w:delText>
              </w:r>
              <w:r w:rsidDel="0045018B">
                <w:delText xml:space="preserve"> of </w:delText>
              </w:r>
            </w:del>
            <w:r>
              <w:t>the following criteria:</w:t>
            </w:r>
          </w:p>
          <w:p w14:paraId="577321F4" w14:textId="17A155F8" w:rsidR="00687599" w:rsidRPr="002051AF"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6862EE71">
              <w:t>Buildings with an actual (non-modelled) RIEE of &lt;0.</w:t>
            </w:r>
            <w:ins w:id="2775" w:author="Martinez De Hurtado Yela Fermin" w:date="2025-01-14T11:31:00Z" w16du:dateUtc="2025-01-14T10:31:00Z">
              <w:r w:rsidR="004041E3">
                <w:t>675</w:t>
              </w:r>
            </w:ins>
            <w:del w:id="2776" w:author="Martinez De Hurtado Yela Fermin" w:date="2024-10-24T15:40:00Z">
              <w:r w:rsidR="34291281" w:rsidRPr="6862EE71" w:rsidDel="00C0276B">
                <w:delText>83</w:delText>
              </w:r>
            </w:del>
            <w:r w:rsidRPr="6862EE71">
              <w:rPr>
                <w:rStyle w:val="Refdenotaalpie"/>
              </w:rPr>
              <w:footnoteReference w:id="68"/>
            </w:r>
            <w:r w:rsidRPr="6862EE71">
              <w:rPr>
                <w:vertAlign w:val="superscript"/>
              </w:rPr>
              <w:t xml:space="preserve"> </w:t>
            </w:r>
          </w:p>
          <w:p w14:paraId="2F5EEEDB" w14:textId="77777777" w:rsidR="0045018B" w:rsidRDefault="0045018B" w:rsidP="0045018B">
            <w:pPr>
              <w:pStyle w:val="TableNumbered2"/>
              <w:keepNext/>
              <w:keepLines/>
              <w:cnfStyle w:val="000000000000" w:firstRow="0" w:lastRow="0" w:firstColumn="0" w:lastColumn="0" w:oddVBand="0" w:evenVBand="0" w:oddHBand="0" w:evenHBand="0" w:firstRowFirstColumn="0" w:firstRowLastColumn="0" w:lastRowFirstColumn="0" w:lastRowLastColumn="0"/>
              <w:rPr>
                <w:ins w:id="2779" w:author="Martinez De Hurtado Yela Fermin" w:date="2024-10-23T14:59:00Z"/>
              </w:rPr>
            </w:pPr>
            <w:ins w:id="2780" w:author="Martinez De Hurtado Yela Fermin" w:date="2024-10-23T14:59: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criteria:</w:t>
              </w:r>
            </w:ins>
          </w:p>
          <w:p w14:paraId="67FE018D" w14:textId="77777777" w:rsidR="0045018B" w:rsidRPr="002051AF"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781" w:author="Martinez De Hurtado Yela Fermin" w:date="2024-10-23T14:59:00Z"/>
              </w:rPr>
            </w:pPr>
            <w:ins w:id="2782" w:author="Martinez De Hurtado Yela Fermin" w:date="2024-10-23T14:59:00Z">
              <w:r w:rsidRPr="0A974F12">
                <w:t>Building is subject to checks for airtightness and thermal integrity</w:t>
              </w:r>
              <w:r w:rsidRPr="005F0C42">
                <w:rPr>
                  <w:vertAlign w:val="superscript"/>
                  <w:rPrChange w:id="2783" w:author="Martinez De Hurtado Yela Fermin" w:date="2024-10-23T15:56:00Z">
                    <w:rPr/>
                  </w:rPrChange>
                </w:rPr>
                <w:footnoteReference w:id="69"/>
              </w:r>
              <w:r w:rsidRPr="0A974F12">
                <w:t xml:space="preserve"> post construction; deviations from the predetermined performance levels or defects are communicated to investors and clients</w:t>
              </w:r>
              <w:r>
                <w:t>.</w:t>
              </w:r>
            </w:ins>
          </w:p>
          <w:p w14:paraId="168E6EB1" w14:textId="77777777" w:rsidR="0045018B" w:rsidRPr="008455E6" w:rsidRDefault="0045018B" w:rsidP="0045018B">
            <w:pPr>
              <w:pStyle w:val="TableNumbered3"/>
              <w:keepNext/>
              <w:keepLines/>
              <w:cnfStyle w:val="000000000000" w:firstRow="0" w:lastRow="0" w:firstColumn="0" w:lastColumn="0" w:oddVBand="0" w:evenVBand="0" w:oddHBand="0" w:evenHBand="0" w:firstRowFirstColumn="0" w:firstRowLastColumn="0" w:lastRowFirstColumn="0" w:lastRowLastColumn="0"/>
              <w:rPr>
                <w:ins w:id="2786" w:author="Martinez De Hurtado Yela Fermin" w:date="2024-10-23T14:59:00Z"/>
              </w:rPr>
            </w:pPr>
            <w:ins w:id="2787" w:author="Martinez De Hurtado Yela Fermin" w:date="2024-10-23T14:59:00Z">
              <w:r>
                <w:t>Life-cycle Global Warming Potential (GWP) of the building has been calculated for each stage and is disclosed to investors and clients.</w:t>
              </w:r>
            </w:ins>
          </w:p>
          <w:p w14:paraId="76EA80F4" w14:textId="134FC288" w:rsidR="00687599" w:rsidRPr="002051AF" w:rsidDel="0045018B" w:rsidRDefault="00687599" w:rsidP="007542EC">
            <w:pPr>
              <w:pStyle w:val="TableNumbered2"/>
              <w:cnfStyle w:val="000000000000" w:firstRow="0" w:lastRow="0" w:firstColumn="0" w:lastColumn="0" w:oddVBand="0" w:evenVBand="0" w:oddHBand="0" w:evenHBand="0" w:firstRowFirstColumn="0" w:firstRowLastColumn="0" w:lastRowFirstColumn="0" w:lastRowLastColumn="0"/>
              <w:rPr>
                <w:del w:id="2788" w:author="Martinez De Hurtado Yela Fermin" w:date="2024-10-23T14:59:00Z"/>
                <w:szCs w:val="18"/>
              </w:rPr>
            </w:pPr>
            <w:del w:id="2789" w:author="Martinez De Hurtado Yela Fermin" w:date="2024-10-23T14:59:00Z">
              <w:r w:rsidRPr="0A974F12" w:rsidDel="0045018B">
                <w:delText>Building is subject to checks for airtightness and thermal integrity</w:delText>
              </w:r>
              <w:r w:rsidRPr="0A974F12" w:rsidDel="0045018B">
                <w:rPr>
                  <w:rStyle w:val="Refdenotaalpie"/>
                </w:rPr>
                <w:footnoteReference w:id="70"/>
              </w:r>
              <w:r w:rsidRPr="0A974F12" w:rsidDel="0045018B">
                <w:delText xml:space="preserve"> post construction; deviations from the predetermined performance levels or defects are communicated to investors and clients.</w:delText>
              </w:r>
            </w:del>
          </w:p>
          <w:p w14:paraId="1D61FF63" w14:textId="2B7129D7" w:rsidR="00687599" w:rsidRPr="002051AF" w:rsidDel="0045018B" w:rsidRDefault="00687599" w:rsidP="007542EC">
            <w:pPr>
              <w:pStyle w:val="TableNumbered2"/>
              <w:cnfStyle w:val="000000000000" w:firstRow="0" w:lastRow="0" w:firstColumn="0" w:lastColumn="0" w:oddVBand="0" w:evenVBand="0" w:oddHBand="0" w:evenHBand="0" w:firstRowFirstColumn="0" w:firstRowLastColumn="0" w:lastRowFirstColumn="0" w:lastRowLastColumn="0"/>
              <w:rPr>
                <w:del w:id="2792" w:author="Martinez De Hurtado Yela Fermin" w:date="2024-10-23T14:59:00Z"/>
                <w:szCs w:val="18"/>
              </w:rPr>
            </w:pPr>
            <w:del w:id="2793" w:author="Martinez De Hurtado Yela Fermin" w:date="2024-10-23T14:59:00Z">
              <w:r w:rsidDel="0045018B">
                <w:delText>Life-cycle Global Warming Potential (GWP) of the building has been calculated for each stage and is disclosed to investors and clients</w:delText>
              </w:r>
            </w:del>
          </w:p>
          <w:p w14:paraId="538F3E6C" w14:textId="77777777" w:rsidR="00687599" w:rsidRPr="002051AF" w:rsidRDefault="00687599" w:rsidP="007542EC">
            <w:pPr>
              <w:pStyle w:val="TableNumbered1"/>
              <w:cnfStyle w:val="000000000000" w:firstRow="0" w:lastRow="0" w:firstColumn="0" w:lastColumn="0" w:oddVBand="0" w:evenVBand="0" w:oddHBand="0" w:evenHBand="0" w:firstRowFirstColumn="0" w:firstRowLastColumn="0" w:lastRowFirstColumn="0" w:lastRowLastColumn="0"/>
              <w:rPr>
                <w:szCs w:val="18"/>
              </w:rPr>
            </w:pPr>
            <w:r w:rsidRPr="002051AF">
              <w:rPr>
                <w:szCs w:val="18"/>
              </w:rPr>
              <w:t>New buildings that have obtained or will in future obtain one of the following certificates:</w:t>
            </w:r>
          </w:p>
          <w:p w14:paraId="395A9DAF" w14:textId="77777777" w:rsidR="00687599" w:rsidRPr="002051AF" w:rsidRDefault="00687599" w:rsidP="007542EC">
            <w:pPr>
              <w:pStyle w:val="TableNumbered2"/>
              <w:cnfStyle w:val="000000000000" w:firstRow="0" w:lastRow="0" w:firstColumn="0" w:lastColumn="0" w:oddVBand="0" w:evenVBand="0" w:oddHBand="0" w:evenHBand="0" w:firstRowFirstColumn="0" w:firstRowLastColumn="0" w:lastRowFirstColumn="0" w:lastRowLastColumn="0"/>
              <w:rPr>
                <w:szCs w:val="18"/>
              </w:rPr>
            </w:pPr>
            <w:r w:rsidRPr="002051AF">
              <w:rPr>
                <w:szCs w:val="18"/>
              </w:rPr>
              <w:t>HQE SB v4. Certification</w:t>
            </w:r>
          </w:p>
          <w:p w14:paraId="6460245B" w14:textId="6FF4C7FA" w:rsidR="00687599" w:rsidRPr="002051AF" w:rsidRDefault="001C6864" w:rsidP="007542EC">
            <w:pPr>
              <w:pStyle w:val="TableNumbered2"/>
              <w:cnfStyle w:val="000000000000" w:firstRow="0" w:lastRow="0" w:firstColumn="0" w:lastColumn="0" w:oddVBand="0" w:evenVBand="0" w:oddHBand="0" w:evenHBand="0" w:firstRowFirstColumn="0" w:firstRowLastColumn="0" w:lastRowFirstColumn="0" w:lastRowLastColumn="0"/>
              <w:rPr>
                <w:szCs w:val="18"/>
              </w:rPr>
            </w:pPr>
            <w:ins w:id="2794" w:author="Martinez De Hurtado Yela Fermin" w:date="2024-10-23T12:27:00Z">
              <w:r>
                <w:t>Buildings that have a PED that is 10% below the Net Zero Energy Building Certification™ (NZEB)</w:t>
              </w:r>
            </w:ins>
            <w:del w:id="2795" w:author="Martinez De Hurtado Yela Fermin" w:date="2024-10-23T12:27:00Z">
              <w:r w:rsidR="00687599" w:rsidRPr="002051AF" w:rsidDel="001C6864">
                <w:rPr>
                  <w:szCs w:val="18"/>
                </w:rPr>
                <w:delText>Net Zero Energy Building Certification™ (NZEB)</w:delText>
              </w:r>
            </w:del>
          </w:p>
          <w:p w14:paraId="023B91AB" w14:textId="77777777" w:rsidR="00687599" w:rsidRDefault="00687599" w:rsidP="007542EC">
            <w:pPr>
              <w:pStyle w:val="TableNumbered2"/>
              <w:cnfStyle w:val="000000000000" w:firstRow="0" w:lastRow="0" w:firstColumn="0" w:lastColumn="0" w:oddVBand="0" w:evenVBand="0" w:oddHBand="0" w:evenHBand="0" w:firstRowFirstColumn="0" w:firstRowLastColumn="0" w:lastRowFirstColumn="0" w:lastRowLastColumn="0"/>
              <w:rPr>
                <w:ins w:id="2796" w:author="Cisneros Morales Diana Karen" w:date="2024-07-03T17:53:00Z"/>
                <w:szCs w:val="18"/>
              </w:rPr>
            </w:pPr>
            <w:r w:rsidRPr="002051AF">
              <w:rPr>
                <w:szCs w:val="18"/>
              </w:rPr>
              <w:t>Low-Carbon Buildings Climate Bond Initiative (CBI) Certification</w:t>
            </w:r>
          </w:p>
          <w:p w14:paraId="2564BDF5" w14:textId="77777777" w:rsidR="00506A72" w:rsidRDefault="00506A72">
            <w:pPr>
              <w:pStyle w:val="TableNumbered2"/>
              <w:numPr>
                <w:ilvl w:val="0"/>
                <w:numId w:val="0"/>
              </w:numPr>
              <w:cnfStyle w:val="000000000000" w:firstRow="0" w:lastRow="0" w:firstColumn="0" w:lastColumn="0" w:oddVBand="0" w:evenVBand="0" w:oddHBand="0" w:evenHBand="0" w:firstRowFirstColumn="0" w:firstRowLastColumn="0" w:lastRowFirstColumn="0" w:lastRowLastColumn="0"/>
              <w:rPr>
                <w:ins w:id="2797" w:author="Cisneros Morales Diana Karen" w:date="2024-07-03T17:53:00Z"/>
                <w:szCs w:val="18"/>
              </w:rPr>
              <w:pPrChange w:id="2798" w:author="Cisneros Morales Diana Karen" w:date="2024-07-03T17:53:00Z">
                <w:pPr>
                  <w:pStyle w:val="TableNumbered2"/>
                  <w:cnfStyle w:val="000000000000" w:firstRow="0" w:lastRow="0" w:firstColumn="0" w:lastColumn="0" w:oddVBand="0" w:evenVBand="0" w:oddHBand="0" w:evenHBand="0" w:firstRowFirstColumn="0" w:firstRowLastColumn="0" w:lastRowFirstColumn="0" w:lastRowLastColumn="0"/>
                </w:pPr>
              </w:pPrChange>
            </w:pPr>
          </w:p>
          <w:p w14:paraId="4E49090F" w14:textId="77777777" w:rsidR="00506A72" w:rsidRDefault="00506A72" w:rsidP="00506A72">
            <w:pPr>
              <w:pStyle w:val="TableText"/>
              <w:spacing w:before="40" w:after="120"/>
              <w:cnfStyle w:val="000000000000" w:firstRow="0" w:lastRow="0" w:firstColumn="0" w:lastColumn="0" w:oddVBand="0" w:evenVBand="0" w:oddHBand="0" w:evenHBand="0" w:firstRowFirstColumn="0" w:firstRowLastColumn="0" w:lastRowFirstColumn="0" w:lastRowLastColumn="0"/>
              <w:rPr>
                <w:ins w:id="2799" w:author="Cisneros Morales Diana Karen" w:date="2024-07-03T17:54:00Z"/>
                <w:i/>
                <w:iCs/>
                <w:szCs w:val="18"/>
              </w:rPr>
            </w:pPr>
            <w:ins w:id="2800" w:author="Cisneros Morales Diana Karen" w:date="2024-07-03T17:54:00Z">
              <w:r w:rsidRPr="00055529">
                <w:rPr>
                  <w:i/>
                  <w:iCs/>
                  <w:szCs w:val="18"/>
                </w:rPr>
                <w:t xml:space="preserve">OR Circular economy criteria </w:t>
              </w:r>
            </w:ins>
          </w:p>
          <w:p w14:paraId="62ED5A3E" w14:textId="77777777" w:rsidR="00506A72" w:rsidRPr="002051AF" w:rsidRDefault="00506A72">
            <w:pPr>
              <w:pStyle w:val="TableNumbered1"/>
              <w:keepNext/>
              <w:keepLines/>
              <w:numPr>
                <w:ilvl w:val="0"/>
                <w:numId w:val="302"/>
              </w:numPr>
              <w:cnfStyle w:val="000000000000" w:firstRow="0" w:lastRow="0" w:firstColumn="0" w:lastColumn="0" w:oddVBand="0" w:evenVBand="0" w:oddHBand="0" w:evenHBand="0" w:firstRowFirstColumn="0" w:firstRowLastColumn="0" w:lastRowFirstColumn="0" w:lastRowLastColumn="0"/>
              <w:rPr>
                <w:ins w:id="2801" w:author="Cisneros Morales Diana Karen" w:date="2024-07-03T17:54:00Z"/>
              </w:rPr>
              <w:pPrChange w:id="2802" w:author="Cisneros Morales Diana Karen" w:date="2024-07-11T15:45:00Z">
                <w:pPr>
                  <w:pStyle w:val="TableNumbered1"/>
                  <w:keepNext/>
                  <w:keepLines/>
                  <w:numPr>
                    <w:numId w:val="292"/>
                  </w:numPr>
                  <w:ind w:left="215" w:hanging="215"/>
                  <w:cnfStyle w:val="000000000000" w:firstRow="0" w:lastRow="0" w:firstColumn="0" w:lastColumn="0" w:oddVBand="0" w:evenVBand="0" w:oddHBand="0" w:evenHBand="0" w:firstRowFirstColumn="0" w:firstRowLastColumn="0" w:lastRowFirstColumn="0" w:lastRowLastColumn="0"/>
                </w:pPr>
              </w:pPrChange>
            </w:pPr>
            <w:ins w:id="2803" w:author="Cisneros Morales Diana Karen" w:date="2024-07-03T17:54:00Z">
              <w:r w:rsidRPr="0A974F12">
                <w:t xml:space="preserve">Circular economy activities related to the construction of new buildings complies with </w:t>
              </w:r>
              <w:r w:rsidRPr="00C33651">
                <w:rPr>
                  <w:b/>
                  <w:bCs/>
                  <w:u w:val="single"/>
                </w:rPr>
                <w:t>all</w:t>
              </w:r>
              <w:r w:rsidRPr="0A974F12">
                <w:t xml:space="preserve"> of the following criteria</w:t>
              </w:r>
              <w:r w:rsidRPr="0A974F12">
                <w:rPr>
                  <w:rStyle w:val="Refdenotaalpie"/>
                </w:rPr>
                <w:footnoteReference w:id="71"/>
              </w:r>
              <w:r w:rsidRPr="00C33651">
                <w:rPr>
                  <w:szCs w:val="18"/>
                </w:rPr>
                <w:t xml:space="preserve"> </w:t>
              </w:r>
              <w:r w:rsidRPr="00C33651">
                <w:rPr>
                  <w:b/>
                  <w:bCs/>
                  <w:color w:val="002C77" w:themeColor="accent1"/>
                </w:rPr>
                <w:t>[LTO]</w:t>
              </w:r>
              <w:r w:rsidRPr="00C33651">
                <w:rPr>
                  <w:szCs w:val="18"/>
                </w:rPr>
                <w:t>:</w:t>
              </w:r>
            </w:ins>
          </w:p>
          <w:p w14:paraId="46ABD58A" w14:textId="77777777" w:rsidR="00506A72" w:rsidRPr="002051AF" w:rsidRDefault="00506A72" w:rsidP="00506A72">
            <w:pPr>
              <w:pStyle w:val="TableNumbered2"/>
              <w:keepNext/>
              <w:keepLines/>
              <w:cnfStyle w:val="000000000000" w:firstRow="0" w:lastRow="0" w:firstColumn="0" w:lastColumn="0" w:oddVBand="0" w:evenVBand="0" w:oddHBand="0" w:evenHBand="0" w:firstRowFirstColumn="0" w:firstRowLastColumn="0" w:lastRowFirstColumn="0" w:lastRowLastColumn="0"/>
              <w:rPr>
                <w:ins w:id="2806" w:author="Cisneros Morales Diana Karen" w:date="2024-07-03T17:54:00Z"/>
                <w:szCs w:val="18"/>
              </w:rPr>
            </w:pPr>
            <w:ins w:id="2807" w:author="Cisneros Morales Diana Karen" w:date="2024-07-03T17:54:00Z">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72"/>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73"/>
              </w:r>
            </w:ins>
          </w:p>
          <w:p w14:paraId="492BE0E1" w14:textId="77777777" w:rsidR="00506A72" w:rsidRPr="002051AF" w:rsidRDefault="00506A72" w:rsidP="00506A72">
            <w:pPr>
              <w:pStyle w:val="TableNumbered2"/>
              <w:keepNext/>
              <w:keepLines/>
              <w:cnfStyle w:val="000000000000" w:firstRow="0" w:lastRow="0" w:firstColumn="0" w:lastColumn="0" w:oddVBand="0" w:evenVBand="0" w:oddHBand="0" w:evenHBand="0" w:firstRowFirstColumn="0" w:firstRowLastColumn="0" w:lastRowFirstColumn="0" w:lastRowLastColumn="0"/>
              <w:rPr>
                <w:ins w:id="2812" w:author="Cisneros Morales Diana Karen" w:date="2024-07-03T17:54:00Z"/>
                <w:szCs w:val="18"/>
              </w:rPr>
            </w:pPr>
            <w:ins w:id="2813" w:author="Cisneros Morales Diana Karen" w:date="2024-07-03T17:54:00Z">
              <w:r>
                <w:t>The life-cycle Global Warming Potential (GWP) of the building has been calculated for each stage in the life cycle and is disclosed to investors and clients on demand</w:t>
              </w:r>
            </w:ins>
          </w:p>
          <w:p w14:paraId="335EF819" w14:textId="77777777" w:rsidR="00506A72" w:rsidRPr="00990982" w:rsidRDefault="00506A72" w:rsidP="00506A72">
            <w:pPr>
              <w:pStyle w:val="TableNumbered2"/>
              <w:keepNext/>
              <w:keepLines/>
              <w:cnfStyle w:val="000000000000" w:firstRow="0" w:lastRow="0" w:firstColumn="0" w:lastColumn="0" w:oddVBand="0" w:evenVBand="0" w:oddHBand="0" w:evenHBand="0" w:firstRowFirstColumn="0" w:firstRowLastColumn="0" w:lastRowFirstColumn="0" w:lastRowLastColumn="0"/>
              <w:rPr>
                <w:ins w:id="2814" w:author="Cisneros Morales Diana Karen" w:date="2024-07-03T17:54:00Z"/>
                <w:rStyle w:val="Refdenotaalpie"/>
              </w:rPr>
            </w:pPr>
            <w:ins w:id="2815" w:author="Cisneros Morales Diana Karen" w:date="2024-07-03T17:54:00Z">
              <w:r w:rsidRPr="0A974F12">
                <w:t xml:space="preserve">Construction designs and techniques support circularity via the incorporation of concepts for design for adaptability and </w:t>
              </w:r>
              <w:r w:rsidRPr="00990982">
                <w:t xml:space="preserve">deconstruction. Compliance demonstrated using </w:t>
              </w:r>
              <w:r>
                <w:fldChar w:fldCharType="begin"/>
              </w:r>
              <w:r>
                <w:instrText>HYPERLINK \l "Levels_framework"</w:instrText>
              </w:r>
              <w:r>
                <w:fldChar w:fldCharType="separate"/>
              </w:r>
              <w:r w:rsidRPr="00990982">
                <w:rPr>
                  <w:rStyle w:val="Hipervnculo"/>
                  <w:color w:val="auto"/>
                  <w:highlight w:val="cyan"/>
                </w:rPr>
                <w:t>EU Level 2 reporting framework</w:t>
              </w:r>
              <w:r>
                <w:rPr>
                  <w:rStyle w:val="Hipervnculo"/>
                  <w:color w:val="auto"/>
                  <w:highlight w:val="cyan"/>
                </w:rPr>
                <w:fldChar w:fldCharType="end"/>
              </w:r>
            </w:ins>
          </w:p>
          <w:p w14:paraId="5D60A12F" w14:textId="77777777" w:rsidR="00506A72" w:rsidRPr="002051AF" w:rsidRDefault="00506A72" w:rsidP="00506A72">
            <w:pPr>
              <w:pStyle w:val="TableNumbered2"/>
              <w:keepNext/>
              <w:keepLines/>
              <w:cnfStyle w:val="000000000000" w:firstRow="0" w:lastRow="0" w:firstColumn="0" w:lastColumn="0" w:oddVBand="0" w:evenVBand="0" w:oddHBand="0" w:evenHBand="0" w:firstRowFirstColumn="0" w:firstRowLastColumn="0" w:lastRowFirstColumn="0" w:lastRowLastColumn="0"/>
              <w:rPr>
                <w:ins w:id="2816" w:author="Cisneros Morales Diana Karen" w:date="2024-07-03T17:54:00Z"/>
                <w:szCs w:val="18"/>
              </w:rPr>
            </w:pPr>
            <w:ins w:id="2817" w:author="Cisneros Morales Diana Karen" w:date="2024-07-03T17:54:00Z">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74"/>
              </w:r>
              <w:r w:rsidRPr="002051AF">
                <w:rPr>
                  <w:szCs w:val="18"/>
                </w:rPr>
                <w:t>:</w:t>
              </w:r>
            </w:ins>
          </w:p>
          <w:p w14:paraId="5F147A90"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20" w:author="Cisneros Morales Diana Karen" w:date="2024-07-03T17:54:00Z"/>
              </w:rPr>
            </w:pPr>
            <w:ins w:id="2821" w:author="Cisneros Morales Diana Karen" w:date="2024-07-03T17:54:00Z">
              <w:r>
                <w:t>for the combined total of concrete, natural or agglomerated stone, a maximum of 70% of the material come from primary raw material</w:t>
              </w:r>
            </w:ins>
          </w:p>
          <w:p w14:paraId="2FAED522"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22" w:author="Cisneros Morales Diana Karen" w:date="2024-07-03T17:54:00Z"/>
              </w:rPr>
            </w:pPr>
            <w:ins w:id="2823" w:author="Cisneros Morales Diana Karen" w:date="2024-07-03T17:54:00Z">
              <w:r>
                <w:t>for the combined total of brick, tile, ceramic, a maximum of 70% of the material come from primary raw material</w:t>
              </w:r>
            </w:ins>
          </w:p>
          <w:p w14:paraId="613345A0"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24" w:author="Cisneros Morales Diana Karen" w:date="2024-07-03T17:54:00Z"/>
              </w:rPr>
            </w:pPr>
            <w:ins w:id="2825" w:author="Cisneros Morales Diana Karen" w:date="2024-07-03T17:54:00Z">
              <w:r>
                <w:t>for bio-based materials, a maximum of 80% of the total material come from primary raw material</w:t>
              </w:r>
            </w:ins>
          </w:p>
          <w:p w14:paraId="070307E2"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26" w:author="Cisneros Morales Diana Karen" w:date="2024-07-03T17:54:00Z"/>
              </w:rPr>
            </w:pPr>
            <w:ins w:id="2827" w:author="Cisneros Morales Diana Karen" w:date="2024-07-03T17:54:00Z">
              <w:r>
                <w:t>for the combined total of glass, mineral insulation, a maximum of 70% of the total material come from primary raw material</w:t>
              </w:r>
            </w:ins>
          </w:p>
          <w:p w14:paraId="1A522D24"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28" w:author="Cisneros Morales Diana Karen" w:date="2024-07-03T17:54:00Z"/>
              </w:rPr>
            </w:pPr>
            <w:ins w:id="2829" w:author="Cisneros Morales Diana Karen" w:date="2024-07-03T17:54:00Z">
              <w:r>
                <w:t>for non-biobased plastic, a maximum of 50% of the total material come from primary raw material</w:t>
              </w:r>
            </w:ins>
          </w:p>
          <w:p w14:paraId="5D9A6EDB"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30" w:author="Cisneros Morales Diana Karen" w:date="2024-07-03T17:54:00Z"/>
              </w:rPr>
            </w:pPr>
            <w:ins w:id="2831" w:author="Cisneros Morales Diana Karen" w:date="2024-07-03T17:54:00Z">
              <w:r>
                <w:t>for metals, a maximum of 30% of the total material come from primary raw material</w:t>
              </w:r>
            </w:ins>
          </w:p>
          <w:p w14:paraId="089BAAEB" w14:textId="77777777" w:rsidR="00506A72" w:rsidRPr="002051AF" w:rsidRDefault="00506A72" w:rsidP="00506A72">
            <w:pPr>
              <w:pStyle w:val="TableNumbered3"/>
              <w:keepNext/>
              <w:keepLines/>
              <w:cnfStyle w:val="000000000000" w:firstRow="0" w:lastRow="0" w:firstColumn="0" w:lastColumn="0" w:oddVBand="0" w:evenVBand="0" w:oddHBand="0" w:evenHBand="0" w:firstRowFirstColumn="0" w:firstRowLastColumn="0" w:lastRowFirstColumn="0" w:lastRowLastColumn="0"/>
              <w:rPr>
                <w:ins w:id="2832" w:author="Cisneros Morales Diana Karen" w:date="2024-07-03T17:54:00Z"/>
              </w:rPr>
            </w:pPr>
            <w:ins w:id="2833" w:author="Cisneros Morales Diana Karen" w:date="2024-07-03T17:54:00Z">
              <w:r>
                <w:t>for gypsum, a maximum of 65% of the material come from primary raw material</w:t>
              </w:r>
            </w:ins>
          </w:p>
          <w:p w14:paraId="575F9278" w14:textId="56F8A74D" w:rsidR="00506A72" w:rsidRPr="002051AF" w:rsidRDefault="00506A72" w:rsidP="00F04E96">
            <w:pPr>
              <w:pStyle w:val="TableNumbered2"/>
              <w:cnfStyle w:val="000000000000" w:firstRow="0" w:lastRow="0" w:firstColumn="0" w:lastColumn="0" w:oddVBand="0" w:evenVBand="0" w:oddHBand="0" w:evenHBand="0" w:firstRowFirstColumn="0" w:firstRowLastColumn="0" w:lastRowFirstColumn="0" w:lastRowLastColumn="0"/>
              <w:rPr>
                <w:szCs w:val="18"/>
              </w:rPr>
            </w:pPr>
            <w:ins w:id="2834" w:author="Cisneros Morales Diana Karen" w:date="2024-07-03T17:54:00Z">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ins>
          </w:p>
        </w:tc>
      </w:tr>
      <w:tr w:rsidR="004E7E8B" w:rsidRPr="002051AF" w14:paraId="6DCDC894" w14:textId="77777777" w:rsidTr="004E7E8B">
        <w:tblPrEx>
          <w:tblPrExChange w:id="2835" w:author="Martinez De Hurtado Yela Fermin" w:date="2025-01-02T17:50:00Z" w16du:dateUtc="2025-01-02T16:50:00Z">
            <w:tblPrEx>
              <w:tblW w:w="9241" w:type="dxa"/>
            </w:tblPrEx>
          </w:tblPrExChange>
        </w:tblPrEx>
        <w:trPr>
          <w:trPrChange w:id="2836"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2"/>
            <w:tcPrChange w:id="2837" w:author="Martinez De Hurtado Yela Fermin" w:date="2025-01-02T17:50:00Z" w16du:dateUtc="2025-01-02T16:50:00Z">
              <w:tcPr>
                <w:tcW w:w="1984" w:type="dxa"/>
                <w:gridSpan w:val="2"/>
                <w:shd w:val="clear" w:color="auto" w:fill="FFFFFF" w:themeFill="background2"/>
              </w:tcPr>
            </w:tcPrChange>
          </w:tcPr>
          <w:p w14:paraId="2337CF2A" w14:textId="77777777" w:rsidR="00687599" w:rsidRPr="002051AF" w:rsidRDefault="00687599" w:rsidP="00434AF1">
            <w:pPr>
              <w:pStyle w:val="TableText"/>
              <w:rPr>
                <w:szCs w:val="18"/>
              </w:rPr>
            </w:pPr>
            <w:r w:rsidRPr="002051AF">
              <w:rPr>
                <w:szCs w:val="18"/>
              </w:rPr>
              <w:t>Santander-specific</w:t>
            </w:r>
          </w:p>
        </w:tc>
        <w:tc>
          <w:tcPr>
            <w:tcW w:w="7654" w:type="dxa"/>
            <w:shd w:val="clear" w:color="auto" w:fill="FFFFFF" w:themeFill="background2"/>
            <w:tcPrChange w:id="2838" w:author="Martinez De Hurtado Yela Fermin" w:date="2025-01-02T17:50:00Z" w16du:dateUtc="2025-01-02T16:50:00Z">
              <w:tcPr>
                <w:tcW w:w="7257" w:type="dxa"/>
                <w:shd w:val="clear" w:color="auto" w:fill="FFFFFF" w:themeFill="background2"/>
              </w:tcPr>
            </w:tcPrChange>
          </w:tcPr>
          <w:p w14:paraId="2F13545A" w14:textId="77777777" w:rsidR="00687599" w:rsidRPr="002051AF" w:rsidRDefault="00687599" w:rsidP="00434AF1">
            <w:pPr>
              <w:pStyle w:val="TableText"/>
              <w:cnfStyle w:val="000000000000" w:firstRow="0" w:lastRow="0" w:firstColumn="0" w:lastColumn="0" w:oddVBand="0" w:evenVBand="0" w:oddHBand="0" w:evenHBand="0" w:firstRowFirstColumn="0" w:firstRowLastColumn="0" w:lastRowFirstColumn="0" w:lastRowLastColumn="0"/>
              <w:rPr>
                <w:szCs w:val="18"/>
              </w:rPr>
            </w:pPr>
            <w:r w:rsidRPr="002051AF">
              <w:rPr>
                <w:szCs w:val="18"/>
              </w:rPr>
              <w:t>The activity complies with the following criteria:</w:t>
            </w:r>
          </w:p>
          <w:p w14:paraId="1397CF39" w14:textId="77777777" w:rsidR="00687599" w:rsidRPr="002051AF" w:rsidRDefault="00687599" w:rsidP="00A46517">
            <w:pPr>
              <w:pStyle w:val="TableNumbered1"/>
              <w:numPr>
                <w:ilvl w:val="0"/>
                <w:numId w:val="115"/>
              </w:numPr>
              <w:cnfStyle w:val="000000000000" w:firstRow="0" w:lastRow="0" w:firstColumn="0" w:lastColumn="0" w:oddVBand="0" w:evenVBand="0" w:oddHBand="0" w:evenHBand="0" w:firstRowFirstColumn="0" w:firstRowLastColumn="0" w:lastRowFirstColumn="0" w:lastRowLastColumn="0"/>
              <w:rPr>
                <w:szCs w:val="18"/>
              </w:rPr>
            </w:pPr>
            <w:r w:rsidRPr="002051AF">
              <w:rPr>
                <w:szCs w:val="18"/>
              </w:rPr>
              <w:t xml:space="preserve">New buildings that have obtained or will in future obtain any of the following certifications of efficiency of the real estate: </w:t>
            </w:r>
          </w:p>
          <w:p w14:paraId="41F57EF8" w14:textId="77777777" w:rsidR="00687599" w:rsidRPr="002051AF"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0A974F12">
              <w:lastRenderedPageBreak/>
              <w:t>Buildings that are within the top 15% energy efficiency of the national building stock, which as of September 2023 considers Energy Performance Certificates (EPC) B or above in Portugal</w:t>
            </w:r>
            <w:r w:rsidR="00020176" w:rsidRPr="0A974F12">
              <w:rPr>
                <w:rStyle w:val="Refdenotaalpie"/>
              </w:rPr>
              <w:footnoteReference w:id="75"/>
            </w:r>
          </w:p>
          <w:p w14:paraId="0214D1F4"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LEED (Gold or above)</w:t>
            </w:r>
          </w:p>
          <w:p w14:paraId="73C739A8"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 xml:space="preserve">BREEAM (Excellent or above where “Very good” can be acceptable with a minimum score of 70% in the Energy category) </w:t>
            </w:r>
          </w:p>
          <w:p w14:paraId="3CFBCED4"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DGNB Certification (Gold or above)</w:t>
            </w:r>
          </w:p>
          <w:p w14:paraId="233A820B" w14:textId="77777777" w:rsidR="00687599" w:rsidRPr="002051AF"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EDGE (Advanced or Zero Carbon)</w:t>
            </w:r>
          </w:p>
          <w:p w14:paraId="73370EC4" w14:textId="77777777" w:rsidR="00687599"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ins w:id="2843" w:author="Martinez De Hurtado Yela Fermin" w:date="2025-01-02T16:57:00Z" w16du:dateUtc="2025-01-02T15:57:00Z"/>
              </w:rPr>
            </w:pPr>
            <w:r>
              <w:t>Passivhaus (Classic or above)</w:t>
            </w:r>
          </w:p>
          <w:p w14:paraId="4300988A"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44" w:author="Martinez De Hurtado Yela Fermin" w:date="2025-01-02T17:00:00Z" w16du:dateUtc="2025-01-02T16:00:00Z"/>
              </w:rPr>
            </w:pPr>
            <w:ins w:id="2845" w:author="Martinez De Hurtado Yela Fermin" w:date="2025-01-02T17:00:00Z" w16du:dateUtc="2025-01-02T16:00:00Z">
              <w:r>
                <w:t>Home Quality Mark (4 starts or above)</w:t>
              </w:r>
            </w:ins>
          </w:p>
          <w:p w14:paraId="08E8B170"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46" w:author="Martinez De Hurtado Yela Fermin" w:date="2025-01-02T17:00:00Z" w16du:dateUtc="2025-01-02T16:00:00Z"/>
              </w:rPr>
            </w:pPr>
            <w:ins w:id="2847" w:author="Martinez De Hurtado Yela Fermin" w:date="2025-01-02T17:00:00Z" w16du:dateUtc="2025-01-02T16:00:00Z">
              <w:r>
                <w:t>NABERS (</w:t>
              </w:r>
              <w:r w:rsidRPr="007D2FB2">
                <w:t>4,5 stars or above</w:t>
              </w:r>
              <w:r>
                <w:t>)</w:t>
              </w:r>
            </w:ins>
          </w:p>
          <w:p w14:paraId="61EBDE37"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48" w:author="Martinez De Hurtado Yela Fermin" w:date="2025-01-02T17:00:00Z" w16du:dateUtc="2025-01-02T16:00:00Z"/>
              </w:rPr>
            </w:pPr>
            <w:ins w:id="2849" w:author="Martinez De Hurtado Yela Fermin" w:date="2025-01-02T17:00:00Z" w16du:dateUtc="2025-01-02T16:00:00Z">
              <w:r>
                <w:t>PBE Edificia (</w:t>
              </w:r>
              <w:r w:rsidRPr="007D2FB2">
                <w:t>ENCE rating B</w:t>
              </w:r>
              <w:r>
                <w:t>)</w:t>
              </w:r>
            </w:ins>
          </w:p>
          <w:p w14:paraId="30B8DD97"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50" w:author="Martinez De Hurtado Yela Fermin" w:date="2025-01-02T17:00:00Z" w16du:dateUtc="2025-01-02T16:00:00Z"/>
              </w:rPr>
            </w:pPr>
            <w:ins w:id="2851" w:author="Martinez De Hurtado Yela Fermin" w:date="2025-01-02T17:00:00Z" w16du:dateUtc="2025-01-02T16:00:00Z">
              <w:r>
                <w:t>Lider A (C Level or above, as long it complies with Top 15%)</w:t>
              </w:r>
            </w:ins>
          </w:p>
          <w:p w14:paraId="169BB079" w14:textId="3F19BC21" w:rsidR="007D2FB2" w:rsidRPr="002051AF" w:rsidRDefault="00CC3B9B" w:rsidP="00CC3B9B">
            <w:pPr>
              <w:pStyle w:val="TableNumbered2"/>
              <w:cnfStyle w:val="000000000000" w:firstRow="0" w:lastRow="0" w:firstColumn="0" w:lastColumn="0" w:oddVBand="0" w:evenVBand="0" w:oddHBand="0" w:evenHBand="0" w:firstRowFirstColumn="0" w:firstRowLastColumn="0" w:lastRowFirstColumn="0" w:lastRowLastColumn="0"/>
            </w:pPr>
            <w:ins w:id="2852" w:author="Martinez De Hurtado Yela Fermin" w:date="2025-01-02T17:00:00Z" w16du:dateUtc="2025-01-02T16:00:00Z">
              <w:r w:rsidRPr="007D2FB2">
                <w:t>Adene Certificação de eficiência energética e qualidade do ar (SCE</w:t>
              </w:r>
              <w:r>
                <w:t xml:space="preserve"> – </w:t>
              </w:r>
              <w:r w:rsidRPr="007D2FB2">
                <w:t>A</w:t>
              </w:r>
              <w:r>
                <w:t xml:space="preserve"> or above</w:t>
              </w:r>
              <w:r w:rsidRPr="007D2FB2">
                <w:t xml:space="preserve"> classification</w:t>
              </w:r>
              <w:r>
                <w:t xml:space="preserve">, as long it represents </w:t>
              </w:r>
              <w:r w:rsidRPr="007D2FB2">
                <w:t>the top. 1</w:t>
              </w:r>
              <w:r>
                <w:t>5%</w:t>
              </w:r>
              <w:r w:rsidRPr="007D2FB2">
                <w:t xml:space="preserve"> more efficient)</w:t>
              </w:r>
            </w:ins>
          </w:p>
        </w:tc>
      </w:tr>
    </w:tbl>
    <w:p w14:paraId="0A94BF91" w14:textId="77777777" w:rsidR="00434AF1" w:rsidRPr="007542EC" w:rsidRDefault="00434AF1" w:rsidP="007542EC">
      <w:pPr>
        <w:pStyle w:val="BodyTextNoSpacing"/>
      </w:pPr>
      <w:bookmarkStart w:id="2853" w:name="_Toc152060589"/>
    </w:p>
    <w:p w14:paraId="0785E370" w14:textId="77777777" w:rsidR="007542EC" w:rsidRDefault="007542EC">
      <w:pPr>
        <w:rPr>
          <w:b/>
          <w:bCs/>
          <w:color w:val="FF0000"/>
          <w:sz w:val="28"/>
          <w:szCs w:val="28"/>
        </w:rPr>
      </w:pPr>
      <w:r>
        <w:br w:type="page"/>
      </w:r>
    </w:p>
    <w:p w14:paraId="3672F749" w14:textId="77777777" w:rsidR="00687599" w:rsidRPr="00854071" w:rsidRDefault="00687599" w:rsidP="00687599">
      <w:pPr>
        <w:pStyle w:val="HeadingA4"/>
      </w:pPr>
      <w:r w:rsidRPr="00854071">
        <w:lastRenderedPageBreak/>
        <w:t>In Poland</w:t>
      </w:r>
      <w:bookmarkEnd w:id="2853"/>
    </w:p>
    <w:p w14:paraId="73857CD0" w14:textId="3899B308" w:rsidR="00687599" w:rsidRPr="00854071" w:rsidRDefault="00687599" w:rsidP="00687599">
      <w:pPr>
        <w:pStyle w:val="HeadingA5"/>
      </w:pPr>
      <w:r w:rsidRPr="00854071">
        <w:t xml:space="preserve">Construction of new residential buildings </w:t>
      </w:r>
      <w:del w:id="2854" w:author="Martinez De Hurtado Yela Fermin" w:date="2024-10-23T15:02:00Z">
        <w:r w:rsidRPr="00854071" w:rsidDel="00ED42A1">
          <w:delText>or buildings smaller than 5,000 m</w:delText>
        </w:r>
        <w:r w:rsidRPr="007542EC" w:rsidDel="00ED42A1">
          <w:rPr>
            <w:vertAlign w:val="superscript"/>
          </w:rPr>
          <w:delText>2</w:delText>
        </w:r>
        <w:r w:rsidRPr="00854071" w:rsidDel="00ED42A1">
          <w:delText xml:space="preserve"> </w:delText>
        </w:r>
      </w:del>
      <w:r w:rsidRPr="00854071">
        <w:t>in</w:t>
      </w:r>
      <w:r w:rsidR="007542EC">
        <w:t> </w:t>
      </w:r>
      <w:r w:rsidRPr="00854071">
        <w:t xml:space="preserve">Poland </w:t>
      </w:r>
    </w:p>
    <w:tbl>
      <w:tblPr>
        <w:tblStyle w:val="OWTable"/>
        <w:tblW w:w="9638" w:type="dxa"/>
        <w:tblLook w:val="04A0" w:firstRow="1" w:lastRow="0" w:firstColumn="1" w:lastColumn="0" w:noHBand="0" w:noVBand="1"/>
      </w:tblPr>
      <w:tblGrid>
        <w:gridCol w:w="2665"/>
        <w:gridCol w:w="6973"/>
      </w:tblGrid>
      <w:tr w:rsidR="00687599" w:rsidRPr="00FE303E" w14:paraId="2AD0FF49"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63123AD6" w14:textId="77777777" w:rsidR="00687599" w:rsidRPr="00F930B5" w:rsidRDefault="00687599" w:rsidP="00F930B5">
            <w:pPr>
              <w:pStyle w:val="TableHeadingText"/>
              <w:rPr>
                <w:b/>
                <w:bCs/>
              </w:rPr>
            </w:pPr>
            <w:r w:rsidRPr="00F930B5">
              <w:rPr>
                <w:b/>
                <w:bCs/>
              </w:rPr>
              <w:t>Eligibility</w:t>
            </w:r>
          </w:p>
        </w:tc>
        <w:tc>
          <w:tcPr>
            <w:tcW w:w="6973" w:type="dxa"/>
          </w:tcPr>
          <w:p w14:paraId="4D680692" w14:textId="77777777" w:rsidR="00687599" w:rsidRPr="00F930B5" w:rsidRDefault="00687599" w:rsidP="00F930B5">
            <w:pPr>
              <w:pStyle w:val="TableHeadingText"/>
              <w:cnfStyle w:val="100000000000" w:firstRow="1" w:lastRow="0" w:firstColumn="0" w:lastColumn="0" w:oddVBand="0" w:evenVBand="0" w:oddHBand="0" w:evenHBand="0" w:firstRowFirstColumn="0" w:firstRowLastColumn="0" w:lastRowFirstColumn="0" w:lastRowLastColumn="0"/>
              <w:rPr>
                <w:b/>
                <w:bCs/>
              </w:rPr>
            </w:pPr>
            <w:r w:rsidRPr="00F930B5">
              <w:rPr>
                <w:b/>
                <w:bCs/>
              </w:rPr>
              <w:t>Criteria</w:t>
            </w:r>
            <w:r w:rsidRPr="00F930B5">
              <w:rPr>
                <w:b/>
                <w:bCs/>
                <w:color w:val="002C77" w:themeColor="accent1"/>
              </w:rPr>
              <w:t xml:space="preserve"> </w:t>
            </w:r>
          </w:p>
        </w:tc>
      </w:tr>
      <w:tr w:rsidR="00687599" w:rsidRPr="00FE303E" w14:paraId="650CC182"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2EDE4ABE" w14:textId="77777777" w:rsidR="00687599" w:rsidRPr="0082630E" w:rsidRDefault="00687599" w:rsidP="00F930B5">
            <w:pPr>
              <w:pStyle w:val="TableText"/>
            </w:pPr>
            <w:r w:rsidRPr="0082630E">
              <w:t>EU Taxonomy consistent</w:t>
            </w:r>
          </w:p>
        </w:tc>
        <w:tc>
          <w:tcPr>
            <w:tcW w:w="6973" w:type="dxa"/>
            <w:shd w:val="clear" w:color="auto" w:fill="C9E8D3" w:themeFill="accent5" w:themeFillTint="33"/>
          </w:tcPr>
          <w:p w14:paraId="20E62FD8" w14:textId="77777777" w:rsidR="00687599" w:rsidRPr="0082630E" w:rsidRDefault="00687599" w:rsidP="00F930B5">
            <w:pPr>
              <w:pStyle w:val="TableText"/>
              <w:cnfStyle w:val="000000000000" w:firstRow="0" w:lastRow="0" w:firstColumn="0" w:lastColumn="0" w:oddVBand="0" w:evenVBand="0" w:oddHBand="0" w:evenHBand="0" w:firstRowFirstColumn="0" w:firstRowLastColumn="0" w:lastRowFirstColumn="0" w:lastRowLastColumn="0"/>
            </w:pPr>
            <w:r>
              <w:t>The activity complies with either (1.) or (2.):</w:t>
            </w:r>
          </w:p>
          <w:p w14:paraId="39C63C9F" w14:textId="4E837171" w:rsidR="0082630E" w:rsidRDefault="00687599" w:rsidP="00DC06F7">
            <w:pPr>
              <w:pStyle w:val="TableNumbered1"/>
              <w:numPr>
                <w:ilvl w:val="0"/>
                <w:numId w:val="116"/>
              </w:numPr>
              <w:cnfStyle w:val="000000000000" w:firstRow="0" w:lastRow="0" w:firstColumn="0" w:lastColumn="0" w:oddVBand="0" w:evenVBand="0" w:oddHBand="0" w:evenHBand="0" w:firstRowFirstColumn="0" w:firstRowLastColumn="0" w:lastRowFirstColumn="0" w:lastRowLastColumn="0"/>
              <w:rPr>
                <w:ins w:id="2855" w:author="Martinez De Hurtado Yela Fermin" w:date="2024-10-23T15:02:00Z"/>
              </w:rPr>
            </w:pPr>
            <w:r>
              <w:t xml:space="preserve">New buildings that have an actual (non-modelled) Primary Energy Demand (PED) limited up to </w:t>
            </w:r>
            <w:ins w:id="2856" w:author="Martinez De Hurtado Yela Fermin" w:date="2024-12-12T16:12:00Z" w16du:dateUtc="2024-12-12T15:12:00Z">
              <w:r w:rsidR="007155CA" w:rsidRPr="007155CA">
                <w:t>63 kWh/m2/year for single family residential properties; 58,5 kWh/m2/year for multifamily residential properties; 67,5 kWh/m2/year for collective residency buildings (hotels and other accommodation)</w:t>
              </w:r>
            </w:ins>
            <w:del w:id="2857" w:author="Martinez De Hurtado Yela Fermin" w:date="2024-12-12T16:12:00Z" w16du:dateUtc="2024-12-12T15:12:00Z">
              <w:r w:rsidDel="007155CA">
                <w:delText>63 kWh/m2/year</w:delText>
              </w:r>
            </w:del>
            <w:ins w:id="2858" w:author="Martinez De Hurtado Yela Fermin" w:date="2024-09-03T11:35:00Z">
              <w:r w:rsidR="00690DAB">
                <w:t>.</w:t>
              </w:r>
            </w:ins>
          </w:p>
          <w:p w14:paraId="04C20B96" w14:textId="0AA4F61D" w:rsidR="00DC06F7" w:rsidRDefault="00DC06F7" w:rsidP="00DC06F7">
            <w:pPr>
              <w:pStyle w:val="TableNumbered2"/>
              <w:cnfStyle w:val="000000000000" w:firstRow="0" w:lastRow="0" w:firstColumn="0" w:lastColumn="0" w:oddVBand="0" w:evenVBand="0" w:oddHBand="0" w:evenHBand="0" w:firstRowFirstColumn="0" w:firstRowLastColumn="0" w:lastRowFirstColumn="0" w:lastRowLastColumn="0"/>
              <w:rPr>
                <w:ins w:id="2859" w:author="Martinez De Hurtado Yela Fermin" w:date="2024-10-23T15:02:00Z"/>
              </w:rPr>
            </w:pPr>
            <w:ins w:id="2860" w:author="Martinez De Hurtado Yela Fermin" w:date="2024-10-23T15:02: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w:t>
              </w:r>
            </w:ins>
            <w:ins w:id="2861" w:author="Martinez De Hurtado Yela Fermin" w:date="2024-10-24T14:49:00Z">
              <w:r w:rsidR="00D17324">
                <w:t>criteria</w:t>
              </w:r>
              <w:r w:rsidR="00D17324" w:rsidRPr="00BE63DB">
                <w:rPr>
                  <w:vertAlign w:val="superscript"/>
                </w:rPr>
                <w:footnoteReference w:id="76"/>
              </w:r>
            </w:ins>
            <w:ins w:id="2866" w:author="Martinez De Hurtado Yela Fermin" w:date="2024-10-23T15:02:00Z">
              <w:r>
                <w:t>:</w:t>
              </w:r>
            </w:ins>
          </w:p>
          <w:p w14:paraId="23432088" w14:textId="77777777" w:rsidR="00DC06F7" w:rsidRPr="002051AF" w:rsidRDefault="00DC06F7" w:rsidP="00DC06F7">
            <w:pPr>
              <w:pStyle w:val="TableNumbered3"/>
              <w:cnfStyle w:val="000000000000" w:firstRow="0" w:lastRow="0" w:firstColumn="0" w:lastColumn="0" w:oddVBand="0" w:evenVBand="0" w:oddHBand="0" w:evenHBand="0" w:firstRowFirstColumn="0" w:firstRowLastColumn="0" w:lastRowFirstColumn="0" w:lastRowLastColumn="0"/>
              <w:rPr>
                <w:ins w:id="2867" w:author="Martinez De Hurtado Yela Fermin" w:date="2024-10-23T15:02:00Z"/>
              </w:rPr>
            </w:pPr>
            <w:ins w:id="2868" w:author="Martinez De Hurtado Yela Fermin" w:date="2024-10-23T15:02:00Z">
              <w:r w:rsidRPr="0A974F12">
                <w:t>Building is subject to checks for airtightness and thermal integrity</w:t>
              </w:r>
              <w:r w:rsidRPr="005F0C42">
                <w:rPr>
                  <w:vertAlign w:val="superscript"/>
                  <w:rPrChange w:id="2869" w:author="Martinez De Hurtado Yela Fermin" w:date="2024-10-23T15:56:00Z">
                    <w:rPr/>
                  </w:rPrChange>
                </w:rPr>
                <w:footnoteReference w:id="77"/>
              </w:r>
              <w:r w:rsidRPr="0A974F12">
                <w:t xml:space="preserve"> post construction; deviations from the predetermined performance levels or defects are communicated to investors and clients</w:t>
              </w:r>
              <w:r>
                <w:t>.</w:t>
              </w:r>
            </w:ins>
          </w:p>
          <w:p w14:paraId="6143CD3B" w14:textId="77777777" w:rsidR="00DC06F7" w:rsidRPr="008455E6" w:rsidRDefault="00DC06F7" w:rsidP="00DC06F7">
            <w:pPr>
              <w:pStyle w:val="TableNumbered3"/>
              <w:cnfStyle w:val="000000000000" w:firstRow="0" w:lastRow="0" w:firstColumn="0" w:lastColumn="0" w:oddVBand="0" w:evenVBand="0" w:oddHBand="0" w:evenHBand="0" w:firstRowFirstColumn="0" w:firstRowLastColumn="0" w:lastRowFirstColumn="0" w:lastRowLastColumn="0"/>
              <w:rPr>
                <w:ins w:id="2872" w:author="Martinez De Hurtado Yela Fermin" w:date="2024-10-23T15:02:00Z"/>
              </w:rPr>
            </w:pPr>
            <w:ins w:id="2873" w:author="Martinez De Hurtado Yela Fermin" w:date="2024-10-23T15:02:00Z">
              <w:r>
                <w:t>Life-cycle Global Warming Potential (GWP) of the building has been calculated for each stage and is disclosed to investors and clients.</w:t>
              </w:r>
            </w:ins>
          </w:p>
          <w:p w14:paraId="70C471EB" w14:textId="77777777" w:rsidR="00DC06F7" w:rsidRPr="0082630E" w:rsidRDefault="00DC06F7">
            <w:pPr>
              <w:pStyle w:val="TableNumbered1"/>
              <w:numPr>
                <w:ilvl w:val="0"/>
                <w:numId w:val="0"/>
              </w:numPr>
              <w:cnfStyle w:val="000000000000" w:firstRow="0" w:lastRow="0" w:firstColumn="0" w:lastColumn="0" w:oddVBand="0" w:evenVBand="0" w:oddHBand="0" w:evenHBand="0" w:firstRowFirstColumn="0" w:firstRowLastColumn="0" w:lastRowFirstColumn="0" w:lastRowLastColumn="0"/>
              <w:pPrChange w:id="2874" w:author="Martinez De Hurtado Yela Fermin" w:date="2024-10-23T15:02:00Z">
                <w:pPr>
                  <w:pStyle w:val="TableNumbered1"/>
                  <w:numPr>
                    <w:numId w:val="116"/>
                  </w:numPr>
                  <w:cnfStyle w:val="000000000000" w:firstRow="0" w:lastRow="0" w:firstColumn="0" w:lastColumn="0" w:oddVBand="0" w:evenVBand="0" w:oddHBand="0" w:evenHBand="0" w:firstRowFirstColumn="0" w:firstRowLastColumn="0" w:lastRowFirstColumn="0" w:lastRowLastColumn="0"/>
                </w:pPr>
              </w:pPrChange>
            </w:pPr>
          </w:p>
          <w:p w14:paraId="051080B9" w14:textId="77777777" w:rsidR="00687599" w:rsidRPr="0082630E" w:rsidRDefault="00687599" w:rsidP="00DC06F7">
            <w:pPr>
              <w:pStyle w:val="TableNumbered1"/>
              <w:numPr>
                <w:ilvl w:val="0"/>
                <w:numId w:val="116"/>
              </w:numPr>
              <w:cnfStyle w:val="000000000000" w:firstRow="0" w:lastRow="0" w:firstColumn="0" w:lastColumn="0" w:oddVBand="0" w:evenVBand="0" w:oddHBand="0" w:evenHBand="0" w:firstRowFirstColumn="0" w:firstRowLastColumn="0" w:lastRowFirstColumn="0" w:lastRowLastColumn="0"/>
            </w:pPr>
            <w:r w:rsidRPr="0082630E">
              <w:t xml:space="preserve">New buildings that have obtained or will in future obtain one of the following </w:t>
            </w:r>
            <w:r w:rsidRPr="007542EC">
              <w:t>certificates</w:t>
            </w:r>
            <w:r w:rsidRPr="0082630E">
              <w:t>:</w:t>
            </w:r>
          </w:p>
          <w:p w14:paraId="6526EE54" w14:textId="77777777" w:rsidR="00687599" w:rsidRPr="007542EC"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7542EC">
              <w:t>HQE SB v4. Certification</w:t>
            </w:r>
          </w:p>
          <w:p w14:paraId="21920467" w14:textId="31B57A9F" w:rsidR="00687599" w:rsidRPr="007542EC" w:rsidRDefault="001C6864" w:rsidP="00DC06F7">
            <w:pPr>
              <w:pStyle w:val="TableNumbered2"/>
              <w:cnfStyle w:val="000000000000" w:firstRow="0" w:lastRow="0" w:firstColumn="0" w:lastColumn="0" w:oddVBand="0" w:evenVBand="0" w:oddHBand="0" w:evenHBand="0" w:firstRowFirstColumn="0" w:firstRowLastColumn="0" w:lastRowFirstColumn="0" w:lastRowLastColumn="0"/>
            </w:pPr>
            <w:ins w:id="2875" w:author="Martinez De Hurtado Yela Fermin" w:date="2024-10-23T12:27:00Z">
              <w:r>
                <w:t>Buildings that have a PED that is 10% below the Net Zero Energy Building Certification™ (NZEB)</w:t>
              </w:r>
            </w:ins>
            <w:del w:id="2876" w:author="Martinez De Hurtado Yela Fermin" w:date="2024-10-23T12:27:00Z">
              <w:r w:rsidR="00687599" w:rsidRPr="007542EC" w:rsidDel="001C6864">
                <w:delText>Net Zero Energy Building Certification™ (NZEB)</w:delText>
              </w:r>
            </w:del>
          </w:p>
          <w:p w14:paraId="79BFAEDE"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7542EC">
              <w:t>[To come</w:t>
            </w:r>
            <w:r w:rsidRPr="0082630E">
              <w:t xml:space="preserve"> in 2024] Low-Carbon Buildings Climate Bond Initiative (CBI) Certification</w:t>
            </w:r>
            <w:r w:rsidRPr="0082630E">
              <w:rPr>
                <w:rStyle w:val="Refdenotaalpie"/>
              </w:rPr>
              <w:footnoteReference w:id="78"/>
            </w:r>
          </w:p>
          <w:p w14:paraId="49A4777B" w14:textId="77777777" w:rsidR="001228D4" w:rsidRPr="001228D4" w:rsidRDefault="001228D4" w:rsidP="00DD20B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p>
          <w:p w14:paraId="458874D6" w14:textId="77777777" w:rsidR="00687599" w:rsidRPr="001228D4" w:rsidRDefault="4C034B8C" w:rsidP="00DD20B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r w:rsidRPr="001228D4">
              <w:rPr>
                <w:i/>
                <w:iCs/>
                <w:sz w:val="18"/>
                <w:szCs w:val="18"/>
              </w:rPr>
              <w:t>OR</w:t>
            </w:r>
            <w:r w:rsidR="001228D4" w:rsidRPr="001228D4">
              <w:rPr>
                <w:i/>
                <w:iCs/>
                <w:sz w:val="18"/>
                <w:szCs w:val="18"/>
              </w:rPr>
              <w:t xml:space="preserve"> Circular economy criteria</w:t>
            </w:r>
          </w:p>
          <w:p w14:paraId="1EF716B4" w14:textId="77777777" w:rsidR="00687599" w:rsidRPr="0082630E" w:rsidRDefault="00687599" w:rsidP="00DC06F7">
            <w:pPr>
              <w:pStyle w:val="TableNumbered1"/>
              <w:numPr>
                <w:ilvl w:val="0"/>
                <w:numId w:val="116"/>
              </w:numPr>
              <w:cnfStyle w:val="000000000000" w:firstRow="0" w:lastRow="0" w:firstColumn="0" w:lastColumn="0" w:oddVBand="0" w:evenVBand="0" w:oddHBand="0" w:evenHBand="0" w:firstRowFirstColumn="0" w:firstRowLastColumn="0" w:lastRowFirstColumn="0" w:lastRowLastColumn="0"/>
            </w:pPr>
            <w:r w:rsidRPr="0082630E">
              <w:t>Circular economy activities related to the construction of new buildings complies with all of the following criteria</w:t>
            </w:r>
            <w:r w:rsidRPr="0082630E">
              <w:rPr>
                <w:rStyle w:val="Refdenotaalpie"/>
              </w:rPr>
              <w:footnoteReference w:id="79"/>
            </w:r>
            <w:r w:rsidR="0082630E" w:rsidRPr="0082630E">
              <w:t xml:space="preserve"> </w:t>
            </w:r>
            <w:r w:rsidR="0082630E" w:rsidRPr="00DC06F7">
              <w:rPr>
                <w:b/>
                <w:bCs/>
                <w:color w:val="002C77" w:themeColor="accent1"/>
              </w:rPr>
              <w:t>[LTO]</w:t>
            </w:r>
            <w:r w:rsidRPr="0082630E">
              <w:t>:</w:t>
            </w:r>
          </w:p>
          <w:p w14:paraId="082EAC85"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82630E">
              <w:t>Improved waste identification, source separation and collection, waste logistics, waste processing, and quality management in place to achieve recycling of the non-hazardous waste</w:t>
            </w:r>
            <w:r w:rsidRPr="0082630E">
              <w:rPr>
                <w:rStyle w:val="Refdenotaalpie"/>
              </w:rPr>
              <w:footnoteReference w:id="80"/>
            </w:r>
            <w:r w:rsidRPr="0082630E">
              <w:t xml:space="preserve"> of rate of 90% (by mass in kilogrammes), excluding backfilling; Naturally occurring materials (such as soil and stones) are excluded; Sorting systems and pre-demolition audits required</w:t>
            </w:r>
            <w:r w:rsidRPr="0082630E">
              <w:rPr>
                <w:rStyle w:val="Refdenotaalpie"/>
              </w:rPr>
              <w:footnoteReference w:id="81"/>
            </w:r>
          </w:p>
          <w:p w14:paraId="019D157B"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82630E">
              <w:t>The life-cycle Global Warming Potential (GWP) of the building has been calculated for each stage in the life cycle and is disclosed to investors and clients on demand</w:t>
            </w:r>
          </w:p>
          <w:p w14:paraId="024DB4C7"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82630E">
              <w:t>Construction designs and techniques support circularity via the incorporation of concepts for design for adaptability and deconstruction. Compliance demonstrated using</w:t>
            </w:r>
            <w:r w:rsidRPr="004B0DF2">
              <w:t xml:space="preserve"> </w:t>
            </w:r>
            <w:hyperlink w:anchor="Levels_framework" w:history="1">
              <w:r w:rsidRPr="004B0DF2">
                <w:rPr>
                  <w:rStyle w:val="Hipervnculo"/>
                  <w:color w:val="auto"/>
                  <w:highlight w:val="cyan"/>
                </w:rPr>
                <w:t>EU Level 2 reporting framework</w:t>
              </w:r>
              <w:bookmarkStart w:id="2877" w:name="_Ref151988339"/>
            </w:hyperlink>
            <w:bookmarkEnd w:id="2877"/>
          </w:p>
          <w:p w14:paraId="7A1CE665"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rsidRPr="0082630E">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082630E">
              <w:rPr>
                <w:rStyle w:val="Refdenotaalpie"/>
              </w:rPr>
              <w:footnoteReference w:id="82"/>
            </w:r>
            <w:r w:rsidRPr="0082630E">
              <w:t>:</w:t>
            </w:r>
          </w:p>
          <w:p w14:paraId="41BFAD8F"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lastRenderedPageBreak/>
              <w:t>F</w:t>
            </w:r>
            <w:r w:rsidR="00687599" w:rsidRPr="007542EC">
              <w:t>or the combined total of concrete, natural or agglomerated stone, a maximum of 70% of the material come from primary raw material</w:t>
            </w:r>
          </w:p>
          <w:p w14:paraId="717211A6"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the combined total of brick, tile, ceramic, a maximum of 70% of the material come from primary raw material</w:t>
            </w:r>
          </w:p>
          <w:p w14:paraId="401C112E"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bio-based materials, a maximum of 80% of the total material come from primary raw material</w:t>
            </w:r>
          </w:p>
          <w:p w14:paraId="0FCBDF91"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the combined total of glass, mineral insulation, a maximum of 70% of the total material come from primary raw material</w:t>
            </w:r>
          </w:p>
          <w:p w14:paraId="1B4C6697"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non-biobased plastic, a maximum of 50% of the total material come from primary raw material</w:t>
            </w:r>
          </w:p>
          <w:p w14:paraId="5D086913" w14:textId="77777777" w:rsidR="00687599" w:rsidRPr="007542EC"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metals, a maximum of 30% of the total material come from primary raw material</w:t>
            </w:r>
          </w:p>
          <w:p w14:paraId="26B3DCEA" w14:textId="77777777" w:rsidR="00687599" w:rsidRPr="0082630E" w:rsidRDefault="007542EC" w:rsidP="00DC06F7">
            <w:pPr>
              <w:pStyle w:val="TableNumbered3"/>
              <w:cnfStyle w:val="000000000000" w:firstRow="0" w:lastRow="0" w:firstColumn="0" w:lastColumn="0" w:oddVBand="0" w:evenVBand="0" w:oddHBand="0" w:evenHBand="0" w:firstRowFirstColumn="0" w:firstRowLastColumn="0" w:lastRowFirstColumn="0" w:lastRowLastColumn="0"/>
            </w:pPr>
            <w:r>
              <w:t>F</w:t>
            </w:r>
            <w:r w:rsidR="00687599" w:rsidRPr="007542EC">
              <w:t>or gypsu</w:t>
            </w:r>
            <w:r w:rsidR="00687599" w:rsidRPr="0082630E">
              <w:t>m, a maximum of 65% of the material come from primary raw material</w:t>
            </w:r>
          </w:p>
          <w:p w14:paraId="5D2EBCC5" w14:textId="77777777" w:rsidR="00687599" w:rsidRPr="0082630E" w:rsidRDefault="00687599" w:rsidP="00DC06F7">
            <w:pPr>
              <w:pStyle w:val="TableNumbered2"/>
              <w:cnfStyle w:val="000000000000" w:firstRow="0" w:lastRow="0" w:firstColumn="0" w:lastColumn="0" w:oddVBand="0" w:evenVBand="0" w:oddHBand="0" w:evenHBand="0" w:firstRowFirstColumn="0" w:firstRowLastColumn="0" w:lastRowFirstColumn="0" w:lastRowLastColumn="0"/>
            </w:pPr>
            <w:r>
              <w:t xml:space="preserve">The operator of the activity uses electronic tools to describe the characteristics of the building, including the materials and components </w:t>
            </w:r>
            <w:r w:rsidR="586124C9">
              <w:t>used, using</w:t>
            </w:r>
            <w:r>
              <w:t xml:space="preserve">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tc>
      </w:tr>
      <w:tr w:rsidR="00687599" w:rsidRPr="00FE303E" w14:paraId="1F74E162"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3568804E" w14:textId="77777777" w:rsidR="00687599" w:rsidRPr="0082630E" w:rsidRDefault="00687599" w:rsidP="00F930B5">
            <w:pPr>
              <w:pStyle w:val="TableText"/>
            </w:pPr>
            <w:r w:rsidRPr="0082630E">
              <w:lastRenderedPageBreak/>
              <w:t>Santander-specific</w:t>
            </w:r>
          </w:p>
        </w:tc>
        <w:tc>
          <w:tcPr>
            <w:tcW w:w="6973" w:type="dxa"/>
            <w:shd w:val="clear" w:color="auto" w:fill="FFFFFF" w:themeFill="background2"/>
          </w:tcPr>
          <w:p w14:paraId="050EEF48" w14:textId="77777777" w:rsidR="00687599" w:rsidRPr="0082630E" w:rsidRDefault="00687599" w:rsidP="00F930B5">
            <w:pPr>
              <w:pStyle w:val="TableText"/>
              <w:cnfStyle w:val="000000000000" w:firstRow="0" w:lastRow="0" w:firstColumn="0" w:lastColumn="0" w:oddVBand="0" w:evenVBand="0" w:oddHBand="0" w:evenHBand="0" w:firstRowFirstColumn="0" w:firstRowLastColumn="0" w:lastRowFirstColumn="0" w:lastRowLastColumn="0"/>
            </w:pPr>
            <w:r w:rsidRPr="0082630E">
              <w:t>The activity complies with the following criteria:</w:t>
            </w:r>
          </w:p>
          <w:p w14:paraId="28FE4073" w14:textId="77777777" w:rsidR="00687599" w:rsidRPr="0082630E" w:rsidRDefault="00687599" w:rsidP="00A46517">
            <w:pPr>
              <w:pStyle w:val="TableNumbered1"/>
              <w:numPr>
                <w:ilvl w:val="0"/>
                <w:numId w:val="118"/>
              </w:numPr>
              <w:cnfStyle w:val="000000000000" w:firstRow="0" w:lastRow="0" w:firstColumn="0" w:lastColumn="0" w:oddVBand="0" w:evenVBand="0" w:oddHBand="0" w:evenHBand="0" w:firstRowFirstColumn="0" w:firstRowLastColumn="0" w:lastRowFirstColumn="0" w:lastRowLastColumn="0"/>
            </w:pPr>
            <w:r w:rsidRPr="0082630E">
              <w:t xml:space="preserve">New buildings that have obtained or will in future obtain any of the following certifications of efficiency of the real estate: </w:t>
            </w:r>
          </w:p>
          <w:p w14:paraId="3CFB4475" w14:textId="1206C6D4"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Buildings that are within the top 15% energy efficiency of the national or regional building stock</w:t>
            </w:r>
            <w:del w:id="2878" w:author="Martinez De Hurtado Yela Fermin" w:date="2024-12-12T16:19:00Z" w16du:dateUtc="2024-12-12T15:19:00Z">
              <w:r w:rsidRPr="0082630E" w:rsidDel="00A906B0">
                <w:delText>. For example, as of November</w:delText>
              </w:r>
            </w:del>
            <w:ins w:id="2879" w:author="Cisneros Morales Diana Karen" w:date="2024-06-26T16:03:00Z">
              <w:del w:id="2880" w:author="Martinez De Hurtado Yela Fermin" w:date="2024-12-12T16:19:00Z" w16du:dateUtc="2024-12-12T15:19:00Z">
                <w:r w:rsidR="00072061" w:rsidDel="00A906B0">
                  <w:delText xml:space="preserve"> 2023</w:delText>
                </w:r>
              </w:del>
            </w:ins>
            <w:del w:id="2881" w:author="Martinez De Hurtado Yela Fermin" w:date="2024-12-12T16:19:00Z" w16du:dateUtc="2024-12-12T15:19:00Z">
              <w:r w:rsidRPr="0082630E" w:rsidDel="00A906B0">
                <w:delText xml:space="preserve"> considers buildings with a Primary Energy Demand &lt; </w:delText>
              </w:r>
              <w:r w:rsidR="282949A6" w:rsidDel="00A906B0">
                <w:delText>76.59</w:delText>
              </w:r>
              <w:r w:rsidRPr="0082630E" w:rsidDel="00A906B0">
                <w:delText xml:space="preserve"> kWh/m2/year in Poland</w:delText>
              </w:r>
            </w:del>
            <w:r w:rsidR="00ED6A24">
              <w:rPr>
                <w:rStyle w:val="Refdenotaalpie"/>
              </w:rPr>
              <w:footnoteReference w:id="83"/>
            </w:r>
            <w:r w:rsidRPr="0082630E">
              <w:t xml:space="preserve">   </w:t>
            </w:r>
          </w:p>
          <w:p w14:paraId="0E7E1DB0" w14:textId="77777777" w:rsidR="00687599" w:rsidRPr="0082630E"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0082630E">
              <w:t>LEED (Gold or above)</w:t>
            </w:r>
          </w:p>
          <w:p w14:paraId="1745B2F8" w14:textId="77777777" w:rsidR="00687599" w:rsidRPr="0082630E"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0082630E">
              <w:t xml:space="preserve">BREEAM (Excellent or above where “Very good” can be acceptable with a minimum score of 70% in the Energy category)  </w:t>
            </w:r>
          </w:p>
          <w:p w14:paraId="67EF9940" w14:textId="77777777" w:rsidR="00687599" w:rsidRPr="0082630E"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0082630E">
              <w:t>DGNB Certification (Gold or above)</w:t>
            </w:r>
          </w:p>
          <w:p w14:paraId="6DD71F30" w14:textId="77777777" w:rsidR="00687599" w:rsidRPr="0082630E" w:rsidRDefault="00687599" w:rsidP="007542EC">
            <w:pPr>
              <w:pStyle w:val="TableNumbered2"/>
              <w:cnfStyle w:val="000000000000" w:firstRow="0" w:lastRow="0" w:firstColumn="0" w:lastColumn="0" w:oddVBand="0" w:evenVBand="0" w:oddHBand="0" w:evenHBand="0" w:firstRowFirstColumn="0" w:firstRowLastColumn="0" w:lastRowFirstColumn="0" w:lastRowLastColumn="0"/>
            </w:pPr>
            <w:r w:rsidRPr="0082630E">
              <w:t>EDGE (Advanced or Zero Carbon)</w:t>
            </w:r>
          </w:p>
          <w:p w14:paraId="0B938AF3" w14:textId="77777777" w:rsidR="00687599" w:rsidRDefault="00687599" w:rsidP="007542EC">
            <w:pPr>
              <w:pStyle w:val="TableNumbered2"/>
              <w:cnfStyle w:val="000000000000" w:firstRow="0" w:lastRow="0" w:firstColumn="0" w:lastColumn="0" w:oddVBand="0" w:evenVBand="0" w:oddHBand="0" w:evenHBand="0" w:firstRowFirstColumn="0" w:firstRowLastColumn="0" w:lastRowFirstColumn="0" w:lastRowLastColumn="0"/>
              <w:rPr>
                <w:ins w:id="2883" w:author="Martinez De Hurtado Yela Fermin" w:date="2025-01-02T17:04:00Z" w16du:dateUtc="2025-01-02T16:04:00Z"/>
              </w:rPr>
            </w:pPr>
            <w:r w:rsidRPr="0082630E">
              <w:t>Passivhaus (Classic or above)</w:t>
            </w:r>
          </w:p>
          <w:p w14:paraId="4FFA2B61"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84" w:author="Martinez De Hurtado Yela Fermin" w:date="2025-01-02T17:04:00Z" w16du:dateUtc="2025-01-02T16:04:00Z"/>
              </w:rPr>
            </w:pPr>
            <w:ins w:id="2885" w:author="Martinez De Hurtado Yela Fermin" w:date="2025-01-02T17:04:00Z" w16du:dateUtc="2025-01-02T16:04:00Z">
              <w:r>
                <w:t>Home Quality Mark (4 starts or above)</w:t>
              </w:r>
            </w:ins>
          </w:p>
          <w:p w14:paraId="4B5F1123"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886" w:author="Martinez De Hurtado Yela Fermin" w:date="2025-01-02T17:04:00Z" w16du:dateUtc="2025-01-02T16:04:00Z"/>
              </w:rPr>
            </w:pPr>
            <w:ins w:id="2887" w:author="Martinez De Hurtado Yela Fermin" w:date="2025-01-02T17:04:00Z" w16du:dateUtc="2025-01-02T16:04:00Z">
              <w:r>
                <w:t>NABERS (</w:t>
              </w:r>
              <w:r w:rsidRPr="007D2FB2">
                <w:t>4,5 stars or above</w:t>
              </w:r>
              <w:r>
                <w:t>)</w:t>
              </w:r>
            </w:ins>
          </w:p>
          <w:p w14:paraId="70D466B3" w14:textId="192150F2" w:rsidR="00CC3B9B" w:rsidRPr="0082630E" w:rsidRDefault="00CC3B9B" w:rsidP="00CC3B9B">
            <w:pPr>
              <w:pStyle w:val="TableNumbered2"/>
              <w:cnfStyle w:val="000000000000" w:firstRow="0" w:lastRow="0" w:firstColumn="0" w:lastColumn="0" w:oddVBand="0" w:evenVBand="0" w:oddHBand="0" w:evenHBand="0" w:firstRowFirstColumn="0" w:firstRowLastColumn="0" w:lastRowFirstColumn="0" w:lastRowLastColumn="0"/>
            </w:pPr>
            <w:ins w:id="2888" w:author="Martinez De Hurtado Yela Fermin" w:date="2025-01-02T17:04:00Z" w16du:dateUtc="2025-01-02T16:04:00Z">
              <w:r>
                <w:t>PBE Edificia (</w:t>
              </w:r>
              <w:r w:rsidRPr="007D2FB2">
                <w:t>ENCE rating B</w:t>
              </w:r>
              <w:r>
                <w:t>)</w:t>
              </w:r>
            </w:ins>
          </w:p>
        </w:tc>
      </w:tr>
    </w:tbl>
    <w:p w14:paraId="61F725EC" w14:textId="77777777" w:rsidR="00F930B5" w:rsidRDefault="00F930B5" w:rsidP="00DD20B8">
      <w:pPr>
        <w:pStyle w:val="BodyTextNoSpacing"/>
      </w:pPr>
    </w:p>
    <w:p w14:paraId="6176A6D9" w14:textId="77777777" w:rsidR="00687599" w:rsidRPr="00854071" w:rsidRDefault="00687599" w:rsidP="00687599">
      <w:pPr>
        <w:pStyle w:val="HeadingA5"/>
      </w:pPr>
      <w:r w:rsidRPr="00854071">
        <w:t>Construction of new commercial buildings or buildings larger than 5,000 m</w:t>
      </w:r>
      <w:r w:rsidRPr="007542EC">
        <w:rPr>
          <w:vertAlign w:val="superscript"/>
        </w:rPr>
        <w:t>2</w:t>
      </w:r>
      <w:r w:rsidRPr="00854071">
        <w:t xml:space="preserve"> in</w:t>
      </w:r>
      <w:r w:rsidR="007542EC">
        <w:t> </w:t>
      </w:r>
      <w:r w:rsidRPr="00854071">
        <w:t>Poland</w:t>
      </w:r>
    </w:p>
    <w:tbl>
      <w:tblPr>
        <w:tblStyle w:val="OWTable"/>
        <w:tblW w:w="5000" w:type="pct"/>
        <w:tblLayout w:type="fixed"/>
        <w:tblLook w:val="04A0" w:firstRow="1" w:lastRow="0" w:firstColumn="1" w:lastColumn="0" w:noHBand="0" w:noVBand="1"/>
      </w:tblPr>
      <w:tblGrid>
        <w:gridCol w:w="2656"/>
        <w:gridCol w:w="6949"/>
      </w:tblGrid>
      <w:tr w:rsidR="00687599" w:rsidRPr="00FE303E" w14:paraId="7A7F29CE"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1FEBC40D" w14:textId="77777777" w:rsidR="00687599" w:rsidRPr="00F930B5" w:rsidRDefault="00687599" w:rsidP="00F930B5">
            <w:pPr>
              <w:pStyle w:val="TableHeadingText"/>
              <w:rPr>
                <w:b/>
                <w:bCs/>
              </w:rPr>
            </w:pPr>
            <w:r w:rsidRPr="00F930B5">
              <w:rPr>
                <w:b/>
                <w:bCs/>
              </w:rPr>
              <w:t>Eligibility</w:t>
            </w:r>
          </w:p>
        </w:tc>
        <w:tc>
          <w:tcPr>
            <w:tcW w:w="6973" w:type="dxa"/>
          </w:tcPr>
          <w:p w14:paraId="32CCEBCF" w14:textId="77777777" w:rsidR="00687599" w:rsidRPr="00F930B5" w:rsidRDefault="00687599" w:rsidP="00F930B5">
            <w:pPr>
              <w:pStyle w:val="TableHeadingText"/>
              <w:cnfStyle w:val="100000000000" w:firstRow="1" w:lastRow="0" w:firstColumn="0" w:lastColumn="0" w:oddVBand="0" w:evenVBand="0" w:oddHBand="0" w:evenHBand="0" w:firstRowFirstColumn="0" w:firstRowLastColumn="0" w:lastRowFirstColumn="0" w:lastRowLastColumn="0"/>
              <w:rPr>
                <w:b/>
                <w:bCs/>
              </w:rPr>
            </w:pPr>
            <w:r w:rsidRPr="00F930B5">
              <w:rPr>
                <w:b/>
                <w:bCs/>
              </w:rPr>
              <w:t>Criteria</w:t>
            </w:r>
            <w:r w:rsidRPr="00F930B5">
              <w:rPr>
                <w:b/>
                <w:bCs/>
                <w:color w:val="002C77" w:themeColor="accent1"/>
              </w:rPr>
              <w:t xml:space="preserve"> </w:t>
            </w:r>
          </w:p>
        </w:tc>
      </w:tr>
      <w:tr w:rsidR="00687599" w:rsidRPr="00FE303E" w14:paraId="29A94021"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B73BA38" w14:textId="77777777" w:rsidR="00687599" w:rsidRPr="0082630E" w:rsidRDefault="00687599" w:rsidP="00F930B5">
            <w:pPr>
              <w:pStyle w:val="TableText"/>
            </w:pPr>
            <w:r w:rsidRPr="0082630E">
              <w:t>EU Taxonomy consistent</w:t>
            </w:r>
          </w:p>
        </w:tc>
        <w:tc>
          <w:tcPr>
            <w:tcW w:w="6973" w:type="dxa"/>
            <w:shd w:val="clear" w:color="auto" w:fill="C9E8D3" w:themeFill="accent5" w:themeFillTint="33"/>
          </w:tcPr>
          <w:p w14:paraId="21BBF640" w14:textId="77777777" w:rsidR="00687599" w:rsidRPr="0082630E" w:rsidRDefault="00687599" w:rsidP="00F930B5">
            <w:pPr>
              <w:pStyle w:val="TableText"/>
              <w:cnfStyle w:val="000000000000" w:firstRow="0" w:lastRow="0" w:firstColumn="0" w:lastColumn="0" w:oddVBand="0" w:evenVBand="0" w:oddHBand="0" w:evenHBand="0" w:firstRowFirstColumn="0" w:firstRowLastColumn="0" w:lastRowFirstColumn="0" w:lastRowLastColumn="0"/>
            </w:pPr>
            <w:r w:rsidRPr="0082630E">
              <w:t>The activity complies with either (1.) or (2.):</w:t>
            </w:r>
          </w:p>
          <w:p w14:paraId="42E2AB20" w14:textId="1A0FD07C" w:rsidR="00687599" w:rsidRPr="0082630E" w:rsidRDefault="00687599" w:rsidP="00A46517">
            <w:pPr>
              <w:pStyle w:val="TableNumbered1"/>
              <w:numPr>
                <w:ilvl w:val="0"/>
                <w:numId w:val="119"/>
              </w:numPr>
              <w:cnfStyle w:val="000000000000" w:firstRow="0" w:lastRow="0" w:firstColumn="0" w:lastColumn="0" w:oddVBand="0" w:evenVBand="0" w:oddHBand="0" w:evenHBand="0" w:firstRowFirstColumn="0" w:firstRowLastColumn="0" w:lastRowFirstColumn="0" w:lastRowLastColumn="0"/>
            </w:pPr>
            <w:r>
              <w:t xml:space="preserve">New buildings that comply with </w:t>
            </w:r>
            <w:del w:id="2889" w:author="Martinez De Hurtado Yela Fermin" w:date="2024-10-23T15:02:00Z">
              <w:r w:rsidRPr="0A974F12" w:rsidDel="00DC06F7">
                <w:rPr>
                  <w:b/>
                  <w:bCs/>
                  <w:u w:val="single"/>
                </w:rPr>
                <w:delText>all</w:delText>
              </w:r>
              <w:r w:rsidDel="00DC06F7">
                <w:delText xml:space="preserve"> of </w:delText>
              </w:r>
            </w:del>
            <w:r>
              <w:t>the following criteria:</w:t>
            </w:r>
          </w:p>
          <w:p w14:paraId="0CCBB51B" w14:textId="2EB2BD23" w:rsidR="00687599" w:rsidRPr="00C02AA0" w:rsidRDefault="00687599" w:rsidP="00C02AA0">
            <w:pPr>
              <w:pStyle w:val="TableNumbered2"/>
              <w:cnfStyle w:val="000000000000" w:firstRow="0" w:lastRow="0" w:firstColumn="0" w:lastColumn="0" w:oddVBand="0" w:evenVBand="0" w:oddHBand="0" w:evenHBand="0" w:firstRowFirstColumn="0" w:firstRowLastColumn="0" w:lastRowFirstColumn="0" w:lastRowLastColumn="0"/>
            </w:pPr>
            <w:r w:rsidRPr="0082630E">
              <w:t xml:space="preserve">The building’s actual (non-modelled) Primary Energy Demand (PED) is limited up to </w:t>
            </w:r>
            <w:ins w:id="2890" w:author="Martinez De Hurtado Yela Fermin" w:date="2024-09-03T11:41:00Z">
              <w:r w:rsidR="004B4B34" w:rsidRPr="004B4B34">
                <w:rPr>
                  <w:szCs w:val="18"/>
                </w:rPr>
                <w:t>171 kWh/m2/year fo</w:t>
              </w:r>
            </w:ins>
            <w:ins w:id="2891" w:author="Martinez De Hurtado Yela Fermin" w:date="2024-12-12T16:06:00Z" w16du:dateUtc="2024-12-12T15:06:00Z">
              <w:r w:rsidR="00F24948">
                <w:rPr>
                  <w:szCs w:val="18"/>
                </w:rPr>
                <w:t>r p</w:t>
              </w:r>
              <w:r w:rsidR="00F24948" w:rsidRPr="00F24948">
                <w:rPr>
                  <w:szCs w:val="18"/>
                </w:rPr>
                <w:t>ublic utility buildings including hospitals</w:t>
              </w:r>
              <w:r w:rsidR="00F24948">
                <w:rPr>
                  <w:szCs w:val="18"/>
                </w:rPr>
                <w:t xml:space="preserve">, </w:t>
              </w:r>
              <w:r w:rsidR="00F24948" w:rsidRPr="00F24948">
                <w:rPr>
                  <w:szCs w:val="18"/>
                </w:rPr>
                <w:t>shopping malls</w:t>
              </w:r>
            </w:ins>
            <w:ins w:id="2892" w:author="Martinez De Hurtado Yela Fermin" w:date="2024-12-12T16:07:00Z" w16du:dateUtc="2024-12-12T15:07:00Z">
              <w:r w:rsidR="00F24948">
                <w:rPr>
                  <w:szCs w:val="18"/>
                </w:rPr>
                <w:t>,</w:t>
              </w:r>
            </w:ins>
            <w:ins w:id="2893" w:author="Martinez De Hurtado Yela Fermin" w:date="2024-12-12T16:06:00Z" w16du:dateUtc="2024-12-12T15:06:00Z">
              <w:r w:rsidR="00F24948" w:rsidRPr="00F24948">
                <w:rPr>
                  <w:szCs w:val="18"/>
                </w:rPr>
                <w:t xml:space="preserve"> offices</w:t>
              </w:r>
            </w:ins>
            <w:ins w:id="2894" w:author="Martinez De Hurtado Yela Fermin" w:date="2024-12-12T16:07:00Z" w16du:dateUtc="2024-12-12T15:07:00Z">
              <w:r w:rsidR="00F24948">
                <w:rPr>
                  <w:szCs w:val="18"/>
                </w:rPr>
                <w:t xml:space="preserve"> and</w:t>
              </w:r>
            </w:ins>
            <w:ins w:id="2895" w:author="Martinez De Hurtado Yela Fermin" w:date="2024-09-03T11:41:00Z">
              <w:r w:rsidR="004B4B34" w:rsidRPr="004B4B34">
                <w:rPr>
                  <w:szCs w:val="18"/>
                </w:rPr>
                <w:t xml:space="preserve"> healthcare buildings</w:t>
              </w:r>
            </w:ins>
            <w:ins w:id="2896" w:author="Martinez De Hurtado Yela Fermin" w:date="2024-12-12T16:07:00Z" w16du:dateUtc="2024-12-12T15:07:00Z">
              <w:r w:rsidR="00F24948">
                <w:rPr>
                  <w:szCs w:val="18"/>
                </w:rPr>
                <w:t>;</w:t>
              </w:r>
            </w:ins>
            <w:ins w:id="2897" w:author="Martinez De Hurtado Yela Fermin" w:date="2024-09-03T11:41:00Z">
              <w:r w:rsidR="004B4B34">
                <w:rPr>
                  <w:szCs w:val="18"/>
                </w:rPr>
                <w:t xml:space="preserve"> </w:t>
              </w:r>
              <w:r w:rsidR="004B4B34" w:rsidRPr="004B4B34">
                <w:rPr>
                  <w:szCs w:val="18"/>
                </w:rPr>
                <w:t>40,5 kWh/m2/year for other public buildings</w:t>
              </w:r>
              <w:r w:rsidR="004B4B34">
                <w:rPr>
                  <w:szCs w:val="18"/>
                </w:rPr>
                <w:t xml:space="preserve"> or </w:t>
              </w:r>
              <w:r w:rsidR="004B4B34" w:rsidRPr="004B4B34">
                <w:rPr>
                  <w:szCs w:val="18"/>
                </w:rPr>
                <w:t>63 kWh/m2/year for non-public buildings</w:t>
              </w:r>
            </w:ins>
            <w:ins w:id="2898" w:author="Martinez De Hurtado Yela Fermin" w:date="2024-12-12T16:07:00Z" w16du:dateUtc="2024-12-12T15:07:00Z">
              <w:r w:rsidR="00F24948">
                <w:rPr>
                  <w:szCs w:val="18"/>
                </w:rPr>
                <w:t xml:space="preserve"> such as u</w:t>
              </w:r>
              <w:r w:rsidR="00F24948" w:rsidRPr="00F24948">
                <w:rPr>
                  <w:szCs w:val="18"/>
                </w:rPr>
                <w:t>tility, warehouses and production buildings</w:t>
              </w:r>
            </w:ins>
            <w:ins w:id="2899" w:author="Martinez De Hurtado Yela Fermin" w:date="2024-09-03T11:41:00Z">
              <w:r w:rsidR="004B4B34">
                <w:rPr>
                  <w:szCs w:val="18"/>
                </w:rPr>
                <w:t>.</w:t>
              </w:r>
            </w:ins>
            <w:del w:id="2900" w:author="Martinez De Hurtado Yela Fermin" w:date="2024-09-03T11:41:00Z">
              <w:r w:rsidRPr="0082630E" w:rsidDel="004B4B34">
                <w:delText xml:space="preserve">41 </w:delText>
              </w:r>
              <w:r w:rsidRPr="00C02AA0" w:rsidDel="004B4B34">
                <w:delText>kWh/m2/year</w:delText>
              </w:r>
            </w:del>
          </w:p>
          <w:p w14:paraId="2154BC04" w14:textId="77777777" w:rsidR="00DC06F7" w:rsidRDefault="00DC06F7" w:rsidP="00DC06F7">
            <w:pPr>
              <w:pStyle w:val="TableNumbered2"/>
              <w:keepNext/>
              <w:keepLines/>
              <w:cnfStyle w:val="000000000000" w:firstRow="0" w:lastRow="0" w:firstColumn="0" w:lastColumn="0" w:oddVBand="0" w:evenVBand="0" w:oddHBand="0" w:evenHBand="0" w:firstRowFirstColumn="0" w:firstRowLastColumn="0" w:lastRowFirstColumn="0" w:lastRowLastColumn="0"/>
              <w:rPr>
                <w:ins w:id="2901" w:author="Martinez De Hurtado Yela Fermin" w:date="2024-10-23T15:03:00Z"/>
              </w:rPr>
            </w:pPr>
            <w:ins w:id="2902" w:author="Martinez De Hurtado Yela Fermin" w:date="2024-10-23T15:03:00Z">
              <w:r>
                <w:lastRenderedPageBreak/>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criteria:</w:t>
              </w:r>
            </w:ins>
          </w:p>
          <w:p w14:paraId="4ABDB2E4" w14:textId="77777777" w:rsidR="00DC06F7" w:rsidRPr="002051AF" w:rsidRDefault="00DC06F7" w:rsidP="00DC06F7">
            <w:pPr>
              <w:pStyle w:val="TableNumbered3"/>
              <w:keepNext/>
              <w:keepLines/>
              <w:cnfStyle w:val="000000000000" w:firstRow="0" w:lastRow="0" w:firstColumn="0" w:lastColumn="0" w:oddVBand="0" w:evenVBand="0" w:oddHBand="0" w:evenHBand="0" w:firstRowFirstColumn="0" w:firstRowLastColumn="0" w:lastRowFirstColumn="0" w:lastRowLastColumn="0"/>
              <w:rPr>
                <w:ins w:id="2903" w:author="Martinez De Hurtado Yela Fermin" w:date="2024-10-23T15:03:00Z"/>
              </w:rPr>
            </w:pPr>
            <w:ins w:id="2904" w:author="Martinez De Hurtado Yela Fermin" w:date="2024-10-23T15:03:00Z">
              <w:r w:rsidRPr="0A974F12">
                <w:t>Building is subject to checks for airtightness and thermal integrity</w:t>
              </w:r>
              <w:r w:rsidRPr="005F0C42">
                <w:rPr>
                  <w:vertAlign w:val="superscript"/>
                  <w:rPrChange w:id="2905" w:author="Martinez De Hurtado Yela Fermin" w:date="2024-10-23T15:56:00Z">
                    <w:rPr/>
                  </w:rPrChange>
                </w:rPr>
                <w:footnoteReference w:id="84"/>
              </w:r>
              <w:r w:rsidRPr="0A974F12">
                <w:t xml:space="preserve"> post construction; deviations from the predetermined performance levels or defects are communicated to investors and clients</w:t>
              </w:r>
              <w:r>
                <w:t>.</w:t>
              </w:r>
            </w:ins>
          </w:p>
          <w:p w14:paraId="6A84B752" w14:textId="77777777" w:rsidR="00DC06F7" w:rsidRPr="008455E6" w:rsidRDefault="00DC06F7" w:rsidP="00DC06F7">
            <w:pPr>
              <w:pStyle w:val="TableNumbered3"/>
              <w:keepNext/>
              <w:keepLines/>
              <w:cnfStyle w:val="000000000000" w:firstRow="0" w:lastRow="0" w:firstColumn="0" w:lastColumn="0" w:oddVBand="0" w:evenVBand="0" w:oddHBand="0" w:evenHBand="0" w:firstRowFirstColumn="0" w:firstRowLastColumn="0" w:lastRowFirstColumn="0" w:lastRowLastColumn="0"/>
              <w:rPr>
                <w:ins w:id="2908" w:author="Martinez De Hurtado Yela Fermin" w:date="2024-10-23T15:03:00Z"/>
              </w:rPr>
            </w:pPr>
            <w:ins w:id="2909" w:author="Martinez De Hurtado Yela Fermin" w:date="2024-10-23T15:03:00Z">
              <w:r>
                <w:t>Life-cycle Global Warming Potential (GWP) of the building has been calculated for each stage and is disclosed to investors and clients.</w:t>
              </w:r>
            </w:ins>
          </w:p>
          <w:p w14:paraId="7DEF9569" w14:textId="2F022908" w:rsidR="00687599" w:rsidRPr="00C02AA0" w:rsidDel="00DC06F7" w:rsidRDefault="00687599" w:rsidP="00C02AA0">
            <w:pPr>
              <w:pStyle w:val="TableNumbered2"/>
              <w:cnfStyle w:val="000000000000" w:firstRow="0" w:lastRow="0" w:firstColumn="0" w:lastColumn="0" w:oddVBand="0" w:evenVBand="0" w:oddHBand="0" w:evenHBand="0" w:firstRowFirstColumn="0" w:firstRowLastColumn="0" w:lastRowFirstColumn="0" w:lastRowLastColumn="0"/>
              <w:rPr>
                <w:del w:id="2910" w:author="Martinez De Hurtado Yela Fermin" w:date="2024-10-23T15:03:00Z"/>
              </w:rPr>
            </w:pPr>
            <w:del w:id="2911" w:author="Martinez De Hurtado Yela Fermin" w:date="2024-10-23T15:03:00Z">
              <w:r w:rsidRPr="00C02AA0" w:rsidDel="00DC06F7">
                <w:delText>Building is subject to checks for air-tightness and thermal integrity</w:delText>
              </w:r>
              <w:r w:rsidRPr="00C13429" w:rsidDel="00DC06F7">
                <w:rPr>
                  <w:vertAlign w:val="superscript"/>
                </w:rPr>
                <w:footnoteReference w:id="85"/>
              </w:r>
              <w:r w:rsidRPr="00C02AA0" w:rsidDel="00DC06F7">
                <w:delText xml:space="preserve"> post construction; deviations from the predetermined performance levels or defects are communicated to investors and clients</w:delText>
              </w:r>
            </w:del>
          </w:p>
          <w:p w14:paraId="6B43DDB8" w14:textId="1931AA08" w:rsidR="00687599" w:rsidDel="00DC06F7"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del w:id="2914" w:author="Martinez De Hurtado Yela Fermin" w:date="2024-10-23T15:03:00Z"/>
              </w:rPr>
            </w:pPr>
            <w:del w:id="2915" w:author="Martinez De Hurtado Yela Fermin" w:date="2024-10-23T15:03:00Z">
              <w:r w:rsidDel="00DC06F7">
                <w:delText>Life-cycle Global Warming Potential (GWP) of the building has been calculated for each stage and is disclosed to investors and clients</w:delText>
              </w:r>
            </w:del>
          </w:p>
          <w:p w14:paraId="259DD05C" w14:textId="77777777" w:rsidR="00687599" w:rsidRPr="0082630E" w:rsidRDefault="00687599" w:rsidP="00E91DA5">
            <w:pPr>
              <w:pStyle w:val="TableNumbered1"/>
              <w:cnfStyle w:val="000000000000" w:firstRow="0" w:lastRow="0" w:firstColumn="0" w:lastColumn="0" w:oddVBand="0" w:evenVBand="0" w:oddHBand="0" w:evenHBand="0" w:firstRowFirstColumn="0" w:firstRowLastColumn="0" w:lastRowFirstColumn="0" w:lastRowLastColumn="0"/>
            </w:pPr>
            <w:r w:rsidRPr="0082630E">
              <w:t xml:space="preserve">New </w:t>
            </w:r>
            <w:r w:rsidRPr="00E91DA5">
              <w:t>buildings</w:t>
            </w:r>
            <w:r w:rsidRPr="0082630E">
              <w:t xml:space="preserve"> that have obtained or will in future obtain one of the following certificates:</w:t>
            </w:r>
          </w:p>
          <w:p w14:paraId="324F1E48"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HQE SB v4. Certification</w:t>
            </w:r>
          </w:p>
          <w:p w14:paraId="2049873A" w14:textId="10157D28" w:rsidR="00687599" w:rsidRPr="0082630E" w:rsidRDefault="001C6864" w:rsidP="00EF20A2">
            <w:pPr>
              <w:pStyle w:val="TableNumbered2"/>
              <w:cnfStyle w:val="000000000000" w:firstRow="0" w:lastRow="0" w:firstColumn="0" w:lastColumn="0" w:oddVBand="0" w:evenVBand="0" w:oddHBand="0" w:evenHBand="0" w:firstRowFirstColumn="0" w:firstRowLastColumn="0" w:lastRowFirstColumn="0" w:lastRowLastColumn="0"/>
            </w:pPr>
            <w:ins w:id="2916" w:author="Martinez De Hurtado Yela Fermin" w:date="2024-10-23T12:27:00Z">
              <w:r>
                <w:t>Buildings that have a PED that is 10% below the Net Zero Energy Building Certification™ (NZEB)</w:t>
              </w:r>
            </w:ins>
            <w:del w:id="2917" w:author="Martinez De Hurtado Yela Fermin" w:date="2024-10-23T12:27:00Z">
              <w:r w:rsidR="00687599" w:rsidRPr="0082630E" w:rsidDel="001C6864">
                <w:delText>Net Zero Energy Building Certification™ (NZEB)</w:delText>
              </w:r>
            </w:del>
          </w:p>
          <w:p w14:paraId="3FD57218"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 xml:space="preserve">Low-Carbon Buildings Climate Bond Initiative (CBI) Certification </w:t>
            </w:r>
          </w:p>
          <w:p w14:paraId="7A86DB22" w14:textId="77777777" w:rsidR="00C13429" w:rsidRDefault="00C13429" w:rsidP="00DD20B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p>
          <w:p w14:paraId="22918E15" w14:textId="77777777" w:rsidR="00687599" w:rsidRPr="00C13429" w:rsidRDefault="00687599" w:rsidP="00DD20B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r w:rsidRPr="00C13429">
              <w:rPr>
                <w:i/>
                <w:iCs/>
                <w:sz w:val="18"/>
                <w:szCs w:val="18"/>
              </w:rPr>
              <w:t>O</w:t>
            </w:r>
            <w:r w:rsidR="49AAE14A" w:rsidRPr="00C13429">
              <w:rPr>
                <w:i/>
                <w:iCs/>
                <w:sz w:val="18"/>
                <w:szCs w:val="18"/>
              </w:rPr>
              <w:t>R</w:t>
            </w:r>
            <w:r w:rsidR="00C13429" w:rsidRPr="00C13429">
              <w:rPr>
                <w:i/>
                <w:iCs/>
                <w:sz w:val="18"/>
                <w:szCs w:val="18"/>
              </w:rPr>
              <w:t xml:space="preserve"> Circular Economy criteria </w:t>
            </w:r>
          </w:p>
          <w:p w14:paraId="4504704E" w14:textId="77777777" w:rsidR="00687599" w:rsidRPr="0082630E" w:rsidRDefault="00687599" w:rsidP="00A46517">
            <w:pPr>
              <w:pStyle w:val="TableNumbered1"/>
              <w:numPr>
                <w:ilvl w:val="0"/>
                <w:numId w:val="120"/>
              </w:numPr>
              <w:cnfStyle w:val="000000000000" w:firstRow="0" w:lastRow="0" w:firstColumn="0" w:lastColumn="0" w:oddVBand="0" w:evenVBand="0" w:oddHBand="0" w:evenHBand="0" w:firstRowFirstColumn="0" w:firstRowLastColumn="0" w:lastRowFirstColumn="0" w:lastRowLastColumn="0"/>
            </w:pPr>
            <w:r w:rsidRPr="0082630E">
              <w:t>Circular economy activities related to the construction of new buildings complies with all of the following criteria</w:t>
            </w:r>
            <w:r w:rsidRPr="0082630E">
              <w:rPr>
                <w:rStyle w:val="Refdenotaalpie"/>
              </w:rPr>
              <w:footnoteReference w:id="86"/>
            </w:r>
            <w:r w:rsidR="0861AF3A" w:rsidRPr="00FD7717">
              <w:rPr>
                <w:b/>
                <w:bCs/>
                <w:color w:val="002C77" w:themeColor="accent1"/>
              </w:rPr>
              <w:t>[LTO]</w:t>
            </w:r>
            <w:r w:rsidRPr="0082630E">
              <w:t>:</w:t>
            </w:r>
          </w:p>
          <w:p w14:paraId="56552E69"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Improved waste identification, source separation and collection, waste logistics, waste processing, and quality management in place to achieve recycling of the non-hazardous waste</w:t>
            </w:r>
            <w:r w:rsidRPr="0082630E">
              <w:rPr>
                <w:rStyle w:val="Refdenotaalpie"/>
              </w:rPr>
              <w:footnoteReference w:id="87"/>
            </w:r>
            <w:r w:rsidRPr="0082630E">
              <w:t xml:space="preserve"> of rate of 90% (by mass in kilogrammes), excluding backfilling; Naturally occurring materials (such as soil and stones) are excluded; Sorting systems and pre-demolition audits required</w:t>
            </w:r>
            <w:r w:rsidRPr="0082630E">
              <w:rPr>
                <w:rStyle w:val="Refdenotaalpie"/>
              </w:rPr>
              <w:footnoteReference w:id="88"/>
            </w:r>
          </w:p>
          <w:p w14:paraId="1CE25653"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The life-cycle Global Warming Potential (GWP) of the building has been calculated for each stage in the life cycle and is disclosed to investors and clients on demand</w:t>
            </w:r>
          </w:p>
          <w:p w14:paraId="3216825F" w14:textId="77777777" w:rsidR="00687599" w:rsidRPr="0082630E"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highlight w:val="cyan"/>
              </w:rPr>
            </w:pPr>
            <w:r w:rsidRPr="0082630E">
              <w:t xml:space="preserve">Construction designs and techniques support circularity via the incorporation of concepts for design for adaptability and deconstruction. </w:t>
            </w:r>
            <w:r w:rsidRPr="007D7D3B">
              <w:t xml:space="preserve">Compliance demonstrated using EU </w:t>
            </w:r>
            <w:hyperlink w:anchor="Levels_framework" w:history="1">
              <w:r w:rsidRPr="007D7D3B">
                <w:rPr>
                  <w:rStyle w:val="Hipervnculo"/>
                  <w:color w:val="auto"/>
                  <w:highlight w:val="cyan"/>
                </w:rPr>
                <w:t>Level 2 reporting framework</w:t>
              </w:r>
            </w:hyperlink>
          </w:p>
          <w:p w14:paraId="249456A6"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082630E">
              <w:rPr>
                <w:rStyle w:val="Refdenotaalpie"/>
              </w:rPr>
              <w:footnoteReference w:id="89"/>
            </w:r>
            <w:r w:rsidRPr="0082630E">
              <w:t>:</w:t>
            </w:r>
          </w:p>
          <w:p w14:paraId="69CCD380"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82630E">
              <w:t xml:space="preserve">for the combined total of concrete, natural or agglomerated stone, a maximum of </w:t>
            </w:r>
            <w:r w:rsidRPr="00C02AA0">
              <w:t>70% of the material come from primary raw material</w:t>
            </w:r>
          </w:p>
          <w:p w14:paraId="71DAD45A"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C02AA0">
              <w:t>for the combined total of brick, tile, ceramic, a maximum of 70% of the material come from primary raw material</w:t>
            </w:r>
          </w:p>
          <w:p w14:paraId="73116E63"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C02AA0">
              <w:t>for bio-based materials, a maximum of 80% of the total material come from primary raw material</w:t>
            </w:r>
          </w:p>
          <w:p w14:paraId="7EC4C92B"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C02AA0">
              <w:t>for the combined total of glass, mineral insulation, a maximum of 70% of the total material come from primary raw material</w:t>
            </w:r>
          </w:p>
          <w:p w14:paraId="5E66648A"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C02AA0">
              <w:t>for non-biobased plastic, a maximum of 50% of the total material come from primary raw material</w:t>
            </w:r>
          </w:p>
          <w:p w14:paraId="192BEDF5" w14:textId="77777777" w:rsidR="00687599" w:rsidRPr="00C02AA0" w:rsidRDefault="00687599" w:rsidP="00C02AA0">
            <w:pPr>
              <w:pStyle w:val="TableNumbered3"/>
              <w:cnfStyle w:val="000000000000" w:firstRow="0" w:lastRow="0" w:firstColumn="0" w:lastColumn="0" w:oddVBand="0" w:evenVBand="0" w:oddHBand="0" w:evenHBand="0" w:firstRowFirstColumn="0" w:firstRowLastColumn="0" w:lastRowFirstColumn="0" w:lastRowLastColumn="0"/>
            </w:pPr>
            <w:r w:rsidRPr="00C02AA0">
              <w:t>for metals, a maximum of 30% of the total material come from primary raw material</w:t>
            </w:r>
          </w:p>
          <w:p w14:paraId="45549217" w14:textId="77777777" w:rsidR="00687599" w:rsidRPr="0082630E"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2630E">
              <w:t>for gypsum, a maximum of 65% of the material come from primary raw material</w:t>
            </w:r>
          </w:p>
          <w:p w14:paraId="58755E23" w14:textId="77777777" w:rsidR="00687599" w:rsidRPr="0082630E"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2630E">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tc>
      </w:tr>
      <w:tr w:rsidR="00687599" w:rsidRPr="00FE303E" w14:paraId="4E969E25"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5D0DFC8A" w14:textId="77777777" w:rsidR="00687599" w:rsidRPr="0082630E" w:rsidRDefault="00687599" w:rsidP="00C02AA0">
            <w:pPr>
              <w:pStyle w:val="TableText"/>
              <w:keepNext/>
              <w:keepLines/>
            </w:pPr>
            <w:r w:rsidRPr="0082630E">
              <w:lastRenderedPageBreak/>
              <w:t>Santander-specific</w:t>
            </w:r>
          </w:p>
        </w:tc>
        <w:tc>
          <w:tcPr>
            <w:tcW w:w="6973" w:type="dxa"/>
            <w:shd w:val="clear" w:color="auto" w:fill="FFFFFF" w:themeFill="background2"/>
          </w:tcPr>
          <w:p w14:paraId="7C9E3011" w14:textId="77777777" w:rsidR="00687599" w:rsidRPr="0082630E" w:rsidRDefault="00687599" w:rsidP="00C02AA0">
            <w:pPr>
              <w:pStyle w:val="TableText"/>
              <w:keepNext/>
              <w:keepLines/>
              <w:cnfStyle w:val="000000000000" w:firstRow="0" w:lastRow="0" w:firstColumn="0" w:lastColumn="0" w:oddVBand="0" w:evenVBand="0" w:oddHBand="0" w:evenHBand="0" w:firstRowFirstColumn="0" w:firstRowLastColumn="0" w:lastRowFirstColumn="0" w:lastRowLastColumn="0"/>
            </w:pPr>
            <w:r w:rsidRPr="0082630E">
              <w:t>The activity complies with the following criteria:</w:t>
            </w:r>
          </w:p>
          <w:p w14:paraId="5BA6F8A1" w14:textId="77777777" w:rsidR="00687599" w:rsidRPr="0082630E" w:rsidRDefault="00687599" w:rsidP="00A46517">
            <w:pPr>
              <w:pStyle w:val="TableNumbered1"/>
              <w:keepNext/>
              <w:keepLines/>
              <w:numPr>
                <w:ilvl w:val="0"/>
                <w:numId w:val="121"/>
              </w:numPr>
              <w:cnfStyle w:val="000000000000" w:firstRow="0" w:lastRow="0" w:firstColumn="0" w:lastColumn="0" w:oddVBand="0" w:evenVBand="0" w:oddHBand="0" w:evenHBand="0" w:firstRowFirstColumn="0" w:firstRowLastColumn="0" w:lastRowFirstColumn="0" w:lastRowLastColumn="0"/>
            </w:pPr>
            <w:r w:rsidRPr="0082630E">
              <w:t xml:space="preserve">New buildings that have obtained or will in future obtain any of the following certifications of efficiency of the real estate: </w:t>
            </w:r>
          </w:p>
          <w:p w14:paraId="2F9D2D74" w14:textId="24373CD1" w:rsidR="00687599" w:rsidRPr="0082630E"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82630E">
              <w:t>Buildings that are within the top 15% energy efficiency of the national or regional building stock</w:t>
            </w:r>
            <w:del w:id="2918" w:author="Martinez De Hurtado Yela Fermin" w:date="2024-12-12T16:19:00Z" w16du:dateUtc="2024-12-12T15:19:00Z">
              <w:r w:rsidRPr="0082630E" w:rsidDel="00A906B0">
                <w:delText xml:space="preserve">. For example, as of November </w:delText>
              </w:r>
            </w:del>
            <w:ins w:id="2919" w:author="Cisneros Morales Diana Karen" w:date="2024-06-26T16:14:00Z">
              <w:del w:id="2920" w:author="Martinez De Hurtado Yela Fermin" w:date="2024-12-12T16:19:00Z" w16du:dateUtc="2024-12-12T15:19:00Z">
                <w:r w:rsidR="00A43F7D" w:rsidDel="00A906B0">
                  <w:delText xml:space="preserve">2023 </w:delText>
                </w:r>
              </w:del>
            </w:ins>
            <w:del w:id="2921" w:author="Martinez De Hurtado Yela Fermin" w:date="2024-12-12T16:19:00Z" w16du:dateUtc="2024-12-12T15:19:00Z">
              <w:r w:rsidRPr="0082630E" w:rsidDel="00A906B0">
                <w:delText>considers buildings with a Primary Energy Demand (PED</w:delText>
              </w:r>
              <w:r w:rsidR="44322D47" w:rsidDel="00A906B0">
                <w:delText>)</w:delText>
              </w:r>
              <w:r w:rsidRPr="0082630E" w:rsidDel="00A906B0">
                <w:delText xml:space="preserve"> &lt; </w:delText>
              </w:r>
              <w:r w:rsidR="5E93A62D" w:rsidRPr="0082630E" w:rsidDel="00A906B0">
                <w:delText>76.59</w:delText>
              </w:r>
              <w:r w:rsidDel="00A906B0">
                <w:delText xml:space="preserve"> </w:delText>
              </w:r>
              <w:r w:rsidRPr="0082630E" w:rsidDel="00A906B0">
                <w:delText>kWh/m2/year in Poland</w:delText>
              </w:r>
            </w:del>
            <w:r w:rsidR="00ED6A24">
              <w:rPr>
                <w:rStyle w:val="Refdenotaalpie"/>
              </w:rPr>
              <w:footnoteReference w:id="90"/>
            </w:r>
            <w:r w:rsidRPr="0082630E">
              <w:t xml:space="preserve">  </w:t>
            </w:r>
          </w:p>
          <w:p w14:paraId="3BE5835F" w14:textId="77777777" w:rsidR="00687599" w:rsidRPr="0082630E"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82630E">
              <w:t>LEED (Gold or above)</w:t>
            </w:r>
          </w:p>
          <w:p w14:paraId="6EEDB13F" w14:textId="77777777" w:rsidR="00687599" w:rsidRPr="0082630E"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82630E">
              <w:t xml:space="preserve">BREEAM (Excellent or above where “Very good” can be acceptable with a minimum score of 70% in the Energy category)  </w:t>
            </w:r>
          </w:p>
          <w:p w14:paraId="2FB5A0A5" w14:textId="77777777" w:rsidR="00687599" w:rsidRPr="0082630E"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82630E">
              <w:t>DGNB Certification (Gold or above)</w:t>
            </w:r>
          </w:p>
          <w:p w14:paraId="65E09D00" w14:textId="77777777" w:rsidR="00687599" w:rsidRPr="0082630E"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82630E">
              <w:t>EDGE (Advanced or Zero Carbon)</w:t>
            </w:r>
          </w:p>
          <w:p w14:paraId="0C7C7AC3" w14:textId="77777777" w:rsidR="00687599" w:rsidRDefault="00687599" w:rsidP="00494B25">
            <w:pPr>
              <w:pStyle w:val="TableNumbered2"/>
              <w:cnfStyle w:val="000000000000" w:firstRow="0" w:lastRow="0" w:firstColumn="0" w:lastColumn="0" w:oddVBand="0" w:evenVBand="0" w:oddHBand="0" w:evenHBand="0" w:firstRowFirstColumn="0" w:firstRowLastColumn="0" w:lastRowFirstColumn="0" w:lastRowLastColumn="0"/>
              <w:rPr>
                <w:ins w:id="2923" w:author="Martinez De Hurtado Yela Fermin" w:date="2025-01-02T17:04:00Z" w16du:dateUtc="2025-01-02T16:04:00Z"/>
              </w:rPr>
            </w:pPr>
            <w:r w:rsidRPr="0082630E">
              <w:t>Passivhaus (Classic or above)</w:t>
            </w:r>
          </w:p>
          <w:p w14:paraId="7FC35742"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924" w:author="Martinez De Hurtado Yela Fermin" w:date="2025-01-02T17:04:00Z" w16du:dateUtc="2025-01-02T16:04:00Z"/>
              </w:rPr>
            </w:pPr>
            <w:ins w:id="2925" w:author="Martinez De Hurtado Yela Fermin" w:date="2025-01-02T17:04:00Z" w16du:dateUtc="2025-01-02T16:04:00Z">
              <w:r>
                <w:t>Home Quality Mark (4 starts or above)</w:t>
              </w:r>
            </w:ins>
          </w:p>
          <w:p w14:paraId="03F77345"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2926" w:author="Martinez De Hurtado Yela Fermin" w:date="2025-01-02T17:04:00Z" w16du:dateUtc="2025-01-02T16:04:00Z"/>
              </w:rPr>
            </w:pPr>
            <w:ins w:id="2927" w:author="Martinez De Hurtado Yela Fermin" w:date="2025-01-02T17:04:00Z" w16du:dateUtc="2025-01-02T16:04:00Z">
              <w:r>
                <w:t>NABERS (</w:t>
              </w:r>
              <w:r w:rsidRPr="007D2FB2">
                <w:t>4,5 stars or above</w:t>
              </w:r>
              <w:r>
                <w:t>)</w:t>
              </w:r>
            </w:ins>
          </w:p>
          <w:p w14:paraId="74F3F8A4" w14:textId="470DCDF2" w:rsidR="00CC3B9B" w:rsidRPr="0082630E" w:rsidRDefault="00CC3B9B" w:rsidP="00CC3B9B">
            <w:pPr>
              <w:pStyle w:val="TableNumbered2"/>
              <w:cnfStyle w:val="000000000000" w:firstRow="0" w:lastRow="0" w:firstColumn="0" w:lastColumn="0" w:oddVBand="0" w:evenVBand="0" w:oddHBand="0" w:evenHBand="0" w:firstRowFirstColumn="0" w:firstRowLastColumn="0" w:lastRowFirstColumn="0" w:lastRowLastColumn="0"/>
            </w:pPr>
            <w:ins w:id="2928" w:author="Martinez De Hurtado Yela Fermin" w:date="2025-01-02T17:04:00Z" w16du:dateUtc="2025-01-02T16:04:00Z">
              <w:r>
                <w:t>PBE Edificia (</w:t>
              </w:r>
              <w:r w:rsidRPr="007D2FB2">
                <w:t>ENCE rating B</w:t>
              </w:r>
              <w:r>
                <w:t>)</w:t>
              </w:r>
            </w:ins>
          </w:p>
        </w:tc>
      </w:tr>
    </w:tbl>
    <w:p w14:paraId="033DC0F2" w14:textId="77777777" w:rsidR="00F930B5" w:rsidRPr="00C02AA0" w:rsidRDefault="00F930B5" w:rsidP="00C02AA0">
      <w:pPr>
        <w:pStyle w:val="BodyTextNoSpacing"/>
      </w:pPr>
      <w:bookmarkStart w:id="2929" w:name="_Toc152060590"/>
    </w:p>
    <w:p w14:paraId="731FACAC" w14:textId="77777777" w:rsidR="00687599" w:rsidRPr="00854071" w:rsidRDefault="00687599" w:rsidP="00C02AA0">
      <w:pPr>
        <w:pStyle w:val="HeadingA4"/>
      </w:pPr>
      <w:r w:rsidRPr="00854071">
        <w:lastRenderedPageBreak/>
        <w:t>In the UK</w:t>
      </w:r>
      <w:bookmarkEnd w:id="2929"/>
    </w:p>
    <w:p w14:paraId="21303B80" w14:textId="75A08F76" w:rsidR="00687599" w:rsidRPr="00854071" w:rsidRDefault="00687599" w:rsidP="00F930B5">
      <w:pPr>
        <w:pStyle w:val="HeadingA5"/>
      </w:pPr>
      <w:r w:rsidRPr="00854071">
        <w:t xml:space="preserve">Construction of new residential buildings </w:t>
      </w:r>
      <w:del w:id="2930" w:author="Martinez De Hurtado Yela Fermin" w:date="2024-10-23T15:03:00Z">
        <w:r w:rsidRPr="00854071" w:rsidDel="00DC06F7">
          <w:delText>or buildings smaller than 5,000 m</w:delText>
        </w:r>
        <w:r w:rsidRPr="00C02AA0" w:rsidDel="00DC06F7">
          <w:rPr>
            <w:vertAlign w:val="superscript"/>
          </w:rPr>
          <w:delText>2</w:delText>
        </w:r>
        <w:r w:rsidRPr="00854071" w:rsidDel="00DC06F7">
          <w:delText xml:space="preserve"> </w:delText>
        </w:r>
      </w:del>
      <w:r w:rsidRPr="00854071">
        <w:t>in the</w:t>
      </w:r>
      <w:r w:rsidR="00C02AA0">
        <w:t> </w:t>
      </w:r>
      <w:r w:rsidRPr="00854071">
        <w:t>UK</w:t>
      </w:r>
      <w:ins w:id="2931" w:author="Martinez De Hurtado Yela Fermin" w:date="2024-10-23T15:58:00Z">
        <w:r w:rsidR="000A22F7">
          <w:t xml:space="preserve"> </w:t>
        </w:r>
      </w:ins>
      <w:ins w:id="2932" w:author="Martinez De Hurtado Yela Fermin" w:date="2024-10-23T15:59:00Z">
        <w:r w:rsidR="00085431">
          <w:t>(</w:t>
        </w:r>
      </w:ins>
      <w:ins w:id="2933" w:author="Martinez De Hurtado Yela Fermin" w:date="2024-10-23T15:58:00Z">
        <w:r w:rsidR="000A22F7">
          <w:t xml:space="preserve">for </w:t>
        </w:r>
      </w:ins>
      <w:ins w:id="2934" w:author="Martinez De Hurtado Yela Fermin" w:date="2024-10-23T15:59:00Z">
        <w:r w:rsidR="00085431">
          <w:t>new commercial buildings</w:t>
        </w:r>
      </w:ins>
      <w:ins w:id="2935" w:author="Martinez De Hurtado Yela Fermin" w:date="2024-10-23T15:58:00Z">
        <w:r w:rsidR="000A22F7">
          <w:t xml:space="preserve"> please refer to A.3.1.5.2</w:t>
        </w:r>
      </w:ins>
      <w:ins w:id="2936" w:author="Martinez De Hurtado Yela Fermin" w:date="2024-10-23T15:59:00Z">
        <w:r w:rsidR="00085431">
          <w:t>)</w:t>
        </w:r>
      </w:ins>
    </w:p>
    <w:tbl>
      <w:tblPr>
        <w:tblStyle w:val="OWTable"/>
        <w:tblW w:w="5073" w:type="pct"/>
        <w:tblLayout w:type="fixed"/>
        <w:tblLook w:val="04A0" w:firstRow="1" w:lastRow="0" w:firstColumn="1" w:lastColumn="0" w:noHBand="0" w:noVBand="1"/>
        <w:tblPrChange w:id="2937" w:author="Martinez De Hurtado Yela Fermin" w:date="2025-01-02T17:50:00Z" w16du:dateUtc="2025-01-02T16:50:00Z">
          <w:tblPr>
            <w:tblStyle w:val="OWTable"/>
            <w:tblW w:w="5000" w:type="pct"/>
            <w:tblLayout w:type="fixed"/>
            <w:tblLook w:val="04A0" w:firstRow="1" w:lastRow="0" w:firstColumn="1" w:lastColumn="0" w:noHBand="0" w:noVBand="1"/>
          </w:tblPr>
        </w:tblPrChange>
      </w:tblPr>
      <w:tblGrid>
        <w:gridCol w:w="1865"/>
        <w:gridCol w:w="7880"/>
        <w:tblGridChange w:id="2938">
          <w:tblGrid>
            <w:gridCol w:w="1865"/>
            <w:gridCol w:w="7740"/>
            <w:gridCol w:w="140"/>
          </w:tblGrid>
        </w:tblGridChange>
      </w:tblGrid>
      <w:tr w:rsidR="004E7E8B" w:rsidRPr="00FE303E" w14:paraId="691AF201" w14:textId="77777777" w:rsidTr="004E7E8B">
        <w:trPr>
          <w:cnfStyle w:val="100000000000" w:firstRow="1" w:lastRow="0" w:firstColumn="0" w:lastColumn="0" w:oddVBand="0" w:evenVBand="0" w:oddHBand="0" w:evenHBand="0" w:firstRowFirstColumn="0" w:firstRowLastColumn="0" w:lastRowFirstColumn="0" w:lastRowLastColumn="0"/>
          <w:trPrChange w:id="2939"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1865" w:type="dxa"/>
            <w:tcPrChange w:id="2940" w:author="Martinez De Hurtado Yela Fermin" w:date="2025-01-02T17:50:00Z" w16du:dateUtc="2025-01-02T16:50:00Z">
              <w:tcPr>
                <w:tcW w:w="1871" w:type="dxa"/>
              </w:tcPr>
            </w:tcPrChange>
          </w:tcPr>
          <w:p w14:paraId="52674F07" w14:textId="77777777" w:rsidR="00687599" w:rsidRPr="00F930B5" w:rsidRDefault="00687599" w:rsidP="00F930B5">
            <w:pPr>
              <w:pStyle w:val="TableHeadingText"/>
              <w:keepNext/>
              <w:cnfStyle w:val="101000000000" w:firstRow="1" w:lastRow="0" w:firstColumn="1" w:lastColumn="0" w:oddVBand="0" w:evenVBand="0" w:oddHBand="0" w:evenHBand="0" w:firstRowFirstColumn="0" w:firstRowLastColumn="0" w:lastRowFirstColumn="0" w:lastRowLastColumn="0"/>
              <w:rPr>
                <w:b/>
                <w:bCs/>
              </w:rPr>
            </w:pPr>
            <w:r w:rsidRPr="00F930B5">
              <w:rPr>
                <w:b/>
                <w:bCs/>
              </w:rPr>
              <w:t>Eligibility</w:t>
            </w:r>
          </w:p>
        </w:tc>
        <w:tc>
          <w:tcPr>
            <w:tcW w:w="7880" w:type="dxa"/>
            <w:tcPrChange w:id="2941" w:author="Martinez De Hurtado Yela Fermin" w:date="2025-01-02T17:50:00Z" w16du:dateUtc="2025-01-02T16:50:00Z">
              <w:tcPr>
                <w:tcW w:w="7767" w:type="dxa"/>
              </w:tcPr>
            </w:tcPrChange>
          </w:tcPr>
          <w:p w14:paraId="604F9BDA" w14:textId="77777777" w:rsidR="00687599" w:rsidRPr="00F930B5" w:rsidRDefault="00687599" w:rsidP="00F930B5">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F930B5">
              <w:rPr>
                <w:b/>
                <w:bCs/>
              </w:rPr>
              <w:t>Criteria</w:t>
            </w:r>
            <w:r w:rsidRPr="00F930B5">
              <w:rPr>
                <w:b/>
                <w:bCs/>
                <w:color w:val="002C77" w:themeColor="accent1"/>
              </w:rPr>
              <w:t xml:space="preserve"> </w:t>
            </w:r>
          </w:p>
        </w:tc>
      </w:tr>
      <w:tr w:rsidR="004E7E8B" w:rsidRPr="00FE303E" w14:paraId="66A698FF" w14:textId="77777777" w:rsidTr="004E7E8B">
        <w:trPr>
          <w:trPrChange w:id="2942"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1865" w:type="dxa"/>
            <w:shd w:val="clear" w:color="auto" w:fill="C9E8D3" w:themeFill="accent5" w:themeFillTint="33"/>
            <w:tcPrChange w:id="2943" w:author="Martinez De Hurtado Yela Fermin" w:date="2025-01-02T17:50:00Z" w16du:dateUtc="2025-01-02T16:50:00Z">
              <w:tcPr>
                <w:tcW w:w="1871" w:type="dxa"/>
                <w:shd w:val="clear" w:color="auto" w:fill="C9E8D3" w:themeFill="accent5" w:themeFillTint="33"/>
              </w:tcPr>
            </w:tcPrChange>
          </w:tcPr>
          <w:p w14:paraId="49C2FB36" w14:textId="77777777" w:rsidR="00687599" w:rsidRPr="00854071" w:rsidRDefault="00687599" w:rsidP="00F930B5">
            <w:pPr>
              <w:pStyle w:val="TableText"/>
              <w:keepNext/>
              <w:keepLines/>
            </w:pPr>
            <w:r>
              <w:t>EU Taxonomy consistent</w:t>
            </w:r>
          </w:p>
        </w:tc>
        <w:tc>
          <w:tcPr>
            <w:tcW w:w="7880" w:type="dxa"/>
            <w:shd w:val="clear" w:color="auto" w:fill="C9E8D3" w:themeFill="accent5" w:themeFillTint="33"/>
            <w:tcPrChange w:id="2944" w:author="Martinez De Hurtado Yela Fermin" w:date="2025-01-02T17:50:00Z" w16du:dateUtc="2025-01-02T16:50:00Z">
              <w:tcPr>
                <w:tcW w:w="7767" w:type="dxa"/>
                <w:shd w:val="clear" w:color="auto" w:fill="C9E8D3" w:themeFill="accent5" w:themeFillTint="33"/>
              </w:tcPr>
            </w:tcPrChange>
          </w:tcPr>
          <w:p w14:paraId="582C2134" w14:textId="77777777" w:rsidR="00687599" w:rsidRPr="00854071" w:rsidRDefault="00687599" w:rsidP="00F930B5">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The activity </w:t>
            </w:r>
            <w:r w:rsidR="4EB3B64F">
              <w:t>complies</w:t>
            </w:r>
            <w:r>
              <w:t xml:space="preserve"> with either (1.) or (2.):</w:t>
            </w:r>
          </w:p>
          <w:p w14:paraId="3002B8E2" w14:textId="77777777" w:rsidR="00687599" w:rsidRPr="00C02AA0" w:rsidRDefault="00687599" w:rsidP="00A46517">
            <w:pPr>
              <w:pStyle w:val="TableNumbered1"/>
              <w:numPr>
                <w:ilvl w:val="0"/>
                <w:numId w:val="122"/>
              </w:numPr>
              <w:cnfStyle w:val="000000000000" w:firstRow="0" w:lastRow="0" w:firstColumn="0" w:lastColumn="0" w:oddVBand="0" w:evenVBand="0" w:oddHBand="0" w:evenHBand="0" w:firstRowFirstColumn="0" w:firstRowLastColumn="0" w:lastRowFirstColumn="0" w:lastRowLastColumn="0"/>
            </w:pPr>
            <w:r w:rsidRPr="00C02AA0">
              <w:t>New buildings that have a Primary Energy Demand (PED) limited up to 40 kWh/m2/year</w:t>
            </w:r>
            <w:r w:rsidR="00ED6A24" w:rsidRPr="00C02AA0">
              <w:rPr>
                <w:rStyle w:val="Refdenotaalpie"/>
              </w:rPr>
              <w:footnoteReference w:id="91"/>
            </w:r>
          </w:p>
          <w:p w14:paraId="420868ED" w14:textId="633D8A81" w:rsidR="00DC06F7" w:rsidRDefault="00DC06F7" w:rsidP="00DC06F7">
            <w:pPr>
              <w:pStyle w:val="TableNumbered2"/>
              <w:keepNext/>
              <w:keepLines/>
              <w:cnfStyle w:val="000000000000" w:firstRow="0" w:lastRow="0" w:firstColumn="0" w:lastColumn="0" w:oddVBand="0" w:evenVBand="0" w:oddHBand="0" w:evenHBand="0" w:firstRowFirstColumn="0" w:firstRowLastColumn="0" w:lastRowFirstColumn="0" w:lastRowLastColumn="0"/>
              <w:rPr>
                <w:ins w:id="2945" w:author="Martinez De Hurtado Yela Fermin" w:date="2024-10-23T15:03:00Z"/>
              </w:rPr>
            </w:pPr>
            <w:ins w:id="2946" w:author="Martinez De Hurtado Yela Fermin" w:date="2024-10-23T15:03: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w:t>
              </w:r>
            </w:ins>
            <w:ins w:id="2947" w:author="Martinez De Hurtado Yela Fermin" w:date="2024-10-24T14:49:00Z">
              <w:r w:rsidR="00D17324">
                <w:t>criteria</w:t>
              </w:r>
              <w:r w:rsidR="00D17324" w:rsidRPr="00BE63DB">
                <w:rPr>
                  <w:vertAlign w:val="superscript"/>
                </w:rPr>
                <w:footnoteReference w:id="92"/>
              </w:r>
            </w:ins>
            <w:ins w:id="2952" w:author="Martinez De Hurtado Yela Fermin" w:date="2024-10-23T15:03:00Z">
              <w:r>
                <w:t>:</w:t>
              </w:r>
            </w:ins>
          </w:p>
          <w:p w14:paraId="57AE27BC" w14:textId="77777777" w:rsidR="00DC06F7" w:rsidRPr="002051AF" w:rsidRDefault="00DC06F7" w:rsidP="00DC06F7">
            <w:pPr>
              <w:pStyle w:val="TableNumbered3"/>
              <w:keepNext/>
              <w:keepLines/>
              <w:cnfStyle w:val="000000000000" w:firstRow="0" w:lastRow="0" w:firstColumn="0" w:lastColumn="0" w:oddVBand="0" w:evenVBand="0" w:oddHBand="0" w:evenHBand="0" w:firstRowFirstColumn="0" w:firstRowLastColumn="0" w:lastRowFirstColumn="0" w:lastRowLastColumn="0"/>
              <w:rPr>
                <w:ins w:id="2953" w:author="Martinez De Hurtado Yela Fermin" w:date="2024-10-23T15:03:00Z"/>
              </w:rPr>
            </w:pPr>
            <w:ins w:id="2954" w:author="Martinez De Hurtado Yela Fermin" w:date="2024-10-23T15:03:00Z">
              <w:r w:rsidRPr="0A974F12">
                <w:t>Building is subject to checks for airtightness and thermal integrity</w:t>
              </w:r>
              <w:r w:rsidRPr="00866B6D">
                <w:rPr>
                  <w:vertAlign w:val="superscript"/>
                  <w:rPrChange w:id="2955" w:author="Martinez De Hurtado Yela Fermin" w:date="2024-10-23T15:56:00Z">
                    <w:rPr/>
                  </w:rPrChange>
                </w:rPr>
                <w:footnoteReference w:id="93"/>
              </w:r>
              <w:r w:rsidRPr="0A974F12">
                <w:t xml:space="preserve"> post construction; deviations from the predetermined performance levels or defects are communicated to investors and clients</w:t>
              </w:r>
              <w:r>
                <w:t>.</w:t>
              </w:r>
            </w:ins>
          </w:p>
          <w:p w14:paraId="37C6D0A9" w14:textId="08851F7C" w:rsidR="00DC06F7" w:rsidRDefault="00DC06F7">
            <w:pPr>
              <w:pStyle w:val="TableNumbered3"/>
              <w:keepNext/>
              <w:keepLines/>
              <w:cnfStyle w:val="000000000000" w:firstRow="0" w:lastRow="0" w:firstColumn="0" w:lastColumn="0" w:oddVBand="0" w:evenVBand="0" w:oddHBand="0" w:evenHBand="0" w:firstRowFirstColumn="0" w:firstRowLastColumn="0" w:lastRowFirstColumn="0" w:lastRowLastColumn="0"/>
              <w:rPr>
                <w:ins w:id="2958" w:author="Martinez De Hurtado Yela Fermin" w:date="2024-10-23T15:03:00Z"/>
              </w:rPr>
              <w:pPrChange w:id="2959" w:author="Martinez De Hurtado Yela Fermin" w:date="2024-10-23T15:03:00Z">
                <w:pPr>
                  <w:pStyle w:val="TableNumbered1"/>
                  <w:cnfStyle w:val="000000000000" w:firstRow="0" w:lastRow="0" w:firstColumn="0" w:lastColumn="0" w:oddVBand="0" w:evenVBand="0" w:oddHBand="0" w:evenHBand="0" w:firstRowFirstColumn="0" w:firstRowLastColumn="0" w:lastRowFirstColumn="0" w:lastRowLastColumn="0"/>
                </w:pPr>
              </w:pPrChange>
            </w:pPr>
            <w:ins w:id="2960" w:author="Martinez De Hurtado Yela Fermin" w:date="2024-10-23T15:03:00Z">
              <w:r>
                <w:t>Life-cycle Global Warming Potential (GWP) of the building has been calculated for each stage and is disclosed to investors and clients.</w:t>
              </w:r>
            </w:ins>
          </w:p>
          <w:p w14:paraId="737B8CA4" w14:textId="71ADE8BF" w:rsidR="00687599" w:rsidRPr="00854071"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C02AA0">
              <w:t>New buildings</w:t>
            </w:r>
            <w:r w:rsidRPr="00854071">
              <w:t xml:space="preserve"> that have obtained or will in future obtain one of the following certificates:</w:t>
            </w:r>
          </w:p>
          <w:p w14:paraId="65CF67E9" w14:textId="77777777" w:rsidR="00687599" w:rsidRPr="00C02AA0" w:rsidRDefault="00687599" w:rsidP="00C02AA0">
            <w:pPr>
              <w:pStyle w:val="TableNumbered2"/>
              <w:cnfStyle w:val="000000000000" w:firstRow="0" w:lastRow="0" w:firstColumn="0" w:lastColumn="0" w:oddVBand="0" w:evenVBand="0" w:oddHBand="0" w:evenHBand="0" w:firstRowFirstColumn="0" w:firstRowLastColumn="0" w:lastRowFirstColumn="0" w:lastRowLastColumn="0"/>
            </w:pPr>
            <w:r w:rsidRPr="00854071">
              <w:t xml:space="preserve">HQE </w:t>
            </w:r>
            <w:r w:rsidRPr="00C02AA0">
              <w:t>SB v4. Certification</w:t>
            </w:r>
          </w:p>
          <w:p w14:paraId="60D24B0E" w14:textId="7E8865E2" w:rsidR="00687599" w:rsidRPr="00C02AA0" w:rsidRDefault="001C6864" w:rsidP="00C02AA0">
            <w:pPr>
              <w:pStyle w:val="TableNumbered2"/>
              <w:cnfStyle w:val="000000000000" w:firstRow="0" w:lastRow="0" w:firstColumn="0" w:lastColumn="0" w:oddVBand="0" w:evenVBand="0" w:oddHBand="0" w:evenHBand="0" w:firstRowFirstColumn="0" w:firstRowLastColumn="0" w:lastRowFirstColumn="0" w:lastRowLastColumn="0"/>
            </w:pPr>
            <w:ins w:id="2961" w:author="Martinez De Hurtado Yela Fermin" w:date="2024-10-23T12:26:00Z">
              <w:r>
                <w:t>Buildings that have a PED that is 10% below the Net Zero Energy Building Certification™ (NZEB)</w:t>
              </w:r>
            </w:ins>
            <w:del w:id="2962" w:author="Martinez De Hurtado Yela Fermin" w:date="2024-10-23T12:26:00Z">
              <w:r w:rsidR="00687599" w:rsidRPr="00C02AA0" w:rsidDel="001C6864">
                <w:delText>Net Zero Energy Building Certification™ (NZEB)</w:delText>
              </w:r>
            </w:del>
          </w:p>
          <w:p w14:paraId="584CD321" w14:textId="77777777" w:rsidR="00687599" w:rsidRDefault="00687599" w:rsidP="00C02AA0">
            <w:pPr>
              <w:pStyle w:val="TableNumbered2"/>
              <w:cnfStyle w:val="000000000000" w:firstRow="0" w:lastRow="0" w:firstColumn="0" w:lastColumn="0" w:oddVBand="0" w:evenVBand="0" w:oddHBand="0" w:evenHBand="0" w:firstRowFirstColumn="0" w:firstRowLastColumn="0" w:lastRowFirstColumn="0" w:lastRowLastColumn="0"/>
              <w:rPr>
                <w:ins w:id="2963" w:author="Cisneros Morales Diana Karen" w:date="2024-07-03T17:55:00Z"/>
              </w:rPr>
            </w:pPr>
            <w:r w:rsidRPr="00C02AA0">
              <w:t>[To com</w:t>
            </w:r>
            <w:r w:rsidRPr="00854071">
              <w:t>e in 2024] Low-Carbon Buildings Climate Bond Initiative (CBI) Certification</w:t>
            </w:r>
            <w:r w:rsidRPr="00854071">
              <w:rPr>
                <w:rStyle w:val="Refdenotaalpie"/>
              </w:rPr>
              <w:footnoteReference w:id="94"/>
            </w:r>
          </w:p>
          <w:p w14:paraId="57C22E33" w14:textId="77777777" w:rsidR="00CA1064" w:rsidRDefault="00CA1064" w:rsidP="00CA1064">
            <w:pPr>
              <w:pStyle w:val="TableNumbered2"/>
              <w:numPr>
                <w:ilvl w:val="0"/>
                <w:numId w:val="0"/>
              </w:numPr>
              <w:cnfStyle w:val="000000000000" w:firstRow="0" w:lastRow="0" w:firstColumn="0" w:lastColumn="0" w:oddVBand="0" w:evenVBand="0" w:oddHBand="0" w:evenHBand="0" w:firstRowFirstColumn="0" w:firstRowLastColumn="0" w:lastRowFirstColumn="0" w:lastRowLastColumn="0"/>
              <w:rPr>
                <w:ins w:id="2964" w:author="Cisneros Morales Diana Karen" w:date="2024-07-03T17:55:00Z"/>
              </w:rPr>
            </w:pPr>
          </w:p>
          <w:p w14:paraId="3ECC2B2F" w14:textId="77777777" w:rsidR="00CA1064" w:rsidRDefault="00CA1064" w:rsidP="00CA1064">
            <w:pPr>
              <w:pStyle w:val="TableText"/>
              <w:spacing w:before="40" w:after="120"/>
              <w:cnfStyle w:val="000000000000" w:firstRow="0" w:lastRow="0" w:firstColumn="0" w:lastColumn="0" w:oddVBand="0" w:evenVBand="0" w:oddHBand="0" w:evenHBand="0" w:firstRowFirstColumn="0" w:firstRowLastColumn="0" w:lastRowFirstColumn="0" w:lastRowLastColumn="0"/>
              <w:rPr>
                <w:ins w:id="2965" w:author="Cisneros Morales Diana Karen" w:date="2024-07-03T17:55:00Z"/>
                <w:i/>
                <w:iCs/>
                <w:szCs w:val="18"/>
              </w:rPr>
            </w:pPr>
            <w:ins w:id="2966" w:author="Cisneros Morales Diana Karen" w:date="2024-07-03T17:55:00Z">
              <w:r w:rsidRPr="00055529">
                <w:rPr>
                  <w:i/>
                  <w:iCs/>
                  <w:szCs w:val="18"/>
                </w:rPr>
                <w:t xml:space="preserve">OR Circular economy criteria </w:t>
              </w:r>
            </w:ins>
          </w:p>
          <w:p w14:paraId="39A18E67" w14:textId="77777777" w:rsidR="00CA1064" w:rsidRPr="002051AF" w:rsidRDefault="00CA1064">
            <w:pPr>
              <w:pStyle w:val="TableNumbered1"/>
              <w:keepNext/>
              <w:keepLines/>
              <w:numPr>
                <w:ilvl w:val="0"/>
                <w:numId w:val="303"/>
              </w:numPr>
              <w:cnfStyle w:val="000000000000" w:firstRow="0" w:lastRow="0" w:firstColumn="0" w:lastColumn="0" w:oddVBand="0" w:evenVBand="0" w:oddHBand="0" w:evenHBand="0" w:firstRowFirstColumn="0" w:firstRowLastColumn="0" w:lastRowFirstColumn="0" w:lastRowLastColumn="0"/>
              <w:rPr>
                <w:ins w:id="2967" w:author="Cisneros Morales Diana Karen" w:date="2024-07-03T17:55:00Z"/>
              </w:rPr>
              <w:pPrChange w:id="2968" w:author="Cisneros Morales Diana Karen" w:date="2024-07-11T15:45:00Z">
                <w:pPr>
                  <w:pStyle w:val="TableNumbered1"/>
                  <w:keepNext/>
                  <w:keepLines/>
                  <w:numPr>
                    <w:numId w:val="292"/>
                  </w:numPr>
                  <w:ind w:left="215" w:hanging="215"/>
                  <w:cnfStyle w:val="000000000000" w:firstRow="0" w:lastRow="0" w:firstColumn="0" w:lastColumn="0" w:oddVBand="0" w:evenVBand="0" w:oddHBand="0" w:evenHBand="0" w:firstRowFirstColumn="0" w:firstRowLastColumn="0" w:lastRowFirstColumn="0" w:lastRowLastColumn="0"/>
                </w:pPr>
              </w:pPrChange>
            </w:pPr>
            <w:ins w:id="2969" w:author="Cisneros Morales Diana Karen" w:date="2024-07-03T17:55:00Z">
              <w:r w:rsidRPr="0A974F12">
                <w:t xml:space="preserve">Circular economy activities related to the construction of new buildings complies with </w:t>
              </w:r>
              <w:r w:rsidRPr="00C33651">
                <w:rPr>
                  <w:b/>
                  <w:bCs/>
                  <w:u w:val="single"/>
                </w:rPr>
                <w:t>all</w:t>
              </w:r>
              <w:r w:rsidRPr="0A974F12">
                <w:t xml:space="preserve"> of the following criteria</w:t>
              </w:r>
              <w:r w:rsidRPr="0A974F12">
                <w:rPr>
                  <w:rStyle w:val="Refdenotaalpie"/>
                </w:rPr>
                <w:footnoteReference w:id="95"/>
              </w:r>
              <w:r w:rsidRPr="00C33651">
                <w:rPr>
                  <w:szCs w:val="18"/>
                </w:rPr>
                <w:t xml:space="preserve"> </w:t>
              </w:r>
              <w:r w:rsidRPr="00C33651">
                <w:rPr>
                  <w:b/>
                  <w:bCs/>
                  <w:color w:val="002C77" w:themeColor="accent1"/>
                </w:rPr>
                <w:t>[LTO]</w:t>
              </w:r>
              <w:r w:rsidRPr="00C33651">
                <w:rPr>
                  <w:szCs w:val="18"/>
                </w:rPr>
                <w:t>:</w:t>
              </w:r>
            </w:ins>
          </w:p>
          <w:p w14:paraId="05E0E794" w14:textId="77777777" w:rsidR="00CA1064" w:rsidRPr="002051AF" w:rsidRDefault="00CA1064" w:rsidP="00CA1064">
            <w:pPr>
              <w:pStyle w:val="TableNumbered2"/>
              <w:keepNext/>
              <w:keepLines/>
              <w:cnfStyle w:val="000000000000" w:firstRow="0" w:lastRow="0" w:firstColumn="0" w:lastColumn="0" w:oddVBand="0" w:evenVBand="0" w:oddHBand="0" w:evenHBand="0" w:firstRowFirstColumn="0" w:firstRowLastColumn="0" w:lastRowFirstColumn="0" w:lastRowLastColumn="0"/>
              <w:rPr>
                <w:ins w:id="2972" w:author="Cisneros Morales Diana Karen" w:date="2024-07-03T17:55:00Z"/>
                <w:szCs w:val="18"/>
              </w:rPr>
            </w:pPr>
            <w:ins w:id="2973" w:author="Cisneros Morales Diana Karen" w:date="2024-07-03T17:55:00Z">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96"/>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97"/>
              </w:r>
            </w:ins>
          </w:p>
          <w:p w14:paraId="2020CA4C" w14:textId="77777777" w:rsidR="00CA1064" w:rsidRPr="002051AF" w:rsidRDefault="00CA1064" w:rsidP="00CA1064">
            <w:pPr>
              <w:pStyle w:val="TableNumbered2"/>
              <w:keepNext/>
              <w:keepLines/>
              <w:cnfStyle w:val="000000000000" w:firstRow="0" w:lastRow="0" w:firstColumn="0" w:lastColumn="0" w:oddVBand="0" w:evenVBand="0" w:oddHBand="0" w:evenHBand="0" w:firstRowFirstColumn="0" w:firstRowLastColumn="0" w:lastRowFirstColumn="0" w:lastRowLastColumn="0"/>
              <w:rPr>
                <w:ins w:id="2978" w:author="Cisneros Morales Diana Karen" w:date="2024-07-03T17:55:00Z"/>
                <w:szCs w:val="18"/>
              </w:rPr>
            </w:pPr>
            <w:ins w:id="2979" w:author="Cisneros Morales Diana Karen" w:date="2024-07-03T17:55:00Z">
              <w:r>
                <w:t>The life-cycle Global Warming Potential (GWP) of the building has been calculated for each stage in the life cycle and is disclosed to investors and clients on demand</w:t>
              </w:r>
            </w:ins>
          </w:p>
          <w:p w14:paraId="24FD7B8F" w14:textId="77777777" w:rsidR="00CA1064" w:rsidRPr="00990982" w:rsidRDefault="00CA1064" w:rsidP="00CA1064">
            <w:pPr>
              <w:pStyle w:val="TableNumbered2"/>
              <w:keepNext/>
              <w:keepLines/>
              <w:cnfStyle w:val="000000000000" w:firstRow="0" w:lastRow="0" w:firstColumn="0" w:lastColumn="0" w:oddVBand="0" w:evenVBand="0" w:oddHBand="0" w:evenHBand="0" w:firstRowFirstColumn="0" w:firstRowLastColumn="0" w:lastRowFirstColumn="0" w:lastRowLastColumn="0"/>
              <w:rPr>
                <w:ins w:id="2980" w:author="Cisneros Morales Diana Karen" w:date="2024-07-03T17:55:00Z"/>
                <w:rStyle w:val="Refdenotaalpie"/>
              </w:rPr>
            </w:pPr>
            <w:ins w:id="2981" w:author="Cisneros Morales Diana Karen" w:date="2024-07-03T17:55:00Z">
              <w:r w:rsidRPr="0A974F12">
                <w:t xml:space="preserve">Construction designs and techniques support circularity via the incorporation of concepts for design for adaptability and </w:t>
              </w:r>
              <w:r w:rsidRPr="00990982">
                <w:t xml:space="preserve">deconstruction. Compliance demonstrated using </w:t>
              </w:r>
              <w:r>
                <w:fldChar w:fldCharType="begin"/>
              </w:r>
              <w:r>
                <w:instrText>HYPERLINK \l "Levels_framework"</w:instrText>
              </w:r>
              <w:r>
                <w:fldChar w:fldCharType="separate"/>
              </w:r>
              <w:r w:rsidRPr="00990982">
                <w:rPr>
                  <w:rStyle w:val="Hipervnculo"/>
                  <w:color w:val="auto"/>
                  <w:highlight w:val="cyan"/>
                </w:rPr>
                <w:t>EU Level 2 reporting framework</w:t>
              </w:r>
              <w:r>
                <w:rPr>
                  <w:rStyle w:val="Hipervnculo"/>
                  <w:color w:val="auto"/>
                  <w:highlight w:val="cyan"/>
                </w:rPr>
                <w:fldChar w:fldCharType="end"/>
              </w:r>
            </w:ins>
          </w:p>
          <w:p w14:paraId="2B79EE66" w14:textId="77777777" w:rsidR="00CA1064" w:rsidRPr="002051AF" w:rsidRDefault="00CA1064" w:rsidP="00CA1064">
            <w:pPr>
              <w:pStyle w:val="TableNumbered2"/>
              <w:keepNext/>
              <w:keepLines/>
              <w:cnfStyle w:val="000000000000" w:firstRow="0" w:lastRow="0" w:firstColumn="0" w:lastColumn="0" w:oddVBand="0" w:evenVBand="0" w:oddHBand="0" w:evenHBand="0" w:firstRowFirstColumn="0" w:firstRowLastColumn="0" w:lastRowFirstColumn="0" w:lastRowLastColumn="0"/>
              <w:rPr>
                <w:ins w:id="2982" w:author="Cisneros Morales Diana Karen" w:date="2024-07-03T17:55:00Z"/>
                <w:szCs w:val="18"/>
              </w:rPr>
            </w:pPr>
            <w:ins w:id="2983" w:author="Cisneros Morales Diana Karen" w:date="2024-07-03T17:55:00Z">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98"/>
              </w:r>
              <w:r w:rsidRPr="002051AF">
                <w:rPr>
                  <w:szCs w:val="18"/>
                </w:rPr>
                <w:t>:</w:t>
              </w:r>
            </w:ins>
          </w:p>
          <w:p w14:paraId="7FBB8389"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86" w:author="Cisneros Morales Diana Karen" w:date="2024-07-03T17:55:00Z"/>
              </w:rPr>
            </w:pPr>
            <w:ins w:id="2987" w:author="Cisneros Morales Diana Karen" w:date="2024-07-03T17:55:00Z">
              <w:r>
                <w:t>for the combined total of concrete, natural or agglomerated stone, a maximum of 70% of the material come from primary raw material</w:t>
              </w:r>
            </w:ins>
          </w:p>
          <w:p w14:paraId="57B21FB8"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88" w:author="Cisneros Morales Diana Karen" w:date="2024-07-03T17:55:00Z"/>
              </w:rPr>
            </w:pPr>
            <w:ins w:id="2989" w:author="Cisneros Morales Diana Karen" w:date="2024-07-03T17:55:00Z">
              <w:r>
                <w:t>for the combined total of brick, tile, ceramic, a maximum of 70% of the material come from primary raw material</w:t>
              </w:r>
            </w:ins>
          </w:p>
          <w:p w14:paraId="6777C6E9"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90" w:author="Cisneros Morales Diana Karen" w:date="2024-07-03T17:55:00Z"/>
              </w:rPr>
            </w:pPr>
            <w:ins w:id="2991" w:author="Cisneros Morales Diana Karen" w:date="2024-07-03T17:55:00Z">
              <w:r>
                <w:t>for bio-based materials, a maximum of 80% of the total material come from primary raw material</w:t>
              </w:r>
            </w:ins>
          </w:p>
          <w:p w14:paraId="7916B627"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92" w:author="Cisneros Morales Diana Karen" w:date="2024-07-03T17:55:00Z"/>
              </w:rPr>
            </w:pPr>
            <w:ins w:id="2993" w:author="Cisneros Morales Diana Karen" w:date="2024-07-03T17:55:00Z">
              <w:r>
                <w:t>for the combined total of glass, mineral insulation, a maximum of 70% of the total material come from primary raw material</w:t>
              </w:r>
            </w:ins>
          </w:p>
          <w:p w14:paraId="7756EA61"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94" w:author="Cisneros Morales Diana Karen" w:date="2024-07-03T17:55:00Z"/>
              </w:rPr>
            </w:pPr>
            <w:ins w:id="2995" w:author="Cisneros Morales Diana Karen" w:date="2024-07-03T17:55:00Z">
              <w:r>
                <w:t>for non-biobased plastic, a maximum of 50% of the total material come from primary raw material</w:t>
              </w:r>
            </w:ins>
          </w:p>
          <w:p w14:paraId="5C6A80F3"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96" w:author="Cisneros Morales Diana Karen" w:date="2024-07-03T17:55:00Z"/>
              </w:rPr>
            </w:pPr>
            <w:ins w:id="2997" w:author="Cisneros Morales Diana Karen" w:date="2024-07-03T17:55:00Z">
              <w:r>
                <w:t>for metals, a maximum of 30% of the total material come from primary raw material</w:t>
              </w:r>
            </w:ins>
          </w:p>
          <w:p w14:paraId="7CE1D1E6" w14:textId="77777777" w:rsidR="00CA1064" w:rsidRPr="002051AF" w:rsidRDefault="00CA1064" w:rsidP="00CA1064">
            <w:pPr>
              <w:pStyle w:val="TableNumbered3"/>
              <w:keepNext/>
              <w:keepLines/>
              <w:cnfStyle w:val="000000000000" w:firstRow="0" w:lastRow="0" w:firstColumn="0" w:lastColumn="0" w:oddVBand="0" w:evenVBand="0" w:oddHBand="0" w:evenHBand="0" w:firstRowFirstColumn="0" w:firstRowLastColumn="0" w:lastRowFirstColumn="0" w:lastRowLastColumn="0"/>
              <w:rPr>
                <w:ins w:id="2998" w:author="Cisneros Morales Diana Karen" w:date="2024-07-03T17:55:00Z"/>
              </w:rPr>
            </w:pPr>
            <w:ins w:id="2999" w:author="Cisneros Morales Diana Karen" w:date="2024-07-03T17:55:00Z">
              <w:r>
                <w:t>for gypsum, a maximum of 65% of the material come from primary raw material</w:t>
              </w:r>
            </w:ins>
          </w:p>
          <w:p w14:paraId="7E964A20" w14:textId="7E3E6CC5" w:rsidR="00CA1064" w:rsidRPr="00854071" w:rsidRDefault="00CA1064" w:rsidP="00A23C06">
            <w:pPr>
              <w:pStyle w:val="TableNumbered2"/>
              <w:cnfStyle w:val="000000000000" w:firstRow="0" w:lastRow="0" w:firstColumn="0" w:lastColumn="0" w:oddVBand="0" w:evenVBand="0" w:oddHBand="0" w:evenHBand="0" w:firstRowFirstColumn="0" w:firstRowLastColumn="0" w:lastRowFirstColumn="0" w:lastRowLastColumn="0"/>
            </w:pPr>
            <w:ins w:id="3000" w:author="Cisneros Morales Diana Karen" w:date="2024-07-03T17:55:00Z">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ins>
          </w:p>
        </w:tc>
      </w:tr>
      <w:tr w:rsidR="004E7E8B" w:rsidRPr="00FE303E" w14:paraId="70406172" w14:textId="77777777" w:rsidTr="004E7E8B">
        <w:trPr>
          <w:trPrChange w:id="3001" w:author="Martinez De Hurtado Yela Fermin" w:date="2025-01-02T17:50:00Z" w16du:dateUtc="2025-01-02T16:50:00Z">
            <w:trPr>
              <w:gridAfter w:val="0"/>
            </w:trPr>
          </w:trPrChange>
        </w:trPr>
        <w:tc>
          <w:tcPr>
            <w:cnfStyle w:val="001000000000" w:firstRow="0" w:lastRow="0" w:firstColumn="1" w:lastColumn="0" w:oddVBand="0" w:evenVBand="0" w:oddHBand="0" w:evenHBand="0" w:firstRowFirstColumn="0" w:firstRowLastColumn="0" w:lastRowFirstColumn="0" w:lastRowLastColumn="0"/>
            <w:tcW w:w="1865" w:type="dxa"/>
            <w:shd w:val="clear" w:color="auto" w:fill="FFFFFF" w:themeFill="background2"/>
            <w:tcPrChange w:id="3002" w:author="Martinez De Hurtado Yela Fermin" w:date="2025-01-02T17:50:00Z" w16du:dateUtc="2025-01-02T16:50:00Z">
              <w:tcPr>
                <w:tcW w:w="1871" w:type="dxa"/>
                <w:shd w:val="clear" w:color="auto" w:fill="FFFFFF" w:themeFill="background2"/>
              </w:tcPr>
            </w:tcPrChange>
          </w:tcPr>
          <w:p w14:paraId="204853B8" w14:textId="77777777" w:rsidR="00687599" w:rsidRPr="00854071" w:rsidRDefault="00687599" w:rsidP="00F930B5">
            <w:pPr>
              <w:pStyle w:val="TableText"/>
            </w:pPr>
            <w:r>
              <w:t>Santander-specific</w:t>
            </w:r>
          </w:p>
        </w:tc>
        <w:tc>
          <w:tcPr>
            <w:tcW w:w="7880" w:type="dxa"/>
            <w:shd w:val="clear" w:color="auto" w:fill="FFFFFF" w:themeFill="background2"/>
            <w:tcPrChange w:id="3003" w:author="Martinez De Hurtado Yela Fermin" w:date="2025-01-02T17:50:00Z" w16du:dateUtc="2025-01-02T16:50:00Z">
              <w:tcPr>
                <w:tcW w:w="7767" w:type="dxa"/>
                <w:shd w:val="clear" w:color="auto" w:fill="FFFFFF" w:themeFill="background2"/>
              </w:tcPr>
            </w:tcPrChange>
          </w:tcPr>
          <w:p w14:paraId="11C06E99" w14:textId="77777777" w:rsidR="00687599" w:rsidRPr="00854071" w:rsidRDefault="00687599" w:rsidP="00F930B5">
            <w:pPr>
              <w:pStyle w:val="TableText"/>
              <w:cnfStyle w:val="000000000000" w:firstRow="0" w:lastRow="0" w:firstColumn="0" w:lastColumn="0" w:oddVBand="0" w:evenVBand="0" w:oddHBand="0" w:evenHBand="0" w:firstRowFirstColumn="0" w:firstRowLastColumn="0" w:lastRowFirstColumn="0" w:lastRowLastColumn="0"/>
            </w:pPr>
            <w:r w:rsidRPr="00854071">
              <w:t>The activity complies with the following criteria:</w:t>
            </w:r>
          </w:p>
          <w:p w14:paraId="1E5F9244" w14:textId="77777777" w:rsidR="00687599" w:rsidRPr="00854071" w:rsidRDefault="00687599" w:rsidP="00A46517">
            <w:pPr>
              <w:pStyle w:val="TableNumbered1"/>
              <w:numPr>
                <w:ilvl w:val="0"/>
                <w:numId w:val="123"/>
              </w:numPr>
              <w:cnfStyle w:val="000000000000" w:firstRow="0" w:lastRow="0" w:firstColumn="0" w:lastColumn="0" w:oddVBand="0" w:evenVBand="0" w:oddHBand="0" w:evenHBand="0" w:firstRowFirstColumn="0" w:firstRowLastColumn="0" w:lastRowFirstColumn="0" w:lastRowLastColumn="0"/>
            </w:pPr>
            <w:r w:rsidRPr="00854071">
              <w:lastRenderedPageBreak/>
              <w:t xml:space="preserve">New buildings that have obtained or will in future obtain any of the following certifications of efficiency of the real estate: </w:t>
            </w:r>
          </w:p>
          <w:p w14:paraId="537AF466" w14:textId="77777777" w:rsidR="00687599" w:rsidRPr="00494B25"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494B25">
              <w:t>Buildings that are within the top 15% energy efficiency of the national building stock, which as of November 2023 considers Energy Performance Certificate (EPC) B or above for England, Wales</w:t>
            </w:r>
            <w:r w:rsidR="05C8CC44" w:rsidRPr="00494B25">
              <w:t>,</w:t>
            </w:r>
            <w:r w:rsidR="7451EFA3" w:rsidRPr="00494B25">
              <w:t xml:space="preserve"> </w:t>
            </w:r>
            <w:r w:rsidRPr="00494B25">
              <w:t>Scotland</w:t>
            </w:r>
            <w:r w:rsidR="05C8CC44" w:rsidRPr="00494B25">
              <w:t>, and Northern Ireland</w:t>
            </w:r>
            <w:r w:rsidR="39FDE767" w:rsidRPr="00494B25">
              <w:t xml:space="preserve"> (SAP above 79</w:t>
            </w:r>
            <w:r w:rsidR="7451EFA3" w:rsidRPr="00494B25">
              <w:t>)</w:t>
            </w:r>
            <w:r w:rsidR="00712F8E" w:rsidRPr="003740C6">
              <w:rPr>
                <w:rStyle w:val="Refdenotaalpie"/>
              </w:rPr>
              <w:footnoteReference w:id="99"/>
            </w:r>
          </w:p>
          <w:p w14:paraId="2EFEC1A6" w14:textId="77777777" w:rsidR="00687599" w:rsidRPr="00494B25"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494B25">
              <w:t>LEED (Gold or above)</w:t>
            </w:r>
          </w:p>
          <w:p w14:paraId="7E57D9EA" w14:textId="77777777" w:rsidR="00687599" w:rsidRPr="00494B25"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494B25">
              <w:t xml:space="preserve">BREEAM (Excellent or above where “Very good” can be acceptable with a minimum score of 70% in the Energy category) </w:t>
            </w:r>
          </w:p>
          <w:p w14:paraId="0B4FD355" w14:textId="77777777" w:rsidR="00687599" w:rsidRPr="00494B25"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494B25">
              <w:t>DGNB Certification (Gold or above)</w:t>
            </w:r>
          </w:p>
          <w:p w14:paraId="106B17F5" w14:textId="77777777" w:rsidR="00687599" w:rsidRPr="00494B25" w:rsidRDefault="00687599" w:rsidP="00494B25">
            <w:pPr>
              <w:pStyle w:val="TableNumbered2"/>
              <w:cnfStyle w:val="000000000000" w:firstRow="0" w:lastRow="0" w:firstColumn="0" w:lastColumn="0" w:oddVBand="0" w:evenVBand="0" w:oddHBand="0" w:evenHBand="0" w:firstRowFirstColumn="0" w:firstRowLastColumn="0" w:lastRowFirstColumn="0" w:lastRowLastColumn="0"/>
            </w:pPr>
            <w:r w:rsidRPr="00494B25">
              <w:t>EDGE (Advanced or Zero Carbon)</w:t>
            </w:r>
          </w:p>
          <w:p w14:paraId="381369CF" w14:textId="77777777" w:rsidR="007E581A" w:rsidRDefault="00687599" w:rsidP="00494B25">
            <w:pPr>
              <w:pStyle w:val="TableNumbered2"/>
              <w:cnfStyle w:val="000000000000" w:firstRow="0" w:lastRow="0" w:firstColumn="0" w:lastColumn="0" w:oddVBand="0" w:evenVBand="0" w:oddHBand="0" w:evenHBand="0" w:firstRowFirstColumn="0" w:firstRowLastColumn="0" w:lastRowFirstColumn="0" w:lastRowLastColumn="0"/>
              <w:rPr>
                <w:ins w:id="3006" w:author="Martinez De Hurtado Yela Fermin" w:date="2025-01-02T17:04:00Z" w16du:dateUtc="2025-01-02T16:04:00Z"/>
              </w:rPr>
            </w:pPr>
            <w:r w:rsidRPr="00494B25">
              <w:t>Passivhaus (Classic</w:t>
            </w:r>
            <w:r w:rsidRPr="00854071">
              <w:t xml:space="preserve"> or above)</w:t>
            </w:r>
          </w:p>
          <w:p w14:paraId="5BCEED42"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007" w:author="Martinez De Hurtado Yela Fermin" w:date="2025-01-02T17:04:00Z" w16du:dateUtc="2025-01-02T16:04:00Z"/>
              </w:rPr>
            </w:pPr>
            <w:ins w:id="3008" w:author="Martinez De Hurtado Yela Fermin" w:date="2025-01-02T17:04:00Z" w16du:dateUtc="2025-01-02T16:04:00Z">
              <w:r>
                <w:t>Home Quality Mark (4 starts or above)</w:t>
              </w:r>
            </w:ins>
          </w:p>
          <w:p w14:paraId="2C70EC9F"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009" w:author="Martinez De Hurtado Yela Fermin" w:date="2025-01-02T17:04:00Z" w16du:dateUtc="2025-01-02T16:04:00Z"/>
              </w:rPr>
            </w:pPr>
            <w:ins w:id="3010" w:author="Martinez De Hurtado Yela Fermin" w:date="2025-01-02T17:04:00Z" w16du:dateUtc="2025-01-02T16:04:00Z">
              <w:r>
                <w:t>NABERS (</w:t>
              </w:r>
              <w:r w:rsidRPr="007D2FB2">
                <w:t>4,5 stars or above</w:t>
              </w:r>
              <w:r>
                <w:t>)</w:t>
              </w:r>
            </w:ins>
          </w:p>
          <w:p w14:paraId="7782CEB1" w14:textId="03325BF8" w:rsidR="00CC3B9B" w:rsidRPr="00712F8E" w:rsidRDefault="00CC3B9B" w:rsidP="00CC3B9B">
            <w:pPr>
              <w:pStyle w:val="TableNumbered2"/>
              <w:cnfStyle w:val="000000000000" w:firstRow="0" w:lastRow="0" w:firstColumn="0" w:lastColumn="0" w:oddVBand="0" w:evenVBand="0" w:oddHBand="0" w:evenHBand="0" w:firstRowFirstColumn="0" w:firstRowLastColumn="0" w:lastRowFirstColumn="0" w:lastRowLastColumn="0"/>
            </w:pPr>
            <w:ins w:id="3011" w:author="Martinez De Hurtado Yela Fermin" w:date="2025-01-02T17:04:00Z" w16du:dateUtc="2025-01-02T16:04:00Z">
              <w:r>
                <w:t>PBE Edificia (</w:t>
              </w:r>
              <w:r w:rsidRPr="007D2FB2">
                <w:t>ENCE rating B</w:t>
              </w:r>
              <w:r>
                <w:t>)</w:t>
              </w:r>
            </w:ins>
          </w:p>
        </w:tc>
      </w:tr>
    </w:tbl>
    <w:p w14:paraId="70E74A12" w14:textId="77777777" w:rsidR="00F930B5" w:rsidRDefault="00F930B5" w:rsidP="00DD20B8">
      <w:pPr>
        <w:pStyle w:val="BodyTextNoSpacing"/>
      </w:pPr>
    </w:p>
    <w:p w14:paraId="741197E3" w14:textId="77777777" w:rsidR="00687599" w:rsidRPr="00854071" w:rsidRDefault="00687599" w:rsidP="00687599">
      <w:pPr>
        <w:pStyle w:val="HeadingA4"/>
      </w:pPr>
      <w:bookmarkStart w:id="3012" w:name="_Toc152060591"/>
      <w:r w:rsidRPr="00854071">
        <w:t>In all other countries (including EU and non-EU)</w:t>
      </w:r>
      <w:bookmarkEnd w:id="3012"/>
    </w:p>
    <w:p w14:paraId="61FCC956" w14:textId="28134EB5" w:rsidR="00687599" w:rsidRPr="00854071" w:rsidRDefault="00687599" w:rsidP="00687599">
      <w:pPr>
        <w:pStyle w:val="HeadingA5"/>
      </w:pPr>
      <w:r w:rsidRPr="00854071">
        <w:t xml:space="preserve">Construction of new residential buildings </w:t>
      </w:r>
      <w:del w:id="3013" w:author="Martinez De Hurtado Yela Fermin" w:date="2024-10-23T15:03:00Z">
        <w:r w:rsidRPr="00854071" w:rsidDel="0041008F">
          <w:delText xml:space="preserve">or buildings smaller than 5,000 m2 </w:delText>
        </w:r>
      </w:del>
      <w:r w:rsidRPr="00854071">
        <w:t xml:space="preserve">in </w:t>
      </w:r>
      <w:del w:id="3014" w:author="Martinez De Hurtado Yela Fermin" w:date="2025-01-27T15:54:00Z" w16du:dateUtc="2025-01-27T14:54:00Z">
        <w:r w:rsidRPr="00854071" w:rsidDel="00D927CF">
          <w:delText xml:space="preserve">all </w:delText>
        </w:r>
      </w:del>
      <w:r w:rsidRPr="00854071">
        <w:t>other countries (including EU and non-EU)</w:t>
      </w:r>
    </w:p>
    <w:tbl>
      <w:tblPr>
        <w:tblStyle w:val="OWTable"/>
        <w:tblW w:w="5000" w:type="pct"/>
        <w:tblLayout w:type="fixed"/>
        <w:tblLook w:val="04A0" w:firstRow="1" w:lastRow="0" w:firstColumn="1" w:lastColumn="0" w:noHBand="0" w:noVBand="1"/>
      </w:tblPr>
      <w:tblGrid>
        <w:gridCol w:w="2656"/>
        <w:gridCol w:w="6949"/>
      </w:tblGrid>
      <w:tr w:rsidR="00687599" w:rsidRPr="00494B25" w14:paraId="443D3F68"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39C4DB68" w14:textId="77777777" w:rsidR="00687599" w:rsidRPr="00494B25" w:rsidRDefault="00687599" w:rsidP="00F930B5">
            <w:pPr>
              <w:pStyle w:val="TableHeadingText"/>
              <w:rPr>
                <w:b/>
                <w:bCs/>
                <w:szCs w:val="18"/>
              </w:rPr>
            </w:pPr>
            <w:r w:rsidRPr="00494B25">
              <w:rPr>
                <w:b/>
                <w:bCs/>
                <w:szCs w:val="18"/>
              </w:rPr>
              <w:t>Eligibility</w:t>
            </w:r>
          </w:p>
        </w:tc>
        <w:tc>
          <w:tcPr>
            <w:tcW w:w="6973" w:type="dxa"/>
          </w:tcPr>
          <w:p w14:paraId="50220597" w14:textId="77777777" w:rsidR="00687599" w:rsidRPr="00494B25" w:rsidRDefault="00687599" w:rsidP="00F930B5">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494B25">
              <w:rPr>
                <w:b/>
                <w:bCs/>
                <w:szCs w:val="18"/>
              </w:rPr>
              <w:t>Criteria</w:t>
            </w:r>
            <w:r w:rsidRPr="00494B25">
              <w:rPr>
                <w:b/>
                <w:bCs/>
                <w:color w:val="002C77" w:themeColor="accent1"/>
                <w:szCs w:val="18"/>
              </w:rPr>
              <w:t xml:space="preserve"> </w:t>
            </w:r>
          </w:p>
        </w:tc>
      </w:tr>
      <w:tr w:rsidR="00687599" w:rsidRPr="00494B25" w14:paraId="498652F2"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CB6528B" w14:textId="77777777" w:rsidR="00687599" w:rsidRPr="00494B25" w:rsidRDefault="00687599" w:rsidP="00F930B5">
            <w:pPr>
              <w:pStyle w:val="TableText"/>
              <w:rPr>
                <w:szCs w:val="18"/>
              </w:rPr>
            </w:pPr>
            <w:r w:rsidRPr="00494B25">
              <w:rPr>
                <w:szCs w:val="18"/>
              </w:rPr>
              <w:t>EU Taxonomy consistent</w:t>
            </w:r>
          </w:p>
        </w:tc>
        <w:tc>
          <w:tcPr>
            <w:tcW w:w="6973" w:type="dxa"/>
            <w:shd w:val="clear" w:color="auto" w:fill="C9E8D3" w:themeFill="accent5" w:themeFillTint="33"/>
          </w:tcPr>
          <w:p w14:paraId="79898F8F" w14:textId="77777777" w:rsidR="00687599" w:rsidRPr="00494B25" w:rsidRDefault="00687599" w:rsidP="00F930B5">
            <w:pPr>
              <w:pStyle w:val="TableText"/>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activity complies with either (1.) or (2.):</w:t>
            </w:r>
          </w:p>
          <w:p w14:paraId="2D5564E6" w14:textId="77777777" w:rsidR="00687599" w:rsidRPr="00494B25" w:rsidRDefault="00687599" w:rsidP="00A46517">
            <w:pPr>
              <w:pStyle w:val="TableNumbered1"/>
              <w:numPr>
                <w:ilvl w:val="0"/>
                <w:numId w:val="124"/>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Construction of new residential buildings or buildings smaller than 5,000 m2 that have an actual (non-modelled) Primary Energy Demand (PED) limited up to:</w:t>
            </w:r>
          </w:p>
          <w:p w14:paraId="400CA073"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18 kWh/m2/year in BE- Flanders </w:t>
            </w:r>
          </w:p>
          <w:p w14:paraId="3F742DE6"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24 kWh/m2/year in Denmark </w:t>
            </w:r>
          </w:p>
          <w:p w14:paraId="6711AD64"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32 kWh/m2/year in Italy </w:t>
            </w:r>
          </w:p>
          <w:p w14:paraId="2C35B131"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36 kWh/m2/year in Germany </w:t>
            </w:r>
          </w:p>
          <w:p w14:paraId="22DB72CE"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38 kWh/m2/year in Ireland </w:t>
            </w:r>
          </w:p>
          <w:p w14:paraId="57CFFFAF"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45 kWh/m2/year in Netherlands </w:t>
            </w:r>
          </w:p>
          <w:p w14:paraId="6190B4EA"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49 kWh/m2/year in Slovakia </w:t>
            </w:r>
          </w:p>
          <w:p w14:paraId="077954C5"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54 kWh/m2/year in Lithuania </w:t>
            </w:r>
          </w:p>
          <w:p w14:paraId="54B5C249"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68 kWh/m2/year in Slovenia </w:t>
            </w:r>
          </w:p>
          <w:p w14:paraId="5BEB579D"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68 kWh/m2/year in France </w:t>
            </w:r>
          </w:p>
          <w:p w14:paraId="6E8D0DDB"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lastRenderedPageBreak/>
              <w:t xml:space="preserve">77 kWh/m2/year in BE-Walhonia </w:t>
            </w:r>
          </w:p>
          <w:p w14:paraId="34597302"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86 kWh/m2/year in Bulgaria </w:t>
            </w:r>
          </w:p>
          <w:p w14:paraId="669DF5A8"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86 kWh/m2/year in Lativa </w:t>
            </w:r>
          </w:p>
          <w:p w14:paraId="54E61761"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90 kWh/m2/year in Cyprus </w:t>
            </w:r>
          </w:p>
          <w:p w14:paraId="1A1BCCEA" w14:textId="77777777" w:rsidR="00687599" w:rsidRDefault="00687599" w:rsidP="0A974F12">
            <w:pPr>
              <w:pStyle w:val="TableNumbered2"/>
              <w:cnfStyle w:val="000000000000" w:firstRow="0" w:lastRow="0" w:firstColumn="0" w:lastColumn="0" w:oddVBand="0" w:evenVBand="0" w:oddHBand="0" w:evenHBand="0" w:firstRowFirstColumn="0" w:firstRowLastColumn="0" w:lastRowFirstColumn="0" w:lastRowLastColumn="0"/>
            </w:pPr>
            <w:r>
              <w:t xml:space="preserve">90 kWh/m2/year in Hungary </w:t>
            </w:r>
          </w:p>
          <w:p w14:paraId="23A2113F" w14:textId="456E9FB9" w:rsidR="0041008F" w:rsidRDefault="0041008F" w:rsidP="0041008F">
            <w:pPr>
              <w:pStyle w:val="TableNumbered2"/>
              <w:keepNext/>
              <w:keepLines/>
              <w:cnfStyle w:val="000000000000" w:firstRow="0" w:lastRow="0" w:firstColumn="0" w:lastColumn="0" w:oddVBand="0" w:evenVBand="0" w:oddHBand="0" w:evenHBand="0" w:firstRowFirstColumn="0" w:firstRowLastColumn="0" w:lastRowFirstColumn="0" w:lastRowLastColumn="0"/>
              <w:rPr>
                <w:ins w:id="3015" w:author="Martinez De Hurtado Yela Fermin" w:date="2024-10-23T15:04:00Z"/>
              </w:rPr>
            </w:pPr>
            <w:ins w:id="3016" w:author="Martinez De Hurtado Yela Fermin" w:date="2024-10-23T15:04: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w:t>
              </w:r>
            </w:ins>
            <w:ins w:id="3017" w:author="Martinez De Hurtado Yela Fermin" w:date="2024-10-24T14:49:00Z">
              <w:r w:rsidR="00D17324">
                <w:t>criteria</w:t>
              </w:r>
              <w:r w:rsidR="00D17324" w:rsidRPr="00BE63DB">
                <w:rPr>
                  <w:vertAlign w:val="superscript"/>
                </w:rPr>
                <w:footnoteReference w:id="100"/>
              </w:r>
            </w:ins>
            <w:ins w:id="3022" w:author="Martinez De Hurtado Yela Fermin" w:date="2024-10-23T15:04:00Z">
              <w:r>
                <w:t>:</w:t>
              </w:r>
            </w:ins>
          </w:p>
          <w:p w14:paraId="1B7C5423" w14:textId="77777777" w:rsidR="0041008F" w:rsidRPr="002051AF" w:rsidRDefault="0041008F" w:rsidP="0041008F">
            <w:pPr>
              <w:pStyle w:val="TableNumbered3"/>
              <w:keepNext/>
              <w:keepLines/>
              <w:cnfStyle w:val="000000000000" w:firstRow="0" w:lastRow="0" w:firstColumn="0" w:lastColumn="0" w:oddVBand="0" w:evenVBand="0" w:oddHBand="0" w:evenHBand="0" w:firstRowFirstColumn="0" w:firstRowLastColumn="0" w:lastRowFirstColumn="0" w:lastRowLastColumn="0"/>
              <w:rPr>
                <w:ins w:id="3023" w:author="Martinez De Hurtado Yela Fermin" w:date="2024-10-23T15:04:00Z"/>
              </w:rPr>
            </w:pPr>
            <w:ins w:id="3024" w:author="Martinez De Hurtado Yela Fermin" w:date="2024-10-23T15:04:00Z">
              <w:r w:rsidRPr="0A974F12">
                <w:t>Building is subject to checks for airtightness and thermal integrity</w:t>
              </w:r>
              <w:r w:rsidRPr="00866B6D">
                <w:rPr>
                  <w:vertAlign w:val="superscript"/>
                  <w:rPrChange w:id="3025" w:author="Martinez De Hurtado Yela Fermin" w:date="2024-10-23T15:55:00Z">
                    <w:rPr/>
                  </w:rPrChange>
                </w:rPr>
                <w:footnoteReference w:id="101"/>
              </w:r>
              <w:r w:rsidRPr="0A974F12">
                <w:t xml:space="preserve"> post construction; deviations from the predetermined performance levels or defects are communicated to investors and clients</w:t>
              </w:r>
              <w:r>
                <w:t>.</w:t>
              </w:r>
            </w:ins>
          </w:p>
          <w:p w14:paraId="0BB489AD" w14:textId="77777777" w:rsidR="0041008F" w:rsidRPr="008455E6" w:rsidRDefault="0041008F" w:rsidP="0041008F">
            <w:pPr>
              <w:pStyle w:val="TableNumbered3"/>
              <w:keepNext/>
              <w:keepLines/>
              <w:cnfStyle w:val="000000000000" w:firstRow="0" w:lastRow="0" w:firstColumn="0" w:lastColumn="0" w:oddVBand="0" w:evenVBand="0" w:oddHBand="0" w:evenHBand="0" w:firstRowFirstColumn="0" w:firstRowLastColumn="0" w:lastRowFirstColumn="0" w:lastRowLastColumn="0"/>
              <w:rPr>
                <w:ins w:id="3028" w:author="Martinez De Hurtado Yela Fermin" w:date="2024-10-23T15:04:00Z"/>
              </w:rPr>
            </w:pPr>
            <w:ins w:id="3029" w:author="Martinez De Hurtado Yela Fermin" w:date="2024-10-23T15:04:00Z">
              <w:r>
                <w:t>Life-cycle Global Warming Potential (GWP) of the building has been calculated for each stage and is disclosed to investors and clients.</w:t>
              </w:r>
            </w:ins>
          </w:p>
          <w:p w14:paraId="12F4BF87" w14:textId="77777777" w:rsidR="0041008F" w:rsidRDefault="0041008F">
            <w:pPr>
              <w:pStyle w:val="TableNumbered1"/>
              <w:numPr>
                <w:ilvl w:val="0"/>
                <w:numId w:val="0"/>
              </w:numPr>
              <w:ind w:left="216" w:hanging="216"/>
              <w:cnfStyle w:val="000000000000" w:firstRow="0" w:lastRow="0" w:firstColumn="0" w:lastColumn="0" w:oddVBand="0" w:evenVBand="0" w:oddHBand="0" w:evenHBand="0" w:firstRowFirstColumn="0" w:firstRowLastColumn="0" w:lastRowFirstColumn="0" w:lastRowLastColumn="0"/>
              <w:rPr>
                <w:ins w:id="3030" w:author="Martinez De Hurtado Yela Fermin" w:date="2024-10-23T15:03:00Z"/>
                <w:szCs w:val="18"/>
              </w:rPr>
              <w:pPrChange w:id="3031" w:author="Martinez De Hurtado Yela Fermin" w:date="2024-10-23T15:04:00Z">
                <w:pPr>
                  <w:pStyle w:val="TableNumbered1"/>
                  <w:cnfStyle w:val="000000000000" w:firstRow="0" w:lastRow="0" w:firstColumn="0" w:lastColumn="0" w:oddVBand="0" w:evenVBand="0" w:oddHBand="0" w:evenHBand="0" w:firstRowFirstColumn="0" w:firstRowLastColumn="0" w:lastRowFirstColumn="0" w:lastRowLastColumn="0"/>
                </w:pPr>
              </w:pPrChange>
            </w:pPr>
          </w:p>
          <w:p w14:paraId="3790FD55" w14:textId="4E4A498F" w:rsidR="00687599" w:rsidRPr="00494B25" w:rsidRDefault="00687599" w:rsidP="00113E06">
            <w:pPr>
              <w:pStyle w:val="TableNumbered1"/>
              <w:cnfStyle w:val="000000000000" w:firstRow="0" w:lastRow="0" w:firstColumn="0" w:lastColumn="0" w:oddVBand="0" w:evenVBand="0" w:oddHBand="0" w:evenHBand="0" w:firstRowFirstColumn="0" w:firstRowLastColumn="0" w:lastRowFirstColumn="0" w:lastRowLastColumn="0"/>
              <w:rPr>
                <w:szCs w:val="18"/>
              </w:rPr>
            </w:pPr>
            <w:r w:rsidRPr="00494B25">
              <w:rPr>
                <w:szCs w:val="18"/>
              </w:rPr>
              <w:t>New buildings that have obtained or will in future obtain one of the following certificates:</w:t>
            </w:r>
          </w:p>
          <w:p w14:paraId="505374ED"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HQE SB v4. Certification</w:t>
            </w:r>
          </w:p>
          <w:p w14:paraId="2CB99A24" w14:textId="6160259F" w:rsidR="00687599" w:rsidRPr="00494B25" w:rsidRDefault="001C6864"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ins w:id="3032" w:author="Martinez De Hurtado Yela Fermin" w:date="2024-10-23T12:26:00Z">
              <w:r>
                <w:t>Buildings that have a PED that is 10% below the Net Zero Energy Building Certification™ (NZEB)</w:t>
              </w:r>
            </w:ins>
            <w:del w:id="3033" w:author="Martinez De Hurtado Yela Fermin" w:date="2024-10-23T12:26:00Z">
              <w:r w:rsidR="00687599" w:rsidRPr="00494B25" w:rsidDel="001C6864">
                <w:rPr>
                  <w:szCs w:val="18"/>
                </w:rPr>
                <w:delText>Net Zero Energy Building Certification™ (NZEB)</w:delText>
              </w:r>
            </w:del>
          </w:p>
          <w:p w14:paraId="675B1C16"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[To come in 2024] Low-Carbon Buildings Climate Bond Initiative (CBI) Certification</w:t>
            </w:r>
            <w:r w:rsidRPr="0A974F12">
              <w:rPr>
                <w:rStyle w:val="Refdenotaalpie"/>
              </w:rPr>
              <w:footnoteReference w:id="102"/>
            </w:r>
          </w:p>
          <w:p w14:paraId="2D515CFF" w14:textId="77777777" w:rsidR="00432CF7" w:rsidRDefault="00432CF7"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p>
          <w:p w14:paraId="256976C8" w14:textId="77777777" w:rsidR="00687599" w:rsidRPr="00432CF7" w:rsidRDefault="5C912185" w:rsidP="00DD20B8">
            <w:pPr>
              <w:pStyle w:val="Textoindependiente"/>
              <w:cnfStyle w:val="000000000000" w:firstRow="0" w:lastRow="0" w:firstColumn="0" w:lastColumn="0" w:oddVBand="0" w:evenVBand="0" w:oddHBand="0" w:evenHBand="0" w:firstRowFirstColumn="0" w:firstRowLastColumn="0" w:lastRowFirstColumn="0" w:lastRowLastColumn="0"/>
              <w:rPr>
                <w:i/>
                <w:iCs/>
                <w:sz w:val="18"/>
                <w:szCs w:val="18"/>
              </w:rPr>
            </w:pPr>
            <w:r w:rsidRPr="00432CF7">
              <w:rPr>
                <w:i/>
                <w:iCs/>
                <w:sz w:val="18"/>
                <w:szCs w:val="18"/>
              </w:rPr>
              <w:t>OR</w:t>
            </w:r>
            <w:r w:rsidR="00432CF7" w:rsidRPr="00432CF7">
              <w:rPr>
                <w:i/>
                <w:iCs/>
                <w:sz w:val="18"/>
                <w:szCs w:val="18"/>
              </w:rPr>
              <w:t xml:space="preserve"> Circular economy criteria </w:t>
            </w:r>
          </w:p>
          <w:p w14:paraId="59FEAFD2" w14:textId="77777777" w:rsidR="00687599" w:rsidRPr="00494B25" w:rsidRDefault="00687599" w:rsidP="00A46517">
            <w:pPr>
              <w:pStyle w:val="TableNumbered1"/>
              <w:numPr>
                <w:ilvl w:val="0"/>
                <w:numId w:val="125"/>
              </w:numPr>
              <w:cnfStyle w:val="000000000000" w:firstRow="0" w:lastRow="0" w:firstColumn="0" w:lastColumn="0" w:oddVBand="0" w:evenVBand="0" w:oddHBand="0" w:evenHBand="0" w:firstRowFirstColumn="0" w:firstRowLastColumn="0" w:lastRowFirstColumn="0" w:lastRowLastColumn="0"/>
              <w:rPr>
                <w:szCs w:val="18"/>
              </w:rPr>
            </w:pPr>
            <w:r w:rsidRPr="0A974F12">
              <w:t>Circular economy activities related to the construction of new buildings complies with all of the following criteria</w:t>
            </w:r>
            <w:r w:rsidRPr="0A974F12">
              <w:rPr>
                <w:rStyle w:val="Refdenotaalpie"/>
              </w:rPr>
              <w:footnoteReference w:id="103"/>
            </w:r>
            <w:r w:rsidR="542C2706" w:rsidRPr="0A974F12">
              <w:rPr>
                <w:b/>
                <w:bCs/>
                <w:color w:val="002C77" w:themeColor="accent1"/>
              </w:rPr>
              <w:t>[LTO]</w:t>
            </w:r>
            <w:r w:rsidRPr="00494B25">
              <w:rPr>
                <w:szCs w:val="18"/>
              </w:rPr>
              <w:t>:</w:t>
            </w:r>
          </w:p>
          <w:p w14:paraId="1AABEAFA"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104"/>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105"/>
            </w:r>
          </w:p>
          <w:p w14:paraId="50622A92"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life-cycle Global Warming Potential (GWP) of the building has been calculated for each stage in the life cycle and is disclosed to investors and clients on demand</w:t>
            </w:r>
          </w:p>
          <w:p w14:paraId="61081441" w14:textId="77777777" w:rsidR="00687599" w:rsidRPr="00494B25"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rStyle w:val="Refdenotaalpie"/>
                <w:vertAlign w:val="baseline"/>
              </w:rPr>
            </w:pPr>
            <w:r w:rsidRPr="0A974F12">
              <w:t xml:space="preserve">Construction designs and techniques support circularity via the incorporation of concepts for design for adaptability and deconstruction. </w:t>
            </w:r>
            <w:r w:rsidRPr="0A974F12">
              <w:rPr>
                <w:highlight w:val="cyan"/>
              </w:rPr>
              <w:t xml:space="preserve">Compliance demonstrated </w:t>
            </w:r>
            <w:r w:rsidRPr="007D7D3B">
              <w:rPr>
                <w:highlight w:val="cyan"/>
              </w:rPr>
              <w:t xml:space="preserve">using </w:t>
            </w:r>
            <w:hyperlink w:anchor="Levels_framework" w:history="1">
              <w:r w:rsidRPr="007D7D3B">
                <w:rPr>
                  <w:rStyle w:val="Hipervnculo"/>
                  <w:color w:val="auto"/>
                  <w:highlight w:val="cyan"/>
                </w:rPr>
                <w:t>EU Level 2 reporting framework</w:t>
              </w:r>
            </w:hyperlink>
          </w:p>
          <w:p w14:paraId="0DFDED10"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106"/>
            </w:r>
            <w:r w:rsidRPr="00494B25">
              <w:rPr>
                <w:szCs w:val="18"/>
              </w:rPr>
              <w:t>:</w:t>
            </w:r>
          </w:p>
          <w:p w14:paraId="617C446B"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the combined total of concrete, natural or agglomerated stone, a maximum of 70% of the material come from primary raw material</w:t>
            </w:r>
          </w:p>
          <w:p w14:paraId="7759B341"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the combined total of brick, tile, ceramic, a maximum of 70% of the material come from primary raw material</w:t>
            </w:r>
          </w:p>
          <w:p w14:paraId="473EC484"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lastRenderedPageBreak/>
              <w:t>for bio-based materials, a maximum of 80% of the total material come from primary raw material</w:t>
            </w:r>
          </w:p>
          <w:p w14:paraId="4E05D830"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the combined total of glass, mineral insulation, a maximum of 70% of the total material come from primary raw material</w:t>
            </w:r>
          </w:p>
          <w:p w14:paraId="51439A47"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non-biobased plastic, a maximum of 50% of the total material come from primary raw material</w:t>
            </w:r>
          </w:p>
          <w:p w14:paraId="298284C3"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metals, a maximum of 30% of the total material come from primary raw material</w:t>
            </w:r>
          </w:p>
          <w:p w14:paraId="0F2C070F"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for gypsum, a maximum of 65% of the material come from primary raw material</w:t>
            </w:r>
          </w:p>
          <w:p w14:paraId="2717723D" w14:textId="77777777" w:rsidR="00687599" w:rsidRPr="00494B25" w:rsidRDefault="00687599">
            <w:pPr>
              <w:pStyle w:val="TableNumbered2"/>
              <w:cnfStyle w:val="000000000000" w:firstRow="0" w:lastRow="0" w:firstColumn="0" w:lastColumn="0" w:oddVBand="0" w:evenVBand="0" w:oddHBand="0" w:evenHBand="0" w:firstRowFirstColumn="0" w:firstRowLastColumn="0" w:lastRowFirstColumn="0" w:lastRowLastColumn="0"/>
              <w:pPrChange w:id="3034" w:author="Cisneros Morales Diana Karen" w:date="2024-07-11T15:23:00Z">
                <w:pPr>
                  <w:pStyle w:val="TableText"/>
                  <w:numPr>
                    <w:numId w:val="125"/>
                  </w:numPr>
                  <w:ind w:left="216" w:hanging="216"/>
                  <w:cnfStyle w:val="000000000000" w:firstRow="0" w:lastRow="0" w:firstColumn="0" w:lastColumn="0" w:oddVBand="0" w:evenVBand="0" w:oddHBand="0" w:evenHBand="0" w:firstRowFirstColumn="0" w:firstRowLastColumn="0" w:lastRowFirstColumn="0" w:lastRowLastColumn="0"/>
                </w:pPr>
              </w:pPrChange>
            </w:pPr>
            <w:r>
              <w:t xml:space="preserve">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 </w:t>
            </w:r>
          </w:p>
        </w:tc>
      </w:tr>
      <w:tr w:rsidR="00687599" w:rsidRPr="00490224" w14:paraId="31BE9CA2"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4128DE03" w14:textId="77777777" w:rsidR="00687599" w:rsidRPr="00494B25" w:rsidRDefault="00687599" w:rsidP="00F930B5">
            <w:pPr>
              <w:pStyle w:val="TableText"/>
              <w:rPr>
                <w:szCs w:val="18"/>
              </w:rPr>
            </w:pPr>
            <w:r w:rsidRPr="00494B25">
              <w:rPr>
                <w:szCs w:val="18"/>
              </w:rPr>
              <w:lastRenderedPageBreak/>
              <w:t>Santander-specific</w:t>
            </w:r>
          </w:p>
        </w:tc>
        <w:tc>
          <w:tcPr>
            <w:tcW w:w="6973" w:type="dxa"/>
            <w:shd w:val="clear" w:color="auto" w:fill="FFFFFF" w:themeFill="background2"/>
          </w:tcPr>
          <w:p w14:paraId="57D9F999" w14:textId="77777777" w:rsidR="00687599" w:rsidRPr="00494B25" w:rsidRDefault="00687599" w:rsidP="00F930B5">
            <w:pPr>
              <w:pStyle w:val="TableText"/>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activity complies with the following criteria:</w:t>
            </w:r>
          </w:p>
          <w:p w14:paraId="60493A9F" w14:textId="77777777" w:rsidR="00687599" w:rsidRPr="00494B25" w:rsidRDefault="00687599" w:rsidP="00CC3B9B">
            <w:pPr>
              <w:pStyle w:val="TableNumbered1"/>
              <w:numPr>
                <w:ilvl w:val="0"/>
                <w:numId w:val="23"/>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New buildings that have obtained or will in future obtain any of the following certifications of efficiency of the real estate: </w:t>
            </w:r>
          </w:p>
          <w:p w14:paraId="745AD002" w14:textId="77777777" w:rsidR="00687599" w:rsidRPr="00494B25" w:rsidRDefault="00687599"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Buildings are within the top 15% energy efficiency of the national or regional building stock (e.g. EPC certificate or PED within the top 15%)</w:t>
            </w:r>
          </w:p>
          <w:p w14:paraId="5AEACC4B" w14:textId="77777777" w:rsidR="00687599" w:rsidRPr="00494B25" w:rsidRDefault="00687599"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LEED (Gold or above)</w:t>
            </w:r>
          </w:p>
          <w:p w14:paraId="7CAC44EA" w14:textId="77777777" w:rsidR="00687599" w:rsidRPr="00494B25" w:rsidRDefault="00687599"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BREEAM (Excellent or above where “Very good” can be acceptable with a minimum score of 70% in the Energy category) </w:t>
            </w:r>
          </w:p>
          <w:p w14:paraId="77DCC5E2" w14:textId="77777777" w:rsidR="00687599" w:rsidRPr="00494B25" w:rsidRDefault="00687599"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DGNB Certification (Gold or above)</w:t>
            </w:r>
          </w:p>
          <w:p w14:paraId="6BA0591F" w14:textId="390B9EFC"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35"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EDGE (Advanced or Zero Carbon)</w:t>
            </w:r>
            <w:ins w:id="3036" w:author="Martinez De Hurtado Yela Fermin" w:date="2024-12-12T13:10:00Z" w16du:dateUtc="2024-12-12T12:10:00Z">
              <w:r w:rsidR="00CB39F5">
                <w:rPr>
                  <w:szCs w:val="18"/>
                </w:rPr>
                <w:t xml:space="preserve">; </w:t>
              </w:r>
            </w:ins>
            <w:ins w:id="3037" w:author="Martinez De Hurtado Yela Fermin" w:date="2024-12-12T13:11:00Z" w16du:dateUtc="2024-12-12T12:11:00Z">
              <w:r w:rsidR="00CB39F5">
                <w:rPr>
                  <w:szCs w:val="18"/>
                </w:rPr>
                <w:t>EDGE (Certified – Level 1) for Chile</w:t>
              </w:r>
            </w:ins>
            <w:ins w:id="3038" w:author="Martinez De Hurtado Yela Fermin" w:date="2025-01-02T15:04:00Z" w16du:dateUtc="2025-01-02T14:04:00Z">
              <w:r w:rsidR="00490224">
                <w:rPr>
                  <w:szCs w:val="18"/>
                </w:rPr>
                <w:t xml:space="preserve">, Brazil, </w:t>
              </w:r>
              <w:r w:rsidR="00ED28EC">
                <w:rPr>
                  <w:szCs w:val="18"/>
                </w:rPr>
                <w:t>Uruguay</w:t>
              </w:r>
            </w:ins>
            <w:ins w:id="3039" w:author="Martinez De Hurtado Yela Fermin" w:date="2025-01-02T15:05:00Z" w16du:dateUtc="2025-01-02T14:05:00Z">
              <w:r w:rsidR="00ED28EC">
                <w:rPr>
                  <w:szCs w:val="18"/>
                </w:rPr>
                <w:t xml:space="preserve">, </w:t>
              </w:r>
            </w:ins>
            <w:ins w:id="3040" w:author="Martinez De Hurtado Yela Fermin" w:date="2025-02-03T11:35:00Z" w16du:dateUtc="2025-02-03T10:35:00Z">
              <w:r w:rsidR="006E5FCA">
                <w:rPr>
                  <w:szCs w:val="18"/>
                </w:rPr>
                <w:t xml:space="preserve">Mexico, </w:t>
              </w:r>
            </w:ins>
            <w:ins w:id="3041" w:author="Martinez De Hurtado Yela Fermin" w:date="2025-01-02T15:05:00Z" w16du:dateUtc="2025-01-02T14:05:00Z">
              <w:r w:rsidR="00ED28EC">
                <w:rPr>
                  <w:szCs w:val="18"/>
                </w:rPr>
                <w:t>Colombia and Peru</w:t>
              </w:r>
            </w:ins>
            <w:ins w:id="3042" w:author="Martinez De Hurtado Yela Fermin" w:date="2024-12-12T13:13:00Z" w16du:dateUtc="2024-12-12T12:13:00Z">
              <w:r w:rsidR="00CB39F5">
                <w:rPr>
                  <w:szCs w:val="18"/>
                </w:rPr>
                <w:t>.</w:t>
              </w:r>
            </w:ins>
            <w:ins w:id="3043" w:author="Martinez De Hurtado Yela Fermin" w:date="2025-02-04T18:43:00Z" w16du:dateUtc="2025-02-04T17:43:00Z">
              <w:r w:rsidR="0060415D">
                <w:rPr>
                  <w:szCs w:val="18"/>
                </w:rPr>
                <w:t xml:space="preserve"> Consideration of EDGE (Certified – Level 1) to be reviewed on an annual basis.</w:t>
              </w:r>
            </w:ins>
          </w:p>
          <w:p w14:paraId="0187FB5E"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44"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Energy Star for Buildings (85 or above)</w:t>
            </w:r>
          </w:p>
          <w:p w14:paraId="58C2F76D"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45"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Green Globes (Three globes or above)</w:t>
            </w:r>
          </w:p>
          <w:p w14:paraId="4A9AE5DE"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46"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HQE (Excellent or above)</w:t>
            </w:r>
          </w:p>
          <w:p w14:paraId="33714FB7"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47"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Living Building Challenges</w:t>
            </w:r>
          </w:p>
          <w:p w14:paraId="1D0BDFB2" w14:textId="77777777" w:rsidR="00687599" w:rsidRPr="00BD7F63"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lang w:val="de-DE"/>
              </w:rPr>
              <w:pPrChange w:id="3048"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BD7F63">
              <w:rPr>
                <w:szCs w:val="18"/>
                <w:lang w:val="de-DE"/>
              </w:rPr>
              <w:t>Minergie (Minergie-A and Standard Minergie)</w:t>
            </w:r>
          </w:p>
          <w:p w14:paraId="6B917CB0"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49"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Passivhaus (Classic or above)</w:t>
            </w:r>
          </w:p>
          <w:p w14:paraId="476961A6" w14:textId="77777777" w:rsidR="00687599" w:rsidRPr="00494B25"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50"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Aqua-HQE (Excellent or above)</w:t>
            </w:r>
          </w:p>
          <w:p w14:paraId="30D404EF" w14:textId="77777777" w:rsidR="00FA72C2" w:rsidRPr="00626BD3" w:rsidRDefault="00FA72C2">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lang w:val="en-GB"/>
              </w:rPr>
              <w:pPrChange w:id="3051"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Eco-casa (Level 1 or above)</w:t>
            </w:r>
          </w:p>
          <w:p w14:paraId="50CE0051" w14:textId="77777777" w:rsidR="00FA72C2" w:rsidRPr="00494B25" w:rsidRDefault="00FA72C2">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rPr>
              <w:pPrChange w:id="3052"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rPr>
              <w:t>NGBS (Gold or above)</w:t>
            </w:r>
          </w:p>
          <w:p w14:paraId="3E006765" w14:textId="77777777" w:rsidR="00687599" w:rsidRDefault="00687599">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ins w:id="3053" w:author="Martinez De Hurtado Yela Fermin" w:date="2025-01-02T17:04:00Z" w16du:dateUtc="2025-01-02T16:04:00Z"/>
                <w:szCs w:val="18"/>
                <w:lang w:val="es-ES"/>
              </w:rPr>
              <w:pPrChange w:id="3054"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r w:rsidRPr="00494B25">
              <w:rPr>
                <w:szCs w:val="18"/>
                <w:lang w:val="es-ES"/>
              </w:rPr>
              <w:t>Calificacion Energetica de Viviendas CEV (Rating A and B)</w:t>
            </w:r>
          </w:p>
          <w:p w14:paraId="32C000C5" w14:textId="77777777" w:rsidR="00CC3B9B" w:rsidRDefault="00CC3B9B"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ins w:id="3055" w:author="Martinez De Hurtado Yela Fermin" w:date="2025-01-02T17:04:00Z" w16du:dateUtc="2025-01-02T16:04:00Z"/>
              </w:rPr>
            </w:pPr>
            <w:ins w:id="3056" w:author="Martinez De Hurtado Yela Fermin" w:date="2025-01-02T17:04:00Z" w16du:dateUtc="2025-01-02T16:04:00Z">
              <w:r>
                <w:t>Home Quality Mark (4 starts or above)</w:t>
              </w:r>
            </w:ins>
          </w:p>
          <w:p w14:paraId="0AEA5512" w14:textId="77777777" w:rsidR="00CC3B9B" w:rsidRDefault="00CC3B9B"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ins w:id="3057" w:author="Martinez De Hurtado Yela Fermin" w:date="2025-01-02T17:04:00Z" w16du:dateUtc="2025-01-02T16:04:00Z"/>
              </w:rPr>
            </w:pPr>
            <w:ins w:id="3058" w:author="Martinez De Hurtado Yela Fermin" w:date="2025-01-02T17:04:00Z" w16du:dateUtc="2025-01-02T16:04:00Z">
              <w:r>
                <w:t>NABERS (</w:t>
              </w:r>
              <w:r w:rsidRPr="007D2FB2">
                <w:t>4,5 stars or above</w:t>
              </w:r>
              <w:r>
                <w:t>)</w:t>
              </w:r>
            </w:ins>
          </w:p>
          <w:p w14:paraId="3B6ACA59" w14:textId="77777777" w:rsidR="00CC3B9B" w:rsidRPr="00B26C97" w:rsidRDefault="00CC3B9B" w:rsidP="00CC3B9B">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ins w:id="3059" w:author="Martinez De Hurtado Yela Fermin" w:date="2025-01-02T17:06:00Z" w16du:dateUtc="2025-01-02T16:06:00Z"/>
                <w:szCs w:val="18"/>
                <w:lang w:val="es-ES"/>
                <w:rPrChange w:id="3060" w:author="Martinez De Hurtado Yela Fermin" w:date="2025-01-02T17:06:00Z" w16du:dateUtc="2025-01-02T16:06:00Z">
                  <w:rPr>
                    <w:ins w:id="3061" w:author="Martinez De Hurtado Yela Fermin" w:date="2025-01-02T17:06:00Z" w16du:dateUtc="2025-01-02T16:06:00Z"/>
                  </w:rPr>
                </w:rPrChange>
              </w:rPr>
            </w:pPr>
            <w:ins w:id="3062" w:author="Martinez De Hurtado Yela Fermin" w:date="2025-01-02T17:04:00Z" w16du:dateUtc="2025-01-02T16:04:00Z">
              <w:r>
                <w:t>PBE Edificia (</w:t>
              </w:r>
              <w:r w:rsidRPr="007D2FB2">
                <w:t>ENCE rating B</w:t>
              </w:r>
              <w:r>
                <w:t>)</w:t>
              </w:r>
            </w:ins>
          </w:p>
          <w:p w14:paraId="09EF05CF" w14:textId="72E68ACA" w:rsidR="00B26C97" w:rsidRPr="00494B25" w:rsidRDefault="00B26C97">
            <w:pPr>
              <w:pStyle w:val="TableNumbered2"/>
              <w:numPr>
                <w:ilvl w:val="1"/>
                <w:numId w:val="23"/>
              </w:numPr>
              <w:cnfStyle w:val="000000000000" w:firstRow="0" w:lastRow="0" w:firstColumn="0" w:lastColumn="0" w:oddVBand="0" w:evenVBand="0" w:oddHBand="0" w:evenHBand="0" w:firstRowFirstColumn="0" w:firstRowLastColumn="0" w:lastRowFirstColumn="0" w:lastRowLastColumn="0"/>
              <w:rPr>
                <w:szCs w:val="18"/>
                <w:lang w:val="es-ES"/>
              </w:rPr>
              <w:pPrChange w:id="3063" w:author="Martinez De Hurtado Yela Fermin" w:date="2025-01-02T17:05:00Z" w16du:dateUtc="2025-01-02T16:05:00Z">
                <w:pPr>
                  <w:pStyle w:val="TableNumbered2"/>
                  <w:numPr>
                    <w:ilvl w:val="2"/>
                    <w:numId w:val="23"/>
                  </w:numPr>
                  <w:ind w:left="648"/>
                  <w:cnfStyle w:val="000000000000" w:firstRow="0" w:lastRow="0" w:firstColumn="0" w:lastColumn="0" w:oddVBand="0" w:evenVBand="0" w:oddHBand="0" w:evenHBand="0" w:firstRowFirstColumn="0" w:firstRowLastColumn="0" w:lastRowFirstColumn="0" w:lastRowLastColumn="0"/>
                </w:pPr>
              </w:pPrChange>
            </w:pPr>
            <w:ins w:id="3064" w:author="Martinez De Hurtado Yela Fermin" w:date="2025-01-02T17:07:00Z" w16du:dateUtc="2025-01-02T16:07:00Z">
              <w:r w:rsidRPr="00B26C97">
                <w:rPr>
                  <w:szCs w:val="18"/>
                  <w:lang w:val="es-ES"/>
                </w:rPr>
                <w:t>CCCS CASA Colombia v3.0</w:t>
              </w:r>
            </w:ins>
          </w:p>
        </w:tc>
      </w:tr>
    </w:tbl>
    <w:p w14:paraId="788BC2CC" w14:textId="77777777" w:rsidR="00F930B5" w:rsidRPr="00626BD3" w:rsidRDefault="00F930B5" w:rsidP="00DD20B8">
      <w:pPr>
        <w:pStyle w:val="BodyTextNoSpacing"/>
        <w:rPr>
          <w:lang w:val="es-ES"/>
        </w:rPr>
      </w:pPr>
    </w:p>
    <w:p w14:paraId="24BD050C" w14:textId="768BA79D" w:rsidR="00687599" w:rsidRPr="00854071" w:rsidRDefault="00687599" w:rsidP="00113E06">
      <w:pPr>
        <w:pStyle w:val="HeadingA5"/>
      </w:pPr>
      <w:r w:rsidRPr="00854071">
        <w:t xml:space="preserve">Construction of new commercial buildings </w:t>
      </w:r>
      <w:del w:id="3065" w:author="Martinez De Hurtado Yela Fermin" w:date="2024-10-23T15:04:00Z">
        <w:r w:rsidRPr="00854071" w:rsidDel="0041008F">
          <w:delText xml:space="preserve">or buildings larger than 5,000 m2 </w:delText>
        </w:r>
      </w:del>
      <w:r w:rsidRPr="00854071">
        <w:t xml:space="preserve">in </w:t>
      </w:r>
      <w:del w:id="3066" w:author="Martinez De Hurtado Yela Fermin" w:date="2025-01-27T15:54:00Z" w16du:dateUtc="2025-01-27T14:54:00Z">
        <w:r w:rsidRPr="00854071" w:rsidDel="00D927CF">
          <w:delText xml:space="preserve">all </w:delText>
        </w:r>
      </w:del>
      <w:r w:rsidRPr="00854071">
        <w:t xml:space="preserve">other </w:t>
      </w:r>
      <w:r w:rsidRPr="00113E06">
        <w:t>countries</w:t>
      </w:r>
      <w:r w:rsidRPr="00854071">
        <w:t xml:space="preserve"> (including EU and non-EU)</w:t>
      </w:r>
    </w:p>
    <w:tbl>
      <w:tblPr>
        <w:tblStyle w:val="OWTable"/>
        <w:tblW w:w="5000" w:type="pct"/>
        <w:tblLayout w:type="fixed"/>
        <w:tblLook w:val="04A0" w:firstRow="1" w:lastRow="0" w:firstColumn="1" w:lastColumn="0" w:noHBand="0" w:noVBand="1"/>
      </w:tblPr>
      <w:tblGrid>
        <w:gridCol w:w="2340"/>
        <w:gridCol w:w="7265"/>
      </w:tblGrid>
      <w:tr w:rsidR="00687599" w:rsidRPr="00494B25" w14:paraId="420F6947" w14:textId="77777777" w:rsidTr="34EAB3D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40" w:type="dxa"/>
          </w:tcPr>
          <w:p w14:paraId="0277576F" w14:textId="77777777" w:rsidR="00687599" w:rsidRPr="00494B25" w:rsidRDefault="00687599" w:rsidP="00F930B5">
            <w:pPr>
              <w:pStyle w:val="TableHeadingText"/>
              <w:rPr>
                <w:b/>
                <w:bCs/>
                <w:szCs w:val="18"/>
              </w:rPr>
            </w:pPr>
            <w:r w:rsidRPr="00494B25">
              <w:rPr>
                <w:b/>
                <w:bCs/>
                <w:szCs w:val="18"/>
              </w:rPr>
              <w:t>Eligibility</w:t>
            </w:r>
          </w:p>
        </w:tc>
        <w:tc>
          <w:tcPr>
            <w:tcW w:w="7265" w:type="dxa"/>
          </w:tcPr>
          <w:p w14:paraId="3761E809" w14:textId="77777777" w:rsidR="00687599" w:rsidRPr="00494B25" w:rsidRDefault="00687599" w:rsidP="00F930B5">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494B25">
              <w:rPr>
                <w:b/>
                <w:bCs/>
                <w:szCs w:val="18"/>
              </w:rPr>
              <w:t>Criteria</w:t>
            </w:r>
            <w:r w:rsidRPr="00494B25">
              <w:rPr>
                <w:b/>
                <w:bCs/>
                <w:color w:val="002C77" w:themeColor="accent1"/>
                <w:szCs w:val="18"/>
              </w:rPr>
              <w:t xml:space="preserve"> </w:t>
            </w:r>
          </w:p>
        </w:tc>
      </w:tr>
      <w:tr w:rsidR="00687599" w:rsidRPr="00494B25" w14:paraId="381BBD3F" w14:textId="77777777" w:rsidTr="34EAB3D7">
        <w:tc>
          <w:tcPr>
            <w:cnfStyle w:val="001000000000" w:firstRow="0" w:lastRow="0" w:firstColumn="1" w:lastColumn="0" w:oddVBand="0" w:evenVBand="0" w:oddHBand="0" w:evenHBand="0" w:firstRowFirstColumn="0" w:firstRowLastColumn="0" w:lastRowFirstColumn="0" w:lastRowLastColumn="0"/>
            <w:tcW w:w="2340" w:type="dxa"/>
            <w:shd w:val="clear" w:color="auto" w:fill="C9E8D3" w:themeFill="accent5" w:themeFillTint="33"/>
          </w:tcPr>
          <w:p w14:paraId="6446A8A0" w14:textId="77777777" w:rsidR="00687599" w:rsidRPr="00494B25" w:rsidRDefault="00687599" w:rsidP="00F930B5">
            <w:pPr>
              <w:pStyle w:val="TableText"/>
              <w:rPr>
                <w:szCs w:val="18"/>
              </w:rPr>
            </w:pPr>
            <w:r w:rsidRPr="00494B25">
              <w:rPr>
                <w:szCs w:val="18"/>
              </w:rPr>
              <w:t>EU Taxonomy consistent</w:t>
            </w:r>
          </w:p>
        </w:tc>
        <w:tc>
          <w:tcPr>
            <w:tcW w:w="7265" w:type="dxa"/>
            <w:shd w:val="clear" w:color="auto" w:fill="C9E8D3" w:themeFill="accent5" w:themeFillTint="33"/>
          </w:tcPr>
          <w:p w14:paraId="05BFE82E" w14:textId="77777777" w:rsidR="00687599" w:rsidRPr="00494B25" w:rsidRDefault="00687599" w:rsidP="00F930B5">
            <w:pPr>
              <w:pStyle w:val="TableText"/>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activity complies with either (1.) or (2.):</w:t>
            </w:r>
          </w:p>
          <w:p w14:paraId="2E3AEF53" w14:textId="253B4060" w:rsidR="00687599" w:rsidRPr="00494B25" w:rsidRDefault="00687599" w:rsidP="00A46517">
            <w:pPr>
              <w:pStyle w:val="TableNumbered1"/>
              <w:numPr>
                <w:ilvl w:val="0"/>
                <w:numId w:val="127"/>
              </w:numPr>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New buildings that comply with </w:t>
            </w:r>
            <w:del w:id="3067" w:author="Martinez De Hurtado Yela Fermin" w:date="2024-10-23T15:04:00Z">
              <w:r w:rsidRPr="00494B25" w:rsidDel="0041008F">
                <w:rPr>
                  <w:szCs w:val="18"/>
                </w:rPr>
                <w:delText xml:space="preserve">all of </w:delText>
              </w:r>
            </w:del>
            <w:r w:rsidRPr="00494B25">
              <w:rPr>
                <w:szCs w:val="18"/>
              </w:rPr>
              <w:t>the following criteria:</w:t>
            </w:r>
          </w:p>
          <w:p w14:paraId="25FC08FD"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Actual (non-modelled) Primary Energy Demand (PED) of limited up to: </w:t>
            </w:r>
          </w:p>
          <w:p w14:paraId="50F19079"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27 kWh/m2/year in BE-Flanders </w:t>
            </w:r>
          </w:p>
          <w:p w14:paraId="5E40657F"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30 kWh/m2/year in Denmark </w:t>
            </w:r>
          </w:p>
          <w:p w14:paraId="6782966C"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lastRenderedPageBreak/>
              <w:t>36 kWh/m2/year in Netherlands</w:t>
            </w:r>
          </w:p>
          <w:p w14:paraId="17D18C8C" w14:textId="422DE41D" w:rsidR="00687599" w:rsidRPr="00494B25" w:rsidDel="00242138"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del w:id="3068" w:author="Martinez De Hurtado Yela Fermin" w:date="2024-09-03T11:36:00Z"/>
                <w:szCs w:val="18"/>
              </w:rPr>
            </w:pPr>
            <w:del w:id="3069" w:author="Martinez De Hurtado Yela Fermin" w:date="2024-09-03T11:36:00Z">
              <w:r w:rsidRPr="00494B25" w:rsidDel="00242138">
                <w:rPr>
                  <w:szCs w:val="18"/>
                </w:rPr>
                <w:delText xml:space="preserve">41 kWh/m2/year in Poland </w:delText>
              </w:r>
            </w:del>
          </w:p>
          <w:p w14:paraId="5D098C22"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45 kWh/m2/year in France </w:t>
            </w:r>
          </w:p>
          <w:p w14:paraId="5251D3CF"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50 kWh/m2/year in Slovenia</w:t>
            </w:r>
          </w:p>
          <w:p w14:paraId="283795C6"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55 kWh/m2/year in Slovakia </w:t>
            </w:r>
          </w:p>
          <w:p w14:paraId="7779A425"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56 kWh/m2/year in Estonia </w:t>
            </w:r>
          </w:p>
          <w:p w14:paraId="109B09C5"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68 kWh/m2/year in Germany</w:t>
            </w:r>
          </w:p>
          <w:p w14:paraId="26D27474"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72 kWh/m2/year in Lithuania </w:t>
            </w:r>
          </w:p>
          <w:p w14:paraId="72CA4E38"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81 kWh/m2/year in Hungary </w:t>
            </w:r>
          </w:p>
          <w:p w14:paraId="5627B081"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90 kWh/m2/year in Finland </w:t>
            </w:r>
          </w:p>
          <w:p w14:paraId="4BAB2FEF"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99 kWh/m2/year in Latvia </w:t>
            </w:r>
          </w:p>
          <w:p w14:paraId="015AD352"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99 kWh/m2/year in Italy </w:t>
            </w:r>
          </w:p>
          <w:p w14:paraId="1469AF0F" w14:textId="77777777" w:rsidR="00687599"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113 kWh/m2/year in Cyprus </w:t>
            </w:r>
          </w:p>
          <w:p w14:paraId="356D83C1" w14:textId="77777777" w:rsidR="005277AC" w:rsidRPr="00494B25" w:rsidRDefault="00687599"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126 kWh/m2/year in Bulgaria</w:t>
            </w:r>
          </w:p>
          <w:p w14:paraId="45645605" w14:textId="77777777" w:rsidR="00687599" w:rsidRPr="00494B25" w:rsidRDefault="0301823E" w:rsidP="00113E06">
            <w:pPr>
              <w:pStyle w:val="TableNumbered3"/>
              <w:cnfStyle w:val="000000000000" w:firstRow="0" w:lastRow="0" w:firstColumn="0" w:lastColumn="0" w:oddVBand="0" w:evenVBand="0" w:oddHBand="0" w:evenHBand="0" w:firstRowFirstColumn="0" w:firstRowLastColumn="0" w:lastRowFirstColumn="0" w:lastRowLastColumn="0"/>
            </w:pPr>
            <w:r>
              <w:t xml:space="preserve">261 kWh/m2/year in Malta </w:t>
            </w:r>
          </w:p>
          <w:p w14:paraId="285F3383" w14:textId="77777777" w:rsidR="0041008F" w:rsidRDefault="0041008F" w:rsidP="0041008F">
            <w:pPr>
              <w:pStyle w:val="TableNumbered2"/>
              <w:keepNext/>
              <w:keepLines/>
              <w:cnfStyle w:val="000000000000" w:firstRow="0" w:lastRow="0" w:firstColumn="0" w:lastColumn="0" w:oddVBand="0" w:evenVBand="0" w:oddHBand="0" w:evenHBand="0" w:firstRowFirstColumn="0" w:firstRowLastColumn="0" w:lastRowFirstColumn="0" w:lastRowLastColumn="0"/>
              <w:rPr>
                <w:ins w:id="3070" w:author="Martinez De Hurtado Yela Fermin" w:date="2024-10-23T15:04:00Z"/>
              </w:rPr>
            </w:pPr>
            <w:ins w:id="3071" w:author="Martinez De Hurtado Yela Fermin" w:date="2024-10-23T15:04:00Z">
              <w:r>
                <w:t xml:space="preserve">For </w:t>
              </w:r>
              <w:r w:rsidRPr="009B4D5F">
                <w:t>buildings larger than 5,000 m</w:t>
              </w:r>
              <w:r w:rsidRPr="00BC7B4A">
                <w:rPr>
                  <w:vertAlign w:val="superscript"/>
                </w:rPr>
                <w:t>2</w:t>
              </w:r>
              <w:r>
                <w:t xml:space="preserve">, </w:t>
              </w:r>
              <w:r w:rsidRPr="00BC7B4A">
                <w:rPr>
                  <w:b/>
                  <w:bCs/>
                </w:rPr>
                <w:t>in addition</w:t>
              </w:r>
              <w:r>
                <w:t xml:space="preserve"> they need to comply with the following criteria:</w:t>
              </w:r>
            </w:ins>
          </w:p>
          <w:p w14:paraId="6747E26F" w14:textId="77777777" w:rsidR="0041008F" w:rsidRPr="002051AF" w:rsidRDefault="0041008F" w:rsidP="0041008F">
            <w:pPr>
              <w:pStyle w:val="TableNumbered3"/>
              <w:keepNext/>
              <w:keepLines/>
              <w:cnfStyle w:val="000000000000" w:firstRow="0" w:lastRow="0" w:firstColumn="0" w:lastColumn="0" w:oddVBand="0" w:evenVBand="0" w:oddHBand="0" w:evenHBand="0" w:firstRowFirstColumn="0" w:firstRowLastColumn="0" w:lastRowFirstColumn="0" w:lastRowLastColumn="0"/>
              <w:rPr>
                <w:ins w:id="3072" w:author="Martinez De Hurtado Yela Fermin" w:date="2024-10-23T15:04:00Z"/>
              </w:rPr>
            </w:pPr>
            <w:ins w:id="3073" w:author="Martinez De Hurtado Yela Fermin" w:date="2024-10-23T15:04:00Z">
              <w:r w:rsidRPr="0A974F12">
                <w:t>Building is subject to checks for airtightness and thermal integrity</w:t>
              </w:r>
              <w:r w:rsidRPr="00866B6D">
                <w:rPr>
                  <w:vertAlign w:val="superscript"/>
                  <w:rPrChange w:id="3074" w:author="Martinez De Hurtado Yela Fermin" w:date="2024-10-23T15:55:00Z">
                    <w:rPr/>
                  </w:rPrChange>
                </w:rPr>
                <w:footnoteReference w:id="107"/>
              </w:r>
              <w:r w:rsidRPr="0A974F12">
                <w:t xml:space="preserve"> post construction; deviations from the predetermined performance levels or defects are communicated to investors and clients</w:t>
              </w:r>
              <w:r>
                <w:t>.</w:t>
              </w:r>
            </w:ins>
          </w:p>
          <w:p w14:paraId="4BC69EDB" w14:textId="77777777" w:rsidR="0041008F" w:rsidRPr="008455E6" w:rsidRDefault="0041008F" w:rsidP="0041008F">
            <w:pPr>
              <w:pStyle w:val="TableNumbered3"/>
              <w:keepNext/>
              <w:keepLines/>
              <w:cnfStyle w:val="000000000000" w:firstRow="0" w:lastRow="0" w:firstColumn="0" w:lastColumn="0" w:oddVBand="0" w:evenVBand="0" w:oddHBand="0" w:evenHBand="0" w:firstRowFirstColumn="0" w:firstRowLastColumn="0" w:lastRowFirstColumn="0" w:lastRowLastColumn="0"/>
              <w:rPr>
                <w:ins w:id="3077" w:author="Martinez De Hurtado Yela Fermin" w:date="2024-10-23T15:04:00Z"/>
              </w:rPr>
            </w:pPr>
            <w:ins w:id="3078" w:author="Martinez De Hurtado Yela Fermin" w:date="2024-10-23T15:04:00Z">
              <w:r>
                <w:t>Life-cycle Global Warming Potential (GWP) of the building has been calculated for each stage and is disclosed to investors and clients.</w:t>
              </w:r>
            </w:ins>
          </w:p>
          <w:p w14:paraId="3544EA50" w14:textId="30AA3637" w:rsidR="00687599" w:rsidRPr="00494B25" w:rsidDel="0041008F"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del w:id="3079" w:author="Martinez De Hurtado Yela Fermin" w:date="2024-10-23T15:04:00Z"/>
                <w:szCs w:val="18"/>
              </w:rPr>
            </w:pPr>
            <w:del w:id="3080" w:author="Martinez De Hurtado Yela Fermin" w:date="2024-10-23T15:04:00Z">
              <w:r w:rsidRPr="0A974F12" w:rsidDel="0041008F">
                <w:delText>Building is subject to checks for airtightness and thermal integrity</w:delText>
              </w:r>
              <w:r w:rsidRPr="0A974F12" w:rsidDel="0041008F">
                <w:rPr>
                  <w:rStyle w:val="Refdenotaalpie"/>
                </w:rPr>
                <w:footnoteReference w:id="108"/>
              </w:r>
              <w:r w:rsidRPr="0A974F12" w:rsidDel="0041008F">
                <w:delText xml:space="preserve"> post construction; deviations from the predetermined performance levels or defects are communicated to investors and clients</w:delText>
              </w:r>
            </w:del>
          </w:p>
          <w:p w14:paraId="2FDDD981" w14:textId="3D4C04C1" w:rsidR="00687599" w:rsidRPr="00494B25" w:rsidDel="0041008F"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del w:id="3083" w:author="Martinez De Hurtado Yela Fermin" w:date="2024-10-23T15:04:00Z"/>
                <w:szCs w:val="18"/>
              </w:rPr>
            </w:pPr>
            <w:del w:id="3084" w:author="Martinez De Hurtado Yela Fermin" w:date="2024-10-23T15:04:00Z">
              <w:r w:rsidRPr="00494B25" w:rsidDel="0041008F">
                <w:rPr>
                  <w:szCs w:val="18"/>
                </w:rPr>
                <w:delText>Life-cycle Global Warming Potential (GWP) of the building has been calculated for each stage and is disclosed to investors and clients</w:delText>
              </w:r>
            </w:del>
          </w:p>
          <w:p w14:paraId="6CEDE68E" w14:textId="77777777" w:rsidR="00687599" w:rsidRPr="00494B25" w:rsidRDefault="00687599" w:rsidP="00113E06">
            <w:pPr>
              <w:pStyle w:val="TableNumbered1"/>
              <w:cnfStyle w:val="000000000000" w:firstRow="0" w:lastRow="0" w:firstColumn="0" w:lastColumn="0" w:oddVBand="0" w:evenVBand="0" w:oddHBand="0" w:evenHBand="0" w:firstRowFirstColumn="0" w:firstRowLastColumn="0" w:lastRowFirstColumn="0" w:lastRowLastColumn="0"/>
              <w:rPr>
                <w:szCs w:val="18"/>
              </w:rPr>
            </w:pPr>
            <w:r w:rsidRPr="00494B25">
              <w:rPr>
                <w:szCs w:val="18"/>
              </w:rPr>
              <w:t>New buildings that have obtained or will in future obtain one of the following certificates:</w:t>
            </w:r>
          </w:p>
          <w:p w14:paraId="7DB2B45E"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HQE SB v4. Certification</w:t>
            </w:r>
          </w:p>
          <w:p w14:paraId="4BBE71CF" w14:textId="5A9FE87A" w:rsidR="00687599" w:rsidRPr="00494B25" w:rsidRDefault="00D25B74"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ins w:id="3085" w:author="Martinez De Hurtado Yela Fermin" w:date="2024-10-23T12:25:00Z">
              <w:r>
                <w:t>Buildings that have a PED that is 10% below the Net Zero Energy Building Certification™ (NZEB)</w:t>
              </w:r>
            </w:ins>
            <w:del w:id="3086" w:author="Martinez De Hurtado Yela Fermin" w:date="2024-10-23T12:25:00Z">
              <w:r w:rsidR="00687599" w:rsidRPr="00494B25" w:rsidDel="00D25B74">
                <w:rPr>
                  <w:szCs w:val="18"/>
                </w:rPr>
                <w:delText>Net Zero Energy Building Certification™ (NZEB)</w:delText>
              </w:r>
            </w:del>
          </w:p>
          <w:p w14:paraId="6420EF2F"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Low-Carbon Buildings Climate Bond Initiative (CBI) Certification </w:t>
            </w:r>
          </w:p>
          <w:p w14:paraId="5E84C7DF" w14:textId="77777777" w:rsidR="00564F86" w:rsidRDefault="00564F86" w:rsidP="0A974F12">
            <w:pPr>
              <w:pStyle w:val="TableText"/>
              <w:cnfStyle w:val="000000000000" w:firstRow="0" w:lastRow="0" w:firstColumn="0" w:lastColumn="0" w:oddVBand="0" w:evenVBand="0" w:oddHBand="0" w:evenHBand="0" w:firstRowFirstColumn="0" w:firstRowLastColumn="0" w:lastRowFirstColumn="0" w:lastRowLastColumn="0"/>
            </w:pPr>
          </w:p>
          <w:p w14:paraId="26F4A223" w14:textId="77777777" w:rsidR="00687599" w:rsidRPr="00564F86" w:rsidRDefault="4D0C5BFE" w:rsidP="0A974F12">
            <w:pPr>
              <w:pStyle w:val="TableText"/>
              <w:cnfStyle w:val="000000000000" w:firstRow="0" w:lastRow="0" w:firstColumn="0" w:lastColumn="0" w:oddVBand="0" w:evenVBand="0" w:oddHBand="0" w:evenHBand="0" w:firstRowFirstColumn="0" w:firstRowLastColumn="0" w:lastRowFirstColumn="0" w:lastRowLastColumn="0"/>
              <w:rPr>
                <w:i/>
                <w:iCs/>
              </w:rPr>
            </w:pPr>
            <w:r w:rsidRPr="00564F86">
              <w:rPr>
                <w:i/>
                <w:iCs/>
              </w:rPr>
              <w:t>OR</w:t>
            </w:r>
            <w:r w:rsidR="00564F86" w:rsidRPr="00564F86">
              <w:rPr>
                <w:i/>
                <w:iCs/>
              </w:rPr>
              <w:t xml:space="preserve"> Circular economy criteria </w:t>
            </w:r>
          </w:p>
          <w:p w14:paraId="11FCD051" w14:textId="77777777" w:rsidR="00687599" w:rsidRPr="00494B25" w:rsidRDefault="00687599" w:rsidP="00A46517">
            <w:pPr>
              <w:pStyle w:val="TableNumbered1"/>
              <w:numPr>
                <w:ilvl w:val="0"/>
                <w:numId w:val="128"/>
              </w:numPr>
              <w:cnfStyle w:val="000000000000" w:firstRow="0" w:lastRow="0" w:firstColumn="0" w:lastColumn="0" w:oddVBand="0" w:evenVBand="0" w:oddHBand="0" w:evenHBand="0" w:firstRowFirstColumn="0" w:firstRowLastColumn="0" w:lastRowFirstColumn="0" w:lastRowLastColumn="0"/>
              <w:rPr>
                <w:szCs w:val="18"/>
              </w:rPr>
            </w:pPr>
            <w:r w:rsidRPr="0A974F12">
              <w:t>Circular economy activities related to the construction of new buildings complies with all of the following criteria</w:t>
            </w:r>
            <w:r w:rsidRPr="0A974F12">
              <w:rPr>
                <w:rStyle w:val="Refdenotaalpie"/>
              </w:rPr>
              <w:footnoteReference w:id="109"/>
            </w:r>
            <w:r w:rsidR="08C8137A" w:rsidRPr="0A974F12">
              <w:rPr>
                <w:b/>
                <w:bCs/>
                <w:color w:val="002C77" w:themeColor="accent1"/>
              </w:rPr>
              <w:t>[LTO]</w:t>
            </w:r>
            <w:r w:rsidRPr="00494B25">
              <w:rPr>
                <w:szCs w:val="18"/>
              </w:rPr>
              <w:t>:</w:t>
            </w:r>
          </w:p>
          <w:p w14:paraId="2AD05E5C"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Improved waste identification, source separation and collection, waste logistics, waste processing, and quality management in place to achieve recycling of the non-hazardous waste</w:t>
            </w:r>
            <w:r w:rsidRPr="0A974F12">
              <w:rPr>
                <w:rStyle w:val="Refdenotaalpie"/>
              </w:rPr>
              <w:footnoteReference w:id="110"/>
            </w:r>
            <w:r w:rsidRPr="0A974F12">
              <w:t xml:space="preserve"> of rate of 90% (by mass in kilogrammes), excluding backfilling; Naturally occurring materials (such as soil and stones) are excluded; Sorting systems and pre-demolition audits required</w:t>
            </w:r>
            <w:r w:rsidRPr="0A974F12">
              <w:rPr>
                <w:rStyle w:val="Refdenotaalpie"/>
              </w:rPr>
              <w:footnoteReference w:id="111"/>
            </w:r>
          </w:p>
          <w:p w14:paraId="16C0CC56"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life-cycle Global Warming Potential (GWP) of the building has been calculated for each stage in the life cycle and is disclosed to investors and clients on demand</w:t>
            </w:r>
          </w:p>
          <w:p w14:paraId="7D6BBBB5"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 xml:space="preserve">Construction designs and techniques support circularity via the incorporation of concepts for design for adaptability and deconstruction. Compliance demonstrated using </w:t>
            </w:r>
            <w:hyperlink w:anchor="Levels_framework" w:history="1">
              <w:r w:rsidRPr="00DA41AD">
                <w:rPr>
                  <w:rStyle w:val="Hipervnculo"/>
                  <w:color w:val="auto"/>
                  <w:highlight w:val="cyan"/>
                </w:rPr>
                <w:t>EU Level 2 reporting framework</w:t>
              </w:r>
              <w:bookmarkStart w:id="3087" w:name="_Ref151986061"/>
            </w:hyperlink>
            <w:bookmarkEnd w:id="3087"/>
            <w:r w:rsidRPr="00494B25">
              <w:rPr>
                <w:szCs w:val="18"/>
              </w:rPr>
              <w:t xml:space="preserve"> </w:t>
            </w:r>
          </w:p>
          <w:p w14:paraId="290CFF00"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lastRenderedPageBreak/>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0A974F12">
              <w:rPr>
                <w:rStyle w:val="Refdenotaalpie"/>
              </w:rPr>
              <w:footnoteReference w:id="112"/>
            </w:r>
            <w:r w:rsidRPr="00494B25">
              <w:rPr>
                <w:szCs w:val="18"/>
              </w:rPr>
              <w:t>:</w:t>
            </w:r>
          </w:p>
          <w:p w14:paraId="729F5A5F"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the combined total of concrete, natural or agglomerated stone, a maximum of 70% of the material come from primary raw material</w:t>
            </w:r>
          </w:p>
          <w:p w14:paraId="665AD144"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the combined total of brick, tile, ceramic, a maximum of 70% of the material come from primary raw material</w:t>
            </w:r>
          </w:p>
          <w:p w14:paraId="451B0721"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bio-based materials, a maximum of 80% of the total material come from primary raw material</w:t>
            </w:r>
          </w:p>
          <w:p w14:paraId="38ED4645"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the combined total of glass, mineral insulation, a maximum of 70% of the total material come from primary raw material</w:t>
            </w:r>
          </w:p>
          <w:p w14:paraId="01AD9146"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non-biobased plastic, a maximum of 50% of the total material come from primary raw material</w:t>
            </w:r>
          </w:p>
          <w:p w14:paraId="7AAAD37D"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metals, a maximum of 30% of the total material come from primary raw material</w:t>
            </w:r>
          </w:p>
          <w:p w14:paraId="068050F0" w14:textId="77777777" w:rsidR="00687599" w:rsidRPr="00494B25" w:rsidRDefault="082260C8" w:rsidP="00113E06">
            <w:pPr>
              <w:pStyle w:val="TableNumbered3"/>
              <w:cnfStyle w:val="000000000000" w:firstRow="0" w:lastRow="0" w:firstColumn="0" w:lastColumn="0" w:oddVBand="0" w:evenVBand="0" w:oddHBand="0" w:evenHBand="0" w:firstRowFirstColumn="0" w:firstRowLastColumn="0" w:lastRowFirstColumn="0" w:lastRowLastColumn="0"/>
              <w:rPr>
                <w:szCs w:val="18"/>
              </w:rPr>
            </w:pPr>
            <w:r w:rsidRPr="00494B25">
              <w:rPr>
                <w:szCs w:val="18"/>
              </w:rPr>
              <w:t>F</w:t>
            </w:r>
            <w:r w:rsidR="00687599" w:rsidRPr="00494B25">
              <w:rPr>
                <w:szCs w:val="18"/>
              </w:rPr>
              <w:t>or gypsum, a maximum of 65% of the material come from primary raw material</w:t>
            </w:r>
          </w:p>
          <w:p w14:paraId="03ADA83C" w14:textId="77777777" w:rsidR="00687599" w:rsidRPr="00494B25" w:rsidRDefault="00687599" w:rsidP="00113E06">
            <w:pPr>
              <w:pStyle w:val="TableNumbered2"/>
              <w:cnfStyle w:val="000000000000" w:firstRow="0" w:lastRow="0" w:firstColumn="0" w:lastColumn="0" w:oddVBand="0" w:evenVBand="0" w:oddHBand="0" w:evenHBand="0" w:firstRowFirstColumn="0" w:firstRowLastColumn="0" w:lastRowFirstColumn="0" w:lastRowLastColumn="0"/>
              <w:rPr>
                <w:szCs w:val="18"/>
              </w:rPr>
            </w:pPr>
            <w:r w:rsidRPr="00494B25">
              <w:rPr>
                <w:szCs w:val="18"/>
              </w:rPr>
              <w:t xml:space="preserve">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 </w:t>
            </w:r>
          </w:p>
        </w:tc>
      </w:tr>
      <w:tr w:rsidR="00687599" w:rsidRPr="00494B25" w14:paraId="19D8FA98" w14:textId="77777777" w:rsidTr="34EAB3D7">
        <w:tc>
          <w:tcPr>
            <w:cnfStyle w:val="001000000000" w:firstRow="0" w:lastRow="0" w:firstColumn="1" w:lastColumn="0" w:oddVBand="0" w:evenVBand="0" w:oddHBand="0" w:evenHBand="0" w:firstRowFirstColumn="0" w:firstRowLastColumn="0" w:lastRowFirstColumn="0" w:lastRowLastColumn="0"/>
            <w:tcW w:w="2340" w:type="dxa"/>
            <w:shd w:val="clear" w:color="auto" w:fill="FFFFFF" w:themeFill="background2"/>
          </w:tcPr>
          <w:p w14:paraId="1B37DD40" w14:textId="77777777" w:rsidR="00687599" w:rsidRPr="00494B25" w:rsidRDefault="00687599" w:rsidP="00F930B5">
            <w:pPr>
              <w:pStyle w:val="TableText"/>
              <w:rPr>
                <w:szCs w:val="18"/>
              </w:rPr>
            </w:pPr>
            <w:r w:rsidRPr="00494B25">
              <w:rPr>
                <w:szCs w:val="18"/>
              </w:rPr>
              <w:lastRenderedPageBreak/>
              <w:t>Santander-specific</w:t>
            </w:r>
          </w:p>
        </w:tc>
        <w:tc>
          <w:tcPr>
            <w:tcW w:w="7265" w:type="dxa"/>
            <w:shd w:val="clear" w:color="auto" w:fill="FFFFFF" w:themeFill="background2"/>
          </w:tcPr>
          <w:p w14:paraId="492F9F0A" w14:textId="77777777" w:rsidR="00687599" w:rsidRPr="00494B25" w:rsidRDefault="00687599" w:rsidP="00F930B5">
            <w:pPr>
              <w:pStyle w:val="TableText"/>
              <w:cnfStyle w:val="000000000000" w:firstRow="0" w:lastRow="0" w:firstColumn="0" w:lastColumn="0" w:oddVBand="0" w:evenVBand="0" w:oddHBand="0" w:evenHBand="0" w:firstRowFirstColumn="0" w:firstRowLastColumn="0" w:lastRowFirstColumn="0" w:lastRowLastColumn="0"/>
              <w:rPr>
                <w:szCs w:val="18"/>
              </w:rPr>
            </w:pPr>
            <w:r w:rsidRPr="00494B25">
              <w:rPr>
                <w:szCs w:val="18"/>
              </w:rPr>
              <w:t>The activity complies with the following criteria:</w:t>
            </w:r>
          </w:p>
          <w:p w14:paraId="42F524B7" w14:textId="77777777" w:rsidR="00687599" w:rsidRPr="00494B25" w:rsidRDefault="00687599" w:rsidP="00B26C97">
            <w:pPr>
              <w:pStyle w:val="TableNumbered1"/>
              <w:cnfStyle w:val="000000000000" w:firstRow="0" w:lastRow="0" w:firstColumn="0" w:lastColumn="0" w:oddVBand="0" w:evenVBand="0" w:oddHBand="0" w:evenHBand="0" w:firstRowFirstColumn="0" w:firstRowLastColumn="0" w:lastRowFirstColumn="0" w:lastRowLastColumn="0"/>
            </w:pPr>
            <w:r w:rsidRPr="00494B25">
              <w:t xml:space="preserve">New buildings that have obtained or will in future obtain any of the following certifications of efficiency of the real estate: </w:t>
            </w:r>
          </w:p>
          <w:p w14:paraId="518E5167"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Building are within the top 15% energy efficiency of the national or regional building stock (e.g. EPC certificate or PED within the top 15%)</w:t>
            </w:r>
          </w:p>
          <w:p w14:paraId="5BD5BCD9"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LEED (Gold or above)</w:t>
            </w:r>
          </w:p>
          <w:p w14:paraId="31BAC845"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 xml:space="preserve">BREEAM (Excellent or above where “Very good” can be acceptable with a minimum score of 70% in the Energy category) </w:t>
            </w:r>
          </w:p>
          <w:p w14:paraId="65A1C712"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DGNB Certification (Gold or above)</w:t>
            </w:r>
          </w:p>
          <w:p w14:paraId="0A5EECBC" w14:textId="7E853CCF"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EDGE (Advanced or Zero Carbon)</w:t>
            </w:r>
            <w:ins w:id="3088" w:author="Martinez De Hurtado Yela Fermin" w:date="2024-12-12T13:11:00Z" w16du:dateUtc="2024-12-12T12:11:00Z">
              <w:r w:rsidR="00CB39F5">
                <w:t>; EDGE (Certified – Level 1) for Chil</w:t>
              </w:r>
            </w:ins>
            <w:ins w:id="3089" w:author="Martinez De Hurtado Yela Fermin" w:date="2024-12-12T13:13:00Z" w16du:dateUtc="2024-12-12T12:13:00Z">
              <w:r w:rsidR="00CB39F5">
                <w:t>e</w:t>
              </w:r>
            </w:ins>
            <w:ins w:id="3090" w:author="Martinez De Hurtado Yela Fermin" w:date="2025-01-02T15:05:00Z" w16du:dateUtc="2025-01-02T14:05:00Z">
              <w:r w:rsidR="000169DE">
                <w:t xml:space="preserve">, Brazil, Uruguay, </w:t>
              </w:r>
            </w:ins>
            <w:ins w:id="3091" w:author="Martinez De Hurtado Yela Fermin" w:date="2025-02-03T11:16:00Z" w16du:dateUtc="2025-02-03T10:16:00Z">
              <w:r w:rsidR="00251BDD">
                <w:t xml:space="preserve">Mexico, </w:t>
              </w:r>
            </w:ins>
            <w:ins w:id="3092" w:author="Martinez De Hurtado Yela Fermin" w:date="2025-01-02T15:05:00Z" w16du:dateUtc="2025-01-02T14:05:00Z">
              <w:r w:rsidR="000169DE">
                <w:t>Colombia and Peru</w:t>
              </w:r>
            </w:ins>
            <w:ins w:id="3093" w:author="Martinez De Hurtado Yela Fermin" w:date="2024-12-12T13:13:00Z" w16du:dateUtc="2024-12-12T12:13:00Z">
              <w:r w:rsidR="00CB39F5">
                <w:t>.</w:t>
              </w:r>
            </w:ins>
            <w:ins w:id="3094" w:author="Martinez De Hurtado Yela Fermin" w:date="2025-02-04T18:43:00Z" w16du:dateUtc="2025-02-04T17:43:00Z">
              <w:r w:rsidR="0060415D">
                <w:t xml:space="preserve"> </w:t>
              </w:r>
              <w:r w:rsidR="0060415D">
                <w:rPr>
                  <w:szCs w:val="18"/>
                </w:rPr>
                <w:t>Consideration of EDGE (Certified – Level 1) to be reviewed on an annual basis.</w:t>
              </w:r>
            </w:ins>
          </w:p>
          <w:p w14:paraId="76ACB10D"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Energy Star for Buildings (85 or above)</w:t>
            </w:r>
          </w:p>
          <w:p w14:paraId="5A1127DF"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Green Globes (Three globes or above)</w:t>
            </w:r>
          </w:p>
          <w:p w14:paraId="5F33826E"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HQE (Excellent or above)</w:t>
            </w:r>
          </w:p>
          <w:p w14:paraId="561FAFCB"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Living Building Challenges</w:t>
            </w:r>
          </w:p>
          <w:p w14:paraId="18A7E5ED" w14:textId="77777777" w:rsidR="00687599" w:rsidRPr="00BD7F63"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lang w:val="de-DE"/>
              </w:rPr>
            </w:pPr>
            <w:r w:rsidRPr="00BD7F63">
              <w:rPr>
                <w:lang w:val="de-DE"/>
              </w:rPr>
              <w:t>Minergie (Minergie-A and Standard Minergie)</w:t>
            </w:r>
          </w:p>
          <w:p w14:paraId="7C2C6D24"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Passivhaus (Classic or above)</w:t>
            </w:r>
          </w:p>
          <w:p w14:paraId="4F63F92F"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Aqua-HQE (Excellent or above)</w:t>
            </w:r>
          </w:p>
          <w:p w14:paraId="495B6AB2" w14:textId="77777777" w:rsidR="00687599" w:rsidRPr="00626BD3"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lang w:val="es-ES"/>
              </w:rPr>
            </w:pPr>
            <w:r w:rsidRPr="00626BD3">
              <w:rPr>
                <w:lang w:val="es-ES"/>
              </w:rPr>
              <w:t xml:space="preserve">Calificacion Energetica de Viviendas CEV (Rating A and B) </w:t>
            </w:r>
          </w:p>
          <w:p w14:paraId="53191AB6" w14:textId="77777777" w:rsidR="00687599" w:rsidRPr="00494B25"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rsidRPr="00494B25">
              <w:t>Eco-casa (Level 1 or above)</w:t>
            </w:r>
          </w:p>
          <w:p w14:paraId="5DFE9CCF" w14:textId="77777777" w:rsidR="00687599"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ins w:id="3095" w:author="Martinez De Hurtado Yela Fermin" w:date="2025-01-02T17:07:00Z" w16du:dateUtc="2025-01-02T16:07:00Z"/>
              </w:rPr>
            </w:pPr>
            <w:r w:rsidRPr="00494B25">
              <w:t>NGBS (Gold or above)</w:t>
            </w:r>
          </w:p>
          <w:p w14:paraId="15F9B45A"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096" w:author="Martinez De Hurtado Yela Fermin" w:date="2025-01-02T17:07:00Z" w16du:dateUtc="2025-01-02T16:07:00Z"/>
              </w:rPr>
            </w:pPr>
            <w:ins w:id="3097" w:author="Martinez De Hurtado Yela Fermin" w:date="2025-01-02T17:07:00Z" w16du:dateUtc="2025-01-02T16:07:00Z">
              <w:r>
                <w:t>Home Quality Mark (4 starts or above)</w:t>
              </w:r>
            </w:ins>
          </w:p>
          <w:p w14:paraId="27889586"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098" w:author="Martinez De Hurtado Yela Fermin" w:date="2025-01-02T17:07:00Z" w16du:dateUtc="2025-01-02T16:07:00Z"/>
              </w:rPr>
            </w:pPr>
            <w:ins w:id="3099" w:author="Martinez De Hurtado Yela Fermin" w:date="2025-01-02T17:07:00Z" w16du:dateUtc="2025-01-02T16:07:00Z">
              <w:r>
                <w:t>NABERS (</w:t>
              </w:r>
              <w:r w:rsidRPr="007D2FB2">
                <w:t>4,5 stars or above</w:t>
              </w:r>
              <w:r>
                <w:t>)</w:t>
              </w:r>
            </w:ins>
          </w:p>
          <w:p w14:paraId="3DDCEB54"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00" w:author="Martinez De Hurtado Yela Fermin" w:date="2025-01-02T17:07:00Z" w16du:dateUtc="2025-01-02T16:07:00Z"/>
                <w:szCs w:val="18"/>
                <w:lang w:val="es-ES"/>
              </w:rPr>
            </w:pPr>
            <w:ins w:id="3101" w:author="Martinez De Hurtado Yela Fermin" w:date="2025-01-02T17:07:00Z" w16du:dateUtc="2025-01-02T16:07:00Z">
              <w:r>
                <w:t>PBE Edificia (</w:t>
              </w:r>
              <w:r w:rsidRPr="007D2FB2">
                <w:t>ENCE rating B</w:t>
              </w:r>
              <w:r>
                <w:t>)</w:t>
              </w:r>
            </w:ins>
          </w:p>
          <w:p w14:paraId="05228F1D" w14:textId="5F3CD173" w:rsidR="00B26C97" w:rsidRPr="00494B25" w:rsidRDefault="00B26C97" w:rsidP="00B26C97">
            <w:pPr>
              <w:pStyle w:val="TableNumbered2"/>
              <w:cnfStyle w:val="000000000000" w:firstRow="0" w:lastRow="0" w:firstColumn="0" w:lastColumn="0" w:oddVBand="0" w:evenVBand="0" w:oddHBand="0" w:evenHBand="0" w:firstRowFirstColumn="0" w:firstRowLastColumn="0" w:lastRowFirstColumn="0" w:lastRowLastColumn="0"/>
            </w:pPr>
            <w:ins w:id="3102" w:author="Martinez De Hurtado Yela Fermin" w:date="2025-01-02T17:07:00Z" w16du:dateUtc="2025-01-02T16:07:00Z">
              <w:r w:rsidRPr="00B26C97">
                <w:rPr>
                  <w:lang w:val="es-ES"/>
                </w:rPr>
                <w:t>CCCS CASA Colombia v3.0</w:t>
              </w:r>
            </w:ins>
          </w:p>
        </w:tc>
      </w:tr>
    </w:tbl>
    <w:p w14:paraId="34124F65" w14:textId="77777777" w:rsidR="00687599" w:rsidRPr="00854071" w:rsidRDefault="00687599" w:rsidP="00113E06">
      <w:pPr>
        <w:pStyle w:val="BodyTextNoSpacing"/>
      </w:pPr>
    </w:p>
    <w:p w14:paraId="3D7C95AE" w14:textId="77777777" w:rsidR="00687599" w:rsidRPr="00854071" w:rsidRDefault="00687599" w:rsidP="00113E06">
      <w:pPr>
        <w:pStyle w:val="HeadingA3"/>
        <w:rPr>
          <w:lang w:eastAsia="en-GB"/>
        </w:rPr>
      </w:pPr>
      <w:bookmarkStart w:id="3103" w:name="_Toc152060592"/>
      <w:bookmarkStart w:id="3104" w:name="_Toc153298539"/>
      <w:bookmarkStart w:id="3105" w:name="_Toc153408801"/>
      <w:bookmarkStart w:id="3106" w:name="_Toc186795159"/>
      <w:r w:rsidRPr="6862EE71">
        <w:rPr>
          <w:lang w:eastAsia="en-GB"/>
        </w:rPr>
        <w:lastRenderedPageBreak/>
        <w:t>Renovation of existing buildings</w:t>
      </w:r>
      <w:bookmarkEnd w:id="3103"/>
      <w:bookmarkEnd w:id="3104"/>
      <w:bookmarkEnd w:id="3105"/>
      <w:bookmarkEnd w:id="3106"/>
    </w:p>
    <w:p w14:paraId="6F8712B1" w14:textId="77777777" w:rsidR="00687599" w:rsidRPr="00854071" w:rsidRDefault="0003712E" w:rsidP="00C5754C">
      <w:pPr>
        <w:pStyle w:val="Boldunderline"/>
      </w:pPr>
      <w:r>
        <w:t>Activity description</w:t>
      </w:r>
    </w:p>
    <w:p w14:paraId="2BE51261" w14:textId="77777777" w:rsidR="00687599" w:rsidRPr="00BB23C3" w:rsidRDefault="00687599" w:rsidP="00DD20B8">
      <w:pPr>
        <w:pStyle w:val="Textoindependiente"/>
        <w:rPr>
          <w:shd w:val="clear" w:color="auto" w:fill="FFFFFF"/>
        </w:rPr>
      </w:pPr>
      <w:r w:rsidRPr="00BB23C3">
        <w:rPr>
          <w:shd w:val="clear" w:color="auto" w:fill="FFFFFF"/>
        </w:rPr>
        <w:t>Construction and civil engineering works or preparation thereof.</w:t>
      </w:r>
    </w:p>
    <w:p w14:paraId="0DFED34E"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56"/>
        <w:gridCol w:w="6949"/>
      </w:tblGrid>
      <w:tr w:rsidR="00687599" w:rsidRPr="00FE303E" w14:paraId="2E4FB73E"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03FD166E" w14:textId="77777777" w:rsidR="00687599" w:rsidRPr="00B14FA6" w:rsidRDefault="00687599" w:rsidP="00B14FA6">
            <w:pPr>
              <w:pStyle w:val="TableHeadingText"/>
              <w:rPr>
                <w:b/>
                <w:bCs/>
              </w:rPr>
            </w:pPr>
            <w:r w:rsidRPr="00B14FA6">
              <w:rPr>
                <w:b/>
                <w:bCs/>
              </w:rPr>
              <w:t>Eligibility</w:t>
            </w:r>
          </w:p>
        </w:tc>
        <w:tc>
          <w:tcPr>
            <w:tcW w:w="6973" w:type="dxa"/>
          </w:tcPr>
          <w:p w14:paraId="1F522B31" w14:textId="77777777" w:rsidR="00687599" w:rsidRPr="00B14FA6" w:rsidRDefault="00687599" w:rsidP="00B14FA6">
            <w:pPr>
              <w:pStyle w:val="TableHeadingText"/>
              <w:cnfStyle w:val="100000000000" w:firstRow="1" w:lastRow="0" w:firstColumn="0" w:lastColumn="0" w:oddVBand="0" w:evenVBand="0" w:oddHBand="0" w:evenHBand="0" w:firstRowFirstColumn="0" w:firstRowLastColumn="0" w:lastRowFirstColumn="0" w:lastRowLastColumn="0"/>
              <w:rPr>
                <w:b/>
                <w:bCs/>
              </w:rPr>
            </w:pPr>
            <w:r w:rsidRPr="4F9A2CA1">
              <w:rPr>
                <w:b/>
                <w:bCs/>
              </w:rPr>
              <w:t>Criteria</w:t>
            </w:r>
            <w:r w:rsidRPr="4F9A2CA1">
              <w:rPr>
                <w:b/>
                <w:bCs/>
                <w:color w:val="002C77" w:themeColor="accent1"/>
              </w:rPr>
              <w:t xml:space="preserve"> </w:t>
            </w:r>
          </w:p>
        </w:tc>
      </w:tr>
      <w:tr w:rsidR="00687599" w:rsidRPr="00FE303E" w14:paraId="32C186A3"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3358117" w14:textId="77777777" w:rsidR="00687599" w:rsidRPr="00854071" w:rsidRDefault="00687599" w:rsidP="00B14FA6">
            <w:pPr>
              <w:pStyle w:val="TableText"/>
            </w:pPr>
            <w:r>
              <w:t>EU Taxonomy consistent</w:t>
            </w:r>
          </w:p>
        </w:tc>
        <w:tc>
          <w:tcPr>
            <w:tcW w:w="6973" w:type="dxa"/>
            <w:shd w:val="clear" w:color="auto" w:fill="C9E8D3" w:themeFill="accent5" w:themeFillTint="33"/>
          </w:tcPr>
          <w:p w14:paraId="76A638B4" w14:textId="77777777" w:rsidR="00687599" w:rsidRPr="006A4C35" w:rsidRDefault="00687599" w:rsidP="0A974F12">
            <w:pPr>
              <w:pStyle w:val="TableText"/>
              <w:cnfStyle w:val="000000000000" w:firstRow="0" w:lastRow="0" w:firstColumn="0" w:lastColumn="0" w:oddVBand="0" w:evenVBand="0" w:oddHBand="0" w:evenHBand="0" w:firstRowFirstColumn="0" w:firstRowLastColumn="0" w:lastRowFirstColumn="0" w:lastRowLastColumn="0"/>
              <w:rPr>
                <w:sz w:val="20"/>
              </w:rPr>
            </w:pPr>
            <w:r>
              <w:t>The activity complies</w:t>
            </w:r>
            <w:r w:rsidR="7AF1A123">
              <w:t xml:space="preserve"> with either (1.) or (2.):</w:t>
            </w:r>
          </w:p>
          <w:p w14:paraId="61DA3A10" w14:textId="77777777" w:rsidR="00687599" w:rsidRPr="00854071" w:rsidRDefault="00687599" w:rsidP="00A46517">
            <w:pPr>
              <w:pStyle w:val="TableNumbered1"/>
              <w:numPr>
                <w:ilvl w:val="0"/>
                <w:numId w:val="130"/>
              </w:numPr>
              <w:cnfStyle w:val="000000000000" w:firstRow="0" w:lastRow="0" w:firstColumn="0" w:lastColumn="0" w:oddVBand="0" w:evenVBand="0" w:oddHBand="0" w:evenHBand="0" w:firstRowFirstColumn="0" w:firstRowLastColumn="0" w:lastRowFirstColumn="0" w:lastRowLastColumn="0"/>
            </w:pPr>
            <w:r w:rsidRPr="009600B6">
              <w:t>Retrofit</w:t>
            </w:r>
            <w:r w:rsidRPr="00854071">
              <w:t xml:space="preserve"> of existing buildings that achieve a minimum 30% reduction in Primary Energy Demand.</w:t>
            </w:r>
          </w:p>
          <w:p w14:paraId="0BF26E94" w14:textId="77777777" w:rsidR="00687599" w:rsidRPr="00854071" w:rsidRDefault="00687599" w:rsidP="009600B6">
            <w:pPr>
              <w:pStyle w:val="TableNumbered1"/>
              <w:cnfStyle w:val="000000000000" w:firstRow="0" w:lastRow="0" w:firstColumn="0" w:lastColumn="0" w:oddVBand="0" w:evenVBand="0" w:oddHBand="0" w:evenHBand="0" w:firstRowFirstColumn="0" w:firstRowLastColumn="0" w:lastRowFirstColumn="0" w:lastRowLastColumn="0"/>
            </w:pPr>
            <w:r>
              <w:t>Buildings that have obtained or will in future obtain one of the following certificates:</w:t>
            </w:r>
          </w:p>
          <w:p w14:paraId="6E88D36B"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HQE SB v4. Certification</w:t>
            </w:r>
          </w:p>
          <w:p w14:paraId="12239DCB"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DGNB System for Renovation of Buildings</w:t>
            </w:r>
          </w:p>
          <w:p w14:paraId="7B693A34"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 xml:space="preserve">Low-Carbon Buildings Climate Bond </w:t>
            </w:r>
          </w:p>
          <w:p w14:paraId="0EEAC558"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Net Zero Energy Building Certification™ (NZEB)</w:t>
            </w:r>
          </w:p>
          <w:p w14:paraId="5FA17C89" w14:textId="77777777" w:rsidR="00687599" w:rsidRPr="00854071" w:rsidRDefault="00687599" w:rsidP="00B14FA6">
            <w:pPr>
              <w:pStyle w:val="TableText"/>
              <w:cnfStyle w:val="000000000000" w:firstRow="0" w:lastRow="0" w:firstColumn="0" w:lastColumn="0" w:oddVBand="0" w:evenVBand="0" w:oddHBand="0" w:evenHBand="0" w:firstRowFirstColumn="0" w:firstRowLastColumn="0" w:lastRowFirstColumn="0" w:lastRowLastColumn="0"/>
            </w:pPr>
            <w:r>
              <w:t>O</w:t>
            </w:r>
            <w:r w:rsidR="3AC3B712">
              <w:t>R</w:t>
            </w:r>
          </w:p>
          <w:p w14:paraId="51337D1E" w14:textId="77777777" w:rsidR="00687599" w:rsidRPr="00854071" w:rsidRDefault="00687599" w:rsidP="00A46517">
            <w:pPr>
              <w:pStyle w:val="TableNumbered1"/>
              <w:numPr>
                <w:ilvl w:val="0"/>
                <w:numId w:val="131"/>
              </w:numPr>
              <w:cnfStyle w:val="000000000000" w:firstRow="0" w:lastRow="0" w:firstColumn="0" w:lastColumn="0" w:oddVBand="0" w:evenVBand="0" w:oddHBand="0" w:evenHBand="0" w:firstRowFirstColumn="0" w:firstRowLastColumn="0" w:lastRowFirstColumn="0" w:lastRowLastColumn="0"/>
            </w:pPr>
            <w:r w:rsidRPr="00854071">
              <w:t>Circular economy activities related to the construction of new buildings complies with all of the following criteria</w:t>
            </w:r>
            <w:r w:rsidRPr="4F9A2CA1">
              <w:rPr>
                <w:rStyle w:val="Refdenotaalpie"/>
                <w:sz w:val="22"/>
                <w:szCs w:val="22"/>
              </w:rPr>
              <w:footnoteReference w:id="113"/>
            </w:r>
            <w:r w:rsidR="59657A52" w:rsidRPr="00494B25">
              <w:rPr>
                <w:b/>
                <w:bCs/>
                <w:color w:val="002C77" w:themeColor="accent1"/>
              </w:rPr>
              <w:t>[LTO]</w:t>
            </w:r>
            <w:r w:rsidRPr="00854071">
              <w:t>:</w:t>
            </w:r>
          </w:p>
          <w:p w14:paraId="3F53D093"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rsidRPr="00854071">
              <w:t>Improved waste identification, source separation and collection, waste logistics, waste processing, and quality management in place to achieve recycling of the non-hazardous waste</w:t>
            </w:r>
            <w:r w:rsidRPr="4F9A2CA1">
              <w:rPr>
                <w:rStyle w:val="Refdenotaalpie"/>
                <w:sz w:val="22"/>
                <w:szCs w:val="22"/>
              </w:rPr>
              <w:footnoteReference w:id="114"/>
            </w:r>
            <w:r w:rsidRPr="00854071">
              <w:t xml:space="preserve"> of rate of 70% (by mass in kilogrammes), excluding backfilling; Naturally occurring materials (such as soil and stones) are excluded; Sorting systems and pre-demolition audits required</w:t>
            </w:r>
            <w:r w:rsidRPr="4F9A2CA1">
              <w:rPr>
                <w:rStyle w:val="Refdenotaalpie"/>
                <w:sz w:val="22"/>
                <w:szCs w:val="22"/>
              </w:rPr>
              <w:footnoteReference w:id="115"/>
            </w:r>
            <w:r w:rsidRPr="00854071">
              <w:t xml:space="preserve"> </w:t>
            </w:r>
          </w:p>
          <w:p w14:paraId="0D7567BB"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The life-cycle Global Warming Potential (GWP) of the building has been calculated for each stage in the life cycle and is disclosed to investors and clients on demand</w:t>
            </w:r>
          </w:p>
          <w:p w14:paraId="6C19199E" w14:textId="77777777" w:rsidR="00687599" w:rsidRPr="00854071" w:rsidRDefault="00687599" w:rsidP="0A974F12">
            <w:pPr>
              <w:pStyle w:val="TableNumbered2"/>
              <w:cnfStyle w:val="000000000000" w:firstRow="0" w:lastRow="0" w:firstColumn="0" w:lastColumn="0" w:oddVBand="0" w:evenVBand="0" w:oddHBand="0" w:evenHBand="0" w:firstRowFirstColumn="0" w:firstRowLastColumn="0" w:lastRowFirstColumn="0" w:lastRowLastColumn="0"/>
              <w:rPr>
                <w:rStyle w:val="Refdenotaalpie"/>
                <w:sz w:val="22"/>
                <w:szCs w:val="22"/>
                <w:highlight w:val="cyan"/>
              </w:rPr>
            </w:pPr>
            <w:r w:rsidRPr="00854071">
              <w:t xml:space="preserve">Construction designs and techniques support circularity via the incorporation of concepts for design for adaptability and deconstruction. </w:t>
            </w:r>
            <w:r w:rsidRPr="0A974F12">
              <w:rPr>
                <w:highlight w:val="cyan"/>
              </w:rPr>
              <w:t>Compliance demonstrated us</w:t>
            </w:r>
            <w:r w:rsidRPr="007D7D3B">
              <w:rPr>
                <w:highlight w:val="cyan"/>
              </w:rPr>
              <w:t xml:space="preserve">ing </w:t>
            </w:r>
            <w:hyperlink w:anchor="Levels_framework" w:history="1">
              <w:r w:rsidRPr="007D7D3B">
                <w:rPr>
                  <w:rStyle w:val="Hipervnculo"/>
                  <w:color w:val="auto"/>
                  <w:highlight w:val="cyan"/>
                </w:rPr>
                <w:t>EU Level 2 reporting framework</w:t>
              </w:r>
            </w:hyperlink>
          </w:p>
          <w:p w14:paraId="19F8B471"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At least 50% of the original building is retained (calculated based on the gross external floor area retained from the original building using the applicable national or regional measurement methodology, alternatively using the definition of ‘IPMS 1’ contained in the International Property Measurement Standards)</w:t>
            </w:r>
          </w:p>
          <w:p w14:paraId="752F1835"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rsidRPr="00854071">
              <w:t>The use of primary raw material in the construction of the building is minimised through the use of secondary raw materials. The operator of the activity ensures that the three heaviest material categories used to construct the building, measured by mass in kilogrammes, comply with the following maximum total amounts of primary raw material used</w:t>
            </w:r>
            <w:r w:rsidRPr="4F9A2CA1">
              <w:rPr>
                <w:rStyle w:val="Refdenotaalpie"/>
                <w:sz w:val="22"/>
                <w:szCs w:val="22"/>
              </w:rPr>
              <w:footnoteReference w:id="116"/>
            </w:r>
            <w:r w:rsidRPr="00854071">
              <w:t>:</w:t>
            </w:r>
          </w:p>
          <w:p w14:paraId="2AC09C32"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the combined total of concrete, natural or agglomerated stone, a maximum of 85% of the material come from primary raw material</w:t>
            </w:r>
          </w:p>
          <w:p w14:paraId="3A34F638"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the combined total of brick, tile, ceramic, a maximum of 85% of the material come from primary raw material</w:t>
            </w:r>
          </w:p>
          <w:p w14:paraId="1CD683D5"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bio-based materials, a maximum of 90% of the total material come from primary raw material</w:t>
            </w:r>
          </w:p>
          <w:p w14:paraId="6C8C52C6"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the combined total of glass, mineral insulation, a maximum of 85% of the total material come from primary raw material</w:t>
            </w:r>
          </w:p>
          <w:p w14:paraId="5E50724F"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non-biobased plastic, a maximum of 75% of the total material come from primary raw material</w:t>
            </w:r>
          </w:p>
          <w:p w14:paraId="4F3E2E9E" w14:textId="77777777" w:rsidR="00687599" w:rsidRPr="009600B6"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lastRenderedPageBreak/>
              <w:t>for metals, a maximum of 65% of the total material come from primary raw material</w:t>
            </w:r>
          </w:p>
          <w:p w14:paraId="1F8F4F26" w14:textId="77777777" w:rsidR="00687599" w:rsidRPr="00854071" w:rsidRDefault="00687599" w:rsidP="009600B6">
            <w:pPr>
              <w:pStyle w:val="TableNumbered3"/>
              <w:cnfStyle w:val="000000000000" w:firstRow="0" w:lastRow="0" w:firstColumn="0" w:lastColumn="0" w:oddVBand="0" w:evenVBand="0" w:oddHBand="0" w:evenHBand="0" w:firstRowFirstColumn="0" w:firstRowLastColumn="0" w:lastRowFirstColumn="0" w:lastRowLastColumn="0"/>
            </w:pPr>
            <w:r>
              <w:t>for gypsum, a maximum of 83% of the material come from primary raw material</w:t>
            </w:r>
          </w:p>
          <w:p w14:paraId="57DC1FEC"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rPr>
                <w:rFonts w:cstheme="minorHAnsi"/>
              </w:rPr>
            </w:pPr>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tc>
      </w:tr>
      <w:tr w:rsidR="00687599" w:rsidRPr="00FE303E" w14:paraId="03F70E93"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4556F641" w14:textId="77777777" w:rsidR="00687599" w:rsidRPr="00854071" w:rsidRDefault="00687599" w:rsidP="00B14FA6">
            <w:pPr>
              <w:pStyle w:val="TableText"/>
            </w:pPr>
            <w:r>
              <w:lastRenderedPageBreak/>
              <w:t>Santander-specific</w:t>
            </w:r>
          </w:p>
        </w:tc>
        <w:tc>
          <w:tcPr>
            <w:tcW w:w="6973" w:type="dxa"/>
            <w:shd w:val="clear" w:color="auto" w:fill="FFFFFF" w:themeFill="background2"/>
          </w:tcPr>
          <w:p w14:paraId="3431E9B1" w14:textId="77777777" w:rsidR="00687599" w:rsidRPr="00854071" w:rsidRDefault="00687599" w:rsidP="00B14FA6">
            <w:pPr>
              <w:pStyle w:val="TableText"/>
              <w:cnfStyle w:val="000000000000" w:firstRow="0" w:lastRow="0" w:firstColumn="0" w:lastColumn="0" w:oddVBand="0" w:evenVBand="0" w:oddHBand="0" w:evenHBand="0" w:firstRowFirstColumn="0" w:firstRowLastColumn="0" w:lastRowFirstColumn="0" w:lastRowLastColumn="0"/>
            </w:pPr>
            <w:r w:rsidRPr="00854071">
              <w:t>Either (1.) or (2.):</w:t>
            </w:r>
          </w:p>
          <w:p w14:paraId="79DEE91D" w14:textId="77777777" w:rsidR="00687599" w:rsidRPr="00854071" w:rsidRDefault="00687599" w:rsidP="00B26C97">
            <w:pPr>
              <w:pStyle w:val="TableNumbered1"/>
              <w:cnfStyle w:val="000000000000" w:firstRow="0" w:lastRow="0" w:firstColumn="0" w:lastColumn="0" w:oddVBand="0" w:evenVBand="0" w:oddHBand="0" w:evenHBand="0" w:firstRowFirstColumn="0" w:firstRowLastColumn="0" w:lastRowFirstColumn="0" w:lastRowLastColumn="0"/>
            </w:pPr>
            <w:r w:rsidRPr="00854071">
              <w:t xml:space="preserve">Buildings that have obtained or will in future obtain any of the following certifications of efficiency of the real estate: </w:t>
            </w:r>
          </w:p>
          <w:p w14:paraId="77A1F81D"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Aqua-HQE (Excellent or above)</w:t>
            </w:r>
          </w:p>
          <w:p w14:paraId="1BB87709"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BCA Green Mark (Gold Plus or above)</w:t>
            </w:r>
          </w:p>
          <w:p w14:paraId="0EBB498C" w14:textId="14356C7E"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BREEAM (Excellent or above</w:t>
            </w:r>
            <w:ins w:id="3107" w:author="Cisneros Morales Diana Karen" w:date="2024-04-08T10:25:00Z">
              <w:r w:rsidR="009F035A">
                <w:t xml:space="preserve"> </w:t>
              </w:r>
              <w:r w:rsidR="009F035A" w:rsidRPr="00494B25">
                <w:t>where “Very good” can be acceptable with a minimum score of 70% in the Energy category</w:t>
              </w:r>
            </w:ins>
            <w:r>
              <w:t>)</w:t>
            </w:r>
          </w:p>
          <w:p w14:paraId="420138F4" w14:textId="77777777" w:rsidR="00687599" w:rsidRPr="00626BD3"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lang w:val="es-ES"/>
              </w:rPr>
            </w:pPr>
            <w:r w:rsidRPr="00626BD3">
              <w:rPr>
                <w:lang w:val="es-ES"/>
              </w:rPr>
              <w:t>Calificacion Energetica de Viviendas CEV (Rating A+ and A)</w:t>
            </w:r>
          </w:p>
          <w:p w14:paraId="43F2D237"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 xml:space="preserve">EDGE </w:t>
            </w:r>
            <w:del w:id="3108" w:author="Martinez De Hurtado Yela Fermin" w:date="2024-12-12T13:12:00Z" w16du:dateUtc="2024-12-12T12:12:00Z">
              <w:r w:rsidDel="00CB39F5">
                <w:delText>(</w:delText>
              </w:r>
            </w:del>
            <w:r>
              <w:t>Advanced (L2) or Zero Carbon (L3) for EU / developed countries</w:t>
            </w:r>
            <w:del w:id="3109" w:author="Martinez De Hurtado Yela Fermin" w:date="2024-12-12T13:12:00Z" w16du:dateUtc="2024-12-12T12:12:00Z">
              <w:r w:rsidDel="00CB39F5">
                <w:delText>)</w:delText>
              </w:r>
            </w:del>
            <w:r>
              <w:t>; EDGE certified (L1) for emerging markets</w:t>
            </w:r>
          </w:p>
          <w:p w14:paraId="55775F32"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EPC within top 15% of the national or regional building stock</w:t>
            </w:r>
          </w:p>
          <w:p w14:paraId="5F8BEB7C"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Energy Star for Buildings (85 or above)</w:t>
            </w:r>
          </w:p>
          <w:p w14:paraId="15D5EA96"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Green Globes (Three globes or above)</w:t>
            </w:r>
          </w:p>
          <w:p w14:paraId="4A953D9B"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LEED (Gold or above)</w:t>
            </w:r>
          </w:p>
          <w:p w14:paraId="5A69373A" w14:textId="77777777" w:rsidR="00687599" w:rsidRPr="00BD7F63"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lang w:val="de-DE"/>
              </w:rPr>
            </w:pPr>
            <w:r w:rsidRPr="00BD7F63">
              <w:rPr>
                <w:lang w:val="de-DE"/>
              </w:rPr>
              <w:t>Minergie (Minergie-A and Standard Minergie)</w:t>
            </w:r>
          </w:p>
          <w:p w14:paraId="117896B2" w14:textId="77777777" w:rsidR="00687599" w:rsidRPr="009600B6" w:rsidRDefault="00687599" w:rsidP="00B26C97">
            <w:pPr>
              <w:pStyle w:val="TableNumbered2"/>
              <w:cnfStyle w:val="000000000000" w:firstRow="0" w:lastRow="0" w:firstColumn="0" w:lastColumn="0" w:oddVBand="0" w:evenVBand="0" w:oddHBand="0" w:evenHBand="0" w:firstRowFirstColumn="0" w:firstRowLastColumn="0" w:lastRowFirstColumn="0" w:lastRowLastColumn="0"/>
            </w:pPr>
            <w:r>
              <w:t>Passivhaus (Classic or above)</w:t>
            </w:r>
          </w:p>
          <w:p w14:paraId="5A39F059" w14:textId="77777777" w:rsidR="00687599"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ins w:id="3110" w:author="Martinez De Hurtado Yela Fermin" w:date="2025-01-02T17:02:00Z" w16du:dateUtc="2025-01-02T16:02:00Z"/>
              </w:rPr>
            </w:pPr>
            <w:r>
              <w:t>NGBS (Gold or above)</w:t>
            </w:r>
          </w:p>
          <w:p w14:paraId="40C50837" w14:textId="519B9C51" w:rsidR="00CC3B9B" w:rsidRDefault="00CC3B9B" w:rsidP="00B26C97">
            <w:pPr>
              <w:pStyle w:val="TableNumbered2"/>
              <w:cnfStyle w:val="000000000000" w:firstRow="0" w:lastRow="0" w:firstColumn="0" w:lastColumn="0" w:oddVBand="0" w:evenVBand="0" w:oddHBand="0" w:evenHBand="0" w:firstRowFirstColumn="0" w:firstRowLastColumn="0" w:lastRowFirstColumn="0" w:lastRowLastColumn="0"/>
              <w:rPr>
                <w:ins w:id="3111" w:author="Martinez De Hurtado Yela Fermin" w:date="2025-01-02T17:07:00Z" w16du:dateUtc="2025-01-02T16:07:00Z"/>
                <w:lang w:val="es-ES"/>
              </w:rPr>
            </w:pPr>
            <w:ins w:id="3112" w:author="Martinez De Hurtado Yela Fermin" w:date="2025-01-02T17:02:00Z" w16du:dateUtc="2025-01-02T16:02:00Z">
              <w:r w:rsidRPr="00CC3B9B">
                <w:rPr>
                  <w:lang w:val="es-ES"/>
                  <w:rPrChange w:id="3113" w:author="Martinez De Hurtado Yela Fermin" w:date="2025-01-02T17:03:00Z" w16du:dateUtc="2025-01-02T16:03:00Z">
                    <w:rPr/>
                  </w:rPrChange>
                </w:rPr>
                <w:t>Adene Certificação de eficiência energética e qualidade do ar (SCE)</w:t>
              </w:r>
            </w:ins>
          </w:p>
          <w:p w14:paraId="4AA5C89A"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14" w:author="Martinez De Hurtado Yela Fermin" w:date="2025-01-02T17:07:00Z" w16du:dateUtc="2025-01-02T16:07:00Z"/>
              </w:rPr>
            </w:pPr>
            <w:ins w:id="3115" w:author="Martinez De Hurtado Yela Fermin" w:date="2025-01-02T17:07:00Z" w16du:dateUtc="2025-01-02T16:07:00Z">
              <w:r>
                <w:t>Home Quality Mark (4 starts or above)</w:t>
              </w:r>
            </w:ins>
          </w:p>
          <w:p w14:paraId="550DA06C"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16" w:author="Martinez De Hurtado Yela Fermin" w:date="2025-01-02T17:07:00Z" w16du:dateUtc="2025-01-02T16:07:00Z"/>
              </w:rPr>
            </w:pPr>
            <w:ins w:id="3117" w:author="Martinez De Hurtado Yela Fermin" w:date="2025-01-02T17:07:00Z" w16du:dateUtc="2025-01-02T16:07:00Z">
              <w:r>
                <w:t>NABERS (</w:t>
              </w:r>
              <w:r w:rsidRPr="007D2FB2">
                <w:t>4,5 stars or above</w:t>
              </w:r>
              <w:r>
                <w:t>)</w:t>
              </w:r>
            </w:ins>
          </w:p>
          <w:p w14:paraId="1FFD11EF" w14:textId="27421D1B" w:rsidR="00B26C97" w:rsidRPr="00CC3B9B" w:rsidDel="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del w:id="3118" w:author="Martinez De Hurtado Yela Fermin" w:date="2025-01-02T17:08:00Z" w16du:dateUtc="2025-01-02T16:08:00Z"/>
                <w:lang w:val="es-ES"/>
                <w:rPrChange w:id="3119" w:author="Martinez De Hurtado Yela Fermin" w:date="2025-01-02T17:03:00Z" w16du:dateUtc="2025-01-02T16:03:00Z">
                  <w:rPr>
                    <w:del w:id="3120" w:author="Martinez De Hurtado Yela Fermin" w:date="2025-01-02T17:08:00Z" w16du:dateUtc="2025-01-02T16:08:00Z"/>
                  </w:rPr>
                </w:rPrChange>
              </w:rPr>
            </w:pPr>
          </w:p>
          <w:p w14:paraId="7BC65D52" w14:textId="77777777" w:rsidR="00687599" w:rsidRPr="00854071" w:rsidRDefault="00687599" w:rsidP="00B26C97">
            <w:pPr>
              <w:pStyle w:val="TableNumbered1"/>
              <w:cnfStyle w:val="000000000000" w:firstRow="0" w:lastRow="0" w:firstColumn="0" w:lastColumn="0" w:oddVBand="0" w:evenVBand="0" w:oddHBand="0" w:evenHBand="0" w:firstRowFirstColumn="0" w:firstRowLastColumn="0" w:lastRowFirstColumn="0" w:lastRowLastColumn="0"/>
            </w:pPr>
            <w:r>
              <w:t>Equivalent Energy Efficiency Ratings. The benchmark for equivalents is the consequential energy ratings broadly align with the notion of being in the top 15% of energy efficiency for real estate in the region/country</w:t>
            </w:r>
          </w:p>
        </w:tc>
      </w:tr>
    </w:tbl>
    <w:p w14:paraId="37F6D394" w14:textId="77777777" w:rsidR="00B14FA6" w:rsidRPr="00854071" w:rsidRDefault="00B14FA6" w:rsidP="00DD20B8">
      <w:pPr>
        <w:pStyle w:val="BodyTextNoSpacing"/>
      </w:pPr>
    </w:p>
    <w:p w14:paraId="131F94C2" w14:textId="77777777" w:rsidR="00B14FA6" w:rsidRPr="009600B6" w:rsidRDefault="00B14FA6" w:rsidP="009600B6">
      <w:pPr>
        <w:pStyle w:val="BodyTextNoSpacing"/>
      </w:pPr>
    </w:p>
    <w:p w14:paraId="3D9A8E99" w14:textId="77777777" w:rsidR="00687599" w:rsidRPr="00854071" w:rsidRDefault="00687599" w:rsidP="009600B6">
      <w:pPr>
        <w:pStyle w:val="HeadingA3"/>
        <w:rPr>
          <w:lang w:eastAsia="en-GB"/>
        </w:rPr>
      </w:pPr>
      <w:bookmarkStart w:id="3121" w:name="_Toc152060594"/>
      <w:bookmarkStart w:id="3122" w:name="_Toc153298541"/>
      <w:bookmarkStart w:id="3123" w:name="_Toc153408802"/>
      <w:bookmarkStart w:id="3124" w:name="_Toc186795160"/>
      <w:r w:rsidRPr="6862EE71">
        <w:rPr>
          <w:lang w:eastAsia="en-GB"/>
        </w:rPr>
        <w:lastRenderedPageBreak/>
        <w:t xml:space="preserve">Installation, maintenance and repair of energy efficiency </w:t>
      </w:r>
      <w:r>
        <w:t>equipment</w:t>
      </w:r>
      <w:bookmarkEnd w:id="3121"/>
      <w:bookmarkEnd w:id="3122"/>
      <w:bookmarkEnd w:id="3123"/>
      <w:bookmarkEnd w:id="3124"/>
    </w:p>
    <w:p w14:paraId="6D5D5F4B" w14:textId="77777777" w:rsidR="00687599" w:rsidRPr="00854071" w:rsidRDefault="0003712E" w:rsidP="009600B6">
      <w:pPr>
        <w:pStyle w:val="Boldunderline"/>
        <w:keepNext/>
        <w:keepLines/>
      </w:pPr>
      <w:r>
        <w:t>Activity description</w:t>
      </w:r>
    </w:p>
    <w:p w14:paraId="321DA6AD" w14:textId="77777777" w:rsidR="00687599" w:rsidRPr="00854071" w:rsidRDefault="00687599" w:rsidP="009600B6">
      <w:pPr>
        <w:pStyle w:val="Textoindependiente"/>
        <w:keepNext/>
        <w:keepLines/>
      </w:pPr>
      <w:r w:rsidRPr="00854071">
        <w:t xml:space="preserve">Individual renovation measures </w:t>
      </w:r>
      <w:r w:rsidRPr="009600B6">
        <w:t>consisting</w:t>
      </w:r>
      <w:r w:rsidRPr="00854071">
        <w:t xml:space="preserve"> in installation, maintenance, or repair of energy efficiency equipment.</w:t>
      </w:r>
    </w:p>
    <w:tbl>
      <w:tblPr>
        <w:tblStyle w:val="OWTable"/>
        <w:tblW w:w="9542" w:type="dxa"/>
        <w:tblLook w:val="04A0" w:firstRow="1" w:lastRow="0" w:firstColumn="1" w:lastColumn="0" w:noHBand="0" w:noVBand="1"/>
      </w:tblPr>
      <w:tblGrid>
        <w:gridCol w:w="2665"/>
        <w:gridCol w:w="6877"/>
      </w:tblGrid>
      <w:tr w:rsidR="00687599" w:rsidRPr="00FE303E" w14:paraId="119F79FD"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368FFA03" w14:textId="77777777" w:rsidR="00687599" w:rsidRPr="00B14FA6" w:rsidRDefault="00687599" w:rsidP="009600B6">
            <w:pPr>
              <w:pStyle w:val="TableHeadingText"/>
              <w:keepNext/>
              <w:rPr>
                <w:b/>
                <w:bCs/>
              </w:rPr>
            </w:pPr>
            <w:r w:rsidRPr="00B14FA6">
              <w:rPr>
                <w:b/>
                <w:bCs/>
              </w:rPr>
              <w:t>Eligibility</w:t>
            </w:r>
          </w:p>
        </w:tc>
        <w:tc>
          <w:tcPr>
            <w:tcW w:w="6877" w:type="dxa"/>
          </w:tcPr>
          <w:p w14:paraId="4C7723A6" w14:textId="77777777" w:rsidR="00687599" w:rsidRPr="00B14FA6" w:rsidRDefault="00687599" w:rsidP="009600B6">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4F9A2CA1">
              <w:rPr>
                <w:b/>
                <w:bCs/>
              </w:rPr>
              <w:t>Criteria</w:t>
            </w:r>
            <w:r w:rsidRPr="4F9A2CA1">
              <w:rPr>
                <w:b/>
                <w:bCs/>
                <w:color w:val="002C77" w:themeColor="accent1"/>
              </w:rPr>
              <w:t xml:space="preserve"> </w:t>
            </w:r>
          </w:p>
        </w:tc>
      </w:tr>
      <w:tr w:rsidR="00687599" w:rsidRPr="00FE303E" w14:paraId="15B4F87A"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2E179ADB" w14:textId="77777777" w:rsidR="00687599" w:rsidRPr="00854071" w:rsidRDefault="00687599" w:rsidP="009600B6">
            <w:pPr>
              <w:pStyle w:val="TableText"/>
              <w:keepNext/>
              <w:keepLines/>
            </w:pPr>
            <w:r>
              <w:t>EU Taxonomy consistent</w:t>
            </w:r>
          </w:p>
        </w:tc>
        <w:tc>
          <w:tcPr>
            <w:tcW w:w="6877" w:type="dxa"/>
            <w:shd w:val="clear" w:color="auto" w:fill="C9E8D3" w:themeFill="accent5" w:themeFillTint="33"/>
          </w:tcPr>
          <w:p w14:paraId="5A9C8306" w14:textId="77777777" w:rsidR="00687599" w:rsidRPr="00854071" w:rsidRDefault="00687599" w:rsidP="00A46517">
            <w:pPr>
              <w:pStyle w:val="TableNumbered1"/>
              <w:keepNext/>
              <w:keepLines/>
              <w:numPr>
                <w:ilvl w:val="0"/>
                <w:numId w:val="133"/>
              </w:numPr>
              <w:cnfStyle w:val="000000000000" w:firstRow="0" w:lastRow="0" w:firstColumn="0" w:lastColumn="0" w:oddVBand="0" w:evenVBand="0" w:oddHBand="0" w:evenHBand="0" w:firstRowFirstColumn="0" w:firstRowLastColumn="0" w:lastRowFirstColumn="0" w:lastRowLastColumn="0"/>
            </w:pPr>
            <w:r>
              <w:t xml:space="preserve">The activity complies with </w:t>
            </w:r>
            <w:r w:rsidRPr="0A974F12">
              <w:rPr>
                <w:b/>
                <w:bCs/>
                <w:u w:val="single"/>
              </w:rPr>
              <w:t>one</w:t>
            </w:r>
            <w:r>
              <w:t xml:space="preserve"> of the following individual measures; where applicable, are rated within the highest two populated classes of energy efficiency for Energy Labelling Regulation (Before 2021: A+++ and A++; After 2021: A and B)</w:t>
            </w:r>
            <w:r w:rsidR="0EE5E4E8">
              <w:t xml:space="preserve"> </w:t>
            </w:r>
            <w:r w:rsidR="0EE5E4E8" w:rsidRPr="0A974F12">
              <w:rPr>
                <w:b/>
                <w:bCs/>
                <w:color w:val="002C77" w:themeColor="accent1"/>
              </w:rPr>
              <w:t>[LTO]</w:t>
            </w:r>
            <w:r>
              <w:t>:</w:t>
            </w:r>
          </w:p>
          <w:p w14:paraId="415B5140" w14:textId="77777777" w:rsidR="00687599" w:rsidRPr="009600B6"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Replacement of windows to boost energy efficiency, including thermal windows</w:t>
            </w:r>
          </w:p>
          <w:p w14:paraId="6748D672" w14:textId="77777777" w:rsidR="00687599" w:rsidRPr="009600B6"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Replacement of external doors to boost energy efficiency</w:t>
            </w:r>
          </w:p>
          <w:p w14:paraId="7057B737" w14:textId="77777777" w:rsidR="00687599" w:rsidRPr="009600B6"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Replacement and installation of household appliances, or equivalent country standard. Examples include external walls (including green walls), roofs (including green roofs), lofts, basements, and ground floors (including measures to ensure airtightness, measures to reduce the effects of thermal bridges and scaffolding) and products for the application of the insulation to the building envelope (including mechanical fixings and adhesive)</w:t>
            </w:r>
          </w:p>
          <w:p w14:paraId="701CB715" w14:textId="77777777" w:rsidR="00687599" w:rsidRPr="009600B6"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Installation, replacement, maintenance and repair of heating, ventilation, and air-conditioning (HVAC) and water heating systems (e.g., renewable electricity, solar floor heating, biomass heaters), including equipment related to district heating services, with highly efficient technologies.</w:t>
            </w:r>
          </w:p>
          <w:p w14:paraId="18A89572" w14:textId="77777777" w:rsidR="00687599" w:rsidRPr="009600B6"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Installation and replacement of energy-efficient light sources (e.g., LED lighting)</w:t>
            </w:r>
          </w:p>
          <w:p w14:paraId="1679F0C9" w14:textId="77777777" w:rsidR="00687599" w:rsidRPr="00854071" w:rsidRDefault="00687599" w:rsidP="009600B6">
            <w:pPr>
              <w:pStyle w:val="TableNumbered2"/>
              <w:keepNext/>
              <w:keepLines/>
              <w:cnfStyle w:val="000000000000" w:firstRow="0" w:lastRow="0" w:firstColumn="0" w:lastColumn="0" w:oddVBand="0" w:evenVBand="0" w:oddHBand="0" w:evenHBand="0" w:firstRowFirstColumn="0" w:firstRowLastColumn="0" w:lastRowFirstColumn="0" w:lastRowLastColumn="0"/>
            </w:pPr>
            <w:r>
              <w:t>Installation of low water and energy using kitchen and sanitary water fittings:</w:t>
            </w:r>
          </w:p>
          <w:p w14:paraId="5F17159A" w14:textId="77777777" w:rsidR="00687599" w:rsidRPr="009600B6" w:rsidRDefault="00687599" w:rsidP="009600B6">
            <w:pPr>
              <w:pStyle w:val="TableNumbered3"/>
              <w:keepNext/>
              <w:keepLines/>
              <w:cnfStyle w:val="000000000000" w:firstRow="0" w:lastRow="0" w:firstColumn="0" w:lastColumn="0" w:oddVBand="0" w:evenVBand="0" w:oddHBand="0" w:evenHBand="0" w:firstRowFirstColumn="0" w:firstRowLastColumn="0" w:lastRowFirstColumn="0" w:lastRowLastColumn="0"/>
            </w:pPr>
            <w:r>
              <w:t>The flow rate is recorded at the standard reference pressure 3 -0/+ 0,2 bar or 0,1 -0/+0,02 for products limited to low pressure</w:t>
            </w:r>
          </w:p>
          <w:p w14:paraId="13A492D5" w14:textId="77777777" w:rsidR="00687599" w:rsidRPr="009600B6" w:rsidRDefault="00687599" w:rsidP="009600B6">
            <w:pPr>
              <w:pStyle w:val="TableNumbered3"/>
              <w:keepNext/>
              <w:keepLines/>
              <w:cnfStyle w:val="000000000000" w:firstRow="0" w:lastRow="0" w:firstColumn="0" w:lastColumn="0" w:oddVBand="0" w:evenVBand="0" w:oddHBand="0" w:evenHBand="0" w:firstRowFirstColumn="0" w:firstRowLastColumn="0" w:lastRowFirstColumn="0" w:lastRowLastColumn="0"/>
            </w:pPr>
            <w:r>
              <w:t>The flow rate at the lower pressure 1,5 -0/+ 0,2 bar is ≥ 60 % of the maximum available flow rate</w:t>
            </w:r>
          </w:p>
          <w:p w14:paraId="2BA1BFB6" w14:textId="77777777" w:rsidR="00687599" w:rsidRPr="009600B6" w:rsidRDefault="00687599" w:rsidP="009600B6">
            <w:pPr>
              <w:pStyle w:val="TableNumbered3"/>
              <w:keepNext/>
              <w:keepLines/>
              <w:cnfStyle w:val="000000000000" w:firstRow="0" w:lastRow="0" w:firstColumn="0" w:lastColumn="0" w:oddVBand="0" w:evenVBand="0" w:oddHBand="0" w:evenHBand="0" w:firstRowFirstColumn="0" w:firstRowLastColumn="0" w:lastRowFirstColumn="0" w:lastRowLastColumn="0"/>
            </w:pPr>
            <w:r>
              <w:t>For mixer showers, the reference temperature is 38 ± 1 ̊C</w:t>
            </w:r>
          </w:p>
          <w:p w14:paraId="774463C8" w14:textId="77777777" w:rsidR="00687599" w:rsidRPr="00854071" w:rsidRDefault="00687599" w:rsidP="009600B6">
            <w:pPr>
              <w:pStyle w:val="TableNumbered3"/>
              <w:keepNext/>
              <w:keepLines/>
              <w:cnfStyle w:val="000000000000" w:firstRow="0" w:lastRow="0" w:firstColumn="0" w:lastColumn="0" w:oddVBand="0" w:evenVBand="0" w:oddHBand="0" w:evenHBand="0" w:firstRowFirstColumn="0" w:firstRowLastColumn="0" w:lastRowFirstColumn="0" w:lastRowLastColumn="0"/>
            </w:pPr>
            <w:r>
              <w:t>Where the flow has to be lower than 6 L/min, it complies with the rule set out in point b</w:t>
            </w:r>
          </w:p>
        </w:tc>
      </w:tr>
      <w:tr w:rsidR="00687599" w:rsidRPr="00FE303E" w14:paraId="6AC39E3E"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5AAD2DDF" w14:textId="77777777" w:rsidR="00687599" w:rsidRPr="00854071" w:rsidRDefault="00687599" w:rsidP="00B14FA6">
            <w:pPr>
              <w:pStyle w:val="TableText"/>
            </w:pPr>
            <w:r>
              <w:t>Santander-specific</w:t>
            </w:r>
          </w:p>
        </w:tc>
        <w:tc>
          <w:tcPr>
            <w:tcW w:w="6877" w:type="dxa"/>
            <w:shd w:val="clear" w:color="auto" w:fill="FFFFFF" w:themeFill="background2"/>
          </w:tcPr>
          <w:p w14:paraId="40C59DC7" w14:textId="77777777" w:rsidR="00687599" w:rsidRPr="00854071" w:rsidRDefault="00687599" w:rsidP="00A46517">
            <w:pPr>
              <w:pStyle w:val="TableNumbered1"/>
              <w:numPr>
                <w:ilvl w:val="0"/>
                <w:numId w:val="134"/>
              </w:numPr>
              <w:cnfStyle w:val="000000000000" w:firstRow="0" w:lastRow="0" w:firstColumn="0" w:lastColumn="0" w:oddVBand="0" w:evenVBand="0" w:oddHBand="0" w:evenHBand="0" w:firstRowFirstColumn="0" w:firstRowLastColumn="0" w:lastRowFirstColumn="0" w:lastRowLastColumn="0"/>
            </w:pPr>
            <w:r>
              <w:t xml:space="preserve">The activity complies with </w:t>
            </w:r>
            <w:r w:rsidRPr="0A974F12">
              <w:rPr>
                <w:b/>
                <w:bCs/>
                <w:u w:val="single"/>
              </w:rPr>
              <w:t>one</w:t>
            </w:r>
            <w:r>
              <w:t xml:space="preserve"> of the following individual measures:</w:t>
            </w:r>
          </w:p>
          <w:p w14:paraId="7842A5FE"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Replacement of windows to boost energy efficiency, including thermal windows</w:t>
            </w:r>
          </w:p>
          <w:p w14:paraId="2FE70526"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Replacement of external doors to boost energy efficiency</w:t>
            </w:r>
          </w:p>
          <w:p w14:paraId="4CBD50A8"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Replacement and installation of household appliances, or equivalent country standard. Examples include external walls (including green walls), roofs (including green roofs), lofts, basements, and ground floors (including measures to ensure airtightness, measures to reduce the effects of thermal bridges and scaffolding) and products for the application of the insulation to the building envelope (including mechanical fixings and adhesive)</w:t>
            </w:r>
          </w:p>
          <w:p w14:paraId="15CC0C4F" w14:textId="77777777" w:rsidR="00687599" w:rsidRPr="009600B6"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Installation, replacement, maintenance and repair of heating, ventilation, and air-conditioning (HVAC) and water heating systems (e.g., renewable electricity, solar floor heating, biomass heaters), including equipment related to district heating services, with highly efficient technologies.</w:t>
            </w:r>
          </w:p>
          <w:p w14:paraId="5000ECEB"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Installation and replacement of energy-efficient light sources (e.g., LED lighting)</w:t>
            </w:r>
          </w:p>
          <w:p w14:paraId="4E8DD261" w14:textId="77777777" w:rsidR="00687599" w:rsidRPr="00854071" w:rsidRDefault="00687599" w:rsidP="00A46517">
            <w:pPr>
              <w:pStyle w:val="TableNumbered2"/>
              <w:numPr>
                <w:ilvl w:val="1"/>
                <w:numId w:val="24"/>
              </w:numPr>
              <w:cnfStyle w:val="000000000000" w:firstRow="0" w:lastRow="0" w:firstColumn="0" w:lastColumn="0" w:oddVBand="0" w:evenVBand="0" w:oddHBand="0" w:evenHBand="0" w:firstRowFirstColumn="0" w:firstRowLastColumn="0" w:lastRowFirstColumn="0" w:lastRowLastColumn="0"/>
            </w:pPr>
            <w:r w:rsidRPr="00854071">
              <w:t>Installation of low water and energy using kitchen and sanitary water fittings</w:t>
            </w:r>
          </w:p>
          <w:p w14:paraId="31CCB95E" w14:textId="77777777" w:rsidR="00687599" w:rsidRPr="00854071" w:rsidRDefault="00687599" w:rsidP="009600B6">
            <w:pPr>
              <w:pStyle w:val="TableNumbered1"/>
              <w:cnfStyle w:val="000000000000" w:firstRow="0" w:lastRow="0" w:firstColumn="0" w:lastColumn="0" w:oddVBand="0" w:evenVBand="0" w:oddHBand="0" w:evenHBand="0" w:firstRowFirstColumn="0" w:firstRowLastColumn="0" w:lastRowFirstColumn="0" w:lastRowLastColumn="0"/>
            </w:pPr>
            <w:r>
              <w:t>When the instrument/products/services cannot be isolated from supplemental activities:</w:t>
            </w:r>
          </w:p>
          <w:p w14:paraId="15F014BB"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Eligible assets should constitute more than 50% of the total invoice</w:t>
            </w:r>
          </w:p>
          <w:p w14:paraId="36580BA6" w14:textId="77777777" w:rsidR="00687599" w:rsidRPr="00854071" w:rsidRDefault="00687599" w:rsidP="009600B6">
            <w:pPr>
              <w:pStyle w:val="TableNumbered2"/>
              <w:cnfStyle w:val="000000000000" w:firstRow="0" w:lastRow="0" w:firstColumn="0" w:lastColumn="0" w:oddVBand="0" w:evenVBand="0" w:oddHBand="0" w:evenHBand="0" w:firstRowFirstColumn="0" w:firstRowLastColumn="0" w:lastRowFirstColumn="0" w:lastRowLastColumn="0"/>
            </w:pPr>
            <w:r>
              <w:t>Eligible assets and associated services (including installation, delivery, etc.) should make up over 90% of the total invoice</w:t>
            </w:r>
          </w:p>
        </w:tc>
      </w:tr>
    </w:tbl>
    <w:p w14:paraId="6D9AA08A" w14:textId="77777777" w:rsidR="00B14FA6" w:rsidRPr="00A033A4" w:rsidRDefault="00B14FA6" w:rsidP="009600B6">
      <w:pPr>
        <w:pStyle w:val="BodyTextNoSpacing"/>
      </w:pPr>
    </w:p>
    <w:p w14:paraId="600DBD2D" w14:textId="77777777" w:rsidR="00687599" w:rsidRPr="00854071" w:rsidRDefault="00687599" w:rsidP="00687599">
      <w:pPr>
        <w:pStyle w:val="HeadingA3"/>
        <w:rPr>
          <w:lang w:eastAsia="en-GB"/>
        </w:rPr>
      </w:pPr>
      <w:bookmarkStart w:id="3125" w:name="_Toc152060596"/>
      <w:bookmarkStart w:id="3126" w:name="_Toc153298542"/>
      <w:bookmarkStart w:id="3127" w:name="_Toc153408803"/>
      <w:bookmarkStart w:id="3128" w:name="Installation_maintenance_charging_statio"/>
      <w:bookmarkStart w:id="3129" w:name="_Toc186795161"/>
      <w:r w:rsidRPr="6862EE71">
        <w:rPr>
          <w:lang w:eastAsia="en-GB"/>
        </w:rPr>
        <w:lastRenderedPageBreak/>
        <w:t>Installation, maintenance and repair of charging stations for</w:t>
      </w:r>
      <w:r w:rsidR="00A05806" w:rsidRPr="6862EE71">
        <w:rPr>
          <w:lang w:eastAsia="en-GB"/>
        </w:rPr>
        <w:t> </w:t>
      </w:r>
      <w:r w:rsidRPr="6862EE71">
        <w:rPr>
          <w:lang w:eastAsia="en-GB"/>
        </w:rPr>
        <w:t>electric vehicles in buildings (and parking spaces attached to</w:t>
      </w:r>
      <w:r w:rsidR="00A05806" w:rsidRPr="6862EE71">
        <w:rPr>
          <w:lang w:eastAsia="en-GB"/>
        </w:rPr>
        <w:t> </w:t>
      </w:r>
      <w:r w:rsidRPr="6862EE71">
        <w:rPr>
          <w:lang w:eastAsia="en-GB"/>
        </w:rPr>
        <w:t>buildings)</w:t>
      </w:r>
      <w:bookmarkEnd w:id="3125"/>
      <w:bookmarkEnd w:id="3126"/>
      <w:bookmarkEnd w:id="3127"/>
      <w:bookmarkEnd w:id="3128"/>
      <w:bookmarkEnd w:id="3129"/>
    </w:p>
    <w:p w14:paraId="0A1F48AF" w14:textId="77777777" w:rsidR="00687599" w:rsidRPr="00854071" w:rsidRDefault="00674AE7" w:rsidP="00C5754C">
      <w:pPr>
        <w:pStyle w:val="Boldunderline"/>
      </w:pPr>
      <w:r>
        <w:t>Activity description</w:t>
      </w:r>
    </w:p>
    <w:p w14:paraId="6D34132D" w14:textId="77777777" w:rsidR="00687599" w:rsidRPr="00854071" w:rsidRDefault="00687599" w:rsidP="00DD20B8">
      <w:pPr>
        <w:pStyle w:val="Textoindependiente"/>
      </w:pPr>
      <w:r>
        <w:t>Installation, maintenance</w:t>
      </w:r>
      <w:r w:rsidR="789F274A">
        <w:t>,</w:t>
      </w:r>
      <w:r>
        <w:t xml:space="preserve"> and repair of charging stations for electric vehicles in buildings and parking spaces attached to buildings.</w:t>
      </w:r>
    </w:p>
    <w:tbl>
      <w:tblPr>
        <w:tblStyle w:val="OWTable"/>
        <w:tblW w:w="5000" w:type="pct"/>
        <w:tblLayout w:type="fixed"/>
        <w:tblLook w:val="04A0" w:firstRow="1" w:lastRow="0" w:firstColumn="1" w:lastColumn="0" w:noHBand="0" w:noVBand="1"/>
      </w:tblPr>
      <w:tblGrid>
        <w:gridCol w:w="2683"/>
        <w:gridCol w:w="6922"/>
      </w:tblGrid>
      <w:tr w:rsidR="00687599" w:rsidRPr="00FE303E" w14:paraId="4BE9D7A8" w14:textId="77777777" w:rsidTr="391BB8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01D088A2" w14:textId="77777777" w:rsidR="00687599" w:rsidRPr="00B14FA6" w:rsidRDefault="00687599" w:rsidP="00B14FA6">
            <w:pPr>
              <w:pStyle w:val="TableHeadingText"/>
              <w:rPr>
                <w:b/>
                <w:bCs/>
              </w:rPr>
            </w:pPr>
            <w:r w:rsidRPr="00B14FA6">
              <w:rPr>
                <w:b/>
                <w:bCs/>
              </w:rPr>
              <w:t>Eligibility</w:t>
            </w:r>
          </w:p>
        </w:tc>
        <w:tc>
          <w:tcPr>
            <w:tcW w:w="6877" w:type="dxa"/>
          </w:tcPr>
          <w:p w14:paraId="381655E4" w14:textId="77777777" w:rsidR="00687599" w:rsidRPr="00B14FA6" w:rsidRDefault="00687599" w:rsidP="00B14FA6">
            <w:pPr>
              <w:pStyle w:val="TableHeadingText"/>
              <w:cnfStyle w:val="100000000000" w:firstRow="1" w:lastRow="0" w:firstColumn="0" w:lastColumn="0" w:oddVBand="0" w:evenVBand="0" w:oddHBand="0" w:evenHBand="0" w:firstRowFirstColumn="0" w:firstRowLastColumn="0" w:lastRowFirstColumn="0" w:lastRowLastColumn="0"/>
              <w:rPr>
                <w:b/>
                <w:bCs/>
              </w:rPr>
            </w:pPr>
            <w:r w:rsidRPr="00B14FA6">
              <w:rPr>
                <w:b/>
                <w:bCs/>
              </w:rPr>
              <w:t>Criteria</w:t>
            </w:r>
            <w:r w:rsidRPr="00B14FA6">
              <w:rPr>
                <w:b/>
                <w:bCs/>
                <w:color w:val="002C77" w:themeColor="accent1"/>
              </w:rPr>
              <w:t xml:space="preserve"> </w:t>
            </w:r>
          </w:p>
        </w:tc>
      </w:tr>
      <w:tr w:rsidR="00687599" w:rsidRPr="00FE303E" w14:paraId="32CFB675"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50331FA" w14:textId="77777777" w:rsidR="00687599" w:rsidRPr="00674AE7" w:rsidRDefault="00687599" w:rsidP="00B14FA6">
            <w:pPr>
              <w:pStyle w:val="TableText"/>
            </w:pPr>
            <w:r w:rsidRPr="00674AE7">
              <w:t>EU Taxonomy consistent</w:t>
            </w:r>
          </w:p>
        </w:tc>
        <w:tc>
          <w:tcPr>
            <w:tcW w:w="6877" w:type="dxa"/>
            <w:shd w:val="clear" w:color="auto" w:fill="C9E8D3" w:themeFill="accent5" w:themeFillTint="33"/>
          </w:tcPr>
          <w:p w14:paraId="46A13DE1" w14:textId="77777777" w:rsidR="00687599" w:rsidRPr="00674AE7" w:rsidRDefault="00687599" w:rsidP="391BB84D">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674AE7">
              <w:rPr>
                <w:rFonts w:cstheme="minorHAnsi"/>
              </w:rPr>
              <w:t>Installation, maintenance</w:t>
            </w:r>
            <w:r w:rsidR="669C31C2" w:rsidRPr="391BB84D">
              <w:t>,</w:t>
            </w:r>
            <w:r w:rsidRPr="00674AE7">
              <w:rPr>
                <w:rFonts w:cstheme="minorHAnsi"/>
              </w:rPr>
              <w:t xml:space="preserve"> or repair of charging stations for electric vehicles</w:t>
            </w:r>
          </w:p>
        </w:tc>
      </w:tr>
      <w:tr w:rsidR="00687599" w:rsidRPr="00FE303E" w14:paraId="20964557"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597788C" w14:textId="77777777" w:rsidR="00687599" w:rsidRPr="00674AE7" w:rsidRDefault="00687599" w:rsidP="00B14FA6">
            <w:pPr>
              <w:pStyle w:val="TableText"/>
            </w:pPr>
            <w:r w:rsidRPr="00674AE7">
              <w:t>Santander-specific</w:t>
            </w:r>
          </w:p>
        </w:tc>
        <w:tc>
          <w:tcPr>
            <w:tcW w:w="6877" w:type="dxa"/>
            <w:shd w:val="clear" w:color="auto" w:fill="FFFFFF" w:themeFill="background2"/>
          </w:tcPr>
          <w:p w14:paraId="7EF88F16" w14:textId="77777777" w:rsidR="00687599" w:rsidRPr="00674AE7" w:rsidRDefault="00EB4174" w:rsidP="00B14FA6">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3FEEE84E" w14:textId="77777777" w:rsidR="00B14FA6" w:rsidRDefault="00B14FA6" w:rsidP="00DD20B8">
      <w:pPr>
        <w:pStyle w:val="BodyTextNoSpacing"/>
      </w:pPr>
      <w:bookmarkStart w:id="3130" w:name="_Toc152060597"/>
    </w:p>
    <w:p w14:paraId="4B52E009" w14:textId="77777777" w:rsidR="00687599" w:rsidRPr="00854071" w:rsidRDefault="00687599" w:rsidP="00687599">
      <w:pPr>
        <w:pStyle w:val="HeadingA3"/>
        <w:rPr>
          <w:lang w:eastAsia="en-GB"/>
        </w:rPr>
      </w:pPr>
      <w:bookmarkStart w:id="3131" w:name="_Toc153298543"/>
      <w:bookmarkStart w:id="3132" w:name="_Toc153408804"/>
      <w:bookmarkStart w:id="3133" w:name="_Toc186795162"/>
      <w:r w:rsidRPr="6862EE71">
        <w:rPr>
          <w:lang w:eastAsia="en-GB"/>
        </w:rPr>
        <w:t>Installation, maintenance and repair of instruments and devices for measuring, regulation and controlling energy performance of buildings</w:t>
      </w:r>
      <w:bookmarkEnd w:id="3130"/>
      <w:bookmarkEnd w:id="3131"/>
      <w:bookmarkEnd w:id="3132"/>
      <w:bookmarkEnd w:id="3133"/>
    </w:p>
    <w:p w14:paraId="4569A218" w14:textId="77777777" w:rsidR="00674AE7" w:rsidRDefault="00674AE7" w:rsidP="00D639F7">
      <w:pPr>
        <w:pStyle w:val="BodyTextNoSpacing"/>
      </w:pPr>
    </w:p>
    <w:p w14:paraId="007C50FC" w14:textId="77777777" w:rsidR="00687599" w:rsidRPr="00854071" w:rsidRDefault="00674AE7" w:rsidP="00C5754C">
      <w:pPr>
        <w:pStyle w:val="Boldunderline"/>
      </w:pPr>
      <w:r>
        <w:t>Activity description</w:t>
      </w:r>
    </w:p>
    <w:p w14:paraId="3C3B73FE" w14:textId="77777777" w:rsidR="00687599" w:rsidRPr="00854071" w:rsidRDefault="00687599" w:rsidP="00DD20B8">
      <w:pPr>
        <w:pStyle w:val="Textoindependiente"/>
      </w:pPr>
      <w:r w:rsidRPr="00854071">
        <w:t>Installation, maintenance and repair of instruments and devices for measuring, regulation and controlling energy performance of buildings.</w:t>
      </w:r>
    </w:p>
    <w:tbl>
      <w:tblPr>
        <w:tblStyle w:val="OWTable"/>
        <w:tblW w:w="5000" w:type="pct"/>
        <w:tblLayout w:type="fixed"/>
        <w:tblLook w:val="04A0" w:firstRow="1" w:lastRow="0" w:firstColumn="1" w:lastColumn="0" w:noHBand="0" w:noVBand="1"/>
      </w:tblPr>
      <w:tblGrid>
        <w:gridCol w:w="2683"/>
        <w:gridCol w:w="6922"/>
      </w:tblGrid>
      <w:tr w:rsidR="00687599" w:rsidRPr="00FE303E" w14:paraId="52C5C76D" w14:textId="77777777" w:rsidTr="391BB8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4FDDA3B3" w14:textId="77777777" w:rsidR="00687599" w:rsidRPr="00B14FA6" w:rsidRDefault="00687599" w:rsidP="00B14FA6">
            <w:pPr>
              <w:pStyle w:val="TableHeadingText"/>
              <w:rPr>
                <w:b/>
                <w:bCs/>
              </w:rPr>
            </w:pPr>
            <w:r w:rsidRPr="00B14FA6">
              <w:rPr>
                <w:b/>
                <w:bCs/>
              </w:rPr>
              <w:t>Eligibility</w:t>
            </w:r>
          </w:p>
        </w:tc>
        <w:tc>
          <w:tcPr>
            <w:tcW w:w="6877" w:type="dxa"/>
          </w:tcPr>
          <w:p w14:paraId="04DDF9D3" w14:textId="77777777" w:rsidR="00687599" w:rsidRPr="00B14FA6" w:rsidRDefault="00687599" w:rsidP="00B14FA6">
            <w:pPr>
              <w:pStyle w:val="TableHeadingText"/>
              <w:cnfStyle w:val="100000000000" w:firstRow="1" w:lastRow="0" w:firstColumn="0" w:lastColumn="0" w:oddVBand="0" w:evenVBand="0" w:oddHBand="0" w:evenHBand="0" w:firstRowFirstColumn="0" w:firstRowLastColumn="0" w:lastRowFirstColumn="0" w:lastRowLastColumn="0"/>
              <w:rPr>
                <w:b/>
                <w:bCs/>
              </w:rPr>
            </w:pPr>
            <w:r w:rsidRPr="00B14FA6">
              <w:rPr>
                <w:b/>
                <w:bCs/>
              </w:rPr>
              <w:t>Criteria</w:t>
            </w:r>
            <w:r w:rsidRPr="00B14FA6">
              <w:rPr>
                <w:b/>
                <w:bCs/>
                <w:color w:val="002C77" w:themeColor="accent1"/>
              </w:rPr>
              <w:t xml:space="preserve"> </w:t>
            </w:r>
          </w:p>
        </w:tc>
      </w:tr>
      <w:tr w:rsidR="00687599" w:rsidRPr="00FE303E" w14:paraId="53EA4326"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08808E26" w14:textId="77777777" w:rsidR="00687599" w:rsidRPr="00854071" w:rsidRDefault="00687599" w:rsidP="00B14FA6">
            <w:pPr>
              <w:pStyle w:val="TableText"/>
            </w:pPr>
            <w:r>
              <w:t>EU Taxonomy consistent</w:t>
            </w:r>
          </w:p>
        </w:tc>
        <w:tc>
          <w:tcPr>
            <w:tcW w:w="6877" w:type="dxa"/>
            <w:shd w:val="clear" w:color="auto" w:fill="C9E8D3" w:themeFill="accent5" w:themeFillTint="33"/>
          </w:tcPr>
          <w:p w14:paraId="46D9EA59" w14:textId="77777777" w:rsidR="00687599" w:rsidRPr="00854071" w:rsidRDefault="00687599" w:rsidP="00B14FA6">
            <w:pPr>
              <w:pStyle w:val="TableText"/>
              <w:cnfStyle w:val="000000000000" w:firstRow="0" w:lastRow="0" w:firstColumn="0" w:lastColumn="0" w:oddVBand="0" w:evenVBand="0" w:oddHBand="0" w:evenHBand="0" w:firstRowFirstColumn="0" w:firstRowLastColumn="0" w:lastRowFirstColumn="0" w:lastRowLastColumn="0"/>
            </w:pPr>
            <w:r>
              <w:t>Installation, maintenance</w:t>
            </w:r>
            <w:r w:rsidR="10C74671">
              <w:t>,</w:t>
            </w:r>
            <w:r>
              <w:t xml:space="preserve"> and repair of </w:t>
            </w:r>
            <w:r w:rsidRPr="391BB84D">
              <w:rPr>
                <w:b/>
                <w:bCs/>
                <w:u w:val="single"/>
              </w:rPr>
              <w:t>one</w:t>
            </w:r>
            <w:r>
              <w:t xml:space="preserve"> of the following measures:</w:t>
            </w:r>
          </w:p>
          <w:p w14:paraId="3100280F" w14:textId="77777777" w:rsidR="00687599" w:rsidRPr="00D639F7" w:rsidRDefault="00687599" w:rsidP="00A46517">
            <w:pPr>
              <w:pStyle w:val="TableNumbered1"/>
              <w:numPr>
                <w:ilvl w:val="0"/>
                <w:numId w:val="135"/>
              </w:numPr>
              <w:cnfStyle w:val="000000000000" w:firstRow="0" w:lastRow="0" w:firstColumn="0" w:lastColumn="0" w:oddVBand="0" w:evenVBand="0" w:oddHBand="0" w:evenHBand="0" w:firstRowFirstColumn="0" w:firstRowLastColumn="0" w:lastRowFirstColumn="0" w:lastRowLastColumn="0"/>
            </w:pPr>
            <w:r w:rsidRPr="00D639F7">
              <w:t>Zone and smart thermostats and sensors (e.g., for motion and daylight)</w:t>
            </w:r>
          </w:p>
          <w:p w14:paraId="6E0D851D" w14:textId="77777777" w:rsidR="00687599" w:rsidRPr="00D639F7"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D639F7">
              <w:t>Building automation and control systems/ domotics, building energy management systems (BMS), lighting control systems and energy management systems (EMS)</w:t>
            </w:r>
          </w:p>
          <w:p w14:paraId="17B8962F" w14:textId="77777777" w:rsidR="00687599" w:rsidRPr="00D639F7"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D639F7">
              <w:t>Smart meters for heating, cooling, and electricity</w:t>
            </w:r>
          </w:p>
          <w:p w14:paraId="1F664B3D" w14:textId="77777777" w:rsidR="00687599" w:rsidRPr="00D639F7"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D639F7">
              <w:t>Façade and roofing elements with solar shading or control functions (e.g., for growing vegetation)</w:t>
            </w:r>
          </w:p>
          <w:p w14:paraId="3261258C" w14:textId="77777777" w:rsidR="00687599" w:rsidRPr="00854071" w:rsidRDefault="00687599" w:rsidP="008A2731">
            <w:pPr>
              <w:pStyle w:val="TableNumbered1"/>
              <w:cnfStyle w:val="000000000000" w:firstRow="0" w:lastRow="0" w:firstColumn="0" w:lastColumn="0" w:oddVBand="0" w:evenVBand="0" w:oddHBand="0" w:evenHBand="0" w:firstRowFirstColumn="0" w:firstRowLastColumn="0" w:lastRowFirstColumn="0" w:lastRowLastColumn="0"/>
            </w:pPr>
            <w:r w:rsidRPr="00D639F7">
              <w:t xml:space="preserve">Smart </w:t>
            </w:r>
            <w:r w:rsidRPr="00854071">
              <w:t>meters for gas usage tracking</w:t>
            </w:r>
          </w:p>
        </w:tc>
      </w:tr>
      <w:tr w:rsidR="00687599" w:rsidRPr="00FE303E" w14:paraId="669AC933"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5D1EFA18" w14:textId="77777777" w:rsidR="00687599" w:rsidRPr="00854071" w:rsidRDefault="00687599" w:rsidP="00B14FA6">
            <w:pPr>
              <w:pStyle w:val="TableText"/>
            </w:pPr>
            <w:r>
              <w:t>Santander-specific</w:t>
            </w:r>
          </w:p>
        </w:tc>
        <w:tc>
          <w:tcPr>
            <w:tcW w:w="6877" w:type="dxa"/>
            <w:shd w:val="clear" w:color="auto" w:fill="FFFFFF" w:themeFill="background2"/>
          </w:tcPr>
          <w:p w14:paraId="086D5D23" w14:textId="77777777" w:rsidR="00687599" w:rsidRPr="00854071" w:rsidRDefault="00EB4174" w:rsidP="00B14FA6">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5B25A04A" w14:textId="77777777" w:rsidR="00B14FA6" w:rsidRDefault="00B14FA6" w:rsidP="00DD20B8">
      <w:pPr>
        <w:pStyle w:val="BodyTextNoSpacing"/>
      </w:pPr>
      <w:bookmarkStart w:id="3134" w:name="_Toc152060598"/>
    </w:p>
    <w:p w14:paraId="4D830CE6" w14:textId="77777777" w:rsidR="00687599" w:rsidRPr="00854071" w:rsidRDefault="00687599" w:rsidP="00D639F7">
      <w:pPr>
        <w:pStyle w:val="HeadingA3"/>
        <w:rPr>
          <w:lang w:eastAsia="en-GB"/>
        </w:rPr>
      </w:pPr>
      <w:bookmarkStart w:id="3135" w:name="_Toc153298544"/>
      <w:bookmarkStart w:id="3136" w:name="_Toc153408805"/>
      <w:bookmarkStart w:id="3137" w:name="_Toc186795163"/>
      <w:r w:rsidRPr="6862EE71">
        <w:rPr>
          <w:lang w:eastAsia="en-GB"/>
        </w:rPr>
        <w:lastRenderedPageBreak/>
        <w:t>Installation, maintenance and repair of renewable energy technologies</w:t>
      </w:r>
      <w:bookmarkEnd w:id="3134"/>
      <w:bookmarkEnd w:id="3135"/>
      <w:bookmarkEnd w:id="3136"/>
      <w:bookmarkEnd w:id="3137"/>
    </w:p>
    <w:p w14:paraId="3792C17A" w14:textId="77777777" w:rsidR="00674AE7" w:rsidRDefault="00674AE7" w:rsidP="00D639F7">
      <w:pPr>
        <w:pStyle w:val="Textoindependiente"/>
        <w:keepNext/>
        <w:keepLines/>
      </w:pPr>
    </w:p>
    <w:p w14:paraId="14152AB5" w14:textId="77777777" w:rsidR="00687599" w:rsidRPr="00854071" w:rsidRDefault="00674AE7" w:rsidP="00D639F7">
      <w:pPr>
        <w:pStyle w:val="Boldunderline"/>
        <w:keepNext/>
        <w:keepLines/>
      </w:pPr>
      <w:r>
        <w:t>Activity description</w:t>
      </w:r>
    </w:p>
    <w:p w14:paraId="0B141CE0" w14:textId="77777777" w:rsidR="00687599" w:rsidRPr="00854071" w:rsidRDefault="00687599" w:rsidP="00D639F7">
      <w:pPr>
        <w:pStyle w:val="Textoindependiente"/>
        <w:keepNext/>
        <w:keepLines/>
      </w:pPr>
      <w:r w:rsidRPr="00854071">
        <w:t>Installation, maintenance and repair of renewable energy technologies, on-site.</w:t>
      </w:r>
    </w:p>
    <w:tbl>
      <w:tblPr>
        <w:tblStyle w:val="OWTable"/>
        <w:tblW w:w="5000" w:type="pct"/>
        <w:tblLayout w:type="fixed"/>
        <w:tblLook w:val="04A0" w:firstRow="1" w:lastRow="0" w:firstColumn="1" w:lastColumn="0" w:noHBand="0" w:noVBand="1"/>
      </w:tblPr>
      <w:tblGrid>
        <w:gridCol w:w="2683"/>
        <w:gridCol w:w="6922"/>
      </w:tblGrid>
      <w:tr w:rsidR="00687599" w:rsidRPr="00FE303E" w14:paraId="5230B26F" w14:textId="77777777" w:rsidTr="391BB8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DA47CEB" w14:textId="77777777" w:rsidR="00687599" w:rsidRPr="00B14FA6" w:rsidRDefault="00687599" w:rsidP="00D639F7">
            <w:pPr>
              <w:pStyle w:val="TableHeadingText"/>
              <w:keepNext/>
              <w:rPr>
                <w:b/>
                <w:bCs/>
              </w:rPr>
            </w:pPr>
            <w:r w:rsidRPr="00B14FA6">
              <w:rPr>
                <w:b/>
                <w:bCs/>
              </w:rPr>
              <w:t>Eligibility</w:t>
            </w:r>
          </w:p>
        </w:tc>
        <w:tc>
          <w:tcPr>
            <w:tcW w:w="6877" w:type="dxa"/>
          </w:tcPr>
          <w:p w14:paraId="4A58F80C" w14:textId="77777777" w:rsidR="00687599" w:rsidRPr="00B14FA6" w:rsidRDefault="00687599" w:rsidP="00D639F7">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B14FA6">
              <w:rPr>
                <w:b/>
                <w:bCs/>
              </w:rPr>
              <w:t>Criteria</w:t>
            </w:r>
            <w:r w:rsidRPr="00B14FA6">
              <w:rPr>
                <w:b/>
                <w:bCs/>
                <w:color w:val="002C77" w:themeColor="accent1"/>
              </w:rPr>
              <w:t xml:space="preserve"> </w:t>
            </w:r>
          </w:p>
        </w:tc>
      </w:tr>
      <w:tr w:rsidR="00687599" w:rsidRPr="00FE303E" w14:paraId="58BB0DE4"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13A3081" w14:textId="77777777" w:rsidR="00687599" w:rsidRPr="00854071" w:rsidRDefault="00687599" w:rsidP="00D639F7">
            <w:pPr>
              <w:pStyle w:val="TableText"/>
              <w:keepNext/>
              <w:keepLines/>
            </w:pPr>
            <w:r>
              <w:t>EU Taxonomy consistent</w:t>
            </w:r>
          </w:p>
        </w:tc>
        <w:tc>
          <w:tcPr>
            <w:tcW w:w="6877" w:type="dxa"/>
            <w:shd w:val="clear" w:color="auto" w:fill="C9E8D3" w:themeFill="accent5" w:themeFillTint="33"/>
          </w:tcPr>
          <w:p w14:paraId="20639916" w14:textId="77777777" w:rsidR="00687599" w:rsidRPr="00854071" w:rsidRDefault="00687599" w:rsidP="00D639F7">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Installation, </w:t>
            </w:r>
            <w:r w:rsidR="29A2BC8E">
              <w:t>maintenance,</w:t>
            </w:r>
            <w:r>
              <w:t xml:space="preserve"> and repair of </w:t>
            </w:r>
            <w:r w:rsidRPr="391BB84D">
              <w:rPr>
                <w:b/>
                <w:bCs/>
                <w:u w:val="single"/>
              </w:rPr>
              <w:t>one</w:t>
            </w:r>
            <w:r>
              <w:t xml:space="preserve"> of the following measures:</w:t>
            </w:r>
          </w:p>
          <w:p w14:paraId="27F49AC4" w14:textId="77777777" w:rsidR="00687599" w:rsidRPr="00D639F7" w:rsidRDefault="00687599" w:rsidP="00A46517">
            <w:pPr>
              <w:pStyle w:val="TableNumbered1"/>
              <w:keepNext/>
              <w:keepLines/>
              <w:numPr>
                <w:ilvl w:val="0"/>
                <w:numId w:val="136"/>
              </w:numPr>
              <w:cnfStyle w:val="000000000000" w:firstRow="0" w:lastRow="0" w:firstColumn="0" w:lastColumn="0" w:oddVBand="0" w:evenVBand="0" w:oddHBand="0" w:evenHBand="0" w:firstRowFirstColumn="0" w:firstRowLastColumn="0" w:lastRowFirstColumn="0" w:lastRowLastColumn="0"/>
            </w:pPr>
            <w:r w:rsidRPr="00D639F7">
              <w:t>Solar photovoltaic systems and the ancillary technical equipment</w:t>
            </w:r>
          </w:p>
          <w:p w14:paraId="6DE20666"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rsidRPr="00D639F7">
              <w:t>Solar hot water panels and the ancillary technical equipment</w:t>
            </w:r>
          </w:p>
          <w:p w14:paraId="131C75E9"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rsidRPr="00D639F7">
              <w:t>Heat pumps and the ancillary technical equipment</w:t>
            </w:r>
          </w:p>
          <w:p w14:paraId="45E4330D"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rsidRPr="00D639F7">
              <w:t>Wind turbines and the ancillary technical equipment</w:t>
            </w:r>
          </w:p>
          <w:p w14:paraId="5E875788"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t>Solar transpired collectors and the ancillary technical equipment</w:t>
            </w:r>
          </w:p>
          <w:p w14:paraId="0935E622"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rsidRPr="00D639F7">
              <w:t>Thermal or electric energy storage units and the ancillary technical equipment</w:t>
            </w:r>
          </w:p>
          <w:p w14:paraId="73CA6523" w14:textId="77777777" w:rsidR="00687599" w:rsidRPr="00D639F7"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rsidRPr="00D639F7">
              <w:t>High efficiency micro-CHP (combined heat and power) plant</w:t>
            </w:r>
          </w:p>
          <w:p w14:paraId="3696F829" w14:textId="77777777" w:rsidR="00687599" w:rsidRPr="00854071" w:rsidRDefault="00687599" w:rsidP="008A2731">
            <w:pPr>
              <w:pStyle w:val="TableNumbered1"/>
              <w:keepNext/>
              <w:keepLines/>
              <w:cnfStyle w:val="000000000000" w:firstRow="0" w:lastRow="0" w:firstColumn="0" w:lastColumn="0" w:oddVBand="0" w:evenVBand="0" w:oddHBand="0" w:evenHBand="0" w:firstRowFirstColumn="0" w:firstRowLastColumn="0" w:lastRowFirstColumn="0" w:lastRowLastColumn="0"/>
            </w:pPr>
            <w:r>
              <w:t>Heat exchanger/recovery systems</w:t>
            </w:r>
          </w:p>
        </w:tc>
      </w:tr>
      <w:tr w:rsidR="00687599" w:rsidRPr="00FE303E" w14:paraId="435E9559" w14:textId="77777777" w:rsidTr="391BB84D">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B10CB3B" w14:textId="77777777" w:rsidR="00687599" w:rsidRPr="00854071" w:rsidRDefault="00687599" w:rsidP="00B14FA6">
            <w:pPr>
              <w:pStyle w:val="TableText"/>
            </w:pPr>
            <w:r>
              <w:t>Santander-specific</w:t>
            </w:r>
          </w:p>
        </w:tc>
        <w:tc>
          <w:tcPr>
            <w:tcW w:w="6877" w:type="dxa"/>
            <w:shd w:val="clear" w:color="auto" w:fill="FFFFFF" w:themeFill="background2"/>
          </w:tcPr>
          <w:p w14:paraId="6E516362" w14:textId="77777777" w:rsidR="00687599" w:rsidRPr="00854071" w:rsidRDefault="00EB4174" w:rsidP="00B14FA6">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1E943CCB" w14:textId="77777777" w:rsidR="00687599" w:rsidRPr="00854071" w:rsidRDefault="00687599" w:rsidP="00DD20B8">
      <w:pPr>
        <w:pStyle w:val="BodyTextNoSpacing"/>
      </w:pPr>
    </w:p>
    <w:p w14:paraId="37ECF9D5" w14:textId="77777777" w:rsidR="00687599" w:rsidRPr="00854071" w:rsidRDefault="00687599" w:rsidP="00D639F7">
      <w:pPr>
        <w:pStyle w:val="HeadingA3"/>
      </w:pPr>
      <w:bookmarkStart w:id="3138" w:name="_Toc152060599"/>
      <w:bookmarkStart w:id="3139" w:name="_Toc153298545"/>
      <w:bookmarkStart w:id="3140" w:name="_Toc153408806"/>
      <w:bookmarkStart w:id="3141" w:name="_Toc186795164"/>
      <w:r>
        <w:t>Acquisition and ownership</w:t>
      </w:r>
      <w:bookmarkEnd w:id="3138"/>
      <w:bookmarkEnd w:id="3139"/>
      <w:bookmarkEnd w:id="3140"/>
      <w:bookmarkEnd w:id="3141"/>
    </w:p>
    <w:p w14:paraId="1939422A" w14:textId="77777777" w:rsidR="00687599" w:rsidRPr="00854071" w:rsidRDefault="0003712E" w:rsidP="00C5754C">
      <w:pPr>
        <w:pStyle w:val="Boldunderline"/>
      </w:pPr>
      <w:r>
        <w:t>Activity description</w:t>
      </w:r>
    </w:p>
    <w:p w14:paraId="44ABFA4F" w14:textId="36956E1A" w:rsidR="00687599" w:rsidRPr="00854071" w:rsidRDefault="00687599" w:rsidP="00DD20B8">
      <w:pPr>
        <w:pStyle w:val="Textoindependiente"/>
      </w:pPr>
      <w:r w:rsidRPr="00854071">
        <w:t>Buying real estate and exercising ownership of that real estate.</w:t>
      </w:r>
      <w:ins w:id="3142" w:author="Martinez De Hurtado Yela Fermin" w:date="2025-01-02T16:40:00Z" w16du:dateUtc="2025-01-02T15:40:00Z">
        <w:r w:rsidR="00FD48FE">
          <w:t xml:space="preserve"> A</w:t>
        </w:r>
      </w:ins>
      <w:ins w:id="3143" w:author="Martinez De Hurtado Yela Fermin" w:date="2025-01-02T16:43:00Z" w16du:dateUtc="2025-01-02T15:43:00Z">
        <w:r w:rsidR="009E0D01">
          <w:t>ny</w:t>
        </w:r>
      </w:ins>
      <w:ins w:id="3144" w:author="Martinez De Hurtado Yela Fermin" w:date="2025-01-02T16:40:00Z" w16du:dateUtc="2025-01-02T15:40:00Z">
        <w:r w:rsidR="00FD48FE">
          <w:t xml:space="preserve"> reference to floor size refer</w:t>
        </w:r>
      </w:ins>
      <w:ins w:id="3145" w:author="Martinez De Hurtado Yela Fermin" w:date="2025-01-02T16:43:00Z" w16du:dateUtc="2025-01-02T15:43:00Z">
        <w:r w:rsidR="009E0D01">
          <w:t>s</w:t>
        </w:r>
      </w:ins>
      <w:ins w:id="3146" w:author="Martinez De Hurtado Yela Fermin" w:date="2025-01-02T16:40:00Z" w16du:dateUtc="2025-01-02T15:40:00Z">
        <w:r w:rsidR="00FD48FE">
          <w:t xml:space="preserve"> to gross floor area.</w:t>
        </w:r>
      </w:ins>
    </w:p>
    <w:p w14:paraId="14AE7341" w14:textId="77777777" w:rsidR="00687599" w:rsidRPr="00854071" w:rsidRDefault="00687599" w:rsidP="00687599">
      <w:pPr>
        <w:pStyle w:val="HeadingA4"/>
      </w:pPr>
      <w:bookmarkStart w:id="3147" w:name="_Toc152060600"/>
      <w:r w:rsidRPr="00854071">
        <w:t>In Spain</w:t>
      </w:r>
      <w:bookmarkEnd w:id="3147"/>
      <w:r w:rsidRPr="00854071">
        <w:t xml:space="preserve"> </w:t>
      </w:r>
    </w:p>
    <w:p w14:paraId="03885431" w14:textId="5835C951" w:rsidR="00687599" w:rsidRPr="00854071" w:rsidRDefault="00687599" w:rsidP="00687599">
      <w:pPr>
        <w:pStyle w:val="HeadingA5"/>
      </w:pPr>
      <w:r w:rsidRPr="00854071">
        <w:t xml:space="preserve">Acquisition and ownership of residential buildings </w:t>
      </w:r>
      <w:del w:id="3148" w:author="Martinez De Hurtado Yela Fermin" w:date="2024-10-23T15:12:00Z">
        <w:r w:rsidRPr="00854071" w:rsidDel="00A66747">
          <w:delText>or buildings smaller than 5,000m</w:delText>
        </w:r>
        <w:r w:rsidRPr="0008546B" w:rsidDel="00A66747">
          <w:rPr>
            <w:vertAlign w:val="superscript"/>
          </w:rPr>
          <w:delText>2</w:delText>
        </w:r>
        <w:r w:rsidRPr="00854071" w:rsidDel="00A66747">
          <w:delText xml:space="preserve"> </w:delText>
        </w:r>
      </w:del>
      <w:r w:rsidRPr="00854071">
        <w:t>in Spain</w:t>
      </w:r>
    </w:p>
    <w:tbl>
      <w:tblPr>
        <w:tblStyle w:val="OWTable"/>
        <w:tblW w:w="5000" w:type="pct"/>
        <w:tblLayout w:type="fixed"/>
        <w:tblLook w:val="04A0" w:firstRow="1" w:lastRow="0" w:firstColumn="1" w:lastColumn="0" w:noHBand="0" w:noVBand="1"/>
      </w:tblPr>
      <w:tblGrid>
        <w:gridCol w:w="2683"/>
        <w:gridCol w:w="6922"/>
      </w:tblGrid>
      <w:tr w:rsidR="00687599" w:rsidRPr="00C55552" w14:paraId="7766C815"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20128B88" w14:textId="77777777" w:rsidR="00687599" w:rsidRPr="00C55552" w:rsidRDefault="00687599" w:rsidP="00B14FA6">
            <w:pPr>
              <w:pStyle w:val="TableHeadingText"/>
              <w:rPr>
                <w:b/>
                <w:bCs/>
                <w:szCs w:val="18"/>
              </w:rPr>
            </w:pPr>
            <w:r w:rsidRPr="00C55552">
              <w:rPr>
                <w:b/>
                <w:bCs/>
                <w:szCs w:val="18"/>
              </w:rPr>
              <w:t>Eligibility</w:t>
            </w:r>
          </w:p>
        </w:tc>
        <w:tc>
          <w:tcPr>
            <w:tcW w:w="6877" w:type="dxa"/>
          </w:tcPr>
          <w:p w14:paraId="027FAEEF" w14:textId="77777777" w:rsidR="00687599" w:rsidRPr="00C55552" w:rsidRDefault="00687599" w:rsidP="00B14FA6">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C55552">
              <w:rPr>
                <w:b/>
                <w:bCs/>
                <w:szCs w:val="18"/>
              </w:rPr>
              <w:t>Criteria</w:t>
            </w:r>
            <w:r w:rsidRPr="00C55552">
              <w:rPr>
                <w:b/>
                <w:bCs/>
                <w:color w:val="002C77" w:themeColor="accent1"/>
                <w:szCs w:val="18"/>
              </w:rPr>
              <w:t xml:space="preserve"> </w:t>
            </w:r>
          </w:p>
        </w:tc>
      </w:tr>
      <w:tr w:rsidR="00687599" w:rsidRPr="00C55552" w14:paraId="52516EDF"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D16D5DA" w14:textId="77777777" w:rsidR="00687599" w:rsidRPr="00C55552" w:rsidRDefault="00687599" w:rsidP="00B14FA6">
            <w:pPr>
              <w:pStyle w:val="TableText"/>
              <w:rPr>
                <w:szCs w:val="18"/>
              </w:rPr>
            </w:pPr>
            <w:r w:rsidRPr="00C55552">
              <w:rPr>
                <w:szCs w:val="18"/>
              </w:rPr>
              <w:t>EU Taxonomy consistent</w:t>
            </w:r>
          </w:p>
        </w:tc>
        <w:tc>
          <w:tcPr>
            <w:tcW w:w="6877" w:type="dxa"/>
            <w:shd w:val="clear" w:color="auto" w:fill="C9E8D3" w:themeFill="accent5" w:themeFillTint="33"/>
          </w:tcPr>
          <w:p w14:paraId="3016DF4B" w14:textId="77777777" w:rsidR="00687599" w:rsidRPr="00C55552" w:rsidRDefault="00687599" w:rsidP="00C55552">
            <w:pPr>
              <w:pStyle w:val="TableText"/>
              <w:cnfStyle w:val="000000000000" w:firstRow="0" w:lastRow="0" w:firstColumn="0" w:lastColumn="0" w:oddVBand="0" w:evenVBand="0" w:oddHBand="0" w:evenHBand="0" w:firstRowFirstColumn="0" w:firstRowLastColumn="0" w:lastRowFirstColumn="0" w:lastRowLastColumn="0"/>
              <w:rPr>
                <w:szCs w:val="18"/>
              </w:rPr>
            </w:pPr>
            <w:r w:rsidRPr="00C55552">
              <w:rPr>
                <w:szCs w:val="18"/>
              </w:rPr>
              <w:t xml:space="preserve">The activity complies with either (1.) </w:t>
            </w:r>
            <w:r w:rsidR="005F186B">
              <w:rPr>
                <w:szCs w:val="18"/>
              </w:rPr>
              <w:t>or</w:t>
            </w:r>
            <w:r w:rsidRPr="00C55552">
              <w:rPr>
                <w:szCs w:val="18"/>
              </w:rPr>
              <w:t xml:space="preserve"> (2.):</w:t>
            </w:r>
          </w:p>
          <w:p w14:paraId="78810494" w14:textId="77777777" w:rsidR="00687599" w:rsidRPr="00494B25" w:rsidRDefault="00687599" w:rsidP="00A46517">
            <w:pPr>
              <w:pStyle w:val="TableNumbered1"/>
              <w:numPr>
                <w:ilvl w:val="0"/>
                <w:numId w:val="137"/>
              </w:numPr>
              <w:cnfStyle w:val="000000000000" w:firstRow="0" w:lastRow="0" w:firstColumn="0" w:lastColumn="0" w:oddVBand="0" w:evenVBand="0" w:oddHBand="0" w:evenHBand="0" w:firstRowFirstColumn="0" w:firstRowLastColumn="0" w:lastRowFirstColumn="0" w:lastRowLastColumn="0"/>
              <w:rPr>
                <w:szCs w:val="18"/>
              </w:rPr>
            </w:pPr>
            <w:r>
              <w:t>Buildings built before 31 December 2020 that are within the top 15% energy efficiency of the national or regional building stock, which as of December 2021 considers buildings that have an Energy Performance Certificate (EPC) of:</w:t>
            </w:r>
          </w:p>
          <w:p w14:paraId="089994C9" w14:textId="77777777" w:rsidR="00687599" w:rsidRPr="00626BD3" w:rsidRDefault="00687599" w:rsidP="00494B25">
            <w:pPr>
              <w:pStyle w:val="TableNumbered2"/>
              <w:cnfStyle w:val="000000000000" w:firstRow="0" w:lastRow="0" w:firstColumn="0" w:lastColumn="0" w:oddVBand="0" w:evenVBand="0" w:oddHBand="0" w:evenHBand="0" w:firstRowFirstColumn="0" w:firstRowLastColumn="0" w:lastRowFirstColumn="0" w:lastRowLastColumn="0"/>
              <w:rPr>
                <w:szCs w:val="18"/>
                <w:lang w:val="es-ES"/>
              </w:rPr>
            </w:pPr>
            <w:commentRangeStart w:id="3149"/>
            <w:commentRangeStart w:id="3150"/>
            <w:r w:rsidRPr="4F9A2CA1">
              <w:rPr>
                <w:lang w:val="es-ES"/>
              </w:rPr>
              <w:t xml:space="preserve">C </w:t>
            </w:r>
            <w:r w:rsidRPr="00626BD3">
              <w:rPr>
                <w:lang w:val="es-ES"/>
              </w:rPr>
              <w:t>or above</w:t>
            </w:r>
            <w:bookmarkStart w:id="3151" w:name="_Ref153388542"/>
            <w:r w:rsidR="006F798C">
              <w:rPr>
                <w:rStyle w:val="Refdenotaalpie"/>
              </w:rPr>
              <w:footnoteReference w:id="117"/>
            </w:r>
            <w:bookmarkEnd w:id="3151"/>
            <w:r w:rsidRPr="00626BD3">
              <w:rPr>
                <w:lang w:val="es-ES"/>
              </w:rPr>
              <w:t xml:space="preserve"> in Andalucía, Aragón, Baleares, Castilla y León, Castilla La Mancha, Ceuta, Galicia, Madrid, Melilla, Navarra, Rioja</w:t>
            </w:r>
          </w:p>
          <w:p w14:paraId="0EE63330" w14:textId="0F6B61BC" w:rsidR="00A66747" w:rsidDel="0038505B" w:rsidRDefault="00687599" w:rsidP="00494B25">
            <w:pPr>
              <w:pStyle w:val="TableNumbered1"/>
              <w:cnfStyle w:val="000000000000" w:firstRow="0" w:lastRow="0" w:firstColumn="0" w:lastColumn="0" w:oddVBand="0" w:evenVBand="0" w:oddHBand="0" w:evenHBand="0" w:firstRowFirstColumn="0" w:firstRowLastColumn="0" w:lastRowFirstColumn="0" w:lastRowLastColumn="0"/>
              <w:rPr>
                <w:del w:id="3155" w:author="Martinez De Hurtado Yela Fermin" w:date="2024-10-24T14:59:00Z"/>
                <w:lang w:val="es-ES"/>
              </w:rPr>
            </w:pPr>
            <w:r w:rsidRPr="00626BD3">
              <w:rPr>
                <w:lang w:val="es-ES"/>
              </w:rPr>
              <w:t>D or above</w:t>
            </w:r>
            <w:r w:rsidR="006F798C" w:rsidRPr="006F798C">
              <w:rPr>
                <w:vertAlign w:val="superscript"/>
              </w:rPr>
              <w:fldChar w:fldCharType="begin"/>
            </w:r>
            <w:r w:rsidR="006F798C" w:rsidRPr="00626BD3">
              <w:rPr>
                <w:vertAlign w:val="superscript"/>
                <w:lang w:val="es-ES"/>
              </w:rPr>
              <w:instrText xml:space="preserve"> NOTEREF _Ref153388542 \h  \* MERGEFORMAT </w:instrText>
            </w:r>
            <w:r w:rsidR="006F798C" w:rsidRPr="006F798C">
              <w:rPr>
                <w:vertAlign w:val="superscript"/>
              </w:rPr>
            </w:r>
            <w:r w:rsidR="006F798C" w:rsidRPr="006F798C">
              <w:rPr>
                <w:vertAlign w:val="superscript"/>
              </w:rPr>
              <w:fldChar w:fldCharType="separate"/>
            </w:r>
            <w:del w:id="3156" w:author="Martinez De Hurtado Yela Fermin" w:date="2024-12-12T16:20:00Z" w16du:dateUtc="2024-12-12T15:20:00Z">
              <w:r w:rsidR="004D2094" w:rsidDel="00A906B0">
                <w:rPr>
                  <w:vertAlign w:val="superscript"/>
                  <w:lang w:val="es-ES"/>
                </w:rPr>
                <w:delText>8</w:delText>
              </w:r>
            </w:del>
            <w:ins w:id="3157" w:author="Martinez De Hurtado Yela Fermin" w:date="2024-12-12T16:20:00Z" w16du:dateUtc="2024-12-12T15:20:00Z">
              <w:r w:rsidR="00A906B0">
                <w:rPr>
                  <w:vertAlign w:val="superscript"/>
                  <w:lang w:val="es-ES"/>
                </w:rPr>
                <w:t>11</w:t>
              </w:r>
            </w:ins>
            <w:r w:rsidR="004D2094">
              <w:rPr>
                <w:vertAlign w:val="superscript"/>
                <w:lang w:val="es-ES"/>
              </w:rPr>
              <w:t>6</w:t>
            </w:r>
            <w:r w:rsidR="006F798C" w:rsidRPr="006F798C">
              <w:rPr>
                <w:vertAlign w:val="superscript"/>
              </w:rPr>
              <w:fldChar w:fldCharType="end"/>
            </w:r>
            <w:r w:rsidRPr="00626BD3">
              <w:rPr>
                <w:lang w:val="es-ES"/>
              </w:rPr>
              <w:t xml:space="preserve"> in Asturias, Canarias, Cantabria, Cataluña, Extremadura, Murcia, País Vasco, Valencia</w:t>
            </w:r>
            <w:commentRangeEnd w:id="3149"/>
            <w:r w:rsidR="00171E9B">
              <w:rPr>
                <w:rStyle w:val="Refdecomentario"/>
                <w:rFonts w:eastAsiaTheme="minorEastAsia"/>
                <w:kern w:val="0"/>
                <w:lang w:eastAsia="ja-JP"/>
                <w14:ligatures w14:val="none"/>
              </w:rPr>
              <w:commentReference w:id="3149"/>
            </w:r>
            <w:commentRangeEnd w:id="3150"/>
            <w:r w:rsidR="00A906B0">
              <w:rPr>
                <w:rStyle w:val="Refdecomentario"/>
                <w:rFonts w:eastAsiaTheme="minorEastAsia"/>
                <w:kern w:val="0"/>
                <w:lang w:eastAsia="ja-JP"/>
                <w14:ligatures w14:val="none"/>
              </w:rPr>
              <w:commentReference w:id="3150"/>
            </w:r>
          </w:p>
          <w:p w14:paraId="5CBB58D7" w14:textId="77777777" w:rsidR="0038505B" w:rsidRPr="00814BCC" w:rsidRDefault="0038505B" w:rsidP="00814BCC">
            <w:pPr>
              <w:pStyle w:val="TableNumbered2"/>
              <w:cnfStyle w:val="000000000000" w:firstRow="0" w:lastRow="0" w:firstColumn="0" w:lastColumn="0" w:oddVBand="0" w:evenVBand="0" w:oddHBand="0" w:evenHBand="0" w:firstRowFirstColumn="0" w:firstRowLastColumn="0" w:lastRowFirstColumn="0" w:lastRowLastColumn="0"/>
              <w:rPr>
                <w:ins w:id="3158" w:author="Martinez De Hurtado Yela Fermin" w:date="2025-02-05T11:36:00Z" w16du:dateUtc="2025-02-05T10:36:00Z"/>
                <w:szCs w:val="18"/>
                <w:lang w:val="es-ES"/>
              </w:rPr>
            </w:pPr>
          </w:p>
          <w:p w14:paraId="62AAE3B4" w14:textId="77777777" w:rsidR="00687599" w:rsidRPr="00C55552" w:rsidRDefault="00687599" w:rsidP="00494B25">
            <w:pPr>
              <w:pStyle w:val="TableNumbered1"/>
              <w:cnfStyle w:val="000000000000" w:firstRow="0" w:lastRow="0" w:firstColumn="0" w:lastColumn="0" w:oddVBand="0" w:evenVBand="0" w:oddHBand="0" w:evenHBand="0" w:firstRowFirstColumn="0" w:firstRowLastColumn="0" w:lastRowFirstColumn="0" w:lastRowLastColumn="0"/>
              <w:rPr>
                <w:szCs w:val="18"/>
              </w:rPr>
            </w:pPr>
            <w:r>
              <w:t>Buildings built after 31 December 2020 that have an actual (non-modelled) Primary Energy Demand (PED) from non-renewables limited up to:</w:t>
            </w:r>
          </w:p>
          <w:p w14:paraId="50EE6BA6" w14:textId="77777777" w:rsidR="00687599" w:rsidRPr="00C55552" w:rsidRDefault="00687599" w:rsidP="00494B25">
            <w:pPr>
              <w:pStyle w:val="TableNumbered2"/>
              <w:cnfStyle w:val="000000000000" w:firstRow="0" w:lastRow="0" w:firstColumn="0" w:lastColumn="0" w:oddVBand="0" w:evenVBand="0" w:oddHBand="0" w:evenHBand="0" w:firstRowFirstColumn="0" w:firstRowLastColumn="0" w:lastRowFirstColumn="0" w:lastRowLastColumn="0"/>
              <w:rPr>
                <w:szCs w:val="18"/>
              </w:rPr>
            </w:pPr>
            <w:r>
              <w:t xml:space="preserve">In </w:t>
            </w:r>
            <w:r w:rsidRPr="00494B25">
              <w:t>mainland</w:t>
            </w:r>
            <w:r>
              <w:t xml:space="preserve"> territory:</w:t>
            </w:r>
          </w:p>
          <w:p w14:paraId="65A4916D"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18.0 kWh/m2/ year in Climatic Zone α</w:t>
            </w:r>
          </w:p>
          <w:p w14:paraId="756BDF6E"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22.5 kWh/m2/ year in Climatic Zone A</w:t>
            </w:r>
          </w:p>
          <w:p w14:paraId="46678130"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25.2 kWh/m2/ year in Climatic Zone B</w:t>
            </w:r>
          </w:p>
          <w:p w14:paraId="0BD3DC97"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28.8 kWh/m2/ year in Climatic Zone C</w:t>
            </w:r>
          </w:p>
          <w:p w14:paraId="59C251A3"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lastRenderedPageBreak/>
              <w:t>34.2 kWh/m2/ year in Climatic Zone D</w:t>
            </w:r>
          </w:p>
          <w:p w14:paraId="0EC2D0AE"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38.7 kWh/m2/ year in Climatic Zone E</w:t>
            </w:r>
          </w:p>
          <w:p w14:paraId="62CC5D5A" w14:textId="77777777" w:rsidR="00687599" w:rsidRPr="00C55552" w:rsidRDefault="00687599" w:rsidP="00494B25">
            <w:pPr>
              <w:pStyle w:val="TableNumbered2"/>
              <w:cnfStyle w:val="000000000000" w:firstRow="0" w:lastRow="0" w:firstColumn="0" w:lastColumn="0" w:oddVBand="0" w:evenVBand="0" w:oddHBand="0" w:evenHBand="0" w:firstRowFirstColumn="0" w:firstRowLastColumn="0" w:lastRowFirstColumn="0" w:lastRowLastColumn="0"/>
              <w:rPr>
                <w:szCs w:val="18"/>
              </w:rPr>
            </w:pPr>
            <w:r>
              <w:t xml:space="preserve">In </w:t>
            </w:r>
            <w:r w:rsidRPr="00494B25">
              <w:t>non</w:t>
            </w:r>
            <w:r>
              <w:t>-mainland territory (Balearic Islands, Canary Islands, Ceuta and Melilla):</w:t>
            </w:r>
          </w:p>
          <w:p w14:paraId="55264419"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22.5 kWh/m2/ year in Climatic Zone α</w:t>
            </w:r>
          </w:p>
          <w:p w14:paraId="380F5D55"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28.1 kWh/m2/ year in Climatic Zone A</w:t>
            </w:r>
          </w:p>
          <w:p w14:paraId="407C4F16"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31.5 kWh/m2/ year in Climatic Zone B</w:t>
            </w:r>
          </w:p>
          <w:p w14:paraId="7BF2C439"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36.0 kWh/m2/ year in Climatic Zone C</w:t>
            </w:r>
          </w:p>
          <w:p w14:paraId="2B5EB89E"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42.8 kWh/m2/ year in Climatic Zone D</w:t>
            </w:r>
          </w:p>
          <w:p w14:paraId="6BDD4D41" w14:textId="77777777" w:rsidR="00687599" w:rsidRPr="00C55552" w:rsidRDefault="00687599" w:rsidP="0008546B">
            <w:pPr>
              <w:pStyle w:val="TableNumbered3"/>
              <w:cnfStyle w:val="000000000000" w:firstRow="0" w:lastRow="0" w:firstColumn="0" w:lastColumn="0" w:oddVBand="0" w:evenVBand="0" w:oddHBand="0" w:evenHBand="0" w:firstRowFirstColumn="0" w:firstRowLastColumn="0" w:lastRowFirstColumn="0" w:lastRowLastColumn="0"/>
              <w:rPr>
                <w:szCs w:val="18"/>
              </w:rPr>
            </w:pPr>
            <w:r>
              <w:t>48.4 kWh/m2/ year in Climatic Zone E</w:t>
            </w:r>
          </w:p>
          <w:p w14:paraId="2D47817A" w14:textId="77777777" w:rsidR="00814BCC" w:rsidRDefault="00814BCC" w:rsidP="00AA1891">
            <w:pPr>
              <w:pStyle w:val="TableText"/>
              <w:ind w:left="360"/>
              <w:cnfStyle w:val="000000000000" w:firstRow="0" w:lastRow="0" w:firstColumn="0" w:lastColumn="0" w:oddVBand="0" w:evenVBand="0" w:oddHBand="0" w:evenHBand="0" w:firstRowFirstColumn="0" w:firstRowLastColumn="0" w:lastRowFirstColumn="0" w:lastRowLastColumn="0"/>
              <w:rPr>
                <w:ins w:id="3159" w:author="Martinez De Hurtado Yela Fermin" w:date="2024-10-24T14:59:00Z"/>
                <w:szCs w:val="18"/>
              </w:rPr>
            </w:pPr>
          </w:p>
          <w:p w14:paraId="23E997DF" w14:textId="690A9E21" w:rsidR="00687599" w:rsidRPr="00C55552" w:rsidRDefault="00687599">
            <w:pPr>
              <w:pStyle w:val="TableText"/>
              <w:cnfStyle w:val="000000000000" w:firstRow="0" w:lastRow="0" w:firstColumn="0" w:lastColumn="0" w:oddVBand="0" w:evenVBand="0" w:oddHBand="0" w:evenHBand="0" w:firstRowFirstColumn="0" w:firstRowLastColumn="0" w:lastRowFirstColumn="0" w:lastRowLastColumn="0"/>
              <w:rPr>
                <w:szCs w:val="18"/>
              </w:rPr>
              <w:pPrChange w:id="3160" w:author="Martinez De Hurtado Yela Fermin" w:date="2024-10-24T15:08:00Z">
                <w:pPr>
                  <w:pStyle w:val="TableText"/>
                  <w:ind w:left="360"/>
                  <w:cnfStyle w:val="000000000000" w:firstRow="0" w:lastRow="0" w:firstColumn="0" w:lastColumn="0" w:oddVBand="0" w:evenVBand="0" w:oddHBand="0" w:evenHBand="0" w:firstRowFirstColumn="0" w:firstRowLastColumn="0" w:lastRowFirstColumn="0" w:lastRowLastColumn="0"/>
                </w:pPr>
              </w:pPrChange>
            </w:pPr>
            <w:del w:id="3161" w:author="Martinez De Hurtado Yela Fermin" w:date="2024-10-24T15:08:00Z">
              <w:r w:rsidRPr="00C55552" w:rsidDel="00D40450">
                <w:rPr>
                  <w:szCs w:val="18"/>
                </w:rPr>
                <w:delText>o</w:delText>
              </w:r>
            </w:del>
            <w:ins w:id="3162" w:author="Martinez De Hurtado Yela Fermin" w:date="2024-10-24T15:08:00Z">
              <w:r w:rsidR="00D40450">
                <w:rPr>
                  <w:szCs w:val="18"/>
                </w:rPr>
                <w:t>O</w:t>
              </w:r>
            </w:ins>
            <w:r w:rsidRPr="00C55552">
              <w:rPr>
                <w:szCs w:val="18"/>
              </w:rPr>
              <w:t>r</w:t>
            </w:r>
          </w:p>
          <w:p w14:paraId="53741728" w14:textId="77777777" w:rsidR="00687599" w:rsidRPr="00494B25" w:rsidRDefault="00687599" w:rsidP="00A46517">
            <w:pPr>
              <w:pStyle w:val="TableNumbered1"/>
              <w:numPr>
                <w:ilvl w:val="0"/>
                <w:numId w:val="138"/>
              </w:numPr>
              <w:cnfStyle w:val="000000000000" w:firstRow="0" w:lastRow="0" w:firstColumn="0" w:lastColumn="0" w:oddVBand="0" w:evenVBand="0" w:oddHBand="0" w:evenHBand="0" w:firstRowFirstColumn="0" w:firstRowLastColumn="0" w:lastRowFirstColumn="0" w:lastRowLastColumn="0"/>
              <w:rPr>
                <w:szCs w:val="18"/>
              </w:rPr>
            </w:pPr>
            <w:r>
              <w:t xml:space="preserve">Buildings </w:t>
            </w:r>
            <w:r w:rsidRPr="00494B25">
              <w:t>that</w:t>
            </w:r>
            <w:r>
              <w:t xml:space="preserve"> have obtained or will in future obtain one of the following certificates:</w:t>
            </w:r>
          </w:p>
          <w:p w14:paraId="27A94EDF" w14:textId="77777777" w:rsidR="00687599" w:rsidRPr="00C55552" w:rsidRDefault="00687599" w:rsidP="0008546B">
            <w:pPr>
              <w:pStyle w:val="TableNumbered2"/>
              <w:cnfStyle w:val="000000000000" w:firstRow="0" w:lastRow="0" w:firstColumn="0" w:lastColumn="0" w:oddVBand="0" w:evenVBand="0" w:oddHBand="0" w:evenHBand="0" w:firstRowFirstColumn="0" w:firstRowLastColumn="0" w:lastRowFirstColumn="0" w:lastRowLastColumn="0"/>
              <w:rPr>
                <w:szCs w:val="18"/>
              </w:rPr>
            </w:pPr>
            <w:r>
              <w:t>HQE SB v4. Certification</w:t>
            </w:r>
          </w:p>
          <w:p w14:paraId="254385B9" w14:textId="36AF9383" w:rsidR="00687599" w:rsidRPr="00C55552" w:rsidRDefault="00687599" w:rsidP="0008546B">
            <w:pPr>
              <w:pStyle w:val="TableNumbered2"/>
              <w:cnfStyle w:val="000000000000" w:firstRow="0" w:lastRow="0" w:firstColumn="0" w:lastColumn="0" w:oddVBand="0" w:evenVBand="0" w:oddHBand="0" w:evenHBand="0" w:firstRowFirstColumn="0" w:firstRowLastColumn="0" w:lastRowFirstColumn="0" w:lastRowLastColumn="0"/>
              <w:rPr>
                <w:szCs w:val="18"/>
              </w:rPr>
            </w:pPr>
            <w:del w:id="3163" w:author="Cisneros Morales Diana Karen" w:date="2024-07-26T12:58:00Z">
              <w:r w:rsidDel="00BF3D8C">
                <w:delText>Net Zero Energy Building Certification™ (NZEB)</w:delText>
              </w:r>
            </w:del>
            <w:ins w:id="3164" w:author="Cisneros Morales Diana Karen" w:date="2024-07-26T12:58:00Z">
              <w:r w:rsidR="00BF3D8C" w:rsidRPr="00BF3D8C">
                <w:t>Buildings that have a PED that is 10% below the Net Zero Energy Building Certification™ (NZEB)</w:t>
              </w:r>
            </w:ins>
          </w:p>
          <w:p w14:paraId="2A6DD357" w14:textId="77777777" w:rsidR="00687599" w:rsidRPr="00C55552" w:rsidRDefault="00687599" w:rsidP="0008546B">
            <w:pPr>
              <w:pStyle w:val="TableNumbered2"/>
              <w:cnfStyle w:val="000000000000" w:firstRow="0" w:lastRow="0" w:firstColumn="0" w:lastColumn="0" w:oddVBand="0" w:evenVBand="0" w:oddHBand="0" w:evenHBand="0" w:firstRowFirstColumn="0" w:firstRowLastColumn="0" w:lastRowFirstColumn="0" w:lastRowLastColumn="0"/>
              <w:rPr>
                <w:szCs w:val="18"/>
              </w:rPr>
            </w:pPr>
            <w:r w:rsidRPr="4F9A2CA1">
              <w:t>[To come in 2024] Low-Carbon Buildings Climate Bond Initiative (CBI) Certification</w:t>
            </w:r>
            <w:r w:rsidRPr="4F9A2CA1">
              <w:rPr>
                <w:rStyle w:val="Refdenotaalpie"/>
              </w:rPr>
              <w:footnoteReference w:id="118"/>
            </w:r>
          </w:p>
        </w:tc>
      </w:tr>
      <w:tr w:rsidR="00687599" w:rsidRPr="00C55552" w14:paraId="7067AF90"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91738AE" w14:textId="77777777" w:rsidR="00687599" w:rsidRPr="00C55552" w:rsidRDefault="00687599" w:rsidP="00B14FA6">
            <w:pPr>
              <w:pStyle w:val="TableText"/>
              <w:rPr>
                <w:szCs w:val="18"/>
              </w:rPr>
            </w:pPr>
            <w:r w:rsidRPr="00C55552">
              <w:rPr>
                <w:szCs w:val="18"/>
              </w:rPr>
              <w:lastRenderedPageBreak/>
              <w:t>Santander-specific</w:t>
            </w:r>
          </w:p>
        </w:tc>
        <w:tc>
          <w:tcPr>
            <w:tcW w:w="6877" w:type="dxa"/>
            <w:shd w:val="clear" w:color="auto" w:fill="FFFFFF" w:themeFill="background2"/>
          </w:tcPr>
          <w:p w14:paraId="2AE6329F" w14:textId="77777777" w:rsidR="00687599" w:rsidRPr="00C55552" w:rsidRDefault="00687599" w:rsidP="00B14FA6">
            <w:pPr>
              <w:pStyle w:val="TableText"/>
              <w:cnfStyle w:val="000000000000" w:firstRow="0" w:lastRow="0" w:firstColumn="0" w:lastColumn="0" w:oddVBand="0" w:evenVBand="0" w:oddHBand="0" w:evenHBand="0" w:firstRowFirstColumn="0" w:firstRowLastColumn="0" w:lastRowFirstColumn="0" w:lastRowLastColumn="0"/>
              <w:rPr>
                <w:szCs w:val="18"/>
              </w:rPr>
            </w:pPr>
            <w:r w:rsidRPr="00C55552">
              <w:rPr>
                <w:szCs w:val="18"/>
              </w:rPr>
              <w:t>The activity complies with the following criteria:</w:t>
            </w:r>
          </w:p>
          <w:p w14:paraId="5C30B535" w14:textId="77777777" w:rsidR="00687599" w:rsidRPr="00494B25" w:rsidRDefault="00687599" w:rsidP="00B26C97">
            <w:pPr>
              <w:pStyle w:val="TableNumbered1"/>
              <w:cnfStyle w:val="000000000000" w:firstRow="0" w:lastRow="0" w:firstColumn="0" w:lastColumn="0" w:oddVBand="0" w:evenVBand="0" w:oddHBand="0" w:evenHBand="0" w:firstRowFirstColumn="0" w:firstRowLastColumn="0" w:lastRowFirstColumn="0" w:lastRowLastColumn="0"/>
              <w:rPr>
                <w:szCs w:val="18"/>
              </w:rPr>
            </w:pPr>
            <w:r>
              <w:t xml:space="preserve">New or existing buildings that have obtained or will in future obtain any of the following certifications of efficiency of the real estate: </w:t>
            </w:r>
          </w:p>
          <w:p w14:paraId="53A49BFA" w14:textId="77777777" w:rsidR="00687599" w:rsidRPr="00C55552"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szCs w:val="18"/>
              </w:rPr>
            </w:pPr>
            <w:r>
              <w:t>Buildings built after 31 December 2020 or with modelled evidence that are within the top 15% energy efficiency of the national or regional building stock. For example, as of December 2021 considers buildings that have an Energy Performance Certificate (EPC) in Spain of:</w:t>
            </w:r>
          </w:p>
          <w:p w14:paraId="6D00AAF9" w14:textId="77777777" w:rsidR="00687599" w:rsidRPr="00626BD3" w:rsidRDefault="00687599" w:rsidP="00B26C97">
            <w:pPr>
              <w:pStyle w:val="TableNumbered3"/>
              <w:cnfStyle w:val="000000000000" w:firstRow="0" w:lastRow="0" w:firstColumn="0" w:lastColumn="0" w:oddVBand="0" w:evenVBand="0" w:oddHBand="0" w:evenHBand="0" w:firstRowFirstColumn="0" w:firstRowLastColumn="0" w:lastRowFirstColumn="0" w:lastRowLastColumn="0"/>
              <w:rPr>
                <w:szCs w:val="18"/>
                <w:lang w:val="es-ES"/>
              </w:rPr>
            </w:pPr>
            <w:r w:rsidRPr="4F9A2CA1">
              <w:rPr>
                <w:lang w:val="es-ES"/>
              </w:rPr>
              <w:t xml:space="preserve">C </w:t>
            </w:r>
            <w:r w:rsidRPr="00626BD3">
              <w:rPr>
                <w:lang w:val="es-ES"/>
              </w:rPr>
              <w:t>or above</w:t>
            </w:r>
            <w:bookmarkStart w:id="3165" w:name="_Ref153389080"/>
            <w:r w:rsidR="00A05F59">
              <w:rPr>
                <w:rStyle w:val="Refdenotaalpie"/>
              </w:rPr>
              <w:footnoteReference w:id="119"/>
            </w:r>
            <w:bookmarkEnd w:id="3165"/>
            <w:r w:rsidRPr="00626BD3">
              <w:rPr>
                <w:lang w:val="es-ES"/>
              </w:rPr>
              <w:t xml:space="preserve"> in Andalucía, Aragón, Baleares, Castilla y León, Castilla La Mancha, Ceuta, Galicia, Madrid, Melilla, Navarra, Rioja</w:t>
            </w:r>
          </w:p>
          <w:p w14:paraId="4DABF48A" w14:textId="291AB49F" w:rsidR="00687599" w:rsidRPr="00C55552" w:rsidRDefault="00687599" w:rsidP="00B26C97">
            <w:pPr>
              <w:pStyle w:val="TableNumbered3"/>
              <w:cnfStyle w:val="000000000000" w:firstRow="0" w:lastRow="0" w:firstColumn="0" w:lastColumn="0" w:oddVBand="0" w:evenVBand="0" w:oddHBand="0" w:evenHBand="0" w:firstRowFirstColumn="0" w:firstRowLastColumn="0" w:lastRowFirstColumn="0" w:lastRowLastColumn="0"/>
              <w:rPr>
                <w:szCs w:val="18"/>
                <w:lang w:val="es-ES"/>
              </w:rPr>
            </w:pPr>
            <w:r w:rsidRPr="00626BD3">
              <w:rPr>
                <w:lang w:val="es-ES"/>
              </w:rPr>
              <w:t>D or a</w:t>
            </w:r>
            <w:r w:rsidRPr="4F9A2CA1">
              <w:rPr>
                <w:lang w:val="es-ES"/>
              </w:rPr>
              <w:t>bove</w:t>
            </w:r>
            <w:r w:rsidR="00A05F59" w:rsidRPr="00A05F59">
              <w:rPr>
                <w:vertAlign w:val="superscript"/>
                <w:lang w:val="es-ES"/>
              </w:rPr>
              <w:fldChar w:fldCharType="begin"/>
            </w:r>
            <w:r w:rsidR="00A05F59" w:rsidRPr="00A05F59">
              <w:rPr>
                <w:vertAlign w:val="superscript"/>
                <w:lang w:val="es-ES"/>
              </w:rPr>
              <w:instrText xml:space="preserve"> NOTEREF _Ref153389080 \h </w:instrText>
            </w:r>
            <w:r w:rsidR="00A05F59">
              <w:rPr>
                <w:vertAlign w:val="superscript"/>
                <w:lang w:val="es-ES"/>
              </w:rPr>
              <w:instrText xml:space="preserve"> \* MERGEFORMAT </w:instrText>
            </w:r>
            <w:r w:rsidR="00A05F59" w:rsidRPr="00A05F59">
              <w:rPr>
                <w:vertAlign w:val="superscript"/>
                <w:lang w:val="es-ES"/>
              </w:rPr>
            </w:r>
            <w:r w:rsidR="00A05F59" w:rsidRPr="00A05F59">
              <w:rPr>
                <w:vertAlign w:val="superscript"/>
                <w:lang w:val="es-ES"/>
              </w:rPr>
              <w:fldChar w:fldCharType="separate"/>
            </w:r>
            <w:del w:id="3168" w:author="Martinez De Hurtado Yela Fermin" w:date="2024-12-12T16:20:00Z" w16du:dateUtc="2024-12-12T15:20:00Z">
              <w:r w:rsidR="004D2094" w:rsidDel="00A906B0">
                <w:rPr>
                  <w:vertAlign w:val="superscript"/>
                  <w:lang w:val="es-ES"/>
                </w:rPr>
                <w:delText>8</w:delText>
              </w:r>
            </w:del>
            <w:ins w:id="3169" w:author="Martinez De Hurtado Yela Fermin" w:date="2024-12-12T16:20:00Z" w16du:dateUtc="2024-12-12T15:20:00Z">
              <w:r w:rsidR="00A906B0">
                <w:rPr>
                  <w:vertAlign w:val="superscript"/>
                  <w:lang w:val="es-ES"/>
                </w:rPr>
                <w:t>11</w:t>
              </w:r>
            </w:ins>
            <w:r w:rsidR="004D2094">
              <w:rPr>
                <w:vertAlign w:val="superscript"/>
                <w:lang w:val="es-ES"/>
              </w:rPr>
              <w:t>8</w:t>
            </w:r>
            <w:r w:rsidR="00A05F59" w:rsidRPr="00A05F59">
              <w:rPr>
                <w:vertAlign w:val="superscript"/>
                <w:lang w:val="es-ES"/>
              </w:rPr>
              <w:fldChar w:fldCharType="end"/>
            </w:r>
            <w:r w:rsidRPr="4F9A2CA1">
              <w:rPr>
                <w:lang w:val="es-ES"/>
              </w:rPr>
              <w:t xml:space="preserve"> in Asturias, Canarias, Cantabria, Cataluña, Extremadura, Murcia, País Vasco, Valencia</w:t>
            </w:r>
          </w:p>
          <w:p w14:paraId="58D12321" w14:textId="77777777" w:rsidR="00687599" w:rsidRPr="00C55552"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szCs w:val="18"/>
              </w:rPr>
            </w:pPr>
            <w:r>
              <w:t>LEED (Gold or above)</w:t>
            </w:r>
          </w:p>
          <w:p w14:paraId="6A3D9063" w14:textId="77777777" w:rsidR="00687599" w:rsidRPr="00C55552"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szCs w:val="18"/>
              </w:rPr>
            </w:pPr>
            <w:r>
              <w:t xml:space="preserve">BREEAM (Excellent or above where “Very good” can be acceptable with a minimum score of 70% in the Energy category) </w:t>
            </w:r>
          </w:p>
          <w:p w14:paraId="56D91947" w14:textId="77777777" w:rsidR="00687599" w:rsidRPr="00C55552"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szCs w:val="18"/>
              </w:rPr>
            </w:pPr>
            <w:r>
              <w:t>DGNB Certification (Gold or above)</w:t>
            </w:r>
          </w:p>
          <w:p w14:paraId="61ABA789" w14:textId="77777777" w:rsidR="00687599" w:rsidRPr="00C55552"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szCs w:val="18"/>
              </w:rPr>
            </w:pPr>
            <w:r>
              <w:t>EDGE (Advanced or Zero Carbon)</w:t>
            </w:r>
          </w:p>
          <w:p w14:paraId="19A3F4D7" w14:textId="77777777" w:rsidR="00687599" w:rsidRPr="00B26C97" w:rsidRDefault="00687599" w:rsidP="00B26C97">
            <w:pPr>
              <w:pStyle w:val="TableNumbered2"/>
              <w:cnfStyle w:val="000000000000" w:firstRow="0" w:lastRow="0" w:firstColumn="0" w:lastColumn="0" w:oddVBand="0" w:evenVBand="0" w:oddHBand="0" w:evenHBand="0" w:firstRowFirstColumn="0" w:firstRowLastColumn="0" w:lastRowFirstColumn="0" w:lastRowLastColumn="0"/>
              <w:rPr>
                <w:ins w:id="3170" w:author="Martinez De Hurtado Yela Fermin" w:date="2025-01-02T17:08:00Z" w16du:dateUtc="2025-01-02T16:08:00Z"/>
                <w:szCs w:val="18"/>
              </w:rPr>
            </w:pPr>
            <w:r>
              <w:t>Passivhaus (Classic or above)</w:t>
            </w:r>
          </w:p>
          <w:p w14:paraId="03EA01EE"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71" w:author="Martinez De Hurtado Yela Fermin" w:date="2025-01-02T17:08:00Z" w16du:dateUtc="2025-01-02T16:08:00Z"/>
              </w:rPr>
            </w:pPr>
            <w:ins w:id="3172" w:author="Martinez De Hurtado Yela Fermin" w:date="2025-01-02T17:08:00Z" w16du:dateUtc="2025-01-02T16:08:00Z">
              <w:r>
                <w:t>Home Quality Mark (4 starts or above)</w:t>
              </w:r>
            </w:ins>
          </w:p>
          <w:p w14:paraId="4358CA99"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73" w:author="Martinez De Hurtado Yela Fermin" w:date="2025-01-02T17:08:00Z" w16du:dateUtc="2025-01-02T16:08:00Z"/>
              </w:rPr>
            </w:pPr>
            <w:ins w:id="3174" w:author="Martinez De Hurtado Yela Fermin" w:date="2025-01-02T17:08:00Z" w16du:dateUtc="2025-01-02T16:08:00Z">
              <w:r>
                <w:t>NABERS (</w:t>
              </w:r>
              <w:r w:rsidRPr="007D2FB2">
                <w:t>4,5 stars or above</w:t>
              </w:r>
              <w:r>
                <w:t>)</w:t>
              </w:r>
            </w:ins>
          </w:p>
          <w:p w14:paraId="40611FD5"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175" w:author="Martinez De Hurtado Yela Fermin" w:date="2025-01-02T17:08:00Z" w16du:dateUtc="2025-01-02T16:08:00Z"/>
                <w:szCs w:val="18"/>
                <w:lang w:val="es-ES"/>
              </w:rPr>
            </w:pPr>
            <w:ins w:id="3176" w:author="Martinez De Hurtado Yela Fermin" w:date="2025-01-02T17:08:00Z" w16du:dateUtc="2025-01-02T16:08:00Z">
              <w:r>
                <w:t>PBE Edificia (</w:t>
              </w:r>
              <w:r w:rsidRPr="007D2FB2">
                <w:t>ENCE rating B</w:t>
              </w:r>
              <w:r>
                <w:t>)</w:t>
              </w:r>
            </w:ins>
          </w:p>
          <w:p w14:paraId="11471E72" w14:textId="24E707BA" w:rsidR="00B26C97" w:rsidRPr="00A05F59" w:rsidRDefault="00B26C97">
            <w:pPr>
              <w:pStyle w:val="TableNumbered2"/>
              <w:numPr>
                <w:ilvl w:val="0"/>
                <w:numId w:val="0"/>
              </w:numPr>
              <w:ind w:left="432"/>
              <w:cnfStyle w:val="000000000000" w:firstRow="0" w:lastRow="0" w:firstColumn="0" w:lastColumn="0" w:oddVBand="0" w:evenVBand="0" w:oddHBand="0" w:evenHBand="0" w:firstRowFirstColumn="0" w:firstRowLastColumn="0" w:lastRowFirstColumn="0" w:lastRowLastColumn="0"/>
              <w:pPrChange w:id="3177" w:author="Martinez De Hurtado Yela Fermin" w:date="2025-01-02T17:08:00Z" w16du:dateUtc="2025-01-02T16:08:00Z">
                <w:pPr>
                  <w:pStyle w:val="TableNumbered2"/>
                  <w:cnfStyle w:val="000000000000" w:firstRow="0" w:lastRow="0" w:firstColumn="0" w:lastColumn="0" w:oddVBand="0" w:evenVBand="0" w:oddHBand="0" w:evenHBand="0" w:firstRowFirstColumn="0" w:firstRowLastColumn="0" w:lastRowFirstColumn="0" w:lastRowLastColumn="0"/>
                </w:pPr>
              </w:pPrChange>
            </w:pPr>
          </w:p>
        </w:tc>
      </w:tr>
    </w:tbl>
    <w:p w14:paraId="54C71156" w14:textId="77777777" w:rsidR="00B14FA6" w:rsidRPr="00854071" w:rsidRDefault="00B14FA6" w:rsidP="00DD20B8">
      <w:pPr>
        <w:pStyle w:val="BodyTextNoSpacing"/>
      </w:pPr>
    </w:p>
    <w:p w14:paraId="73F0EAFA" w14:textId="5AFC9E2D" w:rsidR="00687599" w:rsidRPr="00854071" w:rsidRDefault="00687599" w:rsidP="00687599">
      <w:pPr>
        <w:pStyle w:val="HeadingA5"/>
      </w:pPr>
      <w:r w:rsidRPr="00854071">
        <w:t xml:space="preserve">Acquisition and ownership of commercial buildings </w:t>
      </w:r>
      <w:del w:id="3178" w:author="Martinez De Hurtado Yela Fermin" w:date="2024-10-23T15:13:00Z">
        <w:r w:rsidRPr="00854071" w:rsidDel="002C6A96">
          <w:delText>or buildings larger than 5,000 m</w:delText>
        </w:r>
        <w:r w:rsidRPr="00086329" w:rsidDel="002C6A96">
          <w:rPr>
            <w:vertAlign w:val="superscript"/>
          </w:rPr>
          <w:delText>2</w:delText>
        </w:r>
        <w:r w:rsidRPr="00854071" w:rsidDel="002C6A96">
          <w:delText xml:space="preserve"> </w:delText>
        </w:r>
      </w:del>
      <w:r w:rsidRPr="00854071">
        <w:t>in Spain</w:t>
      </w:r>
    </w:p>
    <w:tbl>
      <w:tblPr>
        <w:tblStyle w:val="OWTable"/>
        <w:tblW w:w="5000" w:type="pct"/>
        <w:tblLayout w:type="fixed"/>
        <w:tblLook w:val="04A0" w:firstRow="1" w:lastRow="0" w:firstColumn="1" w:lastColumn="0" w:noHBand="0" w:noVBand="1"/>
      </w:tblPr>
      <w:tblGrid>
        <w:gridCol w:w="2683"/>
        <w:gridCol w:w="6922"/>
      </w:tblGrid>
      <w:tr w:rsidR="00687599" w:rsidRPr="00086329" w14:paraId="63AAB842" w14:textId="77777777" w:rsidTr="34EAB3D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7C7377BF" w14:textId="77777777" w:rsidR="00687599" w:rsidRPr="00086329" w:rsidRDefault="00687599" w:rsidP="00B14FA6">
            <w:pPr>
              <w:pStyle w:val="TableHeadingText"/>
              <w:rPr>
                <w:b/>
                <w:bCs/>
                <w:szCs w:val="18"/>
              </w:rPr>
            </w:pPr>
            <w:r w:rsidRPr="00086329">
              <w:rPr>
                <w:b/>
                <w:bCs/>
                <w:szCs w:val="18"/>
              </w:rPr>
              <w:t>Eligibility</w:t>
            </w:r>
          </w:p>
        </w:tc>
        <w:tc>
          <w:tcPr>
            <w:tcW w:w="6877" w:type="dxa"/>
          </w:tcPr>
          <w:p w14:paraId="74C5CF32" w14:textId="77777777" w:rsidR="00687599" w:rsidRPr="00086329" w:rsidRDefault="00687599" w:rsidP="00B14FA6">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086329">
              <w:rPr>
                <w:b/>
                <w:bCs/>
                <w:szCs w:val="18"/>
              </w:rPr>
              <w:t>Criteria</w:t>
            </w:r>
            <w:r w:rsidRPr="00086329">
              <w:rPr>
                <w:b/>
                <w:bCs/>
                <w:color w:val="002C77" w:themeColor="accent1"/>
                <w:szCs w:val="18"/>
              </w:rPr>
              <w:t xml:space="preserve"> </w:t>
            </w:r>
          </w:p>
        </w:tc>
      </w:tr>
      <w:tr w:rsidR="00687599" w:rsidRPr="00086329" w14:paraId="1B0066A3" w14:textId="77777777" w:rsidTr="34EAB3D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276BA900" w14:textId="77777777" w:rsidR="00687599" w:rsidRPr="00086329" w:rsidRDefault="00687599" w:rsidP="00B14FA6">
            <w:pPr>
              <w:pStyle w:val="TableText"/>
              <w:rPr>
                <w:szCs w:val="18"/>
              </w:rPr>
            </w:pPr>
            <w:r w:rsidRPr="00086329">
              <w:rPr>
                <w:szCs w:val="18"/>
              </w:rPr>
              <w:t>EU Taxonomy consistent</w:t>
            </w:r>
          </w:p>
        </w:tc>
        <w:tc>
          <w:tcPr>
            <w:tcW w:w="6877" w:type="dxa"/>
            <w:shd w:val="clear" w:color="auto" w:fill="C9E8D3" w:themeFill="accent5" w:themeFillTint="33"/>
          </w:tcPr>
          <w:p w14:paraId="683F237D" w14:textId="77777777" w:rsidR="00687599" w:rsidRPr="00086329" w:rsidRDefault="00687599" w:rsidP="00B14FA6">
            <w:pPr>
              <w:pStyle w:val="TableText"/>
              <w:cnfStyle w:val="000000000000" w:firstRow="0" w:lastRow="0" w:firstColumn="0" w:lastColumn="0" w:oddVBand="0" w:evenVBand="0" w:oddHBand="0" w:evenHBand="0" w:firstRowFirstColumn="0" w:firstRowLastColumn="0" w:lastRowFirstColumn="0" w:lastRowLastColumn="0"/>
              <w:rPr>
                <w:szCs w:val="18"/>
              </w:rPr>
            </w:pPr>
            <w:r w:rsidRPr="00086329">
              <w:rPr>
                <w:szCs w:val="18"/>
              </w:rPr>
              <w:t>The activity complies with either (1.) or (2.):</w:t>
            </w:r>
          </w:p>
          <w:p w14:paraId="59415EFB" w14:textId="77777777" w:rsidR="00687599" w:rsidRPr="00494B25" w:rsidRDefault="00687599" w:rsidP="00A46517">
            <w:pPr>
              <w:pStyle w:val="TableNumbered1"/>
              <w:numPr>
                <w:ilvl w:val="0"/>
                <w:numId w:val="140"/>
              </w:numPr>
              <w:cnfStyle w:val="000000000000" w:firstRow="0" w:lastRow="0" w:firstColumn="0" w:lastColumn="0" w:oddVBand="0" w:evenVBand="0" w:oddHBand="0" w:evenHBand="0" w:firstRowFirstColumn="0" w:firstRowLastColumn="0" w:lastRowFirstColumn="0" w:lastRowLastColumn="0"/>
              <w:rPr>
                <w:szCs w:val="18"/>
              </w:rPr>
            </w:pPr>
            <w:r>
              <w:t>Buildings built before 31 December 2020 that are within the top 15% energy efficiency of the national or regional building stock, which as of December 2021 considers buildings that have an Energy Performance Certificate (EPC) of:</w:t>
            </w:r>
          </w:p>
          <w:p w14:paraId="3BE5A497" w14:textId="77777777" w:rsidR="00687599" w:rsidRPr="00626BD3"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szCs w:val="18"/>
                <w:lang w:val="es-ES"/>
              </w:rPr>
            </w:pPr>
            <w:commentRangeStart w:id="3179"/>
            <w:commentRangeStart w:id="3180"/>
            <w:r w:rsidRPr="4F9A2CA1">
              <w:rPr>
                <w:lang w:val="es-ES"/>
              </w:rPr>
              <w:lastRenderedPageBreak/>
              <w:t xml:space="preserve">C or </w:t>
            </w:r>
            <w:r w:rsidRPr="00626BD3">
              <w:rPr>
                <w:lang w:val="es-ES"/>
              </w:rPr>
              <w:t>above</w:t>
            </w:r>
            <w:bookmarkStart w:id="3181" w:name="_Ref153389187"/>
            <w:r w:rsidR="002350DB">
              <w:rPr>
                <w:rStyle w:val="Refdenotaalpie"/>
              </w:rPr>
              <w:footnoteReference w:id="120"/>
            </w:r>
            <w:bookmarkEnd w:id="3181"/>
            <w:r w:rsidRPr="00626BD3">
              <w:rPr>
                <w:lang w:val="es-ES"/>
              </w:rPr>
              <w:t xml:space="preserve"> in Andalucía, Aragón, Baleares, Castilla y León, Castilla La Mancha, Ceuta, Galicia, Madrid, Melilla, Navarra, Rioja</w:t>
            </w:r>
          </w:p>
          <w:p w14:paraId="73E813C9" w14:textId="04F636BE" w:rsidR="00687599" w:rsidRPr="002C6A96" w:rsidRDefault="00687599" w:rsidP="002350DB">
            <w:pPr>
              <w:pStyle w:val="TableNumbered2"/>
              <w:cnfStyle w:val="000000000000" w:firstRow="0" w:lastRow="0" w:firstColumn="0" w:lastColumn="0" w:oddVBand="0" w:evenVBand="0" w:oddHBand="0" w:evenHBand="0" w:firstRowFirstColumn="0" w:firstRowLastColumn="0" w:lastRowFirstColumn="0" w:lastRowLastColumn="0"/>
              <w:rPr>
                <w:ins w:id="3187" w:author="Martinez De Hurtado Yela Fermin" w:date="2024-10-23T15:13:00Z"/>
                <w:szCs w:val="18"/>
                <w:lang w:val="es-ES"/>
              </w:rPr>
            </w:pPr>
            <w:r w:rsidRPr="00626BD3">
              <w:rPr>
                <w:lang w:val="es-ES"/>
              </w:rPr>
              <w:t>D or above</w:t>
            </w:r>
            <w:r w:rsidR="002350DB" w:rsidRPr="002350DB">
              <w:rPr>
                <w:vertAlign w:val="superscript"/>
              </w:rPr>
              <w:fldChar w:fldCharType="begin"/>
            </w:r>
            <w:r w:rsidR="002350DB" w:rsidRPr="00626BD3">
              <w:rPr>
                <w:vertAlign w:val="superscript"/>
                <w:lang w:val="es-ES"/>
              </w:rPr>
              <w:instrText xml:space="preserve"> NOTEREF _Ref153389187 \h  \* MERGEFORMAT </w:instrText>
            </w:r>
            <w:r w:rsidR="002350DB" w:rsidRPr="002350DB">
              <w:rPr>
                <w:vertAlign w:val="superscript"/>
              </w:rPr>
            </w:r>
            <w:r w:rsidR="002350DB" w:rsidRPr="002350DB">
              <w:rPr>
                <w:vertAlign w:val="superscript"/>
              </w:rPr>
              <w:fldChar w:fldCharType="separate"/>
            </w:r>
            <w:del w:id="3188" w:author="Martinez De Hurtado Yela Fermin" w:date="2024-12-12T16:21:00Z" w16du:dateUtc="2024-12-12T15:21:00Z">
              <w:r w:rsidR="004D2094" w:rsidDel="002B67E3">
                <w:rPr>
                  <w:vertAlign w:val="superscript"/>
                  <w:lang w:val="es-ES"/>
                </w:rPr>
                <w:delText>8</w:delText>
              </w:r>
            </w:del>
            <w:ins w:id="3189" w:author="Martinez De Hurtado Yela Fermin" w:date="2024-12-12T16:21:00Z" w16du:dateUtc="2024-12-12T15:21:00Z">
              <w:r w:rsidR="002B67E3">
                <w:rPr>
                  <w:vertAlign w:val="superscript"/>
                  <w:lang w:val="es-ES"/>
                </w:rPr>
                <w:t>11</w:t>
              </w:r>
            </w:ins>
            <w:r w:rsidR="004D2094">
              <w:rPr>
                <w:vertAlign w:val="superscript"/>
                <w:lang w:val="es-ES"/>
              </w:rPr>
              <w:t>9</w:t>
            </w:r>
            <w:r w:rsidR="002350DB" w:rsidRPr="002350DB">
              <w:rPr>
                <w:vertAlign w:val="superscript"/>
              </w:rPr>
              <w:fldChar w:fldCharType="end"/>
            </w:r>
            <w:r w:rsidRPr="00626BD3">
              <w:rPr>
                <w:lang w:val="es-ES"/>
              </w:rPr>
              <w:t xml:space="preserve"> in Asturias, Canarias, Cantabria, Cataluña, Extremadura, Murcia, País Vasco, Valencia</w:t>
            </w:r>
            <w:commentRangeEnd w:id="3179"/>
            <w:r w:rsidR="00171E9B">
              <w:rPr>
                <w:rStyle w:val="Refdecomentario"/>
                <w:rFonts w:eastAsiaTheme="minorEastAsia"/>
                <w:kern w:val="0"/>
                <w:lang w:eastAsia="ja-JP"/>
                <w14:ligatures w14:val="none"/>
              </w:rPr>
              <w:commentReference w:id="3179"/>
            </w:r>
            <w:commentRangeEnd w:id="3180"/>
            <w:r w:rsidR="00A906B0">
              <w:rPr>
                <w:rStyle w:val="Refdecomentario"/>
                <w:rFonts w:eastAsiaTheme="minorEastAsia"/>
                <w:kern w:val="0"/>
                <w:lang w:eastAsia="ja-JP"/>
                <w14:ligatures w14:val="none"/>
              </w:rPr>
              <w:commentReference w:id="3180"/>
            </w:r>
          </w:p>
          <w:p w14:paraId="1BB22F5E" w14:textId="4AF1562D" w:rsidR="002C6A96" w:rsidRPr="002C6A96" w:rsidRDefault="00814BCC" w:rsidP="00814BCC">
            <w:pPr>
              <w:pStyle w:val="TableNumbered2"/>
              <w:cnfStyle w:val="000000000000" w:firstRow="0" w:lastRow="0" w:firstColumn="0" w:lastColumn="0" w:oddVBand="0" w:evenVBand="0" w:oddHBand="0" w:evenHBand="0" w:firstRowFirstColumn="0" w:firstRowLastColumn="0" w:lastRowFirstColumn="0" w:lastRowLastColumn="0"/>
              <w:rPr>
                <w:rPrChange w:id="3190" w:author="Martinez De Hurtado Yela Fermin" w:date="2024-10-23T15:13:00Z">
                  <w:rPr>
                    <w:lang w:val="es-ES"/>
                  </w:rPr>
                </w:rPrChange>
              </w:rPr>
            </w:pPr>
            <w:ins w:id="3191" w:author="Martinez De Hurtado Yela Fermin" w:date="2024-10-24T15:00:00Z">
              <w:r w:rsidRPr="00814BCC">
                <w:t>Large non-residential buildings are efficiently operated through energy performance monitoring and assessments</w:t>
              </w:r>
            </w:ins>
          </w:p>
          <w:p w14:paraId="294C0B8B" w14:textId="77777777" w:rsidR="00687599" w:rsidRPr="00086329" w:rsidRDefault="0301823E" w:rsidP="00086329">
            <w:pPr>
              <w:pStyle w:val="TableNumbered1"/>
              <w:cnfStyle w:val="000000000000" w:firstRow="0" w:lastRow="0" w:firstColumn="0" w:lastColumn="0" w:oddVBand="0" w:evenVBand="0" w:oddHBand="0" w:evenHBand="0" w:firstRowFirstColumn="0" w:firstRowLastColumn="0" w:lastRowFirstColumn="0" w:lastRowLastColumn="0"/>
            </w:pPr>
            <w:r>
              <w:t xml:space="preserve">Buildings built after 31 December 2020 that comply with </w:t>
            </w:r>
            <w:r w:rsidRPr="34EAB3D7">
              <w:rPr>
                <w:b/>
                <w:bCs/>
                <w:u w:val="single"/>
              </w:rPr>
              <w:t>all</w:t>
            </w:r>
            <w:r>
              <w:t xml:space="preserve"> of the following criteria:</w:t>
            </w:r>
          </w:p>
          <w:p w14:paraId="6563A158" w14:textId="4A129973" w:rsidR="00687599" w:rsidRPr="00086329" w:rsidDel="008F23A7" w:rsidRDefault="00687599">
            <w:pPr>
              <w:pStyle w:val="TableNumbered2"/>
              <w:numPr>
                <w:ilvl w:val="0"/>
                <w:numId w:val="0"/>
              </w:numPr>
              <w:cnfStyle w:val="000000000000" w:firstRow="0" w:lastRow="0" w:firstColumn="0" w:lastColumn="0" w:oddVBand="0" w:evenVBand="0" w:oddHBand="0" w:evenHBand="0" w:firstRowFirstColumn="0" w:firstRowLastColumn="0" w:lastRowFirstColumn="0" w:lastRowLastColumn="0"/>
              <w:rPr>
                <w:del w:id="3192" w:author="Cisneros Morales Diana Karen" w:date="2024-08-26T17:08:00Z"/>
                <w:rFonts w:cstheme="minorHAnsi"/>
                <w:szCs w:val="18"/>
              </w:rPr>
              <w:pPrChange w:id="3193" w:author="Cisneros Morales Diana Karen" w:date="2024-08-26T17:08:00Z">
                <w:pPr>
                  <w:pStyle w:val="TableNumbered2"/>
                  <w:cnfStyle w:val="000000000000" w:firstRow="0" w:lastRow="0" w:firstColumn="0" w:lastColumn="0" w:oddVBand="0" w:evenVBand="0" w:oddHBand="0" w:evenHBand="0" w:firstRowFirstColumn="0" w:firstRowLastColumn="0" w:lastRowFirstColumn="0" w:lastRowLastColumn="0"/>
                </w:pPr>
              </w:pPrChange>
            </w:pPr>
            <w:r>
              <w:t xml:space="preserve">The building's actual (non-modelled) Primary Energy Demand (PED) from non-renewables is limited up </w:t>
            </w:r>
            <w:ins w:id="3194" w:author="Cisneros Morales Diana Karen" w:date="2024-08-26T17:08:00Z">
              <w:r w:rsidR="008F23A7">
                <w:t xml:space="preserve">to </w:t>
              </w:r>
            </w:ins>
          </w:p>
          <w:p w14:paraId="3A31A29B" w14:textId="77777777" w:rsidR="00687599" w:rsidRPr="008F23A7" w:rsidRDefault="0047714D">
            <w:pPr>
              <w:pStyle w:val="TableNumbered2"/>
              <w:numPr>
                <w:ilvl w:val="0"/>
                <w:numId w:val="0"/>
              </w:numPr>
              <w:cnfStyle w:val="000000000000" w:firstRow="0" w:lastRow="0" w:firstColumn="0" w:lastColumn="0" w:oddVBand="0" w:evenVBand="0" w:oddHBand="0" w:evenHBand="0" w:firstRowFirstColumn="0" w:firstRowLastColumn="0" w:lastRowFirstColumn="0" w:lastRowLastColumn="0"/>
              <w:rPr>
                <w:lang w:val="fr-FR"/>
              </w:rPr>
              <w:pPrChange w:id="3195" w:author="Cisneros Morales Diana Karen" w:date="2024-08-26T17:08:00Z">
                <w:pPr>
                  <w:pStyle w:val="TableNumbered1"/>
                  <w:cnfStyle w:val="000000000000" w:firstRow="0" w:lastRow="0" w:firstColumn="0" w:lastColumn="0" w:oddVBand="0" w:evenVBand="0" w:oddHBand="0" w:evenHBand="0" w:firstRowFirstColumn="0" w:firstRowLastColumn="0" w:lastRowFirstColumn="0" w:lastRowLastColumn="0"/>
                </w:pPr>
              </w:pPrChange>
            </w:pPr>
            <m:oMath>
              <m:d>
                <m:dPr>
                  <m:begChr m:val="["/>
                  <m:endChr m:val="]"/>
                  <m:ctrlPr>
                    <w:rPr>
                      <w:rFonts w:ascii="Cambria Math" w:hAnsi="Cambria Math"/>
                      <w:szCs w:val="18"/>
                    </w:rPr>
                  </m:ctrlPr>
                </m:dPr>
                <m:e>
                  <m:r>
                    <w:rPr>
                      <w:rFonts w:ascii="Cambria Math" w:hAnsi="Cambria Math"/>
                      <w:szCs w:val="18"/>
                    </w:rPr>
                    <m:t>see</m:t>
                  </m:r>
                  <m:r>
                    <m:rPr>
                      <m:sty m:val="p"/>
                    </m:rPr>
                    <w:rPr>
                      <w:rFonts w:ascii="Cambria Math" w:hAnsi="Cambria Math"/>
                      <w:szCs w:val="18"/>
                      <w:lang w:val="fr-FR"/>
                    </w:rPr>
                    <m:t xml:space="preserve"> </m:t>
                  </m:r>
                  <m:r>
                    <w:rPr>
                      <w:rFonts w:ascii="Cambria Math" w:hAnsi="Cambria Math"/>
                      <w:szCs w:val="18"/>
                    </w:rPr>
                    <m:t>baseline</m:t>
                  </m:r>
                  <m:r>
                    <m:rPr>
                      <m:sty m:val="p"/>
                    </m:rPr>
                    <w:rPr>
                      <w:rFonts w:ascii="Cambria Math" w:hAnsi="Cambria Math"/>
                      <w:szCs w:val="18"/>
                      <w:lang w:val="fr-FR"/>
                    </w:rPr>
                    <m:t xml:space="preserve"> </m:t>
                  </m:r>
                  <m:r>
                    <w:rPr>
                      <w:rFonts w:ascii="Cambria Math" w:hAnsi="Cambria Math"/>
                      <w:szCs w:val="18"/>
                    </w:rPr>
                    <m:t>values</m:t>
                  </m:r>
                  <m:r>
                    <m:rPr>
                      <m:sty m:val="p"/>
                    </m:rPr>
                    <w:rPr>
                      <w:rFonts w:ascii="Cambria Math" w:hAnsi="Cambria Math"/>
                      <w:szCs w:val="18"/>
                      <w:lang w:val="fr-FR"/>
                    </w:rPr>
                    <m:t xml:space="preserve"> </m:t>
                  </m:r>
                  <m:r>
                    <w:rPr>
                      <w:rFonts w:ascii="Cambria Math" w:hAnsi="Cambria Math"/>
                      <w:szCs w:val="18"/>
                    </w:rPr>
                    <m:t>below</m:t>
                  </m:r>
                  <m:r>
                    <m:rPr>
                      <m:sty m:val="p"/>
                    </m:rPr>
                    <w:rPr>
                      <w:rFonts w:ascii="Cambria Math" w:hAnsi="Cambria Math"/>
                      <w:szCs w:val="18"/>
                      <w:lang w:val="fr-FR"/>
                    </w:rPr>
                    <m:t xml:space="preserve"> </m:t>
                  </m:r>
                  <m:r>
                    <w:rPr>
                      <w:rFonts w:ascii="Cambria Math" w:hAnsi="Cambria Math"/>
                      <w:szCs w:val="18"/>
                    </w:rPr>
                    <m:t>per</m:t>
                  </m:r>
                  <m:r>
                    <m:rPr>
                      <m:sty m:val="p"/>
                    </m:rPr>
                    <w:rPr>
                      <w:rFonts w:ascii="Cambria Math" w:hAnsi="Cambria Math"/>
                      <w:szCs w:val="18"/>
                      <w:lang w:val="fr-FR"/>
                    </w:rPr>
                    <m:t xml:space="preserve"> </m:t>
                  </m:r>
                  <m:r>
                    <w:rPr>
                      <w:rFonts w:ascii="Cambria Math" w:hAnsi="Cambria Math"/>
                      <w:szCs w:val="18"/>
                    </w:rPr>
                    <m:t>climatic</m:t>
                  </m:r>
                  <m:r>
                    <m:rPr>
                      <m:sty m:val="p"/>
                    </m:rPr>
                    <w:rPr>
                      <w:rFonts w:ascii="Cambria Math" w:hAnsi="Cambria Math"/>
                      <w:szCs w:val="18"/>
                      <w:lang w:val="fr-FR"/>
                    </w:rPr>
                    <m:t xml:space="preserve"> </m:t>
                  </m:r>
                  <m:r>
                    <w:rPr>
                      <w:rFonts w:ascii="Cambria Math" w:hAnsi="Cambria Math"/>
                      <w:szCs w:val="18"/>
                    </w:rPr>
                    <m:t>zone</m:t>
                  </m:r>
                </m:e>
              </m:d>
              <m:r>
                <m:rPr>
                  <m:sty m:val="p"/>
                </m:rPr>
                <w:rPr>
                  <w:rFonts w:ascii="Cambria Math" w:hAnsi="Cambria Math"/>
                  <w:szCs w:val="18"/>
                  <w:lang w:val="fr-FR"/>
                </w:rPr>
                <m:t>+8*</m:t>
              </m:r>
              <m:d>
                <m:dPr>
                  <m:ctrlPr>
                    <w:rPr>
                      <w:rFonts w:ascii="Cambria Math" w:hAnsi="Cambria Math"/>
                      <w:szCs w:val="18"/>
                    </w:rPr>
                  </m:ctrlPr>
                </m:dPr>
                <m:e>
                  <m:r>
                    <m:rPr>
                      <m:sty m:val="p"/>
                    </m:rPr>
                    <w:rPr>
                      <w:rFonts w:ascii="Cambria Math" w:hAnsi="Cambria Math"/>
                      <w:szCs w:val="18"/>
                      <w:lang w:val="fr-FR"/>
                    </w:rPr>
                    <m:t>1-10%</m:t>
                  </m:r>
                </m:e>
              </m:d>
              <m:r>
                <m:rPr>
                  <m:sty m:val="p"/>
                </m:rPr>
                <w:rPr>
                  <w:rFonts w:ascii="Cambria Math" w:hAnsi="Cambria Math"/>
                  <w:szCs w:val="18"/>
                  <w:lang w:val="fr-FR"/>
                </w:rPr>
                <m:t xml:space="preserve">* </m:t>
              </m:r>
            </m:oMath>
            <w:r w:rsidR="2ABA9783" w:rsidRPr="008F23A7">
              <w:rPr>
                <w:lang w:val="fr-FR"/>
              </w:rPr>
              <w:t>CFI</w:t>
            </w:r>
            <w:r w:rsidR="00687599" w:rsidRPr="2E076EF3">
              <w:rPr>
                <w:rStyle w:val="Refdenotaalpie"/>
              </w:rPr>
              <w:footnoteReference w:id="121"/>
            </w:r>
            <w:del w:id="3196" w:author="Cisneros Morales Diana Karen" w:date="2024-08-26T17:09:00Z">
              <w:r w:rsidR="00687599" w:rsidRPr="008F23A7" w:rsidDel="00271C43">
                <w:rPr>
                  <w:szCs w:val="18"/>
                  <w:lang w:val="fr-FR"/>
                </w:rPr>
                <w:br/>
              </w:r>
            </w:del>
          </w:p>
          <w:p w14:paraId="1D37F4E5" w14:textId="77777777" w:rsidR="00687599" w:rsidRPr="00086329" w:rsidRDefault="0301823E" w:rsidP="00086329">
            <w:pPr>
              <w:pStyle w:val="TableNumbered2"/>
              <w:cnfStyle w:val="000000000000" w:firstRow="0" w:lastRow="0" w:firstColumn="0" w:lastColumn="0" w:oddVBand="0" w:evenVBand="0" w:oddHBand="0" w:evenHBand="0" w:firstRowFirstColumn="0" w:firstRowLastColumn="0" w:lastRowFirstColumn="0" w:lastRowLastColumn="0"/>
            </w:pPr>
            <w:r>
              <w:t>Baseline values in mainland territory:</w:t>
            </w:r>
          </w:p>
          <w:p w14:paraId="06BAADD7"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63.0 kWh/m2/ year in Climatic Zone α</w:t>
            </w:r>
          </w:p>
          <w:p w14:paraId="42ABD0DF"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49.5 kWh/m2/ year in Climatic Zone A</w:t>
            </w:r>
          </w:p>
          <w:p w14:paraId="5478C497"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45.0 kWh/m2/ year in Climatic Zone B</w:t>
            </w:r>
          </w:p>
          <w:p w14:paraId="381ABCEF"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31.5 kWh/m2/ year in Climatic Zone C</w:t>
            </w:r>
          </w:p>
          <w:p w14:paraId="74CEDBC3"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18.0 kWh/m2/ year in Climatic Zone D</w:t>
            </w:r>
          </w:p>
          <w:p w14:paraId="3ED1B7DC"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9.0 kWh/m2/ year in Climatic Zone E</w:t>
            </w:r>
          </w:p>
          <w:p w14:paraId="0E873BAE" w14:textId="77777777" w:rsidR="00687599" w:rsidRPr="00086329" w:rsidRDefault="0301823E" w:rsidP="34EAB3D7">
            <w:pPr>
              <w:pStyle w:val="TableNumbered2"/>
              <w:cnfStyle w:val="000000000000" w:firstRow="0" w:lastRow="0" w:firstColumn="0" w:lastColumn="0" w:oddVBand="0" w:evenVBand="0" w:oddHBand="0" w:evenHBand="0" w:firstRowFirstColumn="0" w:firstRowLastColumn="0" w:lastRowFirstColumn="0" w:lastRowLastColumn="0"/>
            </w:pPr>
            <w:r>
              <w:t xml:space="preserve">Baseline values in non-mainland territory (Balearic Islands, Canary Islands, </w:t>
            </w:r>
            <w:r w:rsidR="15B01551">
              <w:t>Ceuta,</w:t>
            </w:r>
            <w:r>
              <w:t xml:space="preserve"> and Melilla):</w:t>
            </w:r>
          </w:p>
          <w:p w14:paraId="750943FF"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88.2 kWh/m2/ year in Climatic Zone α</w:t>
            </w:r>
          </w:p>
          <w:p w14:paraId="7F8279E8"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69.3 kWh/m2/ year in Climatic Zone A</w:t>
            </w:r>
          </w:p>
          <w:p w14:paraId="4B8BA541"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63.0 kWh/m2/ year in Climatic Zone B</w:t>
            </w:r>
          </w:p>
          <w:p w14:paraId="474F7EB6"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44.1 kWh/m2/ year in Climatic Zone C</w:t>
            </w:r>
          </w:p>
          <w:p w14:paraId="4FBCECA0"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25.2 kWh/m2/ year in Climatic Zone D</w:t>
            </w:r>
          </w:p>
          <w:p w14:paraId="1DCE8E2B" w14:textId="77777777" w:rsidR="00687599" w:rsidRPr="00086329" w:rsidRDefault="00687599" w:rsidP="00086329">
            <w:pPr>
              <w:pStyle w:val="TableNumbered3"/>
              <w:cnfStyle w:val="000000000000" w:firstRow="0" w:lastRow="0" w:firstColumn="0" w:lastColumn="0" w:oddVBand="0" w:evenVBand="0" w:oddHBand="0" w:evenHBand="0" w:firstRowFirstColumn="0" w:firstRowLastColumn="0" w:lastRowFirstColumn="0" w:lastRowLastColumn="0"/>
              <w:rPr>
                <w:szCs w:val="18"/>
              </w:rPr>
            </w:pPr>
            <w:r>
              <w:t>12.6 kWh/m2/ year in Climatic Zone E</w:t>
            </w:r>
          </w:p>
          <w:p w14:paraId="1830CB82" w14:textId="77378166" w:rsidR="00687599" w:rsidRPr="00086329" w:rsidDel="00866B6D"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del w:id="3197" w:author="Martinez De Hurtado Yela Fermin" w:date="2024-10-23T15:54:00Z"/>
                <w:szCs w:val="18"/>
              </w:rPr>
            </w:pPr>
            <w:del w:id="3198" w:author="Martinez De Hurtado Yela Fermin" w:date="2024-10-23T15:54:00Z">
              <w:r w:rsidRPr="4F9A2CA1" w:rsidDel="00866B6D">
                <w:delText>Building is subject to checks for airtightness and thermal integrity</w:delText>
              </w:r>
              <w:r w:rsidRPr="4F9A2CA1" w:rsidDel="00866B6D">
                <w:rPr>
                  <w:rStyle w:val="Refdenotaalpie"/>
                </w:rPr>
                <w:footnoteReference w:id="122"/>
              </w:r>
              <w:r w:rsidRPr="4F9A2CA1" w:rsidDel="00866B6D">
                <w:delText xml:space="preserve"> post construction; deviations from the predetermined performance levels or defects are communicated to investors and clients</w:delText>
              </w:r>
            </w:del>
          </w:p>
          <w:p w14:paraId="22FC036F" w14:textId="7BE1D9B0" w:rsidR="00687599" w:rsidRPr="00086329" w:rsidDel="00866B6D"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del w:id="3201" w:author="Martinez De Hurtado Yela Fermin" w:date="2024-10-23T15:54:00Z"/>
                <w:szCs w:val="18"/>
              </w:rPr>
            </w:pPr>
            <w:del w:id="3202" w:author="Martinez De Hurtado Yela Fermin" w:date="2024-10-23T15:54:00Z">
              <w:r w:rsidDel="00866B6D">
                <w:delText>Life-cycle Global Warming Potential (GWP) of the building has been calculated for each stage and is disclosed to investors and clients</w:delText>
              </w:r>
            </w:del>
          </w:p>
          <w:p w14:paraId="391C7E8F" w14:textId="77777777" w:rsidR="00687599" w:rsidRPr="00086329"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szCs w:val="18"/>
              </w:rPr>
            </w:pPr>
            <w:r>
              <w:t>Large non-residential buildings are efficiently operated through energy performance monitoring and assessments</w:t>
            </w:r>
          </w:p>
          <w:p w14:paraId="1530077F" w14:textId="730BF21B" w:rsidR="00687599" w:rsidRPr="00086329" w:rsidRDefault="00D40450" w:rsidP="00086329">
            <w:pPr>
              <w:pStyle w:val="TableText"/>
              <w:cnfStyle w:val="000000000000" w:firstRow="0" w:lastRow="0" w:firstColumn="0" w:lastColumn="0" w:oddVBand="0" w:evenVBand="0" w:oddHBand="0" w:evenHBand="0" w:firstRowFirstColumn="0" w:firstRowLastColumn="0" w:lastRowFirstColumn="0" w:lastRowLastColumn="0"/>
            </w:pPr>
            <w:ins w:id="3203" w:author="Martinez De Hurtado Yela Fermin" w:date="2024-10-24T15:08:00Z">
              <w:r w:rsidRPr="00632CB0">
                <w:rPr>
                  <w:szCs w:val="18"/>
                </w:rPr>
                <w:t>Or</w:t>
              </w:r>
            </w:ins>
            <w:del w:id="3204" w:author="Martinez De Hurtado Yela Fermin" w:date="2024-10-24T15:08:00Z">
              <w:r w:rsidR="00687599" w:rsidRPr="00086329" w:rsidDel="00D40450">
                <w:delText>or</w:delText>
              </w:r>
            </w:del>
          </w:p>
          <w:p w14:paraId="6E9C5AEA" w14:textId="77777777" w:rsidR="00687599" w:rsidRPr="00494B25" w:rsidRDefault="00687599" w:rsidP="00A46517">
            <w:pPr>
              <w:pStyle w:val="TableNumbered1"/>
              <w:numPr>
                <w:ilvl w:val="0"/>
                <w:numId w:val="141"/>
              </w:numPr>
              <w:tabs>
                <w:tab w:val="left" w:pos="356"/>
              </w:tabs>
              <w:cnfStyle w:val="000000000000" w:firstRow="0" w:lastRow="0" w:firstColumn="0" w:lastColumn="0" w:oddVBand="0" w:evenVBand="0" w:oddHBand="0" w:evenHBand="0" w:firstRowFirstColumn="0" w:firstRowLastColumn="0" w:lastRowFirstColumn="0" w:lastRowLastColumn="0"/>
              <w:rPr>
                <w:szCs w:val="18"/>
              </w:rPr>
            </w:pPr>
            <w:r>
              <w:t>Buildings that have obtained or will in future obtain one of the following certificates:</w:t>
            </w:r>
          </w:p>
          <w:p w14:paraId="7F58C3A8" w14:textId="77777777" w:rsidR="00687599" w:rsidRPr="00086329"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szCs w:val="18"/>
              </w:rPr>
            </w:pPr>
            <w:r>
              <w:t>HQE SB v4. Certification</w:t>
            </w:r>
          </w:p>
          <w:p w14:paraId="0B56FF97" w14:textId="7483BB98" w:rsidR="00687599" w:rsidRPr="00086329" w:rsidRDefault="004E0C20" w:rsidP="00086329">
            <w:pPr>
              <w:pStyle w:val="TableNumbered2"/>
              <w:cnfStyle w:val="000000000000" w:firstRow="0" w:lastRow="0" w:firstColumn="0" w:lastColumn="0" w:oddVBand="0" w:evenVBand="0" w:oddHBand="0" w:evenHBand="0" w:firstRowFirstColumn="0" w:firstRowLastColumn="0" w:lastRowFirstColumn="0" w:lastRowLastColumn="0"/>
              <w:rPr>
                <w:szCs w:val="18"/>
              </w:rPr>
            </w:pPr>
            <w:ins w:id="3205" w:author="Martinez De Hurtado Yela Fermin" w:date="2024-10-23T12:23:00Z">
              <w:r>
                <w:t>Buildings that have a PED that is 10% below the Net Zero Energy Building Certification™ (NZEB)</w:t>
              </w:r>
            </w:ins>
            <w:del w:id="3206" w:author="Martinez De Hurtado Yela Fermin" w:date="2024-10-23T12:25:00Z">
              <w:r w:rsidR="00687599" w:rsidDel="006D11E1">
                <w:delText>Net Zero Energy Building Certification™ (NZEB)</w:delText>
              </w:r>
            </w:del>
          </w:p>
          <w:p w14:paraId="23980B90" w14:textId="77777777" w:rsidR="00687599" w:rsidRPr="00086329" w:rsidRDefault="00687599" w:rsidP="00086329">
            <w:pPr>
              <w:pStyle w:val="TableNumbered2"/>
              <w:cnfStyle w:val="000000000000" w:firstRow="0" w:lastRow="0" w:firstColumn="0" w:lastColumn="0" w:oddVBand="0" w:evenVBand="0" w:oddHBand="0" w:evenHBand="0" w:firstRowFirstColumn="0" w:firstRowLastColumn="0" w:lastRowFirstColumn="0" w:lastRowLastColumn="0"/>
              <w:rPr>
                <w:szCs w:val="18"/>
              </w:rPr>
            </w:pPr>
            <w:r>
              <w:t>Low-Carbon Buildings Climate Bond Initiative (CBI) Certification</w:t>
            </w:r>
          </w:p>
        </w:tc>
      </w:tr>
      <w:tr w:rsidR="00687599" w:rsidRPr="00086329" w14:paraId="2FE57480" w14:textId="77777777" w:rsidTr="34EAB3D7">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796E2E17" w14:textId="77777777" w:rsidR="00687599" w:rsidRPr="00086329" w:rsidRDefault="00687599" w:rsidP="00086329">
            <w:pPr>
              <w:pStyle w:val="TableText"/>
              <w:keepNext/>
              <w:keepLines/>
              <w:rPr>
                <w:szCs w:val="18"/>
              </w:rPr>
            </w:pPr>
            <w:r w:rsidRPr="00086329">
              <w:rPr>
                <w:szCs w:val="18"/>
              </w:rPr>
              <w:lastRenderedPageBreak/>
              <w:t>Santander-specific</w:t>
            </w:r>
          </w:p>
        </w:tc>
        <w:tc>
          <w:tcPr>
            <w:tcW w:w="6877" w:type="dxa"/>
            <w:shd w:val="clear" w:color="auto" w:fill="FFFFFF" w:themeFill="background2"/>
          </w:tcPr>
          <w:p w14:paraId="12EB0F03" w14:textId="77777777" w:rsidR="00687599" w:rsidRPr="00086329" w:rsidRDefault="00687599" w:rsidP="00086329">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086329">
              <w:rPr>
                <w:szCs w:val="18"/>
              </w:rPr>
              <w:t>The activity complies with the following criteria:</w:t>
            </w:r>
          </w:p>
          <w:p w14:paraId="5EAB93DF" w14:textId="77777777" w:rsidR="00687599" w:rsidRPr="00632CB0" w:rsidRDefault="00687599" w:rsidP="00A46517">
            <w:pPr>
              <w:pStyle w:val="TableNumbered1"/>
              <w:keepNext/>
              <w:keepLines/>
              <w:numPr>
                <w:ilvl w:val="0"/>
                <w:numId w:val="142"/>
              </w:numPr>
              <w:cnfStyle w:val="000000000000" w:firstRow="0" w:lastRow="0" w:firstColumn="0" w:lastColumn="0" w:oddVBand="0" w:evenVBand="0" w:oddHBand="0" w:evenHBand="0" w:firstRowFirstColumn="0" w:firstRowLastColumn="0" w:lastRowFirstColumn="0" w:lastRowLastColumn="0"/>
              <w:rPr>
                <w:szCs w:val="18"/>
              </w:rPr>
            </w:pPr>
            <w:r>
              <w:t xml:space="preserve">New or existing buildings that have obtained or will in future obtain any of the following certifications of efficiency of the real estate: </w:t>
            </w:r>
          </w:p>
          <w:p w14:paraId="7754AB2C" w14:textId="77777777" w:rsidR="00687599" w:rsidRPr="00086329" w:rsidRDefault="00687599" w:rsidP="00086329">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Buildings built after 31 December 2020 or with modelled evidence that are within the top 15% energy efficiency of the national or regional building stock. For example, as of December 2021 considers buildings that have an Energy Performance Certificate (EPC) in Spain of:</w:t>
            </w:r>
          </w:p>
          <w:p w14:paraId="0637BD09" w14:textId="77777777" w:rsidR="00687599" w:rsidRPr="00626BD3" w:rsidRDefault="00687599" w:rsidP="00086329">
            <w:pPr>
              <w:pStyle w:val="TableNumbered3"/>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4F9A2CA1">
              <w:rPr>
                <w:lang w:val="es-ES"/>
              </w:rPr>
              <w:t xml:space="preserve">C or </w:t>
            </w:r>
            <w:r w:rsidRPr="00626BD3">
              <w:rPr>
                <w:lang w:val="es-ES"/>
              </w:rPr>
              <w:t>above</w:t>
            </w:r>
            <w:bookmarkStart w:id="3207" w:name="_Ref153389312"/>
            <w:r w:rsidR="002350DB">
              <w:rPr>
                <w:rStyle w:val="Refdenotaalpie"/>
              </w:rPr>
              <w:footnoteReference w:id="123"/>
            </w:r>
            <w:bookmarkEnd w:id="3207"/>
            <w:r w:rsidRPr="00626BD3">
              <w:rPr>
                <w:lang w:val="es-ES"/>
              </w:rPr>
              <w:t xml:space="preserve"> in Andalucía, Aragón, Baleares, Castilla y León, Castilla La Mancha, Ceuta, Galicia, Madrid, Melilla, Navarra, Rioja</w:t>
            </w:r>
          </w:p>
          <w:p w14:paraId="235BB419" w14:textId="7FEDB937" w:rsidR="00687599" w:rsidRPr="00626BD3" w:rsidRDefault="00687599" w:rsidP="00086329">
            <w:pPr>
              <w:pStyle w:val="TableNumbered3"/>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00626BD3">
              <w:rPr>
                <w:lang w:val="es-ES"/>
              </w:rPr>
              <w:t>D or above</w:t>
            </w:r>
            <w:r w:rsidR="002350DB" w:rsidRPr="002350DB">
              <w:rPr>
                <w:vertAlign w:val="superscript"/>
              </w:rPr>
              <w:fldChar w:fldCharType="begin"/>
            </w:r>
            <w:r w:rsidR="002350DB" w:rsidRPr="00626BD3">
              <w:rPr>
                <w:vertAlign w:val="superscript"/>
                <w:lang w:val="es-ES"/>
              </w:rPr>
              <w:instrText xml:space="preserve"> NOTEREF _Ref153389312 \h  \* MERGEFORMAT </w:instrText>
            </w:r>
            <w:r w:rsidR="002350DB" w:rsidRPr="002350DB">
              <w:rPr>
                <w:vertAlign w:val="superscript"/>
              </w:rPr>
            </w:r>
            <w:r w:rsidR="002350DB" w:rsidRPr="002350DB">
              <w:rPr>
                <w:vertAlign w:val="superscript"/>
              </w:rPr>
              <w:fldChar w:fldCharType="separate"/>
            </w:r>
            <w:del w:id="3211" w:author="Martinez De Hurtado Yela Fermin" w:date="2024-12-12T16:21:00Z" w16du:dateUtc="2024-12-12T15:21:00Z">
              <w:r w:rsidR="004D2094" w:rsidDel="002B67E3">
                <w:rPr>
                  <w:vertAlign w:val="superscript"/>
                  <w:lang w:val="es-ES"/>
                </w:rPr>
                <w:delText>9</w:delText>
              </w:r>
            </w:del>
            <w:ins w:id="3212" w:author="Martinez De Hurtado Yela Fermin" w:date="2024-12-12T16:21:00Z" w16du:dateUtc="2024-12-12T15:21:00Z">
              <w:r w:rsidR="002B67E3">
                <w:rPr>
                  <w:vertAlign w:val="superscript"/>
                  <w:lang w:val="es-ES"/>
                </w:rPr>
                <w:t>12</w:t>
              </w:r>
            </w:ins>
            <w:r w:rsidR="004D2094">
              <w:rPr>
                <w:vertAlign w:val="superscript"/>
                <w:lang w:val="es-ES"/>
              </w:rPr>
              <w:t>2</w:t>
            </w:r>
            <w:r w:rsidR="002350DB" w:rsidRPr="002350DB">
              <w:rPr>
                <w:vertAlign w:val="superscript"/>
              </w:rPr>
              <w:fldChar w:fldCharType="end"/>
            </w:r>
            <w:r w:rsidRPr="00626BD3">
              <w:rPr>
                <w:lang w:val="es-ES"/>
              </w:rPr>
              <w:t xml:space="preserve"> in Asturias, Canarias, Cantabria, Cataluña, Extremadura, Murcia, País Vasco, Valencia</w:t>
            </w:r>
          </w:p>
          <w:p w14:paraId="1018F4E8" w14:textId="77777777" w:rsidR="00687599" w:rsidRPr="00086329" w:rsidRDefault="00687599" w:rsidP="00086329">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LEED (Gold or above)</w:t>
            </w:r>
          </w:p>
          <w:p w14:paraId="2878293F" w14:textId="77777777" w:rsidR="00687599" w:rsidRPr="00086329" w:rsidRDefault="00687599" w:rsidP="00086329">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 xml:space="preserve">BREEAM (Excellent or above where “Very good” can be acceptable with a minimum score of 70% in the Energy category) </w:t>
            </w:r>
          </w:p>
          <w:p w14:paraId="24D31BDF" w14:textId="77777777" w:rsidR="00687599" w:rsidRPr="00086329" w:rsidRDefault="00687599" w:rsidP="00086329">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DGNB Certification (Gold or above)</w:t>
            </w:r>
          </w:p>
          <w:p w14:paraId="51E10683" w14:textId="77777777" w:rsidR="003E3FB6" w:rsidRPr="003E3FB6" w:rsidRDefault="00687599" w:rsidP="003E3FB6">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t>EDGE (Advanced or Zero Carbon)</w:t>
            </w:r>
          </w:p>
          <w:p w14:paraId="296B93CA" w14:textId="77777777" w:rsidR="00687599" w:rsidRPr="00B26C97" w:rsidRDefault="00687599" w:rsidP="003E3FB6">
            <w:pPr>
              <w:pStyle w:val="TableNumbered2"/>
              <w:keepNext/>
              <w:keepLines/>
              <w:cnfStyle w:val="000000000000" w:firstRow="0" w:lastRow="0" w:firstColumn="0" w:lastColumn="0" w:oddVBand="0" w:evenVBand="0" w:oddHBand="0" w:evenHBand="0" w:firstRowFirstColumn="0" w:firstRowLastColumn="0" w:lastRowFirstColumn="0" w:lastRowLastColumn="0"/>
              <w:rPr>
                <w:ins w:id="3213" w:author="Martinez De Hurtado Yela Fermin" w:date="2025-01-02T17:08:00Z" w16du:dateUtc="2025-01-02T16:08:00Z"/>
                <w:szCs w:val="18"/>
              </w:rPr>
            </w:pPr>
            <w:r>
              <w:t>Passivhaus (Classic or above)</w:t>
            </w:r>
          </w:p>
          <w:p w14:paraId="15C30E87"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214" w:author="Martinez De Hurtado Yela Fermin" w:date="2025-01-02T17:08:00Z" w16du:dateUtc="2025-01-02T16:08:00Z"/>
              </w:rPr>
            </w:pPr>
            <w:ins w:id="3215" w:author="Martinez De Hurtado Yela Fermin" w:date="2025-01-02T17:08:00Z" w16du:dateUtc="2025-01-02T16:08:00Z">
              <w:r>
                <w:t>Home Quality Mark (4 starts or above)</w:t>
              </w:r>
            </w:ins>
          </w:p>
          <w:p w14:paraId="77111EE4"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216" w:author="Martinez De Hurtado Yela Fermin" w:date="2025-01-02T17:08:00Z" w16du:dateUtc="2025-01-02T16:08:00Z"/>
              </w:rPr>
            </w:pPr>
            <w:ins w:id="3217" w:author="Martinez De Hurtado Yela Fermin" w:date="2025-01-02T17:08:00Z" w16du:dateUtc="2025-01-02T16:08:00Z">
              <w:r>
                <w:t>NABERS (</w:t>
              </w:r>
              <w:r w:rsidRPr="007D2FB2">
                <w:t>4,5 stars or above</w:t>
              </w:r>
              <w:r>
                <w:t>)</w:t>
              </w:r>
            </w:ins>
          </w:p>
          <w:p w14:paraId="66DB0677"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218" w:author="Martinez De Hurtado Yela Fermin" w:date="2025-01-02T17:08:00Z" w16du:dateUtc="2025-01-02T16:08:00Z"/>
                <w:szCs w:val="18"/>
                <w:lang w:val="es-ES"/>
              </w:rPr>
            </w:pPr>
            <w:ins w:id="3219" w:author="Martinez De Hurtado Yela Fermin" w:date="2025-01-02T17:08:00Z" w16du:dateUtc="2025-01-02T16:08:00Z">
              <w:r>
                <w:t>PBE Edificia (</w:t>
              </w:r>
              <w:r w:rsidRPr="007D2FB2">
                <w:t>ENCE rating B</w:t>
              </w:r>
              <w:r>
                <w:t>)</w:t>
              </w:r>
            </w:ins>
          </w:p>
          <w:p w14:paraId="40C3BAE3" w14:textId="77777777" w:rsidR="00B26C97" w:rsidRPr="003E3FB6" w:rsidRDefault="00B26C97">
            <w:pPr>
              <w:pStyle w:val="TableNumbered2"/>
              <w:keepNext/>
              <w:keepLines/>
              <w:numPr>
                <w:ilvl w:val="0"/>
                <w:numId w:val="0"/>
              </w:numPr>
              <w:ind w:left="432"/>
              <w:cnfStyle w:val="000000000000" w:firstRow="0" w:lastRow="0" w:firstColumn="0" w:lastColumn="0" w:oddVBand="0" w:evenVBand="0" w:oddHBand="0" w:evenHBand="0" w:firstRowFirstColumn="0" w:firstRowLastColumn="0" w:lastRowFirstColumn="0" w:lastRowLastColumn="0"/>
              <w:rPr>
                <w:szCs w:val="18"/>
              </w:rPr>
              <w:pPrChange w:id="3220" w:author="Martinez De Hurtado Yela Fermin" w:date="2025-01-02T17:08:00Z" w16du:dateUtc="2025-01-02T16:08:00Z">
                <w:pPr>
                  <w:pStyle w:val="TableNumbered2"/>
                  <w:keepNext/>
                  <w:keepLines/>
                  <w:cnfStyle w:val="000000000000" w:firstRow="0" w:lastRow="0" w:firstColumn="0" w:lastColumn="0" w:oddVBand="0" w:evenVBand="0" w:oddHBand="0" w:evenHBand="0" w:firstRowFirstColumn="0" w:firstRowLastColumn="0" w:lastRowFirstColumn="0" w:lastRowLastColumn="0"/>
                </w:pPr>
              </w:pPrChange>
            </w:pPr>
          </w:p>
        </w:tc>
      </w:tr>
    </w:tbl>
    <w:p w14:paraId="10B32AC5" w14:textId="77777777" w:rsidR="001C5378" w:rsidRPr="001C5378" w:rsidRDefault="001C5378" w:rsidP="001C5378">
      <w:pPr>
        <w:pStyle w:val="Textoindependiente"/>
      </w:pPr>
    </w:p>
    <w:p w14:paraId="447C79FE" w14:textId="77777777" w:rsidR="00687599" w:rsidRPr="00854071" w:rsidRDefault="00687599" w:rsidP="00632CB0">
      <w:pPr>
        <w:pStyle w:val="HeadingA4"/>
      </w:pPr>
      <w:bookmarkStart w:id="3221" w:name="_Toc152060601"/>
      <w:r w:rsidRPr="00854071">
        <w:lastRenderedPageBreak/>
        <w:t>In Portugal</w:t>
      </w:r>
      <w:bookmarkEnd w:id="3221"/>
    </w:p>
    <w:p w14:paraId="7660E87A" w14:textId="18BDA6D7" w:rsidR="00687599" w:rsidRPr="00854071" w:rsidRDefault="00687599" w:rsidP="00632CB0">
      <w:pPr>
        <w:pStyle w:val="HeadingA5"/>
      </w:pPr>
      <w:r w:rsidRPr="00086329">
        <w:t>Acquisition</w:t>
      </w:r>
      <w:r w:rsidRPr="00854071">
        <w:t xml:space="preserve"> and ownership of residential buildings </w:t>
      </w:r>
      <w:del w:id="3222" w:author="Martinez De Hurtado Yela Fermin" w:date="2024-10-23T15:14:00Z">
        <w:r w:rsidRPr="00854071" w:rsidDel="005E6067">
          <w:delText xml:space="preserve">of buildings smaller than 5,000m2 </w:delText>
        </w:r>
      </w:del>
      <w:r w:rsidRPr="00854071">
        <w:t>in Portugal</w:t>
      </w:r>
    </w:p>
    <w:tbl>
      <w:tblPr>
        <w:tblStyle w:val="OWTable"/>
        <w:tblW w:w="5000" w:type="pct"/>
        <w:tblLayout w:type="fixed"/>
        <w:tblLook w:val="04A0" w:firstRow="1" w:lastRow="0" w:firstColumn="1" w:lastColumn="0" w:noHBand="0" w:noVBand="1"/>
      </w:tblPr>
      <w:tblGrid>
        <w:gridCol w:w="2683"/>
        <w:gridCol w:w="6922"/>
      </w:tblGrid>
      <w:tr w:rsidR="00687599" w:rsidRPr="00632CB0" w14:paraId="318D4876"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7EC37D0A" w14:textId="77777777" w:rsidR="00687599" w:rsidRPr="00632CB0" w:rsidRDefault="00687599" w:rsidP="00632CB0">
            <w:pPr>
              <w:pStyle w:val="TableHeadingText"/>
              <w:keepNext/>
              <w:rPr>
                <w:b/>
                <w:bCs/>
                <w:szCs w:val="18"/>
              </w:rPr>
            </w:pPr>
            <w:r w:rsidRPr="00632CB0">
              <w:rPr>
                <w:b/>
                <w:bCs/>
                <w:szCs w:val="18"/>
              </w:rPr>
              <w:t>Eligibility</w:t>
            </w:r>
          </w:p>
        </w:tc>
        <w:tc>
          <w:tcPr>
            <w:tcW w:w="6877" w:type="dxa"/>
          </w:tcPr>
          <w:p w14:paraId="2CA0D80D" w14:textId="77777777" w:rsidR="00687599" w:rsidRPr="00632CB0" w:rsidRDefault="00687599" w:rsidP="00632CB0">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632CB0">
              <w:rPr>
                <w:b/>
                <w:bCs/>
                <w:szCs w:val="18"/>
              </w:rPr>
              <w:t>Criteria</w:t>
            </w:r>
          </w:p>
        </w:tc>
      </w:tr>
      <w:tr w:rsidR="00687599" w:rsidRPr="00632CB0" w14:paraId="63972E38"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4219343" w14:textId="77777777" w:rsidR="00687599" w:rsidRPr="00632CB0" w:rsidRDefault="00687599" w:rsidP="00632CB0">
            <w:pPr>
              <w:pStyle w:val="TableText"/>
              <w:keepNext/>
              <w:keepLines/>
              <w:rPr>
                <w:szCs w:val="18"/>
              </w:rPr>
            </w:pPr>
            <w:r w:rsidRPr="00632CB0">
              <w:rPr>
                <w:szCs w:val="18"/>
              </w:rPr>
              <w:t>EU Taxonomy consistent</w:t>
            </w:r>
          </w:p>
        </w:tc>
        <w:tc>
          <w:tcPr>
            <w:tcW w:w="6877" w:type="dxa"/>
            <w:shd w:val="clear" w:color="auto" w:fill="C9E8D3" w:themeFill="accent5" w:themeFillTint="33"/>
          </w:tcPr>
          <w:p w14:paraId="671B3440"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The activity complies with either (1.) or (2.): </w:t>
            </w:r>
          </w:p>
          <w:p w14:paraId="33039ECF" w14:textId="6F8E421D" w:rsidR="00FE351B" w:rsidRPr="00814BCC" w:rsidRDefault="00687599" w:rsidP="00814BCC">
            <w:pPr>
              <w:pStyle w:val="TableNumbered1"/>
              <w:keepNext/>
              <w:keepLines/>
              <w:numPr>
                <w:ilvl w:val="0"/>
                <w:numId w:val="143"/>
              </w:numPr>
              <w:cnfStyle w:val="000000000000" w:firstRow="0" w:lastRow="0" w:firstColumn="0" w:lastColumn="0" w:oddVBand="0" w:evenVBand="0" w:oddHBand="0" w:evenHBand="0" w:firstRowFirstColumn="0" w:firstRowLastColumn="0" w:lastRowFirstColumn="0" w:lastRowLastColumn="0"/>
              <w:rPr>
                <w:szCs w:val="18"/>
              </w:rPr>
            </w:pPr>
            <w:r w:rsidRPr="0A974F12">
              <w:t>Buildings built before 31 December 2020</w:t>
            </w:r>
            <w:r w:rsidR="53133C16" w:rsidRPr="00FE351B">
              <w:rPr>
                <w:szCs w:val="18"/>
              </w:rPr>
              <w:t xml:space="preserve"> </w:t>
            </w:r>
            <w:r w:rsidRPr="0A974F12">
              <w:t xml:space="preserve">that are within the top 15% energy efficiency of the national or regional building stock, which as of </w:t>
            </w:r>
            <w:commentRangeStart w:id="3223"/>
            <w:commentRangeStart w:id="3224"/>
            <w:r w:rsidRPr="0A974F12">
              <w:t>September 2023 considers actual (non-modelled) Energy Performance Certificates (EPC) B or above in Portugal</w:t>
            </w:r>
            <w:commentRangeEnd w:id="3223"/>
            <w:r w:rsidR="00171E9B">
              <w:rPr>
                <w:rStyle w:val="Refdecomentario"/>
                <w:rFonts w:eastAsiaTheme="minorEastAsia"/>
                <w:kern w:val="0"/>
                <w:lang w:eastAsia="ja-JP"/>
                <w14:ligatures w14:val="none"/>
              </w:rPr>
              <w:commentReference w:id="3223"/>
            </w:r>
            <w:commentRangeEnd w:id="3224"/>
            <w:r w:rsidR="00A906B0">
              <w:rPr>
                <w:rStyle w:val="Refdecomentario"/>
                <w:rFonts w:eastAsiaTheme="minorEastAsia"/>
                <w:kern w:val="0"/>
                <w:lang w:eastAsia="ja-JP"/>
                <w14:ligatures w14:val="none"/>
              </w:rPr>
              <w:commentReference w:id="3224"/>
            </w:r>
            <w:r w:rsidR="002350DB" w:rsidRPr="0A974F12">
              <w:rPr>
                <w:rStyle w:val="Refdenotaalpie"/>
              </w:rPr>
              <w:footnoteReference w:id="124"/>
            </w:r>
            <w:r w:rsidRPr="00FE351B">
              <w:rPr>
                <w:szCs w:val="18"/>
              </w:rPr>
              <w:t xml:space="preserve"> </w:t>
            </w:r>
          </w:p>
          <w:p w14:paraId="07000A34" w14:textId="4A4902F9" w:rsidR="00FE351B" w:rsidDel="00D4045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del w:id="3229" w:author="Martinez De Hurtado Yela Fermin" w:date="2024-10-24T15:01:00Z"/>
              </w:rPr>
            </w:pPr>
            <w:r w:rsidRPr="0A974F12">
              <w:t>Buildings built after 31 December 2020 that have an actual (non-modelled) RNT of &lt;0.</w:t>
            </w:r>
            <w:ins w:id="3230" w:author="Martinez De Hurtado Yela Fermin" w:date="2025-01-14T11:35:00Z" w16du:dateUtc="2025-01-14T10:35:00Z">
              <w:r w:rsidR="004041E3">
                <w:t>45</w:t>
              </w:r>
            </w:ins>
            <w:del w:id="3231" w:author="Martinez De Hurtado Yela Fermin" w:date="2024-10-24T15:40:00Z">
              <w:r w:rsidR="003E3FB6" w:rsidDel="00C0276B">
                <w:delText>45</w:delText>
              </w:r>
            </w:del>
            <w:r w:rsidRPr="0A974F12">
              <w:rPr>
                <w:rStyle w:val="Refdenotaalpie"/>
              </w:rPr>
              <w:footnoteReference w:id="125"/>
            </w:r>
          </w:p>
          <w:p w14:paraId="37E262E6" w14:textId="77777777" w:rsidR="00D40450" w:rsidRPr="00814BCC" w:rsidRDefault="00D40450" w:rsidP="00814BCC">
            <w:pPr>
              <w:pStyle w:val="TableNumbered1"/>
              <w:keepNext/>
              <w:keepLines/>
              <w:numPr>
                <w:ilvl w:val="0"/>
                <w:numId w:val="143"/>
              </w:numPr>
              <w:cnfStyle w:val="000000000000" w:firstRow="0" w:lastRow="0" w:firstColumn="0" w:lastColumn="0" w:oddVBand="0" w:evenVBand="0" w:oddHBand="0" w:evenHBand="0" w:firstRowFirstColumn="0" w:firstRowLastColumn="0" w:lastRowFirstColumn="0" w:lastRowLastColumn="0"/>
              <w:rPr>
                <w:ins w:id="3232" w:author="Martinez De Hurtado Yela Fermin" w:date="2024-10-24T15:08:00Z"/>
                <w:szCs w:val="18"/>
              </w:rPr>
            </w:pPr>
          </w:p>
          <w:p w14:paraId="5A23C573"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Or </w:t>
            </w:r>
          </w:p>
          <w:p w14:paraId="295AC257" w14:textId="77777777" w:rsidR="00687599" w:rsidRPr="00FE351B" w:rsidRDefault="00687599" w:rsidP="00FE351B">
            <w:pPr>
              <w:pStyle w:val="TableNumbered1"/>
              <w:keepNext/>
              <w:keepLines/>
              <w:numPr>
                <w:ilvl w:val="0"/>
                <w:numId w:val="143"/>
              </w:numPr>
              <w:cnfStyle w:val="000000000000" w:firstRow="0" w:lastRow="0" w:firstColumn="0" w:lastColumn="0" w:oddVBand="0" w:evenVBand="0" w:oddHBand="0" w:evenHBand="0" w:firstRowFirstColumn="0" w:firstRowLastColumn="0" w:lastRowFirstColumn="0" w:lastRowLastColumn="0"/>
              <w:rPr>
                <w:szCs w:val="18"/>
              </w:rPr>
            </w:pPr>
            <w:r w:rsidRPr="00FE351B">
              <w:rPr>
                <w:szCs w:val="18"/>
              </w:rPr>
              <w:t>Buildings that have obtained or will in future obtain one of the following certificates:</w:t>
            </w:r>
          </w:p>
          <w:p w14:paraId="19DE5D39" w14:textId="77777777" w:rsidR="00687599" w:rsidRPr="00632CB0" w:rsidRDefault="00687599" w:rsidP="00FE351B">
            <w:pPr>
              <w:pStyle w:val="TableNumbered2"/>
              <w:cnfStyle w:val="000000000000" w:firstRow="0" w:lastRow="0" w:firstColumn="0" w:lastColumn="0" w:oddVBand="0" w:evenVBand="0" w:oddHBand="0" w:evenHBand="0" w:firstRowFirstColumn="0" w:firstRowLastColumn="0" w:lastRowFirstColumn="0" w:lastRowLastColumn="0"/>
            </w:pPr>
            <w:r w:rsidRPr="00632CB0">
              <w:t>HQE SB v4. Certification</w:t>
            </w:r>
          </w:p>
          <w:p w14:paraId="02AB107A" w14:textId="11EE90CA" w:rsidR="00687599" w:rsidRPr="00632CB0" w:rsidRDefault="00687599" w:rsidP="00FE351B">
            <w:pPr>
              <w:pStyle w:val="TableNumbered2"/>
              <w:cnfStyle w:val="000000000000" w:firstRow="0" w:lastRow="0" w:firstColumn="0" w:lastColumn="0" w:oddVBand="0" w:evenVBand="0" w:oddHBand="0" w:evenHBand="0" w:firstRowFirstColumn="0" w:firstRowLastColumn="0" w:lastRowFirstColumn="0" w:lastRowLastColumn="0"/>
            </w:pPr>
            <w:del w:id="3233" w:author="Cisneros Morales Diana Karen" w:date="2024-07-26T12:58:00Z">
              <w:r w:rsidRPr="00632CB0" w:rsidDel="00C26A39">
                <w:delText>Net Zero Energy Building Certification™ (NZEB)</w:delText>
              </w:r>
            </w:del>
            <w:ins w:id="3234" w:author="Cisneros Morales Diana Karen" w:date="2024-07-26T12:58:00Z">
              <w:r w:rsidR="00C26A39" w:rsidRPr="00C26A39">
                <w:t>Buildings that have a PED that is 10% below the Net Zero Energy Building Certification™ (NZEB)</w:t>
              </w:r>
            </w:ins>
          </w:p>
          <w:p w14:paraId="77A3D7B5" w14:textId="77777777" w:rsidR="00687599" w:rsidRPr="00632CB0" w:rsidRDefault="00687599" w:rsidP="00FE351B">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[To come in 2024] Low-Carbon Buildings Climate Bond Initiative (CBI) Certification</w:t>
            </w:r>
            <w:r w:rsidRPr="0A974F12">
              <w:rPr>
                <w:rStyle w:val="Refdenotaalpie"/>
              </w:rPr>
              <w:footnoteReference w:id="126"/>
            </w:r>
            <w:r w:rsidRPr="00632CB0">
              <w:rPr>
                <w:szCs w:val="18"/>
              </w:rPr>
              <w:t xml:space="preserve"> </w:t>
            </w:r>
          </w:p>
        </w:tc>
      </w:tr>
      <w:tr w:rsidR="00687599" w:rsidRPr="00632CB0" w14:paraId="5F96233B"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39D507AA" w14:textId="77777777" w:rsidR="00687599" w:rsidRPr="00632CB0" w:rsidRDefault="00687599" w:rsidP="00632CB0">
            <w:pPr>
              <w:pStyle w:val="TableText"/>
              <w:keepNext/>
              <w:keepLines/>
              <w:rPr>
                <w:szCs w:val="18"/>
              </w:rPr>
            </w:pPr>
            <w:r w:rsidRPr="00632CB0">
              <w:rPr>
                <w:szCs w:val="18"/>
              </w:rPr>
              <w:t>Santander-specific</w:t>
            </w:r>
          </w:p>
        </w:tc>
        <w:tc>
          <w:tcPr>
            <w:tcW w:w="6877" w:type="dxa"/>
            <w:shd w:val="clear" w:color="auto" w:fill="FFFFFF" w:themeFill="background2"/>
          </w:tcPr>
          <w:p w14:paraId="3C93DF1F"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the following criteria:</w:t>
            </w:r>
          </w:p>
          <w:p w14:paraId="0FE3845A" w14:textId="77777777" w:rsidR="00687599" w:rsidRPr="00632CB0" w:rsidRDefault="00687599" w:rsidP="00A46517">
            <w:pPr>
              <w:pStyle w:val="TableNumbered1"/>
              <w:keepNext/>
              <w:keepLines/>
              <w:numPr>
                <w:ilvl w:val="0"/>
                <w:numId w:val="145"/>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0632CB0">
              <w:rPr>
                <w:szCs w:val="18"/>
              </w:rPr>
              <w:t xml:space="preserve">Buildings that have obtained or will in future obtain any of the following certifications of efficiency of the real estate: </w:t>
            </w:r>
          </w:p>
          <w:p w14:paraId="26592D3D" w14:textId="77777777" w:rsidR="00687599" w:rsidRPr="00632CB0"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A974F12">
              <w:t>Buildings built after 31 December 2020 or with modelled evidence that are within the top 15% energy efficiency of the national or regional building stock. For example, as of September 2023 considers Energy Performance Certificates (EPC) B or above in Portugal</w:t>
            </w:r>
            <w:r w:rsidR="002350DB" w:rsidRPr="0A974F12">
              <w:rPr>
                <w:rStyle w:val="Refdenotaalpie"/>
              </w:rPr>
              <w:footnoteReference w:id="127"/>
            </w:r>
          </w:p>
          <w:p w14:paraId="46294E02" w14:textId="77777777" w:rsidR="00687599" w:rsidRPr="00632CB0"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LEED (Gold or above)</w:t>
            </w:r>
          </w:p>
          <w:p w14:paraId="39A27C31" w14:textId="77777777" w:rsidR="00687599" w:rsidRPr="00632CB0"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BREEAM (Excellent or above where “Very good” can be acceptable with a minimum score of 70% in the Energy category) </w:t>
            </w:r>
          </w:p>
          <w:p w14:paraId="298338FF" w14:textId="77777777" w:rsidR="00687599" w:rsidRPr="00632CB0"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DGNB Certification (Gold or above)</w:t>
            </w:r>
          </w:p>
          <w:p w14:paraId="2A2E5645" w14:textId="77777777" w:rsidR="00687599" w:rsidRPr="00632CB0"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EDGE (Advanced or Zero Carbon)</w:t>
            </w:r>
          </w:p>
          <w:p w14:paraId="7C970B0D" w14:textId="77777777" w:rsidR="00687599" w:rsidRDefault="00687599" w:rsidP="00632CB0">
            <w:pPr>
              <w:pStyle w:val="TableNumbered2"/>
              <w:keepNext/>
              <w:keepLines/>
              <w:cnfStyle w:val="000000000000" w:firstRow="0" w:lastRow="0" w:firstColumn="0" w:lastColumn="0" w:oddVBand="0" w:evenVBand="0" w:oddHBand="0" w:evenHBand="0" w:firstRowFirstColumn="0" w:firstRowLastColumn="0" w:lastRowFirstColumn="0" w:lastRowLastColumn="0"/>
              <w:rPr>
                <w:ins w:id="3235" w:author="Martinez De Hurtado Yela Fermin" w:date="2025-01-02T17:00:00Z" w16du:dateUtc="2025-01-02T16:00:00Z"/>
                <w:szCs w:val="18"/>
              </w:rPr>
            </w:pPr>
            <w:r w:rsidRPr="00632CB0">
              <w:rPr>
                <w:szCs w:val="18"/>
              </w:rPr>
              <w:t>Passivhaus (Classic or above)</w:t>
            </w:r>
          </w:p>
          <w:p w14:paraId="64FC2EAE"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36" w:author="Martinez De Hurtado Yela Fermin" w:date="2025-01-02T17:00:00Z" w16du:dateUtc="2025-01-02T16:00:00Z"/>
              </w:rPr>
            </w:pPr>
            <w:ins w:id="3237" w:author="Martinez De Hurtado Yela Fermin" w:date="2025-01-02T17:00:00Z" w16du:dateUtc="2025-01-02T16:00:00Z">
              <w:r>
                <w:t>Home Quality Mark (4 starts or above)</w:t>
              </w:r>
            </w:ins>
          </w:p>
          <w:p w14:paraId="3997BE8D"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38" w:author="Martinez De Hurtado Yela Fermin" w:date="2025-01-02T17:00:00Z" w16du:dateUtc="2025-01-02T16:00:00Z"/>
              </w:rPr>
            </w:pPr>
            <w:ins w:id="3239" w:author="Martinez De Hurtado Yela Fermin" w:date="2025-01-02T17:00:00Z" w16du:dateUtc="2025-01-02T16:00:00Z">
              <w:r>
                <w:t>NABERS (</w:t>
              </w:r>
              <w:r w:rsidRPr="007D2FB2">
                <w:t>4,5 stars or above</w:t>
              </w:r>
              <w:r>
                <w:t>)</w:t>
              </w:r>
            </w:ins>
          </w:p>
          <w:p w14:paraId="0D75EBEF"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40" w:author="Martinez De Hurtado Yela Fermin" w:date="2025-01-02T17:00:00Z" w16du:dateUtc="2025-01-02T16:00:00Z"/>
              </w:rPr>
            </w:pPr>
            <w:ins w:id="3241" w:author="Martinez De Hurtado Yela Fermin" w:date="2025-01-02T17:00:00Z" w16du:dateUtc="2025-01-02T16:00:00Z">
              <w:r>
                <w:t>PBE Edificia (</w:t>
              </w:r>
              <w:r w:rsidRPr="007D2FB2">
                <w:t>ENCE rating B</w:t>
              </w:r>
              <w:r>
                <w:t>)</w:t>
              </w:r>
            </w:ins>
          </w:p>
          <w:p w14:paraId="7FE8F8F3" w14:textId="3438C77F"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42" w:author="Martinez De Hurtado Yela Fermin" w:date="2025-01-02T17:00:00Z" w16du:dateUtc="2025-01-02T16:00:00Z"/>
              </w:rPr>
            </w:pPr>
            <w:ins w:id="3243" w:author="Martinez De Hurtado Yela Fermin" w:date="2025-01-02T17:00:00Z" w16du:dateUtc="2025-01-02T16:00:00Z">
              <w:r>
                <w:t>Lider A (C Level or above, as long it complies with Top 15%</w:t>
              </w:r>
            </w:ins>
            <w:ins w:id="3244" w:author="Martinez De Hurtado Yela Fermin" w:date="2025-01-02T17:01:00Z" w16du:dateUtc="2025-01-02T16:01:00Z">
              <w:r w:rsidRPr="007D2FB2">
                <w:t xml:space="preserve"> more efficient</w:t>
              </w:r>
              <w:r>
                <w:t xml:space="preserve"> if built before 31 December 2020</w:t>
              </w:r>
            </w:ins>
            <w:ins w:id="3245" w:author="Martinez De Hurtado Yela Fermin" w:date="2025-01-02T17:00:00Z" w16du:dateUtc="2025-01-02T16:00:00Z">
              <w:r>
                <w:t>)</w:t>
              </w:r>
            </w:ins>
          </w:p>
          <w:p w14:paraId="4EB0616B" w14:textId="21D9B366" w:rsidR="00CC3B9B" w:rsidRPr="00632CB0" w:rsidRDefault="00CC3B9B" w:rsidP="00CC3B9B">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ins w:id="3246" w:author="Martinez De Hurtado Yela Fermin" w:date="2025-01-02T17:00:00Z" w16du:dateUtc="2025-01-02T16:00:00Z">
              <w:r w:rsidRPr="007D2FB2">
                <w:t>Adene Certificação de eficiência energética e qualidade do ar (SCE</w:t>
              </w:r>
              <w:r>
                <w:t xml:space="preserve"> – </w:t>
              </w:r>
              <w:r w:rsidRPr="007D2FB2">
                <w:t>A</w:t>
              </w:r>
              <w:r>
                <w:t xml:space="preserve"> or above</w:t>
              </w:r>
              <w:r w:rsidRPr="007D2FB2">
                <w:t xml:space="preserve"> classification</w:t>
              </w:r>
              <w:r>
                <w:t xml:space="preserve">, as long it represents </w:t>
              </w:r>
              <w:r w:rsidRPr="007D2FB2">
                <w:t>the top. 1</w:t>
              </w:r>
              <w:r>
                <w:t>5%</w:t>
              </w:r>
              <w:r w:rsidRPr="007D2FB2">
                <w:t xml:space="preserve"> more efficient</w:t>
              </w:r>
            </w:ins>
            <w:ins w:id="3247" w:author="Martinez De Hurtado Yela Fermin" w:date="2025-01-02T17:01:00Z" w16du:dateUtc="2025-01-02T16:01:00Z">
              <w:r>
                <w:t xml:space="preserve"> if built before 31 December 2020</w:t>
              </w:r>
            </w:ins>
            <w:ins w:id="3248" w:author="Martinez De Hurtado Yela Fermin" w:date="2025-01-02T17:00:00Z" w16du:dateUtc="2025-01-02T16:00:00Z">
              <w:r w:rsidRPr="007D2FB2">
                <w:t>)</w:t>
              </w:r>
            </w:ins>
          </w:p>
        </w:tc>
      </w:tr>
    </w:tbl>
    <w:p w14:paraId="1DD274B7" w14:textId="77777777" w:rsidR="00687599" w:rsidRPr="00854071" w:rsidRDefault="00687599" w:rsidP="00BD2D70">
      <w:pPr>
        <w:pStyle w:val="BodyTextNoSpacing"/>
      </w:pPr>
    </w:p>
    <w:p w14:paraId="2DD441A3" w14:textId="77777777" w:rsidR="001C5378" w:rsidRPr="001C5378" w:rsidRDefault="001C5378" w:rsidP="001C5378">
      <w:pPr>
        <w:pStyle w:val="Textoindependiente"/>
      </w:pPr>
    </w:p>
    <w:p w14:paraId="42E6C3AF" w14:textId="3BCAF2ED" w:rsidR="00687599" w:rsidRPr="00854071" w:rsidRDefault="00687599" w:rsidP="00632CB0">
      <w:pPr>
        <w:pStyle w:val="HeadingA5"/>
      </w:pPr>
      <w:r w:rsidRPr="00854071">
        <w:lastRenderedPageBreak/>
        <w:t xml:space="preserve">Acquisition and ownership of commercial buildings </w:t>
      </w:r>
      <w:del w:id="3249" w:author="Martinez De Hurtado Yela Fermin" w:date="2024-10-23T15:15:00Z">
        <w:r w:rsidRPr="00854071" w:rsidDel="00FE351B">
          <w:delText xml:space="preserve">or buildings larger than 5,000 m2 </w:delText>
        </w:r>
      </w:del>
      <w:r w:rsidRPr="00854071">
        <w:t>in Portugal</w:t>
      </w:r>
    </w:p>
    <w:tbl>
      <w:tblPr>
        <w:tblStyle w:val="OWTable"/>
        <w:tblW w:w="5000" w:type="pct"/>
        <w:tblLayout w:type="fixed"/>
        <w:tblLook w:val="04A0" w:firstRow="1" w:lastRow="0" w:firstColumn="1" w:lastColumn="0" w:noHBand="0" w:noVBand="1"/>
      </w:tblPr>
      <w:tblGrid>
        <w:gridCol w:w="2683"/>
        <w:gridCol w:w="6922"/>
      </w:tblGrid>
      <w:tr w:rsidR="00687599" w:rsidRPr="00632CB0" w14:paraId="159D4848"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29EDF6A1" w14:textId="77777777" w:rsidR="00687599" w:rsidRPr="00632CB0" w:rsidRDefault="00687599" w:rsidP="00632CB0">
            <w:pPr>
              <w:pStyle w:val="TableHeadingText"/>
              <w:keepNext/>
              <w:rPr>
                <w:b/>
                <w:bCs/>
                <w:szCs w:val="18"/>
              </w:rPr>
            </w:pPr>
            <w:r w:rsidRPr="00632CB0">
              <w:rPr>
                <w:b/>
                <w:bCs/>
                <w:szCs w:val="18"/>
              </w:rPr>
              <w:t>Eligibility</w:t>
            </w:r>
          </w:p>
        </w:tc>
        <w:tc>
          <w:tcPr>
            <w:tcW w:w="6877" w:type="dxa"/>
          </w:tcPr>
          <w:p w14:paraId="291B411A" w14:textId="77777777" w:rsidR="00687599" w:rsidRPr="00632CB0" w:rsidRDefault="00687599" w:rsidP="00632CB0">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632CB0">
              <w:rPr>
                <w:b/>
                <w:bCs/>
                <w:szCs w:val="18"/>
              </w:rPr>
              <w:t>Criteria</w:t>
            </w:r>
            <w:r w:rsidRPr="00632CB0">
              <w:rPr>
                <w:b/>
                <w:bCs/>
                <w:color w:val="002C77" w:themeColor="accent1"/>
                <w:szCs w:val="18"/>
              </w:rPr>
              <w:t xml:space="preserve"> </w:t>
            </w:r>
          </w:p>
        </w:tc>
      </w:tr>
      <w:tr w:rsidR="00687599" w:rsidRPr="00632CB0" w14:paraId="1FB518C9"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DEAB0B9" w14:textId="77777777" w:rsidR="00687599" w:rsidRPr="00632CB0" w:rsidRDefault="00687599" w:rsidP="00632CB0">
            <w:pPr>
              <w:pStyle w:val="TableText"/>
              <w:keepNext/>
              <w:keepLines/>
              <w:rPr>
                <w:szCs w:val="18"/>
              </w:rPr>
            </w:pPr>
            <w:r w:rsidRPr="00632CB0">
              <w:rPr>
                <w:szCs w:val="18"/>
              </w:rPr>
              <w:t>EU Taxonomy consistent</w:t>
            </w:r>
          </w:p>
        </w:tc>
        <w:tc>
          <w:tcPr>
            <w:tcW w:w="6877" w:type="dxa"/>
            <w:shd w:val="clear" w:color="auto" w:fill="C9E8D3" w:themeFill="accent5" w:themeFillTint="33"/>
          </w:tcPr>
          <w:p w14:paraId="3F8A7662"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either (1.) or (2.):</w:t>
            </w:r>
          </w:p>
          <w:p w14:paraId="3DEC6AE3" w14:textId="77777777" w:rsidR="00687599" w:rsidRPr="00482796" w:rsidRDefault="00687599" w:rsidP="00482796">
            <w:pPr>
              <w:pStyle w:val="TableNumbered1"/>
              <w:keepNext/>
              <w:keepLines/>
              <w:numPr>
                <w:ilvl w:val="0"/>
                <w:numId w:val="146"/>
              </w:numPr>
              <w:cnfStyle w:val="000000000000" w:firstRow="0" w:lastRow="0" w:firstColumn="0" w:lastColumn="0" w:oddVBand="0" w:evenVBand="0" w:oddHBand="0" w:evenHBand="0" w:firstRowFirstColumn="0" w:firstRowLastColumn="0" w:lastRowFirstColumn="0" w:lastRowLastColumn="0"/>
              <w:rPr>
                <w:ins w:id="3250" w:author="Martinez De Hurtado Yela Fermin" w:date="2024-10-23T15:16:00Z"/>
                <w:szCs w:val="18"/>
              </w:rPr>
            </w:pPr>
            <w:r w:rsidRPr="0A974F12">
              <w:t xml:space="preserve">Buildings built before 31 December 2020 that are within the top 15% energy efficiency of the national or regional building stock, which as of </w:t>
            </w:r>
            <w:commentRangeStart w:id="3251"/>
            <w:commentRangeStart w:id="3252"/>
            <w:r w:rsidRPr="0A974F12">
              <w:t>September 2023 considers actual (non-modelled) Energy Performance Certificates (EPC) B or above in Portugal</w:t>
            </w:r>
            <w:commentRangeEnd w:id="3251"/>
            <w:r w:rsidR="00171E9B">
              <w:rPr>
                <w:rStyle w:val="Refdecomentario"/>
                <w:rFonts w:eastAsiaTheme="minorEastAsia"/>
                <w:kern w:val="0"/>
                <w:lang w:eastAsia="ja-JP"/>
                <w14:ligatures w14:val="none"/>
              </w:rPr>
              <w:commentReference w:id="3251"/>
            </w:r>
            <w:commentRangeEnd w:id="3252"/>
            <w:r w:rsidR="00A906B0">
              <w:rPr>
                <w:rStyle w:val="Refdecomentario"/>
                <w:rFonts w:eastAsiaTheme="minorEastAsia"/>
                <w:kern w:val="0"/>
                <w:lang w:eastAsia="ja-JP"/>
                <w14:ligatures w14:val="none"/>
              </w:rPr>
              <w:commentReference w:id="3252"/>
            </w:r>
            <w:r w:rsidR="00E64D77" w:rsidRPr="0A974F12">
              <w:rPr>
                <w:rStyle w:val="Refdenotaalpie"/>
              </w:rPr>
              <w:footnoteReference w:id="128"/>
            </w:r>
          </w:p>
          <w:p w14:paraId="608B7ED0" w14:textId="0E58E89E" w:rsidR="00482796" w:rsidRPr="00482796" w:rsidDel="00814BCC" w:rsidRDefault="00814BCC">
            <w:pPr>
              <w:pStyle w:val="TableNumbered2"/>
              <w:cnfStyle w:val="000000000000" w:firstRow="0" w:lastRow="0" w:firstColumn="0" w:lastColumn="0" w:oddVBand="0" w:evenVBand="0" w:oddHBand="0" w:evenHBand="0" w:firstRowFirstColumn="0" w:firstRowLastColumn="0" w:lastRowFirstColumn="0" w:lastRowLastColumn="0"/>
              <w:rPr>
                <w:del w:id="3257" w:author="Martinez De Hurtado Yela Fermin" w:date="2024-10-24T15:01:00Z"/>
              </w:rPr>
              <w:pPrChange w:id="3258" w:author="Martinez De Hurtado Yela Fermin" w:date="2024-10-24T15:01:00Z">
                <w:pPr>
                  <w:pStyle w:val="TableNumbered1"/>
                  <w:keepNext/>
                  <w:keepLines/>
                  <w:numPr>
                    <w:numId w:val="146"/>
                  </w:numPr>
                  <w:cnfStyle w:val="000000000000" w:firstRow="0" w:lastRow="0" w:firstColumn="0" w:lastColumn="0" w:oddVBand="0" w:evenVBand="0" w:oddHBand="0" w:evenHBand="0" w:firstRowFirstColumn="0" w:firstRowLastColumn="0" w:lastRowFirstColumn="0" w:lastRowLastColumn="0"/>
                </w:pPr>
              </w:pPrChange>
            </w:pPr>
            <w:ins w:id="3259" w:author="Martinez De Hurtado Yela Fermin" w:date="2024-10-24T15:01:00Z">
              <w:r w:rsidRPr="00814BCC">
                <w:t>Large non-residential buildings are efficiently operated through energy performance monitoring and assessments</w:t>
              </w:r>
            </w:ins>
          </w:p>
          <w:p w14:paraId="31CD65C6"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p>
          <w:p w14:paraId="2FC63891" w14:textId="77777777" w:rsidR="00687599" w:rsidRPr="00482796" w:rsidRDefault="00687599" w:rsidP="00482796">
            <w:pPr>
              <w:pStyle w:val="TableNumbered1"/>
              <w:keepNext/>
              <w:keepLines/>
              <w:numPr>
                <w:ilvl w:val="0"/>
                <w:numId w:val="146"/>
              </w:numPr>
              <w:cnfStyle w:val="000000000000" w:firstRow="0" w:lastRow="0" w:firstColumn="0" w:lastColumn="0" w:oddVBand="0" w:evenVBand="0" w:oddHBand="0" w:evenHBand="0" w:firstRowFirstColumn="0" w:firstRowLastColumn="0" w:lastRowFirstColumn="0" w:lastRowLastColumn="0"/>
              <w:rPr>
                <w:szCs w:val="18"/>
              </w:rPr>
            </w:pPr>
            <w:r w:rsidRPr="00482796">
              <w:rPr>
                <w:szCs w:val="18"/>
              </w:rPr>
              <w:t>Buildings built after 31 December 2020 that are comply with all of the following:</w:t>
            </w:r>
          </w:p>
          <w:p w14:paraId="6274F222" w14:textId="4A61D1C8"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Buildings that have an actual (non-modelled) RIEE of &lt;0.</w:t>
            </w:r>
            <w:ins w:id="3260" w:author="Martinez De Hurtado Yela Fermin" w:date="2025-01-14T11:35:00Z" w16du:dateUtc="2025-01-14T10:35:00Z">
              <w:r w:rsidR="004041E3">
                <w:t>675</w:t>
              </w:r>
            </w:ins>
            <w:del w:id="3261" w:author="Martinez De Hurtado Yela Fermin" w:date="2024-10-24T15:40:00Z">
              <w:r w:rsidR="00953956" w:rsidDel="00C0276B">
                <w:delText>83</w:delText>
              </w:r>
            </w:del>
            <w:r w:rsidRPr="0A974F12">
              <w:rPr>
                <w:rStyle w:val="Refdenotaalpie"/>
              </w:rPr>
              <w:footnoteReference w:id="129"/>
            </w:r>
            <w:r w:rsidRPr="0A974F12">
              <w:rPr>
                <w:vertAlign w:val="superscript"/>
              </w:rPr>
              <w:t xml:space="preserve"> </w:t>
            </w:r>
          </w:p>
          <w:p w14:paraId="3B79EBED" w14:textId="21C83EE6" w:rsidR="00687599" w:rsidRPr="00632CB0" w:rsidDel="00482796" w:rsidRDefault="00687599" w:rsidP="00482796">
            <w:pPr>
              <w:pStyle w:val="TableNumbered2"/>
              <w:cnfStyle w:val="000000000000" w:firstRow="0" w:lastRow="0" w:firstColumn="0" w:lastColumn="0" w:oddVBand="0" w:evenVBand="0" w:oddHBand="0" w:evenHBand="0" w:firstRowFirstColumn="0" w:firstRowLastColumn="0" w:lastRowFirstColumn="0" w:lastRowLastColumn="0"/>
              <w:rPr>
                <w:del w:id="3262" w:author="Martinez De Hurtado Yela Fermin" w:date="2024-10-23T15:15:00Z"/>
                <w:szCs w:val="18"/>
              </w:rPr>
            </w:pPr>
            <w:del w:id="3263" w:author="Martinez De Hurtado Yela Fermin" w:date="2024-10-23T15:15:00Z">
              <w:r w:rsidRPr="0A974F12" w:rsidDel="00482796">
                <w:delText>Building is subject to checks for airtightness and thermal integrity</w:delText>
              </w:r>
              <w:r w:rsidRPr="0A974F12" w:rsidDel="00482796">
                <w:rPr>
                  <w:rStyle w:val="Refdenotaalpie"/>
                </w:rPr>
                <w:footnoteReference w:id="130"/>
              </w:r>
              <w:r w:rsidRPr="0A974F12" w:rsidDel="00482796">
                <w:delText xml:space="preserve"> post construction; deviations from the predetermined performance levels or defects are communicated to investors and clients</w:delText>
              </w:r>
            </w:del>
          </w:p>
          <w:p w14:paraId="4F5CBA50" w14:textId="1ECCD551" w:rsidR="00687599" w:rsidRPr="00632CB0" w:rsidDel="00482796" w:rsidRDefault="00687599" w:rsidP="00482796">
            <w:pPr>
              <w:pStyle w:val="TableNumbered2"/>
              <w:cnfStyle w:val="000000000000" w:firstRow="0" w:lastRow="0" w:firstColumn="0" w:lastColumn="0" w:oddVBand="0" w:evenVBand="0" w:oddHBand="0" w:evenHBand="0" w:firstRowFirstColumn="0" w:firstRowLastColumn="0" w:lastRowFirstColumn="0" w:lastRowLastColumn="0"/>
              <w:rPr>
                <w:del w:id="3266" w:author="Martinez De Hurtado Yela Fermin" w:date="2024-10-23T15:15:00Z"/>
              </w:rPr>
            </w:pPr>
            <w:del w:id="3267" w:author="Martinez De Hurtado Yela Fermin" w:date="2024-10-23T15:15:00Z">
              <w:r w:rsidRPr="00632CB0" w:rsidDel="00482796">
                <w:delText>Life-cycle Global Warming Potential (GWP) of the building has been calculated for each stage and is disclosed to investors and clients</w:delText>
              </w:r>
            </w:del>
          </w:p>
          <w:p w14:paraId="33647963" w14:textId="77777777"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pPr>
            <w:r w:rsidRPr="00632CB0">
              <w:t>Large non-residential buildings are efficiently operated through energy performance monitoring and assessment</w:t>
            </w:r>
          </w:p>
          <w:p w14:paraId="30919B24"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Or</w:t>
            </w:r>
          </w:p>
          <w:p w14:paraId="5CF97530" w14:textId="77777777" w:rsidR="00687599" w:rsidRPr="00482796" w:rsidRDefault="00687599" w:rsidP="00482796">
            <w:pPr>
              <w:pStyle w:val="TableNumbered1"/>
              <w:keepNext/>
              <w:keepLines/>
              <w:numPr>
                <w:ilvl w:val="0"/>
                <w:numId w:val="146"/>
              </w:numPr>
              <w:cnfStyle w:val="000000000000" w:firstRow="0" w:lastRow="0" w:firstColumn="0" w:lastColumn="0" w:oddVBand="0" w:evenVBand="0" w:oddHBand="0" w:evenHBand="0" w:firstRowFirstColumn="0" w:firstRowLastColumn="0" w:lastRowFirstColumn="0" w:lastRowLastColumn="0"/>
              <w:rPr>
                <w:szCs w:val="18"/>
              </w:rPr>
            </w:pPr>
            <w:r w:rsidRPr="00482796">
              <w:rPr>
                <w:szCs w:val="18"/>
              </w:rPr>
              <w:t>Buildings that have obtained or will in future obtain one of the following certificates:</w:t>
            </w:r>
          </w:p>
          <w:p w14:paraId="6911ACB8" w14:textId="77777777"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pPr>
            <w:r w:rsidRPr="00632CB0">
              <w:t>HQE SB v4. Certification</w:t>
            </w:r>
          </w:p>
          <w:p w14:paraId="661BF977" w14:textId="14C5755F" w:rsidR="00687599" w:rsidRPr="00632CB0" w:rsidRDefault="004E0C20" w:rsidP="00482796">
            <w:pPr>
              <w:pStyle w:val="TableNumbered2"/>
              <w:cnfStyle w:val="000000000000" w:firstRow="0" w:lastRow="0" w:firstColumn="0" w:lastColumn="0" w:oddVBand="0" w:evenVBand="0" w:oddHBand="0" w:evenHBand="0" w:firstRowFirstColumn="0" w:firstRowLastColumn="0" w:lastRowFirstColumn="0" w:lastRowLastColumn="0"/>
              <w:rPr>
                <w:szCs w:val="18"/>
              </w:rPr>
            </w:pPr>
            <w:ins w:id="3268" w:author="Martinez De Hurtado Yela Fermin" w:date="2024-10-23T12:23:00Z">
              <w:r>
                <w:t>Buildings that have a PED that is 10% below the Net Zero Energy Building Certification™ (NZEB)</w:t>
              </w:r>
            </w:ins>
            <w:del w:id="3269" w:author="Martinez De Hurtado Yela Fermin" w:date="2024-10-23T12:25:00Z">
              <w:r w:rsidR="00687599" w:rsidRPr="00632CB0" w:rsidDel="006D11E1">
                <w:rPr>
                  <w:szCs w:val="18"/>
                </w:rPr>
                <w:delText>Net Zero Energy Building Certification™ (NZEB)</w:delText>
              </w:r>
            </w:del>
          </w:p>
          <w:p w14:paraId="5A3E3647" w14:textId="77777777"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pPr>
            <w:r w:rsidRPr="00632CB0">
              <w:t>Low-Carbon Buildings Climate Bond Initiative (CBI) Certification</w:t>
            </w:r>
          </w:p>
        </w:tc>
      </w:tr>
      <w:tr w:rsidR="00687599" w:rsidRPr="00632CB0" w14:paraId="3CD8B3C4"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0184AC71" w14:textId="77777777" w:rsidR="00687599" w:rsidRPr="00632CB0" w:rsidRDefault="00687599" w:rsidP="00B95640">
            <w:pPr>
              <w:pStyle w:val="TableText"/>
              <w:rPr>
                <w:szCs w:val="18"/>
              </w:rPr>
            </w:pPr>
            <w:r w:rsidRPr="00632CB0">
              <w:rPr>
                <w:szCs w:val="18"/>
              </w:rPr>
              <w:t>Santander-specific</w:t>
            </w:r>
          </w:p>
        </w:tc>
        <w:tc>
          <w:tcPr>
            <w:tcW w:w="6877" w:type="dxa"/>
            <w:shd w:val="clear" w:color="auto" w:fill="FFFFFF" w:themeFill="background2"/>
          </w:tcPr>
          <w:p w14:paraId="59D82139" w14:textId="77777777" w:rsidR="00687599" w:rsidRPr="00632CB0" w:rsidRDefault="00687599" w:rsidP="00B95640">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the following criteria:</w:t>
            </w:r>
          </w:p>
          <w:p w14:paraId="537F6E0F" w14:textId="77777777" w:rsidR="00687599" w:rsidRPr="00632CB0" w:rsidRDefault="00687599" w:rsidP="00A46517">
            <w:pPr>
              <w:pStyle w:val="TableNumbered1"/>
              <w:numPr>
                <w:ilvl w:val="0"/>
                <w:numId w:val="148"/>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0632CB0">
              <w:rPr>
                <w:szCs w:val="18"/>
              </w:rPr>
              <w:t xml:space="preserve">Buildings that have obtained or will in future obtain any of the following certifications of efficiency of the real estate: </w:t>
            </w:r>
          </w:p>
          <w:p w14:paraId="5AAE1F66"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rFonts w:cstheme="minorHAnsi"/>
                <w:szCs w:val="18"/>
              </w:rPr>
            </w:pPr>
            <w:r w:rsidRPr="0A974F12">
              <w:t>Buildings built after 31 December 2020 or with modelled evidence that are within the top 15% energy efficiency of the national or regional building stock. For example, as of September 2023 considers Energy Performance Certificates (EPC) B or above in Portugal</w:t>
            </w:r>
            <w:r w:rsidR="000C0792" w:rsidRPr="0A974F12">
              <w:rPr>
                <w:rStyle w:val="Refdenotaalpie"/>
              </w:rPr>
              <w:footnoteReference w:id="131"/>
            </w:r>
          </w:p>
          <w:p w14:paraId="64F75FBF"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LEED (Gold or above)</w:t>
            </w:r>
          </w:p>
          <w:p w14:paraId="01211E79"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BREEAM (Excellent or above where “Very good” can be acceptable with a minimum score of 70% in the Energy category) </w:t>
            </w:r>
          </w:p>
          <w:p w14:paraId="6E9AB3A3"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DGNB Certification (Gold or above)</w:t>
            </w:r>
          </w:p>
          <w:p w14:paraId="3FEA7073"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EDGE (Advanced or Zero Carbon)</w:t>
            </w:r>
          </w:p>
          <w:p w14:paraId="15545EE1" w14:textId="77777777" w:rsidR="00687599"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ins w:id="3270" w:author="Martinez De Hurtado Yela Fermin" w:date="2025-01-02T17:01:00Z" w16du:dateUtc="2025-01-02T16:01:00Z"/>
                <w:szCs w:val="18"/>
              </w:rPr>
            </w:pPr>
            <w:r w:rsidRPr="00632CB0">
              <w:rPr>
                <w:szCs w:val="18"/>
              </w:rPr>
              <w:t>Passivhaus (Classic or above)</w:t>
            </w:r>
          </w:p>
          <w:p w14:paraId="51E1CFD0"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71" w:author="Martinez De Hurtado Yela Fermin" w:date="2025-01-02T17:01:00Z" w16du:dateUtc="2025-01-02T16:01:00Z"/>
              </w:rPr>
            </w:pPr>
            <w:ins w:id="3272" w:author="Martinez De Hurtado Yela Fermin" w:date="2025-01-02T17:01:00Z" w16du:dateUtc="2025-01-02T16:01:00Z">
              <w:r>
                <w:t>Home Quality Mark (4 starts or above)</w:t>
              </w:r>
            </w:ins>
          </w:p>
          <w:p w14:paraId="5EEE33C1"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73" w:author="Martinez De Hurtado Yela Fermin" w:date="2025-01-02T17:01:00Z" w16du:dateUtc="2025-01-02T16:01:00Z"/>
              </w:rPr>
            </w:pPr>
            <w:ins w:id="3274" w:author="Martinez De Hurtado Yela Fermin" w:date="2025-01-02T17:01:00Z" w16du:dateUtc="2025-01-02T16:01:00Z">
              <w:r>
                <w:t>NABERS (</w:t>
              </w:r>
              <w:r w:rsidRPr="007D2FB2">
                <w:t>4,5 stars or above</w:t>
              </w:r>
              <w:r>
                <w:t>)</w:t>
              </w:r>
            </w:ins>
          </w:p>
          <w:p w14:paraId="7344611B"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75" w:author="Martinez De Hurtado Yela Fermin" w:date="2025-01-02T17:01:00Z" w16du:dateUtc="2025-01-02T16:01:00Z"/>
              </w:rPr>
            </w:pPr>
            <w:ins w:id="3276" w:author="Martinez De Hurtado Yela Fermin" w:date="2025-01-02T17:01:00Z" w16du:dateUtc="2025-01-02T16:01:00Z">
              <w:r>
                <w:lastRenderedPageBreak/>
                <w:t>PBE Edificia (</w:t>
              </w:r>
              <w:r w:rsidRPr="007D2FB2">
                <w:t>ENCE rating B</w:t>
              </w:r>
              <w:r>
                <w:t>)</w:t>
              </w:r>
            </w:ins>
          </w:p>
          <w:p w14:paraId="20188D5D" w14:textId="77777777" w:rsidR="00CC3B9B"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ins w:id="3277" w:author="Martinez De Hurtado Yela Fermin" w:date="2025-01-02T17:01:00Z" w16du:dateUtc="2025-01-02T16:01:00Z"/>
              </w:rPr>
            </w:pPr>
            <w:ins w:id="3278" w:author="Martinez De Hurtado Yela Fermin" w:date="2025-01-02T17:01:00Z" w16du:dateUtc="2025-01-02T16:01:00Z">
              <w:r>
                <w:t>Lider A (C Level or above, as long it complies with Top 15%</w:t>
              </w:r>
              <w:r w:rsidRPr="007D2FB2">
                <w:t xml:space="preserve"> more efficient</w:t>
              </w:r>
              <w:r>
                <w:t xml:space="preserve"> if built before 31 December 2020)</w:t>
              </w:r>
            </w:ins>
          </w:p>
          <w:p w14:paraId="1FE8B0F0" w14:textId="68F3F8F5" w:rsidR="00CC3B9B" w:rsidRPr="00632CB0" w:rsidRDefault="00CC3B9B" w:rsidP="00CC3B9B">
            <w:pPr>
              <w:pStyle w:val="TableNumbered2"/>
              <w:cnfStyle w:val="000000000000" w:firstRow="0" w:lastRow="0" w:firstColumn="0" w:lastColumn="0" w:oddVBand="0" w:evenVBand="0" w:oddHBand="0" w:evenHBand="0" w:firstRowFirstColumn="0" w:firstRowLastColumn="0" w:lastRowFirstColumn="0" w:lastRowLastColumn="0"/>
              <w:rPr>
                <w:szCs w:val="18"/>
              </w:rPr>
            </w:pPr>
            <w:ins w:id="3279" w:author="Martinez De Hurtado Yela Fermin" w:date="2025-01-02T17:01:00Z" w16du:dateUtc="2025-01-02T16:01:00Z">
              <w:r w:rsidRPr="007D2FB2">
                <w:t>Adene Certificação de eficiência energética e qualidade do ar (SCE</w:t>
              </w:r>
              <w:r>
                <w:t xml:space="preserve"> – </w:t>
              </w:r>
              <w:r w:rsidRPr="007D2FB2">
                <w:t>A</w:t>
              </w:r>
              <w:r>
                <w:t xml:space="preserve"> or above</w:t>
              </w:r>
              <w:r w:rsidRPr="007D2FB2">
                <w:t xml:space="preserve"> classification</w:t>
              </w:r>
              <w:r>
                <w:t xml:space="preserve">, as long it represents </w:t>
              </w:r>
              <w:r w:rsidRPr="007D2FB2">
                <w:t>the top. 1</w:t>
              </w:r>
              <w:r>
                <w:t>5%</w:t>
              </w:r>
              <w:r w:rsidRPr="007D2FB2">
                <w:t xml:space="preserve"> more efficient</w:t>
              </w:r>
              <w:r>
                <w:t xml:space="preserve"> if built before 31 December 2020</w:t>
              </w:r>
              <w:r w:rsidRPr="007D2FB2">
                <w:t>)</w:t>
              </w:r>
            </w:ins>
          </w:p>
        </w:tc>
      </w:tr>
    </w:tbl>
    <w:p w14:paraId="6075321B" w14:textId="77777777" w:rsidR="00B23635" w:rsidRPr="00215557" w:rsidRDefault="00B23635" w:rsidP="00DD20B8">
      <w:pPr>
        <w:pStyle w:val="BodyTextNoSpacing"/>
      </w:pPr>
    </w:p>
    <w:p w14:paraId="0B100FBA" w14:textId="77777777" w:rsidR="00687599" w:rsidRPr="00854071" w:rsidRDefault="00687599" w:rsidP="00535147">
      <w:pPr>
        <w:pStyle w:val="HeadingA4"/>
      </w:pPr>
      <w:bookmarkStart w:id="3280" w:name="_Toc152060602"/>
      <w:r w:rsidRPr="00854071">
        <w:t xml:space="preserve">In </w:t>
      </w:r>
      <w:r w:rsidRPr="00535147">
        <w:t>Poland</w:t>
      </w:r>
      <w:bookmarkEnd w:id="3280"/>
    </w:p>
    <w:p w14:paraId="023804DA" w14:textId="4D47D359" w:rsidR="00687599" w:rsidRPr="00854071" w:rsidRDefault="00687599" w:rsidP="00535147">
      <w:pPr>
        <w:pStyle w:val="HeadingA5"/>
      </w:pPr>
      <w:r w:rsidRPr="00535147">
        <w:t>Acquisition</w:t>
      </w:r>
      <w:r w:rsidRPr="00854071">
        <w:t xml:space="preserve"> and ownership of residential buildings </w:t>
      </w:r>
      <w:del w:id="3281" w:author="Martinez De Hurtado Yela Fermin" w:date="2024-10-23T15:16:00Z">
        <w:r w:rsidRPr="00854071" w:rsidDel="00482796">
          <w:delText xml:space="preserve">of buildings smaller than 5,000m2 </w:delText>
        </w:r>
      </w:del>
      <w:r w:rsidRPr="00854071">
        <w:t>in Poland</w:t>
      </w:r>
    </w:p>
    <w:tbl>
      <w:tblPr>
        <w:tblStyle w:val="OWTable"/>
        <w:tblW w:w="5000" w:type="pct"/>
        <w:tblLayout w:type="fixed"/>
        <w:tblLook w:val="04A0" w:firstRow="1" w:lastRow="0" w:firstColumn="1" w:lastColumn="0" w:noHBand="0" w:noVBand="1"/>
      </w:tblPr>
      <w:tblGrid>
        <w:gridCol w:w="2610"/>
        <w:gridCol w:w="6995"/>
      </w:tblGrid>
      <w:tr w:rsidR="00687599" w:rsidRPr="00632CB0" w14:paraId="7D1DCD97"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0" w:type="dxa"/>
          </w:tcPr>
          <w:p w14:paraId="3A1ECE1A" w14:textId="77777777" w:rsidR="00687599" w:rsidRPr="00632CB0" w:rsidRDefault="00687599" w:rsidP="00B23635">
            <w:pPr>
              <w:pStyle w:val="TableHeadingText"/>
              <w:rPr>
                <w:b/>
                <w:bCs/>
                <w:szCs w:val="18"/>
              </w:rPr>
            </w:pPr>
            <w:r w:rsidRPr="00632CB0">
              <w:rPr>
                <w:b/>
                <w:bCs/>
                <w:szCs w:val="18"/>
              </w:rPr>
              <w:t>Eligibility</w:t>
            </w:r>
          </w:p>
        </w:tc>
        <w:tc>
          <w:tcPr>
            <w:tcW w:w="6995" w:type="dxa"/>
          </w:tcPr>
          <w:p w14:paraId="4AD58A0C" w14:textId="77777777" w:rsidR="00687599" w:rsidRPr="00632CB0" w:rsidRDefault="00687599" w:rsidP="00B23635">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632CB0">
              <w:rPr>
                <w:b/>
                <w:bCs/>
                <w:szCs w:val="18"/>
              </w:rPr>
              <w:t>Criteria</w:t>
            </w:r>
            <w:r w:rsidRPr="00632CB0">
              <w:rPr>
                <w:b/>
                <w:bCs/>
                <w:color w:val="002C77" w:themeColor="accent1"/>
                <w:szCs w:val="18"/>
              </w:rPr>
              <w:t xml:space="preserve"> </w:t>
            </w:r>
          </w:p>
        </w:tc>
      </w:tr>
      <w:tr w:rsidR="00687599" w:rsidRPr="00632CB0" w14:paraId="3D0C6650" w14:textId="77777777" w:rsidTr="0A974F12">
        <w:tc>
          <w:tcPr>
            <w:cnfStyle w:val="001000000000" w:firstRow="0" w:lastRow="0" w:firstColumn="1" w:lastColumn="0" w:oddVBand="0" w:evenVBand="0" w:oddHBand="0" w:evenHBand="0" w:firstRowFirstColumn="0" w:firstRowLastColumn="0" w:lastRowFirstColumn="0" w:lastRowLastColumn="0"/>
            <w:tcW w:w="2610" w:type="dxa"/>
            <w:shd w:val="clear" w:color="auto" w:fill="C9E8D3" w:themeFill="accent5" w:themeFillTint="33"/>
          </w:tcPr>
          <w:p w14:paraId="7B6514E2" w14:textId="77777777" w:rsidR="00687599" w:rsidRPr="00632CB0" w:rsidRDefault="00687599" w:rsidP="00B23635">
            <w:pPr>
              <w:pStyle w:val="TableText"/>
              <w:rPr>
                <w:szCs w:val="18"/>
              </w:rPr>
            </w:pPr>
            <w:r w:rsidRPr="00632CB0">
              <w:rPr>
                <w:szCs w:val="18"/>
              </w:rPr>
              <w:t>EU Taxonomy consistent</w:t>
            </w:r>
          </w:p>
        </w:tc>
        <w:tc>
          <w:tcPr>
            <w:tcW w:w="6995" w:type="dxa"/>
            <w:shd w:val="clear" w:color="auto" w:fill="C9E8D3" w:themeFill="accent5" w:themeFillTint="33"/>
          </w:tcPr>
          <w:p w14:paraId="6FDF2C31" w14:textId="77777777" w:rsidR="00687599" w:rsidRPr="00632CB0" w:rsidRDefault="00687599" w:rsidP="00B23635">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either (1.) or (2.).:</w:t>
            </w:r>
          </w:p>
          <w:p w14:paraId="4FCF1385" w14:textId="41553239" w:rsidR="00482796" w:rsidRPr="00D40450" w:rsidDel="00814BCC" w:rsidRDefault="00687599">
            <w:pPr>
              <w:pStyle w:val="TableNumbered1"/>
              <w:numPr>
                <w:ilvl w:val="0"/>
                <w:numId w:val="149"/>
              </w:numPr>
              <w:cnfStyle w:val="000000000000" w:firstRow="0" w:lastRow="0" w:firstColumn="0" w:lastColumn="0" w:oddVBand="0" w:evenVBand="0" w:oddHBand="0" w:evenHBand="0" w:firstRowFirstColumn="0" w:firstRowLastColumn="0" w:lastRowFirstColumn="0" w:lastRowLastColumn="0"/>
              <w:rPr>
                <w:del w:id="3282" w:author="Martinez De Hurtado Yela Fermin" w:date="2024-10-24T15:02:00Z"/>
                <w:szCs w:val="18"/>
              </w:rPr>
            </w:pPr>
            <w:r w:rsidRPr="00D40450">
              <w:rPr>
                <w:szCs w:val="18"/>
              </w:rPr>
              <w:t>Buildings built before 31 December 2020 that are within the top 15% energy efficiency of the national or regional building stock</w:t>
            </w:r>
            <w:del w:id="3283" w:author="Martinez De Hurtado Yela Fermin" w:date="2024-12-12T16:14:00Z" w16du:dateUtc="2024-12-12T15:14:00Z">
              <w:r w:rsidRPr="00D40450" w:rsidDel="00A906B0">
                <w:rPr>
                  <w:szCs w:val="18"/>
                </w:rPr>
                <w:delText xml:space="preserve">, which as of </w:delText>
              </w:r>
              <w:commentRangeStart w:id="3284"/>
              <w:commentRangeStart w:id="3285"/>
              <w:r w:rsidRPr="00D40450" w:rsidDel="00A906B0">
                <w:rPr>
                  <w:szCs w:val="18"/>
                </w:rPr>
                <w:delText xml:space="preserve">November </w:delText>
              </w:r>
            </w:del>
            <w:ins w:id="3286" w:author="Cisneros Morales Diana Karen" w:date="2024-08-27T11:45:00Z">
              <w:del w:id="3287" w:author="Martinez De Hurtado Yela Fermin" w:date="2024-12-12T16:14:00Z" w16du:dateUtc="2024-12-12T15:14:00Z">
                <w:r w:rsidR="00F96A7C" w:rsidRPr="00D40450" w:rsidDel="00A906B0">
                  <w:rPr>
                    <w:szCs w:val="18"/>
                  </w:rPr>
                  <w:delText xml:space="preserve">2023 </w:delText>
                </w:r>
              </w:del>
            </w:ins>
            <w:del w:id="3288" w:author="Martinez De Hurtado Yela Fermin" w:date="2024-12-12T16:14:00Z" w16du:dateUtc="2024-12-12T15:14:00Z">
              <w:r w:rsidRPr="00D40450" w:rsidDel="00A906B0">
                <w:rPr>
                  <w:szCs w:val="18"/>
                </w:rPr>
                <w:delText xml:space="preserve">considers buildings with an actual (non-modelled) Primary Energy Demand (PED) &lt; </w:delText>
              </w:r>
              <w:r w:rsidR="00545BB7" w:rsidRPr="00D40450" w:rsidDel="00A906B0">
                <w:rPr>
                  <w:szCs w:val="18"/>
                </w:rPr>
                <w:delText>76.59</w:delText>
              </w:r>
              <w:r w:rsidRPr="00D40450" w:rsidDel="00A906B0">
                <w:rPr>
                  <w:szCs w:val="18"/>
                </w:rPr>
                <w:delText xml:space="preserve"> kWh/m2/year in Poland</w:delText>
              </w:r>
              <w:commentRangeEnd w:id="3284"/>
              <w:r w:rsidR="00171E9B" w:rsidDel="00A906B0">
                <w:rPr>
                  <w:rStyle w:val="Refdecomentario"/>
                  <w:rFonts w:eastAsiaTheme="minorEastAsia"/>
                  <w:kern w:val="0"/>
                  <w:lang w:eastAsia="ja-JP"/>
                  <w14:ligatures w14:val="none"/>
                </w:rPr>
                <w:commentReference w:id="3284"/>
              </w:r>
            </w:del>
            <w:commentRangeEnd w:id="3285"/>
            <w:r w:rsidR="00A906B0">
              <w:rPr>
                <w:rStyle w:val="Refdecomentario"/>
                <w:rFonts w:eastAsiaTheme="minorEastAsia"/>
                <w:kern w:val="0"/>
                <w:lang w:eastAsia="ja-JP"/>
                <w14:ligatures w14:val="none"/>
              </w:rPr>
              <w:commentReference w:id="3285"/>
            </w:r>
            <w:r w:rsidR="00A60846">
              <w:rPr>
                <w:rStyle w:val="Refdenotaalpie"/>
                <w:szCs w:val="18"/>
              </w:rPr>
              <w:footnoteReference w:id="132"/>
            </w:r>
            <w:r w:rsidR="00A60846" w:rsidRPr="00D40450">
              <w:rPr>
                <w:szCs w:val="18"/>
              </w:rPr>
              <w:t xml:space="preserve"> </w:t>
            </w:r>
          </w:p>
          <w:p w14:paraId="62DD8BA1" w14:textId="77777777" w:rsidR="00687599" w:rsidRPr="00632CB0" w:rsidRDefault="00687599">
            <w:pPr>
              <w:pStyle w:val="TableNumbered1"/>
              <w:numPr>
                <w:ilvl w:val="0"/>
                <w:numId w:val="149"/>
              </w:numPr>
              <w:cnfStyle w:val="000000000000" w:firstRow="0" w:lastRow="0" w:firstColumn="0" w:lastColumn="0" w:oddVBand="0" w:evenVBand="0" w:oddHBand="0" w:evenHBand="0" w:firstRowFirstColumn="0" w:firstRowLastColumn="0" w:lastRowFirstColumn="0" w:lastRowLastColumn="0"/>
              <w:pPrChange w:id="3290" w:author="Martinez De Hurtado Yela Fermin" w:date="2024-10-24T15:08:00Z">
                <w:pPr>
                  <w:pStyle w:val="TableText"/>
                  <w:cnfStyle w:val="000000000000" w:firstRow="0" w:lastRow="0" w:firstColumn="0" w:lastColumn="0" w:oddVBand="0" w:evenVBand="0" w:oddHBand="0" w:evenHBand="0" w:firstRowFirstColumn="0" w:firstRowLastColumn="0" w:lastRowFirstColumn="0" w:lastRowLastColumn="0"/>
                </w:pPr>
              </w:pPrChange>
            </w:pPr>
          </w:p>
          <w:p w14:paraId="6A8F5528" w14:textId="146FCBFE" w:rsidR="00482796" w:rsidDel="00D40450" w:rsidRDefault="00687599" w:rsidP="00B23635">
            <w:pPr>
              <w:pStyle w:val="TableText"/>
              <w:cnfStyle w:val="000000000000" w:firstRow="0" w:lastRow="0" w:firstColumn="0" w:lastColumn="0" w:oddVBand="0" w:evenVBand="0" w:oddHBand="0" w:evenHBand="0" w:firstRowFirstColumn="0" w:firstRowLastColumn="0" w:lastRowFirstColumn="0" w:lastRowLastColumn="0"/>
              <w:rPr>
                <w:del w:id="3291" w:author="Martinez De Hurtado Yela Fermin" w:date="2024-10-24T15:02:00Z"/>
              </w:rPr>
            </w:pPr>
            <w:r w:rsidRPr="00482796">
              <w:rPr>
                <w:szCs w:val="18"/>
              </w:rPr>
              <w:t>Buildings built after 31 December 2020 that have an actual (non-modelled) Primary Energy Demand (PED) limited up to 63 kWh/m2/year</w:t>
            </w:r>
            <w:ins w:id="3292" w:author="Martinez De Hurtado Yela Fermin" w:date="2024-09-03T11:37:00Z">
              <w:r w:rsidR="00ED2301">
                <w:t xml:space="preserve"> for single family residential properties</w:t>
              </w:r>
            </w:ins>
            <w:ins w:id="3293" w:author="Martinez De Hurtado Yela Fermin" w:date="2024-12-12T16:10:00Z" w16du:dateUtc="2024-12-12T15:10:00Z">
              <w:r w:rsidR="007155CA">
                <w:t xml:space="preserve">; </w:t>
              </w:r>
            </w:ins>
            <w:ins w:id="3294" w:author="Martinez De Hurtado Yela Fermin" w:date="2024-09-03T11:37:00Z">
              <w:r w:rsidR="00ED2301">
                <w:t>58</w:t>
              </w:r>
            </w:ins>
            <w:ins w:id="3295" w:author="Martinez De Hurtado Yela Fermin" w:date="2024-12-12T16:08:00Z" w16du:dateUtc="2024-12-12T15:08:00Z">
              <w:r w:rsidR="00F24948">
                <w:t>,5</w:t>
              </w:r>
            </w:ins>
            <w:ins w:id="3296" w:author="Martinez De Hurtado Yela Fermin" w:date="2024-09-03T11:37:00Z">
              <w:r w:rsidR="00ED2301">
                <w:t xml:space="preserve"> kWh/m2/year for multifamily residential properties</w:t>
              </w:r>
            </w:ins>
            <w:ins w:id="3297" w:author="Martinez De Hurtado Yela Fermin" w:date="2024-12-12T16:10:00Z" w16du:dateUtc="2024-12-12T15:10:00Z">
              <w:r w:rsidR="007155CA">
                <w:t>; 67,5 kWh/m2/year for c</w:t>
              </w:r>
              <w:r w:rsidR="007155CA" w:rsidRPr="007155CA">
                <w:t>ollective residency buildings (hotels and other accommodation)</w:t>
              </w:r>
            </w:ins>
            <w:ins w:id="3298" w:author="Martinez De Hurtado Yela Fermin" w:date="2024-09-03T11:37:00Z">
              <w:r w:rsidR="00ED2301">
                <w:t>.</w:t>
              </w:r>
            </w:ins>
          </w:p>
          <w:p w14:paraId="3F808BEE" w14:textId="77777777" w:rsidR="00D40450" w:rsidRPr="00814BCC" w:rsidRDefault="00D40450" w:rsidP="00814BCC">
            <w:pPr>
              <w:pStyle w:val="TableNumbered1"/>
              <w:numPr>
                <w:ilvl w:val="0"/>
                <w:numId w:val="149"/>
              </w:numPr>
              <w:cnfStyle w:val="000000000000" w:firstRow="0" w:lastRow="0" w:firstColumn="0" w:lastColumn="0" w:oddVBand="0" w:evenVBand="0" w:oddHBand="0" w:evenHBand="0" w:firstRowFirstColumn="0" w:firstRowLastColumn="0" w:lastRowFirstColumn="0" w:lastRowLastColumn="0"/>
              <w:rPr>
                <w:ins w:id="3299" w:author="Martinez De Hurtado Yela Fermin" w:date="2024-10-24T15:07:00Z"/>
                <w:szCs w:val="18"/>
              </w:rPr>
            </w:pPr>
          </w:p>
          <w:p w14:paraId="598E792D" w14:textId="77777777" w:rsidR="00687599" w:rsidRPr="00632CB0" w:rsidRDefault="00687599" w:rsidP="00B23635">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Or</w:t>
            </w:r>
          </w:p>
          <w:p w14:paraId="49CBA670" w14:textId="77777777" w:rsidR="00687599" w:rsidRPr="00482796" w:rsidRDefault="00687599" w:rsidP="00482796">
            <w:pPr>
              <w:pStyle w:val="TableNumbered1"/>
              <w:numPr>
                <w:ilvl w:val="0"/>
                <w:numId w:val="149"/>
              </w:numPr>
              <w:cnfStyle w:val="000000000000" w:firstRow="0" w:lastRow="0" w:firstColumn="0" w:lastColumn="0" w:oddVBand="0" w:evenVBand="0" w:oddHBand="0" w:evenHBand="0" w:firstRowFirstColumn="0" w:firstRowLastColumn="0" w:lastRowFirstColumn="0" w:lastRowLastColumn="0"/>
              <w:rPr>
                <w:szCs w:val="18"/>
              </w:rPr>
            </w:pPr>
            <w:r w:rsidRPr="00482796">
              <w:rPr>
                <w:szCs w:val="18"/>
              </w:rPr>
              <w:t>Buildings that have obtained or will in future obtain one of the following certificates:</w:t>
            </w:r>
          </w:p>
          <w:p w14:paraId="24BCF087" w14:textId="77777777"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pPr>
            <w:r w:rsidRPr="00632CB0">
              <w:t>HQE SB v4. Certification</w:t>
            </w:r>
          </w:p>
          <w:p w14:paraId="7F643CB6" w14:textId="717BB108" w:rsidR="00687599" w:rsidRPr="00632CB0" w:rsidRDefault="00687599" w:rsidP="00482796">
            <w:pPr>
              <w:pStyle w:val="TableNumbered2"/>
              <w:cnfStyle w:val="000000000000" w:firstRow="0" w:lastRow="0" w:firstColumn="0" w:lastColumn="0" w:oddVBand="0" w:evenVBand="0" w:oddHBand="0" w:evenHBand="0" w:firstRowFirstColumn="0" w:firstRowLastColumn="0" w:lastRowFirstColumn="0" w:lastRowLastColumn="0"/>
            </w:pPr>
            <w:del w:id="3300" w:author="Cisneros Morales Diana Karen" w:date="2024-07-26T12:58:00Z">
              <w:r w:rsidRPr="00632CB0" w:rsidDel="00C26A39">
                <w:delText>Net Zero Energy Building Certification™ (NZEB)</w:delText>
              </w:r>
            </w:del>
            <w:ins w:id="3301" w:author="Cisneros Morales Diana Karen" w:date="2024-07-26T12:58:00Z">
              <w:r w:rsidR="00C26A39" w:rsidRPr="00C26A39">
                <w:t>Buildings that have a PED that is 10% below the Net Zero Energy Building Certification™ (NZEB)</w:t>
              </w:r>
            </w:ins>
          </w:p>
          <w:p w14:paraId="437A11DF" w14:textId="77777777" w:rsidR="00687599" w:rsidRPr="00632CB0" w:rsidRDefault="00687599" w:rsidP="00482796">
            <w:pPr>
              <w:pStyle w:val="TableNumbered3"/>
              <w:cnfStyle w:val="000000000000" w:firstRow="0" w:lastRow="0" w:firstColumn="0" w:lastColumn="0" w:oddVBand="0" w:evenVBand="0" w:oddHBand="0" w:evenHBand="0" w:firstRowFirstColumn="0" w:firstRowLastColumn="0" w:lastRowFirstColumn="0" w:lastRowLastColumn="0"/>
              <w:rPr>
                <w:szCs w:val="18"/>
              </w:rPr>
            </w:pPr>
            <w:r w:rsidRPr="0A974F12">
              <w:t>[To come in 2024] Low-Carbon Buildings Climate Bond Initiative (CBI) Certification</w:t>
            </w:r>
            <w:r w:rsidRPr="0A974F12">
              <w:rPr>
                <w:rStyle w:val="Refdenotaalpie"/>
              </w:rPr>
              <w:footnoteReference w:id="133"/>
            </w:r>
          </w:p>
        </w:tc>
      </w:tr>
      <w:tr w:rsidR="00687599" w:rsidRPr="00632CB0" w14:paraId="115C604F" w14:textId="77777777" w:rsidTr="0A974F12">
        <w:tc>
          <w:tcPr>
            <w:cnfStyle w:val="001000000000" w:firstRow="0" w:lastRow="0" w:firstColumn="1" w:lastColumn="0" w:oddVBand="0" w:evenVBand="0" w:oddHBand="0" w:evenHBand="0" w:firstRowFirstColumn="0" w:firstRowLastColumn="0" w:lastRowFirstColumn="0" w:lastRowLastColumn="0"/>
            <w:tcW w:w="2610" w:type="dxa"/>
            <w:shd w:val="clear" w:color="auto" w:fill="FFFFFF" w:themeFill="background2"/>
          </w:tcPr>
          <w:p w14:paraId="1FBDDDC9" w14:textId="77777777" w:rsidR="00687599" w:rsidRPr="00632CB0" w:rsidRDefault="00687599" w:rsidP="00B23635">
            <w:pPr>
              <w:pStyle w:val="TableText"/>
              <w:rPr>
                <w:szCs w:val="18"/>
              </w:rPr>
            </w:pPr>
            <w:r w:rsidRPr="00632CB0">
              <w:rPr>
                <w:szCs w:val="18"/>
              </w:rPr>
              <w:t>Santander-specific</w:t>
            </w:r>
          </w:p>
        </w:tc>
        <w:tc>
          <w:tcPr>
            <w:tcW w:w="6995" w:type="dxa"/>
            <w:shd w:val="clear" w:color="auto" w:fill="FFFFFF" w:themeFill="background2"/>
          </w:tcPr>
          <w:p w14:paraId="51F22FE0" w14:textId="77777777" w:rsidR="00687599" w:rsidRPr="00632CB0" w:rsidRDefault="00687599" w:rsidP="00B23635">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the following criteria:</w:t>
            </w:r>
          </w:p>
          <w:p w14:paraId="532385A2" w14:textId="77777777" w:rsidR="00687599" w:rsidRPr="00632CB0" w:rsidRDefault="00687599" w:rsidP="00A46517">
            <w:pPr>
              <w:pStyle w:val="TableNumbered1"/>
              <w:numPr>
                <w:ilvl w:val="0"/>
                <w:numId w:val="151"/>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0632CB0">
              <w:rPr>
                <w:szCs w:val="18"/>
              </w:rPr>
              <w:t xml:space="preserve">Buildings that have obtained or will in future obtain any of the following certifications of efficiency of the real estate: </w:t>
            </w:r>
          </w:p>
          <w:p w14:paraId="14CA68DA" w14:textId="2FEB745C"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 xml:space="preserve">Buildings built after 31 December 2020 or with modelled evidence that are within the top 15% energy efficiency of the national or regional building stock. For example, as of November </w:t>
            </w:r>
            <w:ins w:id="3302" w:author="Cisneros Morales Diana Karen" w:date="2024-08-27T11:45:00Z">
              <w:r w:rsidR="00F96A7C">
                <w:t>2023</w:t>
              </w:r>
              <w:r w:rsidR="00FC70C9">
                <w:t xml:space="preserve"> </w:t>
              </w:r>
            </w:ins>
            <w:r w:rsidRPr="0A974F12">
              <w:t xml:space="preserve">considers buildings with a Primary Energy Demand (PED) &lt; </w:t>
            </w:r>
            <w:r w:rsidR="3016D48D" w:rsidRPr="0A974F12">
              <w:t>76.59</w:t>
            </w:r>
            <w:r w:rsidRPr="0A974F12">
              <w:t xml:space="preserve"> kWh/m2/year in Poland</w:t>
            </w:r>
            <w:r w:rsidR="000C0792" w:rsidRPr="0A974F12">
              <w:rPr>
                <w:rStyle w:val="Refdenotaalpie"/>
              </w:rPr>
              <w:footnoteReference w:id="134"/>
            </w:r>
            <w:r w:rsidRPr="00632CB0">
              <w:rPr>
                <w:szCs w:val="18"/>
              </w:rPr>
              <w:t xml:space="preserve">    </w:t>
            </w:r>
          </w:p>
          <w:p w14:paraId="3425343C"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LEED (Gold or above)</w:t>
            </w:r>
          </w:p>
          <w:p w14:paraId="1251AEC0"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BREEAM (Excellent or above where “Very good” can be acceptable with a minimum score of 70% in the Energy category) </w:t>
            </w:r>
          </w:p>
          <w:p w14:paraId="62A9C421"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DGNB Certification (Gold or above)</w:t>
            </w:r>
          </w:p>
          <w:p w14:paraId="25D611AA"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EDGE (Advanced or Zero Carbon)</w:t>
            </w:r>
          </w:p>
          <w:p w14:paraId="4F8A95DD" w14:textId="77777777" w:rsidR="00687599" w:rsidRDefault="00687599" w:rsidP="00B23635">
            <w:pPr>
              <w:pStyle w:val="TableNumbered2"/>
              <w:cnfStyle w:val="000000000000" w:firstRow="0" w:lastRow="0" w:firstColumn="0" w:lastColumn="0" w:oddVBand="0" w:evenVBand="0" w:oddHBand="0" w:evenHBand="0" w:firstRowFirstColumn="0" w:firstRowLastColumn="0" w:lastRowFirstColumn="0" w:lastRowLastColumn="0"/>
              <w:rPr>
                <w:ins w:id="3303" w:author="Martinez De Hurtado Yela Fermin" w:date="2025-01-02T17:09:00Z" w16du:dateUtc="2025-01-02T16:09:00Z"/>
                <w:szCs w:val="18"/>
              </w:rPr>
            </w:pPr>
            <w:r w:rsidRPr="00632CB0">
              <w:rPr>
                <w:szCs w:val="18"/>
              </w:rPr>
              <w:t>Passivhaus (Classic or above)</w:t>
            </w:r>
          </w:p>
          <w:p w14:paraId="42A336FE"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04" w:author="Martinez De Hurtado Yela Fermin" w:date="2025-01-02T17:09:00Z" w16du:dateUtc="2025-01-02T16:09:00Z"/>
              </w:rPr>
            </w:pPr>
            <w:ins w:id="3305" w:author="Martinez De Hurtado Yela Fermin" w:date="2025-01-02T17:09:00Z" w16du:dateUtc="2025-01-02T16:09:00Z">
              <w:r>
                <w:t>Home Quality Mark (4 starts or above)</w:t>
              </w:r>
            </w:ins>
          </w:p>
          <w:p w14:paraId="0A81772F"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06" w:author="Martinez De Hurtado Yela Fermin" w:date="2025-01-02T17:09:00Z" w16du:dateUtc="2025-01-02T16:09:00Z"/>
              </w:rPr>
            </w:pPr>
            <w:ins w:id="3307" w:author="Martinez De Hurtado Yela Fermin" w:date="2025-01-02T17:09:00Z" w16du:dateUtc="2025-01-02T16:09:00Z">
              <w:r>
                <w:t>NABERS (</w:t>
              </w:r>
              <w:r w:rsidRPr="007D2FB2">
                <w:t>4,5 stars or above</w:t>
              </w:r>
              <w:r>
                <w:t>)</w:t>
              </w:r>
            </w:ins>
          </w:p>
          <w:p w14:paraId="23C5EF70"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08" w:author="Martinez De Hurtado Yela Fermin" w:date="2025-01-02T17:09:00Z" w16du:dateUtc="2025-01-02T16:09:00Z"/>
                <w:szCs w:val="18"/>
                <w:lang w:val="es-ES"/>
              </w:rPr>
            </w:pPr>
            <w:ins w:id="3309" w:author="Martinez De Hurtado Yela Fermin" w:date="2025-01-02T17:09:00Z" w16du:dateUtc="2025-01-02T16:09:00Z">
              <w:r>
                <w:lastRenderedPageBreak/>
                <w:t>PBE Edificia (</w:t>
              </w:r>
              <w:r w:rsidRPr="007D2FB2">
                <w:t>ENCE rating B</w:t>
              </w:r>
              <w:r>
                <w:t>)</w:t>
              </w:r>
            </w:ins>
          </w:p>
          <w:p w14:paraId="20705AE9" w14:textId="77777777" w:rsidR="00B26C97" w:rsidRPr="00632CB0" w:rsidRDefault="00B26C97">
            <w:pPr>
              <w:pStyle w:val="TableNumbered2"/>
              <w:numPr>
                <w:ilvl w:val="0"/>
                <w:numId w:val="0"/>
              </w:numPr>
              <w:ind w:left="432"/>
              <w:cnfStyle w:val="000000000000" w:firstRow="0" w:lastRow="0" w:firstColumn="0" w:lastColumn="0" w:oddVBand="0" w:evenVBand="0" w:oddHBand="0" w:evenHBand="0" w:firstRowFirstColumn="0" w:firstRowLastColumn="0" w:lastRowFirstColumn="0" w:lastRowLastColumn="0"/>
              <w:rPr>
                <w:szCs w:val="18"/>
              </w:rPr>
              <w:pPrChange w:id="3310" w:author="Martinez De Hurtado Yela Fermin" w:date="2025-01-02T17:09:00Z" w16du:dateUtc="2025-01-02T16:09:00Z">
                <w:pPr>
                  <w:pStyle w:val="TableNumbered2"/>
                  <w:cnfStyle w:val="000000000000" w:firstRow="0" w:lastRow="0" w:firstColumn="0" w:lastColumn="0" w:oddVBand="0" w:evenVBand="0" w:oddHBand="0" w:evenHBand="0" w:firstRowFirstColumn="0" w:firstRowLastColumn="0" w:lastRowFirstColumn="0" w:lastRowLastColumn="0"/>
                </w:pPr>
              </w:pPrChange>
            </w:pPr>
          </w:p>
        </w:tc>
      </w:tr>
    </w:tbl>
    <w:p w14:paraId="1FE76B00" w14:textId="77777777" w:rsidR="00687599" w:rsidRPr="00854071" w:rsidRDefault="00687599" w:rsidP="00535147">
      <w:pPr>
        <w:pStyle w:val="BodyTextNoSpacing"/>
      </w:pPr>
    </w:p>
    <w:p w14:paraId="0C00B09A" w14:textId="77777777" w:rsidR="00687599" w:rsidRPr="006E1C83" w:rsidRDefault="00687599" w:rsidP="00DD20B8">
      <w:pPr>
        <w:pStyle w:val="BodyTextNoSpacing"/>
      </w:pPr>
    </w:p>
    <w:p w14:paraId="1183B002" w14:textId="50A11BEA" w:rsidR="00687599" w:rsidRPr="00854071" w:rsidRDefault="00687599" w:rsidP="00632CB0">
      <w:pPr>
        <w:pStyle w:val="HeadingA5"/>
      </w:pPr>
      <w:r w:rsidRPr="00854071">
        <w:t xml:space="preserve">Acquisition and ownership of commercial buildings </w:t>
      </w:r>
      <w:del w:id="3311" w:author="Martinez De Hurtado Yela Fermin" w:date="2024-10-23T15:17:00Z">
        <w:r w:rsidRPr="00854071" w:rsidDel="001E1E8A">
          <w:delText xml:space="preserve">or buildings larger than 5,000 m2 </w:delText>
        </w:r>
      </w:del>
      <w:r w:rsidRPr="00854071">
        <w:t>in Poland</w:t>
      </w:r>
    </w:p>
    <w:tbl>
      <w:tblPr>
        <w:tblStyle w:val="OWTable"/>
        <w:tblW w:w="5000" w:type="pct"/>
        <w:tblLayout w:type="fixed"/>
        <w:tblLook w:val="04A0" w:firstRow="1" w:lastRow="0" w:firstColumn="1" w:lastColumn="0" w:noHBand="0" w:noVBand="1"/>
      </w:tblPr>
      <w:tblGrid>
        <w:gridCol w:w="2520"/>
        <w:gridCol w:w="7085"/>
      </w:tblGrid>
      <w:tr w:rsidR="00687599" w:rsidRPr="00632CB0" w14:paraId="0C8D2CA4"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20" w:type="dxa"/>
          </w:tcPr>
          <w:p w14:paraId="0403E8B7" w14:textId="77777777" w:rsidR="00687599" w:rsidRPr="00632CB0" w:rsidRDefault="00687599" w:rsidP="00632CB0">
            <w:pPr>
              <w:pStyle w:val="TableHeadingText"/>
              <w:keepNext/>
              <w:rPr>
                <w:b/>
                <w:bCs/>
                <w:szCs w:val="18"/>
              </w:rPr>
            </w:pPr>
            <w:r w:rsidRPr="00632CB0">
              <w:rPr>
                <w:b/>
                <w:bCs/>
                <w:szCs w:val="18"/>
              </w:rPr>
              <w:t>Eligibility</w:t>
            </w:r>
          </w:p>
        </w:tc>
        <w:tc>
          <w:tcPr>
            <w:tcW w:w="7085" w:type="dxa"/>
          </w:tcPr>
          <w:p w14:paraId="2503597F" w14:textId="77777777" w:rsidR="00687599" w:rsidRPr="00632CB0" w:rsidRDefault="00687599" w:rsidP="00632CB0">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632CB0">
              <w:rPr>
                <w:b/>
                <w:bCs/>
                <w:szCs w:val="18"/>
              </w:rPr>
              <w:t>Criteria</w:t>
            </w:r>
            <w:r w:rsidRPr="00632CB0">
              <w:rPr>
                <w:b/>
                <w:bCs/>
                <w:color w:val="002C77" w:themeColor="accent1"/>
                <w:szCs w:val="18"/>
              </w:rPr>
              <w:t xml:space="preserve"> </w:t>
            </w:r>
          </w:p>
        </w:tc>
      </w:tr>
      <w:tr w:rsidR="00687599" w:rsidRPr="00632CB0" w14:paraId="3FF498E7" w14:textId="77777777" w:rsidTr="0A974F12">
        <w:tc>
          <w:tcPr>
            <w:cnfStyle w:val="001000000000" w:firstRow="0" w:lastRow="0" w:firstColumn="1" w:lastColumn="0" w:oddVBand="0" w:evenVBand="0" w:oddHBand="0" w:evenHBand="0" w:firstRowFirstColumn="0" w:firstRowLastColumn="0" w:lastRowFirstColumn="0" w:lastRowLastColumn="0"/>
            <w:tcW w:w="2520" w:type="dxa"/>
            <w:shd w:val="clear" w:color="auto" w:fill="C9E8D3" w:themeFill="accent5" w:themeFillTint="33"/>
          </w:tcPr>
          <w:p w14:paraId="1EF63857" w14:textId="77777777" w:rsidR="00687599" w:rsidRPr="00632CB0" w:rsidRDefault="00687599" w:rsidP="00632CB0">
            <w:pPr>
              <w:pStyle w:val="TableText"/>
              <w:keepNext/>
              <w:keepLines/>
              <w:rPr>
                <w:szCs w:val="18"/>
              </w:rPr>
            </w:pPr>
            <w:r w:rsidRPr="00632CB0">
              <w:rPr>
                <w:szCs w:val="18"/>
              </w:rPr>
              <w:t>EU Taxonomy consistent</w:t>
            </w:r>
          </w:p>
        </w:tc>
        <w:tc>
          <w:tcPr>
            <w:tcW w:w="7085" w:type="dxa"/>
            <w:shd w:val="clear" w:color="auto" w:fill="C9E8D3" w:themeFill="accent5" w:themeFillTint="33"/>
          </w:tcPr>
          <w:p w14:paraId="66DC3440"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either (1.) or (2.):</w:t>
            </w:r>
          </w:p>
          <w:p w14:paraId="28CD6281" w14:textId="45A6301E" w:rsidR="00295849" w:rsidRPr="001E1E8A" w:rsidRDefault="00687599" w:rsidP="001E1E8A">
            <w:pPr>
              <w:pStyle w:val="TableNumbered1"/>
              <w:keepNext/>
              <w:keepLines/>
              <w:numPr>
                <w:ilvl w:val="0"/>
                <w:numId w:val="152"/>
              </w:numPr>
              <w:cnfStyle w:val="000000000000" w:firstRow="0" w:lastRow="0" w:firstColumn="0" w:lastColumn="0" w:oddVBand="0" w:evenVBand="0" w:oddHBand="0" w:evenHBand="0" w:firstRowFirstColumn="0" w:firstRowLastColumn="0" w:lastRowFirstColumn="0" w:lastRowLastColumn="0"/>
              <w:rPr>
                <w:ins w:id="3312" w:author="Martinez De Hurtado Yela Fermin" w:date="2024-10-23T15:17:00Z"/>
                <w:szCs w:val="18"/>
              </w:rPr>
            </w:pPr>
            <w:r w:rsidRPr="0A974F12">
              <w:t>Buildings built before 31 December 2020 that are within the top 15% energy efficiency of the national or regional building stock</w:t>
            </w:r>
            <w:del w:id="3313" w:author="Martinez De Hurtado Yela Fermin" w:date="2024-12-12T16:14:00Z" w16du:dateUtc="2024-12-12T15:14:00Z">
              <w:r w:rsidRPr="0A974F12" w:rsidDel="00A906B0">
                <w:delText xml:space="preserve">, which as of </w:delText>
              </w:r>
              <w:commentRangeStart w:id="3314"/>
              <w:commentRangeStart w:id="3315"/>
              <w:r w:rsidRPr="0A974F12" w:rsidDel="00A906B0">
                <w:delText>November</w:delText>
              </w:r>
            </w:del>
            <w:ins w:id="3316" w:author="Cisneros Morales Diana Karen" w:date="2024-08-27T11:45:00Z">
              <w:del w:id="3317" w:author="Martinez De Hurtado Yela Fermin" w:date="2024-12-12T16:14:00Z" w16du:dateUtc="2024-12-12T15:14:00Z">
                <w:r w:rsidR="00FC70C9" w:rsidDel="00A906B0">
                  <w:delText xml:space="preserve"> 2023</w:delText>
                </w:r>
              </w:del>
            </w:ins>
            <w:del w:id="3318" w:author="Martinez De Hurtado Yela Fermin" w:date="2024-12-12T16:14:00Z" w16du:dateUtc="2024-12-12T15:14:00Z">
              <w:r w:rsidRPr="0A974F12" w:rsidDel="00A906B0">
                <w:delText xml:space="preserve"> considers buildings with an actual (non-modelled) Primary Energy Demand (PED) &lt; 1</w:delText>
              </w:r>
              <w:r w:rsidR="76557DCC" w:rsidRPr="0A974F12" w:rsidDel="00A906B0">
                <w:delText>18</w:delText>
              </w:r>
              <w:r w:rsidR="41914B37" w:rsidRPr="0A974F12" w:rsidDel="00A906B0">
                <w:delText>.26</w:delText>
              </w:r>
              <w:r w:rsidRPr="0A974F12" w:rsidDel="00A906B0">
                <w:delText xml:space="preserve"> kWh/m2/year in Poland</w:delText>
              </w:r>
              <w:commentRangeEnd w:id="3314"/>
              <w:r w:rsidR="00171E9B" w:rsidDel="00A906B0">
                <w:rPr>
                  <w:rStyle w:val="Refdecomentario"/>
                  <w:rFonts w:eastAsiaTheme="minorEastAsia"/>
                  <w:kern w:val="0"/>
                  <w:lang w:eastAsia="ja-JP"/>
                  <w14:ligatures w14:val="none"/>
                </w:rPr>
                <w:commentReference w:id="3314"/>
              </w:r>
            </w:del>
            <w:commentRangeEnd w:id="3315"/>
            <w:r w:rsidR="00A906B0">
              <w:rPr>
                <w:rStyle w:val="Refdecomentario"/>
                <w:rFonts w:eastAsiaTheme="minorEastAsia"/>
                <w:kern w:val="0"/>
                <w:lang w:eastAsia="ja-JP"/>
                <w14:ligatures w14:val="none"/>
              </w:rPr>
              <w:commentReference w:id="3315"/>
            </w:r>
            <w:r w:rsidR="000C0792" w:rsidRPr="0A974F12">
              <w:rPr>
                <w:rStyle w:val="Refdenotaalpie"/>
              </w:rPr>
              <w:footnoteReference w:id="135"/>
            </w:r>
            <w:r w:rsidR="5D4DB371" w:rsidRPr="001E1E8A">
              <w:rPr>
                <w:szCs w:val="18"/>
              </w:rPr>
              <w:t xml:space="preserve"> </w:t>
            </w:r>
          </w:p>
          <w:p w14:paraId="713B5D5A" w14:textId="55594AC5" w:rsidR="001E1E8A" w:rsidRPr="001E1E8A" w:rsidDel="00814BCC" w:rsidRDefault="00814BCC">
            <w:pPr>
              <w:pStyle w:val="TableNumbered2"/>
              <w:cnfStyle w:val="000000000000" w:firstRow="0" w:lastRow="0" w:firstColumn="0" w:lastColumn="0" w:oddVBand="0" w:evenVBand="0" w:oddHBand="0" w:evenHBand="0" w:firstRowFirstColumn="0" w:firstRowLastColumn="0" w:lastRowFirstColumn="0" w:lastRowLastColumn="0"/>
              <w:rPr>
                <w:del w:id="3320" w:author="Martinez De Hurtado Yela Fermin" w:date="2024-10-24T15:02:00Z"/>
              </w:rPr>
              <w:pPrChange w:id="3321" w:author="Martinez De Hurtado Yela Fermin" w:date="2024-10-24T15:02:00Z">
                <w:pPr>
                  <w:pStyle w:val="TableNumbered1"/>
                  <w:keepNext/>
                  <w:keepLines/>
                  <w:numPr>
                    <w:numId w:val="152"/>
                  </w:numPr>
                  <w:cnfStyle w:val="000000000000" w:firstRow="0" w:lastRow="0" w:firstColumn="0" w:lastColumn="0" w:oddVBand="0" w:evenVBand="0" w:oddHBand="0" w:evenHBand="0" w:firstRowFirstColumn="0" w:firstRowLastColumn="0" w:lastRowFirstColumn="0" w:lastRowLastColumn="0"/>
                </w:pPr>
              </w:pPrChange>
            </w:pPr>
            <w:ins w:id="3322" w:author="Martinez De Hurtado Yela Fermin" w:date="2024-10-24T15:02:00Z">
              <w:r w:rsidRPr="00814BCC">
                <w:t>Large non-residential buildings are efficiently operated through energy performance monitoring and assessments</w:t>
              </w:r>
            </w:ins>
          </w:p>
          <w:p w14:paraId="6A48ADE0" w14:textId="77777777" w:rsidR="00687599" w:rsidRPr="00632CB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p>
          <w:p w14:paraId="0143615E" w14:textId="77777777" w:rsidR="00687599" w:rsidRPr="001E1E8A" w:rsidRDefault="00687599" w:rsidP="001E1E8A">
            <w:pPr>
              <w:pStyle w:val="TableNumbered1"/>
              <w:keepNext/>
              <w:keepLines/>
              <w:numPr>
                <w:ilvl w:val="0"/>
                <w:numId w:val="152"/>
              </w:numPr>
              <w:cnfStyle w:val="000000000000" w:firstRow="0" w:lastRow="0" w:firstColumn="0" w:lastColumn="0" w:oddVBand="0" w:evenVBand="0" w:oddHBand="0" w:evenHBand="0" w:firstRowFirstColumn="0" w:firstRowLastColumn="0" w:lastRowFirstColumn="0" w:lastRowLastColumn="0"/>
              <w:rPr>
                <w:szCs w:val="18"/>
              </w:rPr>
            </w:pPr>
            <w:r w:rsidRPr="001E1E8A">
              <w:rPr>
                <w:szCs w:val="18"/>
              </w:rPr>
              <w:t>Buildings built after 31 December 2020 comply with all of the following criteria:</w:t>
            </w:r>
          </w:p>
          <w:p w14:paraId="10FAF159" w14:textId="678313F4"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pPr>
            <w:r w:rsidRPr="00632CB0">
              <w:t xml:space="preserve">The building's an actual (non-modelled) Primary Energy Demand (PED) is limited up to </w:t>
            </w:r>
            <w:del w:id="3323" w:author="Martinez De Hurtado Yela Fermin" w:date="2024-09-03T11:40:00Z">
              <w:r w:rsidRPr="00632CB0" w:rsidDel="009F4118">
                <w:delText xml:space="preserve">41 kWh/m2/ </w:delText>
              </w:r>
            </w:del>
            <w:ins w:id="3324" w:author="Martinez De Hurtado Yela Fermin" w:date="2024-12-12T16:08:00Z" w16du:dateUtc="2024-12-12T15:08:00Z">
              <w:r w:rsidR="00F24948" w:rsidRPr="00F24948">
                <w:t>171 kWh/m2/year for public utility buildings including hospitals, shopping malls, offices and healthcare buildings; 40,5 kWh/m2/year for other public buildings or 63 kWh/m2/year for non-public buildings such as utility, warehouses and production buildings</w:t>
              </w:r>
            </w:ins>
            <w:del w:id="3325" w:author="Martinez De Hurtado Yela Fermin" w:date="2024-09-03T11:40:00Z">
              <w:r w:rsidRPr="00632CB0" w:rsidDel="009F4118">
                <w:delText>year</w:delText>
              </w:r>
            </w:del>
            <w:ins w:id="3326" w:author="Martinez De Hurtado Yela Fermin" w:date="2024-09-03T11:40:00Z">
              <w:r w:rsidR="004B4B34">
                <w:t>.</w:t>
              </w:r>
            </w:ins>
          </w:p>
          <w:p w14:paraId="06099E88" w14:textId="5EF9B6DB"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rPr>
                <w:szCs w:val="18"/>
              </w:rPr>
            </w:pPr>
            <w:del w:id="3327" w:author="Martinez De Hurtado Yela Fermin" w:date="2024-10-23T15:26:00Z">
              <w:r w:rsidRPr="0A974F12" w:rsidDel="00223C2A">
                <w:delText>Building is subject to checks for airtightness and thermal integrity</w:delText>
              </w:r>
              <w:r w:rsidR="00DB7F5D" w:rsidRPr="0A974F12" w:rsidDel="00223C2A">
                <w:rPr>
                  <w:rStyle w:val="Refdenotaalpie"/>
                </w:rPr>
                <w:footnoteReference w:id="136"/>
              </w:r>
              <w:r w:rsidRPr="0A974F12" w:rsidDel="00223C2A">
                <w:delText xml:space="preserve"> post construction; deviations from the predetermined performance levels or defects are communicated to investors and clients</w:delText>
              </w:r>
            </w:del>
            <w:r w:rsidRPr="0A974F12">
              <w:t xml:space="preserve">. </w:t>
            </w:r>
          </w:p>
          <w:p w14:paraId="3A13730D" w14:textId="77777777"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pPr>
            <w:r w:rsidRPr="00632CB0">
              <w:t xml:space="preserve">thermal integrity testing is not required if robust and traceable quality control processes are in place during construction </w:t>
            </w:r>
          </w:p>
          <w:p w14:paraId="17319F4A" w14:textId="7992DB7D" w:rsidR="00687599" w:rsidRPr="00632CB0" w:rsidDel="00223C2A" w:rsidRDefault="00687599" w:rsidP="001E1E8A">
            <w:pPr>
              <w:pStyle w:val="TableNumbered2"/>
              <w:cnfStyle w:val="000000000000" w:firstRow="0" w:lastRow="0" w:firstColumn="0" w:lastColumn="0" w:oddVBand="0" w:evenVBand="0" w:oddHBand="0" w:evenHBand="0" w:firstRowFirstColumn="0" w:firstRowLastColumn="0" w:lastRowFirstColumn="0" w:lastRowLastColumn="0"/>
              <w:rPr>
                <w:del w:id="3330" w:author="Martinez De Hurtado Yela Fermin" w:date="2024-10-23T15:26:00Z"/>
              </w:rPr>
            </w:pPr>
            <w:del w:id="3331" w:author="Martinez De Hurtado Yela Fermin" w:date="2024-10-23T15:26:00Z">
              <w:r w:rsidRPr="00632CB0" w:rsidDel="00223C2A">
                <w:delText>Life-cycle Global Warming Potential (GWP) of the building has been calculated for each stage and is disclosed to investors and clients</w:delText>
              </w:r>
            </w:del>
          </w:p>
          <w:p w14:paraId="65B8A8B5" w14:textId="77777777"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pPr>
            <w:r w:rsidRPr="00632CB0">
              <w:t>Large non-residential buildings are efficiently operated through energy performance monitoring and assessment</w:t>
            </w:r>
          </w:p>
          <w:p w14:paraId="290184D0" w14:textId="77777777" w:rsidR="00D40450" w:rsidRPr="00632CB0" w:rsidRDefault="00D40450" w:rsidP="00D40450">
            <w:pPr>
              <w:pStyle w:val="TableText"/>
              <w:cnfStyle w:val="000000000000" w:firstRow="0" w:lastRow="0" w:firstColumn="0" w:lastColumn="0" w:oddVBand="0" w:evenVBand="0" w:oddHBand="0" w:evenHBand="0" w:firstRowFirstColumn="0" w:firstRowLastColumn="0" w:lastRowFirstColumn="0" w:lastRowLastColumn="0"/>
              <w:rPr>
                <w:ins w:id="3332" w:author="Martinez De Hurtado Yela Fermin" w:date="2024-10-24T15:06:00Z"/>
                <w:szCs w:val="18"/>
              </w:rPr>
            </w:pPr>
            <w:ins w:id="3333" w:author="Martinez De Hurtado Yela Fermin" w:date="2024-10-24T15:06:00Z">
              <w:r>
                <w:rPr>
                  <w:szCs w:val="18"/>
                </w:rPr>
                <w:t>O</w:t>
              </w:r>
              <w:r w:rsidRPr="00632CB0">
                <w:rPr>
                  <w:szCs w:val="18"/>
                </w:rPr>
                <w:t>r</w:t>
              </w:r>
            </w:ins>
          </w:p>
          <w:p w14:paraId="782D04E3" w14:textId="619B9720" w:rsidR="00687599" w:rsidRPr="00632CB0" w:rsidDel="00D40450" w:rsidRDefault="00687599" w:rsidP="00632CB0">
            <w:pPr>
              <w:pStyle w:val="TableText"/>
              <w:keepNext/>
              <w:keepLines/>
              <w:cnfStyle w:val="000000000000" w:firstRow="0" w:lastRow="0" w:firstColumn="0" w:lastColumn="0" w:oddVBand="0" w:evenVBand="0" w:oddHBand="0" w:evenHBand="0" w:firstRowFirstColumn="0" w:firstRowLastColumn="0" w:lastRowFirstColumn="0" w:lastRowLastColumn="0"/>
              <w:rPr>
                <w:del w:id="3334" w:author="Martinez De Hurtado Yela Fermin" w:date="2024-10-24T15:06:00Z"/>
                <w:szCs w:val="18"/>
              </w:rPr>
            </w:pPr>
            <w:del w:id="3335" w:author="Martinez De Hurtado Yela Fermin" w:date="2024-10-24T15:06:00Z">
              <w:r w:rsidRPr="00632CB0" w:rsidDel="00D40450">
                <w:rPr>
                  <w:szCs w:val="18"/>
                </w:rPr>
                <w:delText>or</w:delText>
              </w:r>
            </w:del>
          </w:p>
          <w:p w14:paraId="72217033" w14:textId="77777777" w:rsidR="00687599" w:rsidRPr="001E1E8A" w:rsidRDefault="00687599" w:rsidP="001E1E8A">
            <w:pPr>
              <w:pStyle w:val="TableNumbered1"/>
              <w:keepNext/>
              <w:keepLines/>
              <w:numPr>
                <w:ilvl w:val="0"/>
                <w:numId w:val="152"/>
              </w:numPr>
              <w:cnfStyle w:val="000000000000" w:firstRow="0" w:lastRow="0" w:firstColumn="0" w:lastColumn="0" w:oddVBand="0" w:evenVBand="0" w:oddHBand="0" w:evenHBand="0" w:firstRowFirstColumn="0" w:firstRowLastColumn="0" w:lastRowFirstColumn="0" w:lastRowLastColumn="0"/>
              <w:rPr>
                <w:szCs w:val="18"/>
              </w:rPr>
            </w:pPr>
            <w:r w:rsidRPr="001E1E8A">
              <w:rPr>
                <w:szCs w:val="18"/>
              </w:rPr>
              <w:t>Buildings that have obtained or will in future obtain one of the following certificates:</w:t>
            </w:r>
          </w:p>
          <w:p w14:paraId="07DA388F" w14:textId="77777777"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pPr>
            <w:r w:rsidRPr="00632CB0">
              <w:t>HQE SB v4. Certification</w:t>
            </w:r>
          </w:p>
          <w:p w14:paraId="59B88C4E" w14:textId="6017E531" w:rsidR="00687599" w:rsidRPr="00632CB0" w:rsidRDefault="004E0C20" w:rsidP="001E1E8A">
            <w:pPr>
              <w:pStyle w:val="TableNumbered2"/>
              <w:cnfStyle w:val="000000000000" w:firstRow="0" w:lastRow="0" w:firstColumn="0" w:lastColumn="0" w:oddVBand="0" w:evenVBand="0" w:oddHBand="0" w:evenHBand="0" w:firstRowFirstColumn="0" w:firstRowLastColumn="0" w:lastRowFirstColumn="0" w:lastRowLastColumn="0"/>
              <w:rPr>
                <w:szCs w:val="18"/>
              </w:rPr>
            </w:pPr>
            <w:ins w:id="3336" w:author="Martinez De Hurtado Yela Fermin" w:date="2024-10-23T12:23:00Z">
              <w:r>
                <w:t>Buildings that have a PED that is 10% below the Net Zero Energy Building Certification™ (NZEB)</w:t>
              </w:r>
            </w:ins>
            <w:del w:id="3337" w:author="Martinez De Hurtado Yela Fermin" w:date="2024-10-23T12:25:00Z">
              <w:r w:rsidR="00687599" w:rsidRPr="00632CB0" w:rsidDel="006D11E1">
                <w:rPr>
                  <w:szCs w:val="18"/>
                </w:rPr>
                <w:delText>Net Zero Energy Building Certification™ (NZEB)</w:delText>
              </w:r>
            </w:del>
          </w:p>
          <w:p w14:paraId="17EB7BAF" w14:textId="77777777" w:rsidR="00687599" w:rsidRPr="00632CB0" w:rsidRDefault="00687599" w:rsidP="001E1E8A">
            <w:pPr>
              <w:pStyle w:val="TableNumbered2"/>
              <w:cnfStyle w:val="000000000000" w:firstRow="0" w:lastRow="0" w:firstColumn="0" w:lastColumn="0" w:oddVBand="0" w:evenVBand="0" w:oddHBand="0" w:evenHBand="0" w:firstRowFirstColumn="0" w:firstRowLastColumn="0" w:lastRowFirstColumn="0" w:lastRowLastColumn="0"/>
            </w:pPr>
            <w:r w:rsidRPr="00632CB0">
              <w:t>Low-Carbon Buildings Climate Bond Initiative (CBI) Certification</w:t>
            </w:r>
          </w:p>
        </w:tc>
      </w:tr>
      <w:tr w:rsidR="00687599" w:rsidRPr="00632CB0" w14:paraId="4C6308E9" w14:textId="77777777" w:rsidTr="0A974F12">
        <w:tc>
          <w:tcPr>
            <w:cnfStyle w:val="001000000000" w:firstRow="0" w:lastRow="0" w:firstColumn="1" w:lastColumn="0" w:oddVBand="0" w:evenVBand="0" w:oddHBand="0" w:evenHBand="0" w:firstRowFirstColumn="0" w:firstRowLastColumn="0" w:lastRowFirstColumn="0" w:lastRowLastColumn="0"/>
            <w:tcW w:w="2520" w:type="dxa"/>
            <w:shd w:val="clear" w:color="auto" w:fill="FFFFFF" w:themeFill="background2"/>
          </w:tcPr>
          <w:p w14:paraId="259AB5D4" w14:textId="77777777" w:rsidR="00687599" w:rsidRPr="00632CB0" w:rsidRDefault="00687599" w:rsidP="00EB7B30">
            <w:pPr>
              <w:pStyle w:val="TableText"/>
              <w:rPr>
                <w:szCs w:val="18"/>
              </w:rPr>
            </w:pPr>
            <w:r w:rsidRPr="00632CB0">
              <w:rPr>
                <w:szCs w:val="18"/>
              </w:rPr>
              <w:t>Santander-specific</w:t>
            </w:r>
          </w:p>
        </w:tc>
        <w:tc>
          <w:tcPr>
            <w:tcW w:w="7085" w:type="dxa"/>
            <w:shd w:val="clear" w:color="auto" w:fill="FFFFFF" w:themeFill="background2"/>
          </w:tcPr>
          <w:p w14:paraId="3B3E4CAC" w14:textId="77777777" w:rsidR="00687599" w:rsidRPr="00632CB0" w:rsidRDefault="00687599" w:rsidP="00EB7B30">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the following criteria:</w:t>
            </w:r>
          </w:p>
          <w:p w14:paraId="60104756" w14:textId="77777777" w:rsidR="00687599" w:rsidRPr="00632CB0" w:rsidRDefault="00687599" w:rsidP="00A46517">
            <w:pPr>
              <w:pStyle w:val="TableNumbered1"/>
              <w:numPr>
                <w:ilvl w:val="0"/>
                <w:numId w:val="154"/>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0632CB0">
              <w:rPr>
                <w:szCs w:val="18"/>
              </w:rPr>
              <w:t xml:space="preserve">Buildings that have obtained or will in future obtain any of the following certifications of efficiency of the real estate: </w:t>
            </w:r>
          </w:p>
          <w:p w14:paraId="6B8D9AD0"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Buildings built after 31 December 2020 or with modelled evidence that are within the top 15% energy efficiency of the national or regional building stock. For example, as of November considers buildings with a Primary Energy Demand (PED) &lt; 1</w:t>
            </w:r>
            <w:r w:rsidR="10DFEDEC" w:rsidRPr="0A974F12">
              <w:t>18.26</w:t>
            </w:r>
            <w:r w:rsidRPr="0A974F12">
              <w:t xml:space="preserve"> kWh/m2/year in Poland</w:t>
            </w:r>
            <w:r w:rsidR="000C0792" w:rsidRPr="0A974F12">
              <w:rPr>
                <w:rStyle w:val="Refdenotaalpie"/>
              </w:rPr>
              <w:footnoteReference w:id="137"/>
            </w:r>
            <w:r w:rsidRPr="00632CB0">
              <w:rPr>
                <w:szCs w:val="18"/>
              </w:rPr>
              <w:t xml:space="preserve">    </w:t>
            </w:r>
          </w:p>
          <w:p w14:paraId="3278FEF8"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LEED (Gold or above)</w:t>
            </w:r>
          </w:p>
          <w:p w14:paraId="66DA4F07"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lastRenderedPageBreak/>
              <w:t xml:space="preserve">BREEAM (Excellent or above where “Very good” can be acceptable with a minimum score of 70% in the Energy category) </w:t>
            </w:r>
          </w:p>
          <w:p w14:paraId="60169EB3"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DGNB Certification (Gold or above)</w:t>
            </w:r>
          </w:p>
          <w:p w14:paraId="5ED32D17" w14:textId="77777777" w:rsidR="00687599" w:rsidRPr="00632CB0" w:rsidRDefault="00687599" w:rsidP="00535147">
            <w:pPr>
              <w:pStyle w:val="TableNumbered2"/>
              <w:cnfStyle w:val="000000000000" w:firstRow="0" w:lastRow="0" w:firstColumn="0" w:lastColumn="0" w:oddVBand="0" w:evenVBand="0" w:oddHBand="0" w:evenHBand="0" w:firstRowFirstColumn="0" w:firstRowLastColumn="0" w:lastRowFirstColumn="0" w:lastRowLastColumn="0"/>
              <w:rPr>
                <w:szCs w:val="18"/>
              </w:rPr>
            </w:pPr>
            <w:r w:rsidRPr="00632CB0">
              <w:rPr>
                <w:szCs w:val="18"/>
              </w:rPr>
              <w:t>EDGE (Advanced or Zero Carbon)</w:t>
            </w:r>
          </w:p>
          <w:p w14:paraId="66A64449" w14:textId="77777777" w:rsidR="00687599" w:rsidRDefault="00687599" w:rsidP="00EB7B30">
            <w:pPr>
              <w:pStyle w:val="TableNumbered2"/>
              <w:cnfStyle w:val="000000000000" w:firstRow="0" w:lastRow="0" w:firstColumn="0" w:lastColumn="0" w:oddVBand="0" w:evenVBand="0" w:oddHBand="0" w:evenHBand="0" w:firstRowFirstColumn="0" w:firstRowLastColumn="0" w:lastRowFirstColumn="0" w:lastRowLastColumn="0"/>
              <w:rPr>
                <w:ins w:id="3338" w:author="Martinez De Hurtado Yela Fermin" w:date="2025-01-02T17:09:00Z" w16du:dateUtc="2025-01-02T16:09:00Z"/>
                <w:szCs w:val="18"/>
              </w:rPr>
            </w:pPr>
            <w:r w:rsidRPr="00632CB0">
              <w:rPr>
                <w:szCs w:val="18"/>
              </w:rPr>
              <w:t>Passivhaus (Classic or above)</w:t>
            </w:r>
            <w:r w:rsidR="000C0792" w:rsidRPr="00632CB0">
              <w:rPr>
                <w:szCs w:val="18"/>
              </w:rPr>
              <w:t xml:space="preserve"> </w:t>
            </w:r>
          </w:p>
          <w:p w14:paraId="1AC22D59"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39" w:author="Martinez De Hurtado Yela Fermin" w:date="2025-01-02T17:09:00Z" w16du:dateUtc="2025-01-02T16:09:00Z"/>
              </w:rPr>
            </w:pPr>
            <w:ins w:id="3340" w:author="Martinez De Hurtado Yela Fermin" w:date="2025-01-02T17:09:00Z" w16du:dateUtc="2025-01-02T16:09:00Z">
              <w:r>
                <w:t>Home Quality Mark (4 starts or above)</w:t>
              </w:r>
            </w:ins>
          </w:p>
          <w:p w14:paraId="26527E02"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41" w:author="Martinez De Hurtado Yela Fermin" w:date="2025-01-02T17:09:00Z" w16du:dateUtc="2025-01-02T16:09:00Z"/>
              </w:rPr>
            </w:pPr>
            <w:ins w:id="3342" w:author="Martinez De Hurtado Yela Fermin" w:date="2025-01-02T17:09:00Z" w16du:dateUtc="2025-01-02T16:09:00Z">
              <w:r>
                <w:t>NABERS (</w:t>
              </w:r>
              <w:r w:rsidRPr="007D2FB2">
                <w:t>4,5 stars or above</w:t>
              </w:r>
              <w:r>
                <w:t>)</w:t>
              </w:r>
            </w:ins>
          </w:p>
          <w:p w14:paraId="45B8E1ED"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43" w:author="Martinez De Hurtado Yela Fermin" w:date="2025-01-02T17:09:00Z" w16du:dateUtc="2025-01-02T16:09:00Z"/>
                <w:szCs w:val="18"/>
                <w:lang w:val="es-ES"/>
              </w:rPr>
            </w:pPr>
            <w:ins w:id="3344" w:author="Martinez De Hurtado Yela Fermin" w:date="2025-01-02T17:09:00Z" w16du:dateUtc="2025-01-02T16:09:00Z">
              <w:r>
                <w:t>PBE Edificia (</w:t>
              </w:r>
              <w:r w:rsidRPr="007D2FB2">
                <w:t>ENCE rating B</w:t>
              </w:r>
              <w:r>
                <w:t>)</w:t>
              </w:r>
            </w:ins>
          </w:p>
          <w:p w14:paraId="6675B30E" w14:textId="77777777" w:rsidR="00B26C97" w:rsidRPr="00632CB0" w:rsidRDefault="00B26C97">
            <w:pPr>
              <w:pStyle w:val="TableNumbered2"/>
              <w:numPr>
                <w:ilvl w:val="0"/>
                <w:numId w:val="0"/>
              </w:numPr>
              <w:ind w:left="432"/>
              <w:cnfStyle w:val="000000000000" w:firstRow="0" w:lastRow="0" w:firstColumn="0" w:lastColumn="0" w:oddVBand="0" w:evenVBand="0" w:oddHBand="0" w:evenHBand="0" w:firstRowFirstColumn="0" w:firstRowLastColumn="0" w:lastRowFirstColumn="0" w:lastRowLastColumn="0"/>
              <w:rPr>
                <w:szCs w:val="18"/>
              </w:rPr>
              <w:pPrChange w:id="3345" w:author="Martinez De Hurtado Yela Fermin" w:date="2025-01-02T17:09:00Z" w16du:dateUtc="2025-01-02T16:09:00Z">
                <w:pPr>
                  <w:pStyle w:val="TableNumbered2"/>
                  <w:cnfStyle w:val="000000000000" w:firstRow="0" w:lastRow="0" w:firstColumn="0" w:lastColumn="0" w:oddVBand="0" w:evenVBand="0" w:oddHBand="0" w:evenHBand="0" w:firstRowFirstColumn="0" w:firstRowLastColumn="0" w:lastRowFirstColumn="0" w:lastRowLastColumn="0"/>
                </w:pPr>
              </w:pPrChange>
            </w:pPr>
          </w:p>
        </w:tc>
      </w:tr>
    </w:tbl>
    <w:p w14:paraId="0E59B0E8" w14:textId="77777777" w:rsidR="001C5378" w:rsidRPr="001C5378" w:rsidRDefault="001C5378" w:rsidP="00632CB0">
      <w:pPr>
        <w:pStyle w:val="BodyTextNoSpacing"/>
      </w:pPr>
    </w:p>
    <w:p w14:paraId="21E47B17" w14:textId="77777777" w:rsidR="00687599" w:rsidRPr="00854071" w:rsidRDefault="00687599" w:rsidP="0088005D">
      <w:pPr>
        <w:pStyle w:val="HeadingA4"/>
      </w:pPr>
      <w:bookmarkStart w:id="3346" w:name="_Toc152060603"/>
      <w:r w:rsidRPr="00854071">
        <w:t xml:space="preserve">In the </w:t>
      </w:r>
      <w:r w:rsidRPr="0088005D">
        <w:t>UK</w:t>
      </w:r>
      <w:bookmarkEnd w:id="3346"/>
    </w:p>
    <w:p w14:paraId="5552EDC8" w14:textId="6079ECF6" w:rsidR="00687599" w:rsidRPr="00854071" w:rsidRDefault="00687599" w:rsidP="0088005D">
      <w:pPr>
        <w:pStyle w:val="HeadingA5"/>
      </w:pPr>
      <w:r w:rsidRPr="0088005D">
        <w:t>Acquisition</w:t>
      </w:r>
      <w:r w:rsidRPr="00854071">
        <w:t xml:space="preserve"> and ownership of residential buildings </w:t>
      </w:r>
      <w:del w:id="3347" w:author="Martinez De Hurtado Yela Fermin" w:date="2024-10-23T15:27:00Z">
        <w:r w:rsidRPr="00854071" w:rsidDel="00E23404">
          <w:delText xml:space="preserve">or buildings smaller than 5,000m2 </w:delText>
        </w:r>
      </w:del>
      <w:r w:rsidRPr="00854071">
        <w:t>in the UK</w:t>
      </w:r>
      <w:ins w:id="3348" w:author="Martinez De Hurtado Yela Fermin" w:date="2024-10-23T15:59:00Z">
        <w:r w:rsidR="00085431">
          <w:t xml:space="preserve"> (for commercial buildings please refer to A.3.</w:t>
        </w:r>
      </w:ins>
      <w:ins w:id="3349" w:author="Martinez De Hurtado Yela Fermin" w:date="2024-10-23T16:00:00Z">
        <w:r w:rsidR="00085431">
          <w:t>7</w:t>
        </w:r>
      </w:ins>
      <w:ins w:id="3350" w:author="Martinez De Hurtado Yela Fermin" w:date="2024-10-23T15:59:00Z">
        <w:r w:rsidR="00085431">
          <w:t>.5.2)</w:t>
        </w:r>
      </w:ins>
    </w:p>
    <w:tbl>
      <w:tblPr>
        <w:tblStyle w:val="OWTable"/>
        <w:tblW w:w="9542" w:type="dxa"/>
        <w:tblLook w:val="04A0" w:firstRow="1" w:lastRow="0" w:firstColumn="1" w:lastColumn="0" w:noHBand="0" w:noVBand="1"/>
      </w:tblPr>
      <w:tblGrid>
        <w:gridCol w:w="2665"/>
        <w:gridCol w:w="6877"/>
      </w:tblGrid>
      <w:tr w:rsidR="00687599" w:rsidRPr="00632CB0" w14:paraId="68E51F48"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6978F5FC" w14:textId="77777777" w:rsidR="00687599" w:rsidRPr="00632CB0" w:rsidRDefault="00687599" w:rsidP="00EB7B30">
            <w:pPr>
              <w:pStyle w:val="TableHeadingText"/>
              <w:rPr>
                <w:b/>
                <w:bCs/>
                <w:szCs w:val="18"/>
              </w:rPr>
            </w:pPr>
            <w:r w:rsidRPr="00632CB0">
              <w:rPr>
                <w:b/>
                <w:bCs/>
                <w:szCs w:val="18"/>
              </w:rPr>
              <w:t>Eligibility</w:t>
            </w:r>
          </w:p>
        </w:tc>
        <w:tc>
          <w:tcPr>
            <w:tcW w:w="6877" w:type="dxa"/>
          </w:tcPr>
          <w:p w14:paraId="6081A6B4" w14:textId="77777777" w:rsidR="00687599" w:rsidRPr="00632CB0" w:rsidRDefault="00687599" w:rsidP="00EB7B30">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632CB0">
              <w:rPr>
                <w:b/>
                <w:bCs/>
                <w:szCs w:val="18"/>
              </w:rPr>
              <w:t>Criteria</w:t>
            </w:r>
            <w:r w:rsidRPr="00632CB0">
              <w:rPr>
                <w:b/>
                <w:bCs/>
                <w:color w:val="002C77" w:themeColor="accent1"/>
                <w:szCs w:val="18"/>
              </w:rPr>
              <w:t xml:space="preserve"> </w:t>
            </w:r>
          </w:p>
        </w:tc>
      </w:tr>
      <w:tr w:rsidR="00687599" w:rsidRPr="00632CB0" w14:paraId="0D2546DF"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8EDE978" w14:textId="77777777" w:rsidR="00687599" w:rsidRPr="00632CB0" w:rsidRDefault="00687599" w:rsidP="00EB7B30">
            <w:pPr>
              <w:pStyle w:val="TableText"/>
              <w:rPr>
                <w:szCs w:val="18"/>
              </w:rPr>
            </w:pPr>
            <w:r w:rsidRPr="00632CB0">
              <w:rPr>
                <w:szCs w:val="18"/>
              </w:rPr>
              <w:t>EU Taxonomy consistent</w:t>
            </w:r>
          </w:p>
        </w:tc>
        <w:tc>
          <w:tcPr>
            <w:tcW w:w="6877" w:type="dxa"/>
            <w:shd w:val="clear" w:color="auto" w:fill="C9E8D3" w:themeFill="accent5" w:themeFillTint="33"/>
          </w:tcPr>
          <w:p w14:paraId="1A22720B" w14:textId="77777777" w:rsidR="00687599" w:rsidRPr="00632CB0" w:rsidRDefault="00687599" w:rsidP="00EB7B30">
            <w:pPr>
              <w:pStyle w:val="TableText"/>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either (1). or (2.):</w:t>
            </w:r>
          </w:p>
          <w:p w14:paraId="7A47C3BB" w14:textId="1ABFBC10" w:rsidR="00E23404" w:rsidDel="00D40450" w:rsidRDefault="00687599" w:rsidP="0088005D">
            <w:pPr>
              <w:pStyle w:val="TableText"/>
              <w:cnfStyle w:val="000000000000" w:firstRow="0" w:lastRow="0" w:firstColumn="0" w:lastColumn="0" w:oddVBand="0" w:evenVBand="0" w:oddHBand="0" w:evenHBand="0" w:firstRowFirstColumn="0" w:firstRowLastColumn="0" w:lastRowFirstColumn="0" w:lastRowLastColumn="0"/>
              <w:rPr>
                <w:del w:id="3351" w:author="Martinez De Hurtado Yela Fermin" w:date="2024-10-24T15:03:00Z"/>
              </w:rPr>
            </w:pPr>
            <w:r w:rsidRPr="6862EE71">
              <w:t xml:space="preserve">Buildings built before 31 December 2020 that are within the top 15% energy efficiency of the national or regional building stock. For example, </w:t>
            </w:r>
            <w:r w:rsidR="5DB73B02" w:rsidRPr="6862EE71">
              <w:t xml:space="preserve">which as of </w:t>
            </w:r>
            <w:commentRangeStart w:id="3352"/>
            <w:commentRangeStart w:id="3353"/>
            <w:r w:rsidR="5DB73B02" w:rsidRPr="6862EE71">
              <w:t>November 2023 considers Energy Performance Certificate (EPC) B or above for England, Wales, Scotland, and Northern Ireland (SAP above 79)</w:t>
            </w:r>
            <w:commentRangeEnd w:id="3352"/>
            <w:r w:rsidR="00171E9B">
              <w:rPr>
                <w:rStyle w:val="Refdecomentario"/>
                <w:rFonts w:eastAsiaTheme="minorEastAsia"/>
                <w:kern w:val="0"/>
                <w:lang w:eastAsia="ja-JP"/>
                <w14:ligatures w14:val="none"/>
              </w:rPr>
              <w:commentReference w:id="3352"/>
            </w:r>
            <w:commentRangeEnd w:id="3353"/>
            <w:r w:rsidR="00CA28C1">
              <w:rPr>
                <w:rStyle w:val="Refdecomentario"/>
                <w:rFonts w:eastAsiaTheme="minorEastAsia"/>
                <w:kern w:val="0"/>
                <w:lang w:eastAsia="ja-JP"/>
                <w14:ligatures w14:val="none"/>
              </w:rPr>
              <w:commentReference w:id="3353"/>
            </w:r>
            <w:r w:rsidR="000C0792" w:rsidRPr="6862EE71">
              <w:rPr>
                <w:rStyle w:val="Refdenotaalpie"/>
              </w:rPr>
              <w:footnoteReference w:id="138"/>
            </w:r>
          </w:p>
          <w:p w14:paraId="144D4D46" w14:textId="77777777" w:rsidR="0088005D" w:rsidRPr="00D40450" w:rsidRDefault="0088005D">
            <w:pPr>
              <w:pStyle w:val="TableNumbered1"/>
              <w:numPr>
                <w:ilvl w:val="0"/>
                <w:numId w:val="155"/>
              </w:numPr>
              <w:cnfStyle w:val="000000000000" w:firstRow="0" w:lastRow="0" w:firstColumn="0" w:lastColumn="0" w:oddVBand="0" w:evenVBand="0" w:oddHBand="0" w:evenHBand="0" w:firstRowFirstColumn="0" w:firstRowLastColumn="0" w:lastRowFirstColumn="0" w:lastRowLastColumn="0"/>
              <w:rPr>
                <w:szCs w:val="18"/>
              </w:rPr>
              <w:pPrChange w:id="3356" w:author="Martinez De Hurtado Yela Fermin" w:date="2024-10-24T15:06:00Z">
                <w:pPr>
                  <w:pStyle w:val="TableText"/>
                  <w:cnfStyle w:val="000000000000" w:firstRow="0" w:lastRow="0" w:firstColumn="0" w:lastColumn="0" w:oddVBand="0" w:evenVBand="0" w:oddHBand="0" w:evenHBand="0" w:firstRowFirstColumn="0" w:firstRowLastColumn="0" w:lastRowFirstColumn="0" w:lastRowLastColumn="0"/>
                </w:pPr>
              </w:pPrChange>
            </w:pPr>
          </w:p>
          <w:p w14:paraId="19BE35D3" w14:textId="06269F9D" w:rsidR="00E23404" w:rsidDel="00D40450" w:rsidRDefault="00687599" w:rsidP="00EB7B30">
            <w:pPr>
              <w:pStyle w:val="TableText"/>
              <w:cnfStyle w:val="000000000000" w:firstRow="0" w:lastRow="0" w:firstColumn="0" w:lastColumn="0" w:oddVBand="0" w:evenVBand="0" w:oddHBand="0" w:evenHBand="0" w:firstRowFirstColumn="0" w:firstRowLastColumn="0" w:lastRowFirstColumn="0" w:lastRowLastColumn="0"/>
              <w:rPr>
                <w:del w:id="3357" w:author="Martinez De Hurtado Yela Fermin" w:date="2024-10-24T15:03:00Z"/>
                <w:szCs w:val="18"/>
              </w:rPr>
            </w:pPr>
            <w:r w:rsidRPr="00E23404">
              <w:rPr>
                <w:szCs w:val="18"/>
              </w:rPr>
              <w:t>Buildings built after 31 December 2020 that have a Primary Energy Demand (PED) limited up to 40 kWh/m2/year</w:t>
            </w:r>
          </w:p>
          <w:p w14:paraId="077A94B7" w14:textId="77777777" w:rsidR="00D40450" w:rsidRPr="00814BCC" w:rsidRDefault="00D40450" w:rsidP="00814BCC">
            <w:pPr>
              <w:pStyle w:val="TableNumbered1"/>
              <w:numPr>
                <w:ilvl w:val="0"/>
                <w:numId w:val="155"/>
              </w:numPr>
              <w:cnfStyle w:val="000000000000" w:firstRow="0" w:lastRow="0" w:firstColumn="0" w:lastColumn="0" w:oddVBand="0" w:evenVBand="0" w:oddHBand="0" w:evenHBand="0" w:firstRowFirstColumn="0" w:firstRowLastColumn="0" w:lastRowFirstColumn="0" w:lastRowLastColumn="0"/>
              <w:rPr>
                <w:ins w:id="3358" w:author="Martinez De Hurtado Yela Fermin" w:date="2024-10-24T15:06:00Z"/>
                <w:szCs w:val="18"/>
              </w:rPr>
            </w:pPr>
          </w:p>
          <w:p w14:paraId="5CBEB2FD" w14:textId="1A2C283B" w:rsidR="00687599" w:rsidRPr="00632CB0" w:rsidRDefault="00D40450" w:rsidP="00EB7B30">
            <w:pPr>
              <w:pStyle w:val="TableText"/>
              <w:cnfStyle w:val="000000000000" w:firstRow="0" w:lastRow="0" w:firstColumn="0" w:lastColumn="0" w:oddVBand="0" w:evenVBand="0" w:oddHBand="0" w:evenHBand="0" w:firstRowFirstColumn="0" w:firstRowLastColumn="0" w:lastRowFirstColumn="0" w:lastRowLastColumn="0"/>
              <w:rPr>
                <w:szCs w:val="18"/>
              </w:rPr>
            </w:pPr>
            <w:ins w:id="3359" w:author="Martinez De Hurtado Yela Fermin" w:date="2024-10-24T15:06:00Z">
              <w:r>
                <w:rPr>
                  <w:szCs w:val="18"/>
                </w:rPr>
                <w:t>O</w:t>
              </w:r>
            </w:ins>
            <w:del w:id="3360" w:author="Martinez De Hurtado Yela Fermin" w:date="2024-10-24T15:06:00Z">
              <w:r w:rsidR="00687599" w:rsidRPr="00632CB0" w:rsidDel="00D40450">
                <w:rPr>
                  <w:szCs w:val="18"/>
                </w:rPr>
                <w:delText>o</w:delText>
              </w:r>
            </w:del>
            <w:r w:rsidR="00687599" w:rsidRPr="00632CB0">
              <w:rPr>
                <w:szCs w:val="18"/>
              </w:rPr>
              <w:t>r</w:t>
            </w:r>
          </w:p>
          <w:p w14:paraId="1AE58C53" w14:textId="77777777" w:rsidR="00687599" w:rsidRPr="00E23404" w:rsidRDefault="00687599" w:rsidP="00E23404">
            <w:pPr>
              <w:pStyle w:val="TableNumbered1"/>
              <w:numPr>
                <w:ilvl w:val="0"/>
                <w:numId w:val="155"/>
              </w:numPr>
              <w:cnfStyle w:val="000000000000" w:firstRow="0" w:lastRow="0" w:firstColumn="0" w:lastColumn="0" w:oddVBand="0" w:evenVBand="0" w:oddHBand="0" w:evenHBand="0" w:firstRowFirstColumn="0" w:firstRowLastColumn="0" w:lastRowFirstColumn="0" w:lastRowLastColumn="0"/>
              <w:rPr>
                <w:szCs w:val="18"/>
              </w:rPr>
            </w:pPr>
            <w:r w:rsidRPr="00E23404">
              <w:rPr>
                <w:szCs w:val="18"/>
              </w:rPr>
              <w:t>Buildings that have obtained or will in future obtain one of the following certificates:</w:t>
            </w:r>
          </w:p>
          <w:p w14:paraId="7344FBA7" w14:textId="77777777" w:rsidR="00687599" w:rsidRPr="00632CB0" w:rsidRDefault="00687599" w:rsidP="00E23404">
            <w:pPr>
              <w:pStyle w:val="TableNumbered2"/>
              <w:cnfStyle w:val="000000000000" w:firstRow="0" w:lastRow="0" w:firstColumn="0" w:lastColumn="0" w:oddVBand="0" w:evenVBand="0" w:oddHBand="0" w:evenHBand="0" w:firstRowFirstColumn="0" w:firstRowLastColumn="0" w:lastRowFirstColumn="0" w:lastRowLastColumn="0"/>
            </w:pPr>
            <w:r w:rsidRPr="00632CB0">
              <w:t>HQE SB v4. Certification</w:t>
            </w:r>
          </w:p>
          <w:p w14:paraId="38773C04" w14:textId="30AB95C2" w:rsidR="00687599" w:rsidRPr="00632CB0" w:rsidRDefault="00687599" w:rsidP="00E23404">
            <w:pPr>
              <w:pStyle w:val="TableNumbered2"/>
              <w:cnfStyle w:val="000000000000" w:firstRow="0" w:lastRow="0" w:firstColumn="0" w:lastColumn="0" w:oddVBand="0" w:evenVBand="0" w:oddHBand="0" w:evenHBand="0" w:firstRowFirstColumn="0" w:firstRowLastColumn="0" w:lastRowFirstColumn="0" w:lastRowLastColumn="0"/>
            </w:pPr>
            <w:del w:id="3361" w:author="Cisneros Morales Diana Karen" w:date="2024-07-26T12:58:00Z">
              <w:r w:rsidRPr="00632CB0" w:rsidDel="00C26A39">
                <w:delText>Net Zero Energy Building Certification™ (NZEB)</w:delText>
              </w:r>
            </w:del>
            <w:ins w:id="3362" w:author="Cisneros Morales Diana Karen" w:date="2024-07-26T12:58:00Z">
              <w:r w:rsidR="00C26A39" w:rsidRPr="00C26A39">
                <w:t>Buildings that have a PED that is 10% below the Net Zero Energy Building Certification™ (NZEB)</w:t>
              </w:r>
            </w:ins>
          </w:p>
          <w:p w14:paraId="51463327" w14:textId="77777777" w:rsidR="00687599" w:rsidRPr="00E23404" w:rsidRDefault="00687599" w:rsidP="00E23404">
            <w:pPr>
              <w:pStyle w:val="TableNumbered1"/>
              <w:numPr>
                <w:ilvl w:val="0"/>
                <w:numId w:val="155"/>
              </w:numPr>
              <w:cnfStyle w:val="000000000000" w:firstRow="0" w:lastRow="0" w:firstColumn="0" w:lastColumn="0" w:oddVBand="0" w:evenVBand="0" w:oddHBand="0" w:evenHBand="0" w:firstRowFirstColumn="0" w:firstRowLastColumn="0" w:lastRowFirstColumn="0" w:lastRowLastColumn="0"/>
              <w:rPr>
                <w:rFonts w:cstheme="minorHAnsi"/>
                <w:szCs w:val="18"/>
              </w:rPr>
            </w:pPr>
            <w:r w:rsidRPr="0A974F12">
              <w:t>[To come in 2024] Low-Carbon Buildings Climate Bond Initiative (CBI) Certification</w:t>
            </w:r>
            <w:r w:rsidRPr="0A974F12">
              <w:rPr>
                <w:rStyle w:val="Refdenotaalpie"/>
              </w:rPr>
              <w:footnoteReference w:id="139"/>
            </w:r>
          </w:p>
        </w:tc>
      </w:tr>
      <w:tr w:rsidR="00687599" w:rsidRPr="00632CB0" w14:paraId="3B42CC1B"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A1C9B79" w14:textId="77777777" w:rsidR="00687599" w:rsidRPr="00632CB0" w:rsidRDefault="00687599" w:rsidP="0088005D">
            <w:pPr>
              <w:pStyle w:val="TableText"/>
              <w:keepNext/>
              <w:keepLines/>
              <w:rPr>
                <w:szCs w:val="18"/>
              </w:rPr>
            </w:pPr>
            <w:r w:rsidRPr="00632CB0">
              <w:rPr>
                <w:szCs w:val="18"/>
              </w:rPr>
              <w:lastRenderedPageBreak/>
              <w:t>Santander-specific</w:t>
            </w:r>
          </w:p>
        </w:tc>
        <w:tc>
          <w:tcPr>
            <w:tcW w:w="6877" w:type="dxa"/>
            <w:shd w:val="clear" w:color="auto" w:fill="FFFFFF" w:themeFill="background2"/>
          </w:tcPr>
          <w:p w14:paraId="66854F37" w14:textId="77777777" w:rsidR="00687599" w:rsidRPr="00632CB0" w:rsidRDefault="00687599" w:rsidP="0088005D">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The activity complies with the following criteria:</w:t>
            </w:r>
          </w:p>
          <w:p w14:paraId="233CDE27" w14:textId="77777777" w:rsidR="00687599" w:rsidRPr="00632CB0" w:rsidRDefault="00687599" w:rsidP="00A46517">
            <w:pPr>
              <w:pStyle w:val="TableNumbered1"/>
              <w:keepNext/>
              <w:keepLines/>
              <w:numPr>
                <w:ilvl w:val="0"/>
                <w:numId w:val="157"/>
              </w:numPr>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New or existing buildings that have obtained or will in future obtain any of the following certifications of efficiency of the real estate: </w:t>
            </w:r>
          </w:p>
          <w:p w14:paraId="71234A98" w14:textId="77777777" w:rsidR="00DC5477" w:rsidRPr="00632CB0" w:rsidRDefault="00687599" w:rsidP="0088005D">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6862EE71">
              <w:t>Buildings built after 31 December 2020 or with modelled evidence that are within the top 15% energy efficiency of the national or regional building stock. For example, as of November 2023 considers Energy Performance Certificate (EPC) B or above for England, Wales</w:t>
            </w:r>
            <w:r w:rsidR="79971DB4" w:rsidRPr="00632CB0">
              <w:rPr>
                <w:szCs w:val="18"/>
              </w:rPr>
              <w:t>,</w:t>
            </w:r>
            <w:r w:rsidRPr="6862EE71">
              <w:t xml:space="preserve"> Scotland</w:t>
            </w:r>
            <w:r w:rsidR="79971DB4" w:rsidRPr="6862EE71">
              <w:t xml:space="preserve"> and Northern Ireland (SAP above 79)</w:t>
            </w:r>
            <w:r w:rsidR="000C0792" w:rsidRPr="6862EE71">
              <w:rPr>
                <w:rStyle w:val="Refdenotaalpie"/>
              </w:rPr>
              <w:footnoteReference w:id="140"/>
            </w:r>
          </w:p>
          <w:p w14:paraId="71F18D8C" w14:textId="77777777" w:rsidR="00687599" w:rsidRPr="00632CB0" w:rsidRDefault="00687599" w:rsidP="0088005D">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LEED (Gold or above)</w:t>
            </w:r>
          </w:p>
          <w:p w14:paraId="5AD01617" w14:textId="77777777" w:rsidR="00687599" w:rsidRPr="00632CB0" w:rsidRDefault="00687599" w:rsidP="0088005D">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 xml:space="preserve">BREEAM (Excellent or above where “Very good” can be acceptable with a minimum score of 70% in the Energy category) </w:t>
            </w:r>
          </w:p>
          <w:p w14:paraId="7BEC4F49" w14:textId="77777777" w:rsidR="00687599" w:rsidRPr="00632CB0" w:rsidRDefault="00687599" w:rsidP="0088005D">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DGNB Certification (Gold or above)</w:t>
            </w:r>
          </w:p>
          <w:p w14:paraId="33AAA90B" w14:textId="77777777" w:rsidR="00687599" w:rsidRPr="00632CB0" w:rsidRDefault="00687599" w:rsidP="0088005D">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632CB0">
              <w:rPr>
                <w:szCs w:val="18"/>
              </w:rPr>
              <w:t>EDGE (Advanced or Zero Carbon)</w:t>
            </w:r>
          </w:p>
          <w:p w14:paraId="15EDD9D1" w14:textId="77777777" w:rsidR="00DC5477" w:rsidRDefault="00687599" w:rsidP="000C0792">
            <w:pPr>
              <w:pStyle w:val="TableNumbered2"/>
              <w:keepNext/>
              <w:keepLines/>
              <w:cnfStyle w:val="000000000000" w:firstRow="0" w:lastRow="0" w:firstColumn="0" w:lastColumn="0" w:oddVBand="0" w:evenVBand="0" w:oddHBand="0" w:evenHBand="0" w:firstRowFirstColumn="0" w:firstRowLastColumn="0" w:lastRowFirstColumn="0" w:lastRowLastColumn="0"/>
              <w:rPr>
                <w:ins w:id="3363" w:author="Martinez De Hurtado Yela Fermin" w:date="2025-01-02T17:09:00Z" w16du:dateUtc="2025-01-02T16:09:00Z"/>
                <w:szCs w:val="18"/>
              </w:rPr>
            </w:pPr>
            <w:r w:rsidRPr="00632CB0">
              <w:rPr>
                <w:szCs w:val="18"/>
              </w:rPr>
              <w:t>Passivhaus (Classic or above)</w:t>
            </w:r>
          </w:p>
          <w:p w14:paraId="65CBC21E"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64" w:author="Martinez De Hurtado Yela Fermin" w:date="2025-01-02T17:09:00Z" w16du:dateUtc="2025-01-02T16:09:00Z"/>
              </w:rPr>
            </w:pPr>
            <w:ins w:id="3365" w:author="Martinez De Hurtado Yela Fermin" w:date="2025-01-02T17:09:00Z" w16du:dateUtc="2025-01-02T16:09:00Z">
              <w:r>
                <w:t>Home Quality Mark (4 starts or above)</w:t>
              </w:r>
            </w:ins>
          </w:p>
          <w:p w14:paraId="54E2E2B2"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66" w:author="Martinez De Hurtado Yela Fermin" w:date="2025-01-02T17:09:00Z" w16du:dateUtc="2025-01-02T16:09:00Z"/>
              </w:rPr>
            </w:pPr>
            <w:ins w:id="3367" w:author="Martinez De Hurtado Yela Fermin" w:date="2025-01-02T17:09:00Z" w16du:dateUtc="2025-01-02T16:09:00Z">
              <w:r>
                <w:t>NABERS (</w:t>
              </w:r>
              <w:r w:rsidRPr="007D2FB2">
                <w:t>4,5 stars or above</w:t>
              </w:r>
              <w:r>
                <w:t>)</w:t>
              </w:r>
            </w:ins>
          </w:p>
          <w:p w14:paraId="1F1FB2CA"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68" w:author="Martinez De Hurtado Yela Fermin" w:date="2025-01-02T17:09:00Z" w16du:dateUtc="2025-01-02T16:09:00Z"/>
                <w:szCs w:val="18"/>
                <w:lang w:val="es-ES"/>
              </w:rPr>
            </w:pPr>
            <w:ins w:id="3369" w:author="Martinez De Hurtado Yela Fermin" w:date="2025-01-02T17:09:00Z" w16du:dateUtc="2025-01-02T16:09:00Z">
              <w:r>
                <w:t>PBE Edificia (</w:t>
              </w:r>
              <w:r w:rsidRPr="007D2FB2">
                <w:t>ENCE rating B</w:t>
              </w:r>
              <w:r>
                <w:t>)</w:t>
              </w:r>
            </w:ins>
          </w:p>
          <w:p w14:paraId="3523D8D9" w14:textId="77777777" w:rsidR="00B26C97" w:rsidRPr="00632CB0" w:rsidRDefault="00B26C97">
            <w:pPr>
              <w:pStyle w:val="TableNumbered2"/>
              <w:keepNext/>
              <w:keepLines/>
              <w:numPr>
                <w:ilvl w:val="0"/>
                <w:numId w:val="0"/>
              </w:numPr>
              <w:ind w:left="432"/>
              <w:cnfStyle w:val="000000000000" w:firstRow="0" w:lastRow="0" w:firstColumn="0" w:lastColumn="0" w:oddVBand="0" w:evenVBand="0" w:oddHBand="0" w:evenHBand="0" w:firstRowFirstColumn="0" w:firstRowLastColumn="0" w:lastRowFirstColumn="0" w:lastRowLastColumn="0"/>
              <w:rPr>
                <w:szCs w:val="18"/>
              </w:rPr>
              <w:pPrChange w:id="3370" w:author="Martinez De Hurtado Yela Fermin" w:date="2025-01-02T17:09:00Z" w16du:dateUtc="2025-01-02T16:09:00Z">
                <w:pPr>
                  <w:pStyle w:val="TableNumbered2"/>
                  <w:keepNext/>
                  <w:keepLines/>
                  <w:cnfStyle w:val="000000000000" w:firstRow="0" w:lastRow="0" w:firstColumn="0" w:lastColumn="0" w:oddVBand="0" w:evenVBand="0" w:oddHBand="0" w:evenHBand="0" w:firstRowFirstColumn="0" w:firstRowLastColumn="0" w:lastRowFirstColumn="0" w:lastRowLastColumn="0"/>
                </w:pPr>
              </w:pPrChange>
            </w:pPr>
          </w:p>
        </w:tc>
      </w:tr>
    </w:tbl>
    <w:p w14:paraId="0C9D0865" w14:textId="77777777" w:rsidR="00EB7B30" w:rsidRPr="00215557" w:rsidRDefault="00EB7B30" w:rsidP="00DD20B8">
      <w:pPr>
        <w:pStyle w:val="BodyTextNoSpacing"/>
      </w:pPr>
    </w:p>
    <w:p w14:paraId="7F57C355" w14:textId="77777777" w:rsidR="00687599" w:rsidRPr="00854071" w:rsidRDefault="00687599" w:rsidP="0088005D">
      <w:pPr>
        <w:pStyle w:val="HeadingA4"/>
      </w:pPr>
      <w:bookmarkStart w:id="3371" w:name="_Toc152060604"/>
      <w:r w:rsidRPr="00854071">
        <w:t xml:space="preserve">In all other </w:t>
      </w:r>
      <w:r w:rsidRPr="0088005D">
        <w:t>countries</w:t>
      </w:r>
      <w:r w:rsidRPr="00854071">
        <w:t xml:space="preserve"> (including EU and non-EU)</w:t>
      </w:r>
      <w:bookmarkEnd w:id="3371"/>
    </w:p>
    <w:p w14:paraId="64EDA05E" w14:textId="0B89E6D3" w:rsidR="00687599" w:rsidRPr="00854071" w:rsidRDefault="00687599" w:rsidP="0088005D">
      <w:pPr>
        <w:pStyle w:val="HeadingA5"/>
      </w:pPr>
      <w:r w:rsidRPr="00854071">
        <w:t xml:space="preserve">Acquisition and ownership of residential buildings </w:t>
      </w:r>
      <w:del w:id="3372" w:author="Martinez De Hurtado Yela Fermin" w:date="2024-10-23T15:27:00Z">
        <w:r w:rsidRPr="00854071" w:rsidDel="00E23404">
          <w:delText xml:space="preserve">of buildings smaller than 5,000m2 </w:delText>
        </w:r>
      </w:del>
      <w:r w:rsidRPr="00854071">
        <w:t xml:space="preserve">in </w:t>
      </w:r>
      <w:del w:id="3373" w:author="Martinez De Hurtado Yela Fermin" w:date="2025-01-27T15:55:00Z" w16du:dateUtc="2025-01-27T14:55:00Z">
        <w:r w:rsidRPr="00854071" w:rsidDel="00D927CF">
          <w:delText xml:space="preserve">all </w:delText>
        </w:r>
      </w:del>
      <w:r w:rsidRPr="00854071">
        <w:t xml:space="preserve">other </w:t>
      </w:r>
      <w:r w:rsidRPr="0088005D">
        <w:t>countries</w:t>
      </w:r>
      <w:r w:rsidRPr="00854071">
        <w:t xml:space="preserve"> (including EU and non-EU)</w:t>
      </w:r>
    </w:p>
    <w:tbl>
      <w:tblPr>
        <w:tblStyle w:val="OWTable"/>
        <w:tblW w:w="5000" w:type="pct"/>
        <w:tblLayout w:type="fixed"/>
        <w:tblLook w:val="04A0" w:firstRow="1" w:lastRow="0" w:firstColumn="1" w:lastColumn="0" w:noHBand="0" w:noVBand="1"/>
      </w:tblPr>
      <w:tblGrid>
        <w:gridCol w:w="2683"/>
        <w:gridCol w:w="6922"/>
      </w:tblGrid>
      <w:tr w:rsidR="00687599" w:rsidRPr="00726BB2" w14:paraId="7EFA5327"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0B2E262B" w14:textId="77777777" w:rsidR="00687599" w:rsidRPr="00726BB2" w:rsidRDefault="00687599" w:rsidP="002926A4">
            <w:pPr>
              <w:pStyle w:val="TableHeadingText"/>
              <w:keepNext/>
              <w:rPr>
                <w:b/>
                <w:bCs/>
                <w:szCs w:val="18"/>
              </w:rPr>
            </w:pPr>
            <w:r w:rsidRPr="00726BB2">
              <w:rPr>
                <w:b/>
                <w:bCs/>
                <w:szCs w:val="18"/>
              </w:rPr>
              <w:t>Eligibility</w:t>
            </w:r>
          </w:p>
        </w:tc>
        <w:tc>
          <w:tcPr>
            <w:tcW w:w="6877" w:type="dxa"/>
          </w:tcPr>
          <w:p w14:paraId="047B084E" w14:textId="77777777" w:rsidR="00687599" w:rsidRPr="00726BB2" w:rsidRDefault="00687599" w:rsidP="002926A4">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726BB2">
              <w:rPr>
                <w:b/>
                <w:bCs/>
                <w:szCs w:val="18"/>
              </w:rPr>
              <w:t>Criteria</w:t>
            </w:r>
            <w:r w:rsidRPr="00726BB2">
              <w:rPr>
                <w:b/>
                <w:bCs/>
                <w:color w:val="002C77" w:themeColor="accent1"/>
                <w:szCs w:val="18"/>
              </w:rPr>
              <w:t xml:space="preserve"> </w:t>
            </w:r>
          </w:p>
        </w:tc>
      </w:tr>
      <w:tr w:rsidR="00687599" w:rsidRPr="00726BB2" w14:paraId="237F378D"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6454EF8F" w14:textId="77777777" w:rsidR="00687599" w:rsidRPr="00726BB2" w:rsidRDefault="00687599" w:rsidP="00726BB2">
            <w:pPr>
              <w:pStyle w:val="TableText"/>
              <w:rPr>
                <w:szCs w:val="18"/>
              </w:rPr>
            </w:pPr>
            <w:r w:rsidRPr="00726BB2">
              <w:rPr>
                <w:szCs w:val="18"/>
              </w:rPr>
              <w:t>EU Taxonomy consistent</w:t>
            </w:r>
          </w:p>
        </w:tc>
        <w:tc>
          <w:tcPr>
            <w:tcW w:w="6877" w:type="dxa"/>
            <w:shd w:val="clear" w:color="auto" w:fill="C9E8D3" w:themeFill="accent5" w:themeFillTint="33"/>
          </w:tcPr>
          <w:p w14:paraId="29772C79" w14:textId="77777777" w:rsidR="00687599" w:rsidRPr="00726BB2" w:rsidRDefault="00687599" w:rsidP="002926A4">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The activity complies with either (1.) or (2.):</w:t>
            </w:r>
          </w:p>
          <w:p w14:paraId="6A329FBA" w14:textId="4C7B28B6" w:rsidR="00737140" w:rsidRPr="00814BCC" w:rsidDel="00814BCC" w:rsidRDefault="00687599" w:rsidP="00814BCC">
            <w:pPr>
              <w:pStyle w:val="TableNumbered1"/>
              <w:numPr>
                <w:ilvl w:val="0"/>
                <w:numId w:val="158"/>
              </w:numPr>
              <w:cnfStyle w:val="000000000000" w:firstRow="0" w:lastRow="0" w:firstColumn="0" w:lastColumn="0" w:oddVBand="0" w:evenVBand="0" w:oddHBand="0" w:evenHBand="0" w:firstRowFirstColumn="0" w:firstRowLastColumn="0" w:lastRowFirstColumn="0" w:lastRowLastColumn="0"/>
              <w:rPr>
                <w:del w:id="3374" w:author="Martinez De Hurtado Yela Fermin" w:date="2024-10-24T15:04:00Z"/>
                <w:szCs w:val="18"/>
              </w:rPr>
            </w:pPr>
            <w:r w:rsidRPr="00737140">
              <w:rPr>
                <w:szCs w:val="18"/>
              </w:rPr>
              <w:t>Buildings built before 31 December 2020 that have at least an Energy Performance Certificate (EPC) of class A or that are within the top 15% energy efficiency of the national or regional building stock (e.g., EPC certificate or PED within the top 15%)</w:t>
            </w:r>
          </w:p>
          <w:p w14:paraId="6ABF55AB" w14:textId="377465B7" w:rsidR="00687599" w:rsidRPr="00737140" w:rsidRDefault="00687599" w:rsidP="00737140">
            <w:pPr>
              <w:pStyle w:val="TableNumbered1"/>
              <w:numPr>
                <w:ilvl w:val="0"/>
                <w:numId w:val="158"/>
              </w:numPr>
              <w:cnfStyle w:val="000000000000" w:firstRow="0" w:lastRow="0" w:firstColumn="0" w:lastColumn="0" w:oddVBand="0" w:evenVBand="0" w:oddHBand="0" w:evenHBand="0" w:firstRowFirstColumn="0" w:firstRowLastColumn="0" w:lastRowFirstColumn="0" w:lastRowLastColumn="0"/>
              <w:rPr>
                <w:szCs w:val="18"/>
              </w:rPr>
            </w:pPr>
            <w:r w:rsidRPr="00737140">
              <w:rPr>
                <w:szCs w:val="18"/>
              </w:rPr>
              <w:t>Buildings built after 31 December 2020 that have an actual (non-modelled) Primary Energy Demand (PED) limited up to</w:t>
            </w:r>
            <w:ins w:id="3375" w:author="Martinez De Hurtado Yela Fermin" w:date="2024-10-15T19:21:00Z">
              <w:r w:rsidR="00171E9B" w:rsidRPr="00737140">
                <w:rPr>
                  <w:szCs w:val="18"/>
                </w:rPr>
                <w:t xml:space="preserve"> </w:t>
              </w:r>
              <w:r w:rsidR="00171E9B">
                <w:t>(to confirm with latest market data available at the time of transaction)</w:t>
              </w:r>
            </w:ins>
            <w:r w:rsidRPr="00737140">
              <w:rPr>
                <w:szCs w:val="18"/>
              </w:rPr>
              <w:t>:</w:t>
            </w:r>
          </w:p>
          <w:p w14:paraId="49468166"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18 kWh/m2/year in BE- Flanders </w:t>
            </w:r>
          </w:p>
          <w:p w14:paraId="30DEFEB2"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24 kWh/m2/year in Denmark </w:t>
            </w:r>
          </w:p>
          <w:p w14:paraId="75DDC7EE"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32 kWh/m2/year in Italy </w:t>
            </w:r>
          </w:p>
          <w:p w14:paraId="584BEA6C"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36 kWh/m2/year in Germany </w:t>
            </w:r>
          </w:p>
          <w:p w14:paraId="736D1FE7"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38 kWh/m2/year in Ireland </w:t>
            </w:r>
          </w:p>
          <w:p w14:paraId="3C6DC59F"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45 kWh/m2/year in Netherlands </w:t>
            </w:r>
          </w:p>
          <w:p w14:paraId="5A434365"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49 kWh/m2/year in Slovakia </w:t>
            </w:r>
          </w:p>
          <w:p w14:paraId="617D6357"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54 kWh/m2/year in Lithuania </w:t>
            </w:r>
          </w:p>
          <w:p w14:paraId="2258DECB"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68 kWh/m2/year in Slovenia </w:t>
            </w:r>
          </w:p>
          <w:p w14:paraId="4667D196"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68 kWh/m2/year in France </w:t>
            </w:r>
          </w:p>
          <w:p w14:paraId="17E0380B"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77 kWh/m2/year in BE-Walhonia </w:t>
            </w:r>
          </w:p>
          <w:p w14:paraId="0FD2BB97"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 xml:space="preserve">86 kWh/m2/year in Bulgaria </w:t>
            </w:r>
          </w:p>
          <w:p w14:paraId="22734F2C" w14:textId="1708FC70"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86 kWh/m2/year in Lat</w:t>
            </w:r>
            <w:del w:id="3376" w:author="Cisneros Morales Diana Karen" w:date="2024-07-11T15:56:00Z">
              <w:r w:rsidRPr="00726BB2" w:rsidDel="00786847">
                <w:delText>i</w:delText>
              </w:r>
            </w:del>
            <w:r w:rsidRPr="00726BB2">
              <w:t>v</w:t>
            </w:r>
            <w:ins w:id="3377" w:author="Cisneros Morales Diana Karen" w:date="2024-07-11T15:56:00Z">
              <w:r w:rsidR="00786847">
                <w:t>i</w:t>
              </w:r>
            </w:ins>
            <w:r w:rsidRPr="00726BB2">
              <w:t xml:space="preserve">a </w:t>
            </w:r>
          </w:p>
          <w:p w14:paraId="3CB1111E" w14:textId="77777777" w:rsidR="00687599" w:rsidDel="00D40450" w:rsidRDefault="00687599" w:rsidP="00D40450">
            <w:pPr>
              <w:pStyle w:val="TableNumbered2"/>
              <w:cnfStyle w:val="000000000000" w:firstRow="0" w:lastRow="0" w:firstColumn="0" w:lastColumn="0" w:oddVBand="0" w:evenVBand="0" w:oddHBand="0" w:evenHBand="0" w:firstRowFirstColumn="0" w:firstRowLastColumn="0" w:lastRowFirstColumn="0" w:lastRowLastColumn="0"/>
              <w:rPr>
                <w:del w:id="3378" w:author="Martinez De Hurtado Yela Fermin" w:date="2024-10-24T15:05:00Z"/>
              </w:rPr>
            </w:pPr>
            <w:r w:rsidRPr="00726BB2">
              <w:t xml:space="preserve">90 kWh/m2/year in Cyprus </w:t>
            </w:r>
          </w:p>
          <w:p w14:paraId="0DFB7584" w14:textId="77777777" w:rsidR="00D40450" w:rsidRPr="00726BB2" w:rsidRDefault="00D40450" w:rsidP="00737140">
            <w:pPr>
              <w:pStyle w:val="TableNumbered2"/>
              <w:cnfStyle w:val="000000000000" w:firstRow="0" w:lastRow="0" w:firstColumn="0" w:lastColumn="0" w:oddVBand="0" w:evenVBand="0" w:oddHBand="0" w:evenHBand="0" w:firstRowFirstColumn="0" w:firstRowLastColumn="0" w:lastRowFirstColumn="0" w:lastRowLastColumn="0"/>
              <w:rPr>
                <w:ins w:id="3379" w:author="Martinez De Hurtado Yela Fermin" w:date="2024-10-24T15:05:00Z"/>
              </w:rPr>
            </w:pPr>
          </w:p>
          <w:p w14:paraId="2811330F" w14:textId="50383583" w:rsidR="00E23404" w:rsidDel="00D40450" w:rsidRDefault="00687599" w:rsidP="00D40450">
            <w:pPr>
              <w:pStyle w:val="TableNumbered2"/>
              <w:cnfStyle w:val="000000000000" w:firstRow="0" w:lastRow="0" w:firstColumn="0" w:lastColumn="0" w:oddVBand="0" w:evenVBand="0" w:oddHBand="0" w:evenHBand="0" w:firstRowFirstColumn="0" w:firstRowLastColumn="0" w:lastRowFirstColumn="0" w:lastRowLastColumn="0"/>
              <w:rPr>
                <w:del w:id="3380" w:author="Martinez De Hurtado Yela Fermin" w:date="2024-10-24T15:04:00Z"/>
              </w:rPr>
            </w:pPr>
            <w:r w:rsidRPr="00726BB2">
              <w:t xml:space="preserve">90 kWh/m2/year in Hungary </w:t>
            </w:r>
          </w:p>
          <w:p w14:paraId="6EB901BE" w14:textId="77777777" w:rsidR="00D40450" w:rsidRPr="00E23404" w:rsidRDefault="00D40450" w:rsidP="00D40450">
            <w:pPr>
              <w:pStyle w:val="TableNumbered2"/>
              <w:cnfStyle w:val="000000000000" w:firstRow="0" w:lastRow="0" w:firstColumn="0" w:lastColumn="0" w:oddVBand="0" w:evenVBand="0" w:oddHBand="0" w:evenHBand="0" w:firstRowFirstColumn="0" w:firstRowLastColumn="0" w:lastRowFirstColumn="0" w:lastRowLastColumn="0"/>
              <w:rPr>
                <w:ins w:id="3381" w:author="Martinez De Hurtado Yela Fermin" w:date="2024-10-24T15:05:00Z"/>
              </w:rPr>
            </w:pPr>
          </w:p>
          <w:p w14:paraId="27D0CA57" w14:textId="77777777" w:rsidR="00D40450" w:rsidRDefault="00D40450" w:rsidP="00D40450">
            <w:pPr>
              <w:pStyle w:val="TableNumbered2"/>
              <w:numPr>
                <w:ilvl w:val="0"/>
                <w:numId w:val="0"/>
              </w:numPr>
              <w:ind w:left="216"/>
              <w:cnfStyle w:val="000000000000" w:firstRow="0" w:lastRow="0" w:firstColumn="0" w:lastColumn="0" w:oddVBand="0" w:evenVBand="0" w:oddHBand="0" w:evenHBand="0" w:firstRowFirstColumn="0" w:firstRowLastColumn="0" w:lastRowFirstColumn="0" w:lastRowLastColumn="0"/>
              <w:rPr>
                <w:ins w:id="3382" w:author="Martinez De Hurtado Yela Fermin" w:date="2024-10-24T15:05:00Z"/>
                <w:szCs w:val="18"/>
              </w:rPr>
            </w:pPr>
          </w:p>
          <w:p w14:paraId="235730E8" w14:textId="77777777" w:rsidR="00D40450" w:rsidRPr="00632CB0" w:rsidRDefault="00D40450" w:rsidP="00D40450">
            <w:pPr>
              <w:pStyle w:val="TableText"/>
              <w:cnfStyle w:val="000000000000" w:firstRow="0" w:lastRow="0" w:firstColumn="0" w:lastColumn="0" w:oddVBand="0" w:evenVBand="0" w:oddHBand="0" w:evenHBand="0" w:firstRowFirstColumn="0" w:firstRowLastColumn="0" w:lastRowFirstColumn="0" w:lastRowLastColumn="0"/>
              <w:rPr>
                <w:ins w:id="3383" w:author="Martinez De Hurtado Yela Fermin" w:date="2024-10-24T15:06:00Z"/>
                <w:szCs w:val="18"/>
              </w:rPr>
            </w:pPr>
            <w:ins w:id="3384" w:author="Martinez De Hurtado Yela Fermin" w:date="2024-10-24T15:06:00Z">
              <w:r>
                <w:rPr>
                  <w:szCs w:val="18"/>
                </w:rPr>
                <w:t>O</w:t>
              </w:r>
              <w:r w:rsidRPr="00632CB0">
                <w:rPr>
                  <w:szCs w:val="18"/>
                </w:rPr>
                <w:t>r</w:t>
              </w:r>
            </w:ins>
          </w:p>
          <w:p w14:paraId="1330744D" w14:textId="22D01235" w:rsidR="00687599" w:rsidRPr="00726BB2" w:rsidDel="00D40450" w:rsidRDefault="00687599">
            <w:pPr>
              <w:pStyle w:val="TableNumbered2"/>
              <w:numPr>
                <w:ilvl w:val="0"/>
                <w:numId w:val="0"/>
              </w:numPr>
              <w:ind w:left="216"/>
              <w:cnfStyle w:val="000000000000" w:firstRow="0" w:lastRow="0" w:firstColumn="0" w:lastColumn="0" w:oddVBand="0" w:evenVBand="0" w:oddHBand="0" w:evenHBand="0" w:firstRowFirstColumn="0" w:firstRowLastColumn="0" w:lastRowFirstColumn="0" w:lastRowLastColumn="0"/>
              <w:rPr>
                <w:del w:id="3385" w:author="Martinez De Hurtado Yela Fermin" w:date="2024-10-24T15:06:00Z"/>
                <w:szCs w:val="18"/>
              </w:rPr>
              <w:pPrChange w:id="3386" w:author="Martinez De Hurtado Yela Fermin" w:date="2024-10-24T15:05:00Z">
                <w:pPr>
                  <w:pStyle w:val="TableText"/>
                  <w:keepNext/>
                  <w:keepLines/>
                  <w:cnfStyle w:val="000000000000" w:firstRow="0" w:lastRow="0" w:firstColumn="0" w:lastColumn="0" w:oddVBand="0" w:evenVBand="0" w:oddHBand="0" w:evenHBand="0" w:firstRowFirstColumn="0" w:firstRowLastColumn="0" w:lastRowFirstColumn="0" w:lastRowLastColumn="0"/>
                </w:pPr>
              </w:pPrChange>
            </w:pPr>
            <w:del w:id="3387" w:author="Martinez De Hurtado Yela Fermin" w:date="2024-10-24T15:05:00Z">
              <w:r w:rsidRPr="00726BB2" w:rsidDel="00D40450">
                <w:rPr>
                  <w:szCs w:val="18"/>
                </w:rPr>
                <w:delText>o</w:delText>
              </w:r>
            </w:del>
            <w:del w:id="3388" w:author="Martinez De Hurtado Yela Fermin" w:date="2024-10-24T15:06:00Z">
              <w:r w:rsidRPr="00726BB2" w:rsidDel="00D40450">
                <w:rPr>
                  <w:szCs w:val="18"/>
                </w:rPr>
                <w:delText>r</w:delText>
              </w:r>
            </w:del>
          </w:p>
          <w:p w14:paraId="44EA668B" w14:textId="77777777" w:rsidR="00687599" w:rsidRPr="00737140" w:rsidRDefault="00687599" w:rsidP="00737140">
            <w:pPr>
              <w:pStyle w:val="TableNumbered1"/>
              <w:numPr>
                <w:ilvl w:val="0"/>
                <w:numId w:val="158"/>
              </w:numPr>
              <w:cnfStyle w:val="000000000000" w:firstRow="0" w:lastRow="0" w:firstColumn="0" w:lastColumn="0" w:oddVBand="0" w:evenVBand="0" w:oddHBand="0" w:evenHBand="0" w:firstRowFirstColumn="0" w:firstRowLastColumn="0" w:lastRowFirstColumn="0" w:lastRowLastColumn="0"/>
              <w:rPr>
                <w:szCs w:val="18"/>
              </w:rPr>
            </w:pPr>
            <w:r w:rsidRPr="00737140">
              <w:rPr>
                <w:szCs w:val="18"/>
              </w:rPr>
              <w:t xml:space="preserve">Buildings that have obtained or will in future obtain </w:t>
            </w:r>
            <w:r w:rsidRPr="00737140">
              <w:rPr>
                <w:b/>
                <w:bCs/>
                <w:szCs w:val="18"/>
                <w:u w:val="single"/>
              </w:rPr>
              <w:t xml:space="preserve">one </w:t>
            </w:r>
            <w:r w:rsidRPr="00737140">
              <w:rPr>
                <w:szCs w:val="18"/>
              </w:rPr>
              <w:t>of the following certificates:</w:t>
            </w:r>
          </w:p>
          <w:p w14:paraId="6F6CC1A7"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pPr>
            <w:r w:rsidRPr="00726BB2">
              <w:t>HQE SB v4. Certification</w:t>
            </w:r>
          </w:p>
          <w:p w14:paraId="3A4E17BC" w14:textId="05464D06"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rPr>
                <w:szCs w:val="18"/>
              </w:rPr>
            </w:pPr>
            <w:del w:id="3389" w:author="Cisneros Morales Diana Karen" w:date="2024-07-26T12:59:00Z">
              <w:r w:rsidRPr="00726BB2" w:rsidDel="00C26A39">
                <w:rPr>
                  <w:szCs w:val="18"/>
                </w:rPr>
                <w:delText>Net Zero Energy Building Certification™ (NZEB)</w:delText>
              </w:r>
            </w:del>
            <w:ins w:id="3390" w:author="Martinez De Hurtado Yela Fermin" w:date="2024-10-23T12:22:00Z">
              <w:r w:rsidR="00A97DAF">
                <w:t xml:space="preserve"> Buildings that have a PED that is 10% below the Net Zero Energy Building Certification™ (NZEB)</w:t>
              </w:r>
            </w:ins>
          </w:p>
          <w:p w14:paraId="60F148B5" w14:textId="77777777" w:rsidR="00687599" w:rsidRPr="00726BB2" w:rsidRDefault="00687599" w:rsidP="00737140">
            <w:pPr>
              <w:pStyle w:val="TableNumbered2"/>
              <w:cnfStyle w:val="000000000000" w:firstRow="0" w:lastRow="0" w:firstColumn="0" w:lastColumn="0" w:oddVBand="0" w:evenVBand="0" w:oddHBand="0" w:evenHBand="0" w:firstRowFirstColumn="0" w:firstRowLastColumn="0" w:lastRowFirstColumn="0" w:lastRowLastColumn="0"/>
              <w:rPr>
                <w:szCs w:val="18"/>
              </w:rPr>
            </w:pPr>
            <w:r w:rsidRPr="0A974F12">
              <w:t>[To come in 2024] Low-Carbon Buildings Climate Bond Initiative (CBI) Certification</w:t>
            </w:r>
            <w:r w:rsidRPr="0A974F12">
              <w:rPr>
                <w:rStyle w:val="Refdenotaalpie"/>
              </w:rPr>
              <w:footnoteReference w:id="141"/>
            </w:r>
            <w:r w:rsidRPr="00726BB2">
              <w:rPr>
                <w:szCs w:val="18"/>
              </w:rPr>
              <w:t xml:space="preserve"> </w:t>
            </w:r>
          </w:p>
        </w:tc>
      </w:tr>
      <w:tr w:rsidR="00687599" w:rsidRPr="00726BB2" w14:paraId="7F1F2AEA"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282CFFF" w14:textId="77777777" w:rsidR="00687599" w:rsidRPr="00726BB2" w:rsidRDefault="00687599" w:rsidP="00726BB2">
            <w:pPr>
              <w:pStyle w:val="TableText"/>
              <w:keepNext/>
              <w:keepLines/>
              <w:rPr>
                <w:szCs w:val="18"/>
              </w:rPr>
            </w:pPr>
            <w:r w:rsidRPr="00726BB2">
              <w:rPr>
                <w:szCs w:val="18"/>
              </w:rPr>
              <w:lastRenderedPageBreak/>
              <w:t>Santander-specific</w:t>
            </w:r>
          </w:p>
        </w:tc>
        <w:tc>
          <w:tcPr>
            <w:tcW w:w="6877" w:type="dxa"/>
            <w:shd w:val="clear" w:color="auto" w:fill="FFFFFF" w:themeFill="background2"/>
          </w:tcPr>
          <w:p w14:paraId="4F72572E" w14:textId="77777777" w:rsidR="00687599" w:rsidRPr="00726BB2" w:rsidRDefault="00687599" w:rsidP="00726BB2">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The activity complies with the following criteria:</w:t>
            </w:r>
          </w:p>
          <w:p w14:paraId="70876EFA" w14:textId="77777777" w:rsidR="00687599" w:rsidRPr="00726BB2" w:rsidRDefault="00687599" w:rsidP="00A46517">
            <w:pPr>
              <w:pStyle w:val="TableNumbered1"/>
              <w:keepNext/>
              <w:keepLines/>
              <w:numPr>
                <w:ilvl w:val="0"/>
                <w:numId w:val="160"/>
              </w:numPr>
              <w:cnfStyle w:val="000000000000" w:firstRow="0" w:lastRow="0" w:firstColumn="0" w:lastColumn="0" w:oddVBand="0" w:evenVBand="0" w:oddHBand="0" w:evenHBand="0" w:firstRowFirstColumn="0" w:firstRowLastColumn="0" w:lastRowFirstColumn="0" w:lastRowLastColumn="0"/>
              <w:rPr>
                <w:szCs w:val="18"/>
              </w:rPr>
            </w:pPr>
            <w:r w:rsidRPr="00726BB2">
              <w:rPr>
                <w:szCs w:val="18"/>
              </w:rPr>
              <w:t xml:space="preserve">New or existing buildings that have obtained or will in future obtain any of the following certifications of efficiency of the real estate: </w:t>
            </w:r>
          </w:p>
          <w:p w14:paraId="16B962E9"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Buildings are within the top 15% energy efficiency of the national or regional building stock (e.g., EPC certificate or PED within the top 15%)</w:t>
            </w:r>
          </w:p>
          <w:p w14:paraId="6114424F"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LEED (Gold or above)</w:t>
            </w:r>
          </w:p>
          <w:p w14:paraId="6140BD58"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 xml:space="preserve">BREEAM (Excellent or above where “Very good” can be acceptable with a minimum score of 70% in the Energy category) </w:t>
            </w:r>
          </w:p>
          <w:p w14:paraId="0BACC159"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Energy Performance Certificate (EPC) (B or above in Italy)</w:t>
            </w:r>
          </w:p>
          <w:p w14:paraId="7D8227C7"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DGNB Certification (Gold or above)</w:t>
            </w:r>
          </w:p>
          <w:p w14:paraId="053D0332" w14:textId="6C0AB0C8"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EDGE (Advanced or Zero Carbon)</w:t>
            </w:r>
            <w:ins w:id="3391" w:author="Martinez De Hurtado Yela Fermin" w:date="2024-12-12T13:12:00Z" w16du:dateUtc="2024-12-12T12:12:00Z">
              <w:r w:rsidR="00CB39F5">
                <w:rPr>
                  <w:szCs w:val="18"/>
                </w:rPr>
                <w:t>; EDGE (Certified – Level 1) for Chile</w:t>
              </w:r>
            </w:ins>
            <w:ins w:id="3392" w:author="Martinez De Hurtado Yela Fermin" w:date="2025-01-02T15:05:00Z" w16du:dateUtc="2025-01-02T14:05:00Z">
              <w:r w:rsidR="000169DE">
                <w:rPr>
                  <w:szCs w:val="18"/>
                </w:rPr>
                <w:t>, Brazil, Argentina, Uruguay,</w:t>
              </w:r>
            </w:ins>
            <w:ins w:id="3393" w:author="Martinez De Hurtado Yela Fermin" w:date="2025-02-03T11:35:00Z" w16du:dateUtc="2025-02-03T10:35:00Z">
              <w:r w:rsidR="0039067C">
                <w:rPr>
                  <w:szCs w:val="18"/>
                </w:rPr>
                <w:t xml:space="preserve"> Mexico,</w:t>
              </w:r>
            </w:ins>
            <w:ins w:id="3394" w:author="Martinez De Hurtado Yela Fermin" w:date="2025-01-02T15:05:00Z" w16du:dateUtc="2025-01-02T14:05:00Z">
              <w:r w:rsidR="000169DE">
                <w:rPr>
                  <w:szCs w:val="18"/>
                </w:rPr>
                <w:t xml:space="preserve"> Colombia and Peru</w:t>
              </w:r>
            </w:ins>
            <w:ins w:id="3395" w:author="Martinez De Hurtado Yela Fermin" w:date="2024-12-12T13:13:00Z" w16du:dateUtc="2024-12-12T12:13:00Z">
              <w:r w:rsidR="00CB39F5">
                <w:rPr>
                  <w:szCs w:val="18"/>
                </w:rPr>
                <w:t>.</w:t>
              </w:r>
            </w:ins>
            <w:ins w:id="3396" w:author="Martinez De Hurtado Yela Fermin" w:date="2025-02-04T18:44:00Z" w16du:dateUtc="2025-02-04T17:44:00Z">
              <w:r w:rsidR="0060415D">
                <w:rPr>
                  <w:szCs w:val="18"/>
                </w:rPr>
                <w:t xml:space="preserve"> Consideration of EDGE (Certified – Level 1) to be reviewed on an annual basis.</w:t>
              </w:r>
            </w:ins>
          </w:p>
          <w:p w14:paraId="10B0390F"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Energy Star for Buildings (85 or above)</w:t>
            </w:r>
          </w:p>
          <w:p w14:paraId="5389A826"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Green Globes (Three globes or above)</w:t>
            </w:r>
          </w:p>
          <w:p w14:paraId="6304A061"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HQE (Excellent or above)</w:t>
            </w:r>
          </w:p>
          <w:p w14:paraId="43899CA1"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Living Building Challenges</w:t>
            </w:r>
          </w:p>
          <w:p w14:paraId="114A9BD7" w14:textId="77777777" w:rsidR="00687599" w:rsidRPr="00BD7F63"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lang w:val="de-DE"/>
              </w:rPr>
            </w:pPr>
            <w:r w:rsidRPr="00BD7F63">
              <w:rPr>
                <w:szCs w:val="18"/>
                <w:lang w:val="de-DE"/>
              </w:rPr>
              <w:t>Minergie (Minergie-A and Standard Minergie)</w:t>
            </w:r>
          </w:p>
          <w:p w14:paraId="7649484A"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Passivhaus (Classic or above)</w:t>
            </w:r>
          </w:p>
          <w:p w14:paraId="74674022" w14:textId="77777777" w:rsidR="00687599" w:rsidRPr="00726BB2" w:rsidRDefault="00687599" w:rsidP="00726BB2">
            <w:pPr>
              <w:pStyle w:val="TableNumbered2"/>
              <w:cnfStyle w:val="000000000000" w:firstRow="0" w:lastRow="0" w:firstColumn="0" w:lastColumn="0" w:oddVBand="0" w:evenVBand="0" w:oddHBand="0" w:evenHBand="0" w:firstRowFirstColumn="0" w:firstRowLastColumn="0" w:lastRowFirstColumn="0" w:lastRowLastColumn="0"/>
            </w:pPr>
            <w:r w:rsidRPr="00726BB2">
              <w:t>Aqua-HQE (Excellent or above)</w:t>
            </w:r>
          </w:p>
          <w:p w14:paraId="38143EEE" w14:textId="77777777" w:rsidR="00687599" w:rsidRPr="00626BD3"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lang w:val="es-ES"/>
              </w:rPr>
            </w:pPr>
            <w:r w:rsidRPr="00626BD3">
              <w:rPr>
                <w:szCs w:val="18"/>
                <w:lang w:val="es-ES"/>
              </w:rPr>
              <w:t xml:space="preserve">Calificacion Energetica de Viviendas CEV (Rating A and B) </w:t>
            </w:r>
          </w:p>
          <w:p w14:paraId="7BBEFD8F" w14:textId="77777777" w:rsidR="00687599" w:rsidRPr="00726BB2"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Eco-casa (Level 1 or above)</w:t>
            </w:r>
          </w:p>
          <w:p w14:paraId="46A2EC9C" w14:textId="77777777" w:rsidR="00687599" w:rsidRDefault="00687599"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ins w:id="3397" w:author="Martinez De Hurtado Yela Fermin" w:date="2025-01-02T17:09:00Z" w16du:dateUtc="2025-01-02T16:09:00Z"/>
                <w:szCs w:val="18"/>
              </w:rPr>
            </w:pPr>
            <w:r w:rsidRPr="00726BB2">
              <w:rPr>
                <w:szCs w:val="18"/>
              </w:rPr>
              <w:t>NGBS (Gold or above)</w:t>
            </w:r>
          </w:p>
          <w:p w14:paraId="55AC1411"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398" w:author="Martinez De Hurtado Yela Fermin" w:date="2025-01-02T17:09:00Z" w16du:dateUtc="2025-01-02T16:09:00Z"/>
              </w:rPr>
            </w:pPr>
            <w:ins w:id="3399" w:author="Martinez De Hurtado Yela Fermin" w:date="2025-01-02T17:09:00Z" w16du:dateUtc="2025-01-02T16:09:00Z">
              <w:r>
                <w:t>Home Quality Mark (4 starts or above)</w:t>
              </w:r>
            </w:ins>
          </w:p>
          <w:p w14:paraId="458AB4CE"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400" w:author="Martinez De Hurtado Yela Fermin" w:date="2025-01-02T17:09:00Z" w16du:dateUtc="2025-01-02T16:09:00Z"/>
              </w:rPr>
            </w:pPr>
            <w:ins w:id="3401" w:author="Martinez De Hurtado Yela Fermin" w:date="2025-01-02T17:09:00Z" w16du:dateUtc="2025-01-02T16:09:00Z">
              <w:r>
                <w:t>NABERS (</w:t>
              </w:r>
              <w:r w:rsidRPr="007D2FB2">
                <w:t>4,5 stars or above</w:t>
              </w:r>
              <w:r>
                <w:t>)</w:t>
              </w:r>
            </w:ins>
          </w:p>
          <w:p w14:paraId="75471A80"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402" w:author="Martinez De Hurtado Yela Fermin" w:date="2025-01-02T17:09:00Z" w16du:dateUtc="2025-01-02T16:09:00Z"/>
                <w:szCs w:val="18"/>
                <w:lang w:val="es-ES"/>
              </w:rPr>
            </w:pPr>
            <w:ins w:id="3403" w:author="Martinez De Hurtado Yela Fermin" w:date="2025-01-02T17:09:00Z" w16du:dateUtc="2025-01-02T16:09:00Z">
              <w:r>
                <w:t>PBE Edificia (</w:t>
              </w:r>
              <w:r w:rsidRPr="007D2FB2">
                <w:t>ENCE rating B</w:t>
              </w:r>
              <w:r>
                <w:t>)</w:t>
              </w:r>
            </w:ins>
          </w:p>
          <w:p w14:paraId="691253A1" w14:textId="59F06609" w:rsidR="00B26C97" w:rsidRPr="00726BB2" w:rsidRDefault="00B26C97" w:rsidP="00726BB2">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ins w:id="3404" w:author="Martinez De Hurtado Yela Fermin" w:date="2025-01-02T17:09:00Z" w16du:dateUtc="2025-01-02T16:09:00Z">
              <w:r w:rsidRPr="00B26C97">
                <w:rPr>
                  <w:szCs w:val="18"/>
                </w:rPr>
                <w:t>CCCS CASA Colombia v3.0</w:t>
              </w:r>
            </w:ins>
          </w:p>
        </w:tc>
      </w:tr>
    </w:tbl>
    <w:p w14:paraId="69BE54A2" w14:textId="77777777" w:rsidR="001C5378" w:rsidRPr="001C5378" w:rsidRDefault="001C5378" w:rsidP="00726BB2">
      <w:pPr>
        <w:pStyle w:val="BodyTextNoSpacing"/>
      </w:pPr>
    </w:p>
    <w:p w14:paraId="45C1ADFB" w14:textId="27E4EDC1" w:rsidR="00687599" w:rsidRDefault="00687599" w:rsidP="00687599">
      <w:pPr>
        <w:pStyle w:val="HeadingA5"/>
      </w:pPr>
      <w:r w:rsidRPr="00854071">
        <w:t xml:space="preserve">Acquisition and ownership of commercial buildings </w:t>
      </w:r>
      <w:del w:id="3405" w:author="Martinez De Hurtado Yela Fermin" w:date="2024-10-23T15:27:00Z">
        <w:r w:rsidRPr="00854071" w:rsidDel="00E23404">
          <w:delText xml:space="preserve">or buildings larger than 5,000 m2 </w:delText>
        </w:r>
      </w:del>
      <w:r w:rsidRPr="00854071">
        <w:t xml:space="preserve">in </w:t>
      </w:r>
      <w:del w:id="3406" w:author="Martinez De Hurtado Yela Fermin" w:date="2025-01-27T15:55:00Z" w16du:dateUtc="2025-01-27T14:55:00Z">
        <w:r w:rsidRPr="00854071" w:rsidDel="00D927CF">
          <w:delText xml:space="preserve">all </w:delText>
        </w:r>
      </w:del>
      <w:r w:rsidRPr="00854071">
        <w:t>other countries (including EU and non-EU)</w:t>
      </w:r>
    </w:p>
    <w:p w14:paraId="323C5BF0" w14:textId="77777777" w:rsidR="00215557" w:rsidRPr="00215557" w:rsidRDefault="00215557" w:rsidP="00DD20B8">
      <w:pPr>
        <w:pStyle w:val="Textoindependiente"/>
      </w:pPr>
    </w:p>
    <w:tbl>
      <w:tblPr>
        <w:tblStyle w:val="OWTable"/>
        <w:tblW w:w="5000" w:type="pct"/>
        <w:tblLayout w:type="fixed"/>
        <w:tblLook w:val="04A0" w:firstRow="1" w:lastRow="0" w:firstColumn="1" w:lastColumn="0" w:noHBand="0" w:noVBand="1"/>
      </w:tblPr>
      <w:tblGrid>
        <w:gridCol w:w="2683"/>
        <w:gridCol w:w="6922"/>
      </w:tblGrid>
      <w:tr w:rsidR="00687599" w:rsidRPr="00FE303E" w14:paraId="39374BF5"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509FD34A" w14:textId="77777777" w:rsidR="00687599" w:rsidRPr="00854071" w:rsidRDefault="00687599">
            <w:pPr>
              <w:rPr>
                <w:rFonts w:cstheme="minorHAnsi"/>
              </w:rPr>
            </w:pPr>
            <w:r w:rsidRPr="00854071">
              <w:rPr>
                <w:rFonts w:cstheme="minorHAnsi"/>
                <w:sz w:val="22"/>
                <w:szCs w:val="22"/>
              </w:rPr>
              <w:t>Eligibility</w:t>
            </w:r>
          </w:p>
        </w:tc>
        <w:tc>
          <w:tcPr>
            <w:tcW w:w="6877" w:type="dxa"/>
          </w:tcPr>
          <w:p w14:paraId="1E799434" w14:textId="77777777" w:rsidR="00687599" w:rsidRPr="00854071" w:rsidRDefault="00687599">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854071">
              <w:rPr>
                <w:rFonts w:cstheme="minorHAnsi"/>
                <w:sz w:val="22"/>
                <w:szCs w:val="22"/>
              </w:rPr>
              <w:t>Criteria</w:t>
            </w:r>
            <w:r w:rsidRPr="00854071">
              <w:rPr>
                <w:rFonts w:cstheme="minorHAnsi"/>
                <w:color w:val="002C77" w:themeColor="accent1"/>
                <w:sz w:val="22"/>
                <w:szCs w:val="22"/>
              </w:rPr>
              <w:t xml:space="preserve"> </w:t>
            </w:r>
          </w:p>
        </w:tc>
      </w:tr>
      <w:tr w:rsidR="00687599" w:rsidRPr="00FE303E" w14:paraId="13463D41"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969D145" w14:textId="77777777" w:rsidR="00687599" w:rsidRPr="00854071" w:rsidRDefault="00687599" w:rsidP="00DD20B8">
            <w:pPr>
              <w:pStyle w:val="Textoindependiente"/>
            </w:pPr>
            <w:r>
              <w:t>EU Taxonomy consistent</w:t>
            </w:r>
          </w:p>
        </w:tc>
        <w:tc>
          <w:tcPr>
            <w:tcW w:w="6877" w:type="dxa"/>
            <w:shd w:val="clear" w:color="auto" w:fill="C9E8D3" w:themeFill="accent5" w:themeFillTint="33"/>
          </w:tcPr>
          <w:p w14:paraId="0B8E00B0" w14:textId="77777777" w:rsidR="00687599" w:rsidRPr="00854071" w:rsidRDefault="00687599" w:rsidP="00DD20B8">
            <w:pPr>
              <w:pStyle w:val="Textoindependiente"/>
              <w:cnfStyle w:val="000000000000" w:firstRow="0" w:lastRow="0" w:firstColumn="0" w:lastColumn="0" w:oddVBand="0" w:evenVBand="0" w:oddHBand="0" w:evenHBand="0" w:firstRowFirstColumn="0" w:firstRowLastColumn="0" w:lastRowFirstColumn="0" w:lastRowLastColumn="0"/>
              <w:rPr>
                <w:sz w:val="22"/>
                <w:szCs w:val="22"/>
              </w:rPr>
            </w:pPr>
            <w:r>
              <w:t>The activity complies with e</w:t>
            </w:r>
            <w:r w:rsidRPr="00854071">
              <w:rPr>
                <w:sz w:val="22"/>
                <w:szCs w:val="22"/>
              </w:rPr>
              <w:t>ither (1.) or (2.):</w:t>
            </w:r>
          </w:p>
          <w:p w14:paraId="61BD1163" w14:textId="77777777" w:rsidR="00687599" w:rsidRDefault="00687599" w:rsidP="00814BCC">
            <w:pPr>
              <w:pStyle w:val="TableNumbered1"/>
              <w:numPr>
                <w:ilvl w:val="0"/>
                <w:numId w:val="161"/>
              </w:numPr>
              <w:cnfStyle w:val="000000000000" w:firstRow="0" w:lastRow="0" w:firstColumn="0" w:lastColumn="0" w:oddVBand="0" w:evenVBand="0" w:oddHBand="0" w:evenHBand="0" w:firstRowFirstColumn="0" w:firstRowLastColumn="0" w:lastRowFirstColumn="0" w:lastRowLastColumn="0"/>
              <w:rPr>
                <w:ins w:id="3407" w:author="Martinez De Hurtado Yela Fermin" w:date="2024-10-23T15:27:00Z"/>
              </w:rPr>
            </w:pPr>
            <w:r w:rsidRPr="00976BEA">
              <w:lastRenderedPageBreak/>
              <w:t xml:space="preserve">Buildings </w:t>
            </w:r>
            <w:r w:rsidRPr="00726BB2">
              <w:t>built</w:t>
            </w:r>
            <w:r w:rsidRPr="00976BEA">
              <w:t xml:space="preserve"> before 31 December 2020 that have at least an Energy Performance Certificate (EPC) of class A or that are within the top 15% energy efficiency of the national or regional building stock (e.g., EPC certificate or PED within the top 15%)  </w:t>
            </w:r>
          </w:p>
          <w:p w14:paraId="0DD1BAB3" w14:textId="77777777" w:rsidR="00814BCC" w:rsidRPr="00854071" w:rsidRDefault="00814BCC" w:rsidP="00814BCC">
            <w:pPr>
              <w:pStyle w:val="TableNumbered2"/>
              <w:cnfStyle w:val="000000000000" w:firstRow="0" w:lastRow="0" w:firstColumn="0" w:lastColumn="0" w:oddVBand="0" w:evenVBand="0" w:oddHBand="0" w:evenHBand="0" w:firstRowFirstColumn="0" w:firstRowLastColumn="0" w:lastRowFirstColumn="0" w:lastRowLastColumn="0"/>
              <w:rPr>
                <w:ins w:id="3408" w:author="Martinez De Hurtado Yela Fermin" w:date="2024-10-24T15:05:00Z"/>
              </w:rPr>
            </w:pPr>
            <w:ins w:id="3409" w:author="Martinez De Hurtado Yela Fermin" w:date="2024-10-24T15:05:00Z">
              <w:r>
                <w:t>Large non-residential buildings are efficiently operated through energy performance monitoring and assessment</w:t>
              </w:r>
            </w:ins>
          </w:p>
          <w:p w14:paraId="1CF0CF05" w14:textId="6E034096" w:rsidR="00E23404" w:rsidRPr="00976BEA" w:rsidDel="00814BCC" w:rsidRDefault="00E23404">
            <w:pPr>
              <w:pStyle w:val="TableNumbered3"/>
              <w:cnfStyle w:val="000000000000" w:firstRow="0" w:lastRow="0" w:firstColumn="0" w:lastColumn="0" w:oddVBand="0" w:evenVBand="0" w:oddHBand="0" w:evenHBand="0" w:firstRowFirstColumn="0" w:firstRowLastColumn="0" w:lastRowFirstColumn="0" w:lastRowLastColumn="0"/>
              <w:rPr>
                <w:del w:id="3410" w:author="Martinez De Hurtado Yela Fermin" w:date="2024-10-24T15:05:00Z"/>
              </w:rPr>
              <w:pPrChange w:id="3411" w:author="Martinez De Hurtado Yela Fermin" w:date="2024-10-23T15:27:00Z">
                <w:pPr>
                  <w:pStyle w:val="TableNumbered1"/>
                  <w:numPr>
                    <w:numId w:val="161"/>
                  </w:numPr>
                  <w:cnfStyle w:val="000000000000" w:firstRow="0" w:lastRow="0" w:firstColumn="0" w:lastColumn="0" w:oddVBand="0" w:evenVBand="0" w:oddHBand="0" w:evenHBand="0" w:firstRowFirstColumn="0" w:firstRowLastColumn="0" w:lastRowFirstColumn="0" w:lastRowLastColumn="0"/>
                </w:pPr>
              </w:pPrChange>
            </w:pPr>
          </w:p>
          <w:p w14:paraId="2D50FEAC" w14:textId="77777777" w:rsidR="00687599" w:rsidRPr="00854071" w:rsidRDefault="00687599" w:rsidP="00814BCC">
            <w:pPr>
              <w:pStyle w:val="TableNumbered1"/>
              <w:numPr>
                <w:ilvl w:val="0"/>
                <w:numId w:val="161"/>
              </w:numPr>
              <w:cnfStyle w:val="000000000000" w:firstRow="0" w:lastRow="0" w:firstColumn="0" w:lastColumn="0" w:oddVBand="0" w:evenVBand="0" w:oddHBand="0" w:evenHBand="0" w:firstRowFirstColumn="0" w:firstRowLastColumn="0" w:lastRowFirstColumn="0" w:lastRowLastColumn="0"/>
            </w:pPr>
            <w:r>
              <w:t xml:space="preserve">Buildings built after 31 December 2020 comply with </w:t>
            </w:r>
            <w:r w:rsidRPr="00814BCC">
              <w:rPr>
                <w:b/>
                <w:bCs/>
                <w:u w:val="single"/>
              </w:rPr>
              <w:t>all</w:t>
            </w:r>
            <w:r>
              <w:t xml:space="preserve"> of the following criteria:</w:t>
            </w:r>
          </w:p>
          <w:p w14:paraId="1746E20E" w14:textId="33E95B01" w:rsidR="00687599" w:rsidRPr="00854071" w:rsidRDefault="00687599" w:rsidP="00814BCC">
            <w:pPr>
              <w:pStyle w:val="TableNumbered2"/>
              <w:cnfStyle w:val="000000000000" w:firstRow="0" w:lastRow="0" w:firstColumn="0" w:lastColumn="0" w:oddVBand="0" w:evenVBand="0" w:oddHBand="0" w:evenHBand="0" w:firstRowFirstColumn="0" w:firstRowLastColumn="0" w:lastRowFirstColumn="0" w:lastRowLastColumn="0"/>
            </w:pPr>
            <w:r>
              <w:t>Actual (non-modelled) Primary Energy Demand (PED) of limited up to</w:t>
            </w:r>
            <w:ins w:id="3412" w:author="Martinez De Hurtado Yela Fermin" w:date="2024-10-15T19:21:00Z">
              <w:r w:rsidR="00171E9B">
                <w:t xml:space="preserve"> (to confirm with latest market data available at the time of transaction)</w:t>
              </w:r>
            </w:ins>
            <w:r>
              <w:t xml:space="preserve">: </w:t>
            </w:r>
          </w:p>
          <w:p w14:paraId="155AF733"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27 kWh/m2/year in BE-Flanders </w:t>
            </w:r>
          </w:p>
          <w:p w14:paraId="5DCA1746"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30 kWh/m2/year in Denmark </w:t>
            </w:r>
          </w:p>
          <w:p w14:paraId="2CEBB7AA"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36 kWh/m2/year in Netherlands</w:t>
            </w:r>
          </w:p>
          <w:p w14:paraId="69F1C96D" w14:textId="2905171D" w:rsidR="00687599" w:rsidRPr="00976BEA" w:rsidDel="00ED2301" w:rsidRDefault="00687599" w:rsidP="00814BCC">
            <w:pPr>
              <w:pStyle w:val="TableNumbered3"/>
              <w:cnfStyle w:val="000000000000" w:firstRow="0" w:lastRow="0" w:firstColumn="0" w:lastColumn="0" w:oddVBand="0" w:evenVBand="0" w:oddHBand="0" w:evenHBand="0" w:firstRowFirstColumn="0" w:firstRowLastColumn="0" w:lastRowFirstColumn="0" w:lastRowLastColumn="0"/>
              <w:rPr>
                <w:del w:id="3413" w:author="Martinez De Hurtado Yela Fermin" w:date="2024-09-03T11:37:00Z"/>
              </w:rPr>
            </w:pPr>
            <w:del w:id="3414" w:author="Martinez De Hurtado Yela Fermin" w:date="2024-09-03T11:37:00Z">
              <w:r w:rsidDel="00ED2301">
                <w:delText xml:space="preserve">41 kWh/m2/year in Poland </w:delText>
              </w:r>
            </w:del>
          </w:p>
          <w:p w14:paraId="7BC93E2D"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45 kWh/m2/year in France </w:t>
            </w:r>
          </w:p>
          <w:p w14:paraId="72632D8B"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50 kWh/m2/year in Slovenia</w:t>
            </w:r>
          </w:p>
          <w:p w14:paraId="61D72E99"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55 kWh/m2/year in Slovakia </w:t>
            </w:r>
          </w:p>
          <w:p w14:paraId="17237C3A"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56 kWh/m2/year in Estonia </w:t>
            </w:r>
          </w:p>
          <w:p w14:paraId="47616BFA"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68 kWh/m2/year in Germany</w:t>
            </w:r>
          </w:p>
          <w:p w14:paraId="7F78246B"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72 kWh/m2/year in Lithuania </w:t>
            </w:r>
          </w:p>
          <w:p w14:paraId="3F1A0B77"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81 kWh/m2/year in Hungary </w:t>
            </w:r>
          </w:p>
          <w:p w14:paraId="6536B1F7"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90 kWh/m2/year in Finland </w:t>
            </w:r>
          </w:p>
          <w:p w14:paraId="7E56337C"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99 kWh/m2/year in Latvia </w:t>
            </w:r>
          </w:p>
          <w:p w14:paraId="4C020552"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99 kWh/m2/year in Italy </w:t>
            </w:r>
          </w:p>
          <w:p w14:paraId="0492FC93"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113 kWh/m2/year in Cyprus </w:t>
            </w:r>
          </w:p>
          <w:p w14:paraId="15F04874" w14:textId="77777777" w:rsidR="00687599" w:rsidRPr="00976BEA"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126 kWh/m2/year in Bulgaria</w:t>
            </w:r>
          </w:p>
          <w:p w14:paraId="3E1854B2" w14:textId="77777777" w:rsidR="00687599" w:rsidRPr="00854071" w:rsidRDefault="00687599" w:rsidP="00814BCC">
            <w:pPr>
              <w:pStyle w:val="TableNumbered3"/>
              <w:cnfStyle w:val="000000000000" w:firstRow="0" w:lastRow="0" w:firstColumn="0" w:lastColumn="0" w:oddVBand="0" w:evenVBand="0" w:oddHBand="0" w:evenHBand="0" w:firstRowFirstColumn="0" w:firstRowLastColumn="0" w:lastRowFirstColumn="0" w:lastRowLastColumn="0"/>
            </w:pPr>
            <w:r>
              <w:t xml:space="preserve">261 kWh/m2/year in Malta </w:t>
            </w:r>
          </w:p>
          <w:p w14:paraId="4676003D" w14:textId="7191D66D" w:rsidR="00687599" w:rsidRPr="00854071" w:rsidDel="00E23404" w:rsidRDefault="00687599" w:rsidP="00814BCC">
            <w:pPr>
              <w:pStyle w:val="TableNumbered2"/>
              <w:cnfStyle w:val="000000000000" w:firstRow="0" w:lastRow="0" w:firstColumn="0" w:lastColumn="0" w:oddVBand="0" w:evenVBand="0" w:oddHBand="0" w:evenHBand="0" w:firstRowFirstColumn="0" w:firstRowLastColumn="0" w:lastRowFirstColumn="0" w:lastRowLastColumn="0"/>
              <w:rPr>
                <w:del w:id="3415" w:author="Martinez De Hurtado Yela Fermin" w:date="2024-10-23T15:28:00Z"/>
              </w:rPr>
            </w:pPr>
            <w:del w:id="3416" w:author="Martinez De Hurtado Yela Fermin" w:date="2024-10-23T15:28:00Z">
              <w:r w:rsidRPr="00854071" w:rsidDel="00E23404">
                <w:delText>Building is subject to checks for air-tightness and thermal integrity</w:delText>
              </w:r>
              <w:r w:rsidRPr="00854071" w:rsidDel="00E23404">
                <w:rPr>
                  <w:rStyle w:val="Refdenotaalpie"/>
                  <w:sz w:val="22"/>
                  <w:szCs w:val="22"/>
                </w:rPr>
                <w:footnoteReference w:id="142"/>
              </w:r>
              <w:r w:rsidRPr="00854071" w:rsidDel="00E23404">
                <w:delText xml:space="preserve"> post construction; deviations from the predetermined performance levels or defects are communicated to investors and clients </w:delText>
              </w:r>
            </w:del>
          </w:p>
          <w:p w14:paraId="37F3FA41" w14:textId="4D8F0CA3" w:rsidR="00687599" w:rsidRPr="00854071" w:rsidDel="00E23404" w:rsidRDefault="00687599" w:rsidP="00814BCC">
            <w:pPr>
              <w:pStyle w:val="TableNumbered2"/>
              <w:cnfStyle w:val="000000000000" w:firstRow="0" w:lastRow="0" w:firstColumn="0" w:lastColumn="0" w:oddVBand="0" w:evenVBand="0" w:oddHBand="0" w:evenHBand="0" w:firstRowFirstColumn="0" w:firstRowLastColumn="0" w:lastRowFirstColumn="0" w:lastRowLastColumn="0"/>
              <w:rPr>
                <w:del w:id="3419" w:author="Martinez De Hurtado Yela Fermin" w:date="2024-10-23T15:28:00Z"/>
              </w:rPr>
            </w:pPr>
            <w:del w:id="3420" w:author="Martinez De Hurtado Yela Fermin" w:date="2024-10-23T15:28:00Z">
              <w:r w:rsidDel="00E23404">
                <w:delText>Life-cycle Global Warming Potential (GWP) of the building has been calculated for each stage and is disclosed to investors and clients</w:delText>
              </w:r>
            </w:del>
          </w:p>
          <w:p w14:paraId="25D45E24" w14:textId="77777777" w:rsidR="00687599" w:rsidRPr="00854071" w:rsidRDefault="00687599" w:rsidP="00814BCC">
            <w:pPr>
              <w:pStyle w:val="TableNumbered2"/>
              <w:cnfStyle w:val="000000000000" w:firstRow="0" w:lastRow="0" w:firstColumn="0" w:lastColumn="0" w:oddVBand="0" w:evenVBand="0" w:oddHBand="0" w:evenHBand="0" w:firstRowFirstColumn="0" w:firstRowLastColumn="0" w:lastRowFirstColumn="0" w:lastRowLastColumn="0"/>
            </w:pPr>
            <w:r>
              <w:t>Large non-residential buildings are efficiently operated through energy performance monitoring and assessment</w:t>
            </w:r>
          </w:p>
          <w:p w14:paraId="5F2C4C57" w14:textId="77777777" w:rsidR="00687599" w:rsidRPr="00854071" w:rsidRDefault="00687599" w:rsidP="002926A4">
            <w:pPr>
              <w:pStyle w:val="TableText"/>
              <w:cnfStyle w:val="000000000000" w:firstRow="0" w:lastRow="0" w:firstColumn="0" w:lastColumn="0" w:oddVBand="0" w:evenVBand="0" w:oddHBand="0" w:evenHBand="0" w:firstRowFirstColumn="0" w:firstRowLastColumn="0" w:lastRowFirstColumn="0" w:lastRowLastColumn="0"/>
            </w:pPr>
            <w:r w:rsidRPr="00854071">
              <w:t>Or</w:t>
            </w:r>
          </w:p>
          <w:p w14:paraId="41798776" w14:textId="77777777" w:rsidR="00687599" w:rsidRPr="00854071" w:rsidRDefault="00687599" w:rsidP="00814BCC">
            <w:pPr>
              <w:pStyle w:val="TableNumbered1"/>
              <w:numPr>
                <w:ilvl w:val="0"/>
                <w:numId w:val="161"/>
              </w:numPr>
              <w:cnfStyle w:val="000000000000" w:firstRow="0" w:lastRow="0" w:firstColumn="0" w:lastColumn="0" w:oddVBand="0" w:evenVBand="0" w:oddHBand="0" w:evenHBand="0" w:firstRowFirstColumn="0" w:firstRowLastColumn="0" w:lastRowFirstColumn="0" w:lastRowLastColumn="0"/>
            </w:pPr>
            <w:r>
              <w:t>Buildings that have obtained or will in future obtain one of the following certificates:</w:t>
            </w:r>
          </w:p>
          <w:p w14:paraId="6E4E9C3F" w14:textId="77777777" w:rsidR="00687599" w:rsidRPr="00976BEA" w:rsidRDefault="00687599" w:rsidP="00814BCC">
            <w:pPr>
              <w:pStyle w:val="TableNumbered2"/>
              <w:cnfStyle w:val="000000000000" w:firstRow="0" w:lastRow="0" w:firstColumn="0" w:lastColumn="0" w:oddVBand="0" w:evenVBand="0" w:oddHBand="0" w:evenHBand="0" w:firstRowFirstColumn="0" w:firstRowLastColumn="0" w:lastRowFirstColumn="0" w:lastRowLastColumn="0"/>
            </w:pPr>
            <w:r>
              <w:t>HQE SB v4. Certification</w:t>
            </w:r>
          </w:p>
          <w:p w14:paraId="58CD09AE" w14:textId="1081113D" w:rsidR="00687599" w:rsidRPr="00976BEA" w:rsidRDefault="00A97DAF" w:rsidP="00814BCC">
            <w:pPr>
              <w:pStyle w:val="TableNumbered2"/>
              <w:cnfStyle w:val="000000000000" w:firstRow="0" w:lastRow="0" w:firstColumn="0" w:lastColumn="0" w:oddVBand="0" w:evenVBand="0" w:oddHBand="0" w:evenHBand="0" w:firstRowFirstColumn="0" w:firstRowLastColumn="0" w:lastRowFirstColumn="0" w:lastRowLastColumn="0"/>
            </w:pPr>
            <w:ins w:id="3421" w:author="Martinez De Hurtado Yela Fermin" w:date="2024-10-23T12:22:00Z">
              <w:r>
                <w:t>Buildings that have a PED that is 10% below the Net Zero Energy Building Certification™ (NZEB)</w:t>
              </w:r>
            </w:ins>
            <w:del w:id="3422" w:author="Martinez De Hurtado Yela Fermin" w:date="2024-10-23T12:26:00Z">
              <w:r w:rsidR="00687599" w:rsidDel="001C6864">
                <w:delText>Net Zero Energy Building Certification™ (NZEB)</w:delText>
              </w:r>
            </w:del>
          </w:p>
          <w:p w14:paraId="4CF94E86" w14:textId="77777777" w:rsidR="00687599" w:rsidRPr="00854071" w:rsidRDefault="00687599" w:rsidP="00814BCC">
            <w:pPr>
              <w:pStyle w:val="TableNumbered2"/>
              <w:cnfStyle w:val="000000000000" w:firstRow="0" w:lastRow="0" w:firstColumn="0" w:lastColumn="0" w:oddVBand="0" w:evenVBand="0" w:oddHBand="0" w:evenHBand="0" w:firstRowFirstColumn="0" w:firstRowLastColumn="0" w:lastRowFirstColumn="0" w:lastRowLastColumn="0"/>
            </w:pPr>
            <w:r>
              <w:t>Low-Carbon Buildings Climate Bond Initiative (CBI) Certification</w:t>
            </w:r>
          </w:p>
        </w:tc>
      </w:tr>
      <w:tr w:rsidR="00687599" w:rsidRPr="00FE303E" w14:paraId="1DD76172"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08A8A089" w14:textId="77777777" w:rsidR="00687599" w:rsidRPr="00854071" w:rsidRDefault="00687599" w:rsidP="002926A4">
            <w:pPr>
              <w:pStyle w:val="TableText"/>
            </w:pPr>
            <w:r>
              <w:lastRenderedPageBreak/>
              <w:t>Santander-specific</w:t>
            </w:r>
          </w:p>
        </w:tc>
        <w:tc>
          <w:tcPr>
            <w:tcW w:w="6877" w:type="dxa"/>
            <w:shd w:val="clear" w:color="auto" w:fill="FFFFFF" w:themeFill="background2"/>
          </w:tcPr>
          <w:p w14:paraId="48236AE8" w14:textId="77777777" w:rsidR="00687599" w:rsidRPr="00854071" w:rsidRDefault="00687599" w:rsidP="002926A4">
            <w:pPr>
              <w:pStyle w:val="TableText"/>
              <w:cnfStyle w:val="000000000000" w:firstRow="0" w:lastRow="0" w:firstColumn="0" w:lastColumn="0" w:oddVBand="0" w:evenVBand="0" w:oddHBand="0" w:evenHBand="0" w:firstRowFirstColumn="0" w:firstRowLastColumn="0" w:lastRowFirstColumn="0" w:lastRowLastColumn="0"/>
            </w:pPr>
            <w:r w:rsidRPr="00854071">
              <w:t>The activity complies with the following criteria:</w:t>
            </w:r>
          </w:p>
          <w:p w14:paraId="11C91688" w14:textId="77777777" w:rsidR="00687599" w:rsidRPr="00854071" w:rsidRDefault="00687599" w:rsidP="00A46517">
            <w:pPr>
              <w:pStyle w:val="TableNumbered1"/>
              <w:numPr>
                <w:ilvl w:val="0"/>
                <w:numId w:val="163"/>
              </w:numPr>
              <w:cnfStyle w:val="000000000000" w:firstRow="0" w:lastRow="0" w:firstColumn="0" w:lastColumn="0" w:oddVBand="0" w:evenVBand="0" w:oddHBand="0" w:evenHBand="0" w:firstRowFirstColumn="0" w:firstRowLastColumn="0" w:lastRowFirstColumn="0" w:lastRowLastColumn="0"/>
            </w:pPr>
            <w:r w:rsidRPr="00854071">
              <w:t xml:space="preserve">New or existing buildings that have obtained or will in future obtain any of the following certifications of efficiency of the real estate: </w:t>
            </w:r>
          </w:p>
          <w:p w14:paraId="6A72277C"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Building are within the top 15% energy efficiency of the national or regional building stock (e.g. EPC certificate or PED within the top 15%)</w:t>
            </w:r>
          </w:p>
          <w:p w14:paraId="3861B636"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LEED (Gold or above)</w:t>
            </w:r>
          </w:p>
          <w:p w14:paraId="1797FA41"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 xml:space="preserve">BREEAM (Excellent or above where “Very good” can be acceptable with a minimum score of 70% in the Energy category) </w:t>
            </w:r>
          </w:p>
          <w:p w14:paraId="3C6851C7"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Energy Performance Certificate (EPC) (B or above in Italy)</w:t>
            </w:r>
          </w:p>
          <w:p w14:paraId="091601AF"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DGNB Certification (Gold or above)</w:t>
            </w:r>
          </w:p>
          <w:p w14:paraId="2C4B4781" w14:textId="405FAB31"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lastRenderedPageBreak/>
              <w:t>EDGE (Advanced or Zero Carbon)</w:t>
            </w:r>
            <w:ins w:id="3423" w:author="Martinez De Hurtado Yela Fermin" w:date="2024-12-12T13:13:00Z" w16du:dateUtc="2024-12-12T12:13:00Z">
              <w:r w:rsidR="00CB39F5">
                <w:rPr>
                  <w:szCs w:val="18"/>
                </w:rPr>
                <w:t>; EDGE (Certified – Level 1) for Chile</w:t>
              </w:r>
            </w:ins>
            <w:ins w:id="3424" w:author="Martinez De Hurtado Yela Fermin" w:date="2025-01-02T15:06:00Z" w16du:dateUtc="2025-01-02T14:06:00Z">
              <w:r w:rsidR="000169DE">
                <w:rPr>
                  <w:szCs w:val="18"/>
                </w:rPr>
                <w:t>, Brazil, Argentina, Uruguay,</w:t>
              </w:r>
            </w:ins>
            <w:ins w:id="3425" w:author="Martinez De Hurtado Yela Fermin" w:date="2025-02-03T11:16:00Z" w16du:dateUtc="2025-02-03T10:16:00Z">
              <w:r w:rsidR="00251BDD">
                <w:rPr>
                  <w:szCs w:val="18"/>
                </w:rPr>
                <w:t xml:space="preserve"> Mexico,</w:t>
              </w:r>
            </w:ins>
            <w:ins w:id="3426" w:author="Martinez De Hurtado Yela Fermin" w:date="2025-01-02T15:06:00Z" w16du:dateUtc="2025-01-02T14:06:00Z">
              <w:r w:rsidR="000169DE">
                <w:rPr>
                  <w:szCs w:val="18"/>
                </w:rPr>
                <w:t xml:space="preserve"> Colombia and Peru</w:t>
              </w:r>
            </w:ins>
            <w:ins w:id="3427" w:author="Martinez De Hurtado Yela Fermin" w:date="2024-12-12T13:13:00Z" w16du:dateUtc="2024-12-12T12:13:00Z">
              <w:r w:rsidR="00CB39F5">
                <w:rPr>
                  <w:szCs w:val="18"/>
                </w:rPr>
                <w:t>.</w:t>
              </w:r>
            </w:ins>
            <w:ins w:id="3428" w:author="Martinez De Hurtado Yela Fermin" w:date="2025-02-04T18:44:00Z" w16du:dateUtc="2025-02-04T17:44:00Z">
              <w:r w:rsidR="0060415D">
                <w:rPr>
                  <w:szCs w:val="18"/>
                </w:rPr>
                <w:t xml:space="preserve"> Consideration of EDGE (Certified – Level 1) to be reviewed on an annual basis.</w:t>
              </w:r>
            </w:ins>
          </w:p>
          <w:p w14:paraId="5F02EACA"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Energy Star for Buildings (85 or above)</w:t>
            </w:r>
          </w:p>
          <w:p w14:paraId="0DF639CD"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Green Globes (Three globes or above)</w:t>
            </w:r>
          </w:p>
          <w:p w14:paraId="3A142EF6"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HQE (Excellent or above)</w:t>
            </w:r>
          </w:p>
          <w:p w14:paraId="335A63C4"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Living Building Challenges</w:t>
            </w:r>
          </w:p>
          <w:p w14:paraId="2DB22C39" w14:textId="77777777" w:rsidR="00687599" w:rsidRPr="00BD7F63" w:rsidRDefault="00687599" w:rsidP="00976BEA">
            <w:pPr>
              <w:pStyle w:val="TableNumbered2"/>
              <w:cnfStyle w:val="000000000000" w:firstRow="0" w:lastRow="0" w:firstColumn="0" w:lastColumn="0" w:oddVBand="0" w:evenVBand="0" w:oddHBand="0" w:evenHBand="0" w:firstRowFirstColumn="0" w:firstRowLastColumn="0" w:lastRowFirstColumn="0" w:lastRowLastColumn="0"/>
              <w:rPr>
                <w:lang w:val="de-DE"/>
              </w:rPr>
            </w:pPr>
            <w:r w:rsidRPr="00BD7F63">
              <w:rPr>
                <w:lang w:val="de-DE"/>
              </w:rPr>
              <w:t>Minergie (Minergie-A and Standard Minergie)</w:t>
            </w:r>
          </w:p>
          <w:p w14:paraId="27574E44"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Passivhaus (Classic or above)</w:t>
            </w:r>
          </w:p>
          <w:p w14:paraId="5B624C16"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Aqua-HQE (Excellent or above)</w:t>
            </w:r>
          </w:p>
          <w:p w14:paraId="650DC979" w14:textId="77777777" w:rsidR="00687599" w:rsidRPr="00626BD3" w:rsidRDefault="00687599" w:rsidP="00976BEA">
            <w:pPr>
              <w:pStyle w:val="TableNumbered2"/>
              <w:cnfStyle w:val="000000000000" w:firstRow="0" w:lastRow="0" w:firstColumn="0" w:lastColumn="0" w:oddVBand="0" w:evenVBand="0" w:oddHBand="0" w:evenHBand="0" w:firstRowFirstColumn="0" w:firstRowLastColumn="0" w:lastRowFirstColumn="0" w:lastRowLastColumn="0"/>
              <w:rPr>
                <w:lang w:val="es-ES"/>
              </w:rPr>
            </w:pPr>
            <w:r w:rsidRPr="00626BD3">
              <w:rPr>
                <w:lang w:val="es-ES"/>
              </w:rPr>
              <w:t xml:space="preserve">Calificacion Energetica de Viviendas CEV (Rating A and B) </w:t>
            </w:r>
          </w:p>
          <w:p w14:paraId="5CF70CDC" w14:textId="77777777" w:rsidR="00687599" w:rsidRPr="00976BEA" w:rsidRDefault="00687599" w:rsidP="00976BEA">
            <w:pPr>
              <w:pStyle w:val="TableNumbered2"/>
              <w:cnfStyle w:val="000000000000" w:firstRow="0" w:lastRow="0" w:firstColumn="0" w:lastColumn="0" w:oddVBand="0" w:evenVBand="0" w:oddHBand="0" w:evenHBand="0" w:firstRowFirstColumn="0" w:firstRowLastColumn="0" w:lastRowFirstColumn="0" w:lastRowLastColumn="0"/>
            </w:pPr>
            <w:r>
              <w:t>Eco-casa (Level 1 or above)</w:t>
            </w:r>
          </w:p>
          <w:p w14:paraId="16777D83" w14:textId="77777777" w:rsidR="00687599" w:rsidRDefault="00687599" w:rsidP="00976BEA">
            <w:pPr>
              <w:pStyle w:val="TableNumbered2"/>
              <w:cnfStyle w:val="000000000000" w:firstRow="0" w:lastRow="0" w:firstColumn="0" w:lastColumn="0" w:oddVBand="0" w:evenVBand="0" w:oddHBand="0" w:evenHBand="0" w:firstRowFirstColumn="0" w:firstRowLastColumn="0" w:lastRowFirstColumn="0" w:lastRowLastColumn="0"/>
              <w:rPr>
                <w:ins w:id="3429" w:author="Martinez De Hurtado Yela Fermin" w:date="2025-01-02T17:10:00Z" w16du:dateUtc="2025-01-02T16:10:00Z"/>
              </w:rPr>
            </w:pPr>
            <w:r>
              <w:t>NGBS (</w:t>
            </w:r>
            <w:r w:rsidR="00430A93">
              <w:t>G</w:t>
            </w:r>
            <w:r>
              <w:t>old or above)</w:t>
            </w:r>
          </w:p>
          <w:p w14:paraId="301FCC70"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430" w:author="Martinez De Hurtado Yela Fermin" w:date="2025-01-02T17:10:00Z" w16du:dateUtc="2025-01-02T16:10:00Z"/>
              </w:rPr>
            </w:pPr>
            <w:ins w:id="3431" w:author="Martinez De Hurtado Yela Fermin" w:date="2025-01-02T17:10:00Z" w16du:dateUtc="2025-01-02T16:10:00Z">
              <w:r>
                <w:t>Home Quality Mark (4 starts or above)</w:t>
              </w:r>
            </w:ins>
          </w:p>
          <w:p w14:paraId="4EF2BB74" w14:textId="77777777" w:rsidR="00B26C97"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432" w:author="Martinez De Hurtado Yela Fermin" w:date="2025-01-02T17:10:00Z" w16du:dateUtc="2025-01-02T16:10:00Z"/>
              </w:rPr>
            </w:pPr>
            <w:ins w:id="3433" w:author="Martinez De Hurtado Yela Fermin" w:date="2025-01-02T17:10:00Z" w16du:dateUtc="2025-01-02T16:10:00Z">
              <w:r>
                <w:t>NABERS (</w:t>
              </w:r>
              <w:r w:rsidRPr="007D2FB2">
                <w:t>4,5 stars or above</w:t>
              </w:r>
              <w:r>
                <w:t>)</w:t>
              </w:r>
            </w:ins>
          </w:p>
          <w:p w14:paraId="510E3804" w14:textId="77777777" w:rsidR="00B26C97" w:rsidRPr="009B02A1" w:rsidRDefault="00B26C97" w:rsidP="00B26C97">
            <w:pPr>
              <w:pStyle w:val="TableNumbered2"/>
              <w:cnfStyle w:val="000000000000" w:firstRow="0" w:lastRow="0" w:firstColumn="0" w:lastColumn="0" w:oddVBand="0" w:evenVBand="0" w:oddHBand="0" w:evenHBand="0" w:firstRowFirstColumn="0" w:firstRowLastColumn="0" w:lastRowFirstColumn="0" w:lastRowLastColumn="0"/>
              <w:rPr>
                <w:ins w:id="3434" w:author="Martinez De Hurtado Yela Fermin" w:date="2025-01-02T17:10:00Z" w16du:dateUtc="2025-01-02T16:10:00Z"/>
                <w:szCs w:val="18"/>
                <w:lang w:val="es-ES"/>
              </w:rPr>
            </w:pPr>
            <w:ins w:id="3435" w:author="Martinez De Hurtado Yela Fermin" w:date="2025-01-02T17:10:00Z" w16du:dateUtc="2025-01-02T16:10:00Z">
              <w:r>
                <w:t>PBE Edificia (</w:t>
              </w:r>
              <w:r w:rsidRPr="007D2FB2">
                <w:t>ENCE rating B</w:t>
              </w:r>
              <w:r>
                <w:t>)</w:t>
              </w:r>
            </w:ins>
          </w:p>
          <w:p w14:paraId="0CB52EF7" w14:textId="2987DA5B" w:rsidR="00B26C97" w:rsidRPr="00854071" w:rsidRDefault="00B26C97" w:rsidP="00B26C97">
            <w:pPr>
              <w:pStyle w:val="TableNumbered2"/>
              <w:cnfStyle w:val="000000000000" w:firstRow="0" w:lastRow="0" w:firstColumn="0" w:lastColumn="0" w:oddVBand="0" w:evenVBand="0" w:oddHBand="0" w:evenHBand="0" w:firstRowFirstColumn="0" w:firstRowLastColumn="0" w:lastRowFirstColumn="0" w:lastRowLastColumn="0"/>
            </w:pPr>
            <w:ins w:id="3436" w:author="Martinez De Hurtado Yela Fermin" w:date="2025-01-02T17:10:00Z" w16du:dateUtc="2025-01-02T16:10:00Z">
              <w:r w:rsidRPr="00B26C97">
                <w:rPr>
                  <w:szCs w:val="18"/>
                </w:rPr>
                <w:t>CCCS CASA Colombia v3.0</w:t>
              </w:r>
            </w:ins>
          </w:p>
        </w:tc>
      </w:tr>
    </w:tbl>
    <w:p w14:paraId="6AC2103A" w14:textId="77777777" w:rsidR="002926A4" w:rsidRPr="00854071" w:rsidRDefault="002926A4" w:rsidP="00DD20B8">
      <w:pPr>
        <w:pStyle w:val="BodyTextNoSpacing"/>
      </w:pPr>
    </w:p>
    <w:p w14:paraId="31F57BA7" w14:textId="77777777" w:rsidR="00215557" w:rsidRPr="00215557" w:rsidRDefault="00687599" w:rsidP="00976BEA">
      <w:pPr>
        <w:pStyle w:val="HeadingA3"/>
        <w:rPr>
          <w:lang w:eastAsia="en-GB"/>
        </w:rPr>
      </w:pPr>
      <w:bookmarkStart w:id="3437" w:name="_Toc152060605"/>
      <w:bookmarkStart w:id="3438" w:name="_Toc153298546"/>
      <w:bookmarkStart w:id="3439" w:name="_Toc153408807"/>
      <w:bookmarkStart w:id="3440" w:name="_Toc186795165"/>
      <w:r w:rsidRPr="6862EE71">
        <w:rPr>
          <w:lang w:eastAsia="en-GB"/>
        </w:rPr>
        <w:lastRenderedPageBreak/>
        <w:t>Demolition and wrecking of buildings and other structures</w:t>
      </w:r>
      <w:bookmarkEnd w:id="3437"/>
      <w:bookmarkEnd w:id="3438"/>
      <w:bookmarkEnd w:id="3439"/>
      <w:bookmarkEnd w:id="3440"/>
    </w:p>
    <w:p w14:paraId="319595CD" w14:textId="77777777" w:rsidR="00687599" w:rsidRPr="00854071" w:rsidRDefault="0003712E" w:rsidP="00976BEA">
      <w:pPr>
        <w:pStyle w:val="Boldunderline"/>
        <w:keepNext/>
        <w:keepLines/>
      </w:pPr>
      <w:r>
        <w:t>Activity description</w:t>
      </w:r>
    </w:p>
    <w:p w14:paraId="52A0B509" w14:textId="77777777" w:rsidR="00687599" w:rsidRPr="00854071" w:rsidRDefault="00687599" w:rsidP="00976BEA">
      <w:pPr>
        <w:pStyle w:val="Textoindependiente"/>
        <w:keepNext/>
        <w:keepLines/>
      </w:pPr>
      <w:r w:rsidRPr="00854071">
        <w:t>The demolition and wrecking of buildings, roads and runways, railways, bridges, tunnels, wastewater treatment works, water treatment works, pipelines, wells and boreholes, power-generating plants, chemical plants, dams and reservoirs, mines and quarries, offshore structures, near shore works, ports, waterway works or land formation and reclamation.</w:t>
      </w:r>
    </w:p>
    <w:p w14:paraId="7A4DF2C2" w14:textId="77777777" w:rsidR="00687599" w:rsidRPr="00854071" w:rsidRDefault="00687599" w:rsidP="00976BEA">
      <w:pPr>
        <w:pStyle w:val="Textoindependiente"/>
        <w:keepNext/>
        <w:keepLines/>
      </w:pPr>
    </w:p>
    <w:tbl>
      <w:tblPr>
        <w:tblStyle w:val="OWTable"/>
        <w:tblW w:w="5000" w:type="pct"/>
        <w:tblLayout w:type="fixed"/>
        <w:tblLook w:val="04A0" w:firstRow="1" w:lastRow="0" w:firstColumn="1" w:lastColumn="0" w:noHBand="0" w:noVBand="1"/>
      </w:tblPr>
      <w:tblGrid>
        <w:gridCol w:w="2683"/>
        <w:gridCol w:w="6922"/>
      </w:tblGrid>
      <w:tr w:rsidR="00687599" w:rsidRPr="00726BB2" w14:paraId="681F3C7F"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B66EA2D" w14:textId="77777777" w:rsidR="00687599" w:rsidRPr="00726BB2" w:rsidRDefault="00687599" w:rsidP="00976BEA">
            <w:pPr>
              <w:pStyle w:val="TableHeadingText"/>
              <w:keepNext/>
              <w:rPr>
                <w:b/>
                <w:bCs/>
                <w:szCs w:val="18"/>
              </w:rPr>
            </w:pPr>
            <w:r w:rsidRPr="00726BB2">
              <w:rPr>
                <w:b/>
                <w:bCs/>
                <w:szCs w:val="18"/>
              </w:rPr>
              <w:t>Eligibility</w:t>
            </w:r>
          </w:p>
        </w:tc>
        <w:tc>
          <w:tcPr>
            <w:tcW w:w="6877" w:type="dxa"/>
          </w:tcPr>
          <w:p w14:paraId="563270D3" w14:textId="77777777" w:rsidR="00687599" w:rsidRPr="00726BB2" w:rsidRDefault="00687599" w:rsidP="00976BEA">
            <w:pPr>
              <w:pStyle w:val="TableHeadingText"/>
              <w:keepNext/>
              <w:cnfStyle w:val="100000000000" w:firstRow="1" w:lastRow="0" w:firstColumn="0" w:lastColumn="0" w:oddVBand="0" w:evenVBand="0" w:oddHBand="0" w:evenHBand="0" w:firstRowFirstColumn="0" w:firstRowLastColumn="0" w:lastRowFirstColumn="0" w:lastRowLastColumn="0"/>
              <w:rPr>
                <w:b/>
                <w:bCs/>
                <w:szCs w:val="18"/>
              </w:rPr>
            </w:pPr>
            <w:r w:rsidRPr="00726BB2">
              <w:rPr>
                <w:b/>
                <w:bCs/>
                <w:szCs w:val="18"/>
              </w:rPr>
              <w:t>Criteria</w:t>
            </w:r>
            <w:r w:rsidRPr="00726BB2">
              <w:rPr>
                <w:b/>
                <w:bCs/>
                <w:color w:val="002C77" w:themeColor="accent1"/>
                <w:szCs w:val="18"/>
              </w:rPr>
              <w:t xml:space="preserve"> </w:t>
            </w:r>
          </w:p>
        </w:tc>
      </w:tr>
      <w:tr w:rsidR="00687599" w:rsidRPr="00726BB2" w14:paraId="4B6EF805"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1160B8EB" w14:textId="77777777" w:rsidR="00687599" w:rsidRPr="00726BB2" w:rsidRDefault="00687599" w:rsidP="00976BEA">
            <w:pPr>
              <w:pStyle w:val="TableText"/>
              <w:keepNext/>
              <w:keepLines/>
              <w:rPr>
                <w:szCs w:val="18"/>
              </w:rPr>
            </w:pPr>
            <w:r w:rsidRPr="00726BB2">
              <w:rPr>
                <w:szCs w:val="18"/>
              </w:rPr>
              <w:t>EU Taxonomy consistent</w:t>
            </w:r>
          </w:p>
        </w:tc>
        <w:tc>
          <w:tcPr>
            <w:tcW w:w="6877" w:type="dxa"/>
            <w:shd w:val="clear" w:color="auto" w:fill="C9E8D3" w:themeFill="accent5" w:themeFillTint="33"/>
          </w:tcPr>
          <w:p w14:paraId="46A2CE9C" w14:textId="77777777" w:rsidR="00687599" w:rsidRPr="00726BB2" w:rsidRDefault="00687599" w:rsidP="00976BEA">
            <w:pPr>
              <w:pStyle w:val="TableText"/>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 xml:space="preserve">The activity complies with </w:t>
            </w:r>
            <w:r w:rsidRPr="00726BB2">
              <w:rPr>
                <w:b/>
                <w:bCs/>
                <w:szCs w:val="18"/>
                <w:u w:val="single"/>
              </w:rPr>
              <w:t>all</w:t>
            </w:r>
            <w:r w:rsidRPr="00726BB2">
              <w:rPr>
                <w:b/>
                <w:bCs/>
                <w:szCs w:val="18"/>
              </w:rPr>
              <w:t xml:space="preserve"> </w:t>
            </w:r>
            <w:r w:rsidRPr="0066320E">
              <w:rPr>
                <w:szCs w:val="18"/>
              </w:rPr>
              <w:t>of</w:t>
            </w:r>
            <w:r w:rsidRPr="00726BB2">
              <w:rPr>
                <w:szCs w:val="18"/>
              </w:rPr>
              <w:t xml:space="preserve"> the following criteria</w:t>
            </w:r>
            <w:r w:rsidR="4C735C23" w:rsidRPr="00726BB2">
              <w:rPr>
                <w:szCs w:val="18"/>
              </w:rPr>
              <w:t xml:space="preserve"> </w:t>
            </w:r>
            <w:r w:rsidR="4C735C23" w:rsidRPr="00726BB2">
              <w:rPr>
                <w:b/>
                <w:bCs/>
                <w:color w:val="002C77" w:themeColor="accent1"/>
                <w:szCs w:val="18"/>
              </w:rPr>
              <w:t>[LTO]</w:t>
            </w:r>
            <w:r w:rsidRPr="00726BB2">
              <w:rPr>
                <w:szCs w:val="18"/>
              </w:rPr>
              <w:t>:</w:t>
            </w:r>
          </w:p>
          <w:p w14:paraId="6EDD1C32" w14:textId="77777777" w:rsidR="00687599" w:rsidRPr="00726BB2" w:rsidRDefault="00687599" w:rsidP="00A46517">
            <w:pPr>
              <w:pStyle w:val="TableNumbered1"/>
              <w:numPr>
                <w:ilvl w:val="0"/>
                <w:numId w:val="164"/>
              </w:numPr>
              <w:cnfStyle w:val="000000000000" w:firstRow="0" w:lastRow="0" w:firstColumn="0" w:lastColumn="0" w:oddVBand="0" w:evenVBand="0" w:oddHBand="0" w:evenHBand="0" w:firstRowFirstColumn="0" w:firstRowLastColumn="0" w:lastRowFirstColumn="0" w:lastRowLastColumn="0"/>
            </w:pPr>
            <w:r w:rsidRPr="00726BB2">
              <w:t>Prior to the start of the demolition or wrecking activity, at least the following aspects are discussed and agreed upon with the client:</w:t>
            </w:r>
          </w:p>
          <w:p w14:paraId="338FAF17"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Definition of key performance indicators and target ambition level</w:t>
            </w:r>
          </w:p>
          <w:p w14:paraId="2A3CC1D3"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Identification of project-specific constraints that may compromise the target ambition level (such as time, labour and space) and how to minimise these constraints</w:t>
            </w:r>
          </w:p>
          <w:p w14:paraId="77E48587"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Details of the pre-demolition auditing procedure</w:t>
            </w:r>
          </w:p>
          <w:p w14:paraId="14E38FFF"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An outline waste management plan that prioritises selective deconstruction, decontamination and source separation of waste streams</w:t>
            </w:r>
          </w:p>
          <w:p w14:paraId="7917D82A" w14:textId="77777777" w:rsidR="00687599" w:rsidRPr="00726BB2" w:rsidRDefault="00687599" w:rsidP="00976BEA">
            <w:pPr>
              <w:pStyle w:val="TableNumbered1"/>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Pre-demolition audits are necessary for improved waste identification, source separation, and collection, as well as quality management</w:t>
            </w:r>
          </w:p>
          <w:p w14:paraId="22CCBBBF" w14:textId="77777777" w:rsidR="00687599" w:rsidRPr="00726BB2" w:rsidRDefault="00687599" w:rsidP="00976BEA">
            <w:pPr>
              <w:pStyle w:val="TableNumbered1"/>
              <w:keepNext/>
              <w:keepLines/>
              <w:cnfStyle w:val="000000000000" w:firstRow="0" w:lastRow="0" w:firstColumn="0" w:lastColumn="0" w:oddVBand="0" w:evenVBand="0" w:oddHBand="0" w:evenHBand="0" w:firstRowFirstColumn="0" w:firstRowLastColumn="0" w:lastRowFirstColumn="0" w:lastRowLastColumn="0"/>
              <w:rPr>
                <w:szCs w:val="18"/>
              </w:rPr>
            </w:pPr>
            <w:r w:rsidRPr="0A974F12">
              <w:t>For the preparing for re-use or recycling of the non-hazardous</w:t>
            </w:r>
            <w:r w:rsidRPr="0A974F12">
              <w:rPr>
                <w:rStyle w:val="Refdenotaalpie"/>
              </w:rPr>
              <w:footnoteReference w:id="143"/>
            </w:r>
            <w:r w:rsidRPr="0A974F12">
              <w:t xml:space="preserve"> construction and demolition waste generated, either (a.) or (b.) are complied with:</w:t>
            </w:r>
          </w:p>
          <w:p w14:paraId="234B44DD"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A974F12">
              <w:t>Is at least 90% (by mass in kilogrammes), excluding backfilling; naturally occurring materials (such as soil and stones) are excluded</w:t>
            </w:r>
            <w:r w:rsidRPr="0A974F12">
              <w:rPr>
                <w:rStyle w:val="Refdenotaalpie"/>
              </w:rPr>
              <w:footnoteReference w:id="144"/>
            </w:r>
          </w:p>
          <w:p w14:paraId="199D87C9" w14:textId="77777777" w:rsidR="00687599" w:rsidRPr="00726BB2"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rPr>
                <w:szCs w:val="18"/>
              </w:rPr>
            </w:pPr>
            <w:r w:rsidRPr="00726BB2">
              <w:rPr>
                <w:szCs w:val="18"/>
              </w:rPr>
              <w:t>At least 95% of the mineral fraction and 70% of the non-mineral fraction of the non-hazardous demolition waste is separately collected and prepared for reuse or recycled</w:t>
            </w:r>
          </w:p>
        </w:tc>
      </w:tr>
      <w:tr w:rsidR="00687599" w:rsidRPr="00726BB2" w14:paraId="7F96AEEE"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7B2DB506" w14:textId="77777777" w:rsidR="00687599" w:rsidRPr="00726BB2" w:rsidRDefault="00687599" w:rsidP="002926A4">
            <w:pPr>
              <w:pStyle w:val="TableText"/>
              <w:rPr>
                <w:szCs w:val="18"/>
              </w:rPr>
            </w:pPr>
            <w:r w:rsidRPr="00726BB2">
              <w:rPr>
                <w:szCs w:val="18"/>
              </w:rPr>
              <w:t>Santander-specific</w:t>
            </w:r>
          </w:p>
        </w:tc>
        <w:tc>
          <w:tcPr>
            <w:tcW w:w="6877" w:type="dxa"/>
            <w:shd w:val="clear" w:color="auto" w:fill="FFFFFF" w:themeFill="background2"/>
          </w:tcPr>
          <w:p w14:paraId="2386A5E3" w14:textId="118C1640" w:rsidR="00687599" w:rsidRPr="00726BB2" w:rsidRDefault="00174C51" w:rsidP="002926A4">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ins w:id="3441" w:author="Martinez De Hurtado Yela Fermin" w:date="2024-10-02T12:15:00Z">
              <w:r w:rsidRPr="00174C51">
                <w:rPr>
                  <w:rFonts w:cstheme="minorHAnsi"/>
                  <w:szCs w:val="18"/>
                </w:rPr>
                <w:t>For non-EU countries, same as EU taxonomy consistent criteria excepting compliance with LTO</w:t>
              </w:r>
            </w:ins>
            <w:del w:id="3442" w:author="Martinez De Hurtado Yela Fermin" w:date="2024-10-02T12:15:00Z">
              <w:r w:rsidR="00EB4174" w:rsidRPr="00726BB2" w:rsidDel="00174C51">
                <w:rPr>
                  <w:rFonts w:cstheme="minorHAnsi"/>
                  <w:szCs w:val="18"/>
                </w:rPr>
                <w:delText>Not Applicable</w:delText>
              </w:r>
            </w:del>
          </w:p>
        </w:tc>
      </w:tr>
    </w:tbl>
    <w:p w14:paraId="52C1ECE0" w14:textId="77777777" w:rsidR="00687599" w:rsidRPr="00854071" w:rsidRDefault="00687599" w:rsidP="00DD20B8">
      <w:pPr>
        <w:pStyle w:val="Textoindependiente"/>
      </w:pPr>
    </w:p>
    <w:p w14:paraId="74A9367F" w14:textId="77777777" w:rsidR="002926A4" w:rsidRPr="00854071" w:rsidRDefault="002926A4" w:rsidP="00DD20B8">
      <w:pPr>
        <w:pStyle w:val="BodyTextNoSpacing"/>
      </w:pPr>
    </w:p>
    <w:p w14:paraId="1A9CA046" w14:textId="77777777" w:rsidR="00687599" w:rsidRDefault="00687599" w:rsidP="00976BEA">
      <w:pPr>
        <w:pStyle w:val="HeadingA3"/>
        <w:rPr>
          <w:lang w:eastAsia="en-GB"/>
        </w:rPr>
      </w:pPr>
      <w:bookmarkStart w:id="3443" w:name="_Toc152060606"/>
      <w:bookmarkStart w:id="3444" w:name="_Toc153298547"/>
      <w:bookmarkStart w:id="3445" w:name="_Toc153408808"/>
      <w:bookmarkStart w:id="3446" w:name="_Toc186795166"/>
      <w:r>
        <w:lastRenderedPageBreak/>
        <w:t>Maintenance</w:t>
      </w:r>
      <w:r w:rsidRPr="6862EE71">
        <w:rPr>
          <w:lang w:eastAsia="en-GB"/>
        </w:rPr>
        <w:t xml:space="preserve"> of roads and motorways</w:t>
      </w:r>
      <w:bookmarkEnd w:id="3443"/>
      <w:bookmarkEnd w:id="3444"/>
      <w:bookmarkEnd w:id="3445"/>
      <w:bookmarkEnd w:id="3446"/>
    </w:p>
    <w:p w14:paraId="05BD53E8" w14:textId="77777777" w:rsidR="00687599" w:rsidRPr="00854071" w:rsidRDefault="0003712E" w:rsidP="00976BEA">
      <w:pPr>
        <w:pStyle w:val="Boldunderline"/>
        <w:keepNext/>
        <w:keepLines/>
      </w:pPr>
      <w:r>
        <w:t>Activity description</w:t>
      </w:r>
    </w:p>
    <w:p w14:paraId="4B48A0C8" w14:textId="77777777" w:rsidR="00687599" w:rsidRPr="00854071" w:rsidRDefault="00687599" w:rsidP="00976BEA">
      <w:pPr>
        <w:pStyle w:val="Textoindependiente"/>
        <w:keepNext/>
        <w:keepLines/>
      </w:pPr>
      <w:r w:rsidRPr="00854071">
        <w:t xml:space="preserve">Maintenance of streets, roads and motorways, other vehicular and pedestrian ways, surface work on streets, roads, highways, bridges, tunnels, aerodrome runways, taxiways and aprons, defined as all actions undertaken to maintain and restore the serviceability and level of service of roads. For bridges and tunnels, the economic activity only includes the maintenance </w:t>
      </w:r>
      <w:r w:rsidRPr="00976BEA">
        <w:t>of</w:t>
      </w:r>
      <w:r w:rsidRPr="00854071">
        <w:t xml:space="preserve"> the road that runs on the bridge or through the tunnel. It does not include the maintenance of the bridge or tunnel itself.</w:t>
      </w:r>
    </w:p>
    <w:p w14:paraId="3C4CE6A8" w14:textId="77777777" w:rsidR="00687599" w:rsidRPr="00854071" w:rsidRDefault="00687599" w:rsidP="00976BEA">
      <w:pPr>
        <w:pStyle w:val="Textoindependiente"/>
        <w:keepNext/>
        <w:keepLines/>
      </w:pPr>
    </w:p>
    <w:tbl>
      <w:tblPr>
        <w:tblStyle w:val="OWTable"/>
        <w:tblW w:w="5000" w:type="pct"/>
        <w:tblLayout w:type="fixed"/>
        <w:tblLook w:val="04A0" w:firstRow="1" w:lastRow="0" w:firstColumn="1" w:lastColumn="0" w:noHBand="0" w:noVBand="1"/>
      </w:tblPr>
      <w:tblGrid>
        <w:gridCol w:w="2683"/>
        <w:gridCol w:w="6922"/>
      </w:tblGrid>
      <w:tr w:rsidR="00687599" w:rsidRPr="00FE303E" w14:paraId="6AB4B01E"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D39983D" w14:textId="77777777" w:rsidR="00687599" w:rsidRPr="002926A4" w:rsidRDefault="00687599" w:rsidP="00976BEA">
            <w:pPr>
              <w:pStyle w:val="TableHeadingText"/>
              <w:keepNext/>
              <w:rPr>
                <w:b/>
                <w:bCs/>
              </w:rPr>
            </w:pPr>
            <w:r w:rsidRPr="002926A4">
              <w:rPr>
                <w:b/>
                <w:bCs/>
              </w:rPr>
              <w:t>Eligibility</w:t>
            </w:r>
          </w:p>
        </w:tc>
        <w:tc>
          <w:tcPr>
            <w:tcW w:w="6877" w:type="dxa"/>
          </w:tcPr>
          <w:p w14:paraId="55925ADD" w14:textId="77777777" w:rsidR="00687599" w:rsidRPr="002926A4" w:rsidRDefault="00687599" w:rsidP="00976BEA">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2926A4">
              <w:rPr>
                <w:b/>
                <w:bCs/>
              </w:rPr>
              <w:t>Criteria</w:t>
            </w:r>
            <w:r w:rsidRPr="002926A4">
              <w:rPr>
                <w:b/>
                <w:bCs/>
                <w:color w:val="002C77" w:themeColor="accent1"/>
              </w:rPr>
              <w:t xml:space="preserve"> </w:t>
            </w:r>
          </w:p>
        </w:tc>
      </w:tr>
      <w:tr w:rsidR="00687599" w:rsidRPr="00FE303E" w14:paraId="0FE0C0A1"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30D554F4" w14:textId="77777777" w:rsidR="00687599" w:rsidRPr="00854071" w:rsidRDefault="00687599" w:rsidP="00976BEA">
            <w:pPr>
              <w:pStyle w:val="TableText"/>
              <w:keepNext/>
              <w:keepLines/>
            </w:pPr>
            <w:r>
              <w:t>EU Taxonomy consistent</w:t>
            </w:r>
          </w:p>
        </w:tc>
        <w:tc>
          <w:tcPr>
            <w:tcW w:w="6877" w:type="dxa"/>
            <w:shd w:val="clear" w:color="auto" w:fill="C9E8D3" w:themeFill="accent5" w:themeFillTint="33"/>
          </w:tcPr>
          <w:p w14:paraId="0328D742" w14:textId="77777777" w:rsidR="00687599" w:rsidRPr="00854071" w:rsidRDefault="00687599" w:rsidP="00976BEA">
            <w:pPr>
              <w:pStyle w:val="TableText"/>
              <w:keepNext/>
              <w:keepLines/>
              <w:cnfStyle w:val="000000000000" w:firstRow="0" w:lastRow="0" w:firstColumn="0" w:lastColumn="0" w:oddVBand="0" w:evenVBand="0" w:oddHBand="0" w:evenHBand="0" w:firstRowFirstColumn="0" w:firstRowLastColumn="0" w:lastRowFirstColumn="0" w:lastRowLastColumn="0"/>
            </w:pPr>
            <w:r>
              <w:t>The activity complies</w:t>
            </w:r>
            <w:r w:rsidRPr="00854071">
              <w:t xml:space="preserve"> with</w:t>
            </w:r>
            <w:r>
              <w:t xml:space="preserve"> all of the following criteria</w:t>
            </w:r>
            <w:r w:rsidRPr="00854071">
              <w:t>:</w:t>
            </w:r>
          </w:p>
          <w:p w14:paraId="50D69E72" w14:textId="77777777" w:rsidR="00687599" w:rsidRPr="00854071" w:rsidRDefault="00687599" w:rsidP="00A46517">
            <w:pPr>
              <w:pStyle w:val="TableNumbered1"/>
              <w:numPr>
                <w:ilvl w:val="0"/>
                <w:numId w:val="165"/>
              </w:numPr>
              <w:cnfStyle w:val="000000000000" w:firstRow="0" w:lastRow="0" w:firstColumn="0" w:lastColumn="0" w:oddVBand="0" w:evenVBand="0" w:oddHBand="0" w:evenHBand="0" w:firstRowFirstColumn="0" w:firstRowLastColumn="0" w:lastRowFirstColumn="0" w:lastRowLastColumn="0"/>
            </w:pPr>
            <w:r w:rsidRPr="00854071">
              <w:t xml:space="preserve">Where </w:t>
            </w:r>
            <w:r w:rsidRPr="00726BB2">
              <w:t>main</w:t>
            </w:r>
            <w:r w:rsidRPr="00854071">
              <w:t xml:space="preserve"> road elements (binder course, surface course or concrete slabs) are:</w:t>
            </w:r>
          </w:p>
          <w:p w14:paraId="54896058" w14:textId="77777777" w:rsidR="00687599" w:rsidRPr="00854071"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pPr>
            <w:r w:rsidRPr="00854071">
              <w:t>Demolished or removed, the preparing for re-use or recycling of the non-hazardous</w:t>
            </w:r>
            <w:r w:rsidRPr="4F9A2CA1">
              <w:rPr>
                <w:rStyle w:val="Refdenotaalpie"/>
                <w:sz w:val="22"/>
                <w:szCs w:val="22"/>
              </w:rPr>
              <w:footnoteReference w:id="145"/>
            </w:r>
            <w:r w:rsidRPr="00854071">
              <w:t xml:space="preserve"> waste generated onsite is 100% (by mass in kilogrammes); excluding </w:t>
            </w:r>
            <w:r w:rsidRPr="00976BEA">
              <w:t>backfilling</w:t>
            </w:r>
            <w:r w:rsidRPr="00854071">
              <w:t xml:space="preserve">; naturally occurring materials (such as soil and stones) are excluded </w:t>
            </w:r>
          </w:p>
          <w:p w14:paraId="3541F426" w14:textId="77777777" w:rsidR="00687599" w:rsidRPr="00854071" w:rsidRDefault="00687599" w:rsidP="00976BEA">
            <w:pPr>
              <w:pStyle w:val="TableNumbered2"/>
              <w:keepNext/>
              <w:keepLines/>
              <w:cnfStyle w:val="000000000000" w:firstRow="0" w:lastRow="0" w:firstColumn="0" w:lastColumn="0" w:oddVBand="0" w:evenVBand="0" w:oddHBand="0" w:evenHBand="0" w:firstRowFirstColumn="0" w:firstRowLastColumn="0" w:lastRowFirstColumn="0" w:lastRowLastColumn="0"/>
            </w:pPr>
            <w:r w:rsidRPr="00854071">
              <w:t>Newly installed after demolition or removal, including roads built on a temporary basis, at least 50% (by mass in kilogrammes) of the structural road elements used are re-used or recycled materials or non-hazardous industrial by-products</w:t>
            </w:r>
            <w:r w:rsidRPr="4F9A2CA1">
              <w:rPr>
                <w:rStyle w:val="Refdenotaalpie"/>
                <w:sz w:val="22"/>
                <w:szCs w:val="22"/>
              </w:rPr>
              <w:footnoteReference w:id="146"/>
            </w:r>
          </w:p>
          <w:p w14:paraId="3E402A06" w14:textId="77777777" w:rsidR="00687599" w:rsidRPr="00854071" w:rsidRDefault="00687599" w:rsidP="00976BEA">
            <w:pPr>
              <w:pStyle w:val="TableNumbered1"/>
              <w:keepNext/>
              <w:keepLines/>
              <w:cnfStyle w:val="000000000000" w:firstRow="0" w:lastRow="0" w:firstColumn="0" w:lastColumn="0" w:oddVBand="0" w:evenVBand="0" w:oddHBand="0" w:evenHBand="0" w:firstRowFirstColumn="0" w:firstRowLastColumn="0" w:lastRowFirstColumn="0" w:lastRowLastColumn="0"/>
            </w:pPr>
            <w:r>
              <w:t>The re-used or recycled materials are not moved over distances greater than 2.5 times the distance between the construction site and the nearest production facility for equivalent primary raw materials</w:t>
            </w:r>
          </w:p>
          <w:p w14:paraId="3E990850" w14:textId="77777777" w:rsidR="00687599" w:rsidRPr="00854071" w:rsidRDefault="00687599" w:rsidP="00976BEA">
            <w:pPr>
              <w:pStyle w:val="TableNumbered1"/>
              <w:keepNext/>
              <w:keepLines/>
              <w:cnfStyle w:val="000000000000" w:firstRow="0" w:lastRow="0" w:firstColumn="0" w:lastColumn="0" w:oddVBand="0" w:evenVBand="0" w:oddHBand="0" w:evenHBand="0" w:firstRowFirstColumn="0" w:firstRowLastColumn="0" w:lastRowFirstColumn="0" w:lastRowLastColumn="0"/>
            </w:pPr>
            <w:r>
              <w:t>The use of primary raw material for road furniture is minimised through the use of secondary raw materials; for metals (e.g., steel restraint systems), a maximum of 30% of the material come from primary raw material</w:t>
            </w:r>
          </w:p>
        </w:tc>
      </w:tr>
      <w:tr w:rsidR="00687599" w:rsidRPr="00FE303E" w14:paraId="32F5A2C7"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3C4A929E" w14:textId="77777777" w:rsidR="00687599" w:rsidRPr="00854071" w:rsidRDefault="00687599" w:rsidP="002926A4">
            <w:pPr>
              <w:pStyle w:val="TableText"/>
            </w:pPr>
            <w:r>
              <w:t>Santander-specific</w:t>
            </w:r>
          </w:p>
        </w:tc>
        <w:tc>
          <w:tcPr>
            <w:tcW w:w="6877" w:type="dxa"/>
            <w:shd w:val="clear" w:color="auto" w:fill="FFFFFF" w:themeFill="background2"/>
          </w:tcPr>
          <w:p w14:paraId="13E77EBC" w14:textId="77777777" w:rsidR="00687599" w:rsidRPr="00854071" w:rsidRDefault="00EB4174" w:rsidP="002926A4">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147273C7" w14:textId="77777777" w:rsidR="002926A4" w:rsidRPr="00854071" w:rsidRDefault="002926A4" w:rsidP="00DD20B8">
      <w:pPr>
        <w:pStyle w:val="BodyTextNoSpacing"/>
      </w:pPr>
    </w:p>
    <w:p w14:paraId="05D057B6" w14:textId="77777777" w:rsidR="00687599" w:rsidRPr="00854071" w:rsidRDefault="00687599" w:rsidP="00726BB2">
      <w:pPr>
        <w:pStyle w:val="HeadingA3"/>
        <w:rPr>
          <w:lang w:eastAsia="en-GB"/>
        </w:rPr>
      </w:pPr>
      <w:bookmarkStart w:id="3447" w:name="_Toc152060607"/>
      <w:bookmarkStart w:id="3448" w:name="_Toc153298548"/>
      <w:bookmarkStart w:id="3449" w:name="_Toc153408809"/>
      <w:bookmarkStart w:id="3450" w:name="_Toc186795167"/>
      <w:r w:rsidRPr="6862EE71">
        <w:rPr>
          <w:lang w:eastAsia="en-GB"/>
        </w:rPr>
        <w:lastRenderedPageBreak/>
        <w:t>Use of concrete in civil engineering</w:t>
      </w:r>
      <w:bookmarkEnd w:id="3447"/>
      <w:bookmarkEnd w:id="3448"/>
      <w:bookmarkEnd w:id="3449"/>
      <w:bookmarkEnd w:id="3450"/>
    </w:p>
    <w:p w14:paraId="24C1A05C" w14:textId="77777777" w:rsidR="00687599" w:rsidRPr="00854071" w:rsidRDefault="0003712E" w:rsidP="00726BB2">
      <w:pPr>
        <w:pStyle w:val="Boldunderline"/>
        <w:keepNext/>
        <w:keepLines/>
      </w:pPr>
      <w:r>
        <w:t>Activity description</w:t>
      </w:r>
    </w:p>
    <w:p w14:paraId="3331A896" w14:textId="77777777" w:rsidR="00687599" w:rsidRPr="00854071" w:rsidRDefault="00687599" w:rsidP="00726BB2">
      <w:pPr>
        <w:pStyle w:val="Textoindependiente"/>
        <w:keepNext/>
        <w:keepLines/>
      </w:pPr>
      <w:r w:rsidRPr="00854071">
        <w:t xml:space="preserve">Use of concrete for new construction, reconstruction, or maintenance of civil engineering objects, except concrete road surfaces on the following elements: streets, motorways, highways, other vehicular and pedestrian ways, bridges, tunnels and aerodrome runways, taxiways and aprons that are covered under the economic activity ‘Maintenance of roads </w:t>
      </w:r>
      <w:r w:rsidRPr="00976BEA">
        <w:t>and</w:t>
      </w:r>
      <w:r w:rsidRPr="00854071">
        <w:t xml:space="preserve"> motorways’ (See Section C.11. of this Annex).</w:t>
      </w:r>
    </w:p>
    <w:tbl>
      <w:tblPr>
        <w:tblStyle w:val="OWTable"/>
        <w:tblW w:w="5000" w:type="pct"/>
        <w:tblLayout w:type="fixed"/>
        <w:tblLook w:val="04A0" w:firstRow="1" w:lastRow="0" w:firstColumn="1" w:lastColumn="0" w:noHBand="0" w:noVBand="1"/>
      </w:tblPr>
      <w:tblGrid>
        <w:gridCol w:w="2683"/>
        <w:gridCol w:w="6922"/>
      </w:tblGrid>
      <w:tr w:rsidR="00687599" w:rsidRPr="00FE303E" w14:paraId="34CBDBBA"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131D610E" w14:textId="77777777" w:rsidR="00687599" w:rsidRPr="002926A4" w:rsidRDefault="00687599" w:rsidP="00726BB2">
            <w:pPr>
              <w:pStyle w:val="TableHeadingText"/>
              <w:keepNext/>
              <w:rPr>
                <w:b/>
                <w:bCs/>
              </w:rPr>
            </w:pPr>
            <w:r w:rsidRPr="002926A4">
              <w:rPr>
                <w:b/>
                <w:bCs/>
              </w:rPr>
              <w:t>Eligibility</w:t>
            </w:r>
          </w:p>
        </w:tc>
        <w:tc>
          <w:tcPr>
            <w:tcW w:w="6877" w:type="dxa"/>
          </w:tcPr>
          <w:p w14:paraId="69211267" w14:textId="77777777" w:rsidR="00687599" w:rsidRPr="002926A4" w:rsidRDefault="00687599" w:rsidP="00726BB2">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4F9A2CA1">
              <w:rPr>
                <w:b/>
                <w:bCs/>
              </w:rPr>
              <w:t>Criteria</w:t>
            </w:r>
            <w:r w:rsidRPr="4F9A2CA1">
              <w:rPr>
                <w:b/>
                <w:bCs/>
                <w:color w:val="002C77" w:themeColor="accent1"/>
              </w:rPr>
              <w:t xml:space="preserve"> </w:t>
            </w:r>
          </w:p>
        </w:tc>
      </w:tr>
      <w:tr w:rsidR="00687599" w:rsidRPr="00FE303E" w14:paraId="066EEDA1"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0BB92E0A" w14:textId="77777777" w:rsidR="00687599" w:rsidRPr="00854071" w:rsidRDefault="00687599" w:rsidP="00726BB2">
            <w:pPr>
              <w:pStyle w:val="TableText"/>
              <w:keepNext/>
              <w:keepLines/>
            </w:pPr>
            <w:r>
              <w:t>EU Taxonomy consistent</w:t>
            </w:r>
          </w:p>
        </w:tc>
        <w:tc>
          <w:tcPr>
            <w:tcW w:w="6877" w:type="dxa"/>
            <w:shd w:val="clear" w:color="auto" w:fill="C9E8D3" w:themeFill="accent5" w:themeFillTint="33"/>
          </w:tcPr>
          <w:p w14:paraId="5A27E356" w14:textId="77777777" w:rsidR="00687599" w:rsidRPr="00854071" w:rsidRDefault="00687599" w:rsidP="00726BB2">
            <w:pPr>
              <w:pStyle w:val="TableText"/>
              <w:keepNext/>
              <w:keepLines/>
              <w:cnfStyle w:val="000000000000" w:firstRow="0" w:lastRow="0" w:firstColumn="0" w:lastColumn="0" w:oddVBand="0" w:evenVBand="0" w:oddHBand="0" w:evenHBand="0" w:firstRowFirstColumn="0" w:firstRowLastColumn="0" w:lastRowFirstColumn="0" w:lastRowLastColumn="0"/>
            </w:pPr>
            <w:r>
              <w:t>The activity complies</w:t>
            </w:r>
            <w:r w:rsidRPr="00854071">
              <w:t xml:space="preserve"> with</w:t>
            </w:r>
            <w:r>
              <w:t xml:space="preserve"> </w:t>
            </w:r>
            <w:r w:rsidRPr="003D208F">
              <w:rPr>
                <w:b/>
                <w:bCs/>
                <w:u w:val="single"/>
              </w:rPr>
              <w:t>all</w:t>
            </w:r>
            <w:r>
              <w:t xml:space="preserve"> of the following criteria</w:t>
            </w:r>
            <w:r w:rsidR="004D443B">
              <w:t xml:space="preserve"> </w:t>
            </w:r>
            <w:r w:rsidR="004D443B" w:rsidRPr="004D443B">
              <w:rPr>
                <w:b/>
                <w:bCs/>
                <w:color w:val="002C77" w:themeColor="accent1"/>
              </w:rPr>
              <w:t>[LTO]</w:t>
            </w:r>
            <w:r w:rsidRPr="00854071">
              <w:t>:</w:t>
            </w:r>
          </w:p>
          <w:p w14:paraId="474952CD" w14:textId="77777777" w:rsidR="00687599" w:rsidRPr="00726BB2" w:rsidRDefault="00687599" w:rsidP="00A46517">
            <w:pPr>
              <w:pStyle w:val="TableNumbered1"/>
              <w:keepNext/>
              <w:keepLines/>
              <w:numPr>
                <w:ilvl w:val="0"/>
                <w:numId w:val="166"/>
              </w:numPr>
              <w:cnfStyle w:val="000000000000" w:firstRow="0" w:lastRow="0" w:firstColumn="0" w:lastColumn="0" w:oddVBand="0" w:evenVBand="0" w:oddHBand="0" w:evenHBand="0" w:firstRowFirstColumn="0" w:firstRowLastColumn="0" w:lastRowFirstColumn="0" w:lastRowLastColumn="0"/>
              <w:rPr>
                <w:b/>
                <w:bCs/>
              </w:rPr>
            </w:pPr>
            <w:r w:rsidRPr="00854071">
              <w:t xml:space="preserve">Improved waste identification, source separation and collection, waste logistics, </w:t>
            </w:r>
            <w:r w:rsidRPr="00726BB2">
              <w:t>waste</w:t>
            </w:r>
            <w:r w:rsidRPr="00854071">
              <w:t xml:space="preserve"> processing, and quality management in place to achieve recycling of the non-hazardous waste</w:t>
            </w:r>
            <w:r w:rsidRPr="4F9A2CA1">
              <w:rPr>
                <w:rStyle w:val="Refdenotaalpie"/>
              </w:rPr>
              <w:footnoteReference w:id="147"/>
            </w:r>
            <w:r w:rsidRPr="00854071">
              <w:t xml:space="preserve"> of rate of 90% (by mass in kilogrammes), excluding backfilling; Naturally occurring materials (such as soil and stones) are excluded; Sorting systems and pre-demolition audits required</w:t>
            </w:r>
            <w:r w:rsidRPr="4F9A2CA1">
              <w:rPr>
                <w:rStyle w:val="Refdenotaalpie"/>
              </w:rPr>
              <w:footnoteReference w:id="148"/>
            </w:r>
          </w:p>
          <w:p w14:paraId="62FA6646" w14:textId="77777777" w:rsidR="00687599" w:rsidRPr="00854071" w:rsidRDefault="00687599" w:rsidP="00726BB2">
            <w:pPr>
              <w:pStyle w:val="TableNumbered1"/>
              <w:keepNext/>
              <w:keepLines/>
              <w:cnfStyle w:val="000000000000" w:firstRow="0" w:lastRow="0" w:firstColumn="0" w:lastColumn="0" w:oddVBand="0" w:evenVBand="0" w:oddHBand="0" w:evenHBand="0" w:firstRowFirstColumn="0" w:firstRowLastColumn="0" w:lastRowFirstColumn="0" w:lastRowLastColumn="0"/>
              <w:rPr>
                <w:b/>
                <w:bCs/>
                <w:color w:val="002C77" w:themeColor="accent1"/>
              </w:rPr>
            </w:pPr>
            <w:r w:rsidRPr="00854071">
              <w:t>Construction designs and techniques support circularity via the incorporation of concepts for design for adaptability and deconstruction. Compliance demonstrated using EU Level 2 reporting framework</w:t>
            </w:r>
            <w:r w:rsidRPr="4F9A2CA1">
              <w:rPr>
                <w:rStyle w:val="Refdenotaalpie"/>
              </w:rPr>
              <w:footnoteReference w:id="149"/>
            </w:r>
          </w:p>
          <w:p w14:paraId="3B328989" w14:textId="77777777" w:rsidR="00687599" w:rsidRPr="00854071" w:rsidRDefault="00687599" w:rsidP="00726BB2">
            <w:pPr>
              <w:pStyle w:val="TableNumbered1"/>
              <w:keepNext/>
              <w:keepLines/>
              <w:cnfStyle w:val="000000000000" w:firstRow="0" w:lastRow="0" w:firstColumn="0" w:lastColumn="0" w:oddVBand="0" w:evenVBand="0" w:oddHBand="0" w:evenHBand="0" w:firstRowFirstColumn="0" w:firstRowLastColumn="0" w:lastRowFirstColumn="0" w:lastRowLastColumn="0"/>
            </w:pPr>
            <w:r w:rsidRPr="00854071">
              <w:t>The use of primary raw material is minimised through the use of secondary raw materials. For concrete, a maximum of 70% of the material comes from primary raw material</w:t>
            </w:r>
            <w:r w:rsidRPr="4F9A2CA1">
              <w:rPr>
                <w:rStyle w:val="Refdenotaalpie"/>
              </w:rPr>
              <w:footnoteReference w:id="150"/>
            </w:r>
          </w:p>
          <w:p w14:paraId="1CD31B26" w14:textId="77777777" w:rsidR="00687599" w:rsidRPr="00854071" w:rsidRDefault="00687599" w:rsidP="00726BB2">
            <w:pPr>
              <w:pStyle w:val="TableNumbered1"/>
              <w:keepNext/>
              <w:keepLines/>
              <w:cnfStyle w:val="000000000000" w:firstRow="0" w:lastRow="0" w:firstColumn="0" w:lastColumn="0" w:oddVBand="0" w:evenVBand="0" w:oddHBand="0" w:evenHBand="0" w:firstRowFirstColumn="0" w:firstRowLastColumn="0" w:lastRowFirstColumn="0" w:lastRowLastColumn="0"/>
            </w:pPr>
            <w:r>
              <w:t>The secondary raw materials are not moved over distances greater than 2.5 times the distance between the construction site and the nearest production facility for equivalent primary raw materials</w:t>
            </w:r>
          </w:p>
          <w:p w14:paraId="69C53421" w14:textId="77777777" w:rsidR="00687599" w:rsidRPr="00854071" w:rsidRDefault="00687599" w:rsidP="00726BB2">
            <w:pPr>
              <w:pStyle w:val="TableNumbered1"/>
              <w:keepNext/>
              <w:keepLines/>
              <w:cnfStyle w:val="000000000000" w:firstRow="0" w:lastRow="0" w:firstColumn="0" w:lastColumn="0" w:oddVBand="0" w:evenVBand="0" w:oddHBand="0" w:evenHBand="0" w:firstRowFirstColumn="0" w:firstRowLastColumn="0" w:lastRowFirstColumn="0" w:lastRowLastColumn="0"/>
            </w:pPr>
            <w:r>
              <w:t>The operator of the activity uses electronic tools to describe the characteristics of the building, including the materials and components used, using EN ISO 22057:2022 to provide Environmental Product Declarations (stored in a digital format and made available to investors and clients on demand). The operator ensures the long-term preservation of this information beyond the useful life of the building by using the information managing systems provided by national tools, such as cadastre or public register</w:t>
            </w:r>
          </w:p>
          <w:p w14:paraId="4D6DC016" w14:textId="77777777" w:rsidR="00687599" w:rsidRPr="00854071" w:rsidRDefault="00687599" w:rsidP="00726BB2">
            <w:pPr>
              <w:pStyle w:val="TableNumbered1"/>
              <w:keepNext/>
              <w:keepLines/>
              <w:cnfStyle w:val="000000000000" w:firstRow="0" w:lastRow="0" w:firstColumn="0" w:lastColumn="0" w:oddVBand="0" w:evenVBand="0" w:oddHBand="0" w:evenHBand="0" w:firstRowFirstColumn="0" w:firstRowLastColumn="0" w:lastRowFirstColumn="0" w:lastRowLastColumn="0"/>
            </w:pPr>
            <w:r>
              <w:t>Bridges, tunnels, dikes and sluices are inspected regularly by a nationally approved inspector and the data is used to predict maintenance needs</w:t>
            </w:r>
          </w:p>
        </w:tc>
      </w:tr>
      <w:tr w:rsidR="00687599" w:rsidRPr="00FE303E" w14:paraId="5B75B5D9"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89EE099" w14:textId="77777777" w:rsidR="00687599" w:rsidRPr="00854071" w:rsidRDefault="00687599" w:rsidP="002926A4">
            <w:pPr>
              <w:pStyle w:val="TableText"/>
            </w:pPr>
            <w:r>
              <w:t>Santander-specific</w:t>
            </w:r>
          </w:p>
        </w:tc>
        <w:tc>
          <w:tcPr>
            <w:tcW w:w="6877" w:type="dxa"/>
            <w:shd w:val="clear" w:color="auto" w:fill="FFFFFF" w:themeFill="background2"/>
          </w:tcPr>
          <w:p w14:paraId="321B46BE" w14:textId="59174869" w:rsidR="00687599" w:rsidRPr="00854071" w:rsidRDefault="00174C51" w:rsidP="002926A4">
            <w:pPr>
              <w:pStyle w:val="TableText"/>
              <w:cnfStyle w:val="000000000000" w:firstRow="0" w:lastRow="0" w:firstColumn="0" w:lastColumn="0" w:oddVBand="0" w:evenVBand="0" w:oddHBand="0" w:evenHBand="0" w:firstRowFirstColumn="0" w:firstRowLastColumn="0" w:lastRowFirstColumn="0" w:lastRowLastColumn="0"/>
              <w:rPr>
                <w:rFonts w:cstheme="minorHAnsi"/>
              </w:rPr>
            </w:pPr>
            <w:ins w:id="3451" w:author="Martinez De Hurtado Yela Fermin" w:date="2024-10-02T12:16:00Z">
              <w:r w:rsidRPr="00174C51">
                <w:rPr>
                  <w:rFonts w:cstheme="minorHAnsi"/>
                </w:rPr>
                <w:t>For non-EU countries, same as EU taxonomy consistent criteria excepting compliance with LTO</w:t>
              </w:r>
            </w:ins>
            <w:del w:id="3452" w:author="Martinez De Hurtado Yela Fermin" w:date="2024-10-02T12:16:00Z">
              <w:r w:rsidR="00EB4174" w:rsidDel="00174C51">
                <w:rPr>
                  <w:rFonts w:cstheme="minorHAnsi"/>
                </w:rPr>
                <w:delText>Not Applicable</w:delText>
              </w:r>
            </w:del>
          </w:p>
        </w:tc>
      </w:tr>
    </w:tbl>
    <w:p w14:paraId="4DCE22F8" w14:textId="77777777" w:rsidR="4F9A2CA1" w:rsidRDefault="4F9A2CA1" w:rsidP="00726BB2">
      <w:pPr>
        <w:pStyle w:val="BodyTextNoSpacing"/>
      </w:pPr>
    </w:p>
    <w:p w14:paraId="78205576" w14:textId="77777777" w:rsidR="7F02A172" w:rsidRDefault="7F02A172" w:rsidP="00726BB2">
      <w:pPr>
        <w:pStyle w:val="HeadingA3"/>
      </w:pPr>
      <w:bookmarkStart w:id="3453" w:name="_Toc153408810"/>
      <w:bookmarkStart w:id="3454" w:name="_Toc186795168"/>
      <w:r>
        <w:lastRenderedPageBreak/>
        <w:t>Terminology definitions</w:t>
      </w:r>
      <w:bookmarkEnd w:id="3453"/>
      <w:bookmarkEnd w:id="3454"/>
    </w:p>
    <w:tbl>
      <w:tblPr>
        <w:tblStyle w:val="OWTable"/>
        <w:tblW w:w="0" w:type="auto"/>
        <w:tblLook w:val="0400" w:firstRow="0" w:lastRow="0" w:firstColumn="0" w:lastColumn="0" w:noHBand="0" w:noVBand="1"/>
      </w:tblPr>
      <w:tblGrid>
        <w:gridCol w:w="1560"/>
        <w:gridCol w:w="8045"/>
      </w:tblGrid>
      <w:tr w:rsidR="2E076EF3" w14:paraId="2382423A" w14:textId="77777777" w:rsidTr="0A974F12">
        <w:trPr>
          <w:trHeight w:val="300"/>
        </w:trPr>
        <w:tc>
          <w:tcPr>
            <w:tcW w:w="1560" w:type="dxa"/>
            <w:tcBorders>
              <w:top w:val="nil"/>
              <w:bottom w:val="single" w:sz="4" w:space="0" w:color="000000" w:themeColor="text2"/>
            </w:tcBorders>
            <w:shd w:val="clear" w:color="auto" w:fill="FF0000"/>
            <w:vAlign w:val="bottom"/>
          </w:tcPr>
          <w:p w14:paraId="0B7B9A1D" w14:textId="77777777" w:rsidR="2E076EF3" w:rsidRDefault="2E076EF3" w:rsidP="00726BB2">
            <w:pPr>
              <w:pStyle w:val="TableHeadingText"/>
              <w:keepNext/>
              <w:rPr>
                <w:color w:val="FFFFFF" w:themeColor="background2"/>
              </w:rPr>
            </w:pPr>
            <w:r w:rsidRPr="2E076EF3">
              <w:rPr>
                <w:color w:val="FFFFFF" w:themeColor="background2"/>
              </w:rPr>
              <w:t>Term</w:t>
            </w:r>
          </w:p>
        </w:tc>
        <w:tc>
          <w:tcPr>
            <w:tcW w:w="8045" w:type="dxa"/>
            <w:tcBorders>
              <w:top w:val="nil"/>
            </w:tcBorders>
            <w:shd w:val="clear" w:color="auto" w:fill="FF0000"/>
            <w:vAlign w:val="bottom"/>
          </w:tcPr>
          <w:p w14:paraId="1FD402F5" w14:textId="77777777" w:rsidR="2E076EF3" w:rsidRDefault="2E076EF3" w:rsidP="00726BB2">
            <w:pPr>
              <w:pStyle w:val="TableHeadingText"/>
              <w:keepNext/>
              <w:rPr>
                <w:color w:val="FFFFFF" w:themeColor="background2"/>
              </w:rPr>
            </w:pPr>
            <w:r w:rsidRPr="2E076EF3">
              <w:rPr>
                <w:color w:val="FFFFFF" w:themeColor="background2"/>
              </w:rPr>
              <w:t>Definition</w:t>
            </w:r>
          </w:p>
        </w:tc>
      </w:tr>
      <w:tr w:rsidR="2E076EF3" w14:paraId="26F16A81" w14:textId="77777777" w:rsidTr="0A974F12">
        <w:trPr>
          <w:trHeight w:val="300"/>
        </w:trPr>
        <w:tc>
          <w:tcPr>
            <w:tcW w:w="1560" w:type="dxa"/>
            <w:tcBorders>
              <w:top w:val="single" w:sz="4" w:space="0" w:color="000000" w:themeColor="text2"/>
              <w:bottom w:val="single" w:sz="4" w:space="0" w:color="000000" w:themeColor="text2"/>
            </w:tcBorders>
            <w:shd w:val="clear" w:color="auto" w:fill="auto"/>
          </w:tcPr>
          <w:p w14:paraId="57338103" w14:textId="77777777" w:rsidR="2E076EF3" w:rsidRDefault="116E5EF6" w:rsidP="00726BB2">
            <w:pPr>
              <w:pStyle w:val="TableHeadingText"/>
              <w:keepNext/>
            </w:pPr>
            <w:bookmarkStart w:id="3455" w:name="C_D_Waste_classification"/>
            <w:r>
              <w:t>C&amp;D Waste classification</w:t>
            </w:r>
            <w:bookmarkEnd w:id="3455"/>
          </w:p>
        </w:tc>
        <w:tc>
          <w:tcPr>
            <w:tcW w:w="8045" w:type="dxa"/>
          </w:tcPr>
          <w:p w14:paraId="6DE9370A" w14:textId="77777777" w:rsidR="2E076EF3" w:rsidRDefault="611F2331" w:rsidP="00726BB2">
            <w:pPr>
              <w:pStyle w:val="TableBullet1"/>
              <w:keepNext/>
              <w:keepLines/>
            </w:pPr>
            <w:r>
              <w:t>Waste types include: concrete, bricks, tiles and ceramics; wood, glass and plastic; bituminous mixtures, coal tar and tarred products, metals, insulation materials, gypsum-based construction material</w:t>
            </w:r>
          </w:p>
        </w:tc>
      </w:tr>
      <w:tr w:rsidR="2E076EF3" w14:paraId="7F1E8860" w14:textId="77777777" w:rsidTr="0A974F12">
        <w:trPr>
          <w:trHeight w:val="300"/>
        </w:trPr>
        <w:tc>
          <w:tcPr>
            <w:tcW w:w="1560" w:type="dxa"/>
            <w:tcBorders>
              <w:top w:val="single" w:sz="4" w:space="0" w:color="000000" w:themeColor="text2"/>
              <w:bottom w:val="single" w:sz="4" w:space="0" w:color="000000" w:themeColor="text2"/>
            </w:tcBorders>
            <w:shd w:val="clear" w:color="auto" w:fill="auto"/>
          </w:tcPr>
          <w:p w14:paraId="168F91AF" w14:textId="77777777" w:rsidR="2E076EF3" w:rsidRDefault="3BAD4BE2" w:rsidP="00726BB2">
            <w:pPr>
              <w:pStyle w:val="TableHeadingText"/>
              <w:keepNext/>
            </w:pPr>
            <w:bookmarkStart w:id="3456" w:name="Levels_framework"/>
            <w:r>
              <w:t>Level(s) framework</w:t>
            </w:r>
            <w:bookmarkEnd w:id="3456"/>
          </w:p>
        </w:tc>
        <w:tc>
          <w:tcPr>
            <w:tcW w:w="8045" w:type="dxa"/>
          </w:tcPr>
          <w:p w14:paraId="1CD4B09B" w14:textId="77777777" w:rsidR="2E076EF3" w:rsidRDefault="729F7F60" w:rsidP="00726BB2">
            <w:pPr>
              <w:pStyle w:val="TableBullet1"/>
              <w:keepNext/>
              <w:keepLines/>
              <w:spacing w:line="259" w:lineRule="auto"/>
            </w:pPr>
            <w:r>
              <w:t xml:space="preserve">Common EU framework of core indicators for the sustainability of office and residential buildings, measuring the environmental performance of buildings along their life cycle. </w:t>
            </w:r>
          </w:p>
          <w:p w14:paraId="2687EF78" w14:textId="77777777" w:rsidR="2E076EF3" w:rsidRDefault="729F7F60" w:rsidP="00726BB2">
            <w:pPr>
              <w:pStyle w:val="TableBullet1"/>
              <w:keepNext/>
              <w:keepLines/>
              <w:spacing w:line="259" w:lineRule="auto"/>
            </w:pPr>
            <w:r>
              <w:t xml:space="preserve">Levels framework cover six macro-objectives in areas such as energy, material use and waste, water and indoor air quality. </w:t>
            </w:r>
          </w:p>
          <w:p w14:paraId="47FA9B2C" w14:textId="77777777" w:rsidR="2E076EF3" w:rsidRDefault="729F7F60" w:rsidP="00726BB2">
            <w:pPr>
              <w:pStyle w:val="TableBullet1"/>
              <w:keepNext/>
              <w:keepLines/>
              <w:spacing w:line="259" w:lineRule="auto"/>
            </w:pPr>
            <w:r>
              <w:t xml:space="preserve">Level 2 means that by following the guidance of the EU Level 2 framework, the assessment results are comparable to functionally equivalent buildings, which is a more accurate and reliable assessment framework than Level 1 (common assessment level). </w:t>
            </w:r>
          </w:p>
          <w:p w14:paraId="741FB2E2" w14:textId="77777777" w:rsidR="2E076EF3" w:rsidRDefault="729F7F60" w:rsidP="00726BB2">
            <w:pPr>
              <w:pStyle w:val="TableBullet1"/>
              <w:keepNext/>
              <w:keepLines/>
              <w:spacing w:line="259" w:lineRule="auto"/>
            </w:pPr>
            <w:r>
              <w:t>Level indicator 2.1: Building bill of materials; 2.2: Life cycle tools: Scenarios for building life span, adaptability and deconstruction; 2.3 Indicator on construction and demolition waste; and 2.4 Life cycle tool: Cradle to cradle Life Cycle Assessment (LCA)</w:t>
            </w:r>
          </w:p>
        </w:tc>
      </w:tr>
      <w:tr w:rsidR="2E076EF3" w14:paraId="03B93850" w14:textId="77777777" w:rsidTr="0A974F12">
        <w:trPr>
          <w:trHeight w:val="300"/>
        </w:trPr>
        <w:tc>
          <w:tcPr>
            <w:tcW w:w="1560" w:type="dxa"/>
            <w:tcBorders>
              <w:top w:val="single" w:sz="4" w:space="0" w:color="000000" w:themeColor="text2"/>
              <w:bottom w:val="single" w:sz="4" w:space="0" w:color="000000" w:themeColor="text2"/>
            </w:tcBorders>
            <w:shd w:val="clear" w:color="auto" w:fill="auto"/>
          </w:tcPr>
          <w:p w14:paraId="5162C9E1" w14:textId="77777777" w:rsidR="2E076EF3" w:rsidRDefault="3CE9C48B" w:rsidP="00726BB2">
            <w:pPr>
              <w:pStyle w:val="TableHeadingText"/>
              <w:keepNext/>
            </w:pPr>
            <w:bookmarkStart w:id="3457" w:name="Alien_Species"/>
            <w:r>
              <w:t>Alien Species</w:t>
            </w:r>
            <w:bookmarkEnd w:id="3457"/>
          </w:p>
        </w:tc>
        <w:tc>
          <w:tcPr>
            <w:tcW w:w="8045" w:type="dxa"/>
          </w:tcPr>
          <w:p w14:paraId="55E79215" w14:textId="77777777" w:rsidR="2E076EF3" w:rsidRDefault="6018A493" w:rsidP="00726BB2">
            <w:pPr>
              <w:pStyle w:val="TableBullet1"/>
              <w:keepNext/>
              <w:keepLines/>
              <w:spacing w:line="259" w:lineRule="auto"/>
            </w:pPr>
            <w:r>
              <w:t xml:space="preserve">Invasive alien species of Union concern shall not be intentionally: </w:t>
            </w:r>
          </w:p>
          <w:p w14:paraId="2FDC0533" w14:textId="77777777" w:rsidR="2E076EF3" w:rsidRPr="002A17B5" w:rsidRDefault="002A17B5" w:rsidP="002A17B5">
            <w:pPr>
              <w:pStyle w:val="TableBullet2"/>
            </w:pPr>
            <w:r>
              <w:t>B</w:t>
            </w:r>
            <w:r w:rsidR="02F30ABE" w:rsidRPr="002A17B5">
              <w:t xml:space="preserve">rought into the territory of the Union, including transit under customs supervision; </w:t>
            </w:r>
          </w:p>
          <w:p w14:paraId="26C039A4" w14:textId="77777777" w:rsidR="2E076EF3" w:rsidRPr="002A17B5" w:rsidRDefault="002A17B5" w:rsidP="002A17B5">
            <w:pPr>
              <w:pStyle w:val="TableBullet2"/>
            </w:pPr>
            <w:r>
              <w:t>K</w:t>
            </w:r>
            <w:r w:rsidR="02F30ABE" w:rsidRPr="002A17B5">
              <w:t xml:space="preserve">ept, including in contained holding; </w:t>
            </w:r>
          </w:p>
          <w:p w14:paraId="37700053" w14:textId="77777777" w:rsidR="2E076EF3" w:rsidRPr="002A17B5" w:rsidRDefault="002A17B5" w:rsidP="002A17B5">
            <w:pPr>
              <w:pStyle w:val="TableBullet2"/>
            </w:pPr>
            <w:r>
              <w:t>B</w:t>
            </w:r>
            <w:r w:rsidR="02F30ABE" w:rsidRPr="002A17B5">
              <w:t xml:space="preserve">red, including in contained holding; </w:t>
            </w:r>
          </w:p>
          <w:p w14:paraId="5EC94F62" w14:textId="77777777" w:rsidR="2E076EF3" w:rsidRPr="002A17B5" w:rsidRDefault="002A17B5" w:rsidP="002A17B5">
            <w:pPr>
              <w:pStyle w:val="TableBullet2"/>
            </w:pPr>
            <w:r>
              <w:t>T</w:t>
            </w:r>
            <w:r w:rsidR="02F30ABE" w:rsidRPr="002A17B5">
              <w:t xml:space="preserve">ransported to, from or within the Union, except for the transportation of species to facilities in the context of eradication; </w:t>
            </w:r>
          </w:p>
          <w:p w14:paraId="6BF75DA2" w14:textId="77777777" w:rsidR="2E076EF3" w:rsidRPr="002A17B5" w:rsidRDefault="002A17B5" w:rsidP="002A17B5">
            <w:pPr>
              <w:pStyle w:val="TableBullet2"/>
            </w:pPr>
            <w:r>
              <w:t>P</w:t>
            </w:r>
            <w:r w:rsidR="02F30ABE" w:rsidRPr="002A17B5">
              <w:t xml:space="preserve">laced on the market; </w:t>
            </w:r>
          </w:p>
          <w:p w14:paraId="0BCFF36F" w14:textId="77777777" w:rsidR="2E076EF3" w:rsidRPr="002A17B5" w:rsidRDefault="002A17B5" w:rsidP="002A17B5">
            <w:pPr>
              <w:pStyle w:val="TableBullet2"/>
            </w:pPr>
            <w:r>
              <w:t>U</w:t>
            </w:r>
            <w:r w:rsidR="02F30ABE" w:rsidRPr="002A17B5">
              <w:t xml:space="preserve">sed or exchanged; </w:t>
            </w:r>
          </w:p>
          <w:p w14:paraId="43BAAC3C" w14:textId="77777777" w:rsidR="2E076EF3" w:rsidRPr="002A17B5" w:rsidRDefault="002A17B5" w:rsidP="002A17B5">
            <w:pPr>
              <w:pStyle w:val="TableBullet2"/>
            </w:pPr>
            <w:r>
              <w:t>P</w:t>
            </w:r>
            <w:r w:rsidR="02F30ABE" w:rsidRPr="002A17B5">
              <w:t xml:space="preserve">ermitted to reproduce, grown or cultivated, including in contained holding; or </w:t>
            </w:r>
          </w:p>
          <w:p w14:paraId="6B6E5B80" w14:textId="77777777" w:rsidR="2E076EF3" w:rsidRDefault="002A17B5" w:rsidP="002A17B5">
            <w:pPr>
              <w:pStyle w:val="TableBullet2"/>
            </w:pPr>
            <w:r>
              <w:t>R</w:t>
            </w:r>
            <w:r w:rsidR="02F30ABE" w:rsidRPr="002A17B5">
              <w:t>eleased into the</w:t>
            </w:r>
            <w:r w:rsidR="02F30ABE">
              <w:t xml:space="preserve"> environment</w:t>
            </w:r>
          </w:p>
        </w:tc>
      </w:tr>
    </w:tbl>
    <w:p w14:paraId="73B1FD72" w14:textId="77777777" w:rsidR="4F9A2CA1" w:rsidRDefault="4F9A2CA1"/>
    <w:p w14:paraId="0E54FAF3" w14:textId="77777777" w:rsidR="7F02A172" w:rsidRDefault="7F02A172" w:rsidP="2E076EF3">
      <w:pPr>
        <w:rPr>
          <w:b/>
          <w:bCs/>
          <w:color w:val="FF0000"/>
          <w:sz w:val="32"/>
          <w:szCs w:val="32"/>
        </w:rPr>
      </w:pPr>
      <w:r>
        <w:br w:type="page"/>
      </w:r>
    </w:p>
    <w:p w14:paraId="6D2BEB8E" w14:textId="77777777" w:rsidR="2E076EF3" w:rsidRDefault="2E076EF3" w:rsidP="2E076EF3">
      <w:pPr>
        <w:pStyle w:val="Textoindependiente"/>
        <w:sectPr w:rsidR="2E076EF3" w:rsidSect="00585935">
          <w:pgSz w:w="11907" w:h="16839" w:code="9"/>
          <w:pgMar w:top="1728" w:right="1151" w:bottom="1440" w:left="1151" w:header="1152" w:footer="720" w:gutter="0"/>
          <w:cols w:space="720"/>
          <w:docGrid w:linePitch="360"/>
        </w:sectPr>
      </w:pPr>
    </w:p>
    <w:p w14:paraId="48F89807" w14:textId="77777777" w:rsidR="00687599" w:rsidRDefault="00687599" w:rsidP="00DD20B8">
      <w:pPr>
        <w:pStyle w:val="Textoindependiente"/>
      </w:pPr>
    </w:p>
    <w:p w14:paraId="03ED1EB0" w14:textId="77777777" w:rsidR="002926A4" w:rsidRDefault="002926A4" w:rsidP="00DD20B8">
      <w:pPr>
        <w:pStyle w:val="Textoindependiente"/>
      </w:pPr>
      <w:r w:rsidRPr="00854071">
        <w:rPr>
          <w:noProof/>
          <w:lang w:val="es-ES" w:eastAsia="es-ES"/>
        </w:rPr>
        <mc:AlternateContent>
          <mc:Choice Requires="wps">
            <w:drawing>
              <wp:anchor distT="0" distB="0" distL="114300" distR="114300" simplePos="0" relativeHeight="251658244" behindDoc="1" locked="0" layoutInCell="1" allowOverlap="1" wp14:anchorId="7CB927B0" wp14:editId="663478C8">
                <wp:simplePos x="0" y="0"/>
                <wp:positionH relativeFrom="margin">
                  <wp:align>center</wp:align>
                </wp:positionH>
                <wp:positionV relativeFrom="margin">
                  <wp:align>center</wp:align>
                </wp:positionV>
                <wp:extent cx="7577847" cy="1916348"/>
                <wp:effectExtent l="0" t="0" r="4445" b="8255"/>
                <wp:wrapNone/>
                <wp:docPr id="870609677" name="Rectángulo 870609677"/>
                <wp:cNvGraphicFramePr/>
                <a:graphic xmlns:a="http://schemas.openxmlformats.org/drawingml/2006/main">
                  <a:graphicData uri="http://schemas.microsoft.com/office/word/2010/wordprocessingShape">
                    <wps:wsp>
                      <wps:cNvSpPr/>
                      <wps:spPr>
                        <a:xfrm>
                          <a:off x="0" y="0"/>
                          <a:ext cx="7577847" cy="1916348"/>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E7D9FB1" w14:textId="77777777" w:rsidR="004705E1" w:rsidRPr="00FD546C" w:rsidRDefault="004705E1" w:rsidP="009123E3">
                            <w:pPr>
                              <w:pStyle w:val="HeadingU"/>
                              <w:rPr>
                                <w:lang w:val="nl-NL"/>
                              </w:rPr>
                            </w:pPr>
                            <w:r>
                              <w:rPr>
                                <w:lang w:val="nl-NL"/>
                              </w:rPr>
                              <w:t>Professional, Scientific and technical  Activities</w:t>
                            </w:r>
                            <w:r>
                              <w:rPr>
                                <w:lang w:val="nl-NL"/>
                              </w:rPr>
                              <w:softHyphen/>
                            </w:r>
                            <w:r>
                              <w:rPr>
                                <w:lang w:val="nl-NL"/>
                              </w:rPr>
                              <w:softHyphen/>
                            </w:r>
                            <w:r>
                              <w:rPr>
                                <w:lang w:val="nl-NL"/>
                              </w:rPr>
                              <w:softHyphen/>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927B0" id="Rectángulo 870609677" o:spid="_x0000_s1031" style="position:absolute;margin-left:0;margin-top:0;width:596.7pt;height:150.9pt;z-index:-2516582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" fillcolor="white [3212]" stroked="f">
                <v:textbox inset="5.76pt,5.76pt,5.76pt,5.76pt">
                  <w:txbxContent>
                    <w:p w14:paraId="0E7D9FB1" w14:textId="77777777" w:rsidR="004705E1" w:rsidRPr="00FD546C" w:rsidRDefault="004705E1" w:rsidP="009123E3">
                      <w:pPr>
                        <w:pStyle w:val="HeadingU"/>
                        <w:rPr>
                          <w:lang w:val="nl-NL"/>
                        </w:rPr>
                      </w:pPr>
                      <w:r>
                        <w:rPr>
                          <w:lang w:val="nl-NL"/>
                        </w:rPr>
                        <w:t>Professional, Scientific and technical  Activities</w:t>
                      </w:r>
                      <w:r>
                        <w:rPr>
                          <w:lang w:val="nl-NL"/>
                        </w:rPr>
                        <w:softHyphen/>
                      </w:r>
                      <w:r>
                        <w:rPr>
                          <w:lang w:val="nl-NL"/>
                        </w:rPr>
                        <w:softHyphen/>
                      </w:r>
                      <w:r>
                        <w:rPr>
                          <w:lang w:val="nl-NL"/>
                        </w:rPr>
                        <w:softHyphen/>
                      </w:r>
                    </w:p>
                  </w:txbxContent>
                </v:textbox>
                <w10:wrap anchorx="margin" anchory="margin"/>
              </v:rect>
            </w:pict>
          </mc:Fallback>
        </mc:AlternateContent>
      </w:r>
    </w:p>
    <w:p w14:paraId="3ABEE6C2" w14:textId="77777777" w:rsidR="002926A4" w:rsidRDefault="002926A4" w:rsidP="00DD20B8">
      <w:pPr>
        <w:pStyle w:val="Textoindependiente"/>
        <w:sectPr w:rsidR="002926A4" w:rsidSect="00585935">
          <w:pgSz w:w="11907" w:h="16839" w:code="9"/>
          <w:pgMar w:top="1728" w:right="1151" w:bottom="1440" w:left="1151" w:header="1152" w:footer="720" w:gutter="0"/>
          <w:cols w:space="720"/>
          <w:docGrid w:linePitch="360"/>
        </w:sectPr>
      </w:pPr>
    </w:p>
    <w:p w14:paraId="37915291" w14:textId="20E7D5B1" w:rsidR="00DB3524" w:rsidRDefault="00687599" w:rsidP="00B25F18">
      <w:pPr>
        <w:pStyle w:val="HeadingA2"/>
        <w:rPr>
          <w:ins w:id="3458" w:author="Cisneros Morales Diana Karen" w:date="2024-07-26T14:30:00Z"/>
        </w:rPr>
      </w:pPr>
      <w:bookmarkStart w:id="3459" w:name="_Toc152060608"/>
      <w:bookmarkStart w:id="3460" w:name="_Toc153298549"/>
      <w:bookmarkStart w:id="3461" w:name="_Toc153408811"/>
      <w:bookmarkStart w:id="3462" w:name="_Toc186795169"/>
      <w:r w:rsidRPr="00854071">
        <w:lastRenderedPageBreak/>
        <w:t>Professional, Scientific and Technical Activities</w:t>
      </w:r>
      <w:bookmarkEnd w:id="3459"/>
      <w:bookmarkEnd w:id="3460"/>
      <w:bookmarkEnd w:id="3461"/>
      <w:bookmarkEnd w:id="3462"/>
    </w:p>
    <w:p w14:paraId="4CC05F36" w14:textId="64A106DE" w:rsidR="007E03C4" w:rsidRDefault="007E03C4" w:rsidP="007E03C4">
      <w:pPr>
        <w:pStyle w:val="Textoindependiente"/>
        <w:rPr>
          <w:ins w:id="3463" w:author="Cisneros Morales Diana Karen" w:date="2024-07-26T14:30:00Z"/>
          <w:lang w:eastAsia="ja-JP"/>
        </w:rPr>
      </w:pPr>
      <w:ins w:id="3464" w:author="Cisneros Morales Diana Karen" w:date="2024-07-26T14:30:00Z">
        <w:r>
          <w:rPr>
            <w:lang w:eastAsia="ja-JP"/>
          </w:rPr>
          <w:t xml:space="preserve">This chapter aims to detail the various standards and conditions which are to be met for an investment related to the </w:t>
        </w:r>
      </w:ins>
      <w:ins w:id="3465" w:author="Cisneros Morales Diana Karen" w:date="2024-07-26T14:31:00Z">
        <w:r>
          <w:t>p</w:t>
        </w:r>
        <w:r w:rsidRPr="00057C4D">
          <w:t>rofessional</w:t>
        </w:r>
      </w:ins>
      <w:ins w:id="3466" w:author="Cisneros Morales Diana Karen" w:date="2024-07-29T09:53:00Z">
        <w:r w:rsidR="00ED3E6D">
          <w:t xml:space="preserve">, </w:t>
        </w:r>
      </w:ins>
      <w:ins w:id="3467" w:author="Cisneros Morales Diana Karen" w:date="2024-07-29T09:57:00Z">
        <w:r w:rsidR="000E43A8">
          <w:t>scientific,</w:t>
        </w:r>
      </w:ins>
      <w:ins w:id="3468" w:author="Cisneros Morales Diana Karen" w:date="2024-07-29T09:53:00Z">
        <w:r w:rsidR="00ED3E6D">
          <w:t xml:space="preserve"> and technical activities</w:t>
        </w:r>
      </w:ins>
      <w:ins w:id="3469" w:author="Cisneros Morales Diana Karen" w:date="2024-07-26T14:31:00Z">
        <w:r w:rsidRPr="00057C4D">
          <w:t xml:space="preserve"> </w:t>
        </w:r>
      </w:ins>
      <w:ins w:id="3470" w:author="Cisneros Morales Diana Karen" w:date="2024-07-26T14:30:00Z">
        <w:r>
          <w:rPr>
            <w:lang w:eastAsia="ja-JP"/>
          </w:rPr>
          <w:t>sector is deemed green / sustainable. The provided definitions can be divided into EU taxonomy and Santander-specific. With Santander-specific, a reference is made to the internal Santander standard for climate and sustainability.</w:t>
        </w:r>
      </w:ins>
    </w:p>
    <w:p w14:paraId="0B117835" w14:textId="73D78E11" w:rsidR="007E03C4" w:rsidRDefault="007E03C4" w:rsidP="007E03C4">
      <w:pPr>
        <w:pStyle w:val="Textoindependiente"/>
        <w:rPr>
          <w:ins w:id="3471" w:author="Cisneros Morales Diana Karen" w:date="2024-07-26T14:30:00Z"/>
          <w:lang w:eastAsia="ja-JP"/>
        </w:rPr>
      </w:pPr>
      <w:ins w:id="3472" w:author="Cisneros Morales Diana Karen" w:date="2024-07-26T14:30:00Z">
        <w:r>
          <w:rPr>
            <w:lang w:eastAsia="ja-JP"/>
          </w:rPr>
          <w:t xml:space="preserve">All the activities mentioned in this chapter fall under </w:t>
        </w:r>
      </w:ins>
      <w:ins w:id="3473" w:author="Cisneros Morales Diana Karen" w:date="2024-07-29T09:58:00Z">
        <w:r w:rsidR="000E43A8">
          <w:rPr>
            <w:lang w:eastAsia="ja-JP"/>
          </w:rPr>
          <w:t xml:space="preserve">the </w:t>
        </w:r>
        <w:r w:rsidR="000E43A8">
          <w:t>p</w:t>
        </w:r>
        <w:r w:rsidR="000E43A8" w:rsidRPr="00057C4D">
          <w:t>rofessional</w:t>
        </w:r>
        <w:r w:rsidR="000E43A8">
          <w:t>, scientific, and technical activities</w:t>
        </w:r>
        <w:r w:rsidR="000E43A8" w:rsidRPr="00057C4D">
          <w:t xml:space="preserve"> </w:t>
        </w:r>
      </w:ins>
      <w:ins w:id="3474" w:author="Cisneros Morales Diana Karen" w:date="2024-07-26T14:30:00Z">
        <w:r>
          <w:rPr>
            <w:lang w:eastAsia="ja-JP"/>
          </w:rPr>
          <w:t>sector, as defined by the European Commission. Furthermore, all criteria have been validated by experts to ensure conformity with regulation.</w:t>
        </w:r>
      </w:ins>
    </w:p>
    <w:p w14:paraId="1F739393" w14:textId="383D37B6" w:rsidR="007E03C4" w:rsidRDefault="007E03C4" w:rsidP="007E03C4">
      <w:pPr>
        <w:pStyle w:val="Textoindependiente"/>
        <w:rPr>
          <w:ins w:id="3475" w:author="Cisneros Morales Diana Karen" w:date="2024-07-29T09:44:00Z"/>
          <w:lang w:eastAsia="ja-JP"/>
        </w:rPr>
      </w:pPr>
      <w:ins w:id="3476" w:author="Cisneros Morales Diana Karen" w:date="2024-07-26T14:30:00Z">
        <w:r>
          <w:rPr>
            <w:lang w:eastAsia="ja-JP"/>
          </w:rPr>
          <w:t>Shown below is a table of the substantial contribution technical screening criteria (for EU Taxonomy consistent criteria only), for all the activities considered in this chapter.</w:t>
        </w:r>
      </w:ins>
    </w:p>
    <w:p w14:paraId="0B045F10" w14:textId="77777777" w:rsidR="00047401" w:rsidRPr="00BA7A22" w:rsidRDefault="00047401">
      <w:pPr>
        <w:pStyle w:val="Textoindependiente"/>
        <w:rPr>
          <w:ins w:id="3477" w:author="Cisneros Morales Diana Karen" w:date="2024-07-26T14:27:00Z"/>
        </w:rPr>
        <w:pPrChange w:id="3478" w:author="Cisneros Morales Diana Karen" w:date="2024-07-26T14:30:00Z">
          <w:pPr>
            <w:pStyle w:val="HeadingA2"/>
          </w:pPr>
        </w:pPrChange>
      </w:pPr>
    </w:p>
    <w:tbl>
      <w:tblPr>
        <w:tblStyle w:val="OWTable"/>
        <w:tblW w:w="5000" w:type="pct"/>
        <w:tblLayout w:type="fixed"/>
        <w:tblLook w:val="0400" w:firstRow="0" w:lastRow="0" w:firstColumn="0" w:lastColumn="0" w:noHBand="0" w:noVBand="1"/>
      </w:tblPr>
      <w:tblGrid>
        <w:gridCol w:w="2412"/>
        <w:gridCol w:w="2627"/>
        <w:gridCol w:w="1620"/>
        <w:gridCol w:w="1890"/>
        <w:gridCol w:w="990"/>
        <w:gridCol w:w="1620"/>
        <w:gridCol w:w="1170"/>
        <w:gridCol w:w="1341"/>
        <w:tblGridChange w:id="3479">
          <w:tblGrid>
            <w:gridCol w:w="1662"/>
            <w:gridCol w:w="750"/>
            <w:gridCol w:w="1052"/>
            <w:gridCol w:w="1142"/>
            <w:gridCol w:w="433"/>
            <w:gridCol w:w="886"/>
            <w:gridCol w:w="730"/>
            <w:gridCol w:w="4"/>
            <w:gridCol w:w="1138"/>
            <w:gridCol w:w="752"/>
            <w:gridCol w:w="96"/>
            <w:gridCol w:w="894"/>
            <w:gridCol w:w="66"/>
            <w:gridCol w:w="1554"/>
            <w:gridCol w:w="1170"/>
            <w:gridCol w:w="1341"/>
          </w:tblGrid>
        </w:tblGridChange>
      </w:tblGrid>
      <w:tr w:rsidR="00057C4D" w:rsidRPr="00EF1AC4" w14:paraId="3DCA52C4" w14:textId="77777777" w:rsidTr="007565D5">
        <w:trPr>
          <w:trHeight w:val="20"/>
          <w:tblHeader/>
          <w:ins w:id="3480" w:author="Cisneros Morales Diana Karen" w:date="2024-07-26T14:27:00Z"/>
        </w:trPr>
        <w:tc>
          <w:tcPr>
            <w:tcW w:w="2413" w:type="dxa"/>
            <w:shd w:val="clear" w:color="auto" w:fill="FF0000"/>
            <w:noWrap/>
            <w:vAlign w:val="bottom"/>
            <w:hideMark/>
          </w:tcPr>
          <w:p w14:paraId="60A5FB60" w14:textId="77777777" w:rsidR="00057C4D" w:rsidRPr="00EF1AC4" w:rsidRDefault="00057C4D" w:rsidP="007565D5">
            <w:pPr>
              <w:pStyle w:val="TableHeadingText"/>
              <w:rPr>
                <w:ins w:id="3481" w:author="Cisneros Morales Diana Karen" w:date="2024-07-26T14:27:00Z"/>
                <w:color w:val="FFFFFF" w:themeColor="background1"/>
              </w:rPr>
            </w:pPr>
            <w:ins w:id="3482" w:author="Cisneros Morales Diana Karen" w:date="2024-07-26T14:27:00Z">
              <w:r w:rsidRPr="00EF1AC4">
                <w:rPr>
                  <w:color w:val="FFFFFF" w:themeColor="background1"/>
                </w:rPr>
                <w:t>Activity</w:t>
              </w:r>
            </w:ins>
          </w:p>
        </w:tc>
        <w:tc>
          <w:tcPr>
            <w:tcW w:w="2627" w:type="dxa"/>
            <w:shd w:val="clear" w:color="auto" w:fill="FF0000"/>
            <w:noWrap/>
            <w:vAlign w:val="bottom"/>
            <w:hideMark/>
          </w:tcPr>
          <w:p w14:paraId="5AA96F4F" w14:textId="77777777" w:rsidR="00057C4D" w:rsidRPr="00EF1AC4" w:rsidRDefault="00057C4D" w:rsidP="007565D5">
            <w:pPr>
              <w:pStyle w:val="TableHeadingText"/>
              <w:rPr>
                <w:ins w:id="3483" w:author="Cisneros Morales Diana Karen" w:date="2024-07-26T14:27:00Z"/>
                <w:color w:val="FFFFFF" w:themeColor="background1"/>
              </w:rPr>
            </w:pPr>
            <w:ins w:id="3484" w:author="Cisneros Morales Diana Karen" w:date="2024-07-26T14:27:00Z">
              <w:r>
                <w:rPr>
                  <w:color w:val="FFFFFF" w:themeColor="background1"/>
                </w:rPr>
                <w:t>Environmental classification</w:t>
              </w:r>
            </w:ins>
          </w:p>
        </w:tc>
        <w:tc>
          <w:tcPr>
            <w:tcW w:w="1620" w:type="dxa"/>
            <w:shd w:val="clear" w:color="auto" w:fill="FF0000"/>
            <w:noWrap/>
            <w:vAlign w:val="bottom"/>
            <w:hideMark/>
          </w:tcPr>
          <w:p w14:paraId="312016F2" w14:textId="77777777" w:rsidR="00057C4D" w:rsidRPr="00EF1AC4" w:rsidRDefault="00057C4D" w:rsidP="007565D5">
            <w:pPr>
              <w:pStyle w:val="TableHeadingText"/>
              <w:rPr>
                <w:ins w:id="3485" w:author="Cisneros Morales Diana Karen" w:date="2024-07-26T14:27:00Z"/>
                <w:color w:val="FFFFFF" w:themeColor="background1"/>
              </w:rPr>
            </w:pPr>
            <w:ins w:id="3486" w:author="Cisneros Morales Diana Karen" w:date="2024-07-26T14:27:00Z">
              <w:r w:rsidRPr="00EF1AC4">
                <w:rPr>
                  <w:color w:val="FFFFFF" w:themeColor="background1"/>
                </w:rPr>
                <w:t xml:space="preserve">Mitigation </w:t>
              </w:r>
            </w:ins>
          </w:p>
        </w:tc>
        <w:tc>
          <w:tcPr>
            <w:tcW w:w="1890" w:type="dxa"/>
            <w:shd w:val="clear" w:color="auto" w:fill="FF0000"/>
            <w:noWrap/>
            <w:vAlign w:val="bottom"/>
            <w:hideMark/>
          </w:tcPr>
          <w:p w14:paraId="371D154F" w14:textId="77777777" w:rsidR="00057C4D" w:rsidRPr="00EF1AC4" w:rsidRDefault="00057C4D" w:rsidP="007565D5">
            <w:pPr>
              <w:pStyle w:val="TableHeadingText"/>
              <w:rPr>
                <w:ins w:id="3487" w:author="Cisneros Morales Diana Karen" w:date="2024-07-26T14:27:00Z"/>
                <w:color w:val="FFFFFF" w:themeColor="background1"/>
              </w:rPr>
            </w:pPr>
            <w:ins w:id="3488" w:author="Cisneros Morales Diana Karen" w:date="2024-07-26T14:27:00Z">
              <w:r w:rsidRPr="00EF1AC4">
                <w:rPr>
                  <w:color w:val="FFFFFF" w:themeColor="background1"/>
                </w:rPr>
                <w:t>Adaptation</w:t>
              </w:r>
            </w:ins>
          </w:p>
        </w:tc>
        <w:tc>
          <w:tcPr>
            <w:tcW w:w="990" w:type="dxa"/>
            <w:shd w:val="clear" w:color="auto" w:fill="FF0000"/>
            <w:noWrap/>
            <w:vAlign w:val="bottom"/>
            <w:hideMark/>
          </w:tcPr>
          <w:p w14:paraId="71C757E8" w14:textId="77777777" w:rsidR="00057C4D" w:rsidRPr="00EF1AC4" w:rsidRDefault="00057C4D" w:rsidP="007565D5">
            <w:pPr>
              <w:pStyle w:val="TableHeadingText"/>
              <w:rPr>
                <w:ins w:id="3489" w:author="Cisneros Morales Diana Karen" w:date="2024-07-26T14:27:00Z"/>
                <w:color w:val="FFFFFF" w:themeColor="background1"/>
              </w:rPr>
            </w:pPr>
            <w:ins w:id="3490" w:author="Cisneros Morales Diana Karen" w:date="2024-07-26T14:27:00Z">
              <w:r w:rsidRPr="00EF1AC4">
                <w:rPr>
                  <w:color w:val="FFFFFF" w:themeColor="background1"/>
                </w:rPr>
                <w:t>Water</w:t>
              </w:r>
            </w:ins>
          </w:p>
        </w:tc>
        <w:tc>
          <w:tcPr>
            <w:tcW w:w="1620" w:type="dxa"/>
            <w:shd w:val="clear" w:color="auto" w:fill="FF0000"/>
            <w:noWrap/>
            <w:vAlign w:val="bottom"/>
            <w:hideMark/>
          </w:tcPr>
          <w:p w14:paraId="078441D1" w14:textId="77777777" w:rsidR="00057C4D" w:rsidRPr="00EF1AC4" w:rsidRDefault="00057C4D" w:rsidP="007565D5">
            <w:pPr>
              <w:pStyle w:val="TableHeadingText"/>
              <w:rPr>
                <w:ins w:id="3491" w:author="Cisneros Morales Diana Karen" w:date="2024-07-26T14:27:00Z"/>
                <w:color w:val="FFFFFF" w:themeColor="background1"/>
              </w:rPr>
            </w:pPr>
            <w:ins w:id="3492" w:author="Cisneros Morales Diana Karen" w:date="2024-07-26T14:27:00Z">
              <w:r w:rsidRPr="00EF1AC4">
                <w:rPr>
                  <w:color w:val="FFFFFF" w:themeColor="background1"/>
                </w:rPr>
                <w:t>Circular economy</w:t>
              </w:r>
            </w:ins>
          </w:p>
        </w:tc>
        <w:tc>
          <w:tcPr>
            <w:tcW w:w="1170" w:type="dxa"/>
            <w:shd w:val="clear" w:color="auto" w:fill="FF0000"/>
            <w:noWrap/>
            <w:vAlign w:val="bottom"/>
            <w:hideMark/>
          </w:tcPr>
          <w:p w14:paraId="77DD9D01" w14:textId="77777777" w:rsidR="00057C4D" w:rsidRPr="00EF1AC4" w:rsidRDefault="00057C4D" w:rsidP="007565D5">
            <w:pPr>
              <w:pStyle w:val="TableHeadingText"/>
              <w:rPr>
                <w:ins w:id="3493" w:author="Cisneros Morales Diana Karen" w:date="2024-07-26T14:27:00Z"/>
                <w:color w:val="FFFFFF" w:themeColor="background1"/>
              </w:rPr>
            </w:pPr>
            <w:ins w:id="3494" w:author="Cisneros Morales Diana Karen" w:date="2024-07-26T14:27:00Z">
              <w:r w:rsidRPr="00EF1AC4">
                <w:rPr>
                  <w:color w:val="FFFFFF" w:themeColor="background1"/>
                </w:rPr>
                <w:t>Pollution</w:t>
              </w:r>
            </w:ins>
          </w:p>
        </w:tc>
        <w:tc>
          <w:tcPr>
            <w:tcW w:w="1341" w:type="dxa"/>
            <w:shd w:val="clear" w:color="auto" w:fill="FF0000"/>
            <w:noWrap/>
            <w:vAlign w:val="bottom"/>
            <w:hideMark/>
          </w:tcPr>
          <w:p w14:paraId="0BDD2468" w14:textId="77777777" w:rsidR="00057C4D" w:rsidRPr="00EF1AC4" w:rsidRDefault="00057C4D" w:rsidP="007565D5">
            <w:pPr>
              <w:pStyle w:val="TableHeadingText"/>
              <w:rPr>
                <w:ins w:id="3495" w:author="Cisneros Morales Diana Karen" w:date="2024-07-26T14:27:00Z"/>
                <w:color w:val="FFFFFF" w:themeColor="background1"/>
              </w:rPr>
            </w:pPr>
            <w:ins w:id="3496" w:author="Cisneros Morales Diana Karen" w:date="2024-07-26T14:27:00Z">
              <w:r w:rsidRPr="00EF1AC4">
                <w:rPr>
                  <w:color w:val="FFFFFF" w:themeColor="background1"/>
                </w:rPr>
                <w:t>Biodiversity</w:t>
              </w:r>
            </w:ins>
          </w:p>
        </w:tc>
      </w:tr>
      <w:tr w:rsidR="00057C4D" w:rsidRPr="00BD0EC4" w14:paraId="0A6F3B59" w14:textId="77777777" w:rsidTr="0000558A">
        <w:tblPrEx>
          <w:tblW w:w="5000" w:type="pct"/>
          <w:tblLayout w:type="fixed"/>
          <w:tblLook w:val="0400" w:firstRow="0" w:lastRow="0" w:firstColumn="0" w:lastColumn="0" w:noHBand="0" w:noVBand="1"/>
          <w:tblPrExChange w:id="3497" w:author="Martinez De Hurtado Yela Fermin" w:date="2024-12-12T12:20:00Z" w16du:dateUtc="2024-12-12T11:20:00Z">
            <w:tblPrEx>
              <w:tblW w:w="5000" w:type="pct"/>
              <w:tblLayout w:type="fixed"/>
              <w:tblLook w:val="0400" w:firstRow="0" w:lastRow="0" w:firstColumn="0" w:lastColumn="0" w:noHBand="0" w:noVBand="1"/>
            </w:tblPrEx>
          </w:tblPrExChange>
        </w:tblPrEx>
        <w:trPr>
          <w:trHeight w:val="20"/>
          <w:ins w:id="3498" w:author="Cisneros Morales Diana Karen" w:date="2024-07-26T14:27:00Z"/>
          <w:trPrChange w:id="3499" w:author="Martinez De Hurtado Yela Fermin" w:date="2024-12-12T12:20:00Z" w16du:dateUtc="2024-12-12T11:20:00Z">
            <w:trPr>
              <w:gridAfter w:val="0"/>
              <w:trHeight w:val="20"/>
            </w:trPr>
          </w:trPrChange>
        </w:trPr>
        <w:tc>
          <w:tcPr>
            <w:tcW w:w="0" w:type="dxa"/>
            <w:hideMark/>
            <w:tcPrChange w:id="3500" w:author="Martinez De Hurtado Yela Fermin" w:date="2024-12-12T12:20:00Z" w16du:dateUtc="2024-12-12T11:20:00Z">
              <w:tcPr>
                <w:tcW w:w="2413" w:type="dxa"/>
                <w:hideMark/>
              </w:tcPr>
            </w:tcPrChange>
          </w:tcPr>
          <w:p w14:paraId="15D610C2" w14:textId="517C698E" w:rsidR="00057C4D" w:rsidRPr="00BD0EC4" w:rsidRDefault="00057C4D" w:rsidP="007565D5">
            <w:pPr>
              <w:pStyle w:val="TableText"/>
              <w:rPr>
                <w:ins w:id="3501" w:author="Cisneros Morales Diana Karen" w:date="2024-07-26T14:27:00Z"/>
              </w:rPr>
            </w:pPr>
            <w:ins w:id="3502" w:author="Cisneros Morales Diana Karen" w:date="2024-07-26T14:28:00Z">
              <w:r w:rsidRPr="00057C4D">
                <w:t>Professional services related to energy performance of buildings</w:t>
              </w:r>
            </w:ins>
          </w:p>
        </w:tc>
        <w:tc>
          <w:tcPr>
            <w:tcW w:w="0" w:type="dxa"/>
            <w:noWrap/>
            <w:vAlign w:val="center"/>
            <w:tcPrChange w:id="3503" w:author="Martinez De Hurtado Yela Fermin" w:date="2024-12-12T12:20:00Z" w16du:dateUtc="2024-12-12T11:20:00Z">
              <w:tcPr>
                <w:tcW w:w="2627" w:type="dxa"/>
                <w:gridSpan w:val="2"/>
                <w:noWrap/>
              </w:tcPr>
            </w:tcPrChange>
          </w:tcPr>
          <w:p w14:paraId="504D9700" w14:textId="5E8E377B" w:rsidR="00057C4D" w:rsidRPr="00BD0EC4" w:rsidRDefault="00274368" w:rsidP="0000558A">
            <w:pPr>
              <w:pStyle w:val="TableText"/>
              <w:rPr>
                <w:ins w:id="3504" w:author="Cisneros Morales Diana Karen" w:date="2024-07-26T14:27:00Z"/>
              </w:rPr>
            </w:pPr>
            <w:ins w:id="3505" w:author="Cisneros Morales Diana Karen" w:date="2024-07-26T14:30:00Z">
              <w:r>
                <w:t>EU Taxonomy</w:t>
              </w:r>
            </w:ins>
          </w:p>
        </w:tc>
        <w:tc>
          <w:tcPr>
            <w:tcW w:w="0" w:type="dxa"/>
            <w:noWrap/>
            <w:vAlign w:val="center"/>
            <w:tcPrChange w:id="3506" w:author="Martinez De Hurtado Yela Fermin" w:date="2024-12-12T12:20:00Z" w16du:dateUtc="2024-12-12T11:20:00Z">
              <w:tcPr>
                <w:tcW w:w="1620" w:type="dxa"/>
                <w:noWrap/>
              </w:tcPr>
            </w:tcPrChange>
          </w:tcPr>
          <w:p w14:paraId="4BA6C180" w14:textId="04AC63A7" w:rsidR="00057C4D" w:rsidRPr="00BD0EC4" w:rsidRDefault="00274368">
            <w:pPr>
              <w:pStyle w:val="TableText"/>
              <w:jc w:val="center"/>
              <w:rPr>
                <w:ins w:id="3507" w:author="Cisneros Morales Diana Karen" w:date="2024-07-26T14:27:00Z"/>
              </w:rPr>
              <w:pPrChange w:id="3508" w:author="Martinez De Hurtado Yela Fermin" w:date="2024-12-12T12:20:00Z" w16du:dateUtc="2024-12-12T11:20:00Z">
                <w:pPr>
                  <w:pStyle w:val="TableText"/>
                </w:pPr>
              </w:pPrChange>
            </w:pPr>
            <w:ins w:id="3509" w:author="Cisneros Morales Diana Karen" w:date="2024-07-26T14:30:00Z">
              <w:r>
                <w:t>Enabling</w:t>
              </w:r>
            </w:ins>
          </w:p>
        </w:tc>
        <w:tc>
          <w:tcPr>
            <w:tcW w:w="0" w:type="dxa"/>
            <w:noWrap/>
            <w:tcPrChange w:id="3510" w:author="Martinez De Hurtado Yela Fermin" w:date="2024-12-12T12:20:00Z" w16du:dateUtc="2024-12-12T11:20:00Z">
              <w:tcPr>
                <w:tcW w:w="1890" w:type="dxa"/>
                <w:gridSpan w:val="2"/>
                <w:noWrap/>
              </w:tcPr>
            </w:tcPrChange>
          </w:tcPr>
          <w:p w14:paraId="575A37EC" w14:textId="025C0A69" w:rsidR="00057C4D" w:rsidRPr="00BD0EC4" w:rsidRDefault="00057C4D" w:rsidP="007565D5">
            <w:pPr>
              <w:pStyle w:val="TableText"/>
              <w:rPr>
                <w:ins w:id="3511" w:author="Cisneros Morales Diana Karen" w:date="2024-07-26T14:27:00Z"/>
              </w:rPr>
            </w:pPr>
          </w:p>
        </w:tc>
        <w:tc>
          <w:tcPr>
            <w:tcW w:w="0" w:type="dxa"/>
            <w:noWrap/>
            <w:tcPrChange w:id="3512" w:author="Martinez De Hurtado Yela Fermin" w:date="2024-12-12T12:20:00Z" w16du:dateUtc="2024-12-12T11:20:00Z">
              <w:tcPr>
                <w:tcW w:w="990" w:type="dxa"/>
                <w:noWrap/>
              </w:tcPr>
            </w:tcPrChange>
          </w:tcPr>
          <w:p w14:paraId="3B202C35" w14:textId="7F267B7B" w:rsidR="00057C4D" w:rsidRPr="00BD0EC4" w:rsidRDefault="00057C4D" w:rsidP="007565D5">
            <w:pPr>
              <w:pStyle w:val="TableText"/>
              <w:rPr>
                <w:ins w:id="3513" w:author="Cisneros Morales Diana Karen" w:date="2024-07-26T14:27:00Z"/>
              </w:rPr>
            </w:pPr>
          </w:p>
        </w:tc>
        <w:tc>
          <w:tcPr>
            <w:tcW w:w="0" w:type="dxa"/>
            <w:noWrap/>
            <w:tcPrChange w:id="3514" w:author="Martinez De Hurtado Yela Fermin" w:date="2024-12-12T12:20:00Z" w16du:dateUtc="2024-12-12T11:20:00Z">
              <w:tcPr>
                <w:tcW w:w="1620" w:type="dxa"/>
                <w:gridSpan w:val="2"/>
                <w:noWrap/>
              </w:tcPr>
            </w:tcPrChange>
          </w:tcPr>
          <w:p w14:paraId="5C4CAE11" w14:textId="405B06F3" w:rsidR="00057C4D" w:rsidRPr="00BD0EC4" w:rsidRDefault="00057C4D" w:rsidP="007565D5">
            <w:pPr>
              <w:pStyle w:val="TableText"/>
              <w:rPr>
                <w:ins w:id="3515" w:author="Cisneros Morales Diana Karen" w:date="2024-07-26T14:27:00Z"/>
              </w:rPr>
            </w:pPr>
          </w:p>
        </w:tc>
        <w:tc>
          <w:tcPr>
            <w:tcW w:w="0" w:type="dxa"/>
            <w:noWrap/>
            <w:tcPrChange w:id="3516" w:author="Martinez De Hurtado Yela Fermin" w:date="2024-12-12T12:20:00Z" w16du:dateUtc="2024-12-12T11:20:00Z">
              <w:tcPr>
                <w:tcW w:w="1170" w:type="dxa"/>
                <w:gridSpan w:val="2"/>
                <w:noWrap/>
              </w:tcPr>
            </w:tcPrChange>
          </w:tcPr>
          <w:p w14:paraId="04BEA097" w14:textId="0EB4923E" w:rsidR="00057C4D" w:rsidRPr="00BD0EC4" w:rsidRDefault="00057C4D" w:rsidP="007565D5">
            <w:pPr>
              <w:pStyle w:val="TableText"/>
              <w:rPr>
                <w:ins w:id="3517" w:author="Cisneros Morales Diana Karen" w:date="2024-07-26T14:27:00Z"/>
              </w:rPr>
            </w:pPr>
          </w:p>
        </w:tc>
        <w:tc>
          <w:tcPr>
            <w:tcW w:w="0" w:type="dxa"/>
            <w:noWrap/>
            <w:tcPrChange w:id="3518" w:author="Martinez De Hurtado Yela Fermin" w:date="2024-12-12T12:20:00Z" w16du:dateUtc="2024-12-12T11:20:00Z">
              <w:tcPr>
                <w:tcW w:w="1341" w:type="dxa"/>
                <w:gridSpan w:val="2"/>
                <w:noWrap/>
              </w:tcPr>
            </w:tcPrChange>
          </w:tcPr>
          <w:p w14:paraId="20236F3D" w14:textId="29E9F04D" w:rsidR="00057C4D" w:rsidRPr="00BD0EC4" w:rsidRDefault="00057C4D" w:rsidP="007565D5">
            <w:pPr>
              <w:pStyle w:val="TableText"/>
              <w:rPr>
                <w:ins w:id="3519" w:author="Cisneros Morales Diana Karen" w:date="2024-07-26T14:27:00Z"/>
              </w:rPr>
            </w:pPr>
          </w:p>
        </w:tc>
      </w:tr>
    </w:tbl>
    <w:p w14:paraId="1C70EB4D" w14:textId="77777777" w:rsidR="001E7ED2" w:rsidRDefault="001E7ED2" w:rsidP="00793A42">
      <w:pPr>
        <w:pStyle w:val="Textoindependiente"/>
        <w:rPr>
          <w:ins w:id="3520" w:author="Cisneros Morales Diana Karen" w:date="2024-07-26T14:29:00Z"/>
          <w:lang w:eastAsia="ja-JP"/>
        </w:rPr>
        <w:sectPr w:rsidR="001E7ED2" w:rsidSect="001E7ED2">
          <w:pgSz w:w="16839" w:h="11907" w:orient="landscape" w:code="9"/>
          <w:pgMar w:top="1151" w:right="1729" w:bottom="1151" w:left="1440" w:header="1151" w:footer="720" w:gutter="0"/>
          <w:cols w:space="720"/>
          <w:docGrid w:linePitch="360"/>
          <w:sectPrChange w:id="3521" w:author="Cisneros Morales Diana Karen" w:date="2024-07-26T14:29:00Z">
            <w:sectPr w:rsidR="001E7ED2" w:rsidSect="001E7ED2">
              <w:pgSz w:w="11907" w:h="16839" w:orient="portrait"/>
              <w:pgMar w:top="1728" w:right="1151" w:bottom="1440" w:left="1151" w:header="1152" w:footer="720" w:gutter="0"/>
            </w:sectPr>
          </w:sectPrChange>
        </w:sectPr>
      </w:pPr>
    </w:p>
    <w:p w14:paraId="7624BE1F" w14:textId="77777777" w:rsidR="00793A42" w:rsidRPr="002D12D1" w:rsidRDefault="00793A42">
      <w:pPr>
        <w:pStyle w:val="Textoindependiente"/>
        <w:pPrChange w:id="3522" w:author="Cisneros Morales Diana Karen" w:date="2024-07-26T14:27:00Z">
          <w:pPr>
            <w:pStyle w:val="HeadingA2"/>
          </w:pPr>
        </w:pPrChange>
      </w:pPr>
    </w:p>
    <w:p w14:paraId="5982A453" w14:textId="77777777" w:rsidR="00687599" w:rsidRPr="00854071" w:rsidRDefault="00687599" w:rsidP="003D1A42">
      <w:pPr>
        <w:pStyle w:val="HeadingA3"/>
        <w:rPr>
          <w:lang w:eastAsia="en-GB"/>
        </w:rPr>
      </w:pPr>
      <w:bookmarkStart w:id="3523" w:name="_Toc152060609"/>
      <w:bookmarkStart w:id="3524" w:name="_Toc153298550"/>
      <w:bookmarkStart w:id="3525" w:name="_Toc153408812"/>
      <w:bookmarkStart w:id="3526" w:name="_Toc186795170"/>
      <w:r w:rsidRPr="6862EE71">
        <w:rPr>
          <w:lang w:eastAsia="en-GB"/>
        </w:rPr>
        <w:t>Professional services related to energy performance of</w:t>
      </w:r>
      <w:r w:rsidR="003D1A42" w:rsidRPr="6862EE71">
        <w:rPr>
          <w:lang w:eastAsia="en-GB"/>
        </w:rPr>
        <w:t> </w:t>
      </w:r>
      <w:r>
        <w:t>buildings</w:t>
      </w:r>
      <w:bookmarkEnd w:id="3523"/>
      <w:bookmarkEnd w:id="3524"/>
      <w:bookmarkEnd w:id="3525"/>
      <w:bookmarkEnd w:id="3526"/>
    </w:p>
    <w:p w14:paraId="03E6E830" w14:textId="77777777" w:rsidR="00687599" w:rsidRPr="00854071" w:rsidRDefault="0003712E" w:rsidP="003D1A42">
      <w:pPr>
        <w:pStyle w:val="Boldunderline"/>
      </w:pPr>
      <w:r>
        <w:t>Activity description</w:t>
      </w:r>
    </w:p>
    <w:p w14:paraId="4C66195B" w14:textId="77777777" w:rsidR="00687599" w:rsidRPr="00854071" w:rsidRDefault="00687599" w:rsidP="003D1A42">
      <w:pPr>
        <w:pStyle w:val="Textoindependiente"/>
      </w:pPr>
      <w:r w:rsidRPr="00854071">
        <w:t>Professional services related to energy performance of buildings.</w:t>
      </w:r>
    </w:p>
    <w:p w14:paraId="03E7A070" w14:textId="77777777" w:rsidR="00687599" w:rsidRPr="00854071" w:rsidRDefault="00687599" w:rsidP="00DD20B8">
      <w:pPr>
        <w:pStyle w:val="Textoindependiente"/>
      </w:pPr>
    </w:p>
    <w:tbl>
      <w:tblPr>
        <w:tblStyle w:val="OWTable"/>
        <w:tblW w:w="9542" w:type="dxa"/>
        <w:tblLook w:val="04A0" w:firstRow="1" w:lastRow="0" w:firstColumn="1" w:lastColumn="0" w:noHBand="0" w:noVBand="1"/>
      </w:tblPr>
      <w:tblGrid>
        <w:gridCol w:w="2665"/>
        <w:gridCol w:w="6877"/>
      </w:tblGrid>
      <w:tr w:rsidR="00687599" w:rsidRPr="00FE303E" w14:paraId="5C158C6D"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8029D23" w14:textId="77777777" w:rsidR="00687599" w:rsidRPr="003D1A42" w:rsidRDefault="00687599" w:rsidP="003D1A42">
            <w:pPr>
              <w:pStyle w:val="TableHeadingText"/>
              <w:rPr>
                <w:b/>
                <w:bCs/>
              </w:rPr>
            </w:pPr>
            <w:r w:rsidRPr="003D1A42">
              <w:rPr>
                <w:b/>
                <w:bCs/>
              </w:rPr>
              <w:t>Eligibility</w:t>
            </w:r>
          </w:p>
        </w:tc>
        <w:tc>
          <w:tcPr>
            <w:tcW w:w="6877" w:type="dxa"/>
          </w:tcPr>
          <w:p w14:paraId="47532740" w14:textId="77777777" w:rsidR="00687599" w:rsidRPr="003D1A42" w:rsidRDefault="00687599" w:rsidP="003D1A42">
            <w:pPr>
              <w:pStyle w:val="TableHeadingText"/>
              <w:cnfStyle w:val="100000000000" w:firstRow="1" w:lastRow="0" w:firstColumn="0" w:lastColumn="0" w:oddVBand="0" w:evenVBand="0" w:oddHBand="0" w:evenHBand="0" w:firstRowFirstColumn="0" w:firstRowLastColumn="0" w:lastRowFirstColumn="0" w:lastRowLastColumn="0"/>
              <w:rPr>
                <w:b/>
                <w:bCs/>
              </w:rPr>
            </w:pPr>
            <w:r w:rsidRPr="003D1A42">
              <w:rPr>
                <w:b/>
                <w:bCs/>
              </w:rPr>
              <w:t>Criteria</w:t>
            </w:r>
            <w:r w:rsidRPr="003D1A42">
              <w:rPr>
                <w:b/>
                <w:bCs/>
                <w:color w:val="002C77" w:themeColor="accent1"/>
              </w:rPr>
              <w:t xml:space="preserve"> </w:t>
            </w:r>
          </w:p>
        </w:tc>
      </w:tr>
      <w:tr w:rsidR="00687599" w:rsidRPr="00FE303E" w14:paraId="431D9283"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1B92B0E" w14:textId="77777777" w:rsidR="00687599" w:rsidRPr="00854071" w:rsidRDefault="00687599" w:rsidP="003D1A42">
            <w:pPr>
              <w:pStyle w:val="TableText"/>
            </w:pPr>
            <w:r>
              <w:t xml:space="preserve">EU Taxonomy </w:t>
            </w:r>
            <w:r w:rsidRPr="003D1A42">
              <w:t>consistent</w:t>
            </w:r>
          </w:p>
        </w:tc>
        <w:tc>
          <w:tcPr>
            <w:tcW w:w="6877" w:type="dxa"/>
            <w:shd w:val="clear" w:color="auto" w:fill="C9E8D3" w:themeFill="accent5" w:themeFillTint="33"/>
          </w:tcPr>
          <w:p w14:paraId="77B5A2C8"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The activity complies with one of the following criteria:</w:t>
            </w:r>
          </w:p>
          <w:p w14:paraId="0E32C5AD"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Technical consultations (energy consultations, energy simulations, project management, production of energy performance contracts, dedicated trainings) linked to the improvement of energy performance of buildings</w:t>
            </w:r>
          </w:p>
          <w:p w14:paraId="4CD62A6E"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Accredited energy audits and building performance assessments</w:t>
            </w:r>
          </w:p>
          <w:p w14:paraId="4F269AB9"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Energy management services</w:t>
            </w:r>
          </w:p>
          <w:p w14:paraId="170A801B"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Energy performance contracts</w:t>
            </w:r>
          </w:p>
          <w:p w14:paraId="08E13792" w14:textId="77777777" w:rsidR="00687599" w:rsidRPr="00854071" w:rsidRDefault="00687599" w:rsidP="003D1A42">
            <w:pPr>
              <w:pStyle w:val="TableBullet1"/>
              <w:cnfStyle w:val="000000000000" w:firstRow="0" w:lastRow="0" w:firstColumn="0" w:lastColumn="0" w:oddVBand="0" w:evenVBand="0" w:oddHBand="0" w:evenHBand="0" w:firstRowFirstColumn="0" w:firstRowLastColumn="0" w:lastRowFirstColumn="0" w:lastRowLastColumn="0"/>
            </w:pPr>
            <w:r>
              <w:t>Energy services provided by energy service companies (ESCOs)</w:t>
            </w:r>
          </w:p>
        </w:tc>
      </w:tr>
      <w:tr w:rsidR="00687599" w:rsidRPr="00FE303E" w14:paraId="3B98B14A"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08A8773" w14:textId="77777777" w:rsidR="00687599" w:rsidRPr="00854071" w:rsidRDefault="00687599" w:rsidP="003D1A42">
            <w:pPr>
              <w:pStyle w:val="TableText"/>
            </w:pPr>
            <w:r>
              <w:t>Santander-specific</w:t>
            </w:r>
          </w:p>
        </w:tc>
        <w:tc>
          <w:tcPr>
            <w:tcW w:w="6877" w:type="dxa"/>
            <w:shd w:val="clear" w:color="auto" w:fill="FFFFFF" w:themeFill="background2"/>
          </w:tcPr>
          <w:p w14:paraId="3D7B3B24" w14:textId="77777777" w:rsidR="00687599" w:rsidRPr="00854071" w:rsidRDefault="4F68F029" w:rsidP="003D1A42">
            <w:pPr>
              <w:pStyle w:val="TableBullet1"/>
              <w:cnfStyle w:val="000000000000" w:firstRow="0" w:lastRow="0" w:firstColumn="0" w:lastColumn="0" w:oddVBand="0" w:evenVBand="0" w:oddHBand="0" w:evenHBand="0" w:firstRowFirstColumn="0" w:firstRowLastColumn="0" w:lastRowFirstColumn="0" w:lastRowLastColumn="0"/>
            </w:pPr>
            <w:r>
              <w:t>Not Applicable</w:t>
            </w:r>
          </w:p>
        </w:tc>
      </w:tr>
    </w:tbl>
    <w:p w14:paraId="6BD63C39" w14:textId="77777777" w:rsidR="00687599" w:rsidRPr="00854071" w:rsidRDefault="00687599" w:rsidP="003D1A42">
      <w:pPr>
        <w:pStyle w:val="BodyTextNoSpacing"/>
      </w:pPr>
    </w:p>
    <w:p w14:paraId="14D13678" w14:textId="77777777" w:rsidR="003223AD" w:rsidRDefault="003223AD" w:rsidP="00687599">
      <w:pPr>
        <w:rPr>
          <w:rFonts w:cstheme="minorHAnsi"/>
        </w:rPr>
        <w:sectPr w:rsidR="003223AD" w:rsidSect="00585935">
          <w:pgSz w:w="11907" w:h="16839" w:code="9"/>
          <w:pgMar w:top="1728" w:right="1151" w:bottom="1440" w:left="1151" w:header="1152" w:footer="720" w:gutter="0"/>
          <w:cols w:space="720"/>
          <w:docGrid w:linePitch="360"/>
        </w:sectPr>
      </w:pPr>
    </w:p>
    <w:p w14:paraId="39235277" w14:textId="77777777" w:rsidR="003223AD" w:rsidRDefault="003223AD" w:rsidP="00687599">
      <w:pPr>
        <w:rPr>
          <w:rFonts w:cstheme="minorHAnsi"/>
        </w:rPr>
        <w:sectPr w:rsidR="003223AD" w:rsidSect="00585935">
          <w:pgSz w:w="11907" w:h="16839" w:code="9"/>
          <w:pgMar w:top="1728" w:right="1151" w:bottom="1440" w:left="1151" w:header="1152" w:footer="720" w:gutter="0"/>
          <w:cols w:space="720"/>
          <w:docGrid w:linePitch="360"/>
        </w:sectPr>
      </w:pPr>
      <w:r w:rsidRPr="00854071">
        <w:rPr>
          <w:rFonts w:cstheme="minorHAnsi"/>
          <w:noProof/>
          <w:lang w:val="es-ES" w:eastAsia="es-ES"/>
        </w:rPr>
        <w:lastRenderedPageBreak/>
        <mc:AlternateContent>
          <mc:Choice Requires="wps">
            <w:drawing>
              <wp:anchor distT="0" distB="0" distL="114300" distR="114300" simplePos="0" relativeHeight="251658283" behindDoc="1" locked="0" layoutInCell="1" allowOverlap="1" wp14:anchorId="060A7597" wp14:editId="5A4DC8AB">
                <wp:simplePos x="0" y="0"/>
                <wp:positionH relativeFrom="margin">
                  <wp:align>center</wp:align>
                </wp:positionH>
                <wp:positionV relativeFrom="margin">
                  <wp:align>center</wp:align>
                </wp:positionV>
                <wp:extent cx="8762544" cy="914400"/>
                <wp:effectExtent l="0" t="0" r="635" b="0"/>
                <wp:wrapNone/>
                <wp:docPr id="580282214" name="Rectángulo 580282214"/>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2"/>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B4F8B2F" w14:textId="77777777" w:rsidR="004705E1" w:rsidRPr="00ED5B9B" w:rsidRDefault="004705E1" w:rsidP="009123E3">
                            <w:pPr>
                              <w:pStyle w:val="HeadingU"/>
                              <w:rPr>
                                <w:lang w:val="nl-NL"/>
                              </w:rPr>
                            </w:pPr>
                            <w:r>
                              <w:rPr>
                                <w:lang w:val="nl-NL"/>
                              </w:rPr>
                              <w:t>Disaster Risk Management</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A7597" id="Rectángulo 580282214" o:spid="_x0000_s1032" style="position:absolute;margin-left:0;margin-top:0;width:689.95pt;height:1in;z-index:-251658197;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" fillcolor="white [3214]" stroked="f">
                <v:textbox inset="5.76pt,5.76pt,5.76pt,5.76pt">
                  <w:txbxContent>
                    <w:p w14:paraId="0B4F8B2F" w14:textId="77777777" w:rsidR="004705E1" w:rsidRPr="00ED5B9B" w:rsidRDefault="004705E1" w:rsidP="009123E3">
                      <w:pPr>
                        <w:pStyle w:val="HeadingU"/>
                        <w:rPr>
                          <w:lang w:val="nl-NL"/>
                        </w:rPr>
                      </w:pPr>
                      <w:r>
                        <w:rPr>
                          <w:lang w:val="nl-NL"/>
                        </w:rPr>
                        <w:t>Disaster Risk Management</w:t>
                      </w:r>
                    </w:p>
                  </w:txbxContent>
                </v:textbox>
                <w10:wrap anchorx="margin" anchory="margin"/>
              </v:rect>
            </w:pict>
          </mc:Fallback>
        </mc:AlternateContent>
      </w:r>
    </w:p>
    <w:p w14:paraId="1B1F73E7" w14:textId="77777777" w:rsidR="00AE0F3F" w:rsidRDefault="00687599" w:rsidP="00AE0F3F">
      <w:pPr>
        <w:pStyle w:val="HeadingA2"/>
        <w:rPr>
          <w:ins w:id="3527" w:author="Cisneros Morales Diana Karen" w:date="2024-07-26T14:33:00Z"/>
        </w:rPr>
      </w:pPr>
      <w:bookmarkStart w:id="3528" w:name="_Toc152060610"/>
      <w:bookmarkStart w:id="3529" w:name="_Toc153298551"/>
      <w:bookmarkStart w:id="3530" w:name="_Toc153408813"/>
      <w:bookmarkStart w:id="3531" w:name="_Toc186795171"/>
      <w:r w:rsidRPr="003D1A42">
        <w:lastRenderedPageBreak/>
        <w:t>Disaster</w:t>
      </w:r>
      <w:r w:rsidRPr="00854071">
        <w:t xml:space="preserve"> Risk Management</w:t>
      </w:r>
      <w:bookmarkStart w:id="3532" w:name="_Toc152060611"/>
      <w:bookmarkStart w:id="3533" w:name="_Toc153298552"/>
      <w:bookmarkEnd w:id="3528"/>
      <w:bookmarkEnd w:id="3529"/>
      <w:bookmarkEnd w:id="3530"/>
      <w:bookmarkEnd w:id="3531"/>
      <w:r w:rsidR="000E294E">
        <w:t xml:space="preserve">   </w:t>
      </w:r>
    </w:p>
    <w:p w14:paraId="140E134F" w14:textId="03FC1BED" w:rsidR="001A47FE" w:rsidRDefault="001A47FE" w:rsidP="001A47FE">
      <w:pPr>
        <w:pStyle w:val="Textoindependiente"/>
        <w:rPr>
          <w:ins w:id="3534" w:author="Cisneros Morales Diana Karen" w:date="2024-07-26T14:33:00Z"/>
          <w:lang w:eastAsia="ja-JP"/>
        </w:rPr>
      </w:pPr>
      <w:ins w:id="3535" w:author="Cisneros Morales Diana Karen" w:date="2024-07-26T14:33:00Z">
        <w:r>
          <w:rPr>
            <w:lang w:eastAsia="ja-JP"/>
          </w:rPr>
          <w:t xml:space="preserve">This chapter aims to detail the various standards and conditions which are to be met for an investment related to the </w:t>
        </w:r>
      </w:ins>
      <w:ins w:id="3536" w:author="Cisneros Morales Diana Karen" w:date="2024-07-26T14:35:00Z">
        <w:r w:rsidR="00776C9E">
          <w:rPr>
            <w:lang w:eastAsia="ja-JP"/>
          </w:rPr>
          <w:t>disaster risk management</w:t>
        </w:r>
      </w:ins>
      <w:ins w:id="3537" w:author="Cisneros Morales Diana Karen" w:date="2024-07-26T14:33:00Z">
        <w:r>
          <w:rPr>
            <w:lang w:eastAsia="ja-JP"/>
          </w:rPr>
          <w:t xml:space="preserve"> sector is deemed green / sustainable. The provided definitions can be divided into EU taxonomy and Santander-specific. With Santander-specific, a reference is made to the internal Santander standard for climate and sustainability.</w:t>
        </w:r>
      </w:ins>
    </w:p>
    <w:p w14:paraId="7B077F55" w14:textId="48B4D182" w:rsidR="001A47FE" w:rsidRDefault="001A47FE" w:rsidP="001A47FE">
      <w:pPr>
        <w:pStyle w:val="Textoindependiente"/>
        <w:rPr>
          <w:ins w:id="3538" w:author="Cisneros Morales Diana Karen" w:date="2024-07-26T14:33:00Z"/>
          <w:lang w:eastAsia="ja-JP"/>
        </w:rPr>
      </w:pPr>
      <w:ins w:id="3539" w:author="Cisneros Morales Diana Karen" w:date="2024-07-26T14:33:00Z">
        <w:r>
          <w:rPr>
            <w:lang w:eastAsia="ja-JP"/>
          </w:rPr>
          <w:t xml:space="preserve">All the activities mentioned in this chapter fall under the </w:t>
        </w:r>
      </w:ins>
      <w:ins w:id="3540" w:author="Cisneros Morales Diana Karen" w:date="2024-07-26T14:36:00Z">
        <w:r w:rsidR="00A829C7">
          <w:rPr>
            <w:lang w:eastAsia="ja-JP"/>
          </w:rPr>
          <w:t xml:space="preserve">disaster risk management </w:t>
        </w:r>
      </w:ins>
      <w:ins w:id="3541" w:author="Cisneros Morales Diana Karen" w:date="2024-07-26T14:33:00Z">
        <w:r>
          <w:rPr>
            <w:lang w:eastAsia="ja-JP"/>
          </w:rPr>
          <w:t>sector, as defined by the European Commission. Furthermore, all criteria have been validated by experts to ensure conformity with regulation.</w:t>
        </w:r>
      </w:ins>
    </w:p>
    <w:p w14:paraId="642231E2" w14:textId="69ACE493" w:rsidR="001A47FE" w:rsidDel="00F0412F" w:rsidRDefault="001A47FE" w:rsidP="001A47FE">
      <w:pPr>
        <w:pStyle w:val="Textoindependiente"/>
        <w:rPr>
          <w:ins w:id="3542" w:author="Cisneros Morales Diana Karen" w:date="2024-07-29T09:44:00Z"/>
          <w:del w:id="3543" w:author="Martinez De Hurtado Yela Fermin" w:date="2024-08-28T10:32:00Z"/>
          <w:lang w:eastAsia="ja-JP"/>
        </w:rPr>
      </w:pPr>
      <w:ins w:id="3544" w:author="Cisneros Morales Diana Karen" w:date="2024-07-26T14:33:00Z">
        <w:r>
          <w:rPr>
            <w:lang w:eastAsia="ja-JP"/>
          </w:rPr>
          <w:t>Shown below is a table of the substantial contribution technical screening criteria (for EU Taxonomy consistent criteria only), for all the activities considered in this chapter.</w:t>
        </w:r>
      </w:ins>
    </w:p>
    <w:p w14:paraId="592C6415" w14:textId="77777777" w:rsidR="00047401" w:rsidRPr="00BA7A22" w:rsidRDefault="00047401">
      <w:pPr>
        <w:pStyle w:val="Textoindependiente"/>
        <w:rPr>
          <w:ins w:id="3545" w:author="Cisneros Morales Diana Karen" w:date="2024-07-26T14:33:00Z"/>
        </w:rPr>
        <w:pPrChange w:id="3546" w:author="Cisneros Morales Diana Karen" w:date="2024-07-26T14:33:00Z">
          <w:pPr>
            <w:pStyle w:val="HeadingA2"/>
          </w:pPr>
        </w:pPrChange>
      </w:pPr>
    </w:p>
    <w:tbl>
      <w:tblPr>
        <w:tblStyle w:val="OWTable"/>
        <w:tblW w:w="5000" w:type="pct"/>
        <w:tblLayout w:type="fixed"/>
        <w:tblLook w:val="0400" w:firstRow="0" w:lastRow="0" w:firstColumn="0" w:lastColumn="0" w:noHBand="0" w:noVBand="1"/>
        <w:tblPrChange w:id="3547" w:author="Martinez De Hurtado Yela Fermin" w:date="2024-08-28T10:32:00Z">
          <w:tblPr>
            <w:tblStyle w:val="OWTable"/>
            <w:tblW w:w="5000" w:type="pct"/>
            <w:tblLayout w:type="fixed"/>
            <w:tblLook w:val="0400" w:firstRow="0" w:lastRow="0" w:firstColumn="0" w:lastColumn="0" w:noHBand="0" w:noVBand="1"/>
          </w:tblPr>
        </w:tblPrChange>
      </w:tblPr>
      <w:tblGrid>
        <w:gridCol w:w="549"/>
        <w:gridCol w:w="549"/>
        <w:gridCol w:w="548"/>
        <w:gridCol w:w="548"/>
        <w:gridCol w:w="3426"/>
        <w:gridCol w:w="2965"/>
        <w:gridCol w:w="2305"/>
        <w:gridCol w:w="2780"/>
        <w:tblGridChange w:id="3548">
          <w:tblGrid>
            <w:gridCol w:w="549"/>
            <w:gridCol w:w="549"/>
            <w:gridCol w:w="548"/>
            <w:gridCol w:w="548"/>
            <w:gridCol w:w="1208"/>
            <w:gridCol w:w="1843"/>
            <w:gridCol w:w="375"/>
            <w:gridCol w:w="701"/>
            <w:gridCol w:w="2264"/>
            <w:gridCol w:w="147"/>
            <w:gridCol w:w="2158"/>
            <w:gridCol w:w="1280"/>
            <w:gridCol w:w="500"/>
            <w:gridCol w:w="500"/>
            <w:gridCol w:w="500"/>
          </w:tblGrid>
        </w:tblGridChange>
      </w:tblGrid>
      <w:tr w:rsidR="00BF70C0" w:rsidRPr="00EF1AC4" w:rsidDel="00F0412F" w14:paraId="315F8A47" w14:textId="796E71DE" w:rsidTr="00F0412F">
        <w:trPr>
          <w:trHeight w:val="20"/>
          <w:tblHeader/>
          <w:ins w:id="3549" w:author="Cisneros Morales Diana Karen" w:date="2024-07-26T14:33:00Z"/>
          <w:del w:id="3550" w:author="Martinez De Hurtado Yela Fermin" w:date="2024-08-28T10:32:00Z"/>
          <w:trPrChange w:id="3551" w:author="Martinez De Hurtado Yela Fermin" w:date="2024-08-28T10:32:00Z">
            <w:trPr>
              <w:trHeight w:val="20"/>
              <w:tblHeader/>
            </w:trPr>
          </w:trPrChange>
        </w:trPr>
        <w:tc>
          <w:tcPr>
            <w:tcW w:w="0" w:type="dxa"/>
            <w:shd w:val="clear" w:color="auto" w:fill="FF0000"/>
            <w:noWrap/>
            <w:vAlign w:val="bottom"/>
            <w:tcPrChange w:id="3552" w:author="Martinez De Hurtado Yela Fermin" w:date="2024-08-28T10:32:00Z">
              <w:tcPr>
                <w:tcW w:w="0" w:type="dxa"/>
                <w:shd w:val="clear" w:color="auto" w:fill="FF0000"/>
                <w:noWrap/>
                <w:vAlign w:val="bottom"/>
              </w:tcPr>
            </w:tcPrChange>
          </w:tcPr>
          <w:p w14:paraId="71E76DE9" w14:textId="763D14F3" w:rsidR="001A47FE" w:rsidRPr="00EF1AC4" w:rsidDel="00F0412F" w:rsidRDefault="001A47FE" w:rsidP="007565D5">
            <w:pPr>
              <w:pStyle w:val="TableHeadingText"/>
              <w:rPr>
                <w:ins w:id="3553" w:author="Cisneros Morales Diana Karen" w:date="2024-07-26T14:33:00Z"/>
                <w:del w:id="3554" w:author="Martinez De Hurtado Yela Fermin" w:date="2024-08-28T10:32:00Z"/>
                <w:color w:val="FFFFFF" w:themeColor="background1"/>
              </w:rPr>
            </w:pPr>
            <w:ins w:id="3555" w:author="Cisneros Morales Diana Karen" w:date="2024-07-26T14:33:00Z">
              <w:del w:id="3556" w:author="Martinez De Hurtado Yela Fermin" w:date="2024-08-28T10:32:00Z">
                <w:r w:rsidRPr="00EF1AC4" w:rsidDel="00F0412F">
                  <w:rPr>
                    <w:color w:val="FFFFFF" w:themeColor="background1"/>
                  </w:rPr>
                  <w:delText>Activity</w:delText>
                </w:r>
              </w:del>
            </w:ins>
          </w:p>
        </w:tc>
        <w:tc>
          <w:tcPr>
            <w:tcW w:w="0" w:type="dxa"/>
            <w:shd w:val="clear" w:color="auto" w:fill="FF0000"/>
            <w:noWrap/>
            <w:vAlign w:val="bottom"/>
            <w:tcPrChange w:id="3557" w:author="Martinez De Hurtado Yela Fermin" w:date="2024-08-28T10:32:00Z">
              <w:tcPr>
                <w:tcW w:w="0" w:type="dxa"/>
                <w:shd w:val="clear" w:color="auto" w:fill="FF0000"/>
                <w:noWrap/>
                <w:vAlign w:val="bottom"/>
              </w:tcPr>
            </w:tcPrChange>
          </w:tcPr>
          <w:p w14:paraId="5670716A" w14:textId="2059AEB5" w:rsidR="001A47FE" w:rsidRPr="00EF1AC4" w:rsidDel="00F0412F" w:rsidRDefault="001A47FE" w:rsidP="007565D5">
            <w:pPr>
              <w:pStyle w:val="TableHeadingText"/>
              <w:rPr>
                <w:ins w:id="3558" w:author="Cisneros Morales Diana Karen" w:date="2024-07-26T14:33:00Z"/>
                <w:del w:id="3559" w:author="Martinez De Hurtado Yela Fermin" w:date="2024-08-28T10:32:00Z"/>
                <w:color w:val="FFFFFF" w:themeColor="background1"/>
              </w:rPr>
            </w:pPr>
            <w:ins w:id="3560" w:author="Cisneros Morales Diana Karen" w:date="2024-07-26T14:33:00Z">
              <w:del w:id="3561" w:author="Martinez De Hurtado Yela Fermin" w:date="2024-08-28T10:32:00Z">
                <w:r w:rsidDel="00F0412F">
                  <w:rPr>
                    <w:color w:val="FFFFFF" w:themeColor="background1"/>
                  </w:rPr>
                  <w:delText>Environmental classification</w:delText>
                </w:r>
              </w:del>
            </w:ins>
          </w:p>
        </w:tc>
        <w:tc>
          <w:tcPr>
            <w:tcW w:w="0" w:type="dxa"/>
            <w:shd w:val="clear" w:color="auto" w:fill="FF0000"/>
            <w:noWrap/>
            <w:vAlign w:val="bottom"/>
            <w:tcPrChange w:id="3562" w:author="Martinez De Hurtado Yela Fermin" w:date="2024-08-28T10:32:00Z">
              <w:tcPr>
                <w:tcW w:w="0" w:type="dxa"/>
                <w:shd w:val="clear" w:color="auto" w:fill="FF0000"/>
                <w:noWrap/>
                <w:vAlign w:val="bottom"/>
              </w:tcPr>
            </w:tcPrChange>
          </w:tcPr>
          <w:p w14:paraId="32BBCD65" w14:textId="2B90161E" w:rsidR="001A47FE" w:rsidRPr="00EF1AC4" w:rsidDel="00F0412F" w:rsidRDefault="001A47FE" w:rsidP="007565D5">
            <w:pPr>
              <w:pStyle w:val="TableHeadingText"/>
              <w:rPr>
                <w:ins w:id="3563" w:author="Cisneros Morales Diana Karen" w:date="2024-07-26T14:33:00Z"/>
                <w:del w:id="3564" w:author="Martinez De Hurtado Yela Fermin" w:date="2024-08-28T10:32:00Z"/>
                <w:color w:val="FFFFFF" w:themeColor="background1"/>
              </w:rPr>
            </w:pPr>
            <w:ins w:id="3565" w:author="Cisneros Morales Diana Karen" w:date="2024-07-26T14:33:00Z">
              <w:del w:id="3566" w:author="Martinez De Hurtado Yela Fermin" w:date="2024-08-28T10:32:00Z">
                <w:r w:rsidRPr="00EF1AC4" w:rsidDel="00F0412F">
                  <w:rPr>
                    <w:color w:val="FFFFFF" w:themeColor="background1"/>
                  </w:rPr>
                  <w:delText xml:space="preserve">Mitigation </w:delText>
                </w:r>
              </w:del>
            </w:ins>
          </w:p>
        </w:tc>
        <w:tc>
          <w:tcPr>
            <w:tcW w:w="0" w:type="dxa"/>
            <w:shd w:val="clear" w:color="auto" w:fill="FF0000"/>
            <w:noWrap/>
            <w:vAlign w:val="bottom"/>
            <w:tcPrChange w:id="3567" w:author="Martinez De Hurtado Yela Fermin" w:date="2024-08-28T10:32:00Z">
              <w:tcPr>
                <w:tcW w:w="0" w:type="dxa"/>
                <w:shd w:val="clear" w:color="auto" w:fill="FF0000"/>
                <w:noWrap/>
                <w:vAlign w:val="bottom"/>
              </w:tcPr>
            </w:tcPrChange>
          </w:tcPr>
          <w:p w14:paraId="69C36605" w14:textId="51AD57DC" w:rsidR="001A47FE" w:rsidRPr="00EF1AC4" w:rsidDel="00F0412F" w:rsidRDefault="001A47FE" w:rsidP="007565D5">
            <w:pPr>
              <w:pStyle w:val="TableHeadingText"/>
              <w:rPr>
                <w:ins w:id="3568" w:author="Cisneros Morales Diana Karen" w:date="2024-07-26T14:33:00Z"/>
                <w:del w:id="3569" w:author="Martinez De Hurtado Yela Fermin" w:date="2024-08-28T10:32:00Z"/>
                <w:color w:val="FFFFFF" w:themeColor="background1"/>
              </w:rPr>
            </w:pPr>
            <w:ins w:id="3570" w:author="Cisneros Morales Diana Karen" w:date="2024-07-26T14:33:00Z">
              <w:del w:id="3571" w:author="Martinez De Hurtado Yela Fermin" w:date="2024-08-28T10:32:00Z">
                <w:r w:rsidRPr="00EF1AC4" w:rsidDel="00F0412F">
                  <w:rPr>
                    <w:color w:val="FFFFFF" w:themeColor="background1"/>
                  </w:rPr>
                  <w:delText>Adaptation</w:delText>
                </w:r>
              </w:del>
            </w:ins>
          </w:p>
        </w:tc>
        <w:tc>
          <w:tcPr>
            <w:tcW w:w="0" w:type="dxa"/>
            <w:shd w:val="clear" w:color="auto" w:fill="FF0000"/>
            <w:noWrap/>
            <w:vAlign w:val="bottom"/>
            <w:tcPrChange w:id="3572" w:author="Martinez De Hurtado Yela Fermin" w:date="2024-08-28T10:32:00Z">
              <w:tcPr>
                <w:tcW w:w="1474" w:type="dxa"/>
                <w:gridSpan w:val="3"/>
                <w:shd w:val="clear" w:color="auto" w:fill="FF0000"/>
                <w:noWrap/>
                <w:vAlign w:val="bottom"/>
              </w:tcPr>
            </w:tcPrChange>
          </w:tcPr>
          <w:p w14:paraId="082DAEDA" w14:textId="02108065" w:rsidR="001A47FE" w:rsidRPr="00EF1AC4" w:rsidDel="00F0412F" w:rsidRDefault="001A47FE" w:rsidP="007565D5">
            <w:pPr>
              <w:pStyle w:val="TableHeadingText"/>
              <w:rPr>
                <w:ins w:id="3573" w:author="Cisneros Morales Diana Karen" w:date="2024-07-26T14:33:00Z"/>
                <w:del w:id="3574" w:author="Martinez De Hurtado Yela Fermin" w:date="2024-08-28T10:32:00Z"/>
                <w:color w:val="FFFFFF" w:themeColor="background1"/>
              </w:rPr>
            </w:pPr>
            <w:ins w:id="3575" w:author="Cisneros Morales Diana Karen" w:date="2024-07-26T14:33:00Z">
              <w:del w:id="3576" w:author="Martinez De Hurtado Yela Fermin" w:date="2024-08-28T10:32:00Z">
                <w:r w:rsidRPr="00EF1AC4" w:rsidDel="00F0412F">
                  <w:rPr>
                    <w:color w:val="FFFFFF" w:themeColor="background1"/>
                  </w:rPr>
                  <w:delText>Water</w:delText>
                </w:r>
              </w:del>
            </w:ins>
          </w:p>
        </w:tc>
        <w:tc>
          <w:tcPr>
            <w:tcW w:w="0" w:type="dxa"/>
            <w:shd w:val="clear" w:color="auto" w:fill="FF0000"/>
            <w:noWrap/>
            <w:vAlign w:val="bottom"/>
            <w:tcPrChange w:id="3577" w:author="Martinez De Hurtado Yela Fermin" w:date="2024-08-28T10:32:00Z">
              <w:tcPr>
                <w:tcW w:w="1276" w:type="dxa"/>
                <w:gridSpan w:val="2"/>
                <w:shd w:val="clear" w:color="auto" w:fill="FF0000"/>
                <w:noWrap/>
                <w:vAlign w:val="bottom"/>
              </w:tcPr>
            </w:tcPrChange>
          </w:tcPr>
          <w:p w14:paraId="5B999D49" w14:textId="4E1A64A1" w:rsidR="001A47FE" w:rsidRPr="00EF1AC4" w:rsidDel="00F0412F" w:rsidRDefault="001A47FE" w:rsidP="007565D5">
            <w:pPr>
              <w:pStyle w:val="TableHeadingText"/>
              <w:rPr>
                <w:ins w:id="3578" w:author="Cisneros Morales Diana Karen" w:date="2024-07-26T14:33:00Z"/>
                <w:del w:id="3579" w:author="Martinez De Hurtado Yela Fermin" w:date="2024-08-28T10:32:00Z"/>
                <w:color w:val="FFFFFF" w:themeColor="background1"/>
              </w:rPr>
            </w:pPr>
            <w:ins w:id="3580" w:author="Cisneros Morales Diana Karen" w:date="2024-07-26T14:33:00Z">
              <w:del w:id="3581" w:author="Martinez De Hurtado Yela Fermin" w:date="2024-08-28T10:32:00Z">
                <w:r w:rsidRPr="00EF1AC4" w:rsidDel="00F0412F">
                  <w:rPr>
                    <w:color w:val="FFFFFF" w:themeColor="background1"/>
                  </w:rPr>
                  <w:delText>Circular economy</w:delText>
                </w:r>
              </w:del>
            </w:ins>
          </w:p>
        </w:tc>
        <w:tc>
          <w:tcPr>
            <w:tcW w:w="0" w:type="dxa"/>
            <w:shd w:val="clear" w:color="auto" w:fill="FF0000"/>
            <w:noWrap/>
            <w:vAlign w:val="bottom"/>
            <w:tcPrChange w:id="3582" w:author="Martinez De Hurtado Yela Fermin" w:date="2024-08-28T10:32:00Z">
              <w:tcPr>
                <w:tcW w:w="992" w:type="dxa"/>
                <w:gridSpan w:val="2"/>
                <w:shd w:val="clear" w:color="auto" w:fill="FF0000"/>
                <w:noWrap/>
                <w:vAlign w:val="bottom"/>
              </w:tcPr>
            </w:tcPrChange>
          </w:tcPr>
          <w:p w14:paraId="2F33ED49" w14:textId="65934855" w:rsidR="001A47FE" w:rsidRPr="00EF1AC4" w:rsidDel="00F0412F" w:rsidRDefault="001A47FE" w:rsidP="007565D5">
            <w:pPr>
              <w:pStyle w:val="TableHeadingText"/>
              <w:rPr>
                <w:ins w:id="3583" w:author="Cisneros Morales Diana Karen" w:date="2024-07-26T14:33:00Z"/>
                <w:del w:id="3584" w:author="Martinez De Hurtado Yela Fermin" w:date="2024-08-28T10:32:00Z"/>
                <w:color w:val="FFFFFF" w:themeColor="background1"/>
              </w:rPr>
            </w:pPr>
            <w:ins w:id="3585" w:author="Cisneros Morales Diana Karen" w:date="2024-07-26T14:33:00Z">
              <w:del w:id="3586" w:author="Martinez De Hurtado Yela Fermin" w:date="2024-08-28T10:32:00Z">
                <w:r w:rsidRPr="00EF1AC4" w:rsidDel="00F0412F">
                  <w:rPr>
                    <w:color w:val="FFFFFF" w:themeColor="background1"/>
                  </w:rPr>
                  <w:delText>Pollution</w:delText>
                </w:r>
              </w:del>
            </w:ins>
          </w:p>
        </w:tc>
        <w:tc>
          <w:tcPr>
            <w:tcW w:w="0" w:type="dxa"/>
            <w:shd w:val="clear" w:color="auto" w:fill="FF0000"/>
            <w:noWrap/>
            <w:vAlign w:val="bottom"/>
            <w:tcPrChange w:id="3587" w:author="Martinez De Hurtado Yela Fermin" w:date="2024-08-28T10:32:00Z">
              <w:tcPr>
                <w:tcW w:w="1196" w:type="dxa"/>
                <w:gridSpan w:val="4"/>
                <w:shd w:val="clear" w:color="auto" w:fill="FF0000"/>
                <w:noWrap/>
                <w:vAlign w:val="bottom"/>
              </w:tcPr>
            </w:tcPrChange>
          </w:tcPr>
          <w:p w14:paraId="7622D558" w14:textId="5E4ADF89" w:rsidR="001A47FE" w:rsidRPr="00EF1AC4" w:rsidDel="00F0412F" w:rsidRDefault="001A47FE" w:rsidP="007565D5">
            <w:pPr>
              <w:pStyle w:val="TableHeadingText"/>
              <w:rPr>
                <w:ins w:id="3588" w:author="Cisneros Morales Diana Karen" w:date="2024-07-26T14:33:00Z"/>
                <w:del w:id="3589" w:author="Martinez De Hurtado Yela Fermin" w:date="2024-08-28T10:32:00Z"/>
                <w:color w:val="FFFFFF" w:themeColor="background1"/>
              </w:rPr>
            </w:pPr>
            <w:ins w:id="3590" w:author="Cisneros Morales Diana Karen" w:date="2024-07-26T14:33:00Z">
              <w:del w:id="3591" w:author="Martinez De Hurtado Yela Fermin" w:date="2024-08-28T10:32:00Z">
                <w:r w:rsidRPr="00EF1AC4" w:rsidDel="00F0412F">
                  <w:rPr>
                    <w:color w:val="FFFFFF" w:themeColor="background1"/>
                  </w:rPr>
                  <w:delText>Biodiversity</w:delText>
                </w:r>
              </w:del>
            </w:ins>
          </w:p>
        </w:tc>
      </w:tr>
      <w:tr w:rsidR="00451D5C" w:rsidRPr="00BD0EC4" w:rsidDel="00F0412F" w14:paraId="273DC139" w14:textId="2521D929" w:rsidTr="00F0412F">
        <w:trPr>
          <w:trHeight w:val="73"/>
          <w:ins w:id="3592" w:author="Cisneros Morales Diana Karen" w:date="2024-07-26T14:33:00Z"/>
          <w:del w:id="3593" w:author="Martinez De Hurtado Yela Fermin" w:date="2024-08-28T10:32:00Z"/>
          <w:trPrChange w:id="3594" w:author="Martinez De Hurtado Yela Fermin" w:date="2024-08-28T10:32:00Z">
            <w:trPr>
              <w:trHeight w:val="73"/>
            </w:trPr>
          </w:trPrChange>
        </w:trPr>
        <w:tc>
          <w:tcPr>
            <w:tcW w:w="0" w:type="dxa"/>
            <w:tcPrChange w:id="3595" w:author="Martinez De Hurtado Yela Fermin" w:date="2024-08-28T10:32:00Z">
              <w:tcPr>
                <w:tcW w:w="3402" w:type="dxa"/>
                <w:gridSpan w:val="5"/>
              </w:tcPr>
            </w:tcPrChange>
          </w:tcPr>
          <w:p w14:paraId="3948A2A1" w14:textId="1D134F75" w:rsidR="001A47FE" w:rsidRPr="00BD0EC4" w:rsidDel="00F0412F" w:rsidRDefault="00A829C7" w:rsidP="007565D5">
            <w:pPr>
              <w:pStyle w:val="TableText"/>
              <w:rPr>
                <w:ins w:id="3596" w:author="Cisneros Morales Diana Karen" w:date="2024-07-26T14:33:00Z"/>
                <w:del w:id="3597" w:author="Martinez De Hurtado Yela Fermin" w:date="2024-08-28T10:32:00Z"/>
              </w:rPr>
            </w:pPr>
            <w:ins w:id="3598" w:author="Cisneros Morales Diana Karen" w:date="2024-07-26T14:36:00Z">
              <w:del w:id="3599" w:author="Martinez De Hurtado Yela Fermin" w:date="2024-08-28T10:32:00Z">
                <w:r w:rsidRPr="00A829C7" w:rsidDel="00F0412F">
                  <w:delText>Nature-based solutions for flood and drought risk prevention and prot</w:delText>
                </w:r>
                <w:r w:rsidRPr="00A829C7" w:rsidDel="00F0412F">
                  <w:lastRenderedPageBreak/>
                  <w:delText>ection</w:delText>
                </w:r>
              </w:del>
            </w:ins>
          </w:p>
        </w:tc>
        <w:tc>
          <w:tcPr>
            <w:tcW w:w="0" w:type="dxa"/>
            <w:noWrap/>
            <w:tcPrChange w:id="3600" w:author="Martinez De Hurtado Yela Fermin" w:date="2024-08-28T10:32:00Z">
              <w:tcPr>
                <w:tcW w:w="1843" w:type="dxa"/>
                <w:noWrap/>
              </w:tcPr>
            </w:tcPrChange>
          </w:tcPr>
          <w:p w14:paraId="3293D65A" w14:textId="08DBEE16" w:rsidR="001A47FE" w:rsidRPr="00BD0EC4" w:rsidDel="00F0412F" w:rsidRDefault="001A47FE" w:rsidP="007565D5">
            <w:pPr>
              <w:pStyle w:val="TableText"/>
              <w:rPr>
                <w:ins w:id="3601" w:author="Cisneros Morales Diana Karen" w:date="2024-07-26T14:33:00Z"/>
                <w:del w:id="3602" w:author="Martinez De Hurtado Yela Fermin" w:date="2024-08-28T10:32:00Z"/>
              </w:rPr>
            </w:pPr>
            <w:ins w:id="3603" w:author="Cisneros Morales Diana Karen" w:date="2024-07-26T14:33:00Z">
              <w:del w:id="3604" w:author="Martinez De Hurtado Yela Fermin" w:date="2024-08-28T10:32:00Z">
                <w:r w:rsidDel="00F0412F">
                  <w:lastRenderedPageBreak/>
                  <w:delText>EU Taxonomy</w:delText>
                </w:r>
              </w:del>
            </w:ins>
          </w:p>
        </w:tc>
        <w:tc>
          <w:tcPr>
            <w:tcW w:w="0" w:type="dxa"/>
            <w:noWrap/>
            <w:tcPrChange w:id="3605" w:author="Martinez De Hurtado Yela Fermin" w:date="2024-08-28T10:32:00Z">
              <w:tcPr>
                <w:tcW w:w="1076" w:type="dxa"/>
                <w:gridSpan w:val="2"/>
                <w:noWrap/>
              </w:tcPr>
            </w:tcPrChange>
          </w:tcPr>
          <w:p w14:paraId="6C9308B1" w14:textId="78496667" w:rsidR="001A47FE" w:rsidRPr="00BD0EC4" w:rsidDel="00F0412F" w:rsidRDefault="001A47FE" w:rsidP="007565D5">
            <w:pPr>
              <w:pStyle w:val="TableText"/>
              <w:rPr>
                <w:ins w:id="3606" w:author="Cisneros Morales Diana Karen" w:date="2024-07-26T14:33:00Z"/>
                <w:del w:id="3607" w:author="Martinez De Hurtado Yela Fermin" w:date="2024-08-28T10:32:00Z"/>
              </w:rPr>
            </w:pPr>
          </w:p>
        </w:tc>
        <w:tc>
          <w:tcPr>
            <w:tcW w:w="0" w:type="dxa"/>
            <w:noWrap/>
            <w:tcPrChange w:id="3608" w:author="Martinez De Hurtado Yela Fermin" w:date="2024-08-28T10:32:00Z">
              <w:tcPr>
                <w:tcW w:w="2411" w:type="dxa"/>
                <w:gridSpan w:val="2"/>
                <w:noWrap/>
              </w:tcPr>
            </w:tcPrChange>
          </w:tcPr>
          <w:p w14:paraId="5FC171E0" w14:textId="32EA8843" w:rsidR="001A47FE" w:rsidRPr="00BD0EC4" w:rsidDel="00F0412F" w:rsidRDefault="001A47FE" w:rsidP="007565D5">
            <w:pPr>
              <w:pStyle w:val="TableText"/>
              <w:rPr>
                <w:ins w:id="3609" w:author="Cisneros Morales Diana Karen" w:date="2024-07-26T14:33:00Z"/>
                <w:del w:id="3610" w:author="Martinez De Hurtado Yela Fermin" w:date="2024-08-28T10:32:00Z"/>
              </w:rPr>
            </w:pPr>
          </w:p>
        </w:tc>
        <w:tc>
          <w:tcPr>
            <w:tcW w:w="1474" w:type="dxa"/>
            <w:noWrap/>
            <w:tcPrChange w:id="3611" w:author="Martinez De Hurtado Yela Fermin" w:date="2024-08-28T10:32:00Z">
              <w:tcPr>
                <w:tcW w:w="3438" w:type="dxa"/>
                <w:gridSpan w:val="2"/>
                <w:noWrap/>
              </w:tcPr>
            </w:tcPrChange>
          </w:tcPr>
          <w:p w14:paraId="1B3A76B8" w14:textId="6A7A3C24" w:rsidR="001A47FE" w:rsidRPr="00BD0EC4" w:rsidDel="00F0412F" w:rsidRDefault="00FC13CD" w:rsidP="007565D5">
            <w:pPr>
              <w:pStyle w:val="TableText"/>
              <w:rPr>
                <w:ins w:id="3612" w:author="Cisneros Morales Diana Karen" w:date="2024-07-26T14:33:00Z"/>
                <w:del w:id="3613" w:author="Martinez De Hurtado Yela Fermin" w:date="2024-08-28T10:32:00Z"/>
              </w:rPr>
            </w:pPr>
            <w:ins w:id="3614" w:author="Cisneros Morales Diana Karen" w:date="2024-07-26T14:36:00Z">
              <w:del w:id="3615" w:author="Martinez De Hurtado Yela Fermin" w:date="2024-08-28T10:32:00Z">
                <w:r w:rsidDel="00F0412F">
                  <w:delText>Own Performance</w:delText>
                </w:r>
              </w:del>
            </w:ins>
          </w:p>
        </w:tc>
        <w:tc>
          <w:tcPr>
            <w:tcW w:w="1276" w:type="dxa"/>
            <w:noWrap/>
            <w:tcPrChange w:id="3616" w:author="Martinez De Hurtado Yela Fermin" w:date="2024-08-28T10:32:00Z">
              <w:tcPr>
                <w:tcW w:w="500" w:type="dxa"/>
                <w:noWrap/>
              </w:tcPr>
            </w:tcPrChange>
          </w:tcPr>
          <w:p w14:paraId="2CE92A3E" w14:textId="6E622E0E" w:rsidR="001A47FE" w:rsidRPr="00BD0EC4" w:rsidDel="00F0412F" w:rsidRDefault="001A47FE" w:rsidP="007565D5">
            <w:pPr>
              <w:pStyle w:val="TableText"/>
              <w:rPr>
                <w:ins w:id="3617" w:author="Cisneros Morales Diana Karen" w:date="2024-07-26T14:33:00Z"/>
                <w:del w:id="3618" w:author="Martinez De Hurtado Yela Fermin" w:date="2024-08-28T10:32:00Z"/>
              </w:rPr>
            </w:pPr>
          </w:p>
        </w:tc>
        <w:tc>
          <w:tcPr>
            <w:tcW w:w="992" w:type="dxa"/>
            <w:noWrap/>
            <w:tcPrChange w:id="3619" w:author="Martinez De Hurtado Yela Fermin" w:date="2024-08-28T10:32:00Z">
              <w:tcPr>
                <w:tcW w:w="500" w:type="dxa"/>
                <w:noWrap/>
              </w:tcPr>
            </w:tcPrChange>
          </w:tcPr>
          <w:p w14:paraId="0806453F" w14:textId="478DCE64" w:rsidR="001A47FE" w:rsidRPr="00BD0EC4" w:rsidDel="00F0412F" w:rsidRDefault="001A47FE" w:rsidP="007565D5">
            <w:pPr>
              <w:pStyle w:val="TableText"/>
              <w:rPr>
                <w:ins w:id="3620" w:author="Cisneros Morales Diana Karen" w:date="2024-07-26T14:33:00Z"/>
                <w:del w:id="3621" w:author="Martinez De Hurtado Yela Fermin" w:date="2024-08-28T10:32:00Z"/>
              </w:rPr>
            </w:pPr>
          </w:p>
        </w:tc>
        <w:tc>
          <w:tcPr>
            <w:tcW w:w="1196" w:type="dxa"/>
            <w:noWrap/>
            <w:tcPrChange w:id="3622" w:author="Martinez De Hurtado Yela Fermin" w:date="2024-08-28T10:32:00Z">
              <w:tcPr>
                <w:tcW w:w="500" w:type="dxa"/>
                <w:noWrap/>
              </w:tcPr>
            </w:tcPrChange>
          </w:tcPr>
          <w:p w14:paraId="739B489E" w14:textId="26339D2F" w:rsidR="001A47FE" w:rsidRPr="00BD0EC4" w:rsidDel="00F0412F" w:rsidRDefault="001A47FE" w:rsidP="007565D5">
            <w:pPr>
              <w:pStyle w:val="TableText"/>
              <w:rPr>
                <w:ins w:id="3623" w:author="Cisneros Morales Diana Karen" w:date="2024-07-26T14:33:00Z"/>
                <w:del w:id="3624" w:author="Martinez De Hurtado Yela Fermin" w:date="2024-08-28T10:32:00Z"/>
              </w:rPr>
            </w:pPr>
          </w:p>
        </w:tc>
      </w:tr>
      <w:tr w:rsidR="00451D5C" w:rsidRPr="00BD0EC4" w:rsidDel="00F0412F" w14:paraId="040B8709" w14:textId="6AAC303E" w:rsidTr="00451D5C">
        <w:trPr>
          <w:trHeight w:val="73"/>
          <w:ins w:id="3625" w:author="Cisneros Morales Diana Karen" w:date="2024-07-26T14:33:00Z"/>
          <w:del w:id="3626" w:author="Martinez De Hurtado Yela Fermin" w:date="2024-08-28T10:32:00Z"/>
          <w:trPrChange w:id="3627" w:author="Cisneros Morales Diana Karen" w:date="2024-08-26T17:25:00Z">
            <w:trPr>
              <w:trHeight w:val="73"/>
            </w:trPr>
          </w:trPrChange>
        </w:trPr>
        <w:tc>
          <w:tcPr>
            <w:tcW w:w="0" w:type="dxa"/>
            <w:tcPrChange w:id="3628" w:author="Cisneros Morales Diana Karen" w:date="2024-08-26T17:25:00Z">
              <w:tcPr>
                <w:tcW w:w="3402" w:type="dxa"/>
                <w:gridSpan w:val="5"/>
              </w:tcPr>
            </w:tcPrChange>
          </w:tcPr>
          <w:p w14:paraId="45173B4D" w14:textId="1E94BF81" w:rsidR="001A47FE" w:rsidRPr="00BD0EC4" w:rsidDel="00F0412F" w:rsidRDefault="00A829C7" w:rsidP="007565D5">
            <w:pPr>
              <w:pStyle w:val="TableText"/>
              <w:rPr>
                <w:ins w:id="3629" w:author="Cisneros Morales Diana Karen" w:date="2024-07-26T14:33:00Z"/>
                <w:del w:id="3630" w:author="Martinez De Hurtado Yela Fermin" w:date="2024-08-28T10:32:00Z"/>
              </w:rPr>
            </w:pPr>
            <w:ins w:id="3631" w:author="Cisneros Morales Diana Karen" w:date="2024-07-26T14:36:00Z">
              <w:del w:id="3632" w:author="Martinez De Hurtado Yela Fermin" w:date="2024-08-28T10:32:00Z">
                <w:r w:rsidRPr="00A829C7" w:rsidDel="00F0412F">
                  <w:delText>Emergency services</w:delText>
                </w:r>
              </w:del>
            </w:ins>
          </w:p>
        </w:tc>
        <w:tc>
          <w:tcPr>
            <w:tcW w:w="0" w:type="dxa"/>
            <w:noWrap/>
            <w:tcPrChange w:id="3633" w:author="Cisneros Morales Diana Karen" w:date="2024-08-26T17:25:00Z">
              <w:tcPr>
                <w:tcW w:w="1843" w:type="dxa"/>
                <w:noWrap/>
              </w:tcPr>
            </w:tcPrChange>
          </w:tcPr>
          <w:p w14:paraId="274ACA32" w14:textId="4B8387E3" w:rsidR="001A47FE" w:rsidDel="00F0412F" w:rsidRDefault="001A47FE" w:rsidP="007565D5">
            <w:pPr>
              <w:pStyle w:val="TableText"/>
              <w:rPr>
                <w:ins w:id="3634" w:author="Cisneros Morales Diana Karen" w:date="2024-07-26T14:33:00Z"/>
                <w:del w:id="3635" w:author="Martinez De Hurtado Yela Fermin" w:date="2024-08-28T10:32:00Z"/>
              </w:rPr>
            </w:pPr>
            <w:ins w:id="3636" w:author="Cisneros Morales Diana Karen" w:date="2024-07-26T14:34:00Z">
              <w:del w:id="3637" w:author="Martinez De Hurtado Yela Fermin" w:date="2024-08-28T10:32:00Z">
                <w:r w:rsidDel="00F0412F">
                  <w:delText>EU Taxonomy</w:delText>
                </w:r>
              </w:del>
            </w:ins>
          </w:p>
        </w:tc>
        <w:tc>
          <w:tcPr>
            <w:tcW w:w="0" w:type="dxa"/>
            <w:noWrap/>
            <w:tcPrChange w:id="3638" w:author="Cisneros Morales Diana Karen" w:date="2024-08-26T17:25:00Z">
              <w:tcPr>
                <w:tcW w:w="1076" w:type="dxa"/>
                <w:gridSpan w:val="2"/>
                <w:noWrap/>
              </w:tcPr>
            </w:tcPrChange>
          </w:tcPr>
          <w:p w14:paraId="7B3BB61B" w14:textId="1000E902" w:rsidR="001A47FE" w:rsidRPr="00BD0EC4" w:rsidDel="00F0412F" w:rsidRDefault="001A47FE" w:rsidP="007565D5">
            <w:pPr>
              <w:pStyle w:val="TableText"/>
              <w:rPr>
                <w:ins w:id="3639" w:author="Cisneros Morales Diana Karen" w:date="2024-07-26T14:33:00Z"/>
                <w:del w:id="3640" w:author="Martinez De Hurtado Yela Fermin" w:date="2024-08-28T10:32:00Z"/>
              </w:rPr>
            </w:pPr>
          </w:p>
        </w:tc>
        <w:tc>
          <w:tcPr>
            <w:tcW w:w="0" w:type="dxa"/>
            <w:noWrap/>
            <w:tcPrChange w:id="3641" w:author="Cisneros Morales Diana Karen" w:date="2024-08-26T17:25:00Z">
              <w:tcPr>
                <w:tcW w:w="2411" w:type="dxa"/>
                <w:gridSpan w:val="2"/>
                <w:noWrap/>
              </w:tcPr>
            </w:tcPrChange>
          </w:tcPr>
          <w:p w14:paraId="3CC610C3" w14:textId="0DF7A787" w:rsidR="001A47FE" w:rsidRPr="00BD0EC4" w:rsidDel="00F0412F" w:rsidRDefault="00EC0AF9" w:rsidP="007565D5">
            <w:pPr>
              <w:pStyle w:val="TableText"/>
              <w:rPr>
                <w:ins w:id="3642" w:author="Cisneros Morales Diana Karen" w:date="2024-07-26T14:33:00Z"/>
                <w:del w:id="3643" w:author="Martinez De Hurtado Yela Fermin" w:date="2024-08-28T10:32:00Z"/>
              </w:rPr>
            </w:pPr>
            <w:ins w:id="3644" w:author="Cisneros Morales Diana Karen" w:date="2024-07-26T14:37:00Z">
              <w:del w:id="3645" w:author="Martinez De Hurtado Yela Fermin" w:date="2024-08-28T10:32:00Z">
                <w:r w:rsidDel="00F0412F">
                  <w:delText>Enabling</w:delText>
                </w:r>
              </w:del>
            </w:ins>
          </w:p>
        </w:tc>
        <w:tc>
          <w:tcPr>
            <w:tcW w:w="1474" w:type="dxa"/>
            <w:noWrap/>
            <w:tcPrChange w:id="3646" w:author="Cisneros Morales Diana Karen" w:date="2024-08-26T17:25:00Z">
              <w:tcPr>
                <w:tcW w:w="3438" w:type="dxa"/>
                <w:gridSpan w:val="2"/>
                <w:noWrap/>
              </w:tcPr>
            </w:tcPrChange>
          </w:tcPr>
          <w:p w14:paraId="157DD27F" w14:textId="70E2A98D" w:rsidR="001A47FE" w:rsidRPr="00BD0EC4" w:rsidDel="00F0412F" w:rsidRDefault="001A47FE" w:rsidP="007565D5">
            <w:pPr>
              <w:pStyle w:val="TableText"/>
              <w:rPr>
                <w:ins w:id="3647" w:author="Cisneros Morales Diana Karen" w:date="2024-07-26T14:33:00Z"/>
                <w:del w:id="3648" w:author="Martinez De Hurtado Yela Fermin" w:date="2024-08-28T10:32:00Z"/>
              </w:rPr>
            </w:pPr>
          </w:p>
        </w:tc>
        <w:tc>
          <w:tcPr>
            <w:tcW w:w="1276" w:type="dxa"/>
            <w:noWrap/>
            <w:tcPrChange w:id="3649" w:author="Cisneros Morales Diana Karen" w:date="2024-08-26T17:25:00Z">
              <w:tcPr>
                <w:tcW w:w="500" w:type="dxa"/>
                <w:noWrap/>
              </w:tcPr>
            </w:tcPrChange>
          </w:tcPr>
          <w:p w14:paraId="17011AD2" w14:textId="428F7950" w:rsidR="001A47FE" w:rsidRPr="00BD0EC4" w:rsidDel="00F0412F" w:rsidRDefault="001A47FE" w:rsidP="007565D5">
            <w:pPr>
              <w:pStyle w:val="TableText"/>
              <w:rPr>
                <w:ins w:id="3650" w:author="Cisneros Morales Diana Karen" w:date="2024-07-26T14:33:00Z"/>
                <w:del w:id="3651" w:author="Martinez De Hurtado Yela Fermin" w:date="2024-08-28T10:32:00Z"/>
              </w:rPr>
            </w:pPr>
          </w:p>
        </w:tc>
        <w:tc>
          <w:tcPr>
            <w:tcW w:w="992" w:type="dxa"/>
            <w:noWrap/>
            <w:tcPrChange w:id="3652" w:author="Cisneros Morales Diana Karen" w:date="2024-08-26T17:25:00Z">
              <w:tcPr>
                <w:tcW w:w="500" w:type="dxa"/>
                <w:noWrap/>
              </w:tcPr>
            </w:tcPrChange>
          </w:tcPr>
          <w:p w14:paraId="206EA51C" w14:textId="152DCBE8" w:rsidR="001A47FE" w:rsidRPr="00BD0EC4" w:rsidDel="00F0412F" w:rsidRDefault="001A47FE" w:rsidP="007565D5">
            <w:pPr>
              <w:pStyle w:val="TableText"/>
              <w:rPr>
                <w:ins w:id="3653" w:author="Cisneros Morales Diana Karen" w:date="2024-07-26T14:33:00Z"/>
                <w:del w:id="3654" w:author="Martinez De Hurtado Yela Fermin" w:date="2024-08-28T10:32:00Z"/>
              </w:rPr>
            </w:pPr>
          </w:p>
        </w:tc>
        <w:tc>
          <w:tcPr>
            <w:tcW w:w="1196" w:type="dxa"/>
            <w:noWrap/>
            <w:tcPrChange w:id="3655" w:author="Cisneros Morales Diana Karen" w:date="2024-08-26T17:25:00Z">
              <w:tcPr>
                <w:tcW w:w="500" w:type="dxa"/>
                <w:noWrap/>
              </w:tcPr>
            </w:tcPrChange>
          </w:tcPr>
          <w:p w14:paraId="4FC0ED33" w14:textId="18F42E98" w:rsidR="001A47FE" w:rsidRPr="00BD0EC4" w:rsidDel="00F0412F" w:rsidRDefault="001A47FE" w:rsidP="007565D5">
            <w:pPr>
              <w:pStyle w:val="TableText"/>
              <w:rPr>
                <w:ins w:id="3656" w:author="Cisneros Morales Diana Karen" w:date="2024-07-26T14:33:00Z"/>
                <w:del w:id="3657" w:author="Martinez De Hurtado Yela Fermin" w:date="2024-08-28T10:32:00Z"/>
              </w:rPr>
            </w:pPr>
          </w:p>
        </w:tc>
      </w:tr>
      <w:tr w:rsidR="00451D5C" w:rsidRPr="00BD0EC4" w:rsidDel="00F0412F" w14:paraId="68F57980" w14:textId="008026F6" w:rsidTr="00451D5C">
        <w:trPr>
          <w:trHeight w:val="73"/>
          <w:ins w:id="3658" w:author="Cisneros Morales Diana Karen" w:date="2024-07-26T14:33:00Z"/>
          <w:del w:id="3659" w:author="Martinez De Hurtado Yela Fermin" w:date="2024-08-28T10:32:00Z"/>
          <w:trPrChange w:id="3660" w:author="Cisneros Morales Diana Karen" w:date="2024-08-26T17:25:00Z">
            <w:trPr>
              <w:trHeight w:val="73"/>
            </w:trPr>
          </w:trPrChange>
        </w:trPr>
        <w:tc>
          <w:tcPr>
            <w:tcW w:w="0" w:type="dxa"/>
            <w:tcPrChange w:id="3661" w:author="Cisneros Morales Diana Karen" w:date="2024-08-26T17:25:00Z">
              <w:tcPr>
                <w:tcW w:w="3402" w:type="dxa"/>
                <w:gridSpan w:val="5"/>
              </w:tcPr>
            </w:tcPrChange>
          </w:tcPr>
          <w:p w14:paraId="0A9446D2" w14:textId="6AC3AF1C" w:rsidR="001A47FE" w:rsidRPr="00BD0EC4" w:rsidDel="00F0412F" w:rsidRDefault="00A829C7" w:rsidP="007565D5">
            <w:pPr>
              <w:pStyle w:val="TableText"/>
              <w:rPr>
                <w:ins w:id="3662" w:author="Cisneros Morales Diana Karen" w:date="2024-07-26T14:33:00Z"/>
                <w:del w:id="3663" w:author="Martinez De Hurtado Yela Fermin" w:date="2024-08-28T10:32:00Z"/>
              </w:rPr>
            </w:pPr>
            <w:ins w:id="3664" w:author="Cisneros Morales Diana Karen" w:date="2024-07-26T14:36:00Z">
              <w:del w:id="3665" w:author="Martinez De Hurtado Yela Fermin" w:date="2024-08-28T10:32:00Z">
                <w:r w:rsidRPr="00A829C7" w:rsidDel="00F0412F">
                  <w:delText>Flood risk prevention and protection infrastructure</w:delText>
                </w:r>
              </w:del>
            </w:ins>
          </w:p>
        </w:tc>
        <w:tc>
          <w:tcPr>
            <w:tcW w:w="0" w:type="dxa"/>
            <w:noWrap/>
            <w:tcPrChange w:id="3666" w:author="Cisneros Morales Diana Karen" w:date="2024-08-26T17:25:00Z">
              <w:tcPr>
                <w:tcW w:w="1843" w:type="dxa"/>
                <w:noWrap/>
              </w:tcPr>
            </w:tcPrChange>
          </w:tcPr>
          <w:p w14:paraId="756DAF44" w14:textId="7021B749" w:rsidR="001A47FE" w:rsidDel="00F0412F" w:rsidRDefault="001A47FE" w:rsidP="007565D5">
            <w:pPr>
              <w:pStyle w:val="TableText"/>
              <w:rPr>
                <w:ins w:id="3667" w:author="Cisneros Morales Diana Karen" w:date="2024-07-26T14:33:00Z"/>
                <w:del w:id="3668" w:author="Martinez De Hurtado Yela Fermin" w:date="2024-08-28T10:32:00Z"/>
              </w:rPr>
            </w:pPr>
            <w:ins w:id="3669" w:author="Cisneros Morales Diana Karen" w:date="2024-07-26T14:34:00Z">
              <w:del w:id="3670" w:author="Martinez De Hurtado Yela Fermin" w:date="2024-08-28T10:32:00Z">
                <w:r w:rsidDel="00F0412F">
                  <w:delText>EU Taxonomy</w:delText>
                </w:r>
              </w:del>
            </w:ins>
          </w:p>
        </w:tc>
        <w:tc>
          <w:tcPr>
            <w:tcW w:w="0" w:type="dxa"/>
            <w:noWrap/>
            <w:tcPrChange w:id="3671" w:author="Cisneros Morales Diana Karen" w:date="2024-08-26T17:25:00Z">
              <w:tcPr>
                <w:tcW w:w="1076" w:type="dxa"/>
                <w:gridSpan w:val="2"/>
                <w:noWrap/>
              </w:tcPr>
            </w:tcPrChange>
          </w:tcPr>
          <w:p w14:paraId="0BE9C0C3" w14:textId="58815DDC" w:rsidR="001A47FE" w:rsidRPr="00BD0EC4" w:rsidDel="00F0412F" w:rsidRDefault="001A47FE" w:rsidP="007565D5">
            <w:pPr>
              <w:pStyle w:val="TableText"/>
              <w:rPr>
                <w:ins w:id="3672" w:author="Cisneros Morales Diana Karen" w:date="2024-07-26T14:33:00Z"/>
                <w:del w:id="3673" w:author="Martinez De Hurtado Yela Fermin" w:date="2024-08-28T10:32:00Z"/>
              </w:rPr>
            </w:pPr>
          </w:p>
        </w:tc>
        <w:tc>
          <w:tcPr>
            <w:tcW w:w="0" w:type="dxa"/>
            <w:noWrap/>
            <w:tcPrChange w:id="3674" w:author="Cisneros Morales Diana Karen" w:date="2024-08-26T17:25:00Z">
              <w:tcPr>
                <w:tcW w:w="2411" w:type="dxa"/>
                <w:gridSpan w:val="2"/>
                <w:noWrap/>
              </w:tcPr>
            </w:tcPrChange>
          </w:tcPr>
          <w:p w14:paraId="2194B276" w14:textId="75FAA1F3" w:rsidR="001A47FE" w:rsidRPr="00BD0EC4" w:rsidDel="00F0412F" w:rsidRDefault="00EC0AF9" w:rsidP="007565D5">
            <w:pPr>
              <w:pStyle w:val="TableText"/>
              <w:rPr>
                <w:ins w:id="3675" w:author="Cisneros Morales Diana Karen" w:date="2024-07-26T14:33:00Z"/>
                <w:del w:id="3676" w:author="Martinez De Hurtado Yela Fermin" w:date="2024-08-28T10:32:00Z"/>
              </w:rPr>
            </w:pPr>
            <w:ins w:id="3677" w:author="Cisneros Morales Diana Karen" w:date="2024-07-26T14:37:00Z">
              <w:del w:id="3678" w:author="Martinez De Hurtado Yela Fermin" w:date="2024-08-28T10:32:00Z">
                <w:r w:rsidDel="00F0412F">
                  <w:delText>Enabling</w:delText>
                </w:r>
              </w:del>
            </w:ins>
          </w:p>
        </w:tc>
        <w:tc>
          <w:tcPr>
            <w:tcW w:w="1474" w:type="dxa"/>
            <w:noWrap/>
            <w:tcPrChange w:id="3679" w:author="Cisneros Morales Diana Karen" w:date="2024-08-26T17:25:00Z">
              <w:tcPr>
                <w:tcW w:w="3438" w:type="dxa"/>
                <w:gridSpan w:val="2"/>
                <w:noWrap/>
              </w:tcPr>
            </w:tcPrChange>
          </w:tcPr>
          <w:p w14:paraId="608F267E" w14:textId="2B23F019" w:rsidR="001A47FE" w:rsidRPr="00BD0EC4" w:rsidDel="00F0412F" w:rsidRDefault="001A47FE" w:rsidP="007565D5">
            <w:pPr>
              <w:pStyle w:val="TableText"/>
              <w:rPr>
                <w:ins w:id="3680" w:author="Cisneros Morales Diana Karen" w:date="2024-07-26T14:33:00Z"/>
                <w:del w:id="3681" w:author="Martinez De Hurtado Yela Fermin" w:date="2024-08-28T10:32:00Z"/>
              </w:rPr>
            </w:pPr>
          </w:p>
        </w:tc>
        <w:tc>
          <w:tcPr>
            <w:tcW w:w="1276" w:type="dxa"/>
            <w:noWrap/>
            <w:tcPrChange w:id="3682" w:author="Cisneros Morales Diana Karen" w:date="2024-08-26T17:25:00Z">
              <w:tcPr>
                <w:tcW w:w="500" w:type="dxa"/>
                <w:noWrap/>
              </w:tcPr>
            </w:tcPrChange>
          </w:tcPr>
          <w:p w14:paraId="6EC49081" w14:textId="1CBEBCA3" w:rsidR="001A47FE" w:rsidRPr="00BD0EC4" w:rsidDel="00F0412F" w:rsidRDefault="001A47FE" w:rsidP="007565D5">
            <w:pPr>
              <w:pStyle w:val="TableText"/>
              <w:rPr>
                <w:ins w:id="3683" w:author="Cisneros Morales Diana Karen" w:date="2024-07-26T14:33:00Z"/>
                <w:del w:id="3684" w:author="Martinez De Hurtado Yela Fermin" w:date="2024-08-28T10:32:00Z"/>
              </w:rPr>
            </w:pPr>
          </w:p>
        </w:tc>
        <w:tc>
          <w:tcPr>
            <w:tcW w:w="992" w:type="dxa"/>
            <w:noWrap/>
            <w:tcPrChange w:id="3685" w:author="Cisneros Morales Diana Karen" w:date="2024-08-26T17:25:00Z">
              <w:tcPr>
                <w:tcW w:w="500" w:type="dxa"/>
                <w:noWrap/>
              </w:tcPr>
            </w:tcPrChange>
          </w:tcPr>
          <w:p w14:paraId="05E891D0" w14:textId="5C576C9D" w:rsidR="001A47FE" w:rsidRPr="00BD0EC4" w:rsidDel="00F0412F" w:rsidRDefault="001A47FE" w:rsidP="007565D5">
            <w:pPr>
              <w:pStyle w:val="TableText"/>
              <w:rPr>
                <w:ins w:id="3686" w:author="Cisneros Morales Diana Karen" w:date="2024-07-26T14:33:00Z"/>
                <w:del w:id="3687" w:author="Martinez De Hurtado Yela Fermin" w:date="2024-08-28T10:32:00Z"/>
              </w:rPr>
            </w:pPr>
          </w:p>
        </w:tc>
        <w:tc>
          <w:tcPr>
            <w:tcW w:w="1196" w:type="dxa"/>
            <w:noWrap/>
            <w:tcPrChange w:id="3688" w:author="Cisneros Morales Diana Karen" w:date="2024-08-26T17:25:00Z">
              <w:tcPr>
                <w:tcW w:w="500" w:type="dxa"/>
                <w:noWrap/>
              </w:tcPr>
            </w:tcPrChange>
          </w:tcPr>
          <w:p w14:paraId="462E903C" w14:textId="20EEB41B" w:rsidR="001A47FE" w:rsidRPr="00BD0EC4" w:rsidDel="00F0412F" w:rsidRDefault="001A47FE" w:rsidP="007565D5">
            <w:pPr>
              <w:pStyle w:val="TableText"/>
              <w:rPr>
                <w:ins w:id="3689" w:author="Cisneros Morales Diana Karen" w:date="2024-07-26T14:33:00Z"/>
                <w:del w:id="3690" w:author="Martinez De Hurtado Yela Fermin" w:date="2024-08-28T10:32:00Z"/>
              </w:rPr>
            </w:pPr>
          </w:p>
        </w:tc>
      </w:tr>
    </w:tbl>
    <w:p w14:paraId="50140BF9" w14:textId="77777777" w:rsidR="00776C9E" w:rsidRDefault="00776C9E" w:rsidP="001A47FE">
      <w:pPr>
        <w:pStyle w:val="Textoindependiente"/>
        <w:rPr>
          <w:ins w:id="3691" w:author="Martinez De Hurtado Yela Fermin" w:date="2024-08-28T10:30:00Z"/>
          <w:lang w:eastAsia="ja-JP"/>
        </w:rPr>
      </w:pPr>
    </w:p>
    <w:tbl>
      <w:tblPr>
        <w:tblStyle w:val="OWTable"/>
        <w:tblW w:w="5413" w:type="pct"/>
        <w:tblLayout w:type="fixed"/>
        <w:tblLook w:val="0400" w:firstRow="0" w:lastRow="0" w:firstColumn="0" w:lastColumn="0" w:noHBand="0" w:noVBand="1"/>
      </w:tblPr>
      <w:tblGrid>
        <w:gridCol w:w="3971"/>
        <w:gridCol w:w="1701"/>
        <w:gridCol w:w="1474"/>
        <w:gridCol w:w="1587"/>
        <w:gridCol w:w="1587"/>
        <w:gridCol w:w="1531"/>
        <w:gridCol w:w="1474"/>
        <w:gridCol w:w="1474"/>
      </w:tblGrid>
      <w:tr w:rsidR="0055660E" w:rsidRPr="00EF1AC4" w14:paraId="26898143" w14:textId="77777777" w:rsidTr="00A168A8">
        <w:trPr>
          <w:trHeight w:val="20"/>
          <w:tblHeader/>
          <w:ins w:id="3692" w:author="Martinez De Hurtado Yela Fermin" w:date="2024-08-28T10:30:00Z"/>
        </w:trPr>
        <w:tc>
          <w:tcPr>
            <w:tcW w:w="3972" w:type="dxa"/>
            <w:shd w:val="clear" w:color="auto" w:fill="FF0000"/>
            <w:noWrap/>
            <w:vAlign w:val="center"/>
            <w:hideMark/>
          </w:tcPr>
          <w:p w14:paraId="14531EB9" w14:textId="77777777" w:rsidR="00D87202" w:rsidRPr="00EF1AC4" w:rsidRDefault="00D87202">
            <w:pPr>
              <w:pStyle w:val="TableHeadingText"/>
              <w:jc w:val="center"/>
              <w:rPr>
                <w:ins w:id="3693" w:author="Martinez De Hurtado Yela Fermin" w:date="2024-08-28T10:30:00Z"/>
                <w:color w:val="FFFFFF" w:themeColor="background1"/>
              </w:rPr>
              <w:pPrChange w:id="3694" w:author="Martinez De Hurtado Yela Fermin" w:date="2024-12-12T12:19:00Z" w16du:dateUtc="2024-12-12T11:19:00Z">
                <w:pPr>
                  <w:pStyle w:val="TableHeadingText"/>
                </w:pPr>
              </w:pPrChange>
            </w:pPr>
            <w:ins w:id="3695" w:author="Martinez De Hurtado Yela Fermin" w:date="2024-08-28T10:30:00Z">
              <w:r w:rsidRPr="00EF1AC4">
                <w:rPr>
                  <w:color w:val="FFFFFF" w:themeColor="background1"/>
                </w:rPr>
                <w:t>Activity</w:t>
              </w:r>
            </w:ins>
          </w:p>
        </w:tc>
        <w:tc>
          <w:tcPr>
            <w:tcW w:w="0" w:type="dxa"/>
            <w:shd w:val="clear" w:color="auto" w:fill="FF0000"/>
            <w:noWrap/>
            <w:vAlign w:val="center"/>
            <w:hideMark/>
          </w:tcPr>
          <w:p w14:paraId="53CE69E9" w14:textId="77777777" w:rsidR="00D87202" w:rsidRPr="00EF1AC4" w:rsidRDefault="00D87202">
            <w:pPr>
              <w:pStyle w:val="TableHeadingText"/>
              <w:jc w:val="center"/>
              <w:rPr>
                <w:ins w:id="3696" w:author="Martinez De Hurtado Yela Fermin" w:date="2024-08-28T10:30:00Z"/>
                <w:color w:val="FFFFFF" w:themeColor="background1"/>
              </w:rPr>
              <w:pPrChange w:id="3697" w:author="Martinez De Hurtado Yela Fermin" w:date="2024-12-12T12:19:00Z" w16du:dateUtc="2024-12-12T11:19:00Z">
                <w:pPr>
                  <w:pStyle w:val="TableHeadingText"/>
                </w:pPr>
              </w:pPrChange>
            </w:pPr>
            <w:ins w:id="3698" w:author="Martinez De Hurtado Yela Fermin" w:date="2024-08-28T10:30:00Z">
              <w:r>
                <w:rPr>
                  <w:color w:val="FFFFFF" w:themeColor="background1"/>
                </w:rPr>
                <w:t>Environmental classification</w:t>
              </w:r>
            </w:ins>
          </w:p>
        </w:tc>
        <w:tc>
          <w:tcPr>
            <w:tcW w:w="0" w:type="dxa"/>
            <w:shd w:val="clear" w:color="auto" w:fill="FF0000"/>
            <w:noWrap/>
            <w:vAlign w:val="center"/>
            <w:hideMark/>
          </w:tcPr>
          <w:p w14:paraId="30C1ED28" w14:textId="4ACD249B" w:rsidR="00D87202" w:rsidRPr="00EF1AC4" w:rsidRDefault="00D87202">
            <w:pPr>
              <w:pStyle w:val="TableHeadingText"/>
              <w:jc w:val="center"/>
              <w:rPr>
                <w:ins w:id="3699" w:author="Martinez De Hurtado Yela Fermin" w:date="2024-08-28T10:30:00Z"/>
                <w:color w:val="FFFFFF" w:themeColor="background1"/>
              </w:rPr>
              <w:pPrChange w:id="3700" w:author="Martinez De Hurtado Yela Fermin" w:date="2024-12-12T12:19:00Z" w16du:dateUtc="2024-12-12T11:19:00Z">
                <w:pPr>
                  <w:pStyle w:val="TableHeadingText"/>
                </w:pPr>
              </w:pPrChange>
            </w:pPr>
            <w:ins w:id="3701" w:author="Martinez De Hurtado Yela Fermin" w:date="2024-08-28T10:30:00Z">
              <w:r w:rsidRPr="00EF1AC4">
                <w:rPr>
                  <w:color w:val="FFFFFF" w:themeColor="background1"/>
                </w:rPr>
                <w:t>Mitigation</w:t>
              </w:r>
            </w:ins>
          </w:p>
        </w:tc>
        <w:tc>
          <w:tcPr>
            <w:tcW w:w="0" w:type="dxa"/>
            <w:shd w:val="clear" w:color="auto" w:fill="FF0000"/>
            <w:noWrap/>
            <w:vAlign w:val="center"/>
            <w:hideMark/>
          </w:tcPr>
          <w:p w14:paraId="1AB3E562" w14:textId="77777777" w:rsidR="00D87202" w:rsidRPr="00EF1AC4" w:rsidRDefault="00D87202">
            <w:pPr>
              <w:pStyle w:val="TableHeadingText"/>
              <w:jc w:val="center"/>
              <w:rPr>
                <w:ins w:id="3702" w:author="Martinez De Hurtado Yela Fermin" w:date="2024-08-28T10:30:00Z"/>
                <w:color w:val="FFFFFF" w:themeColor="background1"/>
              </w:rPr>
              <w:pPrChange w:id="3703" w:author="Martinez De Hurtado Yela Fermin" w:date="2024-12-12T12:19:00Z" w16du:dateUtc="2024-12-12T11:19:00Z">
                <w:pPr>
                  <w:pStyle w:val="TableHeadingText"/>
                </w:pPr>
              </w:pPrChange>
            </w:pPr>
            <w:ins w:id="3704" w:author="Martinez De Hurtado Yela Fermin" w:date="2024-08-28T10:30:00Z">
              <w:r w:rsidRPr="00EF1AC4">
                <w:rPr>
                  <w:color w:val="FFFFFF" w:themeColor="background1"/>
                </w:rPr>
                <w:t>Adaptation</w:t>
              </w:r>
            </w:ins>
          </w:p>
        </w:tc>
        <w:tc>
          <w:tcPr>
            <w:tcW w:w="0" w:type="dxa"/>
            <w:shd w:val="clear" w:color="auto" w:fill="FF0000"/>
            <w:noWrap/>
            <w:vAlign w:val="center"/>
            <w:hideMark/>
          </w:tcPr>
          <w:p w14:paraId="0273AFE1" w14:textId="77777777" w:rsidR="00D87202" w:rsidRPr="00EF1AC4" w:rsidRDefault="00D87202">
            <w:pPr>
              <w:pStyle w:val="TableHeadingText"/>
              <w:jc w:val="center"/>
              <w:rPr>
                <w:ins w:id="3705" w:author="Martinez De Hurtado Yela Fermin" w:date="2024-08-28T10:30:00Z"/>
                <w:color w:val="FFFFFF" w:themeColor="background1"/>
              </w:rPr>
              <w:pPrChange w:id="3706" w:author="Martinez De Hurtado Yela Fermin" w:date="2024-12-12T12:19:00Z" w16du:dateUtc="2024-12-12T11:19:00Z">
                <w:pPr>
                  <w:pStyle w:val="TableHeadingText"/>
                </w:pPr>
              </w:pPrChange>
            </w:pPr>
            <w:ins w:id="3707" w:author="Martinez De Hurtado Yela Fermin" w:date="2024-08-28T10:30:00Z">
              <w:r w:rsidRPr="00EF1AC4">
                <w:rPr>
                  <w:color w:val="FFFFFF" w:themeColor="background1"/>
                </w:rPr>
                <w:t>Water</w:t>
              </w:r>
            </w:ins>
          </w:p>
        </w:tc>
        <w:tc>
          <w:tcPr>
            <w:tcW w:w="0" w:type="dxa"/>
            <w:shd w:val="clear" w:color="auto" w:fill="FF0000"/>
            <w:noWrap/>
            <w:vAlign w:val="center"/>
            <w:hideMark/>
          </w:tcPr>
          <w:p w14:paraId="2B2F04F6" w14:textId="77777777" w:rsidR="00D87202" w:rsidRPr="00EF1AC4" w:rsidRDefault="00D87202">
            <w:pPr>
              <w:pStyle w:val="TableHeadingText"/>
              <w:jc w:val="center"/>
              <w:rPr>
                <w:ins w:id="3708" w:author="Martinez De Hurtado Yela Fermin" w:date="2024-08-28T10:30:00Z"/>
                <w:color w:val="FFFFFF" w:themeColor="background1"/>
              </w:rPr>
              <w:pPrChange w:id="3709" w:author="Martinez De Hurtado Yela Fermin" w:date="2024-12-12T12:19:00Z" w16du:dateUtc="2024-12-12T11:19:00Z">
                <w:pPr>
                  <w:pStyle w:val="TableHeadingText"/>
                </w:pPr>
              </w:pPrChange>
            </w:pPr>
            <w:ins w:id="3710" w:author="Martinez De Hurtado Yela Fermin" w:date="2024-08-28T10:30:00Z">
              <w:r w:rsidRPr="00EF1AC4">
                <w:rPr>
                  <w:color w:val="FFFFFF" w:themeColor="background1"/>
                </w:rPr>
                <w:t>Circular economy</w:t>
              </w:r>
            </w:ins>
          </w:p>
        </w:tc>
        <w:tc>
          <w:tcPr>
            <w:tcW w:w="1474" w:type="dxa"/>
            <w:shd w:val="clear" w:color="auto" w:fill="FF0000"/>
            <w:noWrap/>
            <w:vAlign w:val="center"/>
            <w:hideMark/>
          </w:tcPr>
          <w:p w14:paraId="45DE0A04" w14:textId="77777777" w:rsidR="00D87202" w:rsidRPr="00EF1AC4" w:rsidRDefault="00D87202">
            <w:pPr>
              <w:pStyle w:val="TableHeadingText"/>
              <w:jc w:val="center"/>
              <w:rPr>
                <w:ins w:id="3711" w:author="Martinez De Hurtado Yela Fermin" w:date="2024-08-28T10:30:00Z"/>
                <w:color w:val="FFFFFF" w:themeColor="background1"/>
              </w:rPr>
              <w:pPrChange w:id="3712" w:author="Martinez De Hurtado Yela Fermin" w:date="2024-12-12T12:19:00Z" w16du:dateUtc="2024-12-12T11:19:00Z">
                <w:pPr>
                  <w:pStyle w:val="TableHeadingText"/>
                </w:pPr>
              </w:pPrChange>
            </w:pPr>
            <w:ins w:id="3713" w:author="Martinez De Hurtado Yela Fermin" w:date="2024-08-28T10:30:00Z">
              <w:r w:rsidRPr="00EF1AC4">
                <w:rPr>
                  <w:color w:val="FFFFFF" w:themeColor="background1"/>
                </w:rPr>
                <w:t>Pollution</w:t>
              </w:r>
            </w:ins>
          </w:p>
        </w:tc>
        <w:tc>
          <w:tcPr>
            <w:tcW w:w="1474" w:type="dxa"/>
            <w:shd w:val="clear" w:color="auto" w:fill="FF0000"/>
            <w:noWrap/>
            <w:vAlign w:val="center"/>
            <w:hideMark/>
          </w:tcPr>
          <w:p w14:paraId="72331238" w14:textId="77777777" w:rsidR="00D87202" w:rsidRPr="00EF1AC4" w:rsidRDefault="00D87202">
            <w:pPr>
              <w:pStyle w:val="TableHeadingText"/>
              <w:jc w:val="center"/>
              <w:rPr>
                <w:ins w:id="3714" w:author="Martinez De Hurtado Yela Fermin" w:date="2024-08-28T10:30:00Z"/>
                <w:color w:val="FFFFFF" w:themeColor="background1"/>
              </w:rPr>
              <w:pPrChange w:id="3715" w:author="Martinez De Hurtado Yela Fermin" w:date="2024-12-12T12:19:00Z" w16du:dateUtc="2024-12-12T11:19:00Z">
                <w:pPr>
                  <w:pStyle w:val="TableHeadingText"/>
                </w:pPr>
              </w:pPrChange>
            </w:pPr>
            <w:ins w:id="3716" w:author="Martinez De Hurtado Yela Fermin" w:date="2024-08-28T10:30:00Z">
              <w:r w:rsidRPr="00EF1AC4">
                <w:rPr>
                  <w:color w:val="FFFFFF" w:themeColor="background1"/>
                </w:rPr>
                <w:t>Biodiversity</w:t>
              </w:r>
            </w:ins>
          </w:p>
        </w:tc>
      </w:tr>
      <w:tr w:rsidR="00A168A8" w:rsidRPr="00BD0EC4" w14:paraId="38BB5701" w14:textId="77777777" w:rsidTr="00A168A8">
        <w:trPr>
          <w:trHeight w:val="20"/>
          <w:ins w:id="3717" w:author="Martinez De Hurtado Yela Fermin" w:date="2024-08-28T10:30:00Z"/>
        </w:trPr>
        <w:tc>
          <w:tcPr>
            <w:tcW w:w="3972" w:type="dxa"/>
            <w:vMerge w:val="restart"/>
            <w:hideMark/>
          </w:tcPr>
          <w:p w14:paraId="6756AE51" w14:textId="1BF4FE04" w:rsidR="007C219C" w:rsidRPr="00BD0EC4" w:rsidRDefault="007C219C" w:rsidP="008D23DE">
            <w:pPr>
              <w:pStyle w:val="TableText"/>
              <w:rPr>
                <w:ins w:id="3718" w:author="Martinez De Hurtado Yela Fermin" w:date="2024-08-28T10:30:00Z"/>
              </w:rPr>
            </w:pPr>
            <w:ins w:id="3719" w:author="Martinez De Hurtado Yela Fermin" w:date="2024-08-28T10:31:00Z">
              <w:r w:rsidRPr="00A829C7">
                <w:t>Nature-based solutions for flood and drought risk prevention and protection</w:t>
              </w:r>
            </w:ins>
          </w:p>
        </w:tc>
        <w:tc>
          <w:tcPr>
            <w:tcW w:w="1701" w:type="dxa"/>
            <w:noWrap/>
          </w:tcPr>
          <w:p w14:paraId="036A45A0" w14:textId="400005AC" w:rsidR="007C219C" w:rsidRPr="00BD0EC4" w:rsidRDefault="007C219C" w:rsidP="008D23DE">
            <w:pPr>
              <w:pStyle w:val="TableText"/>
              <w:rPr>
                <w:ins w:id="3720" w:author="Martinez De Hurtado Yela Fermin" w:date="2024-08-28T10:30:00Z"/>
              </w:rPr>
            </w:pPr>
            <w:ins w:id="3721" w:author="Martinez De Hurtado Yela Fermin" w:date="2024-08-28T10:31:00Z">
              <w:r>
                <w:t>EU Taxonomy</w:t>
              </w:r>
            </w:ins>
          </w:p>
        </w:tc>
        <w:tc>
          <w:tcPr>
            <w:tcW w:w="1474" w:type="dxa"/>
            <w:noWrap/>
            <w:vAlign w:val="center"/>
          </w:tcPr>
          <w:p w14:paraId="1EFDC9B1" w14:textId="5BE6724C" w:rsidR="007C219C" w:rsidRPr="00BD0EC4" w:rsidRDefault="007C219C">
            <w:pPr>
              <w:pStyle w:val="TableText"/>
              <w:jc w:val="center"/>
              <w:rPr>
                <w:ins w:id="3722" w:author="Martinez De Hurtado Yela Fermin" w:date="2024-08-28T10:30:00Z"/>
              </w:rPr>
              <w:pPrChange w:id="3723" w:author="Martinez De Hurtado Yela Fermin" w:date="2024-12-12T12:20:00Z" w16du:dateUtc="2024-12-12T11:20:00Z">
                <w:pPr>
                  <w:pStyle w:val="TableText"/>
                </w:pPr>
              </w:pPrChange>
            </w:pPr>
          </w:p>
        </w:tc>
        <w:tc>
          <w:tcPr>
            <w:tcW w:w="1587" w:type="dxa"/>
            <w:noWrap/>
            <w:vAlign w:val="center"/>
          </w:tcPr>
          <w:p w14:paraId="092F587B" w14:textId="77777777" w:rsidR="007C219C" w:rsidRPr="00BD0EC4" w:rsidRDefault="007C219C">
            <w:pPr>
              <w:pStyle w:val="TableText"/>
              <w:jc w:val="center"/>
              <w:rPr>
                <w:ins w:id="3724" w:author="Martinez De Hurtado Yela Fermin" w:date="2024-08-28T10:30:00Z"/>
              </w:rPr>
              <w:pPrChange w:id="3725" w:author="Martinez De Hurtado Yela Fermin" w:date="2024-12-12T12:20:00Z" w16du:dateUtc="2024-12-12T11:20:00Z">
                <w:pPr>
                  <w:pStyle w:val="TableText"/>
                </w:pPr>
              </w:pPrChange>
            </w:pPr>
          </w:p>
        </w:tc>
        <w:tc>
          <w:tcPr>
            <w:tcW w:w="1587" w:type="dxa"/>
            <w:noWrap/>
            <w:vAlign w:val="center"/>
          </w:tcPr>
          <w:p w14:paraId="78621D9A" w14:textId="32BBAD25" w:rsidR="007C219C" w:rsidRPr="00BD0EC4" w:rsidRDefault="007C219C">
            <w:pPr>
              <w:pStyle w:val="TableText"/>
              <w:jc w:val="center"/>
              <w:rPr>
                <w:ins w:id="3726" w:author="Martinez De Hurtado Yela Fermin" w:date="2024-08-28T10:30:00Z"/>
              </w:rPr>
              <w:pPrChange w:id="3727" w:author="Martinez De Hurtado Yela Fermin" w:date="2024-12-12T12:20:00Z" w16du:dateUtc="2024-12-12T11:20:00Z">
                <w:pPr>
                  <w:pStyle w:val="TableText"/>
                </w:pPr>
              </w:pPrChange>
            </w:pPr>
            <w:ins w:id="3728" w:author="Martinez De Hurtado Yela Fermin" w:date="2024-08-28T10:31:00Z">
              <w:r>
                <w:t>Own Performance</w:t>
              </w:r>
            </w:ins>
          </w:p>
        </w:tc>
        <w:tc>
          <w:tcPr>
            <w:tcW w:w="1531" w:type="dxa"/>
            <w:noWrap/>
            <w:vAlign w:val="center"/>
          </w:tcPr>
          <w:p w14:paraId="6716A29E" w14:textId="77777777" w:rsidR="007C219C" w:rsidRPr="00BD0EC4" w:rsidRDefault="007C219C">
            <w:pPr>
              <w:pStyle w:val="TableText"/>
              <w:jc w:val="center"/>
              <w:rPr>
                <w:ins w:id="3729" w:author="Martinez De Hurtado Yela Fermin" w:date="2024-08-28T10:30:00Z"/>
              </w:rPr>
              <w:pPrChange w:id="3730" w:author="Martinez De Hurtado Yela Fermin" w:date="2024-12-12T12:20:00Z" w16du:dateUtc="2024-12-12T11:20:00Z">
                <w:pPr>
                  <w:pStyle w:val="TableText"/>
                </w:pPr>
              </w:pPrChange>
            </w:pPr>
          </w:p>
        </w:tc>
        <w:tc>
          <w:tcPr>
            <w:tcW w:w="1474" w:type="dxa"/>
            <w:noWrap/>
            <w:vAlign w:val="center"/>
          </w:tcPr>
          <w:p w14:paraId="6A696309" w14:textId="77777777" w:rsidR="007C219C" w:rsidRPr="00BD0EC4" w:rsidRDefault="007C219C">
            <w:pPr>
              <w:pStyle w:val="TableText"/>
              <w:jc w:val="center"/>
              <w:rPr>
                <w:ins w:id="3731" w:author="Martinez De Hurtado Yela Fermin" w:date="2024-08-28T10:30:00Z"/>
              </w:rPr>
              <w:pPrChange w:id="3732" w:author="Martinez De Hurtado Yela Fermin" w:date="2024-12-12T12:20:00Z" w16du:dateUtc="2024-12-12T11:20:00Z">
                <w:pPr>
                  <w:pStyle w:val="TableText"/>
                </w:pPr>
              </w:pPrChange>
            </w:pPr>
          </w:p>
        </w:tc>
        <w:tc>
          <w:tcPr>
            <w:tcW w:w="1474" w:type="dxa"/>
            <w:noWrap/>
            <w:vAlign w:val="center"/>
          </w:tcPr>
          <w:p w14:paraId="68092FBA" w14:textId="77777777" w:rsidR="007C219C" w:rsidRPr="00BD0EC4" w:rsidRDefault="007C219C">
            <w:pPr>
              <w:pStyle w:val="TableText"/>
              <w:jc w:val="center"/>
              <w:rPr>
                <w:ins w:id="3733" w:author="Martinez De Hurtado Yela Fermin" w:date="2024-08-28T10:30:00Z"/>
              </w:rPr>
              <w:pPrChange w:id="3734" w:author="Martinez De Hurtado Yela Fermin" w:date="2024-12-12T12:20:00Z" w16du:dateUtc="2024-12-12T11:20:00Z">
                <w:pPr>
                  <w:pStyle w:val="TableText"/>
                </w:pPr>
              </w:pPrChange>
            </w:pPr>
          </w:p>
        </w:tc>
      </w:tr>
      <w:tr w:rsidR="00A168A8" w:rsidRPr="00BD0EC4" w14:paraId="4992215F" w14:textId="77777777" w:rsidTr="00A168A8">
        <w:trPr>
          <w:trHeight w:val="20"/>
          <w:ins w:id="3735" w:author="Martinez De Hurtado Yela Fermin" w:date="2024-10-02T12:18:00Z"/>
        </w:trPr>
        <w:tc>
          <w:tcPr>
            <w:tcW w:w="3972" w:type="dxa"/>
            <w:vMerge/>
          </w:tcPr>
          <w:p w14:paraId="6897948D" w14:textId="77777777" w:rsidR="007C219C" w:rsidRPr="00A829C7" w:rsidRDefault="007C219C" w:rsidP="008D23DE">
            <w:pPr>
              <w:pStyle w:val="TableText"/>
              <w:rPr>
                <w:ins w:id="3736" w:author="Martinez De Hurtado Yela Fermin" w:date="2024-10-02T12:18:00Z"/>
              </w:rPr>
            </w:pPr>
          </w:p>
        </w:tc>
        <w:tc>
          <w:tcPr>
            <w:tcW w:w="1701" w:type="dxa"/>
            <w:noWrap/>
            <w:vAlign w:val="center"/>
          </w:tcPr>
          <w:p w14:paraId="1A2AD7F1" w14:textId="68E6494D" w:rsidR="007C219C" w:rsidRDefault="007C219C" w:rsidP="007C219C">
            <w:pPr>
              <w:pStyle w:val="TableText"/>
              <w:rPr>
                <w:ins w:id="3737" w:author="Martinez De Hurtado Yela Fermin" w:date="2024-10-02T12:18:00Z"/>
              </w:rPr>
            </w:pPr>
            <w:ins w:id="3738" w:author="Martinez De Hurtado Yela Fermin" w:date="2024-10-02T12:18:00Z">
              <w:r w:rsidRPr="0011300A">
                <w:rPr>
                  <w:lang w:val="es-ES" w:eastAsia="es-ES"/>
                </w:rPr>
                <w:t>Santander-specific</w:t>
              </w:r>
            </w:ins>
          </w:p>
        </w:tc>
        <w:tc>
          <w:tcPr>
            <w:tcW w:w="1474" w:type="dxa"/>
            <w:noWrap/>
            <w:vAlign w:val="center"/>
          </w:tcPr>
          <w:p w14:paraId="78AAEF8C" w14:textId="77777777" w:rsidR="007C219C" w:rsidRPr="00BD0EC4" w:rsidRDefault="007C219C">
            <w:pPr>
              <w:pStyle w:val="TableText"/>
              <w:jc w:val="center"/>
              <w:rPr>
                <w:ins w:id="3739" w:author="Martinez De Hurtado Yela Fermin" w:date="2024-10-02T12:18:00Z"/>
              </w:rPr>
              <w:pPrChange w:id="3740" w:author="Martinez De Hurtado Yela Fermin" w:date="2024-12-12T12:20:00Z" w16du:dateUtc="2024-12-12T11:20:00Z">
                <w:pPr>
                  <w:pStyle w:val="TableText"/>
                </w:pPr>
              </w:pPrChange>
            </w:pPr>
          </w:p>
        </w:tc>
        <w:tc>
          <w:tcPr>
            <w:tcW w:w="1587" w:type="dxa"/>
            <w:noWrap/>
            <w:vAlign w:val="center"/>
          </w:tcPr>
          <w:p w14:paraId="50B4B423" w14:textId="77777777" w:rsidR="007C219C" w:rsidRPr="00BD0EC4" w:rsidRDefault="007C219C">
            <w:pPr>
              <w:pStyle w:val="TableText"/>
              <w:jc w:val="center"/>
              <w:rPr>
                <w:ins w:id="3741" w:author="Martinez De Hurtado Yela Fermin" w:date="2024-10-02T12:18:00Z"/>
              </w:rPr>
              <w:pPrChange w:id="3742" w:author="Martinez De Hurtado Yela Fermin" w:date="2024-12-12T12:20:00Z" w16du:dateUtc="2024-12-12T11:20:00Z">
                <w:pPr>
                  <w:pStyle w:val="TableText"/>
                </w:pPr>
              </w:pPrChange>
            </w:pPr>
          </w:p>
        </w:tc>
        <w:tc>
          <w:tcPr>
            <w:tcW w:w="1587" w:type="dxa"/>
            <w:noWrap/>
            <w:vAlign w:val="center"/>
          </w:tcPr>
          <w:p w14:paraId="3F6F7A4E" w14:textId="49FB2469" w:rsidR="007C219C" w:rsidRDefault="007C219C">
            <w:pPr>
              <w:pStyle w:val="TableText"/>
              <w:jc w:val="center"/>
              <w:rPr>
                <w:ins w:id="3743" w:author="Martinez De Hurtado Yela Fermin" w:date="2024-10-02T12:18:00Z"/>
              </w:rPr>
              <w:pPrChange w:id="3744" w:author="Martinez De Hurtado Yela Fermin" w:date="2024-12-12T12:20:00Z" w16du:dateUtc="2024-12-12T11:20:00Z">
                <w:pPr>
                  <w:pStyle w:val="TableText"/>
                </w:pPr>
              </w:pPrChange>
            </w:pPr>
            <w:ins w:id="3745" w:author="Martinez De Hurtado Yela Fermin" w:date="2024-10-02T12:18:00Z">
              <w:r>
                <w:t>Own Performance</w:t>
              </w:r>
            </w:ins>
          </w:p>
        </w:tc>
        <w:tc>
          <w:tcPr>
            <w:tcW w:w="1531" w:type="dxa"/>
            <w:noWrap/>
            <w:vAlign w:val="center"/>
          </w:tcPr>
          <w:p w14:paraId="32B3E924" w14:textId="77777777" w:rsidR="007C219C" w:rsidRPr="00BD0EC4" w:rsidRDefault="007C219C">
            <w:pPr>
              <w:pStyle w:val="TableText"/>
              <w:jc w:val="center"/>
              <w:rPr>
                <w:ins w:id="3746" w:author="Martinez De Hurtado Yela Fermin" w:date="2024-10-02T12:18:00Z"/>
              </w:rPr>
              <w:pPrChange w:id="3747" w:author="Martinez De Hurtado Yela Fermin" w:date="2024-12-12T12:20:00Z" w16du:dateUtc="2024-12-12T11:20:00Z">
                <w:pPr>
                  <w:pStyle w:val="TableText"/>
                </w:pPr>
              </w:pPrChange>
            </w:pPr>
          </w:p>
        </w:tc>
        <w:tc>
          <w:tcPr>
            <w:tcW w:w="1474" w:type="dxa"/>
            <w:noWrap/>
            <w:vAlign w:val="center"/>
          </w:tcPr>
          <w:p w14:paraId="3B03C5A6" w14:textId="77777777" w:rsidR="007C219C" w:rsidRPr="00BD0EC4" w:rsidRDefault="007C219C">
            <w:pPr>
              <w:pStyle w:val="TableText"/>
              <w:jc w:val="center"/>
              <w:rPr>
                <w:ins w:id="3748" w:author="Martinez De Hurtado Yela Fermin" w:date="2024-10-02T12:18:00Z"/>
              </w:rPr>
              <w:pPrChange w:id="3749" w:author="Martinez De Hurtado Yela Fermin" w:date="2024-12-12T12:20:00Z" w16du:dateUtc="2024-12-12T11:20:00Z">
                <w:pPr>
                  <w:pStyle w:val="TableText"/>
                </w:pPr>
              </w:pPrChange>
            </w:pPr>
          </w:p>
        </w:tc>
        <w:tc>
          <w:tcPr>
            <w:tcW w:w="1474" w:type="dxa"/>
            <w:noWrap/>
            <w:vAlign w:val="center"/>
          </w:tcPr>
          <w:p w14:paraId="1AC2344B" w14:textId="77777777" w:rsidR="007C219C" w:rsidRPr="00BD0EC4" w:rsidRDefault="007C219C">
            <w:pPr>
              <w:pStyle w:val="TableText"/>
              <w:jc w:val="center"/>
              <w:rPr>
                <w:ins w:id="3750" w:author="Martinez De Hurtado Yela Fermin" w:date="2024-10-02T12:18:00Z"/>
              </w:rPr>
              <w:pPrChange w:id="3751" w:author="Martinez De Hurtado Yela Fermin" w:date="2024-12-12T12:20:00Z" w16du:dateUtc="2024-12-12T11:20:00Z">
                <w:pPr>
                  <w:pStyle w:val="TableText"/>
                </w:pPr>
              </w:pPrChange>
            </w:pPr>
          </w:p>
        </w:tc>
      </w:tr>
      <w:tr w:rsidR="00A168A8" w:rsidRPr="00BD0EC4" w14:paraId="1FF8CDA4" w14:textId="77777777" w:rsidTr="00A168A8">
        <w:trPr>
          <w:trHeight w:val="20"/>
          <w:ins w:id="3752" w:author="Martinez De Hurtado Yela Fermin" w:date="2024-08-28T10:30:00Z"/>
        </w:trPr>
        <w:tc>
          <w:tcPr>
            <w:tcW w:w="3972" w:type="dxa"/>
          </w:tcPr>
          <w:p w14:paraId="0C7D9FF1" w14:textId="292CABEA" w:rsidR="008D23DE" w:rsidRPr="00057C4D" w:rsidRDefault="008D23DE" w:rsidP="008D23DE">
            <w:pPr>
              <w:pStyle w:val="TableText"/>
              <w:rPr>
                <w:ins w:id="3753" w:author="Martinez De Hurtado Yela Fermin" w:date="2024-08-28T10:30:00Z"/>
              </w:rPr>
            </w:pPr>
            <w:ins w:id="3754" w:author="Martinez De Hurtado Yela Fermin" w:date="2024-08-28T10:31:00Z">
              <w:r w:rsidRPr="00A829C7">
                <w:t>Emergency services</w:t>
              </w:r>
            </w:ins>
          </w:p>
        </w:tc>
        <w:tc>
          <w:tcPr>
            <w:tcW w:w="1701" w:type="dxa"/>
            <w:noWrap/>
          </w:tcPr>
          <w:p w14:paraId="4A6DA52F" w14:textId="31CBF804" w:rsidR="008D23DE" w:rsidRDefault="008D23DE" w:rsidP="008D23DE">
            <w:pPr>
              <w:pStyle w:val="TableText"/>
              <w:rPr>
                <w:ins w:id="3755" w:author="Martinez De Hurtado Yela Fermin" w:date="2024-08-28T10:30:00Z"/>
              </w:rPr>
            </w:pPr>
            <w:ins w:id="3756" w:author="Martinez De Hurtado Yela Fermin" w:date="2024-08-28T10:31:00Z">
              <w:r>
                <w:t>EU Taxonomy</w:t>
              </w:r>
            </w:ins>
          </w:p>
        </w:tc>
        <w:tc>
          <w:tcPr>
            <w:tcW w:w="1474" w:type="dxa"/>
            <w:noWrap/>
            <w:vAlign w:val="center"/>
          </w:tcPr>
          <w:p w14:paraId="6B66E499" w14:textId="77777777" w:rsidR="008D23DE" w:rsidRDefault="008D23DE">
            <w:pPr>
              <w:pStyle w:val="TableText"/>
              <w:jc w:val="center"/>
              <w:rPr>
                <w:ins w:id="3757" w:author="Martinez De Hurtado Yela Fermin" w:date="2024-08-28T10:30:00Z"/>
              </w:rPr>
              <w:pPrChange w:id="3758" w:author="Martinez De Hurtado Yela Fermin" w:date="2024-12-12T12:20:00Z" w16du:dateUtc="2024-12-12T11:20:00Z">
                <w:pPr>
                  <w:pStyle w:val="TableText"/>
                </w:pPr>
              </w:pPrChange>
            </w:pPr>
          </w:p>
        </w:tc>
        <w:tc>
          <w:tcPr>
            <w:tcW w:w="1587" w:type="dxa"/>
            <w:noWrap/>
            <w:vAlign w:val="center"/>
          </w:tcPr>
          <w:p w14:paraId="655CAA54" w14:textId="78F67A48" w:rsidR="008D23DE" w:rsidRPr="00BD0EC4" w:rsidRDefault="008D23DE">
            <w:pPr>
              <w:pStyle w:val="TableText"/>
              <w:jc w:val="center"/>
              <w:rPr>
                <w:ins w:id="3759" w:author="Martinez De Hurtado Yela Fermin" w:date="2024-08-28T10:30:00Z"/>
              </w:rPr>
              <w:pPrChange w:id="3760" w:author="Martinez De Hurtado Yela Fermin" w:date="2024-12-12T12:20:00Z" w16du:dateUtc="2024-12-12T11:20:00Z">
                <w:pPr>
                  <w:pStyle w:val="TableText"/>
                </w:pPr>
              </w:pPrChange>
            </w:pPr>
            <w:ins w:id="3761" w:author="Martinez De Hurtado Yela Fermin" w:date="2024-08-28T10:31:00Z">
              <w:r>
                <w:t>Enabling</w:t>
              </w:r>
            </w:ins>
          </w:p>
        </w:tc>
        <w:tc>
          <w:tcPr>
            <w:tcW w:w="1587" w:type="dxa"/>
            <w:noWrap/>
            <w:vAlign w:val="center"/>
          </w:tcPr>
          <w:p w14:paraId="2EFF5652" w14:textId="77777777" w:rsidR="008D23DE" w:rsidRPr="00BD0EC4" w:rsidRDefault="008D23DE">
            <w:pPr>
              <w:pStyle w:val="TableText"/>
              <w:jc w:val="center"/>
              <w:rPr>
                <w:ins w:id="3762" w:author="Martinez De Hurtado Yela Fermin" w:date="2024-08-28T10:30:00Z"/>
              </w:rPr>
              <w:pPrChange w:id="3763" w:author="Martinez De Hurtado Yela Fermin" w:date="2024-12-12T12:20:00Z" w16du:dateUtc="2024-12-12T11:20:00Z">
                <w:pPr>
                  <w:pStyle w:val="TableText"/>
                </w:pPr>
              </w:pPrChange>
            </w:pPr>
          </w:p>
        </w:tc>
        <w:tc>
          <w:tcPr>
            <w:tcW w:w="1531" w:type="dxa"/>
            <w:noWrap/>
            <w:vAlign w:val="center"/>
          </w:tcPr>
          <w:p w14:paraId="149F60A8" w14:textId="77777777" w:rsidR="008D23DE" w:rsidRPr="00BD0EC4" w:rsidRDefault="008D23DE">
            <w:pPr>
              <w:pStyle w:val="TableText"/>
              <w:jc w:val="center"/>
              <w:rPr>
                <w:ins w:id="3764" w:author="Martinez De Hurtado Yela Fermin" w:date="2024-08-28T10:30:00Z"/>
              </w:rPr>
              <w:pPrChange w:id="3765" w:author="Martinez De Hurtado Yela Fermin" w:date="2024-12-12T12:20:00Z" w16du:dateUtc="2024-12-12T11:20:00Z">
                <w:pPr>
                  <w:pStyle w:val="TableText"/>
                </w:pPr>
              </w:pPrChange>
            </w:pPr>
          </w:p>
        </w:tc>
        <w:tc>
          <w:tcPr>
            <w:tcW w:w="1474" w:type="dxa"/>
            <w:noWrap/>
            <w:vAlign w:val="center"/>
          </w:tcPr>
          <w:p w14:paraId="414BD0D7" w14:textId="77777777" w:rsidR="008D23DE" w:rsidRPr="00BD0EC4" w:rsidRDefault="008D23DE">
            <w:pPr>
              <w:pStyle w:val="TableText"/>
              <w:jc w:val="center"/>
              <w:rPr>
                <w:ins w:id="3766" w:author="Martinez De Hurtado Yela Fermin" w:date="2024-08-28T10:30:00Z"/>
              </w:rPr>
              <w:pPrChange w:id="3767" w:author="Martinez De Hurtado Yela Fermin" w:date="2024-12-12T12:20:00Z" w16du:dateUtc="2024-12-12T11:20:00Z">
                <w:pPr>
                  <w:pStyle w:val="TableText"/>
                </w:pPr>
              </w:pPrChange>
            </w:pPr>
          </w:p>
        </w:tc>
        <w:tc>
          <w:tcPr>
            <w:tcW w:w="1474" w:type="dxa"/>
            <w:noWrap/>
            <w:vAlign w:val="center"/>
          </w:tcPr>
          <w:p w14:paraId="1497B0B5" w14:textId="77777777" w:rsidR="008D23DE" w:rsidRPr="00BD0EC4" w:rsidRDefault="008D23DE">
            <w:pPr>
              <w:pStyle w:val="TableText"/>
              <w:jc w:val="center"/>
              <w:rPr>
                <w:ins w:id="3768" w:author="Martinez De Hurtado Yela Fermin" w:date="2024-08-28T10:30:00Z"/>
              </w:rPr>
              <w:pPrChange w:id="3769" w:author="Martinez De Hurtado Yela Fermin" w:date="2024-12-12T12:20:00Z" w16du:dateUtc="2024-12-12T11:20:00Z">
                <w:pPr>
                  <w:pStyle w:val="TableText"/>
                </w:pPr>
              </w:pPrChange>
            </w:pPr>
          </w:p>
        </w:tc>
      </w:tr>
      <w:tr w:rsidR="00A168A8" w:rsidRPr="00BD0EC4" w14:paraId="7EAE7488" w14:textId="77777777" w:rsidTr="00A168A8">
        <w:trPr>
          <w:trHeight w:val="73"/>
          <w:ins w:id="3770" w:author="Martinez De Hurtado Yela Fermin" w:date="2024-08-28T10:31:00Z"/>
        </w:trPr>
        <w:tc>
          <w:tcPr>
            <w:tcW w:w="3972" w:type="dxa"/>
          </w:tcPr>
          <w:p w14:paraId="171DF30F" w14:textId="77777777" w:rsidR="008D23DE" w:rsidRPr="00BD0EC4" w:rsidRDefault="008D23DE" w:rsidP="00F702E0">
            <w:pPr>
              <w:pStyle w:val="TableText"/>
              <w:rPr>
                <w:ins w:id="3771" w:author="Martinez De Hurtado Yela Fermin" w:date="2024-08-28T10:31:00Z"/>
              </w:rPr>
            </w:pPr>
            <w:ins w:id="3772" w:author="Martinez De Hurtado Yela Fermin" w:date="2024-08-28T10:31:00Z">
              <w:r w:rsidRPr="00A829C7">
                <w:t>Flood risk prevention and protection infrastructure</w:t>
              </w:r>
            </w:ins>
          </w:p>
        </w:tc>
        <w:tc>
          <w:tcPr>
            <w:tcW w:w="1701" w:type="dxa"/>
            <w:noWrap/>
            <w:vAlign w:val="center"/>
          </w:tcPr>
          <w:p w14:paraId="73024F47" w14:textId="77777777" w:rsidR="008D23DE" w:rsidRDefault="008D23DE" w:rsidP="0000558A">
            <w:pPr>
              <w:pStyle w:val="TableText"/>
              <w:rPr>
                <w:ins w:id="3773" w:author="Martinez De Hurtado Yela Fermin" w:date="2024-08-28T10:31:00Z"/>
              </w:rPr>
            </w:pPr>
            <w:ins w:id="3774" w:author="Martinez De Hurtado Yela Fermin" w:date="2024-08-28T10:31:00Z">
              <w:r>
                <w:t>EU Taxonomy</w:t>
              </w:r>
            </w:ins>
          </w:p>
        </w:tc>
        <w:tc>
          <w:tcPr>
            <w:tcW w:w="1474" w:type="dxa"/>
            <w:noWrap/>
            <w:vAlign w:val="center"/>
          </w:tcPr>
          <w:p w14:paraId="3AA845EA" w14:textId="77777777" w:rsidR="008D23DE" w:rsidRPr="00BD0EC4" w:rsidRDefault="008D23DE">
            <w:pPr>
              <w:pStyle w:val="TableText"/>
              <w:jc w:val="center"/>
              <w:rPr>
                <w:ins w:id="3775" w:author="Martinez De Hurtado Yela Fermin" w:date="2024-08-28T10:31:00Z"/>
              </w:rPr>
              <w:pPrChange w:id="3776" w:author="Martinez De Hurtado Yela Fermin" w:date="2024-12-12T12:20:00Z" w16du:dateUtc="2024-12-12T11:20:00Z">
                <w:pPr>
                  <w:pStyle w:val="TableText"/>
                </w:pPr>
              </w:pPrChange>
            </w:pPr>
          </w:p>
        </w:tc>
        <w:tc>
          <w:tcPr>
            <w:tcW w:w="1587" w:type="dxa"/>
            <w:noWrap/>
            <w:vAlign w:val="center"/>
          </w:tcPr>
          <w:p w14:paraId="648EE3DE" w14:textId="77777777" w:rsidR="008D23DE" w:rsidRPr="00BD0EC4" w:rsidRDefault="008D23DE">
            <w:pPr>
              <w:pStyle w:val="TableText"/>
              <w:jc w:val="center"/>
              <w:rPr>
                <w:ins w:id="3777" w:author="Martinez De Hurtado Yela Fermin" w:date="2024-08-28T10:31:00Z"/>
              </w:rPr>
              <w:pPrChange w:id="3778" w:author="Martinez De Hurtado Yela Fermin" w:date="2024-12-12T12:20:00Z" w16du:dateUtc="2024-12-12T11:20:00Z">
                <w:pPr>
                  <w:pStyle w:val="TableText"/>
                </w:pPr>
              </w:pPrChange>
            </w:pPr>
            <w:ins w:id="3779" w:author="Martinez De Hurtado Yela Fermin" w:date="2024-08-28T10:31:00Z">
              <w:r>
                <w:t>Enabling</w:t>
              </w:r>
            </w:ins>
          </w:p>
        </w:tc>
        <w:tc>
          <w:tcPr>
            <w:tcW w:w="1587" w:type="dxa"/>
            <w:noWrap/>
            <w:vAlign w:val="center"/>
          </w:tcPr>
          <w:p w14:paraId="58C8AEE3" w14:textId="77777777" w:rsidR="008D23DE" w:rsidRPr="00BD0EC4" w:rsidRDefault="008D23DE">
            <w:pPr>
              <w:pStyle w:val="TableText"/>
              <w:jc w:val="center"/>
              <w:rPr>
                <w:ins w:id="3780" w:author="Martinez De Hurtado Yela Fermin" w:date="2024-08-28T10:31:00Z"/>
              </w:rPr>
              <w:pPrChange w:id="3781" w:author="Martinez De Hurtado Yela Fermin" w:date="2024-12-12T12:20:00Z" w16du:dateUtc="2024-12-12T11:20:00Z">
                <w:pPr>
                  <w:pStyle w:val="TableText"/>
                </w:pPr>
              </w:pPrChange>
            </w:pPr>
          </w:p>
        </w:tc>
        <w:tc>
          <w:tcPr>
            <w:tcW w:w="1531" w:type="dxa"/>
            <w:noWrap/>
            <w:vAlign w:val="center"/>
          </w:tcPr>
          <w:p w14:paraId="25EA223E" w14:textId="77777777" w:rsidR="008D23DE" w:rsidRPr="00BD0EC4" w:rsidRDefault="008D23DE">
            <w:pPr>
              <w:pStyle w:val="TableText"/>
              <w:jc w:val="center"/>
              <w:rPr>
                <w:ins w:id="3782" w:author="Martinez De Hurtado Yela Fermin" w:date="2024-08-28T10:31:00Z"/>
              </w:rPr>
              <w:pPrChange w:id="3783" w:author="Martinez De Hurtado Yela Fermin" w:date="2024-12-12T12:20:00Z" w16du:dateUtc="2024-12-12T11:20:00Z">
                <w:pPr>
                  <w:pStyle w:val="TableText"/>
                </w:pPr>
              </w:pPrChange>
            </w:pPr>
          </w:p>
        </w:tc>
        <w:tc>
          <w:tcPr>
            <w:tcW w:w="1474" w:type="dxa"/>
            <w:noWrap/>
            <w:vAlign w:val="center"/>
          </w:tcPr>
          <w:p w14:paraId="22306DF5" w14:textId="77777777" w:rsidR="008D23DE" w:rsidRPr="00BD0EC4" w:rsidRDefault="008D23DE">
            <w:pPr>
              <w:pStyle w:val="TableText"/>
              <w:jc w:val="center"/>
              <w:rPr>
                <w:ins w:id="3784" w:author="Martinez De Hurtado Yela Fermin" w:date="2024-08-28T10:31:00Z"/>
              </w:rPr>
              <w:pPrChange w:id="3785" w:author="Martinez De Hurtado Yela Fermin" w:date="2024-12-12T12:20:00Z" w16du:dateUtc="2024-12-12T11:20:00Z">
                <w:pPr>
                  <w:pStyle w:val="TableText"/>
                </w:pPr>
              </w:pPrChange>
            </w:pPr>
          </w:p>
        </w:tc>
        <w:tc>
          <w:tcPr>
            <w:tcW w:w="1474" w:type="dxa"/>
            <w:noWrap/>
            <w:vAlign w:val="center"/>
          </w:tcPr>
          <w:p w14:paraId="36F703C8" w14:textId="77777777" w:rsidR="008D23DE" w:rsidRPr="00BD0EC4" w:rsidRDefault="008D23DE">
            <w:pPr>
              <w:pStyle w:val="TableText"/>
              <w:jc w:val="center"/>
              <w:rPr>
                <w:ins w:id="3786" w:author="Martinez De Hurtado Yela Fermin" w:date="2024-08-28T10:31:00Z"/>
              </w:rPr>
              <w:pPrChange w:id="3787" w:author="Martinez De Hurtado Yela Fermin" w:date="2024-12-12T12:20:00Z" w16du:dateUtc="2024-12-12T11:20:00Z">
                <w:pPr>
                  <w:pStyle w:val="TableText"/>
                </w:pPr>
              </w:pPrChange>
            </w:pPr>
          </w:p>
        </w:tc>
      </w:tr>
    </w:tbl>
    <w:p w14:paraId="267B4D74" w14:textId="77777777" w:rsidR="00D87202" w:rsidRDefault="00D87202" w:rsidP="001A47FE">
      <w:pPr>
        <w:pStyle w:val="Textoindependiente"/>
        <w:rPr>
          <w:ins w:id="3788" w:author="Martinez De Hurtado Yela Fermin" w:date="2024-08-28T10:30:00Z"/>
          <w:lang w:eastAsia="ja-JP"/>
        </w:rPr>
      </w:pPr>
    </w:p>
    <w:p w14:paraId="2F358A91" w14:textId="77777777" w:rsidR="00D87202" w:rsidRDefault="00D87202" w:rsidP="001A47FE">
      <w:pPr>
        <w:pStyle w:val="Textoindependiente"/>
        <w:rPr>
          <w:ins w:id="3789" w:author="Cisneros Morales Diana Karen" w:date="2024-07-26T14:35:00Z"/>
          <w:lang w:eastAsia="ja-JP"/>
        </w:rPr>
        <w:sectPr w:rsidR="00D87202" w:rsidSect="00776C9E">
          <w:headerReference w:type="default" r:id="rId66"/>
          <w:footerReference w:type="default" r:id="rId67"/>
          <w:pgSz w:w="16839" w:h="11907" w:orient="landscape" w:code="9"/>
          <w:pgMar w:top="1151" w:right="1729" w:bottom="1151" w:left="1440" w:header="1151" w:footer="720" w:gutter="0"/>
          <w:cols w:space="720"/>
          <w:docGrid w:linePitch="360"/>
          <w:sectPrChange w:id="3790" w:author="Cisneros Morales Diana Karen" w:date="2024-07-26T14:35:00Z">
            <w:sectPr w:rsidR="00D87202" w:rsidSect="00776C9E">
              <w:pgSz w:w="11907" w:h="16839" w:orient="portrait"/>
              <w:pgMar w:top="1728" w:right="1151" w:bottom="1440" w:left="1151" w:header="1152" w:footer="720" w:gutter="0"/>
            </w:sectPr>
          </w:sectPrChange>
        </w:sectPr>
      </w:pPr>
    </w:p>
    <w:p w14:paraId="2F04DDA2" w14:textId="272077FA" w:rsidR="001A47FE" w:rsidRPr="00CB05A6" w:rsidDel="00CB05A6" w:rsidRDefault="001A47FE">
      <w:pPr>
        <w:pStyle w:val="Textoindependiente"/>
        <w:rPr>
          <w:del w:id="3791" w:author="Cisneros Morales Diana Karen" w:date="2024-07-26T14:37:00Z"/>
        </w:rPr>
        <w:pPrChange w:id="3792" w:author="Cisneros Morales Diana Karen" w:date="2024-07-26T14:33:00Z">
          <w:pPr>
            <w:pStyle w:val="HeadingA2"/>
          </w:pPr>
        </w:pPrChange>
      </w:pPr>
      <w:bookmarkStart w:id="3793" w:name="_Toc178671114"/>
      <w:bookmarkEnd w:id="3793"/>
    </w:p>
    <w:p w14:paraId="20AE2223" w14:textId="77777777" w:rsidR="00687599" w:rsidRPr="00854071" w:rsidRDefault="00687599" w:rsidP="007C32BF">
      <w:pPr>
        <w:pStyle w:val="HeadingA3"/>
        <w:rPr>
          <w:lang w:eastAsia="en-GB"/>
        </w:rPr>
      </w:pPr>
      <w:bookmarkStart w:id="3794" w:name="_Toc153408814"/>
      <w:bookmarkStart w:id="3795" w:name="_Toc186795172"/>
      <w:r w:rsidRPr="00854071">
        <w:rPr>
          <w:lang w:eastAsia="en-GB"/>
        </w:rPr>
        <w:t xml:space="preserve">Nature-based solutions for flood and drought risk prevention </w:t>
      </w:r>
      <w:r w:rsidRPr="007C32BF">
        <w:t>and</w:t>
      </w:r>
      <w:r w:rsidRPr="00854071">
        <w:rPr>
          <w:lang w:eastAsia="en-GB"/>
        </w:rPr>
        <w:t xml:space="preserve"> protection</w:t>
      </w:r>
      <w:bookmarkEnd w:id="3532"/>
      <w:bookmarkEnd w:id="3533"/>
      <w:bookmarkEnd w:id="3794"/>
      <w:bookmarkEnd w:id="3795"/>
    </w:p>
    <w:p w14:paraId="53605B8D" w14:textId="77777777" w:rsidR="00687599" w:rsidRPr="00854071" w:rsidRDefault="0003712E" w:rsidP="007C32BF">
      <w:pPr>
        <w:pStyle w:val="Boldunderline"/>
      </w:pPr>
      <w:r>
        <w:t>Activity description</w:t>
      </w:r>
    </w:p>
    <w:p w14:paraId="32A50AF6" w14:textId="77777777" w:rsidR="00687599" w:rsidRPr="00854071" w:rsidRDefault="00687599" w:rsidP="007C32BF">
      <w:pPr>
        <w:pStyle w:val="Textoindependiente"/>
      </w:pPr>
      <w:r w:rsidRPr="00854071">
        <w:t>Planning, construction, extension, and operation of large-scale nature-based flood or drought management and coastal, transitional or inland aquatic ecosystem restoration measures contributing to preventing and protecting against flooding or droughts, and enhancing natural water retention, biodiversity and water quality.</w:t>
      </w:r>
    </w:p>
    <w:p w14:paraId="00A257F0"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83"/>
        <w:gridCol w:w="6922"/>
      </w:tblGrid>
      <w:tr w:rsidR="00687599" w:rsidRPr="003C010B" w14:paraId="79A819B9" w14:textId="77777777" w:rsidTr="4F9A2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F143A1F" w14:textId="77777777" w:rsidR="00687599" w:rsidRPr="003C010B" w:rsidRDefault="00687599" w:rsidP="003223AD">
            <w:pPr>
              <w:pStyle w:val="TableHeadingText"/>
              <w:rPr>
                <w:b/>
                <w:bCs/>
                <w:szCs w:val="18"/>
              </w:rPr>
            </w:pPr>
            <w:r w:rsidRPr="003C010B">
              <w:rPr>
                <w:b/>
                <w:bCs/>
                <w:szCs w:val="18"/>
              </w:rPr>
              <w:t>Eligibility</w:t>
            </w:r>
          </w:p>
        </w:tc>
        <w:tc>
          <w:tcPr>
            <w:tcW w:w="6877" w:type="dxa"/>
          </w:tcPr>
          <w:p w14:paraId="7606B058" w14:textId="77777777" w:rsidR="00687599" w:rsidRPr="003C010B" w:rsidRDefault="00687599" w:rsidP="003223AD">
            <w:pPr>
              <w:pStyle w:val="TableHeadingText"/>
              <w:cnfStyle w:val="100000000000" w:firstRow="1" w:lastRow="0" w:firstColumn="0" w:lastColumn="0" w:oddVBand="0" w:evenVBand="0" w:oddHBand="0" w:evenHBand="0" w:firstRowFirstColumn="0" w:firstRowLastColumn="0" w:lastRowFirstColumn="0" w:lastRowLastColumn="0"/>
              <w:rPr>
                <w:b/>
                <w:bCs/>
                <w:szCs w:val="18"/>
              </w:rPr>
            </w:pPr>
            <w:r w:rsidRPr="003C010B">
              <w:rPr>
                <w:b/>
                <w:bCs/>
                <w:szCs w:val="18"/>
              </w:rPr>
              <w:t>Criteria</w:t>
            </w:r>
          </w:p>
        </w:tc>
      </w:tr>
      <w:tr w:rsidR="00687599" w:rsidRPr="003C010B" w14:paraId="6973AAC3" w14:textId="77777777" w:rsidTr="4F9A2CA1">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0EFD4DA" w14:textId="77777777" w:rsidR="00687599" w:rsidRPr="003C010B" w:rsidRDefault="00687599" w:rsidP="003223AD">
            <w:pPr>
              <w:pStyle w:val="TableText"/>
              <w:rPr>
                <w:szCs w:val="18"/>
              </w:rPr>
            </w:pPr>
            <w:r w:rsidRPr="003C010B">
              <w:rPr>
                <w:szCs w:val="18"/>
              </w:rPr>
              <w:t>EU Taxonomy consistent</w:t>
            </w:r>
          </w:p>
        </w:tc>
        <w:tc>
          <w:tcPr>
            <w:tcW w:w="6877" w:type="dxa"/>
            <w:shd w:val="clear" w:color="auto" w:fill="C9E8D3" w:themeFill="accent5" w:themeFillTint="33"/>
          </w:tcPr>
          <w:p w14:paraId="4BC598C5" w14:textId="77777777" w:rsidR="00687599" w:rsidRPr="003C010B" w:rsidRDefault="00687599" w:rsidP="003223AD">
            <w:pPr>
              <w:pStyle w:val="TableText"/>
              <w:cnfStyle w:val="000000000000" w:firstRow="0" w:lastRow="0" w:firstColumn="0" w:lastColumn="0" w:oddVBand="0" w:evenVBand="0" w:oddHBand="0" w:evenHBand="0" w:firstRowFirstColumn="0" w:firstRowLastColumn="0" w:lastRowFirstColumn="0" w:lastRowLastColumn="0"/>
              <w:rPr>
                <w:szCs w:val="18"/>
              </w:rPr>
            </w:pPr>
            <w:r w:rsidRPr="003C010B">
              <w:rPr>
                <w:szCs w:val="18"/>
              </w:rPr>
              <w:t xml:space="preserve">The nature-based solutions complies with </w:t>
            </w:r>
            <w:r w:rsidRPr="003C010B">
              <w:rPr>
                <w:b/>
                <w:bCs/>
                <w:szCs w:val="18"/>
                <w:u w:val="single"/>
              </w:rPr>
              <w:t>all</w:t>
            </w:r>
            <w:r w:rsidRPr="003C010B">
              <w:rPr>
                <w:szCs w:val="18"/>
              </w:rPr>
              <w:t xml:space="preserve"> of the below expected outcomes</w:t>
            </w:r>
            <w:r w:rsidR="19E57B72" w:rsidRPr="003C010B">
              <w:rPr>
                <w:szCs w:val="18"/>
              </w:rPr>
              <w:t xml:space="preserve"> </w:t>
            </w:r>
            <w:r w:rsidR="19E57B72" w:rsidRPr="003C010B">
              <w:rPr>
                <w:b/>
                <w:bCs/>
                <w:color w:val="002C77" w:themeColor="accent1"/>
                <w:szCs w:val="18"/>
              </w:rPr>
              <w:t>[LTO]</w:t>
            </w:r>
            <w:r w:rsidRPr="003C010B">
              <w:rPr>
                <w:szCs w:val="18"/>
              </w:rPr>
              <w:t xml:space="preserve">:  </w:t>
            </w:r>
          </w:p>
          <w:p w14:paraId="768294C8" w14:textId="77777777" w:rsidR="00687599" w:rsidRPr="003C010B" w:rsidRDefault="00687599" w:rsidP="00A46517">
            <w:pPr>
              <w:pStyle w:val="TableNumbered1"/>
              <w:numPr>
                <w:ilvl w:val="0"/>
                <w:numId w:val="167"/>
              </w:numPr>
              <w:cnfStyle w:val="000000000000" w:firstRow="0" w:lastRow="0" w:firstColumn="0" w:lastColumn="0" w:oddVBand="0" w:evenVBand="0" w:oddHBand="0" w:evenHBand="0" w:firstRowFirstColumn="0" w:firstRowLastColumn="0" w:lastRowFirstColumn="0" w:lastRowLastColumn="0"/>
            </w:pPr>
            <w:r w:rsidRPr="003C010B">
              <w:t>A flood risk reduction or a drought risk reduction measure either at river basin or along a coast (Potential nature-based solutions include: protecting/restoring coastal habitats via mangroves, salt marshes, coral and oyster reefs; protecting/restoring upland forests; restoration and conservation of inland wetlands)</w:t>
            </w:r>
          </w:p>
          <w:p w14:paraId="0A92A6FC" w14:textId="77777777" w:rsidR="00687599" w:rsidRPr="003C010B" w:rsidRDefault="00687599" w:rsidP="00A46517">
            <w:pPr>
              <w:pStyle w:val="TableNumbered1"/>
              <w:numPr>
                <w:ilvl w:val="0"/>
                <w:numId w:val="167"/>
              </w:numPr>
              <w:cnfStyle w:val="000000000000" w:firstRow="0" w:lastRow="0" w:firstColumn="0" w:lastColumn="0" w:oddVBand="0" w:evenVBand="0" w:oddHBand="0" w:evenHBand="0" w:firstRowFirstColumn="0" w:firstRowLastColumn="0" w:lastRowFirstColumn="0" w:lastRowLastColumn="0"/>
            </w:pPr>
            <w:r w:rsidRPr="003C010B">
              <w:t xml:space="preserve">Environmental degradation risks (related to water management) are identified and addressed </w:t>
            </w:r>
          </w:p>
          <w:p w14:paraId="371CBB6F" w14:textId="77777777" w:rsidR="00687599" w:rsidRPr="003C010B" w:rsidRDefault="00687599" w:rsidP="00A46517">
            <w:pPr>
              <w:pStyle w:val="TableNumbered1"/>
              <w:numPr>
                <w:ilvl w:val="0"/>
                <w:numId w:val="167"/>
              </w:numPr>
              <w:cnfStyle w:val="000000000000" w:firstRow="0" w:lastRow="0" w:firstColumn="0" w:lastColumn="0" w:oddVBand="0" w:evenVBand="0" w:oddHBand="0" w:evenHBand="0" w:firstRowFirstColumn="0" w:firstRowLastColumn="0" w:lastRowFirstColumn="0" w:lastRowLastColumn="0"/>
            </w:pPr>
            <w:r w:rsidRPr="003C010B">
              <w:t>The activity includes nature restoration or conservation actions that demonstrate specific ecosystem co-benefits, in line with National Biodiversity Strategies and Action Plans. The activity contains clear, binding, and time-bound targets on nature restoration or conservation and describes measures to achieve those targets</w:t>
            </w:r>
          </w:p>
          <w:p w14:paraId="644F5967" w14:textId="77777777" w:rsidR="00687599" w:rsidRPr="003C010B" w:rsidRDefault="00687599" w:rsidP="00A46517">
            <w:pPr>
              <w:pStyle w:val="TableNumbered1"/>
              <w:numPr>
                <w:ilvl w:val="0"/>
                <w:numId w:val="167"/>
              </w:numPr>
              <w:cnfStyle w:val="000000000000" w:firstRow="0" w:lastRow="0" w:firstColumn="0" w:lastColumn="0" w:oddVBand="0" w:evenVBand="0" w:oddHBand="0" w:evenHBand="0" w:firstRowFirstColumn="0" w:firstRowLastColumn="0" w:lastRowFirstColumn="0" w:lastRowLastColumn="0"/>
            </w:pPr>
            <w:r w:rsidRPr="003C010B">
              <w:t>A monitoring programme is in place to evaluate the effectiveness of a nature-based solution scheme in improving the status of the affected water body, achieving the conservation and restoration targets and in adapting to changing climate conditions. The programme is reviewed at least once per programming period and in any case every 10 years</w:t>
            </w:r>
          </w:p>
          <w:p w14:paraId="5325BA94" w14:textId="77777777" w:rsidR="00687599" w:rsidRPr="003C010B" w:rsidRDefault="00687599" w:rsidP="00A46517">
            <w:pPr>
              <w:pStyle w:val="TableNumbered1"/>
              <w:numPr>
                <w:ilvl w:val="0"/>
                <w:numId w:val="167"/>
              </w:numPr>
              <w:cnfStyle w:val="000000000000" w:firstRow="0" w:lastRow="0" w:firstColumn="0" w:lastColumn="0" w:oddVBand="0" w:evenVBand="0" w:oddHBand="0" w:evenHBand="0" w:firstRowFirstColumn="0" w:firstRowLastColumn="0" w:lastRowFirstColumn="0" w:lastRowLastColumn="0"/>
            </w:pPr>
            <w:r w:rsidRPr="003C010B">
              <w:t xml:space="preserve">The programme adheres to and aligns with the prevailing legal and regulatory provisions and actively engages and consults local communities and other affected stakeholders </w:t>
            </w:r>
          </w:p>
        </w:tc>
      </w:tr>
      <w:tr w:rsidR="00687599" w:rsidRPr="003C010B" w14:paraId="07751211" w14:textId="77777777" w:rsidTr="4F9A2CA1">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56AE35E" w14:textId="77777777" w:rsidR="00687599" w:rsidRPr="003C010B" w:rsidRDefault="00687599" w:rsidP="003223AD">
            <w:pPr>
              <w:pStyle w:val="TableText"/>
              <w:rPr>
                <w:szCs w:val="18"/>
              </w:rPr>
            </w:pPr>
            <w:r w:rsidRPr="003C010B">
              <w:rPr>
                <w:szCs w:val="18"/>
              </w:rPr>
              <w:t>Santander-specific</w:t>
            </w:r>
          </w:p>
        </w:tc>
        <w:tc>
          <w:tcPr>
            <w:tcW w:w="6877" w:type="dxa"/>
            <w:shd w:val="clear" w:color="auto" w:fill="FFFFFF" w:themeFill="background2"/>
          </w:tcPr>
          <w:p w14:paraId="40A14F89" w14:textId="2F49AF5D" w:rsidR="00687599" w:rsidRPr="003C010B" w:rsidRDefault="007C219C" w:rsidP="003223AD">
            <w:pPr>
              <w:pStyle w:val="TableText"/>
              <w:cnfStyle w:val="000000000000" w:firstRow="0" w:lastRow="0" w:firstColumn="0" w:lastColumn="0" w:oddVBand="0" w:evenVBand="0" w:oddHBand="0" w:evenHBand="0" w:firstRowFirstColumn="0" w:firstRowLastColumn="0" w:lastRowFirstColumn="0" w:lastRowLastColumn="0"/>
              <w:rPr>
                <w:rFonts w:cstheme="minorHAnsi"/>
                <w:szCs w:val="18"/>
              </w:rPr>
            </w:pPr>
            <w:ins w:id="3796" w:author="Martinez De Hurtado Yela Fermin" w:date="2024-10-02T12:18:00Z">
              <w:r w:rsidRPr="007C219C">
                <w:rPr>
                  <w:rFonts w:cstheme="minorHAnsi"/>
                  <w:szCs w:val="18"/>
                </w:rPr>
                <w:t>For non-EU countries, same as EU taxonomy consistent criteria excepting compliance with LTO</w:t>
              </w:r>
            </w:ins>
            <w:del w:id="3797" w:author="Martinez De Hurtado Yela Fermin" w:date="2024-10-02T12:18:00Z">
              <w:r w:rsidR="00EB4174" w:rsidRPr="003C010B" w:rsidDel="007C219C">
                <w:rPr>
                  <w:rFonts w:cstheme="minorHAnsi"/>
                  <w:szCs w:val="18"/>
                </w:rPr>
                <w:delText>Not Applicable</w:delText>
              </w:r>
            </w:del>
          </w:p>
        </w:tc>
      </w:tr>
    </w:tbl>
    <w:p w14:paraId="3142BABE" w14:textId="77777777" w:rsidR="003223AD" w:rsidRPr="00854071" w:rsidRDefault="003223AD" w:rsidP="00DD20B8">
      <w:pPr>
        <w:pStyle w:val="BodyTextNoSpacing"/>
      </w:pPr>
    </w:p>
    <w:p w14:paraId="6802D713" w14:textId="77777777" w:rsidR="00687599" w:rsidRPr="00854071" w:rsidRDefault="00687599" w:rsidP="003155B5">
      <w:pPr>
        <w:pStyle w:val="HeadingA3"/>
        <w:rPr>
          <w:lang w:eastAsia="en-GB"/>
        </w:rPr>
      </w:pPr>
      <w:bookmarkStart w:id="3798" w:name="_Toc152060612"/>
      <w:bookmarkStart w:id="3799" w:name="_Toc153298553"/>
      <w:bookmarkStart w:id="3800" w:name="_Toc153408815"/>
      <w:bookmarkStart w:id="3801" w:name="_Toc186795173"/>
      <w:r w:rsidRPr="003155B5">
        <w:t>Emergency</w:t>
      </w:r>
      <w:r w:rsidRPr="00854071">
        <w:rPr>
          <w:lang w:eastAsia="en-GB"/>
        </w:rPr>
        <w:t xml:space="preserve"> services</w:t>
      </w:r>
      <w:bookmarkEnd w:id="3798"/>
      <w:bookmarkEnd w:id="3799"/>
      <w:bookmarkEnd w:id="3800"/>
      <w:bookmarkEnd w:id="3801"/>
    </w:p>
    <w:p w14:paraId="5001DBC1" w14:textId="77777777" w:rsidR="00687599" w:rsidRPr="00854071" w:rsidRDefault="0003712E" w:rsidP="003155B5">
      <w:pPr>
        <w:pStyle w:val="Boldunderline"/>
      </w:pPr>
      <w:r>
        <w:t>Activity description</w:t>
      </w:r>
    </w:p>
    <w:p w14:paraId="72584B82" w14:textId="77777777" w:rsidR="00687599" w:rsidRPr="00854071" w:rsidRDefault="00687599" w:rsidP="003155B5">
      <w:pPr>
        <w:pStyle w:val="Textoindependiente"/>
      </w:pPr>
      <w:r>
        <w:t>Emergency services activities including:</w:t>
      </w:r>
    </w:p>
    <w:p w14:paraId="4055B69C" w14:textId="77777777" w:rsidR="00687599" w:rsidRPr="003155B5" w:rsidRDefault="00687599" w:rsidP="00A46517">
      <w:pPr>
        <w:pStyle w:val="Listaconnmeros"/>
        <w:numPr>
          <w:ilvl w:val="0"/>
          <w:numId w:val="40"/>
        </w:numPr>
      </w:pPr>
      <w:r w:rsidRPr="003155B5">
        <w:t xml:space="preserve">Disaster response coordination, including the establishment and operation of emergency response coordination centers and on-site operations coordination centers. </w:t>
      </w:r>
    </w:p>
    <w:p w14:paraId="334B463B" w14:textId="77777777" w:rsidR="00687599" w:rsidRPr="003155B5" w:rsidRDefault="00687599" w:rsidP="00A46517">
      <w:pPr>
        <w:pStyle w:val="Listaconnmeros"/>
        <w:numPr>
          <w:ilvl w:val="0"/>
          <w:numId w:val="40"/>
        </w:numPr>
      </w:pPr>
      <w:r w:rsidRPr="003155B5">
        <w:t xml:space="preserve">Emergency health services, such as first aid and medical care in the field and temporary field hospitals. </w:t>
      </w:r>
    </w:p>
    <w:p w14:paraId="69D20AD1" w14:textId="77777777" w:rsidR="00687599" w:rsidRPr="003155B5" w:rsidRDefault="00687599" w:rsidP="00A46517">
      <w:pPr>
        <w:pStyle w:val="Listaconnmeros"/>
        <w:numPr>
          <w:ilvl w:val="0"/>
          <w:numId w:val="40"/>
        </w:numPr>
      </w:pPr>
      <w:r w:rsidRPr="003155B5">
        <w:t xml:space="preserve">Disaster relief activities, such as setting up and managing evacuation centers and providing essential supplies to those affected by a disaster. </w:t>
      </w:r>
    </w:p>
    <w:p w14:paraId="39F5D568" w14:textId="77777777" w:rsidR="00687599" w:rsidRPr="003155B5" w:rsidRDefault="00687599" w:rsidP="00A46517">
      <w:pPr>
        <w:pStyle w:val="Listaconnmeros"/>
        <w:numPr>
          <w:ilvl w:val="0"/>
          <w:numId w:val="40"/>
        </w:numPr>
      </w:pPr>
      <w:r w:rsidRPr="003155B5">
        <w:t xml:space="preserve">Search and rescue operations, including locating and rescuing victims in distress or danger. e. Hazardous materials response, such as detecting and isolating hazardous materials and conducting decontamination. </w:t>
      </w:r>
    </w:p>
    <w:p w14:paraId="2708DCB0" w14:textId="77777777" w:rsidR="00687599" w:rsidRPr="003155B5" w:rsidRDefault="00687599" w:rsidP="00A46517">
      <w:pPr>
        <w:pStyle w:val="Listaconnmeros"/>
        <w:numPr>
          <w:ilvl w:val="0"/>
          <w:numId w:val="40"/>
        </w:numPr>
      </w:pPr>
      <w:r w:rsidRPr="003155B5">
        <w:t xml:space="preserve">Firefighting and fire prevention. </w:t>
      </w:r>
    </w:p>
    <w:p w14:paraId="1A07009D" w14:textId="77777777" w:rsidR="00687599" w:rsidRPr="003155B5" w:rsidRDefault="00687599" w:rsidP="00A46517">
      <w:pPr>
        <w:pStyle w:val="Listaconnmeros"/>
        <w:numPr>
          <w:ilvl w:val="0"/>
          <w:numId w:val="40"/>
        </w:numPr>
      </w:pPr>
      <w:r w:rsidRPr="003155B5">
        <w:t>Technical protection response and assistance to climate hazards.</w:t>
      </w:r>
    </w:p>
    <w:p w14:paraId="19AF551D" w14:textId="77777777" w:rsidR="00687599" w:rsidRPr="00854071" w:rsidRDefault="00687599" w:rsidP="00DD20B8">
      <w:pPr>
        <w:pStyle w:val="Textoindependiente"/>
      </w:pPr>
      <w:r w:rsidRPr="00854071">
        <w:t>Economic activities related to emergency services include preparedness activities, such as developing plans, training staff, and acquiring necessary equipment.</w:t>
      </w:r>
    </w:p>
    <w:p w14:paraId="7660F759" w14:textId="77777777" w:rsidR="00687599" w:rsidRPr="00854071" w:rsidRDefault="00687599" w:rsidP="00DD20B8">
      <w:pPr>
        <w:pStyle w:val="Textoindependiente"/>
      </w:pPr>
      <w:r w:rsidRPr="00854071">
        <w:lastRenderedPageBreak/>
        <w:t>These activities are focused on addressing disasters or their impacts related to climate hazards.</w:t>
      </w:r>
    </w:p>
    <w:p w14:paraId="00FE0BEB" w14:textId="77777777" w:rsidR="00687599" w:rsidRPr="00854071" w:rsidRDefault="00687599" w:rsidP="00DD20B8">
      <w:pPr>
        <w:pStyle w:val="Textoindependiente"/>
      </w:pPr>
      <w:r>
        <w:t>Activities and assets that have a primary purpose other than providing civilian emergency services can be included if they support civilian emergency response to climate-related disasters.</w:t>
      </w:r>
    </w:p>
    <w:p w14:paraId="2D1BF024" w14:textId="77777777" w:rsidR="00687599" w:rsidRPr="00854071" w:rsidRDefault="00687599" w:rsidP="00DD20B8">
      <w:pPr>
        <w:pStyle w:val="Textoindependiente"/>
      </w:pPr>
    </w:p>
    <w:tbl>
      <w:tblPr>
        <w:tblStyle w:val="OWTable"/>
        <w:tblW w:w="9542" w:type="dxa"/>
        <w:tblLook w:val="04A0" w:firstRow="1" w:lastRow="0" w:firstColumn="1" w:lastColumn="0" w:noHBand="0" w:noVBand="1"/>
      </w:tblPr>
      <w:tblGrid>
        <w:gridCol w:w="2665"/>
        <w:gridCol w:w="6877"/>
      </w:tblGrid>
      <w:tr w:rsidR="00687599" w:rsidRPr="00FE303E" w14:paraId="0708E2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23D870A5" w14:textId="77777777" w:rsidR="00687599" w:rsidRPr="003223AD" w:rsidRDefault="00687599" w:rsidP="003223AD">
            <w:pPr>
              <w:pStyle w:val="TableHeadingText"/>
              <w:rPr>
                <w:b/>
                <w:bCs/>
              </w:rPr>
            </w:pPr>
            <w:r w:rsidRPr="003223AD">
              <w:rPr>
                <w:b/>
                <w:bCs/>
              </w:rPr>
              <w:t>Eligibility</w:t>
            </w:r>
          </w:p>
        </w:tc>
        <w:tc>
          <w:tcPr>
            <w:tcW w:w="6877" w:type="dxa"/>
          </w:tcPr>
          <w:p w14:paraId="41662792" w14:textId="77777777" w:rsidR="00687599" w:rsidRPr="003223AD" w:rsidRDefault="00687599" w:rsidP="003223AD">
            <w:pPr>
              <w:pStyle w:val="TableHeadingText"/>
              <w:cnfStyle w:val="100000000000" w:firstRow="1" w:lastRow="0" w:firstColumn="0" w:lastColumn="0" w:oddVBand="0" w:evenVBand="0" w:oddHBand="0" w:evenHBand="0" w:firstRowFirstColumn="0" w:firstRowLastColumn="0" w:lastRowFirstColumn="0" w:lastRowLastColumn="0"/>
              <w:rPr>
                <w:b/>
                <w:bCs/>
              </w:rPr>
            </w:pPr>
            <w:r w:rsidRPr="003223AD">
              <w:rPr>
                <w:b/>
                <w:bCs/>
              </w:rPr>
              <w:t>Criteria</w:t>
            </w:r>
            <w:r w:rsidRPr="003223AD">
              <w:rPr>
                <w:b/>
                <w:bCs/>
                <w:color w:val="002C77" w:themeColor="accent1"/>
              </w:rPr>
              <w:t xml:space="preserve"> </w:t>
            </w:r>
          </w:p>
        </w:tc>
      </w:tr>
      <w:tr w:rsidR="00687599" w:rsidRPr="00FE303E" w14:paraId="6CC9D203" w14:textId="7777777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AD3B108" w14:textId="77777777" w:rsidR="00687599" w:rsidRPr="00854071" w:rsidRDefault="00687599" w:rsidP="003223AD">
            <w:pPr>
              <w:pStyle w:val="TableText"/>
            </w:pPr>
            <w:r>
              <w:t>EU Taxonomy consistent</w:t>
            </w:r>
          </w:p>
        </w:tc>
        <w:tc>
          <w:tcPr>
            <w:tcW w:w="6877" w:type="dxa"/>
            <w:shd w:val="clear" w:color="auto" w:fill="C9E8D3" w:themeFill="accent5" w:themeFillTint="33"/>
          </w:tcPr>
          <w:p w14:paraId="263B6A3B" w14:textId="77777777" w:rsidR="00687599" w:rsidRPr="000E675E" w:rsidRDefault="00687599" w:rsidP="001E0694">
            <w:pPr>
              <w:pStyle w:val="Listaconvietas"/>
              <w:numPr>
                <w:ilvl w:val="0"/>
                <w:numId w:val="0"/>
              </w:numPr>
              <w:ind w:left="360" w:hanging="360"/>
              <w:cnfStyle w:val="000000000000" w:firstRow="0" w:lastRow="0" w:firstColumn="0" w:lastColumn="0" w:oddVBand="0" w:evenVBand="0" w:oddHBand="0" w:evenHBand="0" w:firstRowFirstColumn="0" w:firstRowLastColumn="0" w:lastRowFirstColumn="0" w:lastRowLastColumn="0"/>
              <w:rPr>
                <w:sz w:val="18"/>
                <w:szCs w:val="18"/>
                <w:rPrChange w:id="3802" w:author="Martinez De Hurtado Yela Fermin" w:date="2024-12-12T12:43:00Z" w16du:dateUtc="2024-12-12T11:43:00Z">
                  <w:rPr/>
                </w:rPrChange>
              </w:rPr>
            </w:pPr>
            <w:r w:rsidRPr="000E675E">
              <w:rPr>
                <w:sz w:val="18"/>
                <w:szCs w:val="18"/>
                <w:rPrChange w:id="3803" w:author="Martinez De Hurtado Yela Fermin" w:date="2024-12-12T12:43:00Z" w16du:dateUtc="2024-12-12T11:43:00Z">
                  <w:rPr/>
                </w:rPrChange>
              </w:rPr>
              <w:t>The activity complies with all of the following criteria:</w:t>
            </w:r>
          </w:p>
          <w:p w14:paraId="506729AE" w14:textId="77777777" w:rsidR="00687599" w:rsidRPr="003C010B" w:rsidRDefault="00687599" w:rsidP="00A46517">
            <w:pPr>
              <w:pStyle w:val="TableNumbered1"/>
              <w:numPr>
                <w:ilvl w:val="0"/>
                <w:numId w:val="168"/>
              </w:numPr>
              <w:cnfStyle w:val="000000000000" w:firstRow="0" w:lastRow="0" w:firstColumn="0" w:lastColumn="0" w:oddVBand="0" w:evenVBand="0" w:oddHBand="0" w:evenHBand="0" w:firstRowFirstColumn="0" w:firstRowLastColumn="0" w:lastRowFirstColumn="0" w:lastRowLastColumn="0"/>
            </w:pPr>
            <w:r w:rsidRPr="003C010B">
              <w:t>Climate observation and data systems or infrastructure designed to protect against flooding and other extreme weather events</w:t>
            </w:r>
          </w:p>
          <w:p w14:paraId="20B6E6A8" w14:textId="049EF4D4" w:rsidR="00687599" w:rsidRPr="003C010B" w:rsidRDefault="00501F50" w:rsidP="00A46517">
            <w:pPr>
              <w:pStyle w:val="TableNumbered1"/>
              <w:numPr>
                <w:ilvl w:val="0"/>
                <w:numId w:val="168"/>
              </w:numPr>
              <w:cnfStyle w:val="000000000000" w:firstRow="0" w:lastRow="0" w:firstColumn="0" w:lastColumn="0" w:oddVBand="0" w:evenVBand="0" w:oddHBand="0" w:evenHBand="0" w:firstRowFirstColumn="0" w:firstRowLastColumn="0" w:lastRowFirstColumn="0" w:lastRowLastColumn="0"/>
            </w:pPr>
            <w:ins w:id="3804" w:author="Martinez De Hurtado Yela Fermin" w:date="2024-12-12T12:54:00Z" w16du:dateUtc="2024-12-12T11:54:00Z">
              <w:r>
                <w:t>Es</w:t>
              </w:r>
            </w:ins>
            <w:ins w:id="3805" w:author="Martinez De Hurtado Yela Fermin" w:date="2024-12-12T12:49:00Z" w16du:dateUtc="2024-12-12T11:49:00Z">
              <w:r w:rsidR="000E675E">
                <w:t xml:space="preserve">tablish </w:t>
              </w:r>
            </w:ins>
            <w:del w:id="3806" w:author="Martinez De Hurtado Yela Fermin" w:date="2024-12-12T12:49:00Z" w16du:dateUtc="2024-12-12T11:49:00Z">
              <w:r w:rsidR="00687599" w:rsidRPr="003C010B" w:rsidDel="000E675E">
                <w:delText>R</w:delText>
              </w:r>
            </w:del>
            <w:ins w:id="3807" w:author="Martinez De Hurtado Yela Fermin" w:date="2024-12-12T12:49:00Z" w16du:dateUtc="2024-12-12T11:49:00Z">
              <w:r w:rsidR="000E675E">
                <w:t>r</w:t>
              </w:r>
            </w:ins>
            <w:r w:rsidR="00687599" w:rsidRPr="003C010B">
              <w:t>eporting and monitoring systems</w:t>
            </w:r>
          </w:p>
          <w:p w14:paraId="23BB8AD5" w14:textId="77777777" w:rsidR="00687599" w:rsidRPr="003223AD" w:rsidRDefault="00687599" w:rsidP="00A46517">
            <w:pPr>
              <w:pStyle w:val="TableNumbered1"/>
              <w:numPr>
                <w:ilvl w:val="0"/>
                <w:numId w:val="168"/>
              </w:numPr>
              <w:cnfStyle w:val="000000000000" w:firstRow="0" w:lastRow="0" w:firstColumn="0" w:lastColumn="0" w:oddVBand="0" w:evenVBand="0" w:oddHBand="0" w:evenHBand="0" w:firstRowFirstColumn="0" w:firstRowLastColumn="0" w:lastRowFirstColumn="0" w:lastRowLastColumn="0"/>
            </w:pPr>
            <w:r w:rsidRPr="003C010B">
              <w:t>Climate</w:t>
            </w:r>
            <w:r w:rsidRPr="003223AD">
              <w:t xml:space="preserve"> change adaptation infrastructure projects favouring nature-based solutions, where the climate challenge they aim to address is specified and plans are reviewed to make sure the project will achieve their adaptation goal (e.g., an entity seeking finance to build flood mitigation infrastructure should provide its plan to manage the project’s own E&amp;S impacts during construction, operation and end-of-life)</w:t>
            </w:r>
          </w:p>
        </w:tc>
      </w:tr>
      <w:tr w:rsidR="00687599" w:rsidRPr="00FE303E" w14:paraId="4090B62F" w14:textId="77777777" w:rsidTr="46630EA5">
        <w:trPr>
          <w:trHeight w:val="335"/>
        </w:trPr>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158AA59E" w14:textId="77777777" w:rsidR="00687599" w:rsidRPr="00E34759" w:rsidRDefault="00687599" w:rsidP="00DD20B8">
            <w:pPr>
              <w:pStyle w:val="Textoindependiente"/>
              <w:rPr>
                <w:sz w:val="18"/>
                <w:szCs w:val="18"/>
              </w:rPr>
            </w:pPr>
            <w:r w:rsidRPr="00E34759">
              <w:rPr>
                <w:sz w:val="18"/>
                <w:szCs w:val="18"/>
              </w:rPr>
              <w:t>Santander-specific</w:t>
            </w:r>
          </w:p>
        </w:tc>
        <w:tc>
          <w:tcPr>
            <w:tcW w:w="6877" w:type="dxa"/>
            <w:shd w:val="clear" w:color="auto" w:fill="FFFFFF" w:themeFill="background2"/>
          </w:tcPr>
          <w:p w14:paraId="030060DD" w14:textId="77777777" w:rsidR="00687599" w:rsidRPr="00E34759" w:rsidRDefault="00EB4174" w:rsidP="001E0694">
            <w:pPr>
              <w:pStyle w:val="Listaconvietas"/>
              <w:numPr>
                <w:ilvl w:val="0"/>
                <w:numId w:val="0"/>
              </w:numPr>
              <w:ind w:left="360" w:hanging="360"/>
              <w:cnfStyle w:val="000000000000" w:firstRow="0" w:lastRow="0" w:firstColumn="0" w:lastColumn="0" w:oddVBand="0" w:evenVBand="0" w:oddHBand="0" w:evenHBand="0" w:firstRowFirstColumn="0" w:firstRowLastColumn="0" w:lastRowFirstColumn="0" w:lastRowLastColumn="0"/>
              <w:rPr>
                <w:sz w:val="18"/>
                <w:szCs w:val="18"/>
              </w:rPr>
            </w:pPr>
            <w:r w:rsidRPr="00E34759">
              <w:rPr>
                <w:sz w:val="18"/>
                <w:szCs w:val="18"/>
              </w:rPr>
              <w:t>Not Applicable</w:t>
            </w:r>
          </w:p>
        </w:tc>
      </w:tr>
    </w:tbl>
    <w:p w14:paraId="0AA9EFE3" w14:textId="77777777" w:rsidR="003223AD" w:rsidRPr="00854071" w:rsidRDefault="003223AD" w:rsidP="00DD20B8">
      <w:pPr>
        <w:pStyle w:val="BodyTextNoSpacing"/>
      </w:pPr>
    </w:p>
    <w:p w14:paraId="34649488" w14:textId="77777777" w:rsidR="00687599" w:rsidRPr="00854071" w:rsidRDefault="00687599" w:rsidP="00687599">
      <w:pPr>
        <w:pStyle w:val="HeadingA3"/>
        <w:rPr>
          <w:lang w:eastAsia="en-GB"/>
        </w:rPr>
      </w:pPr>
      <w:bookmarkStart w:id="3808" w:name="_Toc152060613"/>
      <w:bookmarkStart w:id="3809" w:name="_Toc153298554"/>
      <w:bookmarkStart w:id="3810" w:name="_Toc153408816"/>
      <w:bookmarkStart w:id="3811" w:name="_Toc186795174"/>
      <w:r w:rsidRPr="00854071">
        <w:rPr>
          <w:lang w:eastAsia="en-GB"/>
        </w:rPr>
        <w:t>Flood risk prevention and protection infrastructure</w:t>
      </w:r>
      <w:bookmarkEnd w:id="3808"/>
      <w:bookmarkEnd w:id="3809"/>
      <w:bookmarkEnd w:id="3810"/>
      <w:bookmarkEnd w:id="3811"/>
    </w:p>
    <w:p w14:paraId="11A300AC" w14:textId="77777777" w:rsidR="00687599" w:rsidRPr="00854071" w:rsidRDefault="0003712E" w:rsidP="0095012A">
      <w:pPr>
        <w:pStyle w:val="Boldunderline"/>
      </w:pPr>
      <w:r>
        <w:t>Activity description</w:t>
      </w:r>
    </w:p>
    <w:p w14:paraId="355D831A" w14:textId="77777777" w:rsidR="00687599" w:rsidRPr="00854071" w:rsidRDefault="00687599" w:rsidP="00DD20B8">
      <w:pPr>
        <w:pStyle w:val="Textoindependiente"/>
      </w:pPr>
      <w:r w:rsidRPr="00854071">
        <w:t xml:space="preserve">The activity refers to structural and non-structural measures aiming at prevention and protection of people, ecosystems, cultural heritage and infrastructure against floods. </w:t>
      </w:r>
    </w:p>
    <w:p w14:paraId="5F7B5442" w14:textId="77777777" w:rsidR="00687599" w:rsidRPr="00854071" w:rsidRDefault="00687599" w:rsidP="00DD20B8">
      <w:pPr>
        <w:pStyle w:val="Textoindependiente"/>
      </w:pPr>
    </w:p>
    <w:tbl>
      <w:tblPr>
        <w:tblStyle w:val="OWTable"/>
        <w:tblW w:w="9542" w:type="dxa"/>
        <w:tblLook w:val="04A0" w:firstRow="1" w:lastRow="0" w:firstColumn="1" w:lastColumn="0" w:noHBand="0" w:noVBand="1"/>
      </w:tblPr>
      <w:tblGrid>
        <w:gridCol w:w="2665"/>
        <w:gridCol w:w="6877"/>
      </w:tblGrid>
      <w:tr w:rsidR="00687599" w:rsidRPr="00FE303E" w14:paraId="401D7D8D" w14:textId="77777777" w:rsidTr="003223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195C63B0" w14:textId="77777777" w:rsidR="00687599" w:rsidRPr="003223AD" w:rsidRDefault="00687599" w:rsidP="003223AD">
            <w:pPr>
              <w:pStyle w:val="TableHeadingText"/>
              <w:rPr>
                <w:b/>
                <w:bCs/>
              </w:rPr>
            </w:pPr>
            <w:r w:rsidRPr="003223AD">
              <w:rPr>
                <w:b/>
                <w:bCs/>
              </w:rPr>
              <w:t>Eligibility</w:t>
            </w:r>
          </w:p>
        </w:tc>
        <w:tc>
          <w:tcPr>
            <w:tcW w:w="6877" w:type="dxa"/>
          </w:tcPr>
          <w:p w14:paraId="08690625" w14:textId="77777777" w:rsidR="00687599" w:rsidRPr="003223AD" w:rsidRDefault="00687599" w:rsidP="003223AD">
            <w:pPr>
              <w:pStyle w:val="TableHeadingText"/>
              <w:cnfStyle w:val="100000000000" w:firstRow="1" w:lastRow="0" w:firstColumn="0" w:lastColumn="0" w:oddVBand="0" w:evenVBand="0" w:oddHBand="0" w:evenHBand="0" w:firstRowFirstColumn="0" w:firstRowLastColumn="0" w:lastRowFirstColumn="0" w:lastRowLastColumn="0"/>
              <w:rPr>
                <w:b/>
                <w:bCs/>
              </w:rPr>
            </w:pPr>
            <w:r w:rsidRPr="003223AD">
              <w:rPr>
                <w:b/>
                <w:bCs/>
              </w:rPr>
              <w:t>Criteria</w:t>
            </w:r>
            <w:r w:rsidRPr="003223AD">
              <w:rPr>
                <w:b/>
                <w:bCs/>
                <w:color w:val="002C77" w:themeColor="accent1"/>
              </w:rPr>
              <w:t xml:space="preserve"> </w:t>
            </w:r>
          </w:p>
        </w:tc>
      </w:tr>
      <w:tr w:rsidR="00687599" w:rsidRPr="00FE303E" w14:paraId="6D473D7B" w14:textId="77777777">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6666855" w14:textId="77777777" w:rsidR="00687599" w:rsidRPr="00854071" w:rsidRDefault="00687599" w:rsidP="003223AD">
            <w:pPr>
              <w:pStyle w:val="TableText"/>
            </w:pPr>
            <w:r>
              <w:t>EU Taxonomy consistent</w:t>
            </w:r>
          </w:p>
        </w:tc>
        <w:tc>
          <w:tcPr>
            <w:tcW w:w="6877" w:type="dxa"/>
            <w:shd w:val="clear" w:color="auto" w:fill="C9E8D3" w:themeFill="accent5" w:themeFillTint="33"/>
          </w:tcPr>
          <w:p w14:paraId="61BD641C" w14:textId="77777777" w:rsidR="00687599" w:rsidRPr="00854071" w:rsidRDefault="00687599" w:rsidP="003223AD">
            <w:pPr>
              <w:pStyle w:val="TableText"/>
              <w:cnfStyle w:val="000000000000" w:firstRow="0" w:lastRow="0" w:firstColumn="0" w:lastColumn="0" w:oddVBand="0" w:evenVBand="0" w:oddHBand="0" w:evenHBand="0" w:firstRowFirstColumn="0" w:firstRowLastColumn="0" w:lastRowFirstColumn="0" w:lastRowLastColumn="0"/>
            </w:pPr>
            <w:r w:rsidRPr="00854071">
              <w:t>The activity complies with all of the following criteria:</w:t>
            </w:r>
          </w:p>
          <w:p w14:paraId="39B68134" w14:textId="77777777" w:rsidR="00687599" w:rsidRPr="00854071" w:rsidRDefault="00687599" w:rsidP="00A46517">
            <w:pPr>
              <w:pStyle w:val="TableNumbered1"/>
              <w:numPr>
                <w:ilvl w:val="0"/>
                <w:numId w:val="169"/>
              </w:numPr>
              <w:cnfStyle w:val="000000000000" w:firstRow="0" w:lastRow="0" w:firstColumn="0" w:lastColumn="0" w:oddVBand="0" w:evenVBand="0" w:oddHBand="0" w:evenHBand="0" w:firstRowFirstColumn="0" w:firstRowLastColumn="0" w:lastRowFirstColumn="0" w:lastRowLastColumn="0"/>
            </w:pPr>
            <w:r w:rsidRPr="00854071">
              <w:t>Climate observation and data systems or infrastructure designed to protect against flooding and other extreme weather events</w:t>
            </w:r>
          </w:p>
          <w:p w14:paraId="29878B79" w14:textId="3948C8A1" w:rsidR="00687599" w:rsidRPr="00854071" w:rsidRDefault="00501F50" w:rsidP="00A46517">
            <w:pPr>
              <w:pStyle w:val="TableNumbered1"/>
              <w:numPr>
                <w:ilvl w:val="0"/>
                <w:numId w:val="169"/>
              </w:numPr>
              <w:cnfStyle w:val="000000000000" w:firstRow="0" w:lastRow="0" w:firstColumn="0" w:lastColumn="0" w:oddVBand="0" w:evenVBand="0" w:oddHBand="0" w:evenHBand="0" w:firstRowFirstColumn="0" w:firstRowLastColumn="0" w:lastRowFirstColumn="0" w:lastRowLastColumn="0"/>
            </w:pPr>
            <w:ins w:id="3812" w:author="Martinez De Hurtado Yela Fermin" w:date="2024-12-12T12:54:00Z" w16du:dateUtc="2024-12-12T11:54:00Z">
              <w:r>
                <w:t>Es</w:t>
              </w:r>
            </w:ins>
            <w:ins w:id="3813" w:author="Martinez De Hurtado Yela Fermin" w:date="2024-12-12T12:49:00Z" w16du:dateUtc="2024-12-12T11:49:00Z">
              <w:r w:rsidR="000E675E">
                <w:t xml:space="preserve">tablish </w:t>
              </w:r>
            </w:ins>
            <w:del w:id="3814" w:author="Martinez De Hurtado Yela Fermin" w:date="2024-12-12T12:49:00Z" w16du:dateUtc="2024-12-12T11:49:00Z">
              <w:r w:rsidR="00687599" w:rsidRPr="00854071" w:rsidDel="000E675E">
                <w:delText>R</w:delText>
              </w:r>
            </w:del>
            <w:ins w:id="3815" w:author="Martinez De Hurtado Yela Fermin" w:date="2024-12-12T12:49:00Z" w16du:dateUtc="2024-12-12T11:49:00Z">
              <w:r w:rsidR="000E675E">
                <w:t>r</w:t>
              </w:r>
            </w:ins>
            <w:r w:rsidR="00687599" w:rsidRPr="00854071">
              <w:t>eporting and monitoring systems</w:t>
            </w:r>
          </w:p>
          <w:p w14:paraId="4FFE63CB" w14:textId="77777777" w:rsidR="00687599" w:rsidRPr="00854071" w:rsidRDefault="00687599" w:rsidP="00A46517">
            <w:pPr>
              <w:pStyle w:val="TableNumbered1"/>
              <w:numPr>
                <w:ilvl w:val="0"/>
                <w:numId w:val="169"/>
              </w:numPr>
              <w:cnfStyle w:val="000000000000" w:firstRow="0" w:lastRow="0" w:firstColumn="0" w:lastColumn="0" w:oddVBand="0" w:evenVBand="0" w:oddHBand="0" w:evenHBand="0" w:firstRowFirstColumn="0" w:firstRowLastColumn="0" w:lastRowFirstColumn="0" w:lastRowLastColumn="0"/>
            </w:pPr>
            <w:r w:rsidRPr="003223AD">
              <w:t>Climate change adaptation infrastructure projects favouring nature-based solutions, where the climate challenge they aim to address is specified and plans are reviewed to make sure the project will achieve their adaptation goal (e.g., an entity seeking finance to build flood mitigation infrastructure should provide its plan to manage the project’s own E&amp;S impacts during construction, operation and end-of-life)</w:t>
            </w:r>
          </w:p>
        </w:tc>
      </w:tr>
      <w:tr w:rsidR="00687599" w:rsidRPr="00FE303E" w14:paraId="3F221CB4" w14:textId="77777777" w:rsidTr="46630EA5">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10E969C" w14:textId="77777777" w:rsidR="00687599" w:rsidRPr="00854071" w:rsidRDefault="00687599" w:rsidP="003223AD">
            <w:pPr>
              <w:pStyle w:val="TableText"/>
            </w:pPr>
            <w:r>
              <w:t>Santander-specific</w:t>
            </w:r>
          </w:p>
        </w:tc>
        <w:tc>
          <w:tcPr>
            <w:tcW w:w="6877" w:type="dxa"/>
            <w:shd w:val="clear" w:color="auto" w:fill="FFFFFF" w:themeFill="background2"/>
          </w:tcPr>
          <w:p w14:paraId="07B4D37D" w14:textId="77777777" w:rsidR="00687599" w:rsidRPr="00854071" w:rsidRDefault="00EB4174" w:rsidP="003223AD">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Not Applicable</w:t>
            </w:r>
          </w:p>
        </w:tc>
      </w:tr>
    </w:tbl>
    <w:p w14:paraId="1AB40B5F" w14:textId="77777777" w:rsidR="00687599" w:rsidRPr="00854071" w:rsidRDefault="00687599" w:rsidP="00DD20B8">
      <w:pPr>
        <w:pStyle w:val="Textoindependiente"/>
      </w:pPr>
    </w:p>
    <w:p w14:paraId="0824F729" w14:textId="77777777" w:rsidR="003223AD" w:rsidRDefault="003223AD" w:rsidP="00687599">
      <w:pPr>
        <w:rPr>
          <w:rFonts w:cstheme="minorHAnsi"/>
        </w:rPr>
      </w:pPr>
    </w:p>
    <w:p w14:paraId="0D2A837D" w14:textId="77777777" w:rsidR="004A073B" w:rsidRDefault="004A073B" w:rsidP="00687599">
      <w:pPr>
        <w:rPr>
          <w:rFonts w:cstheme="minorHAnsi"/>
        </w:rPr>
      </w:pPr>
    </w:p>
    <w:p w14:paraId="3303109A" w14:textId="77777777" w:rsidR="00BA3EE4" w:rsidRDefault="00BA3EE4" w:rsidP="00687599">
      <w:pPr>
        <w:rPr>
          <w:rFonts w:cstheme="minorHAnsi"/>
        </w:rPr>
        <w:sectPr w:rsidR="00BA3EE4" w:rsidSect="00585935">
          <w:pgSz w:w="11907" w:h="16839" w:code="9"/>
          <w:pgMar w:top="1728" w:right="1151" w:bottom="1440" w:left="1151" w:header="1152" w:footer="720" w:gutter="0"/>
          <w:cols w:space="720"/>
          <w:docGrid w:linePitch="360"/>
        </w:sectPr>
      </w:pPr>
    </w:p>
    <w:p w14:paraId="17A0B4A5" w14:textId="77777777" w:rsidR="004A073B" w:rsidRDefault="004A073B" w:rsidP="00687599">
      <w:pPr>
        <w:rPr>
          <w:rFonts w:cstheme="minorHAnsi"/>
        </w:rPr>
      </w:pPr>
    </w:p>
    <w:p w14:paraId="0B3EE979" w14:textId="77777777" w:rsidR="00317375" w:rsidRPr="00854071" w:rsidRDefault="00317375" w:rsidP="00DD20B8">
      <w:pPr>
        <w:pStyle w:val="Textoindependiente"/>
        <w:sectPr w:rsidR="00317375" w:rsidRPr="00854071" w:rsidSect="00585935">
          <w:pgSz w:w="11907" w:h="16839" w:code="9"/>
          <w:pgMar w:top="1728" w:right="1151" w:bottom="1440" w:left="1151" w:header="1152" w:footer="720" w:gutter="0"/>
          <w:cols w:space="720"/>
          <w:docGrid w:linePitch="360"/>
        </w:sectPr>
      </w:pPr>
      <w:r w:rsidRPr="00854071">
        <w:rPr>
          <w:noProof/>
          <w:lang w:val="es-ES" w:eastAsia="es-ES"/>
        </w:rPr>
        <mc:AlternateContent>
          <mc:Choice Requires="wps">
            <w:drawing>
              <wp:anchor distT="0" distB="0" distL="114300" distR="114300" simplePos="0" relativeHeight="251658285" behindDoc="1" locked="0" layoutInCell="1" allowOverlap="1" wp14:anchorId="75182567" wp14:editId="3A5FE617">
                <wp:simplePos x="0" y="0"/>
                <wp:positionH relativeFrom="margin">
                  <wp:align>center</wp:align>
                </wp:positionH>
                <wp:positionV relativeFrom="margin">
                  <wp:align>center</wp:align>
                </wp:positionV>
                <wp:extent cx="8762544" cy="914400"/>
                <wp:effectExtent l="0" t="0" r="635" b="0"/>
                <wp:wrapNone/>
                <wp:docPr id="2098596162" name="Rectángulo 2098596162"/>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FA93AFE" w14:textId="77777777" w:rsidR="004705E1" w:rsidRPr="00657495" w:rsidRDefault="004705E1" w:rsidP="009123E3">
                            <w:pPr>
                              <w:pStyle w:val="HeadingU"/>
                            </w:pPr>
                            <w:r w:rsidRPr="00657495">
                              <w:t>Water And Waste</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82567" id="Rectángulo 2098596162" o:spid="_x0000_s1033" style="position:absolute;margin-left:0;margin-top:0;width:689.95pt;height:1in;z-index:-251658195;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" fillcolor="white [3212]" stroked="f">
                <v:textbox inset="5.76pt,5.76pt,5.76pt,5.76pt">
                  <w:txbxContent>
                    <w:p w14:paraId="2FA93AFE" w14:textId="77777777" w:rsidR="004705E1" w:rsidRPr="00657495" w:rsidRDefault="004705E1" w:rsidP="009123E3">
                      <w:pPr>
                        <w:pStyle w:val="HeadingU"/>
                      </w:pPr>
                      <w:r w:rsidRPr="00657495">
                        <w:t>Water And Waste</w:t>
                      </w:r>
                    </w:p>
                  </w:txbxContent>
                </v:textbox>
                <w10:wrap anchorx="margin" anchory="margin"/>
              </v:rect>
            </w:pict>
          </mc:Fallback>
        </mc:AlternateContent>
      </w:r>
    </w:p>
    <w:p w14:paraId="078F7E08" w14:textId="77777777" w:rsidR="00317375" w:rsidRPr="003D1600" w:rsidRDefault="00317375" w:rsidP="00317375">
      <w:pPr>
        <w:pStyle w:val="HeadingA2"/>
      </w:pPr>
      <w:bookmarkStart w:id="3816" w:name="_Toc153298555"/>
      <w:bookmarkStart w:id="3817" w:name="_Toc153408817"/>
      <w:bookmarkStart w:id="3818" w:name="_Toc186795175"/>
      <w:r w:rsidRPr="003D1600">
        <w:lastRenderedPageBreak/>
        <w:t>Water and Waste</w:t>
      </w:r>
      <w:bookmarkEnd w:id="3816"/>
      <w:bookmarkEnd w:id="3817"/>
      <w:bookmarkEnd w:id="3818"/>
    </w:p>
    <w:tbl>
      <w:tblPr>
        <w:tblStyle w:val="OWTable"/>
        <w:tblW w:w="5351" w:type="pct"/>
        <w:tblLayout w:type="fixed"/>
        <w:tblLook w:val="0400" w:firstRow="0" w:lastRow="0" w:firstColumn="0" w:lastColumn="0" w:noHBand="0" w:noVBand="1"/>
      </w:tblPr>
      <w:tblGrid>
        <w:gridCol w:w="2781"/>
        <w:gridCol w:w="1644"/>
        <w:gridCol w:w="1701"/>
        <w:gridCol w:w="1701"/>
        <w:gridCol w:w="1701"/>
        <w:gridCol w:w="1701"/>
        <w:gridCol w:w="1701"/>
        <w:gridCol w:w="1701"/>
        <w:tblGridChange w:id="3819">
          <w:tblGrid>
            <w:gridCol w:w="2779"/>
            <w:gridCol w:w="2"/>
            <w:gridCol w:w="1529"/>
            <w:gridCol w:w="115"/>
            <w:gridCol w:w="1586"/>
            <w:gridCol w:w="115"/>
            <w:gridCol w:w="1586"/>
            <w:gridCol w:w="115"/>
            <w:gridCol w:w="1586"/>
            <w:gridCol w:w="115"/>
            <w:gridCol w:w="1586"/>
            <w:gridCol w:w="115"/>
            <w:gridCol w:w="1586"/>
            <w:gridCol w:w="115"/>
            <w:gridCol w:w="1586"/>
            <w:gridCol w:w="115"/>
          </w:tblGrid>
        </w:tblGridChange>
      </w:tblGrid>
      <w:tr w:rsidR="007668E4" w:rsidRPr="0011300A" w14:paraId="161A5BB3" w14:textId="77777777" w:rsidTr="00E22A1E">
        <w:trPr>
          <w:trHeight w:val="20"/>
          <w:tblHeader/>
        </w:trPr>
        <w:tc>
          <w:tcPr>
            <w:tcW w:w="2780" w:type="dxa"/>
            <w:tcBorders>
              <w:top w:val="nil"/>
            </w:tcBorders>
            <w:shd w:val="clear" w:color="auto" w:fill="FF0000"/>
            <w:vAlign w:val="bottom"/>
            <w:hideMark/>
          </w:tcPr>
          <w:p w14:paraId="26E2BFCA" w14:textId="77777777" w:rsidR="00C62EE6" w:rsidRPr="0011300A" w:rsidRDefault="00C62EE6" w:rsidP="0011300A">
            <w:pPr>
              <w:pStyle w:val="TableHeadingText"/>
              <w:rPr>
                <w:color w:val="FFFFFF" w:themeColor="background1"/>
                <w:lang w:val="es-ES" w:eastAsia="es-ES"/>
              </w:rPr>
            </w:pPr>
            <w:r w:rsidRPr="0011300A">
              <w:rPr>
                <w:color w:val="FFFFFF" w:themeColor="background1"/>
                <w:lang w:val="es-ES" w:eastAsia="es-ES"/>
              </w:rPr>
              <w:t>Activity</w:t>
            </w:r>
          </w:p>
        </w:tc>
        <w:tc>
          <w:tcPr>
            <w:tcW w:w="1644" w:type="dxa"/>
            <w:tcBorders>
              <w:top w:val="nil"/>
              <w:right w:val="single" w:sz="4" w:space="0" w:color="auto"/>
            </w:tcBorders>
            <w:shd w:val="clear" w:color="auto" w:fill="FF0000"/>
            <w:vAlign w:val="bottom"/>
            <w:hideMark/>
          </w:tcPr>
          <w:p w14:paraId="63E47BC7" w14:textId="77777777" w:rsidR="00C62EE6" w:rsidRPr="0011300A" w:rsidRDefault="00CA004C" w:rsidP="0011300A">
            <w:pPr>
              <w:pStyle w:val="TableHeadingText"/>
              <w:rPr>
                <w:color w:val="FFFFFF" w:themeColor="background1"/>
                <w:lang w:val="es-ES" w:eastAsia="es-ES"/>
              </w:rPr>
            </w:pPr>
            <w:r>
              <w:rPr>
                <w:color w:val="FFFFFF" w:themeColor="background1"/>
                <w:lang w:val="es-ES" w:eastAsia="es-ES"/>
              </w:rPr>
              <w:t>Environmental classification</w:t>
            </w:r>
          </w:p>
        </w:tc>
        <w:tc>
          <w:tcPr>
            <w:tcW w:w="0" w:type="dxa"/>
            <w:tcBorders>
              <w:top w:val="nil"/>
              <w:left w:val="single" w:sz="4" w:space="0" w:color="auto"/>
            </w:tcBorders>
            <w:shd w:val="clear" w:color="auto" w:fill="FF0000"/>
            <w:vAlign w:val="bottom"/>
            <w:hideMark/>
          </w:tcPr>
          <w:p w14:paraId="4F6D6180"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Climate mitigation</w:t>
            </w:r>
          </w:p>
        </w:tc>
        <w:tc>
          <w:tcPr>
            <w:tcW w:w="0" w:type="dxa"/>
            <w:tcBorders>
              <w:top w:val="nil"/>
            </w:tcBorders>
            <w:shd w:val="clear" w:color="auto" w:fill="FF0000"/>
            <w:vAlign w:val="bottom"/>
            <w:hideMark/>
          </w:tcPr>
          <w:p w14:paraId="32424E08"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Climate adaptation</w:t>
            </w:r>
          </w:p>
        </w:tc>
        <w:tc>
          <w:tcPr>
            <w:tcW w:w="0" w:type="dxa"/>
            <w:tcBorders>
              <w:top w:val="nil"/>
            </w:tcBorders>
            <w:shd w:val="clear" w:color="auto" w:fill="FF0000"/>
            <w:vAlign w:val="bottom"/>
            <w:hideMark/>
          </w:tcPr>
          <w:p w14:paraId="34B85D47"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Water</w:t>
            </w:r>
          </w:p>
        </w:tc>
        <w:tc>
          <w:tcPr>
            <w:tcW w:w="0" w:type="dxa"/>
            <w:tcBorders>
              <w:top w:val="nil"/>
            </w:tcBorders>
            <w:shd w:val="clear" w:color="auto" w:fill="FF0000"/>
            <w:vAlign w:val="bottom"/>
            <w:hideMark/>
          </w:tcPr>
          <w:p w14:paraId="1FDF3480"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Circular Economy</w:t>
            </w:r>
          </w:p>
        </w:tc>
        <w:tc>
          <w:tcPr>
            <w:tcW w:w="0" w:type="dxa"/>
            <w:tcBorders>
              <w:top w:val="nil"/>
            </w:tcBorders>
            <w:shd w:val="clear" w:color="auto" w:fill="FF0000"/>
            <w:vAlign w:val="bottom"/>
            <w:hideMark/>
          </w:tcPr>
          <w:p w14:paraId="50EDE5D2"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Pollution Prevention</w:t>
            </w:r>
          </w:p>
        </w:tc>
        <w:tc>
          <w:tcPr>
            <w:tcW w:w="0" w:type="dxa"/>
            <w:tcBorders>
              <w:top w:val="nil"/>
            </w:tcBorders>
            <w:shd w:val="clear" w:color="auto" w:fill="FF0000"/>
            <w:vAlign w:val="bottom"/>
            <w:hideMark/>
          </w:tcPr>
          <w:p w14:paraId="51968287" w14:textId="77777777" w:rsidR="00C62EE6" w:rsidRPr="0011300A" w:rsidRDefault="00C62EE6" w:rsidP="0011300A">
            <w:pPr>
              <w:pStyle w:val="TableHeadingText"/>
              <w:rPr>
                <w:rFonts w:ascii="Calibri" w:eastAsia="Times New Roman" w:hAnsi="Calibri" w:cs="Calibri"/>
                <w:color w:val="FFFFFF" w:themeColor="background1"/>
                <w:lang w:val="es-ES" w:eastAsia="es-ES"/>
              </w:rPr>
            </w:pPr>
            <w:r w:rsidRPr="0011300A">
              <w:rPr>
                <w:color w:val="FFFFFF" w:themeColor="background1"/>
                <w:lang w:eastAsia="en-GB"/>
              </w:rPr>
              <w:t>Biodiversity</w:t>
            </w:r>
          </w:p>
        </w:tc>
      </w:tr>
      <w:tr w:rsidR="00E22A1E" w:rsidRPr="0011300A" w14:paraId="6C922A46" w14:textId="77777777" w:rsidTr="00E22A1E">
        <w:tblPrEx>
          <w:tblW w:w="5351" w:type="pct"/>
          <w:tblLayout w:type="fixed"/>
          <w:tblLook w:val="0400" w:firstRow="0" w:lastRow="0" w:firstColumn="0" w:lastColumn="0" w:noHBand="0" w:noVBand="1"/>
          <w:tblPrExChange w:id="382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2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822" w:author="Martinez De Hurtado Yela Fermin" w:date="2025-01-03T10:51:00Z" w16du:dateUtc="2025-01-03T09:51:00Z">
              <w:tcPr>
                <w:tcW w:w="2778" w:type="dxa"/>
                <w:tcBorders>
                  <w:top w:val="single" w:sz="4" w:space="0" w:color="000000" w:themeColor="text1"/>
                </w:tcBorders>
                <w:hideMark/>
              </w:tcPr>
            </w:tcPrChange>
          </w:tcPr>
          <w:p w14:paraId="0C3C8FAA" w14:textId="77777777" w:rsidR="00C62EE6" w:rsidRPr="00626BD3" w:rsidRDefault="00C62EE6" w:rsidP="0011300A">
            <w:pPr>
              <w:pStyle w:val="TableText"/>
              <w:rPr>
                <w:lang w:val="en-GB" w:eastAsia="es-ES"/>
              </w:rPr>
            </w:pPr>
            <w:r w:rsidRPr="00626BD3">
              <w:rPr>
                <w:lang w:val="en-GB" w:eastAsia="es-ES"/>
              </w:rPr>
              <w:t>Water collection, treatment and supply systems</w:t>
            </w:r>
          </w:p>
        </w:tc>
        <w:tc>
          <w:tcPr>
            <w:tcW w:w="1644" w:type="dxa"/>
            <w:tcBorders>
              <w:top w:val="single" w:sz="4" w:space="0" w:color="000000" w:themeColor="text1"/>
              <w:right w:val="single" w:sz="4" w:space="0" w:color="auto"/>
            </w:tcBorders>
            <w:hideMark/>
            <w:tcPrChange w:id="382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A6011A0"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24" w:author="Martinez De Hurtado Yela Fermin" w:date="2025-01-03T10:51:00Z" w16du:dateUtc="2025-01-03T09:51:00Z">
              <w:tcPr>
                <w:tcW w:w="1701" w:type="dxa"/>
                <w:gridSpan w:val="2"/>
                <w:tcBorders>
                  <w:left w:val="single" w:sz="4" w:space="0" w:color="auto"/>
                </w:tcBorders>
                <w:hideMark/>
              </w:tcPr>
            </w:tcPrChange>
          </w:tcPr>
          <w:p w14:paraId="2290E8B0"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25" w:author="Martinez De Hurtado Yela Fermin" w:date="2025-01-03T10:51:00Z" w16du:dateUtc="2025-01-03T09:51:00Z">
              <w:tcPr>
                <w:tcW w:w="1701" w:type="dxa"/>
                <w:gridSpan w:val="2"/>
                <w:hideMark/>
              </w:tcPr>
            </w:tcPrChange>
          </w:tcPr>
          <w:p w14:paraId="2C3B7F4E"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26" w:author="Martinez De Hurtado Yela Fermin" w:date="2025-01-03T10:51:00Z" w16du:dateUtc="2025-01-03T09:51:00Z">
              <w:tcPr>
                <w:tcW w:w="1701" w:type="dxa"/>
                <w:gridSpan w:val="2"/>
                <w:hideMark/>
              </w:tcPr>
            </w:tcPrChange>
          </w:tcPr>
          <w:p w14:paraId="018FA53D" w14:textId="77777777" w:rsidR="00C62EE6" w:rsidRPr="0011300A" w:rsidRDefault="00C62EE6" w:rsidP="0011300A">
            <w:pPr>
              <w:pStyle w:val="TableText"/>
              <w:rPr>
                <w:lang w:val="es-ES" w:eastAsia="es-ES"/>
              </w:rPr>
            </w:pPr>
          </w:p>
        </w:tc>
        <w:tc>
          <w:tcPr>
            <w:tcW w:w="0" w:type="dxa"/>
            <w:hideMark/>
            <w:tcPrChange w:id="3827" w:author="Martinez De Hurtado Yela Fermin" w:date="2025-01-03T10:51:00Z" w16du:dateUtc="2025-01-03T09:51:00Z">
              <w:tcPr>
                <w:tcW w:w="1701" w:type="dxa"/>
                <w:gridSpan w:val="2"/>
                <w:hideMark/>
              </w:tcPr>
            </w:tcPrChange>
          </w:tcPr>
          <w:p w14:paraId="7EC2B6B9"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28" w:author="Martinez De Hurtado Yela Fermin" w:date="2025-01-03T10:51:00Z" w16du:dateUtc="2025-01-03T09:51:00Z">
              <w:tcPr>
                <w:tcW w:w="1701" w:type="dxa"/>
                <w:gridSpan w:val="2"/>
                <w:hideMark/>
              </w:tcPr>
            </w:tcPrChange>
          </w:tcPr>
          <w:p w14:paraId="0EE8E5CD"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29" w:author="Martinez De Hurtado Yela Fermin" w:date="2025-01-03T10:51:00Z" w16du:dateUtc="2025-01-03T09:51:00Z">
              <w:tcPr>
                <w:tcW w:w="1701" w:type="dxa"/>
                <w:gridSpan w:val="2"/>
                <w:hideMark/>
              </w:tcPr>
            </w:tcPrChange>
          </w:tcPr>
          <w:p w14:paraId="17C49B9A"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4368A447" w14:textId="77777777" w:rsidTr="00E22A1E">
        <w:tblPrEx>
          <w:tblW w:w="5351" w:type="pct"/>
          <w:tblLayout w:type="fixed"/>
          <w:tblLook w:val="0400" w:firstRow="0" w:lastRow="0" w:firstColumn="0" w:lastColumn="0" w:noHBand="0" w:noVBand="1"/>
          <w:tblPrExChange w:id="383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3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832" w:author="Martinez De Hurtado Yela Fermin" w:date="2025-01-03T10:51:00Z" w16du:dateUtc="2025-01-03T09:51:00Z">
              <w:tcPr>
                <w:tcW w:w="2778" w:type="dxa"/>
                <w:tcBorders>
                  <w:top w:val="single" w:sz="4" w:space="0" w:color="000000" w:themeColor="text1"/>
                </w:tcBorders>
                <w:hideMark/>
              </w:tcPr>
            </w:tcPrChange>
          </w:tcPr>
          <w:p w14:paraId="3E6CBCA3" w14:textId="77777777" w:rsidR="00C62EE6" w:rsidRPr="0011300A" w:rsidRDefault="00C62EE6" w:rsidP="0011300A">
            <w:pPr>
              <w:pStyle w:val="TableText"/>
              <w:rPr>
                <w:lang w:val="es-ES" w:eastAsia="es-ES"/>
              </w:rPr>
            </w:pPr>
            <w:r w:rsidRPr="0011300A">
              <w:rPr>
                <w:lang w:val="es-ES" w:eastAsia="es-ES"/>
              </w:rPr>
              <w:t>Sustainable Water Management</w:t>
            </w:r>
          </w:p>
        </w:tc>
        <w:tc>
          <w:tcPr>
            <w:tcW w:w="1644" w:type="dxa"/>
            <w:tcBorders>
              <w:top w:val="single" w:sz="4" w:space="0" w:color="000000" w:themeColor="text1"/>
              <w:right w:val="single" w:sz="4" w:space="0" w:color="auto"/>
            </w:tcBorders>
            <w:hideMark/>
            <w:tcPrChange w:id="383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6C8D80C5" w14:textId="77777777" w:rsidR="00C62EE6" w:rsidRPr="0011300A" w:rsidRDefault="00C62EE6"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834" w:author="Martinez De Hurtado Yela Fermin" w:date="2025-01-03T10:51:00Z" w16du:dateUtc="2025-01-03T09:51:00Z">
              <w:tcPr>
                <w:tcW w:w="1701" w:type="dxa"/>
                <w:gridSpan w:val="2"/>
                <w:tcBorders>
                  <w:left w:val="single" w:sz="4" w:space="0" w:color="auto"/>
                </w:tcBorders>
                <w:hideMark/>
              </w:tcPr>
            </w:tcPrChange>
          </w:tcPr>
          <w:p w14:paraId="0B91F151"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35" w:author="Martinez De Hurtado Yela Fermin" w:date="2025-01-03T10:51:00Z" w16du:dateUtc="2025-01-03T09:51:00Z">
              <w:tcPr>
                <w:tcW w:w="1701" w:type="dxa"/>
                <w:gridSpan w:val="2"/>
                <w:hideMark/>
              </w:tcPr>
            </w:tcPrChange>
          </w:tcPr>
          <w:p w14:paraId="78E36BB1"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36" w:author="Martinez De Hurtado Yela Fermin" w:date="2025-01-03T10:51:00Z" w16du:dateUtc="2025-01-03T09:51:00Z">
              <w:tcPr>
                <w:tcW w:w="1701" w:type="dxa"/>
                <w:gridSpan w:val="2"/>
                <w:hideMark/>
              </w:tcPr>
            </w:tcPrChange>
          </w:tcPr>
          <w:p w14:paraId="47A75924"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37" w:author="Martinez De Hurtado Yela Fermin" w:date="2025-01-03T10:51:00Z" w16du:dateUtc="2025-01-03T09:51:00Z">
              <w:tcPr>
                <w:tcW w:w="1701" w:type="dxa"/>
                <w:gridSpan w:val="2"/>
                <w:hideMark/>
              </w:tcPr>
            </w:tcPrChange>
          </w:tcPr>
          <w:p w14:paraId="7A138D05"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38" w:author="Martinez De Hurtado Yela Fermin" w:date="2025-01-03T10:51:00Z" w16du:dateUtc="2025-01-03T09:51:00Z">
              <w:tcPr>
                <w:tcW w:w="1701" w:type="dxa"/>
                <w:gridSpan w:val="2"/>
                <w:hideMark/>
              </w:tcPr>
            </w:tcPrChange>
          </w:tcPr>
          <w:p w14:paraId="5B15FBF1"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39" w:author="Martinez De Hurtado Yela Fermin" w:date="2025-01-03T10:51:00Z" w16du:dateUtc="2025-01-03T09:51:00Z">
              <w:tcPr>
                <w:tcW w:w="1701" w:type="dxa"/>
                <w:gridSpan w:val="2"/>
                <w:hideMark/>
              </w:tcPr>
            </w:tcPrChange>
          </w:tcPr>
          <w:p w14:paraId="756F2197"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7C54C3F5" w14:textId="77777777" w:rsidTr="00E22A1E">
        <w:tblPrEx>
          <w:tblW w:w="5351" w:type="pct"/>
          <w:tblLayout w:type="fixed"/>
          <w:tblLook w:val="0400" w:firstRow="0" w:lastRow="0" w:firstColumn="0" w:lastColumn="0" w:noHBand="0" w:noVBand="1"/>
          <w:tblPrExChange w:id="384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4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842" w:author="Martinez De Hurtado Yela Fermin" w:date="2025-01-03T10:51:00Z" w16du:dateUtc="2025-01-03T09:51:00Z">
              <w:tcPr>
                <w:tcW w:w="2778" w:type="dxa"/>
                <w:tcBorders>
                  <w:top w:val="single" w:sz="4" w:space="0" w:color="000000" w:themeColor="text1"/>
                </w:tcBorders>
                <w:hideMark/>
              </w:tcPr>
            </w:tcPrChange>
          </w:tcPr>
          <w:p w14:paraId="20730C8A" w14:textId="77777777" w:rsidR="00C62EE6" w:rsidRPr="00626BD3" w:rsidRDefault="00C62EE6" w:rsidP="0011300A">
            <w:pPr>
              <w:pStyle w:val="TableText"/>
              <w:rPr>
                <w:lang w:val="en-GB" w:eastAsia="es-ES"/>
              </w:rPr>
            </w:pPr>
            <w:r w:rsidRPr="00626BD3">
              <w:rPr>
                <w:lang w:val="en-GB" w:eastAsia="es-ES"/>
              </w:rPr>
              <w:t>Waste water collection and treatment</w:t>
            </w:r>
          </w:p>
        </w:tc>
        <w:tc>
          <w:tcPr>
            <w:tcW w:w="1644" w:type="dxa"/>
            <w:tcBorders>
              <w:top w:val="single" w:sz="4" w:space="0" w:color="000000" w:themeColor="text1"/>
              <w:right w:val="single" w:sz="4" w:space="0" w:color="auto"/>
            </w:tcBorders>
            <w:hideMark/>
            <w:tcPrChange w:id="384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8B4CE50"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44" w:author="Martinez De Hurtado Yela Fermin" w:date="2025-01-03T10:51:00Z" w16du:dateUtc="2025-01-03T09:51:00Z">
              <w:tcPr>
                <w:tcW w:w="1701" w:type="dxa"/>
                <w:gridSpan w:val="2"/>
                <w:tcBorders>
                  <w:left w:val="single" w:sz="4" w:space="0" w:color="auto"/>
                </w:tcBorders>
                <w:hideMark/>
              </w:tcPr>
            </w:tcPrChange>
          </w:tcPr>
          <w:p w14:paraId="4B5BDE81"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45" w:author="Martinez De Hurtado Yela Fermin" w:date="2025-01-03T10:51:00Z" w16du:dateUtc="2025-01-03T09:51:00Z">
              <w:tcPr>
                <w:tcW w:w="1701" w:type="dxa"/>
                <w:gridSpan w:val="2"/>
                <w:hideMark/>
              </w:tcPr>
            </w:tcPrChange>
          </w:tcPr>
          <w:p w14:paraId="1E73D60E"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46" w:author="Martinez De Hurtado Yela Fermin" w:date="2025-01-03T10:51:00Z" w16du:dateUtc="2025-01-03T09:51:00Z">
              <w:tcPr>
                <w:tcW w:w="1701" w:type="dxa"/>
                <w:gridSpan w:val="2"/>
                <w:hideMark/>
              </w:tcPr>
            </w:tcPrChange>
          </w:tcPr>
          <w:p w14:paraId="5CE78CBC"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47" w:author="Martinez De Hurtado Yela Fermin" w:date="2025-01-03T10:51:00Z" w16du:dateUtc="2025-01-03T09:51:00Z">
              <w:tcPr>
                <w:tcW w:w="1701" w:type="dxa"/>
                <w:gridSpan w:val="2"/>
                <w:hideMark/>
              </w:tcPr>
            </w:tcPrChange>
          </w:tcPr>
          <w:p w14:paraId="3A0EE43C"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48" w:author="Martinez De Hurtado Yela Fermin" w:date="2025-01-03T10:51:00Z" w16du:dateUtc="2025-01-03T09:51:00Z">
              <w:tcPr>
                <w:tcW w:w="1701" w:type="dxa"/>
                <w:gridSpan w:val="2"/>
                <w:hideMark/>
              </w:tcPr>
            </w:tcPrChange>
          </w:tcPr>
          <w:p w14:paraId="6856A6C3"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49" w:author="Martinez De Hurtado Yela Fermin" w:date="2025-01-03T10:51:00Z" w16du:dateUtc="2025-01-03T09:51:00Z">
              <w:tcPr>
                <w:tcW w:w="1701" w:type="dxa"/>
                <w:gridSpan w:val="2"/>
                <w:hideMark/>
              </w:tcPr>
            </w:tcPrChange>
          </w:tcPr>
          <w:p w14:paraId="5F48864B"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182E11F4" w14:textId="77777777" w:rsidTr="00E22A1E">
        <w:tblPrEx>
          <w:tblW w:w="5351" w:type="pct"/>
          <w:tblLayout w:type="fixed"/>
          <w:tblLook w:val="0400" w:firstRow="0" w:lastRow="0" w:firstColumn="0" w:lastColumn="0" w:noHBand="0" w:noVBand="1"/>
          <w:tblPrExChange w:id="385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5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852" w:author="Martinez De Hurtado Yela Fermin" w:date="2025-01-03T10:51:00Z" w16du:dateUtc="2025-01-03T09:51:00Z">
              <w:tcPr>
                <w:tcW w:w="2778" w:type="dxa"/>
                <w:tcBorders>
                  <w:top w:val="single" w:sz="4" w:space="0" w:color="000000" w:themeColor="text1"/>
                </w:tcBorders>
                <w:hideMark/>
              </w:tcPr>
            </w:tcPrChange>
          </w:tcPr>
          <w:p w14:paraId="5AEE909A" w14:textId="77777777" w:rsidR="00C62EE6" w:rsidRPr="00626BD3" w:rsidRDefault="00C62EE6" w:rsidP="0011300A">
            <w:pPr>
              <w:pStyle w:val="TableText"/>
              <w:rPr>
                <w:lang w:val="en-GB" w:eastAsia="es-ES"/>
              </w:rPr>
            </w:pPr>
            <w:r w:rsidRPr="00626BD3">
              <w:rPr>
                <w:lang w:val="en-GB" w:eastAsia="es-ES"/>
              </w:rPr>
              <w:t>Collection and transport of non-hazardous waste in source segregated fractions</w:t>
            </w:r>
          </w:p>
        </w:tc>
        <w:tc>
          <w:tcPr>
            <w:tcW w:w="1644" w:type="dxa"/>
            <w:tcBorders>
              <w:top w:val="single" w:sz="4" w:space="0" w:color="000000" w:themeColor="text1"/>
              <w:right w:val="single" w:sz="4" w:space="0" w:color="auto"/>
            </w:tcBorders>
            <w:hideMark/>
            <w:tcPrChange w:id="385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D2E54DE"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54" w:author="Martinez De Hurtado Yela Fermin" w:date="2025-01-03T10:51:00Z" w16du:dateUtc="2025-01-03T09:51:00Z">
              <w:tcPr>
                <w:tcW w:w="1701" w:type="dxa"/>
                <w:gridSpan w:val="2"/>
                <w:tcBorders>
                  <w:left w:val="single" w:sz="4" w:space="0" w:color="auto"/>
                </w:tcBorders>
                <w:hideMark/>
              </w:tcPr>
            </w:tcPrChange>
          </w:tcPr>
          <w:p w14:paraId="457A71DC"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55" w:author="Martinez De Hurtado Yela Fermin" w:date="2025-01-03T10:51:00Z" w16du:dateUtc="2025-01-03T09:51:00Z">
              <w:tcPr>
                <w:tcW w:w="1701" w:type="dxa"/>
                <w:gridSpan w:val="2"/>
                <w:hideMark/>
              </w:tcPr>
            </w:tcPrChange>
          </w:tcPr>
          <w:p w14:paraId="056EDB05"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56" w:author="Martinez De Hurtado Yela Fermin" w:date="2025-01-03T10:51:00Z" w16du:dateUtc="2025-01-03T09:51:00Z">
              <w:tcPr>
                <w:tcW w:w="1701" w:type="dxa"/>
                <w:gridSpan w:val="2"/>
                <w:hideMark/>
              </w:tcPr>
            </w:tcPrChange>
          </w:tcPr>
          <w:p w14:paraId="08D4F6FB"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57" w:author="Martinez De Hurtado Yela Fermin" w:date="2025-01-03T10:51:00Z" w16du:dateUtc="2025-01-03T09:51:00Z">
              <w:tcPr>
                <w:tcW w:w="1701" w:type="dxa"/>
                <w:gridSpan w:val="2"/>
                <w:hideMark/>
              </w:tcPr>
            </w:tcPrChange>
          </w:tcPr>
          <w:p w14:paraId="6D13BC72"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58" w:author="Martinez De Hurtado Yela Fermin" w:date="2025-01-03T10:51:00Z" w16du:dateUtc="2025-01-03T09:51:00Z">
              <w:tcPr>
                <w:tcW w:w="1701" w:type="dxa"/>
                <w:gridSpan w:val="2"/>
                <w:hideMark/>
              </w:tcPr>
            </w:tcPrChange>
          </w:tcPr>
          <w:p w14:paraId="29314346"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59" w:author="Martinez De Hurtado Yela Fermin" w:date="2025-01-03T10:51:00Z" w16du:dateUtc="2025-01-03T09:51:00Z">
              <w:tcPr>
                <w:tcW w:w="1701" w:type="dxa"/>
                <w:gridSpan w:val="2"/>
                <w:hideMark/>
              </w:tcPr>
            </w:tcPrChange>
          </w:tcPr>
          <w:p w14:paraId="61EE9098"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07E4D89E" w14:textId="77777777" w:rsidTr="00E22A1E">
        <w:tblPrEx>
          <w:tblW w:w="5351" w:type="pct"/>
          <w:tblLayout w:type="fixed"/>
          <w:tblLook w:val="0400" w:firstRow="0" w:lastRow="0" w:firstColumn="0" w:lastColumn="0" w:noHBand="0" w:noVBand="1"/>
          <w:tblPrExChange w:id="386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6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862" w:author="Martinez De Hurtado Yela Fermin" w:date="2025-01-03T10:51:00Z" w16du:dateUtc="2025-01-03T09:51:00Z">
              <w:tcPr>
                <w:tcW w:w="2778" w:type="dxa"/>
                <w:tcBorders>
                  <w:top w:val="single" w:sz="4" w:space="0" w:color="000000" w:themeColor="text1"/>
                </w:tcBorders>
                <w:hideMark/>
              </w:tcPr>
            </w:tcPrChange>
          </w:tcPr>
          <w:p w14:paraId="3A738559" w14:textId="77777777" w:rsidR="00C62EE6" w:rsidRPr="00626BD3" w:rsidRDefault="00C62EE6" w:rsidP="0011300A">
            <w:pPr>
              <w:pStyle w:val="TableText"/>
              <w:rPr>
                <w:lang w:val="en-GB" w:eastAsia="es-ES"/>
              </w:rPr>
            </w:pPr>
            <w:r w:rsidRPr="00626BD3">
              <w:rPr>
                <w:lang w:val="en-GB" w:eastAsia="es-ES"/>
              </w:rPr>
              <w:t>Anaerobic digestion of sewage sludge</w:t>
            </w:r>
          </w:p>
        </w:tc>
        <w:tc>
          <w:tcPr>
            <w:tcW w:w="1644" w:type="dxa"/>
            <w:tcBorders>
              <w:top w:val="single" w:sz="4" w:space="0" w:color="000000" w:themeColor="text1"/>
              <w:right w:val="single" w:sz="4" w:space="0" w:color="auto"/>
            </w:tcBorders>
            <w:hideMark/>
            <w:tcPrChange w:id="386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CCF7AA6"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64" w:author="Martinez De Hurtado Yela Fermin" w:date="2025-01-03T10:51:00Z" w16du:dateUtc="2025-01-03T09:51:00Z">
              <w:tcPr>
                <w:tcW w:w="1701" w:type="dxa"/>
                <w:gridSpan w:val="2"/>
                <w:tcBorders>
                  <w:left w:val="single" w:sz="4" w:space="0" w:color="auto"/>
                </w:tcBorders>
                <w:hideMark/>
              </w:tcPr>
            </w:tcPrChange>
          </w:tcPr>
          <w:p w14:paraId="3EA131E8"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65" w:author="Martinez De Hurtado Yela Fermin" w:date="2025-01-03T10:51:00Z" w16du:dateUtc="2025-01-03T09:51:00Z">
              <w:tcPr>
                <w:tcW w:w="1701" w:type="dxa"/>
                <w:gridSpan w:val="2"/>
                <w:hideMark/>
              </w:tcPr>
            </w:tcPrChange>
          </w:tcPr>
          <w:p w14:paraId="49047802"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866" w:author="Martinez De Hurtado Yela Fermin" w:date="2025-01-03T10:51:00Z" w16du:dateUtc="2025-01-03T09:51:00Z">
              <w:tcPr>
                <w:tcW w:w="1701" w:type="dxa"/>
                <w:gridSpan w:val="2"/>
                <w:hideMark/>
              </w:tcPr>
            </w:tcPrChange>
          </w:tcPr>
          <w:p w14:paraId="4B7CBFB0"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67" w:author="Martinez De Hurtado Yela Fermin" w:date="2025-01-03T10:51:00Z" w16du:dateUtc="2025-01-03T09:51:00Z">
              <w:tcPr>
                <w:tcW w:w="1701" w:type="dxa"/>
                <w:gridSpan w:val="2"/>
                <w:hideMark/>
              </w:tcPr>
            </w:tcPrChange>
          </w:tcPr>
          <w:p w14:paraId="0BD2B069"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68" w:author="Martinez De Hurtado Yela Fermin" w:date="2025-01-03T10:51:00Z" w16du:dateUtc="2025-01-03T09:51:00Z">
              <w:tcPr>
                <w:tcW w:w="1701" w:type="dxa"/>
                <w:gridSpan w:val="2"/>
                <w:hideMark/>
              </w:tcPr>
            </w:tcPrChange>
          </w:tcPr>
          <w:p w14:paraId="2CC66E15"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869" w:author="Martinez De Hurtado Yela Fermin" w:date="2025-01-03T10:51:00Z" w16du:dateUtc="2025-01-03T09:51:00Z">
              <w:tcPr>
                <w:tcW w:w="1701" w:type="dxa"/>
                <w:gridSpan w:val="2"/>
                <w:hideMark/>
              </w:tcPr>
            </w:tcPrChange>
          </w:tcPr>
          <w:p w14:paraId="5379EF79"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321FBF4E" w14:textId="77777777" w:rsidTr="00E22A1E">
        <w:tblPrEx>
          <w:tblW w:w="5351" w:type="pct"/>
          <w:tblLayout w:type="fixed"/>
          <w:tblLook w:val="0400" w:firstRow="0" w:lastRow="0" w:firstColumn="0" w:lastColumn="0" w:noHBand="0" w:noVBand="1"/>
          <w:tblPrExChange w:id="387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71"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3872" w:author="Martinez De Hurtado Yela Fermin" w:date="2025-01-03T10:51:00Z" w16du:dateUtc="2025-01-03T09:51:00Z">
              <w:tcPr>
                <w:tcW w:w="2778" w:type="dxa"/>
                <w:vMerge w:val="restart"/>
                <w:tcBorders>
                  <w:top w:val="single" w:sz="4" w:space="0" w:color="000000" w:themeColor="text1"/>
                </w:tcBorders>
                <w:hideMark/>
              </w:tcPr>
            </w:tcPrChange>
          </w:tcPr>
          <w:p w14:paraId="7156C8D6" w14:textId="77777777" w:rsidR="0099057A" w:rsidRPr="00626BD3" w:rsidRDefault="0099057A" w:rsidP="0011300A">
            <w:pPr>
              <w:pStyle w:val="TableText"/>
              <w:rPr>
                <w:lang w:val="en-GB" w:eastAsia="es-ES"/>
              </w:rPr>
            </w:pPr>
            <w:r w:rsidRPr="00626BD3">
              <w:rPr>
                <w:lang w:val="en-GB" w:eastAsia="es-ES"/>
              </w:rPr>
              <w:t>Anaerobic digestion of bio-waste</w:t>
            </w:r>
          </w:p>
        </w:tc>
        <w:tc>
          <w:tcPr>
            <w:tcW w:w="1644" w:type="dxa"/>
            <w:tcBorders>
              <w:top w:val="single" w:sz="4" w:space="0" w:color="000000" w:themeColor="text1"/>
              <w:right w:val="single" w:sz="4" w:space="0" w:color="auto"/>
            </w:tcBorders>
            <w:hideMark/>
            <w:tcPrChange w:id="387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963B6B9" w14:textId="77777777" w:rsidR="0099057A" w:rsidRPr="0011300A" w:rsidRDefault="0099057A"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74" w:author="Martinez De Hurtado Yela Fermin" w:date="2025-01-03T10:51:00Z" w16du:dateUtc="2025-01-03T09:51:00Z">
              <w:tcPr>
                <w:tcW w:w="1701" w:type="dxa"/>
                <w:gridSpan w:val="2"/>
                <w:tcBorders>
                  <w:left w:val="single" w:sz="4" w:space="0" w:color="auto"/>
                </w:tcBorders>
                <w:hideMark/>
              </w:tcPr>
            </w:tcPrChange>
          </w:tcPr>
          <w:p w14:paraId="7165B025"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75" w:author="Martinez De Hurtado Yela Fermin" w:date="2025-01-03T10:51:00Z" w16du:dateUtc="2025-01-03T09:51:00Z">
              <w:tcPr>
                <w:tcW w:w="1701" w:type="dxa"/>
                <w:gridSpan w:val="2"/>
                <w:hideMark/>
              </w:tcPr>
            </w:tcPrChange>
          </w:tcPr>
          <w:p w14:paraId="65236C95"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76" w:author="Martinez De Hurtado Yela Fermin" w:date="2025-01-03T10:51:00Z" w16du:dateUtc="2025-01-03T09:51:00Z">
              <w:tcPr>
                <w:tcW w:w="1701" w:type="dxa"/>
                <w:gridSpan w:val="2"/>
                <w:hideMark/>
              </w:tcPr>
            </w:tcPrChange>
          </w:tcPr>
          <w:p w14:paraId="1B0974C3"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77" w:author="Martinez De Hurtado Yela Fermin" w:date="2025-01-03T10:51:00Z" w16du:dateUtc="2025-01-03T09:51:00Z">
              <w:tcPr>
                <w:tcW w:w="1701" w:type="dxa"/>
                <w:gridSpan w:val="2"/>
                <w:hideMark/>
              </w:tcPr>
            </w:tcPrChange>
          </w:tcPr>
          <w:p w14:paraId="54D10E24"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78" w:author="Martinez De Hurtado Yela Fermin" w:date="2025-01-03T10:51:00Z" w16du:dateUtc="2025-01-03T09:51:00Z">
              <w:tcPr>
                <w:tcW w:w="1701" w:type="dxa"/>
                <w:gridSpan w:val="2"/>
                <w:hideMark/>
              </w:tcPr>
            </w:tcPrChange>
          </w:tcPr>
          <w:p w14:paraId="731868D8"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79" w:author="Martinez De Hurtado Yela Fermin" w:date="2025-01-03T10:51:00Z" w16du:dateUtc="2025-01-03T09:51:00Z">
              <w:tcPr>
                <w:tcW w:w="1701" w:type="dxa"/>
                <w:gridSpan w:val="2"/>
                <w:hideMark/>
              </w:tcPr>
            </w:tcPrChange>
          </w:tcPr>
          <w:p w14:paraId="0A7B2AA5"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1D35791E" w14:textId="77777777" w:rsidTr="00E22A1E">
        <w:tblPrEx>
          <w:tblW w:w="5351" w:type="pct"/>
          <w:tblLayout w:type="fixed"/>
          <w:tblLook w:val="0400" w:firstRow="0" w:lastRow="0" w:firstColumn="0" w:lastColumn="0" w:noHBand="0" w:noVBand="1"/>
          <w:tblPrExChange w:id="388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81" w:author="Martinez De Hurtado Yela Fermin" w:date="2025-01-03T10:51:00Z" w16du:dateUtc="2025-01-03T09:51:00Z">
            <w:trPr>
              <w:gridAfter w:val="0"/>
              <w:trHeight w:val="20"/>
            </w:trPr>
          </w:trPrChange>
        </w:trPr>
        <w:tc>
          <w:tcPr>
            <w:tcW w:w="2780" w:type="dxa"/>
            <w:vMerge/>
            <w:hideMark/>
            <w:tcPrChange w:id="3882" w:author="Martinez De Hurtado Yela Fermin" w:date="2025-01-03T10:51:00Z" w16du:dateUtc="2025-01-03T09:51:00Z">
              <w:tcPr>
                <w:tcW w:w="2778" w:type="dxa"/>
                <w:vMerge/>
                <w:hideMark/>
              </w:tcPr>
            </w:tcPrChange>
          </w:tcPr>
          <w:p w14:paraId="06FAD221" w14:textId="77777777" w:rsidR="0099057A" w:rsidRPr="0011300A" w:rsidRDefault="0099057A" w:rsidP="0011300A">
            <w:pPr>
              <w:pStyle w:val="TableText"/>
              <w:rPr>
                <w:lang w:val="es-ES" w:eastAsia="es-ES"/>
              </w:rPr>
            </w:pPr>
          </w:p>
        </w:tc>
        <w:tc>
          <w:tcPr>
            <w:tcW w:w="1644" w:type="dxa"/>
            <w:tcBorders>
              <w:top w:val="single" w:sz="4" w:space="0" w:color="000000" w:themeColor="text1"/>
              <w:right w:val="single" w:sz="4" w:space="0" w:color="auto"/>
            </w:tcBorders>
            <w:hideMark/>
            <w:tcPrChange w:id="388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5F5BF7B4" w14:textId="77777777" w:rsidR="0099057A" w:rsidRPr="0011300A" w:rsidRDefault="0099057A"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884" w:author="Martinez De Hurtado Yela Fermin" w:date="2025-01-03T10:51:00Z" w16du:dateUtc="2025-01-03T09:51:00Z">
              <w:tcPr>
                <w:tcW w:w="1701" w:type="dxa"/>
                <w:gridSpan w:val="2"/>
                <w:tcBorders>
                  <w:left w:val="single" w:sz="4" w:space="0" w:color="auto"/>
                </w:tcBorders>
                <w:hideMark/>
              </w:tcPr>
            </w:tcPrChange>
          </w:tcPr>
          <w:p w14:paraId="663AABAD"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85" w:author="Martinez De Hurtado Yela Fermin" w:date="2025-01-03T10:51:00Z" w16du:dateUtc="2025-01-03T09:51:00Z">
              <w:tcPr>
                <w:tcW w:w="1701" w:type="dxa"/>
                <w:gridSpan w:val="2"/>
                <w:hideMark/>
              </w:tcPr>
            </w:tcPrChange>
          </w:tcPr>
          <w:p w14:paraId="73D8EC47"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86" w:author="Martinez De Hurtado Yela Fermin" w:date="2025-01-03T10:51:00Z" w16du:dateUtc="2025-01-03T09:51:00Z">
              <w:tcPr>
                <w:tcW w:w="1701" w:type="dxa"/>
                <w:gridSpan w:val="2"/>
                <w:hideMark/>
              </w:tcPr>
            </w:tcPrChange>
          </w:tcPr>
          <w:p w14:paraId="63ED573A"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87" w:author="Martinez De Hurtado Yela Fermin" w:date="2025-01-03T10:51:00Z" w16du:dateUtc="2025-01-03T09:51:00Z">
              <w:tcPr>
                <w:tcW w:w="1701" w:type="dxa"/>
                <w:gridSpan w:val="2"/>
                <w:hideMark/>
              </w:tcPr>
            </w:tcPrChange>
          </w:tcPr>
          <w:p w14:paraId="23383A97"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88" w:author="Martinez De Hurtado Yela Fermin" w:date="2025-01-03T10:51:00Z" w16du:dateUtc="2025-01-03T09:51:00Z">
              <w:tcPr>
                <w:tcW w:w="1701" w:type="dxa"/>
                <w:gridSpan w:val="2"/>
                <w:hideMark/>
              </w:tcPr>
            </w:tcPrChange>
          </w:tcPr>
          <w:p w14:paraId="3F2C899F"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89" w:author="Martinez De Hurtado Yela Fermin" w:date="2025-01-03T10:51:00Z" w16du:dateUtc="2025-01-03T09:51:00Z">
              <w:tcPr>
                <w:tcW w:w="1701" w:type="dxa"/>
                <w:gridSpan w:val="2"/>
                <w:hideMark/>
              </w:tcPr>
            </w:tcPrChange>
          </w:tcPr>
          <w:p w14:paraId="2AA87FA4"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06D8F913" w14:textId="77777777" w:rsidTr="00E22A1E">
        <w:tblPrEx>
          <w:tblW w:w="5351" w:type="pct"/>
          <w:tblLayout w:type="fixed"/>
          <w:tblLook w:val="0400" w:firstRow="0" w:lastRow="0" w:firstColumn="0" w:lastColumn="0" w:noHBand="0" w:noVBand="1"/>
          <w:tblPrExChange w:id="389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891"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3892" w:author="Martinez De Hurtado Yela Fermin" w:date="2025-01-03T10:51:00Z" w16du:dateUtc="2025-01-03T09:51:00Z">
              <w:tcPr>
                <w:tcW w:w="2778" w:type="dxa"/>
                <w:vMerge w:val="restart"/>
                <w:tcBorders>
                  <w:top w:val="single" w:sz="4" w:space="0" w:color="000000" w:themeColor="text1"/>
                </w:tcBorders>
                <w:hideMark/>
              </w:tcPr>
            </w:tcPrChange>
          </w:tcPr>
          <w:p w14:paraId="277432C4" w14:textId="77777777" w:rsidR="0099057A" w:rsidRPr="0011300A" w:rsidRDefault="0099057A" w:rsidP="0011300A">
            <w:pPr>
              <w:pStyle w:val="TableText"/>
              <w:rPr>
                <w:lang w:val="es-ES" w:eastAsia="es-ES"/>
              </w:rPr>
            </w:pPr>
            <w:r w:rsidRPr="0011300A">
              <w:rPr>
                <w:lang w:val="es-ES" w:eastAsia="es-ES"/>
              </w:rPr>
              <w:t>Composting of bio-waste</w:t>
            </w:r>
          </w:p>
        </w:tc>
        <w:tc>
          <w:tcPr>
            <w:tcW w:w="1644" w:type="dxa"/>
            <w:tcBorders>
              <w:top w:val="single" w:sz="4" w:space="0" w:color="000000" w:themeColor="text1"/>
              <w:right w:val="single" w:sz="4" w:space="0" w:color="auto"/>
            </w:tcBorders>
            <w:hideMark/>
            <w:tcPrChange w:id="389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FCC4BE4" w14:textId="77777777" w:rsidR="0099057A" w:rsidRPr="0011300A" w:rsidRDefault="0099057A"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894" w:author="Martinez De Hurtado Yela Fermin" w:date="2025-01-03T10:51:00Z" w16du:dateUtc="2025-01-03T09:51:00Z">
              <w:tcPr>
                <w:tcW w:w="1701" w:type="dxa"/>
                <w:gridSpan w:val="2"/>
                <w:tcBorders>
                  <w:left w:val="single" w:sz="4" w:space="0" w:color="auto"/>
                </w:tcBorders>
                <w:hideMark/>
              </w:tcPr>
            </w:tcPrChange>
          </w:tcPr>
          <w:p w14:paraId="4B8836A1"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95" w:author="Martinez De Hurtado Yela Fermin" w:date="2025-01-03T10:51:00Z" w16du:dateUtc="2025-01-03T09:51:00Z">
              <w:tcPr>
                <w:tcW w:w="1701" w:type="dxa"/>
                <w:gridSpan w:val="2"/>
                <w:hideMark/>
              </w:tcPr>
            </w:tcPrChange>
          </w:tcPr>
          <w:p w14:paraId="43A49F4C"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896" w:author="Martinez De Hurtado Yela Fermin" w:date="2025-01-03T10:51:00Z" w16du:dateUtc="2025-01-03T09:51:00Z">
              <w:tcPr>
                <w:tcW w:w="1701" w:type="dxa"/>
                <w:gridSpan w:val="2"/>
                <w:hideMark/>
              </w:tcPr>
            </w:tcPrChange>
          </w:tcPr>
          <w:p w14:paraId="1D7FF42A"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97" w:author="Martinez De Hurtado Yela Fermin" w:date="2025-01-03T10:51:00Z" w16du:dateUtc="2025-01-03T09:51:00Z">
              <w:tcPr>
                <w:tcW w:w="1701" w:type="dxa"/>
                <w:gridSpan w:val="2"/>
                <w:hideMark/>
              </w:tcPr>
            </w:tcPrChange>
          </w:tcPr>
          <w:p w14:paraId="50C6A2A8"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98" w:author="Martinez De Hurtado Yela Fermin" w:date="2025-01-03T10:51:00Z" w16du:dateUtc="2025-01-03T09:51:00Z">
              <w:tcPr>
                <w:tcW w:w="1701" w:type="dxa"/>
                <w:gridSpan w:val="2"/>
                <w:hideMark/>
              </w:tcPr>
            </w:tcPrChange>
          </w:tcPr>
          <w:p w14:paraId="6F5AF818"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899" w:author="Martinez De Hurtado Yela Fermin" w:date="2025-01-03T10:51:00Z" w16du:dateUtc="2025-01-03T09:51:00Z">
              <w:tcPr>
                <w:tcW w:w="1701" w:type="dxa"/>
                <w:gridSpan w:val="2"/>
                <w:hideMark/>
              </w:tcPr>
            </w:tcPrChange>
          </w:tcPr>
          <w:p w14:paraId="0FECB499"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58348957" w14:textId="77777777" w:rsidTr="00E22A1E">
        <w:tblPrEx>
          <w:tblW w:w="5351" w:type="pct"/>
          <w:tblLayout w:type="fixed"/>
          <w:tblLook w:val="0400" w:firstRow="0" w:lastRow="0" w:firstColumn="0" w:lastColumn="0" w:noHBand="0" w:noVBand="1"/>
          <w:tblPrExChange w:id="390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01" w:author="Martinez De Hurtado Yela Fermin" w:date="2025-01-03T10:51:00Z" w16du:dateUtc="2025-01-03T09:51:00Z">
            <w:trPr>
              <w:gridAfter w:val="0"/>
              <w:trHeight w:val="20"/>
            </w:trPr>
          </w:trPrChange>
        </w:trPr>
        <w:tc>
          <w:tcPr>
            <w:tcW w:w="2780" w:type="dxa"/>
            <w:vMerge/>
            <w:hideMark/>
            <w:tcPrChange w:id="3902" w:author="Martinez De Hurtado Yela Fermin" w:date="2025-01-03T10:51:00Z" w16du:dateUtc="2025-01-03T09:51:00Z">
              <w:tcPr>
                <w:tcW w:w="2778" w:type="dxa"/>
                <w:vMerge/>
                <w:hideMark/>
              </w:tcPr>
            </w:tcPrChange>
          </w:tcPr>
          <w:p w14:paraId="4CD7F6D0" w14:textId="77777777" w:rsidR="0099057A" w:rsidRPr="0011300A" w:rsidRDefault="0099057A" w:rsidP="0011300A">
            <w:pPr>
              <w:pStyle w:val="TableText"/>
              <w:rPr>
                <w:lang w:val="es-ES" w:eastAsia="es-ES"/>
              </w:rPr>
            </w:pPr>
          </w:p>
        </w:tc>
        <w:tc>
          <w:tcPr>
            <w:tcW w:w="1644" w:type="dxa"/>
            <w:tcBorders>
              <w:top w:val="single" w:sz="4" w:space="0" w:color="000000" w:themeColor="text1"/>
              <w:right w:val="single" w:sz="4" w:space="0" w:color="auto"/>
            </w:tcBorders>
            <w:hideMark/>
            <w:tcPrChange w:id="390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14246A26" w14:textId="77777777" w:rsidR="0099057A" w:rsidRPr="0011300A" w:rsidRDefault="0099057A"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904" w:author="Martinez De Hurtado Yela Fermin" w:date="2025-01-03T10:51:00Z" w16du:dateUtc="2025-01-03T09:51:00Z">
              <w:tcPr>
                <w:tcW w:w="1701" w:type="dxa"/>
                <w:gridSpan w:val="2"/>
                <w:tcBorders>
                  <w:left w:val="single" w:sz="4" w:space="0" w:color="auto"/>
                </w:tcBorders>
                <w:hideMark/>
              </w:tcPr>
            </w:tcPrChange>
          </w:tcPr>
          <w:p w14:paraId="5408EC73"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05" w:author="Martinez De Hurtado Yela Fermin" w:date="2025-01-03T10:51:00Z" w16du:dateUtc="2025-01-03T09:51:00Z">
              <w:tcPr>
                <w:tcW w:w="1701" w:type="dxa"/>
                <w:gridSpan w:val="2"/>
                <w:hideMark/>
              </w:tcPr>
            </w:tcPrChange>
          </w:tcPr>
          <w:p w14:paraId="7563DDE7"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06" w:author="Martinez De Hurtado Yela Fermin" w:date="2025-01-03T10:51:00Z" w16du:dateUtc="2025-01-03T09:51:00Z">
              <w:tcPr>
                <w:tcW w:w="1701" w:type="dxa"/>
                <w:gridSpan w:val="2"/>
                <w:hideMark/>
              </w:tcPr>
            </w:tcPrChange>
          </w:tcPr>
          <w:p w14:paraId="1344D6DD"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07" w:author="Martinez De Hurtado Yela Fermin" w:date="2025-01-03T10:51:00Z" w16du:dateUtc="2025-01-03T09:51:00Z">
              <w:tcPr>
                <w:tcW w:w="1701" w:type="dxa"/>
                <w:gridSpan w:val="2"/>
                <w:hideMark/>
              </w:tcPr>
            </w:tcPrChange>
          </w:tcPr>
          <w:p w14:paraId="52F39E25"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08" w:author="Martinez De Hurtado Yela Fermin" w:date="2025-01-03T10:51:00Z" w16du:dateUtc="2025-01-03T09:51:00Z">
              <w:tcPr>
                <w:tcW w:w="1701" w:type="dxa"/>
                <w:gridSpan w:val="2"/>
                <w:hideMark/>
              </w:tcPr>
            </w:tcPrChange>
          </w:tcPr>
          <w:p w14:paraId="6706E4AE"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09" w:author="Martinez De Hurtado Yela Fermin" w:date="2025-01-03T10:51:00Z" w16du:dateUtc="2025-01-03T09:51:00Z">
              <w:tcPr>
                <w:tcW w:w="1701" w:type="dxa"/>
                <w:gridSpan w:val="2"/>
                <w:hideMark/>
              </w:tcPr>
            </w:tcPrChange>
          </w:tcPr>
          <w:p w14:paraId="0E7FCEFD"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6F78FB9E" w14:textId="77777777" w:rsidTr="00E22A1E">
        <w:tblPrEx>
          <w:tblW w:w="5351" w:type="pct"/>
          <w:tblLayout w:type="fixed"/>
          <w:tblLook w:val="0400" w:firstRow="0" w:lastRow="0" w:firstColumn="0" w:lastColumn="0" w:noHBand="0" w:noVBand="1"/>
          <w:tblPrExChange w:id="391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1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912" w:author="Martinez De Hurtado Yela Fermin" w:date="2025-01-03T10:51:00Z" w16du:dateUtc="2025-01-03T09:51:00Z">
              <w:tcPr>
                <w:tcW w:w="2778" w:type="dxa"/>
                <w:tcBorders>
                  <w:top w:val="single" w:sz="4" w:space="0" w:color="000000" w:themeColor="text1"/>
                </w:tcBorders>
                <w:hideMark/>
              </w:tcPr>
            </w:tcPrChange>
          </w:tcPr>
          <w:p w14:paraId="7285A8BE" w14:textId="77777777" w:rsidR="00C62EE6" w:rsidRPr="00626BD3" w:rsidRDefault="00C62EE6" w:rsidP="0011300A">
            <w:pPr>
              <w:pStyle w:val="TableText"/>
              <w:rPr>
                <w:lang w:val="en-GB" w:eastAsia="es-ES"/>
              </w:rPr>
            </w:pPr>
            <w:r w:rsidRPr="00626BD3">
              <w:rPr>
                <w:lang w:val="en-GB" w:eastAsia="es-ES"/>
              </w:rPr>
              <w:t>Material recovery from non-hazardous waste</w:t>
            </w:r>
          </w:p>
        </w:tc>
        <w:tc>
          <w:tcPr>
            <w:tcW w:w="1644" w:type="dxa"/>
            <w:tcBorders>
              <w:top w:val="single" w:sz="4" w:space="0" w:color="000000" w:themeColor="text1"/>
              <w:right w:val="single" w:sz="4" w:space="0" w:color="auto"/>
            </w:tcBorders>
            <w:hideMark/>
            <w:tcPrChange w:id="391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CA76E92"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914" w:author="Martinez De Hurtado Yela Fermin" w:date="2025-01-03T10:51:00Z" w16du:dateUtc="2025-01-03T09:51:00Z">
              <w:tcPr>
                <w:tcW w:w="1701" w:type="dxa"/>
                <w:gridSpan w:val="2"/>
                <w:tcBorders>
                  <w:left w:val="single" w:sz="4" w:space="0" w:color="auto"/>
                </w:tcBorders>
                <w:hideMark/>
              </w:tcPr>
            </w:tcPrChange>
          </w:tcPr>
          <w:p w14:paraId="0E49A019"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15" w:author="Martinez De Hurtado Yela Fermin" w:date="2025-01-03T10:51:00Z" w16du:dateUtc="2025-01-03T09:51:00Z">
              <w:tcPr>
                <w:tcW w:w="1701" w:type="dxa"/>
                <w:gridSpan w:val="2"/>
                <w:hideMark/>
              </w:tcPr>
            </w:tcPrChange>
          </w:tcPr>
          <w:p w14:paraId="398F9661"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16" w:author="Martinez De Hurtado Yela Fermin" w:date="2025-01-03T10:51:00Z" w16du:dateUtc="2025-01-03T09:51:00Z">
              <w:tcPr>
                <w:tcW w:w="1701" w:type="dxa"/>
                <w:gridSpan w:val="2"/>
                <w:hideMark/>
              </w:tcPr>
            </w:tcPrChange>
          </w:tcPr>
          <w:p w14:paraId="5488E306"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17" w:author="Martinez De Hurtado Yela Fermin" w:date="2025-01-03T10:51:00Z" w16du:dateUtc="2025-01-03T09:51:00Z">
              <w:tcPr>
                <w:tcW w:w="1701" w:type="dxa"/>
                <w:gridSpan w:val="2"/>
                <w:hideMark/>
              </w:tcPr>
            </w:tcPrChange>
          </w:tcPr>
          <w:p w14:paraId="227A4A94"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18" w:author="Martinez De Hurtado Yela Fermin" w:date="2025-01-03T10:51:00Z" w16du:dateUtc="2025-01-03T09:51:00Z">
              <w:tcPr>
                <w:tcW w:w="1701" w:type="dxa"/>
                <w:gridSpan w:val="2"/>
                <w:hideMark/>
              </w:tcPr>
            </w:tcPrChange>
          </w:tcPr>
          <w:p w14:paraId="488BCABC"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19" w:author="Martinez De Hurtado Yela Fermin" w:date="2025-01-03T10:51:00Z" w16du:dateUtc="2025-01-03T09:51:00Z">
              <w:tcPr>
                <w:tcW w:w="1701" w:type="dxa"/>
                <w:gridSpan w:val="2"/>
                <w:hideMark/>
              </w:tcPr>
            </w:tcPrChange>
          </w:tcPr>
          <w:p w14:paraId="35ED6643"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5AA0890A" w14:textId="77777777" w:rsidTr="00E22A1E">
        <w:tblPrEx>
          <w:tblW w:w="5351" w:type="pct"/>
          <w:tblLayout w:type="fixed"/>
          <w:tblLook w:val="0400" w:firstRow="0" w:lastRow="0" w:firstColumn="0" w:lastColumn="0" w:noHBand="0" w:noVBand="1"/>
          <w:tblPrExChange w:id="392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21"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3922" w:author="Martinez De Hurtado Yela Fermin" w:date="2025-01-03T10:51:00Z" w16du:dateUtc="2025-01-03T09:51:00Z">
              <w:tcPr>
                <w:tcW w:w="2778" w:type="dxa"/>
                <w:vMerge w:val="restart"/>
                <w:tcBorders>
                  <w:top w:val="single" w:sz="4" w:space="0" w:color="000000" w:themeColor="text1"/>
                </w:tcBorders>
                <w:hideMark/>
              </w:tcPr>
            </w:tcPrChange>
          </w:tcPr>
          <w:p w14:paraId="0F59D017" w14:textId="77777777" w:rsidR="0099057A" w:rsidRPr="00626BD3" w:rsidRDefault="0099057A" w:rsidP="0011300A">
            <w:pPr>
              <w:pStyle w:val="TableText"/>
              <w:rPr>
                <w:lang w:val="en-GB" w:eastAsia="es-ES"/>
              </w:rPr>
            </w:pPr>
            <w:r w:rsidRPr="00626BD3">
              <w:rPr>
                <w:lang w:val="en-GB" w:eastAsia="es-ES"/>
              </w:rPr>
              <w:t>Landfill gas capture and utilisation</w:t>
            </w:r>
          </w:p>
        </w:tc>
        <w:tc>
          <w:tcPr>
            <w:tcW w:w="1644" w:type="dxa"/>
            <w:tcBorders>
              <w:top w:val="single" w:sz="4" w:space="0" w:color="000000" w:themeColor="text1"/>
              <w:right w:val="single" w:sz="4" w:space="0" w:color="auto"/>
            </w:tcBorders>
            <w:hideMark/>
            <w:tcPrChange w:id="392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390C738" w14:textId="77777777" w:rsidR="0099057A" w:rsidRPr="0011300A" w:rsidRDefault="0099057A"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924" w:author="Martinez De Hurtado Yela Fermin" w:date="2025-01-03T10:51:00Z" w16du:dateUtc="2025-01-03T09:51:00Z">
              <w:tcPr>
                <w:tcW w:w="1701" w:type="dxa"/>
                <w:gridSpan w:val="2"/>
                <w:tcBorders>
                  <w:left w:val="single" w:sz="4" w:space="0" w:color="auto"/>
                </w:tcBorders>
                <w:hideMark/>
              </w:tcPr>
            </w:tcPrChange>
          </w:tcPr>
          <w:p w14:paraId="6437600C"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25" w:author="Martinez De Hurtado Yela Fermin" w:date="2025-01-03T10:51:00Z" w16du:dateUtc="2025-01-03T09:51:00Z">
              <w:tcPr>
                <w:tcW w:w="1701" w:type="dxa"/>
                <w:gridSpan w:val="2"/>
                <w:hideMark/>
              </w:tcPr>
            </w:tcPrChange>
          </w:tcPr>
          <w:p w14:paraId="3B6C88BF"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26" w:author="Martinez De Hurtado Yela Fermin" w:date="2025-01-03T10:51:00Z" w16du:dateUtc="2025-01-03T09:51:00Z">
              <w:tcPr>
                <w:tcW w:w="1701" w:type="dxa"/>
                <w:gridSpan w:val="2"/>
                <w:hideMark/>
              </w:tcPr>
            </w:tcPrChange>
          </w:tcPr>
          <w:p w14:paraId="4DC6DFCD"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27" w:author="Martinez De Hurtado Yela Fermin" w:date="2025-01-03T10:51:00Z" w16du:dateUtc="2025-01-03T09:51:00Z">
              <w:tcPr>
                <w:tcW w:w="1701" w:type="dxa"/>
                <w:gridSpan w:val="2"/>
                <w:hideMark/>
              </w:tcPr>
            </w:tcPrChange>
          </w:tcPr>
          <w:p w14:paraId="6184A233"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28" w:author="Martinez De Hurtado Yela Fermin" w:date="2025-01-03T10:51:00Z" w16du:dateUtc="2025-01-03T09:51:00Z">
              <w:tcPr>
                <w:tcW w:w="1701" w:type="dxa"/>
                <w:gridSpan w:val="2"/>
                <w:hideMark/>
              </w:tcPr>
            </w:tcPrChange>
          </w:tcPr>
          <w:p w14:paraId="384F597E"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29" w:author="Martinez De Hurtado Yela Fermin" w:date="2025-01-03T10:51:00Z" w16du:dateUtc="2025-01-03T09:51:00Z">
              <w:tcPr>
                <w:tcW w:w="1701" w:type="dxa"/>
                <w:gridSpan w:val="2"/>
                <w:hideMark/>
              </w:tcPr>
            </w:tcPrChange>
          </w:tcPr>
          <w:p w14:paraId="5728FDE1"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365A50F9" w14:textId="77777777" w:rsidTr="00E22A1E">
        <w:tblPrEx>
          <w:tblW w:w="5351" w:type="pct"/>
          <w:tblLayout w:type="fixed"/>
          <w:tblLook w:val="0400" w:firstRow="0" w:lastRow="0" w:firstColumn="0" w:lastColumn="0" w:noHBand="0" w:noVBand="1"/>
          <w:tblPrExChange w:id="393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31" w:author="Martinez De Hurtado Yela Fermin" w:date="2025-01-03T10:51:00Z" w16du:dateUtc="2025-01-03T09:51:00Z">
            <w:trPr>
              <w:gridAfter w:val="0"/>
              <w:trHeight w:val="20"/>
            </w:trPr>
          </w:trPrChange>
        </w:trPr>
        <w:tc>
          <w:tcPr>
            <w:tcW w:w="2780" w:type="dxa"/>
            <w:vMerge/>
            <w:hideMark/>
            <w:tcPrChange w:id="3932" w:author="Martinez De Hurtado Yela Fermin" w:date="2025-01-03T10:51:00Z" w16du:dateUtc="2025-01-03T09:51:00Z">
              <w:tcPr>
                <w:tcW w:w="2778" w:type="dxa"/>
                <w:vMerge/>
                <w:hideMark/>
              </w:tcPr>
            </w:tcPrChange>
          </w:tcPr>
          <w:p w14:paraId="5BB6187A" w14:textId="77777777" w:rsidR="0099057A" w:rsidRPr="0011300A" w:rsidRDefault="0099057A" w:rsidP="0011300A">
            <w:pPr>
              <w:pStyle w:val="TableText"/>
              <w:rPr>
                <w:lang w:val="es-ES" w:eastAsia="es-ES"/>
              </w:rPr>
            </w:pPr>
          </w:p>
        </w:tc>
        <w:tc>
          <w:tcPr>
            <w:tcW w:w="1644" w:type="dxa"/>
            <w:tcBorders>
              <w:top w:val="single" w:sz="4" w:space="0" w:color="000000" w:themeColor="text1"/>
              <w:right w:val="single" w:sz="4" w:space="0" w:color="auto"/>
            </w:tcBorders>
            <w:hideMark/>
            <w:tcPrChange w:id="393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3D5E3F9" w14:textId="77777777" w:rsidR="0099057A" w:rsidRPr="0011300A" w:rsidRDefault="0099057A"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934" w:author="Martinez De Hurtado Yela Fermin" w:date="2025-01-03T10:51:00Z" w16du:dateUtc="2025-01-03T09:51:00Z">
              <w:tcPr>
                <w:tcW w:w="1701" w:type="dxa"/>
                <w:gridSpan w:val="2"/>
                <w:tcBorders>
                  <w:left w:val="single" w:sz="4" w:space="0" w:color="auto"/>
                </w:tcBorders>
                <w:hideMark/>
              </w:tcPr>
            </w:tcPrChange>
          </w:tcPr>
          <w:p w14:paraId="6F97B79F"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35" w:author="Martinez De Hurtado Yela Fermin" w:date="2025-01-03T10:51:00Z" w16du:dateUtc="2025-01-03T09:51:00Z">
              <w:tcPr>
                <w:tcW w:w="1701" w:type="dxa"/>
                <w:gridSpan w:val="2"/>
                <w:hideMark/>
              </w:tcPr>
            </w:tcPrChange>
          </w:tcPr>
          <w:p w14:paraId="2A6C4BD2"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36" w:author="Martinez De Hurtado Yela Fermin" w:date="2025-01-03T10:51:00Z" w16du:dateUtc="2025-01-03T09:51:00Z">
              <w:tcPr>
                <w:tcW w:w="1701" w:type="dxa"/>
                <w:gridSpan w:val="2"/>
                <w:hideMark/>
              </w:tcPr>
            </w:tcPrChange>
          </w:tcPr>
          <w:p w14:paraId="17A570E9"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37" w:author="Martinez De Hurtado Yela Fermin" w:date="2025-01-03T10:51:00Z" w16du:dateUtc="2025-01-03T09:51:00Z">
              <w:tcPr>
                <w:tcW w:w="1701" w:type="dxa"/>
                <w:gridSpan w:val="2"/>
                <w:hideMark/>
              </w:tcPr>
            </w:tcPrChange>
          </w:tcPr>
          <w:p w14:paraId="40E96845"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38" w:author="Martinez De Hurtado Yela Fermin" w:date="2025-01-03T10:51:00Z" w16du:dateUtc="2025-01-03T09:51:00Z">
              <w:tcPr>
                <w:tcW w:w="1701" w:type="dxa"/>
                <w:gridSpan w:val="2"/>
                <w:hideMark/>
              </w:tcPr>
            </w:tcPrChange>
          </w:tcPr>
          <w:p w14:paraId="5551FFCC"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39" w:author="Martinez De Hurtado Yela Fermin" w:date="2025-01-03T10:51:00Z" w16du:dateUtc="2025-01-03T09:51:00Z">
              <w:tcPr>
                <w:tcW w:w="1701" w:type="dxa"/>
                <w:gridSpan w:val="2"/>
                <w:hideMark/>
              </w:tcPr>
            </w:tcPrChange>
          </w:tcPr>
          <w:p w14:paraId="45CF220E"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3BFB43F6" w14:textId="77777777" w:rsidTr="00E22A1E">
        <w:tblPrEx>
          <w:tblW w:w="5351" w:type="pct"/>
          <w:tblLayout w:type="fixed"/>
          <w:tblLook w:val="0400" w:firstRow="0" w:lastRow="0" w:firstColumn="0" w:lastColumn="0" w:noHBand="0" w:noVBand="1"/>
          <w:tblPrExChange w:id="394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41"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3942" w:author="Martinez De Hurtado Yela Fermin" w:date="2025-01-03T10:51:00Z" w16du:dateUtc="2025-01-03T09:51:00Z">
              <w:tcPr>
                <w:tcW w:w="2778" w:type="dxa"/>
                <w:vMerge w:val="restart"/>
                <w:tcBorders>
                  <w:top w:val="single" w:sz="4" w:space="0" w:color="000000" w:themeColor="text1"/>
                </w:tcBorders>
                <w:hideMark/>
              </w:tcPr>
            </w:tcPrChange>
          </w:tcPr>
          <w:p w14:paraId="41E12AC9" w14:textId="77777777" w:rsidR="0099057A" w:rsidRPr="0011300A" w:rsidRDefault="0099057A" w:rsidP="0011300A">
            <w:pPr>
              <w:pStyle w:val="TableText"/>
              <w:rPr>
                <w:lang w:val="es-ES" w:eastAsia="es-ES"/>
              </w:rPr>
            </w:pPr>
            <w:r w:rsidRPr="0011300A">
              <w:rPr>
                <w:lang w:val="es-ES" w:eastAsia="es-ES"/>
              </w:rPr>
              <w:t>Transport of CO2</w:t>
            </w:r>
          </w:p>
        </w:tc>
        <w:tc>
          <w:tcPr>
            <w:tcW w:w="1644" w:type="dxa"/>
            <w:tcBorders>
              <w:top w:val="single" w:sz="4" w:space="0" w:color="000000" w:themeColor="text1"/>
              <w:right w:val="single" w:sz="4" w:space="0" w:color="auto"/>
            </w:tcBorders>
            <w:hideMark/>
            <w:tcPrChange w:id="394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633420C" w14:textId="77777777" w:rsidR="0099057A" w:rsidRPr="0011300A" w:rsidRDefault="0099057A"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944" w:author="Martinez De Hurtado Yela Fermin" w:date="2025-01-03T10:51:00Z" w16du:dateUtc="2025-01-03T09:51:00Z">
              <w:tcPr>
                <w:tcW w:w="1701" w:type="dxa"/>
                <w:gridSpan w:val="2"/>
                <w:tcBorders>
                  <w:left w:val="single" w:sz="4" w:space="0" w:color="auto"/>
                </w:tcBorders>
                <w:hideMark/>
              </w:tcPr>
            </w:tcPrChange>
          </w:tcPr>
          <w:p w14:paraId="2779CF2E" w14:textId="77777777" w:rsidR="0099057A" w:rsidRPr="0011300A" w:rsidRDefault="0099057A" w:rsidP="0011300A">
            <w:pPr>
              <w:pStyle w:val="TableText"/>
              <w:rPr>
                <w:lang w:val="es-ES" w:eastAsia="es-ES"/>
              </w:rPr>
            </w:pPr>
            <w:r w:rsidRPr="0011300A">
              <w:rPr>
                <w:lang w:val="es-ES" w:eastAsia="es-ES"/>
              </w:rPr>
              <w:t>Enabling</w:t>
            </w:r>
          </w:p>
        </w:tc>
        <w:tc>
          <w:tcPr>
            <w:tcW w:w="0" w:type="dxa"/>
            <w:hideMark/>
            <w:tcPrChange w:id="3945" w:author="Martinez De Hurtado Yela Fermin" w:date="2025-01-03T10:51:00Z" w16du:dateUtc="2025-01-03T09:51:00Z">
              <w:tcPr>
                <w:tcW w:w="1701" w:type="dxa"/>
                <w:gridSpan w:val="2"/>
                <w:hideMark/>
              </w:tcPr>
            </w:tcPrChange>
          </w:tcPr>
          <w:p w14:paraId="070DE544"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46" w:author="Martinez De Hurtado Yela Fermin" w:date="2025-01-03T10:51:00Z" w16du:dateUtc="2025-01-03T09:51:00Z">
              <w:tcPr>
                <w:tcW w:w="1701" w:type="dxa"/>
                <w:gridSpan w:val="2"/>
                <w:hideMark/>
              </w:tcPr>
            </w:tcPrChange>
          </w:tcPr>
          <w:p w14:paraId="3B21151B"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47" w:author="Martinez De Hurtado Yela Fermin" w:date="2025-01-03T10:51:00Z" w16du:dateUtc="2025-01-03T09:51:00Z">
              <w:tcPr>
                <w:tcW w:w="1701" w:type="dxa"/>
                <w:gridSpan w:val="2"/>
                <w:hideMark/>
              </w:tcPr>
            </w:tcPrChange>
          </w:tcPr>
          <w:p w14:paraId="7F337782"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48" w:author="Martinez De Hurtado Yela Fermin" w:date="2025-01-03T10:51:00Z" w16du:dateUtc="2025-01-03T09:51:00Z">
              <w:tcPr>
                <w:tcW w:w="1701" w:type="dxa"/>
                <w:gridSpan w:val="2"/>
                <w:hideMark/>
              </w:tcPr>
            </w:tcPrChange>
          </w:tcPr>
          <w:p w14:paraId="747CBA19"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49" w:author="Martinez De Hurtado Yela Fermin" w:date="2025-01-03T10:51:00Z" w16du:dateUtc="2025-01-03T09:51:00Z">
              <w:tcPr>
                <w:tcW w:w="1701" w:type="dxa"/>
                <w:gridSpan w:val="2"/>
                <w:hideMark/>
              </w:tcPr>
            </w:tcPrChange>
          </w:tcPr>
          <w:p w14:paraId="6FFC454B"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432840FA" w14:textId="77777777" w:rsidTr="00E22A1E">
        <w:tblPrEx>
          <w:tblW w:w="5351" w:type="pct"/>
          <w:tblLayout w:type="fixed"/>
          <w:tblLook w:val="0400" w:firstRow="0" w:lastRow="0" w:firstColumn="0" w:lastColumn="0" w:noHBand="0" w:noVBand="1"/>
          <w:tblPrExChange w:id="395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51" w:author="Martinez De Hurtado Yela Fermin" w:date="2025-01-03T10:51:00Z" w16du:dateUtc="2025-01-03T09:51:00Z">
            <w:trPr>
              <w:gridAfter w:val="0"/>
              <w:trHeight w:val="20"/>
            </w:trPr>
          </w:trPrChange>
        </w:trPr>
        <w:tc>
          <w:tcPr>
            <w:tcW w:w="2780" w:type="dxa"/>
            <w:vMerge/>
            <w:hideMark/>
            <w:tcPrChange w:id="3952" w:author="Martinez De Hurtado Yela Fermin" w:date="2025-01-03T10:51:00Z" w16du:dateUtc="2025-01-03T09:51:00Z">
              <w:tcPr>
                <w:tcW w:w="2778" w:type="dxa"/>
                <w:vMerge/>
                <w:hideMark/>
              </w:tcPr>
            </w:tcPrChange>
          </w:tcPr>
          <w:p w14:paraId="316AF5A2" w14:textId="77777777" w:rsidR="0099057A" w:rsidRPr="0011300A" w:rsidRDefault="0099057A" w:rsidP="0011300A">
            <w:pPr>
              <w:pStyle w:val="TableText"/>
              <w:rPr>
                <w:lang w:val="es-ES" w:eastAsia="es-ES"/>
              </w:rPr>
            </w:pPr>
          </w:p>
        </w:tc>
        <w:tc>
          <w:tcPr>
            <w:tcW w:w="1644" w:type="dxa"/>
            <w:tcBorders>
              <w:top w:val="single" w:sz="4" w:space="0" w:color="000000" w:themeColor="text1"/>
              <w:right w:val="single" w:sz="4" w:space="0" w:color="auto"/>
            </w:tcBorders>
            <w:hideMark/>
            <w:tcPrChange w:id="395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6F5E0358" w14:textId="77777777" w:rsidR="0099057A" w:rsidRPr="0011300A" w:rsidRDefault="0099057A"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954" w:author="Martinez De Hurtado Yela Fermin" w:date="2025-01-03T10:51:00Z" w16du:dateUtc="2025-01-03T09:51:00Z">
              <w:tcPr>
                <w:tcW w:w="1701" w:type="dxa"/>
                <w:gridSpan w:val="2"/>
                <w:tcBorders>
                  <w:left w:val="single" w:sz="4" w:space="0" w:color="auto"/>
                </w:tcBorders>
                <w:hideMark/>
              </w:tcPr>
            </w:tcPrChange>
          </w:tcPr>
          <w:p w14:paraId="04B3295B" w14:textId="77777777" w:rsidR="0099057A" w:rsidRPr="0011300A" w:rsidRDefault="0099057A" w:rsidP="0011300A">
            <w:pPr>
              <w:pStyle w:val="TableText"/>
              <w:rPr>
                <w:lang w:val="es-ES" w:eastAsia="es-ES"/>
              </w:rPr>
            </w:pPr>
            <w:r w:rsidRPr="0011300A">
              <w:rPr>
                <w:lang w:val="es-ES" w:eastAsia="es-ES"/>
              </w:rPr>
              <w:t>Enabling</w:t>
            </w:r>
          </w:p>
        </w:tc>
        <w:tc>
          <w:tcPr>
            <w:tcW w:w="0" w:type="dxa"/>
            <w:hideMark/>
            <w:tcPrChange w:id="3955" w:author="Martinez De Hurtado Yela Fermin" w:date="2025-01-03T10:51:00Z" w16du:dateUtc="2025-01-03T09:51:00Z">
              <w:tcPr>
                <w:tcW w:w="1701" w:type="dxa"/>
                <w:gridSpan w:val="2"/>
                <w:hideMark/>
              </w:tcPr>
            </w:tcPrChange>
          </w:tcPr>
          <w:p w14:paraId="68462833" w14:textId="77777777" w:rsidR="0099057A" w:rsidRPr="0011300A" w:rsidRDefault="0099057A" w:rsidP="0011300A">
            <w:pPr>
              <w:pStyle w:val="TableText"/>
              <w:rPr>
                <w:lang w:val="es-ES" w:eastAsia="es-ES"/>
              </w:rPr>
            </w:pPr>
            <w:r>
              <w:rPr>
                <w:lang w:val="es-ES" w:eastAsia="es-ES"/>
              </w:rPr>
              <w:t>Own Performance</w:t>
            </w:r>
          </w:p>
        </w:tc>
        <w:tc>
          <w:tcPr>
            <w:tcW w:w="0" w:type="dxa"/>
            <w:hideMark/>
            <w:tcPrChange w:id="3956" w:author="Martinez De Hurtado Yela Fermin" w:date="2025-01-03T10:51:00Z" w16du:dateUtc="2025-01-03T09:51:00Z">
              <w:tcPr>
                <w:tcW w:w="1701" w:type="dxa"/>
                <w:gridSpan w:val="2"/>
                <w:hideMark/>
              </w:tcPr>
            </w:tcPrChange>
          </w:tcPr>
          <w:p w14:paraId="668129CE"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57" w:author="Martinez De Hurtado Yela Fermin" w:date="2025-01-03T10:51:00Z" w16du:dateUtc="2025-01-03T09:51:00Z">
              <w:tcPr>
                <w:tcW w:w="1701" w:type="dxa"/>
                <w:gridSpan w:val="2"/>
                <w:hideMark/>
              </w:tcPr>
            </w:tcPrChange>
          </w:tcPr>
          <w:p w14:paraId="042DB8A7"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58" w:author="Martinez De Hurtado Yela Fermin" w:date="2025-01-03T10:51:00Z" w16du:dateUtc="2025-01-03T09:51:00Z">
              <w:tcPr>
                <w:tcW w:w="1701" w:type="dxa"/>
                <w:gridSpan w:val="2"/>
                <w:hideMark/>
              </w:tcPr>
            </w:tcPrChange>
          </w:tcPr>
          <w:p w14:paraId="691198F6" w14:textId="77777777" w:rsidR="0099057A" w:rsidRPr="0011300A" w:rsidRDefault="0099057A" w:rsidP="0011300A">
            <w:pPr>
              <w:pStyle w:val="TableText"/>
              <w:rPr>
                <w:lang w:val="es-ES" w:eastAsia="es-ES"/>
              </w:rPr>
            </w:pPr>
            <w:r w:rsidRPr="0011300A">
              <w:rPr>
                <w:lang w:val="es-ES" w:eastAsia="es-ES"/>
              </w:rPr>
              <w:t> </w:t>
            </w:r>
          </w:p>
        </w:tc>
        <w:tc>
          <w:tcPr>
            <w:tcW w:w="0" w:type="dxa"/>
            <w:hideMark/>
            <w:tcPrChange w:id="3959" w:author="Martinez De Hurtado Yela Fermin" w:date="2025-01-03T10:51:00Z" w16du:dateUtc="2025-01-03T09:51:00Z">
              <w:tcPr>
                <w:tcW w:w="1701" w:type="dxa"/>
                <w:gridSpan w:val="2"/>
                <w:hideMark/>
              </w:tcPr>
            </w:tcPrChange>
          </w:tcPr>
          <w:p w14:paraId="6325FB58" w14:textId="77777777" w:rsidR="0099057A" w:rsidRPr="0011300A" w:rsidRDefault="0099057A" w:rsidP="0011300A">
            <w:pPr>
              <w:pStyle w:val="TableText"/>
              <w:rPr>
                <w:lang w:val="es-ES" w:eastAsia="es-ES"/>
              </w:rPr>
            </w:pPr>
            <w:r w:rsidRPr="0011300A">
              <w:rPr>
                <w:lang w:val="es-ES" w:eastAsia="es-ES"/>
              </w:rPr>
              <w:t> </w:t>
            </w:r>
          </w:p>
        </w:tc>
      </w:tr>
      <w:tr w:rsidR="00E22A1E" w:rsidRPr="0011300A" w14:paraId="1F43E2CC" w14:textId="77777777" w:rsidTr="00E22A1E">
        <w:tblPrEx>
          <w:tblW w:w="5351" w:type="pct"/>
          <w:tblLayout w:type="fixed"/>
          <w:tblLook w:val="0400" w:firstRow="0" w:lastRow="0" w:firstColumn="0" w:lastColumn="0" w:noHBand="0" w:noVBand="1"/>
          <w:tblPrExChange w:id="396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61"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962" w:author="Martinez De Hurtado Yela Fermin" w:date="2025-01-03T10:51:00Z" w16du:dateUtc="2025-01-03T09:51:00Z">
              <w:tcPr>
                <w:tcW w:w="2778" w:type="dxa"/>
                <w:tcBorders>
                  <w:top w:val="single" w:sz="4" w:space="0" w:color="000000" w:themeColor="text1"/>
                </w:tcBorders>
                <w:hideMark/>
              </w:tcPr>
            </w:tcPrChange>
          </w:tcPr>
          <w:p w14:paraId="7A5180C5" w14:textId="77777777" w:rsidR="00C62EE6" w:rsidRPr="00626BD3" w:rsidRDefault="00C62EE6" w:rsidP="0011300A">
            <w:pPr>
              <w:pStyle w:val="TableText"/>
              <w:rPr>
                <w:lang w:val="en-GB" w:eastAsia="es-ES"/>
              </w:rPr>
            </w:pPr>
            <w:r w:rsidRPr="00626BD3">
              <w:rPr>
                <w:lang w:val="en-GB" w:eastAsia="es-ES"/>
              </w:rPr>
              <w:t>Underground permanent geological storage of CO2</w:t>
            </w:r>
          </w:p>
        </w:tc>
        <w:tc>
          <w:tcPr>
            <w:tcW w:w="1644" w:type="dxa"/>
            <w:tcBorders>
              <w:top w:val="single" w:sz="4" w:space="0" w:color="000000" w:themeColor="text1"/>
              <w:right w:val="single" w:sz="4" w:space="0" w:color="auto"/>
            </w:tcBorders>
            <w:hideMark/>
            <w:tcPrChange w:id="396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3C6107C" w14:textId="77777777" w:rsidR="00C62EE6" w:rsidRPr="0011300A" w:rsidRDefault="00C62EE6"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964" w:author="Martinez De Hurtado Yela Fermin" w:date="2025-01-03T10:51:00Z" w16du:dateUtc="2025-01-03T09:51:00Z">
              <w:tcPr>
                <w:tcW w:w="1701" w:type="dxa"/>
                <w:gridSpan w:val="2"/>
                <w:tcBorders>
                  <w:left w:val="single" w:sz="4" w:space="0" w:color="auto"/>
                </w:tcBorders>
                <w:hideMark/>
              </w:tcPr>
            </w:tcPrChange>
          </w:tcPr>
          <w:p w14:paraId="007335E6"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65" w:author="Martinez De Hurtado Yela Fermin" w:date="2025-01-03T10:51:00Z" w16du:dateUtc="2025-01-03T09:51:00Z">
              <w:tcPr>
                <w:tcW w:w="1701" w:type="dxa"/>
                <w:gridSpan w:val="2"/>
                <w:hideMark/>
              </w:tcPr>
            </w:tcPrChange>
          </w:tcPr>
          <w:p w14:paraId="5EE76BA7"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66" w:author="Martinez De Hurtado Yela Fermin" w:date="2025-01-03T10:51:00Z" w16du:dateUtc="2025-01-03T09:51:00Z">
              <w:tcPr>
                <w:tcW w:w="1701" w:type="dxa"/>
                <w:gridSpan w:val="2"/>
                <w:hideMark/>
              </w:tcPr>
            </w:tcPrChange>
          </w:tcPr>
          <w:p w14:paraId="6F19E139"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67" w:author="Martinez De Hurtado Yela Fermin" w:date="2025-01-03T10:51:00Z" w16du:dateUtc="2025-01-03T09:51:00Z">
              <w:tcPr>
                <w:tcW w:w="1701" w:type="dxa"/>
                <w:gridSpan w:val="2"/>
                <w:hideMark/>
              </w:tcPr>
            </w:tcPrChange>
          </w:tcPr>
          <w:p w14:paraId="4EE2412A"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68" w:author="Martinez De Hurtado Yela Fermin" w:date="2025-01-03T10:51:00Z" w16du:dateUtc="2025-01-03T09:51:00Z">
              <w:tcPr>
                <w:tcW w:w="1701" w:type="dxa"/>
                <w:gridSpan w:val="2"/>
                <w:hideMark/>
              </w:tcPr>
            </w:tcPrChange>
          </w:tcPr>
          <w:p w14:paraId="58EAD308"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69" w:author="Martinez De Hurtado Yela Fermin" w:date="2025-01-03T10:51:00Z" w16du:dateUtc="2025-01-03T09:51:00Z">
              <w:tcPr>
                <w:tcW w:w="1701" w:type="dxa"/>
                <w:gridSpan w:val="2"/>
                <w:hideMark/>
              </w:tcPr>
            </w:tcPrChange>
          </w:tcPr>
          <w:p w14:paraId="43AEAD87"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00AB75AC" w14:textId="77777777" w:rsidTr="00E22A1E">
        <w:tblPrEx>
          <w:tblW w:w="5351" w:type="pct"/>
          <w:tblLayout w:type="fixed"/>
          <w:tblLook w:val="0400" w:firstRow="0" w:lastRow="0" w:firstColumn="0" w:lastColumn="0" w:noHBand="0" w:noVBand="1"/>
          <w:tblPrExChange w:id="3970"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71"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3972" w:author="Martinez De Hurtado Yela Fermin" w:date="2025-01-03T10:51:00Z" w16du:dateUtc="2025-01-03T09:51:00Z">
              <w:tcPr>
                <w:tcW w:w="2778" w:type="dxa"/>
                <w:vMerge w:val="restart"/>
                <w:tcBorders>
                  <w:top w:val="single" w:sz="4" w:space="0" w:color="000000" w:themeColor="text1"/>
                </w:tcBorders>
                <w:hideMark/>
              </w:tcPr>
            </w:tcPrChange>
          </w:tcPr>
          <w:p w14:paraId="0A605BEB" w14:textId="77777777" w:rsidR="00324FD2" w:rsidRPr="0011300A" w:rsidRDefault="00324FD2" w:rsidP="0011300A">
            <w:pPr>
              <w:pStyle w:val="TableText"/>
              <w:rPr>
                <w:lang w:val="es-ES" w:eastAsia="es-ES"/>
              </w:rPr>
            </w:pPr>
            <w:r w:rsidRPr="0011300A">
              <w:rPr>
                <w:lang w:val="es-ES" w:eastAsia="es-ES"/>
              </w:rPr>
              <w:t>Desalination</w:t>
            </w:r>
          </w:p>
        </w:tc>
        <w:tc>
          <w:tcPr>
            <w:tcW w:w="1644" w:type="dxa"/>
            <w:tcBorders>
              <w:top w:val="single" w:sz="4" w:space="0" w:color="000000" w:themeColor="text1"/>
              <w:right w:val="single" w:sz="4" w:space="0" w:color="auto"/>
            </w:tcBorders>
            <w:hideMark/>
            <w:tcPrChange w:id="3973"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DB2F581" w14:textId="77777777" w:rsidR="00324FD2" w:rsidRPr="0011300A" w:rsidRDefault="00324FD2"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3974" w:author="Martinez De Hurtado Yela Fermin" w:date="2025-01-03T10:51:00Z" w16du:dateUtc="2025-01-03T09:51:00Z">
              <w:tcPr>
                <w:tcW w:w="1701" w:type="dxa"/>
                <w:gridSpan w:val="2"/>
                <w:tcBorders>
                  <w:left w:val="single" w:sz="4" w:space="0" w:color="auto"/>
                </w:tcBorders>
                <w:hideMark/>
              </w:tcPr>
            </w:tcPrChange>
          </w:tcPr>
          <w:p w14:paraId="45811301" w14:textId="77777777" w:rsidR="00324FD2" w:rsidRPr="0011300A" w:rsidRDefault="00324FD2" w:rsidP="0011300A">
            <w:pPr>
              <w:pStyle w:val="TableText"/>
              <w:rPr>
                <w:lang w:val="es-ES" w:eastAsia="es-ES"/>
              </w:rPr>
            </w:pPr>
            <w:r w:rsidRPr="0011300A">
              <w:rPr>
                <w:lang w:val="es-ES" w:eastAsia="es-ES"/>
              </w:rPr>
              <w:t> </w:t>
            </w:r>
          </w:p>
        </w:tc>
        <w:tc>
          <w:tcPr>
            <w:tcW w:w="0" w:type="dxa"/>
            <w:hideMark/>
            <w:tcPrChange w:id="3975" w:author="Martinez De Hurtado Yela Fermin" w:date="2025-01-03T10:51:00Z" w16du:dateUtc="2025-01-03T09:51:00Z">
              <w:tcPr>
                <w:tcW w:w="1701" w:type="dxa"/>
                <w:gridSpan w:val="2"/>
                <w:hideMark/>
              </w:tcPr>
            </w:tcPrChange>
          </w:tcPr>
          <w:p w14:paraId="03C2EF99" w14:textId="77777777" w:rsidR="00324FD2" w:rsidRPr="0011300A" w:rsidRDefault="00324FD2" w:rsidP="0011300A">
            <w:pPr>
              <w:pStyle w:val="TableText"/>
              <w:rPr>
                <w:lang w:val="es-ES" w:eastAsia="es-ES"/>
              </w:rPr>
            </w:pPr>
            <w:r w:rsidRPr="0011300A">
              <w:rPr>
                <w:lang w:val="es-ES" w:eastAsia="es-ES"/>
              </w:rPr>
              <w:t>Enabling</w:t>
            </w:r>
          </w:p>
        </w:tc>
        <w:tc>
          <w:tcPr>
            <w:tcW w:w="0" w:type="dxa"/>
            <w:hideMark/>
            <w:tcPrChange w:id="3976" w:author="Martinez De Hurtado Yela Fermin" w:date="2025-01-03T10:51:00Z" w16du:dateUtc="2025-01-03T09:51:00Z">
              <w:tcPr>
                <w:tcW w:w="1701" w:type="dxa"/>
                <w:gridSpan w:val="2"/>
                <w:hideMark/>
              </w:tcPr>
            </w:tcPrChange>
          </w:tcPr>
          <w:p w14:paraId="686E7913" w14:textId="77777777" w:rsidR="00324FD2" w:rsidRPr="0011300A" w:rsidRDefault="00324FD2" w:rsidP="0011300A">
            <w:pPr>
              <w:pStyle w:val="TableText"/>
              <w:rPr>
                <w:lang w:val="es-ES" w:eastAsia="es-ES"/>
              </w:rPr>
            </w:pPr>
            <w:r w:rsidRPr="0011300A">
              <w:rPr>
                <w:lang w:val="es-ES" w:eastAsia="es-ES"/>
              </w:rPr>
              <w:t> </w:t>
            </w:r>
          </w:p>
        </w:tc>
        <w:tc>
          <w:tcPr>
            <w:tcW w:w="0" w:type="dxa"/>
            <w:hideMark/>
            <w:tcPrChange w:id="3977" w:author="Martinez De Hurtado Yela Fermin" w:date="2025-01-03T10:51:00Z" w16du:dateUtc="2025-01-03T09:51:00Z">
              <w:tcPr>
                <w:tcW w:w="1701" w:type="dxa"/>
                <w:gridSpan w:val="2"/>
                <w:hideMark/>
              </w:tcPr>
            </w:tcPrChange>
          </w:tcPr>
          <w:p w14:paraId="7127CC74" w14:textId="77777777" w:rsidR="00324FD2" w:rsidRPr="0011300A" w:rsidRDefault="00324FD2" w:rsidP="0011300A">
            <w:pPr>
              <w:pStyle w:val="TableText"/>
              <w:rPr>
                <w:lang w:val="es-ES" w:eastAsia="es-ES"/>
              </w:rPr>
            </w:pPr>
            <w:r w:rsidRPr="0011300A">
              <w:rPr>
                <w:lang w:val="es-ES" w:eastAsia="es-ES"/>
              </w:rPr>
              <w:t> </w:t>
            </w:r>
          </w:p>
        </w:tc>
        <w:tc>
          <w:tcPr>
            <w:tcW w:w="0" w:type="dxa"/>
            <w:hideMark/>
            <w:tcPrChange w:id="3978" w:author="Martinez De Hurtado Yela Fermin" w:date="2025-01-03T10:51:00Z" w16du:dateUtc="2025-01-03T09:51:00Z">
              <w:tcPr>
                <w:tcW w:w="1701" w:type="dxa"/>
                <w:gridSpan w:val="2"/>
                <w:hideMark/>
              </w:tcPr>
            </w:tcPrChange>
          </w:tcPr>
          <w:p w14:paraId="1EDB7654" w14:textId="77777777" w:rsidR="00324FD2" w:rsidRPr="0011300A" w:rsidRDefault="00324FD2" w:rsidP="0011300A">
            <w:pPr>
              <w:pStyle w:val="TableText"/>
              <w:rPr>
                <w:lang w:val="es-ES" w:eastAsia="es-ES"/>
              </w:rPr>
            </w:pPr>
            <w:r w:rsidRPr="0011300A">
              <w:rPr>
                <w:lang w:val="es-ES" w:eastAsia="es-ES"/>
              </w:rPr>
              <w:t> </w:t>
            </w:r>
          </w:p>
        </w:tc>
        <w:tc>
          <w:tcPr>
            <w:tcW w:w="0" w:type="dxa"/>
            <w:hideMark/>
            <w:tcPrChange w:id="3979" w:author="Martinez De Hurtado Yela Fermin" w:date="2025-01-03T10:51:00Z" w16du:dateUtc="2025-01-03T09:51:00Z">
              <w:tcPr>
                <w:tcW w:w="1701" w:type="dxa"/>
                <w:gridSpan w:val="2"/>
                <w:hideMark/>
              </w:tcPr>
            </w:tcPrChange>
          </w:tcPr>
          <w:p w14:paraId="6457357A" w14:textId="77777777" w:rsidR="00324FD2" w:rsidRPr="0011300A" w:rsidRDefault="00324FD2" w:rsidP="0011300A">
            <w:pPr>
              <w:pStyle w:val="TableText"/>
              <w:rPr>
                <w:lang w:val="es-ES" w:eastAsia="es-ES"/>
              </w:rPr>
            </w:pPr>
            <w:r w:rsidRPr="0011300A">
              <w:rPr>
                <w:lang w:val="es-ES" w:eastAsia="es-ES"/>
              </w:rPr>
              <w:t> </w:t>
            </w:r>
          </w:p>
        </w:tc>
      </w:tr>
      <w:tr w:rsidR="00E22A1E" w:rsidRPr="0011300A" w14:paraId="07D1B985" w14:textId="77777777" w:rsidTr="00E22A1E">
        <w:trPr>
          <w:trHeight w:val="20"/>
          <w:ins w:id="3980" w:author="Martinez De Hurtado Yela Fermin" w:date="2025-01-02T17:38:00Z"/>
        </w:trPr>
        <w:tc>
          <w:tcPr>
            <w:tcW w:w="2780" w:type="dxa"/>
            <w:vMerge/>
          </w:tcPr>
          <w:p w14:paraId="3E062B94" w14:textId="77777777" w:rsidR="00324FD2" w:rsidRPr="0011300A" w:rsidRDefault="00324FD2" w:rsidP="0011300A">
            <w:pPr>
              <w:pStyle w:val="TableText"/>
              <w:rPr>
                <w:ins w:id="3981" w:author="Martinez De Hurtado Yela Fermin" w:date="2025-01-02T17:38:00Z" w16du:dateUtc="2025-01-02T16:38:00Z"/>
                <w:lang w:val="es-ES" w:eastAsia="es-ES"/>
              </w:rPr>
            </w:pPr>
          </w:p>
        </w:tc>
        <w:tc>
          <w:tcPr>
            <w:tcW w:w="1644" w:type="dxa"/>
            <w:tcBorders>
              <w:top w:val="single" w:sz="4" w:space="0" w:color="000000" w:themeColor="text1"/>
              <w:right w:val="single" w:sz="4" w:space="0" w:color="auto"/>
            </w:tcBorders>
          </w:tcPr>
          <w:p w14:paraId="0DC2AA5B" w14:textId="2EDB3D65" w:rsidR="00324FD2" w:rsidRPr="0011300A" w:rsidRDefault="00324FD2" w:rsidP="0011300A">
            <w:pPr>
              <w:pStyle w:val="TableText"/>
              <w:rPr>
                <w:ins w:id="3982" w:author="Martinez De Hurtado Yela Fermin" w:date="2025-01-02T17:38:00Z" w16du:dateUtc="2025-01-02T16:38:00Z"/>
                <w:lang w:val="es-ES" w:eastAsia="es-ES"/>
              </w:rPr>
            </w:pPr>
            <w:ins w:id="3983" w:author="Martinez De Hurtado Yela Fermin" w:date="2025-01-02T17:38:00Z" w16du:dateUtc="2025-01-02T16:38:00Z">
              <w:r w:rsidRPr="0011300A">
                <w:rPr>
                  <w:lang w:val="es-ES" w:eastAsia="es-ES"/>
                </w:rPr>
                <w:t>Santander-specific</w:t>
              </w:r>
            </w:ins>
          </w:p>
        </w:tc>
        <w:tc>
          <w:tcPr>
            <w:tcW w:w="1701" w:type="dxa"/>
            <w:tcBorders>
              <w:left w:val="single" w:sz="4" w:space="0" w:color="auto"/>
            </w:tcBorders>
          </w:tcPr>
          <w:p w14:paraId="000E1385" w14:textId="77777777" w:rsidR="00324FD2" w:rsidRPr="0011300A" w:rsidRDefault="00324FD2" w:rsidP="0011300A">
            <w:pPr>
              <w:pStyle w:val="TableText"/>
              <w:rPr>
                <w:ins w:id="3984" w:author="Martinez De Hurtado Yela Fermin" w:date="2025-01-02T17:38:00Z" w16du:dateUtc="2025-01-02T16:38:00Z"/>
                <w:lang w:val="es-ES" w:eastAsia="es-ES"/>
              </w:rPr>
            </w:pPr>
          </w:p>
        </w:tc>
        <w:tc>
          <w:tcPr>
            <w:tcW w:w="1701" w:type="dxa"/>
          </w:tcPr>
          <w:p w14:paraId="370F7A1B" w14:textId="56C86786" w:rsidR="00324FD2" w:rsidRPr="0011300A" w:rsidRDefault="00324FD2" w:rsidP="0011300A">
            <w:pPr>
              <w:pStyle w:val="TableText"/>
              <w:rPr>
                <w:ins w:id="3985" w:author="Martinez De Hurtado Yela Fermin" w:date="2025-01-02T17:38:00Z" w16du:dateUtc="2025-01-02T16:38:00Z"/>
                <w:lang w:val="es-ES" w:eastAsia="es-ES"/>
              </w:rPr>
            </w:pPr>
            <w:ins w:id="3986" w:author="Martinez De Hurtado Yela Fermin" w:date="2025-01-02T17:38:00Z" w16du:dateUtc="2025-01-02T16:38:00Z">
              <w:r w:rsidRPr="0011300A">
                <w:rPr>
                  <w:lang w:val="es-ES" w:eastAsia="es-ES"/>
                </w:rPr>
                <w:t>Enabling</w:t>
              </w:r>
            </w:ins>
          </w:p>
        </w:tc>
        <w:tc>
          <w:tcPr>
            <w:tcW w:w="1701" w:type="dxa"/>
          </w:tcPr>
          <w:p w14:paraId="67CC3EC4" w14:textId="77777777" w:rsidR="00324FD2" w:rsidRPr="0011300A" w:rsidRDefault="00324FD2" w:rsidP="0011300A">
            <w:pPr>
              <w:pStyle w:val="TableText"/>
              <w:rPr>
                <w:ins w:id="3987" w:author="Martinez De Hurtado Yela Fermin" w:date="2025-01-02T17:38:00Z" w16du:dateUtc="2025-01-02T16:38:00Z"/>
                <w:lang w:val="es-ES" w:eastAsia="es-ES"/>
              </w:rPr>
            </w:pPr>
          </w:p>
        </w:tc>
        <w:tc>
          <w:tcPr>
            <w:tcW w:w="1701" w:type="dxa"/>
          </w:tcPr>
          <w:p w14:paraId="2190CE54" w14:textId="77777777" w:rsidR="00324FD2" w:rsidRPr="0011300A" w:rsidRDefault="00324FD2" w:rsidP="0011300A">
            <w:pPr>
              <w:pStyle w:val="TableText"/>
              <w:rPr>
                <w:ins w:id="3988" w:author="Martinez De Hurtado Yela Fermin" w:date="2025-01-02T17:38:00Z" w16du:dateUtc="2025-01-02T16:38:00Z"/>
                <w:lang w:val="es-ES" w:eastAsia="es-ES"/>
              </w:rPr>
            </w:pPr>
          </w:p>
        </w:tc>
        <w:tc>
          <w:tcPr>
            <w:tcW w:w="1701" w:type="dxa"/>
          </w:tcPr>
          <w:p w14:paraId="4B484049" w14:textId="77777777" w:rsidR="00324FD2" w:rsidRPr="0011300A" w:rsidRDefault="00324FD2" w:rsidP="0011300A">
            <w:pPr>
              <w:pStyle w:val="TableText"/>
              <w:rPr>
                <w:ins w:id="3989" w:author="Martinez De Hurtado Yela Fermin" w:date="2025-01-02T17:38:00Z" w16du:dateUtc="2025-01-02T16:38:00Z"/>
                <w:lang w:val="es-ES" w:eastAsia="es-ES"/>
              </w:rPr>
            </w:pPr>
          </w:p>
        </w:tc>
        <w:tc>
          <w:tcPr>
            <w:tcW w:w="1701" w:type="dxa"/>
          </w:tcPr>
          <w:p w14:paraId="2DD70D35" w14:textId="77777777" w:rsidR="00324FD2" w:rsidRPr="0011300A" w:rsidRDefault="00324FD2" w:rsidP="0011300A">
            <w:pPr>
              <w:pStyle w:val="TableText"/>
              <w:rPr>
                <w:ins w:id="3990" w:author="Martinez De Hurtado Yela Fermin" w:date="2025-01-02T17:38:00Z" w16du:dateUtc="2025-01-02T16:38:00Z"/>
                <w:lang w:val="es-ES" w:eastAsia="es-ES"/>
              </w:rPr>
            </w:pPr>
          </w:p>
        </w:tc>
      </w:tr>
      <w:tr w:rsidR="00E22A1E" w:rsidRPr="0011300A" w14:paraId="2FAA38C1" w14:textId="77777777" w:rsidTr="00E22A1E">
        <w:tblPrEx>
          <w:tblW w:w="5351" w:type="pct"/>
          <w:tblLayout w:type="fixed"/>
          <w:tblLook w:val="0400" w:firstRow="0" w:lastRow="0" w:firstColumn="0" w:lastColumn="0" w:noHBand="0" w:noVBand="1"/>
          <w:tblPrExChange w:id="3991"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3992"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3993" w:author="Martinez De Hurtado Yela Fermin" w:date="2025-01-03T10:51:00Z" w16du:dateUtc="2025-01-03T09:51:00Z">
              <w:tcPr>
                <w:tcW w:w="2778" w:type="dxa"/>
                <w:tcBorders>
                  <w:top w:val="single" w:sz="4" w:space="0" w:color="000000" w:themeColor="text1"/>
                </w:tcBorders>
                <w:hideMark/>
              </w:tcPr>
            </w:tcPrChange>
          </w:tcPr>
          <w:p w14:paraId="4CCDED9F" w14:textId="77777777" w:rsidR="00C62EE6" w:rsidRPr="00626BD3" w:rsidRDefault="00C62EE6" w:rsidP="0011300A">
            <w:pPr>
              <w:pStyle w:val="TableText"/>
              <w:rPr>
                <w:lang w:val="en-GB" w:eastAsia="es-ES"/>
              </w:rPr>
            </w:pPr>
            <w:r w:rsidRPr="00626BD3">
              <w:rPr>
                <w:lang w:val="en-GB" w:eastAsia="es-ES"/>
              </w:rPr>
              <w:t>Underground permanent geological storage of CO2</w:t>
            </w:r>
          </w:p>
        </w:tc>
        <w:tc>
          <w:tcPr>
            <w:tcW w:w="1644" w:type="dxa"/>
            <w:tcBorders>
              <w:top w:val="single" w:sz="4" w:space="0" w:color="000000" w:themeColor="text1"/>
              <w:right w:val="single" w:sz="4" w:space="0" w:color="auto"/>
            </w:tcBorders>
            <w:hideMark/>
            <w:tcPrChange w:id="3994"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1321D810" w14:textId="77777777" w:rsidR="00C62EE6" w:rsidRPr="0011300A" w:rsidRDefault="00C62EE6" w:rsidP="0011300A">
            <w:pPr>
              <w:pStyle w:val="TableText"/>
              <w:rPr>
                <w:lang w:val="es-ES" w:eastAsia="es-ES"/>
              </w:rPr>
            </w:pPr>
            <w:r w:rsidRPr="0011300A">
              <w:rPr>
                <w:lang w:val="es-ES" w:eastAsia="es-ES"/>
              </w:rPr>
              <w:t>Santander-specific</w:t>
            </w:r>
          </w:p>
        </w:tc>
        <w:tc>
          <w:tcPr>
            <w:tcW w:w="0" w:type="dxa"/>
            <w:tcBorders>
              <w:left w:val="single" w:sz="4" w:space="0" w:color="auto"/>
            </w:tcBorders>
            <w:hideMark/>
            <w:tcPrChange w:id="3995" w:author="Martinez De Hurtado Yela Fermin" w:date="2025-01-03T10:51:00Z" w16du:dateUtc="2025-01-03T09:51:00Z">
              <w:tcPr>
                <w:tcW w:w="1701" w:type="dxa"/>
                <w:gridSpan w:val="2"/>
                <w:tcBorders>
                  <w:left w:val="single" w:sz="4" w:space="0" w:color="auto"/>
                </w:tcBorders>
                <w:hideMark/>
              </w:tcPr>
            </w:tcPrChange>
          </w:tcPr>
          <w:p w14:paraId="146AA0F4"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96" w:author="Martinez De Hurtado Yela Fermin" w:date="2025-01-03T10:51:00Z" w16du:dateUtc="2025-01-03T09:51:00Z">
              <w:tcPr>
                <w:tcW w:w="1701" w:type="dxa"/>
                <w:gridSpan w:val="2"/>
                <w:hideMark/>
              </w:tcPr>
            </w:tcPrChange>
          </w:tcPr>
          <w:p w14:paraId="59AD5A86" w14:textId="77777777" w:rsidR="00C62EE6" w:rsidRPr="0011300A" w:rsidRDefault="00CA004C" w:rsidP="0011300A">
            <w:pPr>
              <w:pStyle w:val="TableText"/>
              <w:rPr>
                <w:lang w:val="es-ES" w:eastAsia="es-ES"/>
              </w:rPr>
            </w:pPr>
            <w:r>
              <w:rPr>
                <w:lang w:val="es-ES" w:eastAsia="es-ES"/>
              </w:rPr>
              <w:t>Own Performance</w:t>
            </w:r>
          </w:p>
        </w:tc>
        <w:tc>
          <w:tcPr>
            <w:tcW w:w="0" w:type="dxa"/>
            <w:hideMark/>
            <w:tcPrChange w:id="3997" w:author="Martinez De Hurtado Yela Fermin" w:date="2025-01-03T10:51:00Z" w16du:dateUtc="2025-01-03T09:51:00Z">
              <w:tcPr>
                <w:tcW w:w="1701" w:type="dxa"/>
                <w:gridSpan w:val="2"/>
                <w:hideMark/>
              </w:tcPr>
            </w:tcPrChange>
          </w:tcPr>
          <w:p w14:paraId="6A76B51F"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98" w:author="Martinez De Hurtado Yela Fermin" w:date="2025-01-03T10:51:00Z" w16du:dateUtc="2025-01-03T09:51:00Z">
              <w:tcPr>
                <w:tcW w:w="1701" w:type="dxa"/>
                <w:gridSpan w:val="2"/>
                <w:hideMark/>
              </w:tcPr>
            </w:tcPrChange>
          </w:tcPr>
          <w:p w14:paraId="670F5C6C"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3999" w:author="Martinez De Hurtado Yela Fermin" w:date="2025-01-03T10:51:00Z" w16du:dateUtc="2025-01-03T09:51:00Z">
              <w:tcPr>
                <w:tcW w:w="1701" w:type="dxa"/>
                <w:gridSpan w:val="2"/>
                <w:hideMark/>
              </w:tcPr>
            </w:tcPrChange>
          </w:tcPr>
          <w:p w14:paraId="5359863B" w14:textId="77777777" w:rsidR="00C62EE6" w:rsidRPr="0011300A" w:rsidRDefault="00C62EE6" w:rsidP="0011300A">
            <w:pPr>
              <w:pStyle w:val="TableText"/>
              <w:rPr>
                <w:lang w:val="es-ES" w:eastAsia="es-ES"/>
              </w:rPr>
            </w:pPr>
            <w:r w:rsidRPr="0011300A">
              <w:rPr>
                <w:lang w:val="es-ES" w:eastAsia="es-ES"/>
              </w:rPr>
              <w:t> </w:t>
            </w:r>
          </w:p>
        </w:tc>
        <w:tc>
          <w:tcPr>
            <w:tcW w:w="0" w:type="dxa"/>
            <w:hideMark/>
            <w:tcPrChange w:id="4000" w:author="Martinez De Hurtado Yela Fermin" w:date="2025-01-03T10:51:00Z" w16du:dateUtc="2025-01-03T09:51:00Z">
              <w:tcPr>
                <w:tcW w:w="1701" w:type="dxa"/>
                <w:gridSpan w:val="2"/>
                <w:hideMark/>
              </w:tcPr>
            </w:tcPrChange>
          </w:tcPr>
          <w:p w14:paraId="2C7F6DF6" w14:textId="77777777" w:rsidR="00C62EE6" w:rsidRPr="0011300A" w:rsidRDefault="00C62EE6" w:rsidP="0011300A">
            <w:pPr>
              <w:pStyle w:val="TableText"/>
              <w:rPr>
                <w:lang w:val="es-ES" w:eastAsia="es-ES"/>
              </w:rPr>
            </w:pPr>
            <w:r w:rsidRPr="0011300A">
              <w:rPr>
                <w:lang w:val="es-ES" w:eastAsia="es-ES"/>
              </w:rPr>
              <w:t> </w:t>
            </w:r>
          </w:p>
        </w:tc>
      </w:tr>
      <w:tr w:rsidR="00E22A1E" w:rsidRPr="0011300A" w14:paraId="2330F5C1" w14:textId="77777777" w:rsidTr="00E22A1E">
        <w:tblPrEx>
          <w:tblW w:w="5351" w:type="pct"/>
          <w:tblLayout w:type="fixed"/>
          <w:tblLook w:val="0400" w:firstRow="0" w:lastRow="0" w:firstColumn="0" w:lastColumn="0" w:noHBand="0" w:noVBand="1"/>
          <w:tblPrExChange w:id="4001"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02"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003" w:author="Martinez De Hurtado Yela Fermin" w:date="2025-01-03T10:51:00Z" w16du:dateUtc="2025-01-03T09:51:00Z">
              <w:tcPr>
                <w:tcW w:w="2778" w:type="dxa"/>
                <w:vMerge w:val="restart"/>
                <w:tcBorders>
                  <w:top w:val="single" w:sz="4" w:space="0" w:color="000000" w:themeColor="text1"/>
                </w:tcBorders>
                <w:hideMark/>
              </w:tcPr>
            </w:tcPrChange>
          </w:tcPr>
          <w:p w14:paraId="30501B68" w14:textId="77777777" w:rsidR="00D72E33" w:rsidRPr="0011300A" w:rsidRDefault="00D72E33" w:rsidP="0011300A">
            <w:pPr>
              <w:pStyle w:val="TableText"/>
              <w:rPr>
                <w:lang w:val="es-ES" w:eastAsia="es-ES"/>
              </w:rPr>
            </w:pPr>
            <w:r w:rsidRPr="0011300A">
              <w:rPr>
                <w:lang w:val="es-ES" w:eastAsia="es-ES"/>
              </w:rPr>
              <w:t>Water supply</w:t>
            </w:r>
          </w:p>
        </w:tc>
        <w:tc>
          <w:tcPr>
            <w:tcW w:w="1644" w:type="dxa"/>
            <w:tcBorders>
              <w:top w:val="single" w:sz="4" w:space="0" w:color="000000" w:themeColor="text1"/>
              <w:right w:val="single" w:sz="4" w:space="0" w:color="auto"/>
            </w:tcBorders>
            <w:hideMark/>
            <w:tcPrChange w:id="4004"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C382FB7" w14:textId="77777777" w:rsidR="00D72E33" w:rsidRPr="0011300A" w:rsidRDefault="00D72E33" w:rsidP="0011300A">
            <w:pPr>
              <w:pStyle w:val="TableText"/>
              <w:rPr>
                <w:lang w:val="es-ES" w:eastAsia="es-ES"/>
              </w:rPr>
            </w:pPr>
            <w:r w:rsidRPr="0011300A">
              <w:rPr>
                <w:lang w:val="es-ES" w:eastAsia="es-ES"/>
              </w:rPr>
              <w:t>EU Taxonomy</w:t>
            </w:r>
          </w:p>
        </w:tc>
        <w:tc>
          <w:tcPr>
            <w:tcW w:w="0" w:type="dxa"/>
            <w:tcBorders>
              <w:left w:val="single" w:sz="4" w:space="0" w:color="auto"/>
            </w:tcBorders>
            <w:hideMark/>
            <w:tcPrChange w:id="4005" w:author="Martinez De Hurtado Yela Fermin" w:date="2025-01-03T10:51:00Z" w16du:dateUtc="2025-01-03T09:51:00Z">
              <w:tcPr>
                <w:tcW w:w="1701" w:type="dxa"/>
                <w:gridSpan w:val="2"/>
                <w:tcBorders>
                  <w:left w:val="single" w:sz="4" w:space="0" w:color="auto"/>
                </w:tcBorders>
                <w:hideMark/>
              </w:tcPr>
            </w:tcPrChange>
          </w:tcPr>
          <w:p w14:paraId="628B252B" w14:textId="77777777" w:rsidR="00D72E33" w:rsidRPr="0011300A" w:rsidRDefault="00D72E33" w:rsidP="0011300A">
            <w:pPr>
              <w:pStyle w:val="TableText"/>
              <w:rPr>
                <w:lang w:val="es-ES" w:eastAsia="es-ES"/>
              </w:rPr>
            </w:pPr>
            <w:r w:rsidRPr="0011300A">
              <w:rPr>
                <w:lang w:val="es-ES" w:eastAsia="es-ES"/>
              </w:rPr>
              <w:t> </w:t>
            </w:r>
          </w:p>
        </w:tc>
        <w:tc>
          <w:tcPr>
            <w:tcW w:w="0" w:type="dxa"/>
            <w:hideMark/>
            <w:tcPrChange w:id="4006" w:author="Martinez De Hurtado Yela Fermin" w:date="2025-01-03T10:51:00Z" w16du:dateUtc="2025-01-03T09:51:00Z">
              <w:tcPr>
                <w:tcW w:w="1701" w:type="dxa"/>
                <w:gridSpan w:val="2"/>
                <w:hideMark/>
              </w:tcPr>
            </w:tcPrChange>
          </w:tcPr>
          <w:p w14:paraId="0F1DCA7A" w14:textId="77777777" w:rsidR="00D72E33" w:rsidRPr="0011300A" w:rsidRDefault="00D72E33" w:rsidP="0011300A">
            <w:pPr>
              <w:pStyle w:val="TableText"/>
              <w:rPr>
                <w:lang w:val="es-ES" w:eastAsia="es-ES"/>
              </w:rPr>
            </w:pPr>
            <w:r w:rsidRPr="0011300A">
              <w:rPr>
                <w:lang w:val="es-ES" w:eastAsia="es-ES"/>
              </w:rPr>
              <w:t> </w:t>
            </w:r>
          </w:p>
        </w:tc>
        <w:tc>
          <w:tcPr>
            <w:tcW w:w="0" w:type="dxa"/>
            <w:hideMark/>
            <w:tcPrChange w:id="4007" w:author="Martinez De Hurtado Yela Fermin" w:date="2025-01-03T10:51:00Z" w16du:dateUtc="2025-01-03T09:51:00Z">
              <w:tcPr>
                <w:tcW w:w="1701" w:type="dxa"/>
                <w:gridSpan w:val="2"/>
                <w:hideMark/>
              </w:tcPr>
            </w:tcPrChange>
          </w:tcPr>
          <w:p w14:paraId="04ED545C" w14:textId="77777777" w:rsidR="00D72E33" w:rsidRPr="0011300A" w:rsidRDefault="00D72E33" w:rsidP="0011300A">
            <w:pPr>
              <w:pStyle w:val="TableText"/>
              <w:rPr>
                <w:lang w:val="es-ES" w:eastAsia="es-ES"/>
              </w:rPr>
            </w:pPr>
            <w:r>
              <w:rPr>
                <w:lang w:val="es-ES" w:eastAsia="es-ES"/>
              </w:rPr>
              <w:t>Own Performance</w:t>
            </w:r>
          </w:p>
        </w:tc>
        <w:tc>
          <w:tcPr>
            <w:tcW w:w="0" w:type="dxa"/>
            <w:hideMark/>
            <w:tcPrChange w:id="4008" w:author="Martinez De Hurtado Yela Fermin" w:date="2025-01-03T10:51:00Z" w16du:dateUtc="2025-01-03T09:51:00Z">
              <w:tcPr>
                <w:tcW w:w="1701" w:type="dxa"/>
                <w:gridSpan w:val="2"/>
                <w:hideMark/>
              </w:tcPr>
            </w:tcPrChange>
          </w:tcPr>
          <w:p w14:paraId="1FC9FD14" w14:textId="77777777" w:rsidR="00D72E33" w:rsidRPr="0011300A" w:rsidRDefault="00D72E33" w:rsidP="0011300A">
            <w:pPr>
              <w:pStyle w:val="TableText"/>
              <w:rPr>
                <w:lang w:val="es-ES" w:eastAsia="es-ES"/>
              </w:rPr>
            </w:pPr>
            <w:r w:rsidRPr="0011300A">
              <w:rPr>
                <w:lang w:val="es-ES" w:eastAsia="es-ES"/>
              </w:rPr>
              <w:t> </w:t>
            </w:r>
          </w:p>
        </w:tc>
        <w:tc>
          <w:tcPr>
            <w:tcW w:w="0" w:type="dxa"/>
            <w:hideMark/>
            <w:tcPrChange w:id="4009" w:author="Martinez De Hurtado Yela Fermin" w:date="2025-01-03T10:51:00Z" w16du:dateUtc="2025-01-03T09:51:00Z">
              <w:tcPr>
                <w:tcW w:w="1701" w:type="dxa"/>
                <w:gridSpan w:val="2"/>
                <w:hideMark/>
              </w:tcPr>
            </w:tcPrChange>
          </w:tcPr>
          <w:p w14:paraId="22FEAFD3" w14:textId="77777777" w:rsidR="00D72E33" w:rsidRPr="0011300A" w:rsidRDefault="00D72E33" w:rsidP="0011300A">
            <w:pPr>
              <w:pStyle w:val="TableText"/>
              <w:rPr>
                <w:lang w:val="es-ES" w:eastAsia="es-ES"/>
              </w:rPr>
            </w:pPr>
            <w:r w:rsidRPr="0011300A">
              <w:rPr>
                <w:lang w:val="es-ES" w:eastAsia="es-ES"/>
              </w:rPr>
              <w:t> </w:t>
            </w:r>
          </w:p>
        </w:tc>
        <w:tc>
          <w:tcPr>
            <w:tcW w:w="0" w:type="dxa"/>
            <w:hideMark/>
            <w:tcPrChange w:id="4010" w:author="Martinez De Hurtado Yela Fermin" w:date="2025-01-03T10:51:00Z" w16du:dateUtc="2025-01-03T09:51:00Z">
              <w:tcPr>
                <w:tcW w:w="1701" w:type="dxa"/>
                <w:gridSpan w:val="2"/>
                <w:hideMark/>
              </w:tcPr>
            </w:tcPrChange>
          </w:tcPr>
          <w:p w14:paraId="1FABF70A" w14:textId="77777777" w:rsidR="00D72E33" w:rsidRPr="0011300A" w:rsidRDefault="00D72E33" w:rsidP="0011300A">
            <w:pPr>
              <w:pStyle w:val="TableText"/>
              <w:rPr>
                <w:lang w:val="es-ES" w:eastAsia="es-ES"/>
              </w:rPr>
            </w:pPr>
            <w:r w:rsidRPr="0011300A">
              <w:rPr>
                <w:lang w:val="es-ES" w:eastAsia="es-ES"/>
              </w:rPr>
              <w:t> </w:t>
            </w:r>
          </w:p>
        </w:tc>
      </w:tr>
      <w:tr w:rsidR="00E22A1E" w:rsidRPr="0011300A" w14:paraId="45C49C6C" w14:textId="77777777" w:rsidTr="00E22A1E">
        <w:trPr>
          <w:trHeight w:val="20"/>
          <w:ins w:id="4011" w:author="Martinez De Hurtado Yela Fermin" w:date="2024-10-02T12:20:00Z"/>
        </w:trPr>
        <w:tc>
          <w:tcPr>
            <w:tcW w:w="2780" w:type="dxa"/>
            <w:vMerge/>
          </w:tcPr>
          <w:p w14:paraId="486345B2" w14:textId="77777777" w:rsidR="00D72E33" w:rsidRPr="0011300A" w:rsidRDefault="00D72E33" w:rsidP="00D72E33">
            <w:pPr>
              <w:pStyle w:val="TableText"/>
              <w:rPr>
                <w:ins w:id="4012" w:author="Martinez De Hurtado Yela Fermin" w:date="2024-10-02T12:20:00Z"/>
                <w:lang w:val="es-ES" w:eastAsia="es-ES"/>
              </w:rPr>
            </w:pPr>
          </w:p>
        </w:tc>
        <w:tc>
          <w:tcPr>
            <w:tcW w:w="1644" w:type="dxa"/>
            <w:tcBorders>
              <w:top w:val="single" w:sz="4" w:space="0" w:color="000000" w:themeColor="text1"/>
              <w:right w:val="single" w:sz="4" w:space="0" w:color="auto"/>
            </w:tcBorders>
          </w:tcPr>
          <w:p w14:paraId="2375A751" w14:textId="1FDC2F04" w:rsidR="00D72E33" w:rsidRPr="0011300A" w:rsidRDefault="00D72E33" w:rsidP="00D72E33">
            <w:pPr>
              <w:pStyle w:val="TableText"/>
              <w:rPr>
                <w:ins w:id="4013" w:author="Martinez De Hurtado Yela Fermin" w:date="2024-10-02T12:20:00Z"/>
                <w:lang w:val="es-ES" w:eastAsia="es-ES"/>
              </w:rPr>
            </w:pPr>
            <w:ins w:id="4014" w:author="Martinez De Hurtado Yela Fermin" w:date="2024-10-02T12:21:00Z">
              <w:r w:rsidRPr="0011300A">
                <w:rPr>
                  <w:lang w:val="es-ES" w:eastAsia="es-ES"/>
                </w:rPr>
                <w:t>Santander-specific</w:t>
              </w:r>
            </w:ins>
          </w:p>
        </w:tc>
        <w:tc>
          <w:tcPr>
            <w:tcW w:w="1701" w:type="dxa"/>
            <w:tcBorders>
              <w:left w:val="single" w:sz="4" w:space="0" w:color="auto"/>
            </w:tcBorders>
          </w:tcPr>
          <w:p w14:paraId="73A0863F" w14:textId="77777777" w:rsidR="00D72E33" w:rsidRPr="0011300A" w:rsidRDefault="00D72E33" w:rsidP="00D72E33">
            <w:pPr>
              <w:pStyle w:val="TableText"/>
              <w:rPr>
                <w:ins w:id="4015" w:author="Martinez De Hurtado Yela Fermin" w:date="2024-10-02T12:20:00Z"/>
                <w:lang w:val="es-ES" w:eastAsia="es-ES"/>
              </w:rPr>
            </w:pPr>
          </w:p>
        </w:tc>
        <w:tc>
          <w:tcPr>
            <w:tcW w:w="1701" w:type="dxa"/>
          </w:tcPr>
          <w:p w14:paraId="704B0516" w14:textId="77777777" w:rsidR="00D72E33" w:rsidRPr="0011300A" w:rsidRDefault="00D72E33" w:rsidP="00D72E33">
            <w:pPr>
              <w:pStyle w:val="TableText"/>
              <w:rPr>
                <w:ins w:id="4016" w:author="Martinez De Hurtado Yela Fermin" w:date="2024-10-02T12:20:00Z"/>
                <w:lang w:val="es-ES" w:eastAsia="es-ES"/>
              </w:rPr>
            </w:pPr>
          </w:p>
        </w:tc>
        <w:tc>
          <w:tcPr>
            <w:tcW w:w="1701" w:type="dxa"/>
          </w:tcPr>
          <w:p w14:paraId="090F13E8" w14:textId="2871BEF5" w:rsidR="00D72E33" w:rsidRDefault="00D72E33" w:rsidP="00D72E33">
            <w:pPr>
              <w:pStyle w:val="TableText"/>
              <w:rPr>
                <w:ins w:id="4017" w:author="Martinez De Hurtado Yela Fermin" w:date="2024-10-02T12:20:00Z"/>
                <w:lang w:val="es-ES" w:eastAsia="es-ES"/>
              </w:rPr>
            </w:pPr>
            <w:ins w:id="4018" w:author="Martinez De Hurtado Yela Fermin" w:date="2024-10-02T12:21:00Z">
              <w:r>
                <w:rPr>
                  <w:lang w:val="es-ES" w:eastAsia="es-ES"/>
                </w:rPr>
                <w:t>Own Performance</w:t>
              </w:r>
            </w:ins>
          </w:p>
        </w:tc>
        <w:tc>
          <w:tcPr>
            <w:tcW w:w="1701" w:type="dxa"/>
          </w:tcPr>
          <w:p w14:paraId="227B68F3" w14:textId="77777777" w:rsidR="00D72E33" w:rsidRPr="0011300A" w:rsidRDefault="00D72E33" w:rsidP="00D72E33">
            <w:pPr>
              <w:pStyle w:val="TableText"/>
              <w:rPr>
                <w:ins w:id="4019" w:author="Martinez De Hurtado Yela Fermin" w:date="2024-10-02T12:20:00Z"/>
                <w:lang w:val="es-ES" w:eastAsia="es-ES"/>
              </w:rPr>
            </w:pPr>
          </w:p>
        </w:tc>
        <w:tc>
          <w:tcPr>
            <w:tcW w:w="1701" w:type="dxa"/>
          </w:tcPr>
          <w:p w14:paraId="7375F88F" w14:textId="77777777" w:rsidR="00D72E33" w:rsidRPr="0011300A" w:rsidRDefault="00D72E33" w:rsidP="00D72E33">
            <w:pPr>
              <w:pStyle w:val="TableText"/>
              <w:rPr>
                <w:ins w:id="4020" w:author="Martinez De Hurtado Yela Fermin" w:date="2024-10-02T12:20:00Z"/>
                <w:lang w:val="es-ES" w:eastAsia="es-ES"/>
              </w:rPr>
            </w:pPr>
          </w:p>
        </w:tc>
        <w:tc>
          <w:tcPr>
            <w:tcW w:w="1701" w:type="dxa"/>
          </w:tcPr>
          <w:p w14:paraId="0FCD6E54" w14:textId="77777777" w:rsidR="00D72E33" w:rsidRPr="0011300A" w:rsidRDefault="00D72E33" w:rsidP="00D72E33">
            <w:pPr>
              <w:pStyle w:val="TableText"/>
              <w:rPr>
                <w:ins w:id="4021" w:author="Martinez De Hurtado Yela Fermin" w:date="2024-10-02T12:20:00Z"/>
                <w:lang w:val="es-ES" w:eastAsia="es-ES"/>
              </w:rPr>
            </w:pPr>
          </w:p>
        </w:tc>
      </w:tr>
      <w:tr w:rsidR="00E22A1E" w:rsidRPr="0011300A" w14:paraId="40307095" w14:textId="77777777" w:rsidTr="00E22A1E">
        <w:tblPrEx>
          <w:tblW w:w="5351" w:type="pct"/>
          <w:tblLayout w:type="fixed"/>
          <w:tblLook w:val="0400" w:firstRow="0" w:lastRow="0" w:firstColumn="0" w:lastColumn="0" w:noHBand="0" w:noVBand="1"/>
          <w:tblPrExChange w:id="402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23"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024" w:author="Martinez De Hurtado Yela Fermin" w:date="2025-01-03T10:51:00Z" w16du:dateUtc="2025-01-03T09:51:00Z">
              <w:tcPr>
                <w:tcW w:w="2778" w:type="dxa"/>
                <w:vMerge w:val="restart"/>
                <w:tcBorders>
                  <w:top w:val="single" w:sz="4" w:space="0" w:color="000000" w:themeColor="text1"/>
                </w:tcBorders>
                <w:hideMark/>
              </w:tcPr>
            </w:tcPrChange>
          </w:tcPr>
          <w:p w14:paraId="2850ACA7" w14:textId="77777777" w:rsidR="00D72E33" w:rsidRPr="0011300A" w:rsidRDefault="00D72E33" w:rsidP="00D72E33">
            <w:pPr>
              <w:pStyle w:val="TableText"/>
              <w:rPr>
                <w:lang w:val="es-ES" w:eastAsia="es-ES"/>
              </w:rPr>
            </w:pPr>
            <w:r w:rsidRPr="0011300A">
              <w:rPr>
                <w:lang w:val="es-ES" w:eastAsia="es-ES"/>
              </w:rPr>
              <w:t>Urban Waste Water Treatment</w:t>
            </w:r>
          </w:p>
        </w:tc>
        <w:tc>
          <w:tcPr>
            <w:tcW w:w="1644" w:type="dxa"/>
            <w:tcBorders>
              <w:top w:val="single" w:sz="4" w:space="0" w:color="000000" w:themeColor="text1"/>
              <w:right w:val="single" w:sz="4" w:space="0" w:color="auto"/>
            </w:tcBorders>
            <w:hideMark/>
            <w:tcPrChange w:id="402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39FC5DB5"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026" w:author="Martinez De Hurtado Yela Fermin" w:date="2025-01-03T10:51:00Z" w16du:dateUtc="2025-01-03T09:51:00Z">
              <w:tcPr>
                <w:tcW w:w="1701" w:type="dxa"/>
                <w:gridSpan w:val="2"/>
                <w:tcBorders>
                  <w:left w:val="single" w:sz="4" w:space="0" w:color="auto"/>
                </w:tcBorders>
                <w:hideMark/>
              </w:tcPr>
            </w:tcPrChange>
          </w:tcPr>
          <w:p w14:paraId="21A3B6D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27" w:author="Martinez De Hurtado Yela Fermin" w:date="2025-01-03T10:51:00Z" w16du:dateUtc="2025-01-03T09:51:00Z">
              <w:tcPr>
                <w:tcW w:w="1701" w:type="dxa"/>
                <w:gridSpan w:val="2"/>
                <w:hideMark/>
              </w:tcPr>
            </w:tcPrChange>
          </w:tcPr>
          <w:p w14:paraId="20A9C732"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28" w:author="Martinez De Hurtado Yela Fermin" w:date="2025-01-03T10:51:00Z" w16du:dateUtc="2025-01-03T09:51:00Z">
              <w:tcPr>
                <w:tcW w:w="1701" w:type="dxa"/>
                <w:gridSpan w:val="2"/>
                <w:hideMark/>
              </w:tcPr>
            </w:tcPrChange>
          </w:tcPr>
          <w:p w14:paraId="2C4B9D63"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029" w:author="Martinez De Hurtado Yela Fermin" w:date="2025-01-03T10:51:00Z" w16du:dateUtc="2025-01-03T09:51:00Z">
              <w:tcPr>
                <w:tcW w:w="1701" w:type="dxa"/>
                <w:gridSpan w:val="2"/>
                <w:hideMark/>
              </w:tcPr>
            </w:tcPrChange>
          </w:tcPr>
          <w:p w14:paraId="6BE198B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30" w:author="Martinez De Hurtado Yela Fermin" w:date="2025-01-03T10:51:00Z" w16du:dateUtc="2025-01-03T09:51:00Z">
              <w:tcPr>
                <w:tcW w:w="1701" w:type="dxa"/>
                <w:gridSpan w:val="2"/>
                <w:hideMark/>
              </w:tcPr>
            </w:tcPrChange>
          </w:tcPr>
          <w:p w14:paraId="48AD3FDC"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31" w:author="Martinez De Hurtado Yela Fermin" w:date="2025-01-03T10:51:00Z" w16du:dateUtc="2025-01-03T09:51:00Z">
              <w:tcPr>
                <w:tcW w:w="1701" w:type="dxa"/>
                <w:gridSpan w:val="2"/>
                <w:hideMark/>
              </w:tcPr>
            </w:tcPrChange>
          </w:tcPr>
          <w:p w14:paraId="3977B390"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54E6D797" w14:textId="77777777" w:rsidTr="00E22A1E">
        <w:tblPrEx>
          <w:tblW w:w="5351" w:type="pct"/>
          <w:tblLayout w:type="fixed"/>
          <w:tblLook w:val="0400" w:firstRow="0" w:lastRow="0" w:firstColumn="0" w:lastColumn="0" w:noHBand="0" w:noVBand="1"/>
          <w:tblPrExChange w:id="403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33" w:author="Martinez De Hurtado Yela Fermin" w:date="2025-01-03T10:51:00Z" w16du:dateUtc="2025-01-03T09:51:00Z">
            <w:trPr>
              <w:gridAfter w:val="0"/>
              <w:trHeight w:val="20"/>
            </w:trPr>
          </w:trPrChange>
        </w:trPr>
        <w:tc>
          <w:tcPr>
            <w:tcW w:w="2780" w:type="dxa"/>
            <w:vMerge/>
            <w:hideMark/>
            <w:tcPrChange w:id="4034" w:author="Martinez De Hurtado Yela Fermin" w:date="2025-01-03T10:51:00Z" w16du:dateUtc="2025-01-03T09:51:00Z">
              <w:tcPr>
                <w:tcW w:w="2778" w:type="dxa"/>
                <w:vMerge/>
                <w:hideMark/>
              </w:tcPr>
            </w:tcPrChange>
          </w:tcPr>
          <w:p w14:paraId="1D5BD2BB" w14:textId="77777777" w:rsidR="00D72E33" w:rsidRPr="0011300A" w:rsidRDefault="00D72E33" w:rsidP="00D72E33">
            <w:pPr>
              <w:pStyle w:val="TableText"/>
              <w:rPr>
                <w:lang w:val="es-ES" w:eastAsia="es-ES"/>
              </w:rPr>
            </w:pPr>
          </w:p>
        </w:tc>
        <w:tc>
          <w:tcPr>
            <w:tcW w:w="1644" w:type="dxa"/>
            <w:tcBorders>
              <w:top w:val="single" w:sz="4" w:space="0" w:color="000000" w:themeColor="text1"/>
              <w:right w:val="single" w:sz="4" w:space="0" w:color="auto"/>
            </w:tcBorders>
            <w:hideMark/>
            <w:tcPrChange w:id="403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66B0182A" w14:textId="77777777" w:rsidR="00D72E33" w:rsidRPr="0011300A" w:rsidRDefault="00D72E33" w:rsidP="00D72E33">
            <w:pPr>
              <w:pStyle w:val="TableText"/>
              <w:rPr>
                <w:lang w:val="es-ES" w:eastAsia="es-ES"/>
              </w:rPr>
            </w:pPr>
            <w:r w:rsidRPr="0011300A">
              <w:rPr>
                <w:lang w:val="es-ES" w:eastAsia="es-ES"/>
              </w:rPr>
              <w:t>Santander-specific</w:t>
            </w:r>
          </w:p>
        </w:tc>
        <w:tc>
          <w:tcPr>
            <w:tcW w:w="0" w:type="dxa"/>
            <w:tcBorders>
              <w:left w:val="single" w:sz="4" w:space="0" w:color="auto"/>
            </w:tcBorders>
            <w:hideMark/>
            <w:tcPrChange w:id="4036" w:author="Martinez De Hurtado Yela Fermin" w:date="2025-01-03T10:51:00Z" w16du:dateUtc="2025-01-03T09:51:00Z">
              <w:tcPr>
                <w:tcW w:w="1701" w:type="dxa"/>
                <w:gridSpan w:val="2"/>
                <w:tcBorders>
                  <w:left w:val="single" w:sz="4" w:space="0" w:color="auto"/>
                </w:tcBorders>
                <w:hideMark/>
              </w:tcPr>
            </w:tcPrChange>
          </w:tcPr>
          <w:p w14:paraId="0C9BE0F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37" w:author="Martinez De Hurtado Yela Fermin" w:date="2025-01-03T10:51:00Z" w16du:dateUtc="2025-01-03T09:51:00Z">
              <w:tcPr>
                <w:tcW w:w="1701" w:type="dxa"/>
                <w:gridSpan w:val="2"/>
                <w:hideMark/>
              </w:tcPr>
            </w:tcPrChange>
          </w:tcPr>
          <w:p w14:paraId="53135307"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38" w:author="Martinez De Hurtado Yela Fermin" w:date="2025-01-03T10:51:00Z" w16du:dateUtc="2025-01-03T09:51:00Z">
              <w:tcPr>
                <w:tcW w:w="1701" w:type="dxa"/>
                <w:gridSpan w:val="2"/>
                <w:hideMark/>
              </w:tcPr>
            </w:tcPrChange>
          </w:tcPr>
          <w:p w14:paraId="27651CD2"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039" w:author="Martinez De Hurtado Yela Fermin" w:date="2025-01-03T10:51:00Z" w16du:dateUtc="2025-01-03T09:51:00Z">
              <w:tcPr>
                <w:tcW w:w="1701" w:type="dxa"/>
                <w:gridSpan w:val="2"/>
                <w:hideMark/>
              </w:tcPr>
            </w:tcPrChange>
          </w:tcPr>
          <w:p w14:paraId="6D0F5FA1"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40" w:author="Martinez De Hurtado Yela Fermin" w:date="2025-01-03T10:51:00Z" w16du:dateUtc="2025-01-03T09:51:00Z">
              <w:tcPr>
                <w:tcW w:w="1701" w:type="dxa"/>
                <w:gridSpan w:val="2"/>
                <w:hideMark/>
              </w:tcPr>
            </w:tcPrChange>
          </w:tcPr>
          <w:p w14:paraId="01D49E4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41" w:author="Martinez De Hurtado Yela Fermin" w:date="2025-01-03T10:51:00Z" w16du:dateUtc="2025-01-03T09:51:00Z">
              <w:tcPr>
                <w:tcW w:w="1701" w:type="dxa"/>
                <w:gridSpan w:val="2"/>
                <w:hideMark/>
              </w:tcPr>
            </w:tcPrChange>
          </w:tcPr>
          <w:p w14:paraId="54C9985C"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587D9D07" w14:textId="77777777" w:rsidTr="00E22A1E">
        <w:tblPrEx>
          <w:tblW w:w="5351" w:type="pct"/>
          <w:tblLayout w:type="fixed"/>
          <w:tblLook w:val="0400" w:firstRow="0" w:lastRow="0" w:firstColumn="0" w:lastColumn="0" w:noHBand="0" w:noVBand="1"/>
          <w:tblPrExChange w:id="404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43"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044" w:author="Martinez De Hurtado Yela Fermin" w:date="2025-01-03T10:51:00Z" w16du:dateUtc="2025-01-03T09:51:00Z">
              <w:tcPr>
                <w:tcW w:w="2778" w:type="dxa"/>
                <w:vMerge w:val="restart"/>
                <w:tcBorders>
                  <w:top w:val="single" w:sz="4" w:space="0" w:color="000000" w:themeColor="text1"/>
                </w:tcBorders>
                <w:hideMark/>
              </w:tcPr>
            </w:tcPrChange>
          </w:tcPr>
          <w:p w14:paraId="36E9A85A" w14:textId="77777777" w:rsidR="00D72E33" w:rsidRPr="00626BD3" w:rsidRDefault="00D72E33" w:rsidP="00D72E33">
            <w:pPr>
              <w:pStyle w:val="TableText"/>
              <w:rPr>
                <w:lang w:val="en-GB" w:eastAsia="es-ES"/>
              </w:rPr>
            </w:pPr>
            <w:r w:rsidRPr="00626BD3">
              <w:rPr>
                <w:lang w:val="en-GB" w:eastAsia="es-ES"/>
              </w:rPr>
              <w:lastRenderedPageBreak/>
              <w:t>Sustainable urban drainage systems (SUDS)</w:t>
            </w:r>
          </w:p>
        </w:tc>
        <w:tc>
          <w:tcPr>
            <w:tcW w:w="1644" w:type="dxa"/>
            <w:tcBorders>
              <w:top w:val="single" w:sz="4" w:space="0" w:color="000000" w:themeColor="text1"/>
              <w:right w:val="single" w:sz="4" w:space="0" w:color="auto"/>
            </w:tcBorders>
            <w:hideMark/>
            <w:tcPrChange w:id="404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3CEC5F22"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046" w:author="Martinez De Hurtado Yela Fermin" w:date="2025-01-03T10:51:00Z" w16du:dateUtc="2025-01-03T09:51:00Z">
              <w:tcPr>
                <w:tcW w:w="1701" w:type="dxa"/>
                <w:gridSpan w:val="2"/>
                <w:tcBorders>
                  <w:left w:val="single" w:sz="4" w:space="0" w:color="auto"/>
                </w:tcBorders>
                <w:hideMark/>
              </w:tcPr>
            </w:tcPrChange>
          </w:tcPr>
          <w:p w14:paraId="530A7E68"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47" w:author="Martinez De Hurtado Yela Fermin" w:date="2025-01-03T10:51:00Z" w16du:dateUtc="2025-01-03T09:51:00Z">
              <w:tcPr>
                <w:tcW w:w="1701" w:type="dxa"/>
                <w:gridSpan w:val="2"/>
                <w:hideMark/>
              </w:tcPr>
            </w:tcPrChange>
          </w:tcPr>
          <w:p w14:paraId="54A03A91"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48" w:author="Martinez De Hurtado Yela Fermin" w:date="2025-01-03T10:51:00Z" w16du:dateUtc="2025-01-03T09:51:00Z">
              <w:tcPr>
                <w:tcW w:w="1701" w:type="dxa"/>
                <w:gridSpan w:val="2"/>
                <w:hideMark/>
              </w:tcPr>
            </w:tcPrChange>
          </w:tcPr>
          <w:p w14:paraId="21F39DE6"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049" w:author="Martinez De Hurtado Yela Fermin" w:date="2025-01-03T10:51:00Z" w16du:dateUtc="2025-01-03T09:51:00Z">
              <w:tcPr>
                <w:tcW w:w="1701" w:type="dxa"/>
                <w:gridSpan w:val="2"/>
                <w:hideMark/>
              </w:tcPr>
            </w:tcPrChange>
          </w:tcPr>
          <w:p w14:paraId="19FD5680"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50" w:author="Martinez De Hurtado Yela Fermin" w:date="2025-01-03T10:51:00Z" w16du:dateUtc="2025-01-03T09:51:00Z">
              <w:tcPr>
                <w:tcW w:w="1701" w:type="dxa"/>
                <w:gridSpan w:val="2"/>
                <w:hideMark/>
              </w:tcPr>
            </w:tcPrChange>
          </w:tcPr>
          <w:p w14:paraId="26EC2D17"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51" w:author="Martinez De Hurtado Yela Fermin" w:date="2025-01-03T10:51:00Z" w16du:dateUtc="2025-01-03T09:51:00Z">
              <w:tcPr>
                <w:tcW w:w="1701" w:type="dxa"/>
                <w:gridSpan w:val="2"/>
                <w:hideMark/>
              </w:tcPr>
            </w:tcPrChange>
          </w:tcPr>
          <w:p w14:paraId="4D8A94DC"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29C0D7C2" w14:textId="77777777" w:rsidTr="00E22A1E">
        <w:trPr>
          <w:trHeight w:val="20"/>
          <w:ins w:id="4052" w:author="Martinez De Hurtado Yela Fermin" w:date="2024-10-02T12:21:00Z"/>
        </w:trPr>
        <w:tc>
          <w:tcPr>
            <w:tcW w:w="2780" w:type="dxa"/>
            <w:vMerge/>
          </w:tcPr>
          <w:p w14:paraId="399A9E92" w14:textId="77777777" w:rsidR="00D72E33" w:rsidRPr="00626BD3" w:rsidRDefault="00D72E33" w:rsidP="00D72E33">
            <w:pPr>
              <w:pStyle w:val="TableText"/>
              <w:rPr>
                <w:ins w:id="4053" w:author="Martinez De Hurtado Yela Fermin" w:date="2024-10-02T12:21:00Z"/>
                <w:lang w:val="en-GB" w:eastAsia="es-ES"/>
              </w:rPr>
            </w:pPr>
          </w:p>
        </w:tc>
        <w:tc>
          <w:tcPr>
            <w:tcW w:w="1644" w:type="dxa"/>
            <w:tcBorders>
              <w:top w:val="single" w:sz="4" w:space="0" w:color="000000" w:themeColor="text1"/>
              <w:right w:val="single" w:sz="4" w:space="0" w:color="auto"/>
            </w:tcBorders>
          </w:tcPr>
          <w:p w14:paraId="7BC20EAB" w14:textId="10116876" w:rsidR="00D72E33" w:rsidRPr="0011300A" w:rsidRDefault="00D72E33" w:rsidP="00D72E33">
            <w:pPr>
              <w:pStyle w:val="TableText"/>
              <w:rPr>
                <w:ins w:id="4054" w:author="Martinez De Hurtado Yela Fermin" w:date="2024-10-02T12:21:00Z"/>
                <w:lang w:val="es-ES" w:eastAsia="es-ES"/>
              </w:rPr>
            </w:pPr>
            <w:ins w:id="4055" w:author="Martinez De Hurtado Yela Fermin" w:date="2024-10-02T12:21:00Z">
              <w:r w:rsidRPr="0011300A">
                <w:rPr>
                  <w:lang w:val="es-ES" w:eastAsia="es-ES"/>
                </w:rPr>
                <w:t>Santander-specific</w:t>
              </w:r>
            </w:ins>
          </w:p>
        </w:tc>
        <w:tc>
          <w:tcPr>
            <w:tcW w:w="1701" w:type="dxa"/>
            <w:tcBorders>
              <w:left w:val="single" w:sz="4" w:space="0" w:color="auto"/>
            </w:tcBorders>
          </w:tcPr>
          <w:p w14:paraId="5EB9A8D6" w14:textId="77777777" w:rsidR="00D72E33" w:rsidRPr="0011300A" w:rsidRDefault="00D72E33" w:rsidP="00D72E33">
            <w:pPr>
              <w:pStyle w:val="TableText"/>
              <w:rPr>
                <w:ins w:id="4056" w:author="Martinez De Hurtado Yela Fermin" w:date="2024-10-02T12:21:00Z"/>
                <w:lang w:val="es-ES" w:eastAsia="es-ES"/>
              </w:rPr>
            </w:pPr>
          </w:p>
        </w:tc>
        <w:tc>
          <w:tcPr>
            <w:tcW w:w="1701" w:type="dxa"/>
          </w:tcPr>
          <w:p w14:paraId="138EF72E" w14:textId="77777777" w:rsidR="00D72E33" w:rsidRPr="0011300A" w:rsidRDefault="00D72E33" w:rsidP="00D72E33">
            <w:pPr>
              <w:pStyle w:val="TableText"/>
              <w:rPr>
                <w:ins w:id="4057" w:author="Martinez De Hurtado Yela Fermin" w:date="2024-10-02T12:21:00Z"/>
                <w:lang w:val="es-ES" w:eastAsia="es-ES"/>
              </w:rPr>
            </w:pPr>
          </w:p>
        </w:tc>
        <w:tc>
          <w:tcPr>
            <w:tcW w:w="1701" w:type="dxa"/>
          </w:tcPr>
          <w:p w14:paraId="6EAD6697" w14:textId="044B0076" w:rsidR="00D72E33" w:rsidRDefault="00D72E33" w:rsidP="00D72E33">
            <w:pPr>
              <w:pStyle w:val="TableText"/>
              <w:rPr>
                <w:ins w:id="4058" w:author="Martinez De Hurtado Yela Fermin" w:date="2024-10-02T12:21:00Z"/>
                <w:lang w:val="es-ES" w:eastAsia="es-ES"/>
              </w:rPr>
            </w:pPr>
            <w:ins w:id="4059" w:author="Martinez De Hurtado Yela Fermin" w:date="2024-10-02T12:21:00Z">
              <w:r>
                <w:rPr>
                  <w:lang w:val="es-ES" w:eastAsia="es-ES"/>
                </w:rPr>
                <w:t>Own Performance</w:t>
              </w:r>
            </w:ins>
          </w:p>
        </w:tc>
        <w:tc>
          <w:tcPr>
            <w:tcW w:w="1701" w:type="dxa"/>
          </w:tcPr>
          <w:p w14:paraId="0D45A89E" w14:textId="77777777" w:rsidR="00D72E33" w:rsidRPr="0011300A" w:rsidRDefault="00D72E33" w:rsidP="00D72E33">
            <w:pPr>
              <w:pStyle w:val="TableText"/>
              <w:rPr>
                <w:ins w:id="4060" w:author="Martinez De Hurtado Yela Fermin" w:date="2024-10-02T12:21:00Z"/>
                <w:lang w:val="es-ES" w:eastAsia="es-ES"/>
              </w:rPr>
            </w:pPr>
          </w:p>
        </w:tc>
        <w:tc>
          <w:tcPr>
            <w:tcW w:w="1701" w:type="dxa"/>
          </w:tcPr>
          <w:p w14:paraId="44626F51" w14:textId="77777777" w:rsidR="00D72E33" w:rsidRPr="0011300A" w:rsidRDefault="00D72E33" w:rsidP="00D72E33">
            <w:pPr>
              <w:pStyle w:val="TableText"/>
              <w:rPr>
                <w:ins w:id="4061" w:author="Martinez De Hurtado Yela Fermin" w:date="2024-10-02T12:21:00Z"/>
                <w:lang w:val="es-ES" w:eastAsia="es-ES"/>
              </w:rPr>
            </w:pPr>
          </w:p>
        </w:tc>
        <w:tc>
          <w:tcPr>
            <w:tcW w:w="1701" w:type="dxa"/>
          </w:tcPr>
          <w:p w14:paraId="0F555FEE" w14:textId="77777777" w:rsidR="00D72E33" w:rsidRPr="0011300A" w:rsidRDefault="00D72E33" w:rsidP="00D72E33">
            <w:pPr>
              <w:pStyle w:val="TableText"/>
              <w:rPr>
                <w:ins w:id="4062" w:author="Martinez De Hurtado Yela Fermin" w:date="2024-10-02T12:21:00Z"/>
                <w:lang w:val="es-ES" w:eastAsia="es-ES"/>
              </w:rPr>
            </w:pPr>
          </w:p>
        </w:tc>
      </w:tr>
      <w:tr w:rsidR="00E22A1E" w:rsidRPr="0011300A" w14:paraId="2FE1A61B" w14:textId="77777777" w:rsidTr="00E22A1E">
        <w:tblPrEx>
          <w:tblW w:w="5351" w:type="pct"/>
          <w:tblLayout w:type="fixed"/>
          <w:tblLook w:val="0400" w:firstRow="0" w:lastRow="0" w:firstColumn="0" w:lastColumn="0" w:noHBand="0" w:noVBand="1"/>
          <w:tblPrExChange w:id="4063"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64"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065" w:author="Martinez De Hurtado Yela Fermin" w:date="2025-01-03T10:51:00Z" w16du:dateUtc="2025-01-03T09:51:00Z">
              <w:tcPr>
                <w:tcW w:w="2778" w:type="dxa"/>
                <w:vMerge w:val="restart"/>
                <w:tcBorders>
                  <w:top w:val="single" w:sz="4" w:space="0" w:color="000000" w:themeColor="text1"/>
                </w:tcBorders>
                <w:hideMark/>
              </w:tcPr>
            </w:tcPrChange>
          </w:tcPr>
          <w:p w14:paraId="65FDFEF7" w14:textId="77777777" w:rsidR="00D72E33" w:rsidRPr="00626BD3" w:rsidRDefault="00D72E33" w:rsidP="00D72E33">
            <w:pPr>
              <w:pStyle w:val="TableText"/>
              <w:rPr>
                <w:lang w:val="en-GB" w:eastAsia="es-ES"/>
              </w:rPr>
            </w:pPr>
            <w:r w:rsidRPr="00626BD3">
              <w:rPr>
                <w:lang w:val="en-GB" w:eastAsia="es-ES"/>
              </w:rPr>
              <w:t>Phosphorus recovery from waste water</w:t>
            </w:r>
          </w:p>
        </w:tc>
        <w:tc>
          <w:tcPr>
            <w:tcW w:w="1644" w:type="dxa"/>
            <w:tcBorders>
              <w:top w:val="single" w:sz="4" w:space="0" w:color="000000" w:themeColor="text1"/>
              <w:right w:val="single" w:sz="4" w:space="0" w:color="auto"/>
            </w:tcBorders>
            <w:hideMark/>
            <w:tcPrChange w:id="4066"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5C2B395F"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067" w:author="Martinez De Hurtado Yela Fermin" w:date="2025-01-03T10:51:00Z" w16du:dateUtc="2025-01-03T09:51:00Z">
              <w:tcPr>
                <w:tcW w:w="1701" w:type="dxa"/>
                <w:gridSpan w:val="2"/>
                <w:tcBorders>
                  <w:left w:val="single" w:sz="4" w:space="0" w:color="auto"/>
                </w:tcBorders>
                <w:hideMark/>
              </w:tcPr>
            </w:tcPrChange>
          </w:tcPr>
          <w:p w14:paraId="0144E41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68" w:author="Martinez De Hurtado Yela Fermin" w:date="2025-01-03T10:51:00Z" w16du:dateUtc="2025-01-03T09:51:00Z">
              <w:tcPr>
                <w:tcW w:w="1701" w:type="dxa"/>
                <w:gridSpan w:val="2"/>
                <w:hideMark/>
              </w:tcPr>
            </w:tcPrChange>
          </w:tcPr>
          <w:p w14:paraId="4AEEA2B0"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69" w:author="Martinez De Hurtado Yela Fermin" w:date="2025-01-03T10:51:00Z" w16du:dateUtc="2025-01-03T09:51:00Z">
              <w:tcPr>
                <w:tcW w:w="1701" w:type="dxa"/>
                <w:gridSpan w:val="2"/>
                <w:hideMark/>
              </w:tcPr>
            </w:tcPrChange>
          </w:tcPr>
          <w:p w14:paraId="3FE4287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70" w:author="Martinez De Hurtado Yela Fermin" w:date="2025-01-03T10:51:00Z" w16du:dateUtc="2025-01-03T09:51:00Z">
              <w:tcPr>
                <w:tcW w:w="1701" w:type="dxa"/>
                <w:gridSpan w:val="2"/>
                <w:hideMark/>
              </w:tcPr>
            </w:tcPrChange>
          </w:tcPr>
          <w:p w14:paraId="2EF0F2BC"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071" w:author="Martinez De Hurtado Yela Fermin" w:date="2025-01-03T10:51:00Z" w16du:dateUtc="2025-01-03T09:51:00Z">
              <w:tcPr>
                <w:tcW w:w="1701" w:type="dxa"/>
                <w:gridSpan w:val="2"/>
                <w:hideMark/>
              </w:tcPr>
            </w:tcPrChange>
          </w:tcPr>
          <w:p w14:paraId="6C9CF527"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72" w:author="Martinez De Hurtado Yela Fermin" w:date="2025-01-03T10:51:00Z" w16du:dateUtc="2025-01-03T09:51:00Z">
              <w:tcPr>
                <w:tcW w:w="1701" w:type="dxa"/>
                <w:gridSpan w:val="2"/>
                <w:hideMark/>
              </w:tcPr>
            </w:tcPrChange>
          </w:tcPr>
          <w:p w14:paraId="5C75D7B8"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4E326932" w14:textId="77777777" w:rsidTr="00E22A1E">
        <w:tblPrEx>
          <w:tblW w:w="5351" w:type="pct"/>
          <w:tblLayout w:type="fixed"/>
          <w:tblLook w:val="0400" w:firstRow="0" w:lastRow="0" w:firstColumn="0" w:lastColumn="0" w:noHBand="0" w:noVBand="1"/>
          <w:tblPrExChange w:id="4073"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ins w:id="4074" w:author="Martinez De Hurtado Yela Fermin" w:date="2024-10-02T12:21:00Z"/>
          <w:trPrChange w:id="4075" w:author="Martinez De Hurtado Yela Fermin" w:date="2025-01-03T10:51:00Z" w16du:dateUtc="2025-01-03T09:51:00Z">
            <w:trPr>
              <w:gridAfter w:val="0"/>
              <w:trHeight w:val="20"/>
            </w:trPr>
          </w:trPrChange>
        </w:trPr>
        <w:tc>
          <w:tcPr>
            <w:tcW w:w="2780" w:type="dxa"/>
            <w:vMerge/>
            <w:tcPrChange w:id="4076" w:author="Martinez De Hurtado Yela Fermin" w:date="2025-01-03T10:51:00Z" w16du:dateUtc="2025-01-03T09:51:00Z">
              <w:tcPr>
                <w:tcW w:w="2778" w:type="dxa"/>
                <w:vMerge/>
              </w:tcPr>
            </w:tcPrChange>
          </w:tcPr>
          <w:p w14:paraId="09105809" w14:textId="77777777" w:rsidR="00D72E33" w:rsidRPr="00626BD3" w:rsidRDefault="00D72E33" w:rsidP="00D72E33">
            <w:pPr>
              <w:pStyle w:val="TableText"/>
              <w:rPr>
                <w:ins w:id="4077" w:author="Martinez De Hurtado Yela Fermin" w:date="2024-10-02T12:21:00Z"/>
                <w:lang w:val="en-GB" w:eastAsia="es-ES"/>
              </w:rPr>
            </w:pPr>
          </w:p>
        </w:tc>
        <w:tc>
          <w:tcPr>
            <w:tcW w:w="1644" w:type="dxa"/>
            <w:tcBorders>
              <w:top w:val="single" w:sz="4" w:space="0" w:color="000000" w:themeColor="text1"/>
              <w:right w:val="single" w:sz="4" w:space="0" w:color="auto"/>
            </w:tcBorders>
            <w:tcPrChange w:id="4078" w:author="Martinez De Hurtado Yela Fermin" w:date="2025-01-03T10:51:00Z" w16du:dateUtc="2025-01-03T09:51:00Z">
              <w:tcPr>
                <w:tcW w:w="1531" w:type="dxa"/>
                <w:gridSpan w:val="2"/>
                <w:tcBorders>
                  <w:top w:val="single" w:sz="4" w:space="0" w:color="000000" w:themeColor="text1"/>
                  <w:right w:val="single" w:sz="4" w:space="0" w:color="auto"/>
                </w:tcBorders>
              </w:tcPr>
            </w:tcPrChange>
          </w:tcPr>
          <w:p w14:paraId="530DFD8D" w14:textId="262E56E2" w:rsidR="00D72E33" w:rsidRPr="0011300A" w:rsidRDefault="00D72E33" w:rsidP="00D72E33">
            <w:pPr>
              <w:pStyle w:val="TableText"/>
              <w:rPr>
                <w:ins w:id="4079" w:author="Martinez De Hurtado Yela Fermin" w:date="2024-10-02T12:21:00Z"/>
                <w:lang w:val="es-ES" w:eastAsia="es-ES"/>
              </w:rPr>
            </w:pPr>
            <w:ins w:id="4080" w:author="Martinez De Hurtado Yela Fermin" w:date="2024-10-02T12:22:00Z">
              <w:r w:rsidRPr="0011300A">
                <w:rPr>
                  <w:lang w:val="es-ES" w:eastAsia="es-ES"/>
                </w:rPr>
                <w:t>Santander-specific</w:t>
              </w:r>
            </w:ins>
          </w:p>
        </w:tc>
        <w:tc>
          <w:tcPr>
            <w:tcW w:w="0" w:type="dxa"/>
            <w:tcBorders>
              <w:left w:val="single" w:sz="4" w:space="0" w:color="auto"/>
            </w:tcBorders>
            <w:tcPrChange w:id="4081" w:author="Martinez De Hurtado Yela Fermin" w:date="2025-01-03T10:51:00Z" w16du:dateUtc="2025-01-03T09:51:00Z">
              <w:tcPr>
                <w:tcW w:w="1701" w:type="dxa"/>
                <w:gridSpan w:val="2"/>
                <w:tcBorders>
                  <w:left w:val="single" w:sz="4" w:space="0" w:color="auto"/>
                </w:tcBorders>
              </w:tcPr>
            </w:tcPrChange>
          </w:tcPr>
          <w:p w14:paraId="5AC4F179" w14:textId="77777777" w:rsidR="00D72E33" w:rsidRPr="0011300A" w:rsidRDefault="00D72E33" w:rsidP="00D72E33">
            <w:pPr>
              <w:pStyle w:val="TableText"/>
              <w:rPr>
                <w:ins w:id="4082" w:author="Martinez De Hurtado Yela Fermin" w:date="2024-10-02T12:21:00Z"/>
                <w:lang w:val="es-ES" w:eastAsia="es-ES"/>
              </w:rPr>
            </w:pPr>
          </w:p>
        </w:tc>
        <w:tc>
          <w:tcPr>
            <w:tcW w:w="0" w:type="dxa"/>
            <w:tcPrChange w:id="4083" w:author="Martinez De Hurtado Yela Fermin" w:date="2025-01-03T10:51:00Z" w16du:dateUtc="2025-01-03T09:51:00Z">
              <w:tcPr>
                <w:tcW w:w="1701" w:type="dxa"/>
                <w:gridSpan w:val="2"/>
              </w:tcPr>
            </w:tcPrChange>
          </w:tcPr>
          <w:p w14:paraId="50709456" w14:textId="77777777" w:rsidR="00D72E33" w:rsidRPr="0011300A" w:rsidRDefault="00D72E33" w:rsidP="00D72E33">
            <w:pPr>
              <w:pStyle w:val="TableText"/>
              <w:rPr>
                <w:ins w:id="4084" w:author="Martinez De Hurtado Yela Fermin" w:date="2024-10-02T12:21:00Z"/>
                <w:lang w:val="es-ES" w:eastAsia="es-ES"/>
              </w:rPr>
            </w:pPr>
          </w:p>
        </w:tc>
        <w:tc>
          <w:tcPr>
            <w:tcW w:w="0" w:type="dxa"/>
            <w:tcPrChange w:id="4085" w:author="Martinez De Hurtado Yela Fermin" w:date="2025-01-03T10:51:00Z" w16du:dateUtc="2025-01-03T09:51:00Z">
              <w:tcPr>
                <w:tcW w:w="1701" w:type="dxa"/>
                <w:gridSpan w:val="2"/>
              </w:tcPr>
            </w:tcPrChange>
          </w:tcPr>
          <w:p w14:paraId="09F777DE" w14:textId="77777777" w:rsidR="00D72E33" w:rsidRPr="0011300A" w:rsidRDefault="00D72E33" w:rsidP="00D72E33">
            <w:pPr>
              <w:pStyle w:val="TableText"/>
              <w:rPr>
                <w:ins w:id="4086" w:author="Martinez De Hurtado Yela Fermin" w:date="2024-10-02T12:21:00Z"/>
                <w:lang w:val="es-ES" w:eastAsia="es-ES"/>
              </w:rPr>
            </w:pPr>
          </w:p>
        </w:tc>
        <w:tc>
          <w:tcPr>
            <w:tcW w:w="0" w:type="dxa"/>
            <w:tcPrChange w:id="4087" w:author="Martinez De Hurtado Yela Fermin" w:date="2025-01-03T10:51:00Z" w16du:dateUtc="2025-01-03T09:51:00Z">
              <w:tcPr>
                <w:tcW w:w="1701" w:type="dxa"/>
                <w:gridSpan w:val="2"/>
              </w:tcPr>
            </w:tcPrChange>
          </w:tcPr>
          <w:p w14:paraId="75BE4434" w14:textId="6F7C8788" w:rsidR="00D72E33" w:rsidRDefault="00D72E33" w:rsidP="00D72E33">
            <w:pPr>
              <w:pStyle w:val="TableText"/>
              <w:rPr>
                <w:ins w:id="4088" w:author="Martinez De Hurtado Yela Fermin" w:date="2024-10-02T12:21:00Z"/>
                <w:lang w:val="es-ES" w:eastAsia="es-ES"/>
              </w:rPr>
            </w:pPr>
            <w:ins w:id="4089" w:author="Martinez De Hurtado Yela Fermin" w:date="2024-10-02T12:22:00Z">
              <w:r>
                <w:rPr>
                  <w:lang w:val="es-ES" w:eastAsia="es-ES"/>
                </w:rPr>
                <w:t>Own Performance</w:t>
              </w:r>
            </w:ins>
          </w:p>
        </w:tc>
        <w:tc>
          <w:tcPr>
            <w:tcW w:w="0" w:type="dxa"/>
            <w:tcPrChange w:id="4090" w:author="Martinez De Hurtado Yela Fermin" w:date="2025-01-03T10:51:00Z" w16du:dateUtc="2025-01-03T09:51:00Z">
              <w:tcPr>
                <w:tcW w:w="1701" w:type="dxa"/>
                <w:gridSpan w:val="2"/>
              </w:tcPr>
            </w:tcPrChange>
          </w:tcPr>
          <w:p w14:paraId="1F4B86D0" w14:textId="77777777" w:rsidR="00D72E33" w:rsidRPr="0011300A" w:rsidRDefault="00D72E33" w:rsidP="00D72E33">
            <w:pPr>
              <w:pStyle w:val="TableText"/>
              <w:rPr>
                <w:ins w:id="4091" w:author="Martinez De Hurtado Yela Fermin" w:date="2024-10-02T12:21:00Z"/>
                <w:lang w:val="es-ES" w:eastAsia="es-ES"/>
              </w:rPr>
            </w:pPr>
          </w:p>
        </w:tc>
        <w:tc>
          <w:tcPr>
            <w:tcW w:w="0" w:type="dxa"/>
            <w:tcPrChange w:id="4092" w:author="Martinez De Hurtado Yela Fermin" w:date="2025-01-03T10:51:00Z" w16du:dateUtc="2025-01-03T09:51:00Z">
              <w:tcPr>
                <w:tcW w:w="1701" w:type="dxa"/>
                <w:gridSpan w:val="2"/>
              </w:tcPr>
            </w:tcPrChange>
          </w:tcPr>
          <w:p w14:paraId="2F7FA039" w14:textId="77777777" w:rsidR="00D72E33" w:rsidRPr="0011300A" w:rsidRDefault="00D72E33" w:rsidP="00D72E33">
            <w:pPr>
              <w:pStyle w:val="TableText"/>
              <w:rPr>
                <w:ins w:id="4093" w:author="Martinez De Hurtado Yela Fermin" w:date="2024-10-02T12:21:00Z"/>
                <w:lang w:val="es-ES" w:eastAsia="es-ES"/>
              </w:rPr>
            </w:pPr>
          </w:p>
        </w:tc>
      </w:tr>
      <w:tr w:rsidR="00E22A1E" w:rsidRPr="0011300A" w14:paraId="28A3C934" w14:textId="77777777" w:rsidTr="00E22A1E">
        <w:tblPrEx>
          <w:tblW w:w="5351" w:type="pct"/>
          <w:tblLayout w:type="fixed"/>
          <w:tblLook w:val="0400" w:firstRow="0" w:lastRow="0" w:firstColumn="0" w:lastColumn="0" w:noHBand="0" w:noVBand="1"/>
          <w:tblPrExChange w:id="409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095"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096" w:author="Martinez De Hurtado Yela Fermin" w:date="2025-01-03T10:51:00Z" w16du:dateUtc="2025-01-03T09:51:00Z">
              <w:tcPr>
                <w:tcW w:w="2778" w:type="dxa"/>
                <w:vMerge w:val="restart"/>
                <w:tcBorders>
                  <w:top w:val="single" w:sz="4" w:space="0" w:color="000000" w:themeColor="text1"/>
                </w:tcBorders>
                <w:hideMark/>
              </w:tcPr>
            </w:tcPrChange>
          </w:tcPr>
          <w:p w14:paraId="7EAE21BC" w14:textId="77777777" w:rsidR="00D72E33" w:rsidRPr="00626BD3" w:rsidRDefault="00D72E33" w:rsidP="00D72E33">
            <w:pPr>
              <w:pStyle w:val="TableText"/>
              <w:rPr>
                <w:lang w:val="en-GB" w:eastAsia="es-ES"/>
              </w:rPr>
            </w:pPr>
            <w:r w:rsidRPr="00626BD3">
              <w:rPr>
                <w:lang w:val="en-GB" w:eastAsia="es-ES"/>
              </w:rPr>
              <w:t>Production of alternative water resources for purposes other than human consumption</w:t>
            </w:r>
          </w:p>
        </w:tc>
        <w:tc>
          <w:tcPr>
            <w:tcW w:w="1644" w:type="dxa"/>
            <w:tcBorders>
              <w:top w:val="single" w:sz="4" w:space="0" w:color="000000" w:themeColor="text1"/>
              <w:right w:val="single" w:sz="4" w:space="0" w:color="auto"/>
            </w:tcBorders>
            <w:hideMark/>
            <w:tcPrChange w:id="409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95137E2"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098" w:author="Martinez De Hurtado Yela Fermin" w:date="2025-01-03T10:51:00Z" w16du:dateUtc="2025-01-03T09:51:00Z">
              <w:tcPr>
                <w:tcW w:w="1701" w:type="dxa"/>
                <w:gridSpan w:val="2"/>
                <w:tcBorders>
                  <w:left w:val="single" w:sz="4" w:space="0" w:color="auto"/>
                </w:tcBorders>
                <w:hideMark/>
              </w:tcPr>
            </w:tcPrChange>
          </w:tcPr>
          <w:p w14:paraId="3BD9CC6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099" w:author="Martinez De Hurtado Yela Fermin" w:date="2025-01-03T10:51:00Z" w16du:dateUtc="2025-01-03T09:51:00Z">
              <w:tcPr>
                <w:tcW w:w="1701" w:type="dxa"/>
                <w:gridSpan w:val="2"/>
                <w:hideMark/>
              </w:tcPr>
            </w:tcPrChange>
          </w:tcPr>
          <w:p w14:paraId="2D83ED54"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00" w:author="Martinez De Hurtado Yela Fermin" w:date="2025-01-03T10:51:00Z" w16du:dateUtc="2025-01-03T09:51:00Z">
              <w:tcPr>
                <w:tcW w:w="1701" w:type="dxa"/>
                <w:gridSpan w:val="2"/>
                <w:hideMark/>
              </w:tcPr>
            </w:tcPrChange>
          </w:tcPr>
          <w:p w14:paraId="39347BC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01" w:author="Martinez De Hurtado Yela Fermin" w:date="2025-01-03T10:51:00Z" w16du:dateUtc="2025-01-03T09:51:00Z">
              <w:tcPr>
                <w:tcW w:w="1701" w:type="dxa"/>
                <w:gridSpan w:val="2"/>
                <w:hideMark/>
              </w:tcPr>
            </w:tcPrChange>
          </w:tcPr>
          <w:p w14:paraId="2D7DF124"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02" w:author="Martinez De Hurtado Yela Fermin" w:date="2025-01-03T10:51:00Z" w16du:dateUtc="2025-01-03T09:51:00Z">
              <w:tcPr>
                <w:tcW w:w="1701" w:type="dxa"/>
                <w:gridSpan w:val="2"/>
                <w:hideMark/>
              </w:tcPr>
            </w:tcPrChange>
          </w:tcPr>
          <w:p w14:paraId="5398B61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03" w:author="Martinez De Hurtado Yela Fermin" w:date="2025-01-03T10:51:00Z" w16du:dateUtc="2025-01-03T09:51:00Z">
              <w:tcPr>
                <w:tcW w:w="1701" w:type="dxa"/>
                <w:gridSpan w:val="2"/>
                <w:hideMark/>
              </w:tcPr>
            </w:tcPrChange>
          </w:tcPr>
          <w:p w14:paraId="248F4DAE"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47BF8CBA" w14:textId="77777777" w:rsidTr="00E22A1E">
        <w:tblPrEx>
          <w:tblW w:w="5351" w:type="pct"/>
          <w:tblLayout w:type="fixed"/>
          <w:tblLook w:val="0400" w:firstRow="0" w:lastRow="0" w:firstColumn="0" w:lastColumn="0" w:noHBand="0" w:noVBand="1"/>
          <w:tblPrExChange w:id="410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05" w:author="Martinez De Hurtado Yela Fermin" w:date="2025-01-03T10:51:00Z" w16du:dateUtc="2025-01-03T09:51:00Z">
            <w:trPr>
              <w:gridAfter w:val="0"/>
              <w:trHeight w:val="20"/>
            </w:trPr>
          </w:trPrChange>
        </w:trPr>
        <w:tc>
          <w:tcPr>
            <w:tcW w:w="2780" w:type="dxa"/>
            <w:vMerge/>
            <w:hideMark/>
            <w:tcPrChange w:id="4106" w:author="Martinez De Hurtado Yela Fermin" w:date="2025-01-03T10:51:00Z" w16du:dateUtc="2025-01-03T09:51:00Z">
              <w:tcPr>
                <w:tcW w:w="2778" w:type="dxa"/>
                <w:vMerge/>
                <w:hideMark/>
              </w:tcPr>
            </w:tcPrChange>
          </w:tcPr>
          <w:p w14:paraId="2E6AA430" w14:textId="77777777" w:rsidR="00D72E33" w:rsidRPr="0011300A" w:rsidRDefault="00D72E33" w:rsidP="00D72E33">
            <w:pPr>
              <w:pStyle w:val="TableText"/>
              <w:rPr>
                <w:lang w:val="es-ES" w:eastAsia="es-ES"/>
              </w:rPr>
            </w:pPr>
          </w:p>
        </w:tc>
        <w:tc>
          <w:tcPr>
            <w:tcW w:w="1644" w:type="dxa"/>
            <w:tcBorders>
              <w:top w:val="single" w:sz="4" w:space="0" w:color="000000" w:themeColor="text1"/>
              <w:right w:val="single" w:sz="4" w:space="0" w:color="auto"/>
            </w:tcBorders>
            <w:hideMark/>
            <w:tcPrChange w:id="410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4C29862D" w14:textId="77777777" w:rsidR="00D72E33" w:rsidRPr="0011300A" w:rsidRDefault="00D72E33" w:rsidP="00D72E33">
            <w:pPr>
              <w:pStyle w:val="TableText"/>
              <w:rPr>
                <w:lang w:val="es-ES" w:eastAsia="es-ES"/>
              </w:rPr>
            </w:pPr>
            <w:r w:rsidRPr="0011300A">
              <w:rPr>
                <w:lang w:val="es-ES" w:eastAsia="es-ES"/>
              </w:rPr>
              <w:t>Santander-specific</w:t>
            </w:r>
          </w:p>
        </w:tc>
        <w:tc>
          <w:tcPr>
            <w:tcW w:w="0" w:type="dxa"/>
            <w:tcBorders>
              <w:left w:val="single" w:sz="4" w:space="0" w:color="auto"/>
            </w:tcBorders>
            <w:hideMark/>
            <w:tcPrChange w:id="4108" w:author="Martinez De Hurtado Yela Fermin" w:date="2025-01-03T10:51:00Z" w16du:dateUtc="2025-01-03T09:51:00Z">
              <w:tcPr>
                <w:tcW w:w="1701" w:type="dxa"/>
                <w:gridSpan w:val="2"/>
                <w:tcBorders>
                  <w:left w:val="single" w:sz="4" w:space="0" w:color="auto"/>
                </w:tcBorders>
                <w:hideMark/>
              </w:tcPr>
            </w:tcPrChange>
          </w:tcPr>
          <w:p w14:paraId="700D43C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09" w:author="Martinez De Hurtado Yela Fermin" w:date="2025-01-03T10:51:00Z" w16du:dateUtc="2025-01-03T09:51:00Z">
              <w:tcPr>
                <w:tcW w:w="1701" w:type="dxa"/>
                <w:gridSpan w:val="2"/>
                <w:hideMark/>
              </w:tcPr>
            </w:tcPrChange>
          </w:tcPr>
          <w:p w14:paraId="47EE753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10" w:author="Martinez De Hurtado Yela Fermin" w:date="2025-01-03T10:51:00Z" w16du:dateUtc="2025-01-03T09:51:00Z">
              <w:tcPr>
                <w:tcW w:w="1701" w:type="dxa"/>
                <w:gridSpan w:val="2"/>
                <w:hideMark/>
              </w:tcPr>
            </w:tcPrChange>
          </w:tcPr>
          <w:p w14:paraId="2214DC36"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11" w:author="Martinez De Hurtado Yela Fermin" w:date="2025-01-03T10:51:00Z" w16du:dateUtc="2025-01-03T09:51:00Z">
              <w:tcPr>
                <w:tcW w:w="1701" w:type="dxa"/>
                <w:gridSpan w:val="2"/>
                <w:hideMark/>
              </w:tcPr>
            </w:tcPrChange>
          </w:tcPr>
          <w:p w14:paraId="1550D3CB"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12" w:author="Martinez De Hurtado Yela Fermin" w:date="2025-01-03T10:51:00Z" w16du:dateUtc="2025-01-03T09:51:00Z">
              <w:tcPr>
                <w:tcW w:w="1701" w:type="dxa"/>
                <w:gridSpan w:val="2"/>
                <w:hideMark/>
              </w:tcPr>
            </w:tcPrChange>
          </w:tcPr>
          <w:p w14:paraId="58D9D3DC"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13" w:author="Martinez De Hurtado Yela Fermin" w:date="2025-01-03T10:51:00Z" w16du:dateUtc="2025-01-03T09:51:00Z">
              <w:tcPr>
                <w:tcW w:w="1701" w:type="dxa"/>
                <w:gridSpan w:val="2"/>
                <w:hideMark/>
              </w:tcPr>
            </w:tcPrChange>
          </w:tcPr>
          <w:p w14:paraId="37A172D8"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61B4DE39" w14:textId="77777777" w:rsidTr="00E22A1E">
        <w:tblPrEx>
          <w:tblW w:w="5351" w:type="pct"/>
          <w:tblLayout w:type="fixed"/>
          <w:tblLook w:val="0400" w:firstRow="0" w:lastRow="0" w:firstColumn="0" w:lastColumn="0" w:noHBand="0" w:noVBand="1"/>
          <w:tblPrExChange w:id="411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15"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116" w:author="Martinez De Hurtado Yela Fermin" w:date="2025-01-03T10:51:00Z" w16du:dateUtc="2025-01-03T09:51:00Z">
              <w:tcPr>
                <w:tcW w:w="2778" w:type="dxa"/>
                <w:vMerge w:val="restart"/>
                <w:tcBorders>
                  <w:top w:val="single" w:sz="4" w:space="0" w:color="000000" w:themeColor="text1"/>
                </w:tcBorders>
                <w:hideMark/>
              </w:tcPr>
            </w:tcPrChange>
          </w:tcPr>
          <w:p w14:paraId="1A86A79F" w14:textId="77777777" w:rsidR="00D72E33" w:rsidRPr="00626BD3" w:rsidRDefault="00D72E33" w:rsidP="00D72E33">
            <w:pPr>
              <w:pStyle w:val="TableText"/>
              <w:rPr>
                <w:lang w:val="en-GB" w:eastAsia="es-ES"/>
              </w:rPr>
            </w:pPr>
            <w:r w:rsidRPr="00626BD3">
              <w:rPr>
                <w:lang w:val="en-GB" w:eastAsia="es-ES"/>
              </w:rPr>
              <w:t>Collection and transport of non-hazardous and hazardous waste</w:t>
            </w:r>
          </w:p>
        </w:tc>
        <w:tc>
          <w:tcPr>
            <w:tcW w:w="1644" w:type="dxa"/>
            <w:tcBorders>
              <w:top w:val="single" w:sz="4" w:space="0" w:color="000000" w:themeColor="text1"/>
              <w:right w:val="single" w:sz="4" w:space="0" w:color="auto"/>
            </w:tcBorders>
            <w:hideMark/>
            <w:tcPrChange w:id="411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3AD92F64"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118" w:author="Martinez De Hurtado Yela Fermin" w:date="2025-01-03T10:51:00Z" w16du:dateUtc="2025-01-03T09:51:00Z">
              <w:tcPr>
                <w:tcW w:w="1701" w:type="dxa"/>
                <w:gridSpan w:val="2"/>
                <w:tcBorders>
                  <w:left w:val="single" w:sz="4" w:space="0" w:color="auto"/>
                </w:tcBorders>
                <w:hideMark/>
              </w:tcPr>
            </w:tcPrChange>
          </w:tcPr>
          <w:p w14:paraId="38FBE4B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19" w:author="Martinez De Hurtado Yela Fermin" w:date="2025-01-03T10:51:00Z" w16du:dateUtc="2025-01-03T09:51:00Z">
              <w:tcPr>
                <w:tcW w:w="1701" w:type="dxa"/>
                <w:gridSpan w:val="2"/>
                <w:hideMark/>
              </w:tcPr>
            </w:tcPrChange>
          </w:tcPr>
          <w:p w14:paraId="32834FE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20" w:author="Martinez De Hurtado Yela Fermin" w:date="2025-01-03T10:51:00Z" w16du:dateUtc="2025-01-03T09:51:00Z">
              <w:tcPr>
                <w:tcW w:w="1701" w:type="dxa"/>
                <w:gridSpan w:val="2"/>
                <w:hideMark/>
              </w:tcPr>
            </w:tcPrChange>
          </w:tcPr>
          <w:p w14:paraId="729DF71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21" w:author="Martinez De Hurtado Yela Fermin" w:date="2025-01-03T10:51:00Z" w16du:dateUtc="2025-01-03T09:51:00Z">
              <w:tcPr>
                <w:tcW w:w="1701" w:type="dxa"/>
                <w:gridSpan w:val="2"/>
                <w:hideMark/>
              </w:tcPr>
            </w:tcPrChange>
          </w:tcPr>
          <w:p w14:paraId="311CE57A"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22" w:author="Martinez De Hurtado Yela Fermin" w:date="2025-01-03T10:51:00Z" w16du:dateUtc="2025-01-03T09:51:00Z">
              <w:tcPr>
                <w:tcW w:w="1701" w:type="dxa"/>
                <w:gridSpan w:val="2"/>
                <w:hideMark/>
              </w:tcPr>
            </w:tcPrChange>
          </w:tcPr>
          <w:p w14:paraId="3C9C551C"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23" w:author="Martinez De Hurtado Yela Fermin" w:date="2025-01-03T10:51:00Z" w16du:dateUtc="2025-01-03T09:51:00Z">
              <w:tcPr>
                <w:tcW w:w="1701" w:type="dxa"/>
                <w:gridSpan w:val="2"/>
                <w:hideMark/>
              </w:tcPr>
            </w:tcPrChange>
          </w:tcPr>
          <w:p w14:paraId="5479DA34"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718A1895" w14:textId="77777777" w:rsidTr="00E22A1E">
        <w:tblPrEx>
          <w:tblW w:w="5351" w:type="pct"/>
          <w:tblLayout w:type="fixed"/>
          <w:tblLook w:val="0400" w:firstRow="0" w:lastRow="0" w:firstColumn="0" w:lastColumn="0" w:noHBand="0" w:noVBand="1"/>
          <w:tblPrExChange w:id="412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25" w:author="Martinez De Hurtado Yela Fermin" w:date="2025-01-03T10:51:00Z" w16du:dateUtc="2025-01-03T09:51:00Z">
            <w:trPr>
              <w:gridAfter w:val="0"/>
              <w:trHeight w:val="20"/>
            </w:trPr>
          </w:trPrChange>
        </w:trPr>
        <w:tc>
          <w:tcPr>
            <w:tcW w:w="2780" w:type="dxa"/>
            <w:vMerge/>
            <w:hideMark/>
            <w:tcPrChange w:id="4126" w:author="Martinez De Hurtado Yela Fermin" w:date="2025-01-03T10:51:00Z" w16du:dateUtc="2025-01-03T09:51:00Z">
              <w:tcPr>
                <w:tcW w:w="2778" w:type="dxa"/>
                <w:vMerge/>
                <w:hideMark/>
              </w:tcPr>
            </w:tcPrChange>
          </w:tcPr>
          <w:p w14:paraId="72BE08AC" w14:textId="77777777" w:rsidR="00D72E33" w:rsidRPr="0011300A" w:rsidRDefault="00D72E33" w:rsidP="00D72E33">
            <w:pPr>
              <w:pStyle w:val="TableText"/>
              <w:rPr>
                <w:lang w:val="es-ES" w:eastAsia="es-ES"/>
              </w:rPr>
            </w:pPr>
          </w:p>
        </w:tc>
        <w:tc>
          <w:tcPr>
            <w:tcW w:w="1644" w:type="dxa"/>
            <w:tcBorders>
              <w:top w:val="single" w:sz="4" w:space="0" w:color="000000" w:themeColor="text1"/>
              <w:right w:val="single" w:sz="4" w:space="0" w:color="auto"/>
            </w:tcBorders>
            <w:hideMark/>
            <w:tcPrChange w:id="412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F5F91C3" w14:textId="77777777" w:rsidR="00D72E33" w:rsidRPr="0011300A" w:rsidRDefault="00D72E33" w:rsidP="00D72E33">
            <w:pPr>
              <w:pStyle w:val="TableText"/>
              <w:rPr>
                <w:lang w:val="es-ES" w:eastAsia="es-ES"/>
              </w:rPr>
            </w:pPr>
            <w:r w:rsidRPr="0011300A">
              <w:rPr>
                <w:lang w:val="es-ES" w:eastAsia="es-ES"/>
              </w:rPr>
              <w:t>Santander-specific</w:t>
            </w:r>
          </w:p>
        </w:tc>
        <w:tc>
          <w:tcPr>
            <w:tcW w:w="0" w:type="dxa"/>
            <w:tcBorders>
              <w:left w:val="single" w:sz="4" w:space="0" w:color="auto"/>
            </w:tcBorders>
            <w:hideMark/>
            <w:tcPrChange w:id="4128" w:author="Martinez De Hurtado Yela Fermin" w:date="2025-01-03T10:51:00Z" w16du:dateUtc="2025-01-03T09:51:00Z">
              <w:tcPr>
                <w:tcW w:w="1701" w:type="dxa"/>
                <w:gridSpan w:val="2"/>
                <w:tcBorders>
                  <w:left w:val="single" w:sz="4" w:space="0" w:color="auto"/>
                </w:tcBorders>
                <w:hideMark/>
              </w:tcPr>
            </w:tcPrChange>
          </w:tcPr>
          <w:p w14:paraId="1067D99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29" w:author="Martinez De Hurtado Yela Fermin" w:date="2025-01-03T10:51:00Z" w16du:dateUtc="2025-01-03T09:51:00Z">
              <w:tcPr>
                <w:tcW w:w="1701" w:type="dxa"/>
                <w:gridSpan w:val="2"/>
                <w:hideMark/>
              </w:tcPr>
            </w:tcPrChange>
          </w:tcPr>
          <w:p w14:paraId="7B13DB3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30" w:author="Martinez De Hurtado Yela Fermin" w:date="2025-01-03T10:51:00Z" w16du:dateUtc="2025-01-03T09:51:00Z">
              <w:tcPr>
                <w:tcW w:w="1701" w:type="dxa"/>
                <w:gridSpan w:val="2"/>
                <w:hideMark/>
              </w:tcPr>
            </w:tcPrChange>
          </w:tcPr>
          <w:p w14:paraId="43CD8088"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31" w:author="Martinez De Hurtado Yela Fermin" w:date="2025-01-03T10:51:00Z" w16du:dateUtc="2025-01-03T09:51:00Z">
              <w:tcPr>
                <w:tcW w:w="1701" w:type="dxa"/>
                <w:gridSpan w:val="2"/>
                <w:hideMark/>
              </w:tcPr>
            </w:tcPrChange>
          </w:tcPr>
          <w:p w14:paraId="3DC8BA0C"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32" w:author="Martinez De Hurtado Yela Fermin" w:date="2025-01-03T10:51:00Z" w16du:dateUtc="2025-01-03T09:51:00Z">
              <w:tcPr>
                <w:tcW w:w="1701" w:type="dxa"/>
                <w:gridSpan w:val="2"/>
                <w:hideMark/>
              </w:tcPr>
            </w:tcPrChange>
          </w:tcPr>
          <w:p w14:paraId="589633A0"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33" w:author="Martinez De Hurtado Yela Fermin" w:date="2025-01-03T10:51:00Z" w16du:dateUtc="2025-01-03T09:51:00Z">
              <w:tcPr>
                <w:tcW w:w="1701" w:type="dxa"/>
                <w:gridSpan w:val="2"/>
                <w:hideMark/>
              </w:tcPr>
            </w:tcPrChange>
          </w:tcPr>
          <w:p w14:paraId="15477617"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1F93984B" w14:textId="77777777" w:rsidTr="00E22A1E">
        <w:tblPrEx>
          <w:tblW w:w="5351" w:type="pct"/>
          <w:tblLayout w:type="fixed"/>
          <w:tblLook w:val="0400" w:firstRow="0" w:lastRow="0" w:firstColumn="0" w:lastColumn="0" w:noHBand="0" w:noVBand="1"/>
          <w:tblPrExChange w:id="413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35"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136" w:author="Martinez De Hurtado Yela Fermin" w:date="2025-01-03T10:51:00Z" w16du:dateUtc="2025-01-03T09:51:00Z">
              <w:tcPr>
                <w:tcW w:w="2778" w:type="dxa"/>
                <w:tcBorders>
                  <w:top w:val="single" w:sz="4" w:space="0" w:color="000000" w:themeColor="text1"/>
                </w:tcBorders>
                <w:hideMark/>
              </w:tcPr>
            </w:tcPrChange>
          </w:tcPr>
          <w:p w14:paraId="59DE103A" w14:textId="77777777" w:rsidR="00D72E33" w:rsidRPr="0011300A" w:rsidRDefault="00D72E33" w:rsidP="00D72E33">
            <w:pPr>
              <w:pStyle w:val="TableText"/>
              <w:rPr>
                <w:lang w:val="es-ES" w:eastAsia="es-ES"/>
              </w:rPr>
            </w:pPr>
            <w:r w:rsidRPr="0011300A">
              <w:rPr>
                <w:lang w:val="es-ES" w:eastAsia="es-ES"/>
              </w:rPr>
              <w:t>Treatment of hazardous waste</w:t>
            </w:r>
          </w:p>
        </w:tc>
        <w:tc>
          <w:tcPr>
            <w:tcW w:w="1644" w:type="dxa"/>
            <w:tcBorders>
              <w:top w:val="single" w:sz="4" w:space="0" w:color="000000" w:themeColor="text1"/>
              <w:right w:val="single" w:sz="4" w:space="0" w:color="auto"/>
            </w:tcBorders>
            <w:hideMark/>
            <w:tcPrChange w:id="413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372163E7"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138" w:author="Martinez De Hurtado Yela Fermin" w:date="2025-01-03T10:51:00Z" w16du:dateUtc="2025-01-03T09:51:00Z">
              <w:tcPr>
                <w:tcW w:w="1701" w:type="dxa"/>
                <w:gridSpan w:val="2"/>
                <w:tcBorders>
                  <w:left w:val="single" w:sz="4" w:space="0" w:color="auto"/>
                </w:tcBorders>
                <w:hideMark/>
              </w:tcPr>
            </w:tcPrChange>
          </w:tcPr>
          <w:p w14:paraId="17025EC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39" w:author="Martinez De Hurtado Yela Fermin" w:date="2025-01-03T10:51:00Z" w16du:dateUtc="2025-01-03T09:51:00Z">
              <w:tcPr>
                <w:tcW w:w="1701" w:type="dxa"/>
                <w:gridSpan w:val="2"/>
                <w:hideMark/>
              </w:tcPr>
            </w:tcPrChange>
          </w:tcPr>
          <w:p w14:paraId="50FB95B2"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40" w:author="Martinez De Hurtado Yela Fermin" w:date="2025-01-03T10:51:00Z" w16du:dateUtc="2025-01-03T09:51:00Z">
              <w:tcPr>
                <w:tcW w:w="1701" w:type="dxa"/>
                <w:gridSpan w:val="2"/>
                <w:hideMark/>
              </w:tcPr>
            </w:tcPrChange>
          </w:tcPr>
          <w:p w14:paraId="5EAAA27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41" w:author="Martinez De Hurtado Yela Fermin" w:date="2025-01-03T10:51:00Z" w16du:dateUtc="2025-01-03T09:51:00Z">
              <w:tcPr>
                <w:tcW w:w="1701" w:type="dxa"/>
                <w:gridSpan w:val="2"/>
                <w:hideMark/>
              </w:tcPr>
            </w:tcPrChange>
          </w:tcPr>
          <w:p w14:paraId="53283A33"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42" w:author="Martinez De Hurtado Yela Fermin" w:date="2025-01-03T10:51:00Z" w16du:dateUtc="2025-01-03T09:51:00Z">
              <w:tcPr>
                <w:tcW w:w="1701" w:type="dxa"/>
                <w:gridSpan w:val="2"/>
                <w:hideMark/>
              </w:tcPr>
            </w:tcPrChange>
          </w:tcPr>
          <w:p w14:paraId="494D977C"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43" w:author="Martinez De Hurtado Yela Fermin" w:date="2025-01-03T10:51:00Z" w16du:dateUtc="2025-01-03T09:51:00Z">
              <w:tcPr>
                <w:tcW w:w="1701" w:type="dxa"/>
                <w:gridSpan w:val="2"/>
                <w:hideMark/>
              </w:tcPr>
            </w:tcPrChange>
          </w:tcPr>
          <w:p w14:paraId="40B94B89"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456C8897" w14:textId="77777777" w:rsidTr="00E22A1E">
        <w:tblPrEx>
          <w:tblW w:w="5351" w:type="pct"/>
          <w:tblLayout w:type="fixed"/>
          <w:tblLook w:val="0400" w:firstRow="0" w:lastRow="0" w:firstColumn="0" w:lastColumn="0" w:noHBand="0" w:noVBand="1"/>
          <w:tblPrExChange w:id="414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45"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146" w:author="Martinez De Hurtado Yela Fermin" w:date="2025-01-03T10:51:00Z" w16du:dateUtc="2025-01-03T09:51:00Z">
              <w:tcPr>
                <w:tcW w:w="2778" w:type="dxa"/>
                <w:vMerge w:val="restart"/>
                <w:tcBorders>
                  <w:top w:val="single" w:sz="4" w:space="0" w:color="000000" w:themeColor="text1"/>
                </w:tcBorders>
                <w:hideMark/>
              </w:tcPr>
            </w:tcPrChange>
          </w:tcPr>
          <w:p w14:paraId="7C4640B2" w14:textId="77777777" w:rsidR="00D72E33" w:rsidRPr="00626BD3" w:rsidRDefault="00D72E33" w:rsidP="00D72E33">
            <w:pPr>
              <w:pStyle w:val="TableText"/>
              <w:rPr>
                <w:lang w:val="en-GB" w:eastAsia="es-ES"/>
              </w:rPr>
            </w:pPr>
            <w:r w:rsidRPr="00626BD3">
              <w:rPr>
                <w:lang w:val="en-GB" w:eastAsia="es-ES"/>
              </w:rPr>
              <w:t>Recovery of bio-waste by anaerobic digestion or composting</w:t>
            </w:r>
          </w:p>
        </w:tc>
        <w:tc>
          <w:tcPr>
            <w:tcW w:w="1644" w:type="dxa"/>
            <w:tcBorders>
              <w:top w:val="single" w:sz="4" w:space="0" w:color="000000" w:themeColor="text1"/>
              <w:right w:val="single" w:sz="4" w:space="0" w:color="auto"/>
            </w:tcBorders>
            <w:hideMark/>
            <w:tcPrChange w:id="414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E2CE97F"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148" w:author="Martinez De Hurtado Yela Fermin" w:date="2025-01-03T10:51:00Z" w16du:dateUtc="2025-01-03T09:51:00Z">
              <w:tcPr>
                <w:tcW w:w="1701" w:type="dxa"/>
                <w:gridSpan w:val="2"/>
                <w:tcBorders>
                  <w:left w:val="single" w:sz="4" w:space="0" w:color="auto"/>
                </w:tcBorders>
                <w:hideMark/>
              </w:tcPr>
            </w:tcPrChange>
          </w:tcPr>
          <w:p w14:paraId="0C06784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49" w:author="Martinez De Hurtado Yela Fermin" w:date="2025-01-03T10:51:00Z" w16du:dateUtc="2025-01-03T09:51:00Z">
              <w:tcPr>
                <w:tcW w:w="1701" w:type="dxa"/>
                <w:gridSpan w:val="2"/>
                <w:hideMark/>
              </w:tcPr>
            </w:tcPrChange>
          </w:tcPr>
          <w:p w14:paraId="6F418FD6"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50" w:author="Martinez De Hurtado Yela Fermin" w:date="2025-01-03T10:51:00Z" w16du:dateUtc="2025-01-03T09:51:00Z">
              <w:tcPr>
                <w:tcW w:w="1701" w:type="dxa"/>
                <w:gridSpan w:val="2"/>
                <w:hideMark/>
              </w:tcPr>
            </w:tcPrChange>
          </w:tcPr>
          <w:p w14:paraId="41380698"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51" w:author="Martinez De Hurtado Yela Fermin" w:date="2025-01-03T10:51:00Z" w16du:dateUtc="2025-01-03T09:51:00Z">
              <w:tcPr>
                <w:tcW w:w="1701" w:type="dxa"/>
                <w:gridSpan w:val="2"/>
                <w:hideMark/>
              </w:tcPr>
            </w:tcPrChange>
          </w:tcPr>
          <w:p w14:paraId="1D61C6D1"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52" w:author="Martinez De Hurtado Yela Fermin" w:date="2025-01-03T10:51:00Z" w16du:dateUtc="2025-01-03T09:51:00Z">
              <w:tcPr>
                <w:tcW w:w="1701" w:type="dxa"/>
                <w:gridSpan w:val="2"/>
                <w:hideMark/>
              </w:tcPr>
            </w:tcPrChange>
          </w:tcPr>
          <w:p w14:paraId="4B15125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53" w:author="Martinez De Hurtado Yela Fermin" w:date="2025-01-03T10:51:00Z" w16du:dateUtc="2025-01-03T09:51:00Z">
              <w:tcPr>
                <w:tcW w:w="1701" w:type="dxa"/>
                <w:gridSpan w:val="2"/>
                <w:hideMark/>
              </w:tcPr>
            </w:tcPrChange>
          </w:tcPr>
          <w:p w14:paraId="026DB2AF"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304EC5F8" w14:textId="77777777" w:rsidTr="00E22A1E">
        <w:tblPrEx>
          <w:tblW w:w="5351" w:type="pct"/>
          <w:tblLayout w:type="fixed"/>
          <w:tblLook w:val="0400" w:firstRow="0" w:lastRow="0" w:firstColumn="0" w:lastColumn="0" w:noHBand="0" w:noVBand="1"/>
          <w:tblPrExChange w:id="415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55" w:author="Martinez De Hurtado Yela Fermin" w:date="2025-01-03T10:51:00Z" w16du:dateUtc="2025-01-03T09:51:00Z">
            <w:trPr>
              <w:gridAfter w:val="0"/>
              <w:trHeight w:val="20"/>
            </w:trPr>
          </w:trPrChange>
        </w:trPr>
        <w:tc>
          <w:tcPr>
            <w:tcW w:w="2780" w:type="dxa"/>
            <w:vMerge/>
            <w:hideMark/>
            <w:tcPrChange w:id="4156" w:author="Martinez De Hurtado Yela Fermin" w:date="2025-01-03T10:51:00Z" w16du:dateUtc="2025-01-03T09:51:00Z">
              <w:tcPr>
                <w:tcW w:w="2778" w:type="dxa"/>
                <w:vMerge/>
                <w:hideMark/>
              </w:tcPr>
            </w:tcPrChange>
          </w:tcPr>
          <w:p w14:paraId="6FC0D85B" w14:textId="77777777" w:rsidR="00D72E33" w:rsidRPr="0011300A" w:rsidRDefault="00D72E33" w:rsidP="00D72E33">
            <w:pPr>
              <w:pStyle w:val="TableText"/>
              <w:rPr>
                <w:lang w:val="es-ES" w:eastAsia="es-ES"/>
              </w:rPr>
            </w:pPr>
          </w:p>
        </w:tc>
        <w:tc>
          <w:tcPr>
            <w:tcW w:w="1644" w:type="dxa"/>
            <w:tcBorders>
              <w:top w:val="single" w:sz="4" w:space="0" w:color="000000" w:themeColor="text1"/>
              <w:right w:val="single" w:sz="4" w:space="0" w:color="auto"/>
            </w:tcBorders>
            <w:hideMark/>
            <w:tcPrChange w:id="4157"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5439012F" w14:textId="77777777" w:rsidR="00D72E33" w:rsidRPr="0011300A" w:rsidRDefault="00D72E33" w:rsidP="00D72E33">
            <w:pPr>
              <w:pStyle w:val="TableText"/>
              <w:rPr>
                <w:lang w:val="es-ES" w:eastAsia="es-ES"/>
              </w:rPr>
            </w:pPr>
            <w:r w:rsidRPr="0011300A">
              <w:rPr>
                <w:lang w:val="es-ES" w:eastAsia="es-ES"/>
              </w:rPr>
              <w:t>Santander-specific</w:t>
            </w:r>
          </w:p>
        </w:tc>
        <w:tc>
          <w:tcPr>
            <w:tcW w:w="0" w:type="dxa"/>
            <w:tcBorders>
              <w:left w:val="single" w:sz="4" w:space="0" w:color="auto"/>
            </w:tcBorders>
            <w:hideMark/>
            <w:tcPrChange w:id="4158" w:author="Martinez De Hurtado Yela Fermin" w:date="2025-01-03T10:51:00Z" w16du:dateUtc="2025-01-03T09:51:00Z">
              <w:tcPr>
                <w:tcW w:w="1701" w:type="dxa"/>
                <w:gridSpan w:val="2"/>
                <w:tcBorders>
                  <w:left w:val="single" w:sz="4" w:space="0" w:color="auto"/>
                </w:tcBorders>
                <w:hideMark/>
              </w:tcPr>
            </w:tcPrChange>
          </w:tcPr>
          <w:p w14:paraId="29EF5818"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59" w:author="Martinez De Hurtado Yela Fermin" w:date="2025-01-03T10:51:00Z" w16du:dateUtc="2025-01-03T09:51:00Z">
              <w:tcPr>
                <w:tcW w:w="1701" w:type="dxa"/>
                <w:gridSpan w:val="2"/>
                <w:hideMark/>
              </w:tcPr>
            </w:tcPrChange>
          </w:tcPr>
          <w:p w14:paraId="5E135966"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60" w:author="Martinez De Hurtado Yela Fermin" w:date="2025-01-03T10:51:00Z" w16du:dateUtc="2025-01-03T09:51:00Z">
              <w:tcPr>
                <w:tcW w:w="1701" w:type="dxa"/>
                <w:gridSpan w:val="2"/>
                <w:hideMark/>
              </w:tcPr>
            </w:tcPrChange>
          </w:tcPr>
          <w:p w14:paraId="27597F3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61" w:author="Martinez De Hurtado Yela Fermin" w:date="2025-01-03T10:51:00Z" w16du:dateUtc="2025-01-03T09:51:00Z">
              <w:tcPr>
                <w:tcW w:w="1701" w:type="dxa"/>
                <w:gridSpan w:val="2"/>
                <w:hideMark/>
              </w:tcPr>
            </w:tcPrChange>
          </w:tcPr>
          <w:p w14:paraId="2F731131"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62" w:author="Martinez De Hurtado Yela Fermin" w:date="2025-01-03T10:51:00Z" w16du:dateUtc="2025-01-03T09:51:00Z">
              <w:tcPr>
                <w:tcW w:w="1701" w:type="dxa"/>
                <w:gridSpan w:val="2"/>
                <w:hideMark/>
              </w:tcPr>
            </w:tcPrChange>
          </w:tcPr>
          <w:p w14:paraId="6C6749F5"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63" w:author="Martinez De Hurtado Yela Fermin" w:date="2025-01-03T10:51:00Z" w16du:dateUtc="2025-01-03T09:51:00Z">
              <w:tcPr>
                <w:tcW w:w="1701" w:type="dxa"/>
                <w:gridSpan w:val="2"/>
                <w:hideMark/>
              </w:tcPr>
            </w:tcPrChange>
          </w:tcPr>
          <w:p w14:paraId="518D2EF1" w14:textId="77777777" w:rsidR="00D72E33" w:rsidRPr="0011300A" w:rsidRDefault="00D72E33" w:rsidP="00D72E33">
            <w:pPr>
              <w:pStyle w:val="TableText"/>
              <w:rPr>
                <w:lang w:val="es-ES" w:eastAsia="es-ES"/>
              </w:rPr>
            </w:pPr>
            <w:r w:rsidRPr="0011300A">
              <w:rPr>
                <w:lang w:val="es-ES" w:eastAsia="es-ES"/>
              </w:rPr>
              <w:t> </w:t>
            </w:r>
          </w:p>
        </w:tc>
      </w:tr>
      <w:tr w:rsidR="00E22A1E" w:rsidRPr="0011300A" w:rsidDel="0000116F" w14:paraId="35FEFAEC" w14:textId="34F8DA5F" w:rsidTr="00E22A1E">
        <w:tblPrEx>
          <w:tblW w:w="5351" w:type="pct"/>
          <w:tblLayout w:type="fixed"/>
          <w:tblLook w:val="0400" w:firstRow="0" w:lastRow="0" w:firstColumn="0" w:lastColumn="0" w:noHBand="0" w:noVBand="1"/>
          <w:tblPrExChange w:id="4164"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del w:id="4165" w:author="Martinez De Hurtado Yela Fermin" w:date="2024-10-15T18:22:00Z"/>
          <w:trPrChange w:id="4166"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167" w:author="Martinez De Hurtado Yela Fermin" w:date="2025-01-03T10:51:00Z" w16du:dateUtc="2025-01-03T09:51:00Z">
              <w:tcPr>
                <w:tcW w:w="2778" w:type="dxa"/>
                <w:tcBorders>
                  <w:top w:val="single" w:sz="4" w:space="0" w:color="000000" w:themeColor="text1"/>
                </w:tcBorders>
                <w:hideMark/>
              </w:tcPr>
            </w:tcPrChange>
          </w:tcPr>
          <w:p w14:paraId="590D7C94" w14:textId="07848748" w:rsidR="00D72E33" w:rsidRPr="00626BD3" w:rsidDel="0000116F" w:rsidRDefault="00D72E33" w:rsidP="00D72E33">
            <w:pPr>
              <w:pStyle w:val="TableText"/>
              <w:rPr>
                <w:del w:id="4168" w:author="Martinez De Hurtado Yela Fermin" w:date="2024-10-15T18:22:00Z"/>
                <w:lang w:val="en-GB" w:eastAsia="es-ES"/>
              </w:rPr>
            </w:pPr>
            <w:del w:id="4169" w:author="Martinez De Hurtado Yela Fermin" w:date="2024-10-15T18:22:00Z">
              <w:r w:rsidRPr="00626BD3" w:rsidDel="0000116F">
                <w:rPr>
                  <w:lang w:val="en-GB" w:eastAsia="es-ES"/>
                </w:rPr>
                <w:delText>Manufacturing of Plastics and Bioplastics</w:delText>
              </w:r>
            </w:del>
          </w:p>
        </w:tc>
        <w:tc>
          <w:tcPr>
            <w:tcW w:w="1644" w:type="dxa"/>
            <w:tcBorders>
              <w:top w:val="single" w:sz="4" w:space="0" w:color="000000" w:themeColor="text1"/>
              <w:right w:val="single" w:sz="4" w:space="0" w:color="auto"/>
            </w:tcBorders>
            <w:hideMark/>
            <w:tcPrChange w:id="4170"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5713086" w14:textId="66D20213" w:rsidR="00D72E33" w:rsidRPr="0011300A" w:rsidDel="0000116F" w:rsidRDefault="00D72E33" w:rsidP="00D72E33">
            <w:pPr>
              <w:pStyle w:val="TableText"/>
              <w:rPr>
                <w:del w:id="4171" w:author="Martinez De Hurtado Yela Fermin" w:date="2024-10-15T18:22:00Z"/>
                <w:lang w:val="es-ES" w:eastAsia="es-ES"/>
              </w:rPr>
            </w:pPr>
            <w:del w:id="4172" w:author="Martinez De Hurtado Yela Fermin" w:date="2024-10-15T18:22:00Z">
              <w:r w:rsidRPr="0011300A" w:rsidDel="0000116F">
                <w:rPr>
                  <w:lang w:val="es-ES" w:eastAsia="es-ES"/>
                </w:rPr>
                <w:delText>Santander-specific</w:delText>
              </w:r>
            </w:del>
          </w:p>
        </w:tc>
        <w:tc>
          <w:tcPr>
            <w:tcW w:w="0" w:type="dxa"/>
            <w:tcBorders>
              <w:left w:val="single" w:sz="4" w:space="0" w:color="auto"/>
            </w:tcBorders>
            <w:hideMark/>
            <w:tcPrChange w:id="4173" w:author="Martinez De Hurtado Yela Fermin" w:date="2025-01-03T10:51:00Z" w16du:dateUtc="2025-01-03T09:51:00Z">
              <w:tcPr>
                <w:tcW w:w="1701" w:type="dxa"/>
                <w:gridSpan w:val="2"/>
                <w:tcBorders>
                  <w:left w:val="single" w:sz="4" w:space="0" w:color="auto"/>
                </w:tcBorders>
                <w:hideMark/>
              </w:tcPr>
            </w:tcPrChange>
          </w:tcPr>
          <w:p w14:paraId="125F8110" w14:textId="0A3ECB56" w:rsidR="00D72E33" w:rsidRPr="0011300A" w:rsidDel="0000116F" w:rsidRDefault="00D72E33" w:rsidP="00D72E33">
            <w:pPr>
              <w:pStyle w:val="TableText"/>
              <w:rPr>
                <w:del w:id="4174" w:author="Martinez De Hurtado Yela Fermin" w:date="2024-10-15T18:22:00Z"/>
                <w:lang w:val="es-ES" w:eastAsia="es-ES"/>
              </w:rPr>
            </w:pPr>
            <w:del w:id="4175" w:author="Martinez De Hurtado Yela Fermin" w:date="2024-10-15T18:22:00Z">
              <w:r w:rsidRPr="0011300A" w:rsidDel="0000116F">
                <w:rPr>
                  <w:lang w:val="es-ES" w:eastAsia="es-ES"/>
                </w:rPr>
                <w:delText> </w:delText>
              </w:r>
            </w:del>
          </w:p>
        </w:tc>
        <w:tc>
          <w:tcPr>
            <w:tcW w:w="0" w:type="dxa"/>
            <w:hideMark/>
            <w:tcPrChange w:id="4176" w:author="Martinez De Hurtado Yela Fermin" w:date="2025-01-03T10:51:00Z" w16du:dateUtc="2025-01-03T09:51:00Z">
              <w:tcPr>
                <w:tcW w:w="1701" w:type="dxa"/>
                <w:gridSpan w:val="2"/>
                <w:hideMark/>
              </w:tcPr>
            </w:tcPrChange>
          </w:tcPr>
          <w:p w14:paraId="74E70A5E" w14:textId="1EC1448A" w:rsidR="00D72E33" w:rsidRPr="0011300A" w:rsidDel="0000116F" w:rsidRDefault="00D72E33" w:rsidP="00D72E33">
            <w:pPr>
              <w:pStyle w:val="TableText"/>
              <w:rPr>
                <w:del w:id="4177" w:author="Martinez De Hurtado Yela Fermin" w:date="2024-10-15T18:22:00Z"/>
                <w:lang w:val="es-ES" w:eastAsia="es-ES"/>
              </w:rPr>
            </w:pPr>
            <w:del w:id="4178" w:author="Martinez De Hurtado Yela Fermin" w:date="2024-10-15T18:22:00Z">
              <w:r w:rsidRPr="0011300A" w:rsidDel="0000116F">
                <w:rPr>
                  <w:lang w:val="es-ES" w:eastAsia="es-ES"/>
                </w:rPr>
                <w:delText> </w:delText>
              </w:r>
            </w:del>
          </w:p>
        </w:tc>
        <w:tc>
          <w:tcPr>
            <w:tcW w:w="0" w:type="dxa"/>
            <w:hideMark/>
            <w:tcPrChange w:id="4179" w:author="Martinez De Hurtado Yela Fermin" w:date="2025-01-03T10:51:00Z" w16du:dateUtc="2025-01-03T09:51:00Z">
              <w:tcPr>
                <w:tcW w:w="1701" w:type="dxa"/>
                <w:gridSpan w:val="2"/>
                <w:hideMark/>
              </w:tcPr>
            </w:tcPrChange>
          </w:tcPr>
          <w:p w14:paraId="5E85A3E5" w14:textId="7F098BE5" w:rsidR="00D72E33" w:rsidRPr="0011300A" w:rsidDel="0000116F" w:rsidRDefault="00D72E33" w:rsidP="00D72E33">
            <w:pPr>
              <w:pStyle w:val="TableText"/>
              <w:rPr>
                <w:del w:id="4180" w:author="Martinez De Hurtado Yela Fermin" w:date="2024-10-15T18:22:00Z"/>
                <w:lang w:val="es-ES" w:eastAsia="es-ES"/>
              </w:rPr>
            </w:pPr>
            <w:del w:id="4181" w:author="Martinez De Hurtado Yela Fermin" w:date="2024-10-15T18:22:00Z">
              <w:r w:rsidRPr="0011300A" w:rsidDel="0000116F">
                <w:rPr>
                  <w:lang w:val="es-ES" w:eastAsia="es-ES"/>
                </w:rPr>
                <w:delText> </w:delText>
              </w:r>
            </w:del>
          </w:p>
        </w:tc>
        <w:tc>
          <w:tcPr>
            <w:tcW w:w="0" w:type="dxa"/>
            <w:hideMark/>
            <w:tcPrChange w:id="4182" w:author="Martinez De Hurtado Yela Fermin" w:date="2025-01-03T10:51:00Z" w16du:dateUtc="2025-01-03T09:51:00Z">
              <w:tcPr>
                <w:tcW w:w="1701" w:type="dxa"/>
                <w:gridSpan w:val="2"/>
                <w:hideMark/>
              </w:tcPr>
            </w:tcPrChange>
          </w:tcPr>
          <w:p w14:paraId="47ED69D3" w14:textId="01BCF571" w:rsidR="00D72E33" w:rsidRPr="0011300A" w:rsidDel="0000116F" w:rsidRDefault="00D72E33" w:rsidP="00D72E33">
            <w:pPr>
              <w:pStyle w:val="TableText"/>
              <w:rPr>
                <w:del w:id="4183" w:author="Martinez De Hurtado Yela Fermin" w:date="2024-10-15T18:22:00Z"/>
                <w:lang w:val="es-ES" w:eastAsia="es-ES"/>
              </w:rPr>
            </w:pPr>
            <w:del w:id="4184" w:author="Martinez De Hurtado Yela Fermin" w:date="2024-10-15T18:22:00Z">
              <w:r w:rsidRPr="0011300A" w:rsidDel="0000116F">
                <w:rPr>
                  <w:lang w:val="es-ES" w:eastAsia="es-ES"/>
                </w:rPr>
                <w:delText> </w:delText>
              </w:r>
            </w:del>
          </w:p>
        </w:tc>
        <w:tc>
          <w:tcPr>
            <w:tcW w:w="0" w:type="dxa"/>
            <w:hideMark/>
            <w:tcPrChange w:id="4185" w:author="Martinez De Hurtado Yela Fermin" w:date="2025-01-03T10:51:00Z" w16du:dateUtc="2025-01-03T09:51:00Z">
              <w:tcPr>
                <w:tcW w:w="1701" w:type="dxa"/>
                <w:gridSpan w:val="2"/>
                <w:hideMark/>
              </w:tcPr>
            </w:tcPrChange>
          </w:tcPr>
          <w:p w14:paraId="7A019120" w14:textId="0281F6FE" w:rsidR="00D72E33" w:rsidRPr="0011300A" w:rsidDel="0000116F" w:rsidRDefault="00D72E33" w:rsidP="00D72E33">
            <w:pPr>
              <w:pStyle w:val="TableText"/>
              <w:rPr>
                <w:del w:id="4186" w:author="Martinez De Hurtado Yela Fermin" w:date="2024-10-15T18:22:00Z"/>
                <w:lang w:val="es-ES" w:eastAsia="es-ES"/>
              </w:rPr>
            </w:pPr>
            <w:del w:id="4187" w:author="Martinez De Hurtado Yela Fermin" w:date="2024-10-15T18:22:00Z">
              <w:r w:rsidRPr="0011300A" w:rsidDel="0000116F">
                <w:rPr>
                  <w:lang w:val="es-ES" w:eastAsia="es-ES"/>
                </w:rPr>
                <w:delText> </w:delText>
              </w:r>
            </w:del>
          </w:p>
        </w:tc>
        <w:tc>
          <w:tcPr>
            <w:tcW w:w="0" w:type="dxa"/>
            <w:hideMark/>
            <w:tcPrChange w:id="4188" w:author="Martinez De Hurtado Yela Fermin" w:date="2025-01-03T10:51:00Z" w16du:dateUtc="2025-01-03T09:51:00Z">
              <w:tcPr>
                <w:tcW w:w="1701" w:type="dxa"/>
                <w:gridSpan w:val="2"/>
                <w:hideMark/>
              </w:tcPr>
            </w:tcPrChange>
          </w:tcPr>
          <w:p w14:paraId="292971C9" w14:textId="77DEAF52" w:rsidR="00D72E33" w:rsidRPr="0011300A" w:rsidDel="0000116F" w:rsidRDefault="00D72E33" w:rsidP="00D72E33">
            <w:pPr>
              <w:pStyle w:val="TableText"/>
              <w:rPr>
                <w:del w:id="4189" w:author="Martinez De Hurtado Yela Fermin" w:date="2024-10-15T18:22:00Z"/>
                <w:lang w:val="es-ES" w:eastAsia="es-ES"/>
              </w:rPr>
            </w:pPr>
            <w:del w:id="4190" w:author="Martinez De Hurtado Yela Fermin" w:date="2024-10-15T18:22:00Z">
              <w:r w:rsidRPr="0011300A" w:rsidDel="0000116F">
                <w:rPr>
                  <w:lang w:val="es-ES" w:eastAsia="es-ES"/>
                </w:rPr>
                <w:delText> </w:delText>
              </w:r>
            </w:del>
          </w:p>
        </w:tc>
      </w:tr>
      <w:tr w:rsidR="00E22A1E" w:rsidRPr="0011300A" w14:paraId="253833B1" w14:textId="77777777" w:rsidTr="00E22A1E">
        <w:tblPrEx>
          <w:tblW w:w="5351" w:type="pct"/>
          <w:tblLayout w:type="fixed"/>
          <w:tblLook w:val="0400" w:firstRow="0" w:lastRow="0" w:firstColumn="0" w:lastColumn="0" w:noHBand="0" w:noVBand="1"/>
          <w:tblPrExChange w:id="4191"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192"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193" w:author="Martinez De Hurtado Yela Fermin" w:date="2025-01-03T10:51:00Z" w16du:dateUtc="2025-01-03T09:51:00Z">
              <w:tcPr>
                <w:tcW w:w="2778" w:type="dxa"/>
                <w:tcBorders>
                  <w:top w:val="single" w:sz="4" w:space="0" w:color="000000" w:themeColor="text1"/>
                </w:tcBorders>
                <w:hideMark/>
              </w:tcPr>
            </w:tcPrChange>
          </w:tcPr>
          <w:p w14:paraId="11ECED7A" w14:textId="77777777" w:rsidR="00D72E33" w:rsidRPr="00626BD3" w:rsidRDefault="00D72E33" w:rsidP="00D72E33">
            <w:pPr>
              <w:pStyle w:val="TableText"/>
              <w:rPr>
                <w:lang w:val="en-GB" w:eastAsia="es-ES"/>
              </w:rPr>
            </w:pPr>
            <w:r w:rsidRPr="00626BD3">
              <w:rPr>
                <w:lang w:val="en-GB" w:eastAsia="es-ES"/>
              </w:rPr>
              <w:t>Depollution and dismantling of end-of-life products</w:t>
            </w:r>
          </w:p>
        </w:tc>
        <w:tc>
          <w:tcPr>
            <w:tcW w:w="1644" w:type="dxa"/>
            <w:tcBorders>
              <w:top w:val="single" w:sz="4" w:space="0" w:color="000000" w:themeColor="text1"/>
              <w:right w:val="single" w:sz="4" w:space="0" w:color="auto"/>
            </w:tcBorders>
            <w:hideMark/>
            <w:tcPrChange w:id="4194"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495F2E92"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195" w:author="Martinez De Hurtado Yela Fermin" w:date="2025-01-03T10:51:00Z" w16du:dateUtc="2025-01-03T09:51:00Z">
              <w:tcPr>
                <w:tcW w:w="1701" w:type="dxa"/>
                <w:gridSpan w:val="2"/>
                <w:tcBorders>
                  <w:left w:val="single" w:sz="4" w:space="0" w:color="auto"/>
                </w:tcBorders>
                <w:hideMark/>
              </w:tcPr>
            </w:tcPrChange>
          </w:tcPr>
          <w:p w14:paraId="638A7B4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96" w:author="Martinez De Hurtado Yela Fermin" w:date="2025-01-03T10:51:00Z" w16du:dateUtc="2025-01-03T09:51:00Z">
              <w:tcPr>
                <w:tcW w:w="1701" w:type="dxa"/>
                <w:gridSpan w:val="2"/>
                <w:hideMark/>
              </w:tcPr>
            </w:tcPrChange>
          </w:tcPr>
          <w:p w14:paraId="52A8C76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97" w:author="Martinez De Hurtado Yela Fermin" w:date="2025-01-03T10:51:00Z" w16du:dateUtc="2025-01-03T09:51:00Z">
              <w:tcPr>
                <w:tcW w:w="1701" w:type="dxa"/>
                <w:gridSpan w:val="2"/>
                <w:hideMark/>
              </w:tcPr>
            </w:tcPrChange>
          </w:tcPr>
          <w:p w14:paraId="2FF7C956"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198" w:author="Martinez De Hurtado Yela Fermin" w:date="2025-01-03T10:51:00Z" w16du:dateUtc="2025-01-03T09:51:00Z">
              <w:tcPr>
                <w:tcW w:w="1701" w:type="dxa"/>
                <w:gridSpan w:val="2"/>
                <w:hideMark/>
              </w:tcPr>
            </w:tcPrChange>
          </w:tcPr>
          <w:p w14:paraId="4FF3C42E"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199" w:author="Martinez De Hurtado Yela Fermin" w:date="2025-01-03T10:51:00Z" w16du:dateUtc="2025-01-03T09:51:00Z">
              <w:tcPr>
                <w:tcW w:w="1701" w:type="dxa"/>
                <w:gridSpan w:val="2"/>
                <w:hideMark/>
              </w:tcPr>
            </w:tcPrChange>
          </w:tcPr>
          <w:p w14:paraId="55B9EDAE"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00" w:author="Martinez De Hurtado Yela Fermin" w:date="2025-01-03T10:51:00Z" w16du:dateUtc="2025-01-03T09:51:00Z">
              <w:tcPr>
                <w:tcW w:w="1701" w:type="dxa"/>
                <w:gridSpan w:val="2"/>
                <w:hideMark/>
              </w:tcPr>
            </w:tcPrChange>
          </w:tcPr>
          <w:p w14:paraId="58E0054D"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1D09D53C" w14:textId="77777777" w:rsidTr="00E22A1E">
        <w:tblPrEx>
          <w:tblW w:w="5351" w:type="pct"/>
          <w:tblLayout w:type="fixed"/>
          <w:tblLook w:val="0400" w:firstRow="0" w:lastRow="0" w:firstColumn="0" w:lastColumn="0" w:noHBand="0" w:noVBand="1"/>
          <w:tblPrExChange w:id="4201"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202" w:author="Martinez De Hurtado Yela Fermin" w:date="2025-01-03T10:51:00Z" w16du:dateUtc="2025-01-03T09:51:00Z">
            <w:trPr>
              <w:gridAfter w:val="0"/>
              <w:trHeight w:val="20"/>
            </w:trPr>
          </w:trPrChange>
        </w:trPr>
        <w:tc>
          <w:tcPr>
            <w:tcW w:w="2780" w:type="dxa"/>
            <w:vMerge w:val="restart"/>
            <w:tcBorders>
              <w:top w:val="single" w:sz="4" w:space="0" w:color="000000" w:themeColor="text1"/>
            </w:tcBorders>
            <w:hideMark/>
            <w:tcPrChange w:id="4203" w:author="Martinez De Hurtado Yela Fermin" w:date="2025-01-03T10:51:00Z" w16du:dateUtc="2025-01-03T09:51:00Z">
              <w:tcPr>
                <w:tcW w:w="2778" w:type="dxa"/>
                <w:vMerge w:val="restart"/>
                <w:tcBorders>
                  <w:top w:val="single" w:sz="4" w:space="0" w:color="000000" w:themeColor="text1"/>
                </w:tcBorders>
                <w:hideMark/>
              </w:tcPr>
            </w:tcPrChange>
          </w:tcPr>
          <w:p w14:paraId="3EB5F0F2" w14:textId="77777777" w:rsidR="00D72E33" w:rsidRPr="00626BD3" w:rsidRDefault="00D72E33" w:rsidP="00D72E33">
            <w:pPr>
              <w:pStyle w:val="TableText"/>
              <w:rPr>
                <w:lang w:val="en-GB" w:eastAsia="es-ES"/>
              </w:rPr>
            </w:pPr>
            <w:r w:rsidRPr="00626BD3">
              <w:rPr>
                <w:lang w:val="en-GB" w:eastAsia="es-ES"/>
              </w:rPr>
              <w:t>Sorting and material recovery of non-hazardous waste</w:t>
            </w:r>
          </w:p>
        </w:tc>
        <w:tc>
          <w:tcPr>
            <w:tcW w:w="1644" w:type="dxa"/>
            <w:tcBorders>
              <w:top w:val="single" w:sz="4" w:space="0" w:color="000000" w:themeColor="text1"/>
              <w:right w:val="single" w:sz="4" w:space="0" w:color="auto"/>
            </w:tcBorders>
            <w:hideMark/>
            <w:tcPrChange w:id="4204"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64E93D31"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205" w:author="Martinez De Hurtado Yela Fermin" w:date="2025-01-03T10:51:00Z" w16du:dateUtc="2025-01-03T09:51:00Z">
              <w:tcPr>
                <w:tcW w:w="1701" w:type="dxa"/>
                <w:gridSpan w:val="2"/>
                <w:tcBorders>
                  <w:left w:val="single" w:sz="4" w:space="0" w:color="auto"/>
                </w:tcBorders>
                <w:hideMark/>
              </w:tcPr>
            </w:tcPrChange>
          </w:tcPr>
          <w:p w14:paraId="62DD735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06" w:author="Martinez De Hurtado Yela Fermin" w:date="2025-01-03T10:51:00Z" w16du:dateUtc="2025-01-03T09:51:00Z">
              <w:tcPr>
                <w:tcW w:w="1701" w:type="dxa"/>
                <w:gridSpan w:val="2"/>
                <w:hideMark/>
              </w:tcPr>
            </w:tcPrChange>
          </w:tcPr>
          <w:p w14:paraId="649FAC92"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07" w:author="Martinez De Hurtado Yela Fermin" w:date="2025-01-03T10:51:00Z" w16du:dateUtc="2025-01-03T09:51:00Z">
              <w:tcPr>
                <w:tcW w:w="1701" w:type="dxa"/>
                <w:gridSpan w:val="2"/>
                <w:hideMark/>
              </w:tcPr>
            </w:tcPrChange>
          </w:tcPr>
          <w:p w14:paraId="5CAC4B8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08" w:author="Martinez De Hurtado Yela Fermin" w:date="2025-01-03T10:51:00Z" w16du:dateUtc="2025-01-03T09:51:00Z">
              <w:tcPr>
                <w:tcW w:w="1701" w:type="dxa"/>
                <w:gridSpan w:val="2"/>
                <w:hideMark/>
              </w:tcPr>
            </w:tcPrChange>
          </w:tcPr>
          <w:p w14:paraId="58DB83B7"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209" w:author="Martinez De Hurtado Yela Fermin" w:date="2025-01-03T10:51:00Z" w16du:dateUtc="2025-01-03T09:51:00Z">
              <w:tcPr>
                <w:tcW w:w="1701" w:type="dxa"/>
                <w:gridSpan w:val="2"/>
                <w:hideMark/>
              </w:tcPr>
            </w:tcPrChange>
          </w:tcPr>
          <w:p w14:paraId="7858EA5B"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10" w:author="Martinez De Hurtado Yela Fermin" w:date="2025-01-03T10:51:00Z" w16du:dateUtc="2025-01-03T09:51:00Z">
              <w:tcPr>
                <w:tcW w:w="1701" w:type="dxa"/>
                <w:gridSpan w:val="2"/>
                <w:hideMark/>
              </w:tcPr>
            </w:tcPrChange>
          </w:tcPr>
          <w:p w14:paraId="06238DF6"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476F8BF9" w14:textId="77777777" w:rsidTr="00E22A1E">
        <w:trPr>
          <w:trHeight w:val="20"/>
          <w:ins w:id="4211" w:author="Martinez De Hurtado Yela Fermin" w:date="2024-10-02T12:24:00Z"/>
        </w:trPr>
        <w:tc>
          <w:tcPr>
            <w:tcW w:w="2780" w:type="dxa"/>
            <w:vMerge/>
          </w:tcPr>
          <w:p w14:paraId="36F79981" w14:textId="77777777" w:rsidR="00D72E33" w:rsidRPr="00626BD3" w:rsidRDefault="00D72E33" w:rsidP="00D72E33">
            <w:pPr>
              <w:pStyle w:val="TableText"/>
              <w:rPr>
                <w:ins w:id="4212" w:author="Martinez De Hurtado Yela Fermin" w:date="2024-10-02T12:24:00Z"/>
                <w:lang w:val="en-GB" w:eastAsia="es-ES"/>
              </w:rPr>
            </w:pPr>
          </w:p>
        </w:tc>
        <w:tc>
          <w:tcPr>
            <w:tcW w:w="1644" w:type="dxa"/>
            <w:tcBorders>
              <w:top w:val="single" w:sz="4" w:space="0" w:color="000000" w:themeColor="text1"/>
              <w:right w:val="single" w:sz="4" w:space="0" w:color="auto"/>
            </w:tcBorders>
          </w:tcPr>
          <w:p w14:paraId="53C8C247" w14:textId="6DE2C029" w:rsidR="00D72E33" w:rsidRPr="0011300A" w:rsidRDefault="00D72E33" w:rsidP="00D72E33">
            <w:pPr>
              <w:pStyle w:val="TableText"/>
              <w:rPr>
                <w:ins w:id="4213" w:author="Martinez De Hurtado Yela Fermin" w:date="2024-10-02T12:24:00Z"/>
                <w:lang w:val="es-ES" w:eastAsia="es-ES"/>
              </w:rPr>
            </w:pPr>
            <w:ins w:id="4214" w:author="Martinez De Hurtado Yela Fermin" w:date="2024-10-02T12:24:00Z">
              <w:r w:rsidRPr="0011300A">
                <w:rPr>
                  <w:lang w:val="es-ES" w:eastAsia="es-ES"/>
                </w:rPr>
                <w:t>Santander-specific</w:t>
              </w:r>
            </w:ins>
          </w:p>
        </w:tc>
        <w:tc>
          <w:tcPr>
            <w:tcW w:w="1701" w:type="dxa"/>
            <w:tcBorders>
              <w:left w:val="single" w:sz="4" w:space="0" w:color="auto"/>
            </w:tcBorders>
          </w:tcPr>
          <w:p w14:paraId="57D20485" w14:textId="77777777" w:rsidR="00D72E33" w:rsidRPr="0011300A" w:rsidRDefault="00D72E33" w:rsidP="00D72E33">
            <w:pPr>
              <w:pStyle w:val="TableText"/>
              <w:rPr>
                <w:ins w:id="4215" w:author="Martinez De Hurtado Yela Fermin" w:date="2024-10-02T12:24:00Z"/>
                <w:lang w:val="es-ES" w:eastAsia="es-ES"/>
              </w:rPr>
            </w:pPr>
          </w:p>
        </w:tc>
        <w:tc>
          <w:tcPr>
            <w:tcW w:w="1701" w:type="dxa"/>
          </w:tcPr>
          <w:p w14:paraId="2F043D48" w14:textId="77777777" w:rsidR="00D72E33" w:rsidRPr="0011300A" w:rsidRDefault="00D72E33" w:rsidP="00D72E33">
            <w:pPr>
              <w:pStyle w:val="TableText"/>
              <w:rPr>
                <w:ins w:id="4216" w:author="Martinez De Hurtado Yela Fermin" w:date="2024-10-02T12:24:00Z"/>
                <w:lang w:val="es-ES" w:eastAsia="es-ES"/>
              </w:rPr>
            </w:pPr>
          </w:p>
        </w:tc>
        <w:tc>
          <w:tcPr>
            <w:tcW w:w="1701" w:type="dxa"/>
          </w:tcPr>
          <w:p w14:paraId="50AFBA43" w14:textId="77777777" w:rsidR="00D72E33" w:rsidRPr="0011300A" w:rsidRDefault="00D72E33" w:rsidP="00D72E33">
            <w:pPr>
              <w:pStyle w:val="TableText"/>
              <w:rPr>
                <w:ins w:id="4217" w:author="Martinez De Hurtado Yela Fermin" w:date="2024-10-02T12:24:00Z"/>
                <w:lang w:val="es-ES" w:eastAsia="es-ES"/>
              </w:rPr>
            </w:pPr>
          </w:p>
        </w:tc>
        <w:tc>
          <w:tcPr>
            <w:tcW w:w="1701" w:type="dxa"/>
          </w:tcPr>
          <w:p w14:paraId="008984A5" w14:textId="710C6545" w:rsidR="00D72E33" w:rsidRDefault="00D72E33" w:rsidP="00D72E33">
            <w:pPr>
              <w:pStyle w:val="TableText"/>
              <w:rPr>
                <w:ins w:id="4218" w:author="Martinez De Hurtado Yela Fermin" w:date="2024-10-02T12:24:00Z"/>
                <w:lang w:val="es-ES" w:eastAsia="es-ES"/>
              </w:rPr>
            </w:pPr>
            <w:ins w:id="4219" w:author="Martinez De Hurtado Yela Fermin" w:date="2024-10-02T12:24:00Z">
              <w:r>
                <w:rPr>
                  <w:lang w:val="es-ES" w:eastAsia="es-ES"/>
                </w:rPr>
                <w:t>Own Performance</w:t>
              </w:r>
            </w:ins>
          </w:p>
        </w:tc>
        <w:tc>
          <w:tcPr>
            <w:tcW w:w="1701" w:type="dxa"/>
          </w:tcPr>
          <w:p w14:paraId="36B25B6C" w14:textId="77777777" w:rsidR="00D72E33" w:rsidRPr="0011300A" w:rsidRDefault="00D72E33" w:rsidP="00D72E33">
            <w:pPr>
              <w:pStyle w:val="TableText"/>
              <w:rPr>
                <w:ins w:id="4220" w:author="Martinez De Hurtado Yela Fermin" w:date="2024-10-02T12:24:00Z"/>
                <w:lang w:val="es-ES" w:eastAsia="es-ES"/>
              </w:rPr>
            </w:pPr>
          </w:p>
        </w:tc>
        <w:tc>
          <w:tcPr>
            <w:tcW w:w="1701" w:type="dxa"/>
          </w:tcPr>
          <w:p w14:paraId="736A21E3" w14:textId="77777777" w:rsidR="00D72E33" w:rsidRPr="0011300A" w:rsidRDefault="00D72E33" w:rsidP="00D72E33">
            <w:pPr>
              <w:pStyle w:val="TableText"/>
              <w:rPr>
                <w:ins w:id="4221" w:author="Martinez De Hurtado Yela Fermin" w:date="2024-10-02T12:24:00Z"/>
                <w:lang w:val="es-ES" w:eastAsia="es-ES"/>
              </w:rPr>
            </w:pPr>
          </w:p>
        </w:tc>
      </w:tr>
      <w:tr w:rsidR="00E22A1E" w:rsidRPr="0011300A" w14:paraId="7FB5368E" w14:textId="77777777" w:rsidTr="00E22A1E">
        <w:tblPrEx>
          <w:tblW w:w="5351" w:type="pct"/>
          <w:tblLayout w:type="fixed"/>
          <w:tblLook w:val="0400" w:firstRow="0" w:lastRow="0" w:firstColumn="0" w:lastColumn="0" w:noHBand="0" w:noVBand="1"/>
          <w:tblPrExChange w:id="422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223"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224" w:author="Martinez De Hurtado Yela Fermin" w:date="2025-01-03T10:51:00Z" w16du:dateUtc="2025-01-03T09:51:00Z">
              <w:tcPr>
                <w:tcW w:w="2778" w:type="dxa"/>
                <w:tcBorders>
                  <w:top w:val="single" w:sz="4" w:space="0" w:color="000000" w:themeColor="text1"/>
                </w:tcBorders>
                <w:hideMark/>
              </w:tcPr>
            </w:tcPrChange>
          </w:tcPr>
          <w:p w14:paraId="1D46217C" w14:textId="77777777" w:rsidR="00D72E33" w:rsidRPr="00626BD3" w:rsidRDefault="00D72E33" w:rsidP="00D72E33">
            <w:pPr>
              <w:pStyle w:val="TableText"/>
              <w:rPr>
                <w:lang w:val="en-GB" w:eastAsia="es-ES"/>
              </w:rPr>
            </w:pPr>
            <w:r w:rsidRPr="00626BD3">
              <w:rPr>
                <w:lang w:val="en-GB" w:eastAsia="es-ES"/>
              </w:rPr>
              <w:t>Collection and transport of hazardous waste</w:t>
            </w:r>
          </w:p>
        </w:tc>
        <w:tc>
          <w:tcPr>
            <w:tcW w:w="1644" w:type="dxa"/>
            <w:tcBorders>
              <w:top w:val="single" w:sz="4" w:space="0" w:color="000000" w:themeColor="text1"/>
              <w:right w:val="single" w:sz="4" w:space="0" w:color="auto"/>
            </w:tcBorders>
            <w:hideMark/>
            <w:tcPrChange w:id="422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67F5EDA"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226" w:author="Martinez De Hurtado Yela Fermin" w:date="2025-01-03T10:51:00Z" w16du:dateUtc="2025-01-03T09:51:00Z">
              <w:tcPr>
                <w:tcW w:w="1701" w:type="dxa"/>
                <w:gridSpan w:val="2"/>
                <w:tcBorders>
                  <w:left w:val="single" w:sz="4" w:space="0" w:color="auto"/>
                </w:tcBorders>
                <w:hideMark/>
              </w:tcPr>
            </w:tcPrChange>
          </w:tcPr>
          <w:p w14:paraId="7F668BA3"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27" w:author="Martinez De Hurtado Yela Fermin" w:date="2025-01-03T10:51:00Z" w16du:dateUtc="2025-01-03T09:51:00Z">
              <w:tcPr>
                <w:tcW w:w="1701" w:type="dxa"/>
                <w:gridSpan w:val="2"/>
                <w:hideMark/>
              </w:tcPr>
            </w:tcPrChange>
          </w:tcPr>
          <w:p w14:paraId="1C07E022"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28" w:author="Martinez De Hurtado Yela Fermin" w:date="2025-01-03T10:51:00Z" w16du:dateUtc="2025-01-03T09:51:00Z">
              <w:tcPr>
                <w:tcW w:w="1701" w:type="dxa"/>
                <w:gridSpan w:val="2"/>
                <w:hideMark/>
              </w:tcPr>
            </w:tcPrChange>
          </w:tcPr>
          <w:p w14:paraId="752E2BD3"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29" w:author="Martinez De Hurtado Yela Fermin" w:date="2025-01-03T10:51:00Z" w16du:dateUtc="2025-01-03T09:51:00Z">
              <w:tcPr>
                <w:tcW w:w="1701" w:type="dxa"/>
                <w:gridSpan w:val="2"/>
                <w:hideMark/>
              </w:tcPr>
            </w:tcPrChange>
          </w:tcPr>
          <w:p w14:paraId="075435B1"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30" w:author="Martinez De Hurtado Yela Fermin" w:date="2025-01-03T10:51:00Z" w16du:dateUtc="2025-01-03T09:51:00Z">
              <w:tcPr>
                <w:tcW w:w="1701" w:type="dxa"/>
                <w:gridSpan w:val="2"/>
                <w:hideMark/>
              </w:tcPr>
            </w:tcPrChange>
          </w:tcPr>
          <w:p w14:paraId="449C7A7A"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231" w:author="Martinez De Hurtado Yela Fermin" w:date="2025-01-03T10:51:00Z" w16du:dateUtc="2025-01-03T09:51:00Z">
              <w:tcPr>
                <w:tcW w:w="1701" w:type="dxa"/>
                <w:gridSpan w:val="2"/>
                <w:hideMark/>
              </w:tcPr>
            </w:tcPrChange>
          </w:tcPr>
          <w:p w14:paraId="4213767B"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7470B8D8" w14:textId="77777777" w:rsidTr="00E22A1E">
        <w:tblPrEx>
          <w:tblW w:w="5351" w:type="pct"/>
          <w:tblLayout w:type="fixed"/>
          <w:tblLook w:val="0400" w:firstRow="0" w:lastRow="0" w:firstColumn="0" w:lastColumn="0" w:noHBand="0" w:noVBand="1"/>
          <w:tblPrExChange w:id="423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233"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234" w:author="Martinez De Hurtado Yela Fermin" w:date="2025-01-03T10:51:00Z" w16du:dateUtc="2025-01-03T09:51:00Z">
              <w:tcPr>
                <w:tcW w:w="2778" w:type="dxa"/>
                <w:tcBorders>
                  <w:top w:val="single" w:sz="4" w:space="0" w:color="000000" w:themeColor="text1"/>
                </w:tcBorders>
                <w:hideMark/>
              </w:tcPr>
            </w:tcPrChange>
          </w:tcPr>
          <w:p w14:paraId="65FAD8AC" w14:textId="77777777" w:rsidR="00D72E33" w:rsidRPr="00626BD3" w:rsidRDefault="00D72E33" w:rsidP="00D72E33">
            <w:pPr>
              <w:pStyle w:val="TableText"/>
              <w:rPr>
                <w:lang w:val="en-GB" w:eastAsia="es-ES"/>
              </w:rPr>
            </w:pPr>
            <w:r w:rsidRPr="00626BD3">
              <w:rPr>
                <w:lang w:val="en-GB" w:eastAsia="es-ES"/>
              </w:rPr>
              <w:t>Collection and transport of hazardous waste</w:t>
            </w:r>
          </w:p>
        </w:tc>
        <w:tc>
          <w:tcPr>
            <w:tcW w:w="1644" w:type="dxa"/>
            <w:tcBorders>
              <w:top w:val="single" w:sz="4" w:space="0" w:color="000000" w:themeColor="text1"/>
              <w:right w:val="single" w:sz="4" w:space="0" w:color="auto"/>
            </w:tcBorders>
            <w:hideMark/>
            <w:tcPrChange w:id="423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63573EAF" w14:textId="77777777" w:rsidR="00D72E33" w:rsidRPr="0011300A" w:rsidRDefault="00D72E33" w:rsidP="00D72E33">
            <w:pPr>
              <w:pStyle w:val="TableText"/>
              <w:rPr>
                <w:lang w:val="es-ES" w:eastAsia="es-ES"/>
              </w:rPr>
            </w:pPr>
            <w:r w:rsidRPr="0011300A">
              <w:rPr>
                <w:lang w:val="es-ES" w:eastAsia="es-ES"/>
              </w:rPr>
              <w:t>Santander-specific</w:t>
            </w:r>
          </w:p>
        </w:tc>
        <w:tc>
          <w:tcPr>
            <w:tcW w:w="0" w:type="dxa"/>
            <w:tcBorders>
              <w:left w:val="single" w:sz="4" w:space="0" w:color="auto"/>
            </w:tcBorders>
            <w:hideMark/>
            <w:tcPrChange w:id="4236" w:author="Martinez De Hurtado Yela Fermin" w:date="2025-01-03T10:51:00Z" w16du:dateUtc="2025-01-03T09:51:00Z">
              <w:tcPr>
                <w:tcW w:w="1701" w:type="dxa"/>
                <w:gridSpan w:val="2"/>
                <w:tcBorders>
                  <w:left w:val="single" w:sz="4" w:space="0" w:color="auto"/>
                </w:tcBorders>
                <w:hideMark/>
              </w:tcPr>
            </w:tcPrChange>
          </w:tcPr>
          <w:p w14:paraId="250CB79C"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37" w:author="Martinez De Hurtado Yela Fermin" w:date="2025-01-03T10:51:00Z" w16du:dateUtc="2025-01-03T09:51:00Z">
              <w:tcPr>
                <w:tcW w:w="1701" w:type="dxa"/>
                <w:gridSpan w:val="2"/>
                <w:hideMark/>
              </w:tcPr>
            </w:tcPrChange>
          </w:tcPr>
          <w:p w14:paraId="73ECB50F"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38" w:author="Martinez De Hurtado Yela Fermin" w:date="2025-01-03T10:51:00Z" w16du:dateUtc="2025-01-03T09:51:00Z">
              <w:tcPr>
                <w:tcW w:w="1701" w:type="dxa"/>
                <w:gridSpan w:val="2"/>
                <w:hideMark/>
              </w:tcPr>
            </w:tcPrChange>
          </w:tcPr>
          <w:p w14:paraId="5AEAF50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39" w:author="Martinez De Hurtado Yela Fermin" w:date="2025-01-03T10:51:00Z" w16du:dateUtc="2025-01-03T09:51:00Z">
              <w:tcPr>
                <w:tcW w:w="1701" w:type="dxa"/>
                <w:gridSpan w:val="2"/>
                <w:hideMark/>
              </w:tcPr>
            </w:tcPrChange>
          </w:tcPr>
          <w:p w14:paraId="02C74C64"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40" w:author="Martinez De Hurtado Yela Fermin" w:date="2025-01-03T10:51:00Z" w16du:dateUtc="2025-01-03T09:51:00Z">
              <w:tcPr>
                <w:tcW w:w="1701" w:type="dxa"/>
                <w:gridSpan w:val="2"/>
                <w:hideMark/>
              </w:tcPr>
            </w:tcPrChange>
          </w:tcPr>
          <w:p w14:paraId="32CA3DF1"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241" w:author="Martinez De Hurtado Yela Fermin" w:date="2025-01-03T10:51:00Z" w16du:dateUtc="2025-01-03T09:51:00Z">
              <w:tcPr>
                <w:tcW w:w="1701" w:type="dxa"/>
                <w:gridSpan w:val="2"/>
                <w:hideMark/>
              </w:tcPr>
            </w:tcPrChange>
          </w:tcPr>
          <w:p w14:paraId="13B72770"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67B5281E" w14:textId="77777777" w:rsidTr="00E22A1E">
        <w:tblPrEx>
          <w:tblW w:w="5351" w:type="pct"/>
          <w:tblLayout w:type="fixed"/>
          <w:tblLook w:val="0400" w:firstRow="0" w:lastRow="0" w:firstColumn="0" w:lastColumn="0" w:noHBand="0" w:noVBand="1"/>
          <w:tblPrExChange w:id="424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243"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244" w:author="Martinez De Hurtado Yela Fermin" w:date="2025-01-03T10:51:00Z" w16du:dateUtc="2025-01-03T09:51:00Z">
              <w:tcPr>
                <w:tcW w:w="2778" w:type="dxa"/>
                <w:tcBorders>
                  <w:top w:val="single" w:sz="4" w:space="0" w:color="000000" w:themeColor="text1"/>
                </w:tcBorders>
                <w:hideMark/>
              </w:tcPr>
            </w:tcPrChange>
          </w:tcPr>
          <w:p w14:paraId="23702969" w14:textId="77777777" w:rsidR="00D72E33" w:rsidRPr="00626BD3" w:rsidRDefault="00D72E33" w:rsidP="00D72E33">
            <w:pPr>
              <w:pStyle w:val="TableText"/>
              <w:rPr>
                <w:lang w:val="en-GB" w:eastAsia="es-ES"/>
              </w:rPr>
            </w:pPr>
            <w:r w:rsidRPr="00626BD3">
              <w:rPr>
                <w:lang w:val="en-GB" w:eastAsia="es-ES"/>
              </w:rPr>
              <w:t>Remediation of legally non-conforming landfills and abandoned or illegal waste dumps</w:t>
            </w:r>
          </w:p>
        </w:tc>
        <w:tc>
          <w:tcPr>
            <w:tcW w:w="1644" w:type="dxa"/>
            <w:tcBorders>
              <w:top w:val="single" w:sz="4" w:space="0" w:color="000000" w:themeColor="text1"/>
              <w:right w:val="single" w:sz="4" w:space="0" w:color="auto"/>
            </w:tcBorders>
            <w:hideMark/>
            <w:tcPrChange w:id="424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20F16D33"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246" w:author="Martinez De Hurtado Yela Fermin" w:date="2025-01-03T10:51:00Z" w16du:dateUtc="2025-01-03T09:51:00Z">
              <w:tcPr>
                <w:tcW w:w="1701" w:type="dxa"/>
                <w:gridSpan w:val="2"/>
                <w:tcBorders>
                  <w:left w:val="single" w:sz="4" w:space="0" w:color="auto"/>
                </w:tcBorders>
                <w:hideMark/>
              </w:tcPr>
            </w:tcPrChange>
          </w:tcPr>
          <w:p w14:paraId="68F6FF03"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47" w:author="Martinez De Hurtado Yela Fermin" w:date="2025-01-03T10:51:00Z" w16du:dateUtc="2025-01-03T09:51:00Z">
              <w:tcPr>
                <w:tcW w:w="1701" w:type="dxa"/>
                <w:gridSpan w:val="2"/>
                <w:hideMark/>
              </w:tcPr>
            </w:tcPrChange>
          </w:tcPr>
          <w:p w14:paraId="66A20CD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48" w:author="Martinez De Hurtado Yela Fermin" w:date="2025-01-03T10:51:00Z" w16du:dateUtc="2025-01-03T09:51:00Z">
              <w:tcPr>
                <w:tcW w:w="1701" w:type="dxa"/>
                <w:gridSpan w:val="2"/>
                <w:hideMark/>
              </w:tcPr>
            </w:tcPrChange>
          </w:tcPr>
          <w:p w14:paraId="71D3DD36"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49" w:author="Martinez De Hurtado Yela Fermin" w:date="2025-01-03T10:51:00Z" w16du:dateUtc="2025-01-03T09:51:00Z">
              <w:tcPr>
                <w:tcW w:w="1701" w:type="dxa"/>
                <w:gridSpan w:val="2"/>
                <w:hideMark/>
              </w:tcPr>
            </w:tcPrChange>
          </w:tcPr>
          <w:p w14:paraId="67DA4E8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50" w:author="Martinez De Hurtado Yela Fermin" w:date="2025-01-03T10:51:00Z" w16du:dateUtc="2025-01-03T09:51:00Z">
              <w:tcPr>
                <w:tcW w:w="1701" w:type="dxa"/>
                <w:gridSpan w:val="2"/>
                <w:hideMark/>
              </w:tcPr>
            </w:tcPrChange>
          </w:tcPr>
          <w:p w14:paraId="3D03C998"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251" w:author="Martinez De Hurtado Yela Fermin" w:date="2025-01-03T10:51:00Z" w16du:dateUtc="2025-01-03T09:51:00Z">
              <w:tcPr>
                <w:tcW w:w="1701" w:type="dxa"/>
                <w:gridSpan w:val="2"/>
                <w:hideMark/>
              </w:tcPr>
            </w:tcPrChange>
          </w:tcPr>
          <w:p w14:paraId="55598E4E" w14:textId="77777777" w:rsidR="00D72E33" w:rsidRPr="0011300A" w:rsidRDefault="00D72E33" w:rsidP="00D72E33">
            <w:pPr>
              <w:pStyle w:val="TableText"/>
              <w:rPr>
                <w:lang w:val="es-ES" w:eastAsia="es-ES"/>
              </w:rPr>
            </w:pPr>
            <w:r w:rsidRPr="0011300A">
              <w:rPr>
                <w:lang w:val="es-ES" w:eastAsia="es-ES"/>
              </w:rPr>
              <w:t> </w:t>
            </w:r>
          </w:p>
        </w:tc>
      </w:tr>
      <w:tr w:rsidR="00E22A1E" w:rsidRPr="0011300A" w14:paraId="3E5B788B" w14:textId="77777777" w:rsidTr="00E22A1E">
        <w:tblPrEx>
          <w:tblW w:w="5351" w:type="pct"/>
          <w:tblLayout w:type="fixed"/>
          <w:tblLook w:val="0400" w:firstRow="0" w:lastRow="0" w:firstColumn="0" w:lastColumn="0" w:noHBand="0" w:noVBand="1"/>
          <w:tblPrExChange w:id="425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trPrChange w:id="4253"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254" w:author="Martinez De Hurtado Yela Fermin" w:date="2025-01-03T10:51:00Z" w16du:dateUtc="2025-01-03T09:51:00Z">
              <w:tcPr>
                <w:tcW w:w="2778" w:type="dxa"/>
                <w:tcBorders>
                  <w:top w:val="single" w:sz="4" w:space="0" w:color="000000" w:themeColor="text1"/>
                </w:tcBorders>
                <w:hideMark/>
              </w:tcPr>
            </w:tcPrChange>
          </w:tcPr>
          <w:p w14:paraId="2BD0E250" w14:textId="77777777" w:rsidR="00D72E33" w:rsidRPr="00626BD3" w:rsidRDefault="00D72E33" w:rsidP="00D72E33">
            <w:pPr>
              <w:pStyle w:val="TableText"/>
              <w:rPr>
                <w:lang w:val="en-GB" w:eastAsia="es-ES"/>
              </w:rPr>
            </w:pPr>
            <w:r w:rsidRPr="00626BD3">
              <w:rPr>
                <w:lang w:val="en-GB" w:eastAsia="es-ES"/>
              </w:rPr>
              <w:t>Remediation of contaminated sites and areas</w:t>
            </w:r>
          </w:p>
        </w:tc>
        <w:tc>
          <w:tcPr>
            <w:tcW w:w="1644" w:type="dxa"/>
            <w:tcBorders>
              <w:top w:val="single" w:sz="4" w:space="0" w:color="000000" w:themeColor="text1"/>
              <w:right w:val="single" w:sz="4" w:space="0" w:color="auto"/>
            </w:tcBorders>
            <w:hideMark/>
            <w:tcPrChange w:id="4255"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0786E19F" w14:textId="77777777" w:rsidR="00D72E33" w:rsidRPr="0011300A" w:rsidRDefault="00D72E33" w:rsidP="00D72E33">
            <w:pPr>
              <w:pStyle w:val="TableText"/>
              <w:rPr>
                <w:lang w:val="es-ES" w:eastAsia="es-ES"/>
              </w:rPr>
            </w:pPr>
            <w:r w:rsidRPr="0011300A">
              <w:rPr>
                <w:lang w:val="es-ES" w:eastAsia="es-ES"/>
              </w:rPr>
              <w:t>EU Taxonomy</w:t>
            </w:r>
          </w:p>
        </w:tc>
        <w:tc>
          <w:tcPr>
            <w:tcW w:w="0" w:type="dxa"/>
            <w:tcBorders>
              <w:left w:val="single" w:sz="4" w:space="0" w:color="auto"/>
            </w:tcBorders>
            <w:hideMark/>
            <w:tcPrChange w:id="4256" w:author="Martinez De Hurtado Yela Fermin" w:date="2025-01-03T10:51:00Z" w16du:dateUtc="2025-01-03T09:51:00Z">
              <w:tcPr>
                <w:tcW w:w="1701" w:type="dxa"/>
                <w:gridSpan w:val="2"/>
                <w:tcBorders>
                  <w:left w:val="single" w:sz="4" w:space="0" w:color="auto"/>
                </w:tcBorders>
                <w:hideMark/>
              </w:tcPr>
            </w:tcPrChange>
          </w:tcPr>
          <w:p w14:paraId="5C8A39F9"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57" w:author="Martinez De Hurtado Yela Fermin" w:date="2025-01-03T10:51:00Z" w16du:dateUtc="2025-01-03T09:51:00Z">
              <w:tcPr>
                <w:tcW w:w="1701" w:type="dxa"/>
                <w:gridSpan w:val="2"/>
                <w:hideMark/>
              </w:tcPr>
            </w:tcPrChange>
          </w:tcPr>
          <w:p w14:paraId="3DDEDB8D"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58" w:author="Martinez De Hurtado Yela Fermin" w:date="2025-01-03T10:51:00Z" w16du:dateUtc="2025-01-03T09:51:00Z">
              <w:tcPr>
                <w:tcW w:w="1701" w:type="dxa"/>
                <w:gridSpan w:val="2"/>
                <w:hideMark/>
              </w:tcPr>
            </w:tcPrChange>
          </w:tcPr>
          <w:p w14:paraId="29997EC0"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59" w:author="Martinez De Hurtado Yela Fermin" w:date="2025-01-03T10:51:00Z" w16du:dateUtc="2025-01-03T09:51:00Z">
              <w:tcPr>
                <w:tcW w:w="1701" w:type="dxa"/>
                <w:gridSpan w:val="2"/>
                <w:hideMark/>
              </w:tcPr>
            </w:tcPrChange>
          </w:tcPr>
          <w:p w14:paraId="00A04D04" w14:textId="77777777" w:rsidR="00D72E33" w:rsidRPr="0011300A" w:rsidRDefault="00D72E33" w:rsidP="00D72E33">
            <w:pPr>
              <w:pStyle w:val="TableText"/>
              <w:rPr>
                <w:lang w:val="es-ES" w:eastAsia="es-ES"/>
              </w:rPr>
            </w:pPr>
            <w:r w:rsidRPr="0011300A">
              <w:rPr>
                <w:lang w:val="es-ES" w:eastAsia="es-ES"/>
              </w:rPr>
              <w:t> </w:t>
            </w:r>
          </w:p>
        </w:tc>
        <w:tc>
          <w:tcPr>
            <w:tcW w:w="0" w:type="dxa"/>
            <w:hideMark/>
            <w:tcPrChange w:id="4260" w:author="Martinez De Hurtado Yela Fermin" w:date="2025-01-03T10:51:00Z" w16du:dateUtc="2025-01-03T09:51:00Z">
              <w:tcPr>
                <w:tcW w:w="1701" w:type="dxa"/>
                <w:gridSpan w:val="2"/>
                <w:hideMark/>
              </w:tcPr>
            </w:tcPrChange>
          </w:tcPr>
          <w:p w14:paraId="20B74DF3" w14:textId="77777777" w:rsidR="00D72E33" w:rsidRPr="0011300A" w:rsidRDefault="00D72E33" w:rsidP="00D72E33">
            <w:pPr>
              <w:pStyle w:val="TableText"/>
              <w:rPr>
                <w:lang w:val="es-ES" w:eastAsia="es-ES"/>
              </w:rPr>
            </w:pPr>
            <w:r>
              <w:rPr>
                <w:lang w:val="es-ES" w:eastAsia="es-ES"/>
              </w:rPr>
              <w:t>Own Performance</w:t>
            </w:r>
          </w:p>
        </w:tc>
        <w:tc>
          <w:tcPr>
            <w:tcW w:w="0" w:type="dxa"/>
            <w:hideMark/>
            <w:tcPrChange w:id="4261" w:author="Martinez De Hurtado Yela Fermin" w:date="2025-01-03T10:51:00Z" w16du:dateUtc="2025-01-03T09:51:00Z">
              <w:tcPr>
                <w:tcW w:w="1701" w:type="dxa"/>
                <w:gridSpan w:val="2"/>
                <w:hideMark/>
              </w:tcPr>
            </w:tcPrChange>
          </w:tcPr>
          <w:p w14:paraId="33361F4C" w14:textId="77777777" w:rsidR="00D72E33" w:rsidRPr="0011300A" w:rsidRDefault="00D72E33" w:rsidP="00D72E33">
            <w:pPr>
              <w:pStyle w:val="TableText"/>
              <w:rPr>
                <w:lang w:val="es-ES" w:eastAsia="es-ES"/>
              </w:rPr>
            </w:pPr>
            <w:r w:rsidRPr="0011300A">
              <w:rPr>
                <w:lang w:val="es-ES" w:eastAsia="es-ES"/>
              </w:rPr>
              <w:t> </w:t>
            </w:r>
          </w:p>
        </w:tc>
      </w:tr>
      <w:tr w:rsidR="00E22A1E" w:rsidRPr="0011300A" w:rsidDel="00196D44" w14:paraId="121AAA0B" w14:textId="657B3F66" w:rsidTr="00E22A1E">
        <w:tblPrEx>
          <w:tblW w:w="5351" w:type="pct"/>
          <w:tblLayout w:type="fixed"/>
          <w:tblLook w:val="0400" w:firstRow="0" w:lastRow="0" w:firstColumn="0" w:lastColumn="0" w:noHBand="0" w:noVBand="1"/>
          <w:tblPrExChange w:id="4262" w:author="Martinez De Hurtado Yela Fermin" w:date="2025-01-03T10:51:00Z" w16du:dateUtc="2025-01-03T09:51:00Z">
            <w:tblPrEx>
              <w:tblW w:w="5309" w:type="pct"/>
              <w:tblLayout w:type="fixed"/>
              <w:tblLook w:val="0400" w:firstRow="0" w:lastRow="0" w:firstColumn="0" w:lastColumn="0" w:noHBand="0" w:noVBand="1"/>
            </w:tblPrEx>
          </w:tblPrExChange>
        </w:tblPrEx>
        <w:trPr>
          <w:trHeight w:val="20"/>
          <w:del w:id="4263" w:author="Martinez De Hurtado Yela Fermin" w:date="2024-10-15T18:24:00Z"/>
          <w:trPrChange w:id="4264" w:author="Martinez De Hurtado Yela Fermin" w:date="2025-01-03T10:51:00Z" w16du:dateUtc="2025-01-03T09:51:00Z">
            <w:trPr>
              <w:gridAfter w:val="0"/>
              <w:trHeight w:val="20"/>
            </w:trPr>
          </w:trPrChange>
        </w:trPr>
        <w:tc>
          <w:tcPr>
            <w:tcW w:w="2780" w:type="dxa"/>
            <w:tcBorders>
              <w:top w:val="single" w:sz="4" w:space="0" w:color="000000" w:themeColor="text1"/>
            </w:tcBorders>
            <w:hideMark/>
            <w:tcPrChange w:id="4265" w:author="Martinez De Hurtado Yela Fermin" w:date="2025-01-03T10:51:00Z" w16du:dateUtc="2025-01-03T09:51:00Z">
              <w:tcPr>
                <w:tcW w:w="2778" w:type="dxa"/>
                <w:tcBorders>
                  <w:top w:val="single" w:sz="4" w:space="0" w:color="000000" w:themeColor="text1"/>
                </w:tcBorders>
                <w:hideMark/>
              </w:tcPr>
            </w:tcPrChange>
          </w:tcPr>
          <w:p w14:paraId="562C4B18" w14:textId="5919F913" w:rsidR="00D72E33" w:rsidRPr="00626BD3" w:rsidDel="00196D44" w:rsidRDefault="00D72E33" w:rsidP="00D72E33">
            <w:pPr>
              <w:pStyle w:val="TableText"/>
              <w:rPr>
                <w:del w:id="4266" w:author="Martinez De Hurtado Yela Fermin" w:date="2024-10-15T18:24:00Z"/>
                <w:lang w:val="en-GB" w:eastAsia="es-ES"/>
              </w:rPr>
            </w:pPr>
            <w:del w:id="4267" w:author="Martinez De Hurtado Yela Fermin" w:date="2024-10-15T18:24:00Z">
              <w:r w:rsidRPr="00626BD3" w:rsidDel="00196D44">
                <w:rPr>
                  <w:lang w:val="en-GB" w:eastAsia="es-ES"/>
                </w:rPr>
                <w:delText>Production of energy through industrial waste as the primary input</w:delText>
              </w:r>
            </w:del>
          </w:p>
        </w:tc>
        <w:tc>
          <w:tcPr>
            <w:tcW w:w="1644" w:type="dxa"/>
            <w:tcBorders>
              <w:top w:val="single" w:sz="4" w:space="0" w:color="000000" w:themeColor="text1"/>
              <w:right w:val="single" w:sz="4" w:space="0" w:color="auto"/>
            </w:tcBorders>
            <w:hideMark/>
            <w:tcPrChange w:id="4268" w:author="Martinez De Hurtado Yela Fermin" w:date="2025-01-03T10:51:00Z" w16du:dateUtc="2025-01-03T09:51:00Z">
              <w:tcPr>
                <w:tcW w:w="1531" w:type="dxa"/>
                <w:gridSpan w:val="2"/>
                <w:tcBorders>
                  <w:top w:val="single" w:sz="4" w:space="0" w:color="000000" w:themeColor="text1"/>
                  <w:right w:val="single" w:sz="4" w:space="0" w:color="auto"/>
                </w:tcBorders>
                <w:hideMark/>
              </w:tcPr>
            </w:tcPrChange>
          </w:tcPr>
          <w:p w14:paraId="7C49AABC" w14:textId="31D24409" w:rsidR="00D72E33" w:rsidRPr="0011300A" w:rsidDel="00196D44" w:rsidRDefault="00D72E33" w:rsidP="00D72E33">
            <w:pPr>
              <w:pStyle w:val="TableText"/>
              <w:rPr>
                <w:del w:id="4269" w:author="Martinez De Hurtado Yela Fermin" w:date="2024-10-15T18:24:00Z"/>
                <w:lang w:val="es-ES" w:eastAsia="es-ES"/>
              </w:rPr>
            </w:pPr>
            <w:del w:id="4270" w:author="Martinez De Hurtado Yela Fermin" w:date="2024-10-15T18:24:00Z">
              <w:r w:rsidRPr="0011300A" w:rsidDel="00196D44">
                <w:rPr>
                  <w:lang w:val="es-ES" w:eastAsia="es-ES"/>
                </w:rPr>
                <w:delText>Santander-specific</w:delText>
              </w:r>
            </w:del>
          </w:p>
        </w:tc>
        <w:tc>
          <w:tcPr>
            <w:tcW w:w="0" w:type="dxa"/>
            <w:tcBorders>
              <w:left w:val="single" w:sz="4" w:space="0" w:color="auto"/>
            </w:tcBorders>
            <w:hideMark/>
            <w:tcPrChange w:id="4271" w:author="Martinez De Hurtado Yela Fermin" w:date="2025-01-03T10:51:00Z" w16du:dateUtc="2025-01-03T09:51:00Z">
              <w:tcPr>
                <w:tcW w:w="1701" w:type="dxa"/>
                <w:gridSpan w:val="2"/>
                <w:tcBorders>
                  <w:left w:val="single" w:sz="4" w:space="0" w:color="auto"/>
                </w:tcBorders>
                <w:hideMark/>
              </w:tcPr>
            </w:tcPrChange>
          </w:tcPr>
          <w:p w14:paraId="3127F864" w14:textId="1F95C02D" w:rsidR="00D72E33" w:rsidRPr="0011300A" w:rsidDel="00196D44" w:rsidRDefault="00D72E33" w:rsidP="00D72E33">
            <w:pPr>
              <w:pStyle w:val="TableText"/>
              <w:rPr>
                <w:del w:id="4272" w:author="Martinez De Hurtado Yela Fermin" w:date="2024-10-15T18:24:00Z"/>
                <w:lang w:val="es-ES" w:eastAsia="es-ES"/>
              </w:rPr>
            </w:pPr>
            <w:del w:id="4273" w:author="Martinez De Hurtado Yela Fermin" w:date="2024-10-15T18:24:00Z">
              <w:r w:rsidDel="00196D44">
                <w:rPr>
                  <w:lang w:val="es-ES" w:eastAsia="es-ES"/>
                </w:rPr>
                <w:delText>Own Performance</w:delText>
              </w:r>
            </w:del>
          </w:p>
        </w:tc>
        <w:tc>
          <w:tcPr>
            <w:tcW w:w="0" w:type="dxa"/>
            <w:hideMark/>
            <w:tcPrChange w:id="4274" w:author="Martinez De Hurtado Yela Fermin" w:date="2025-01-03T10:51:00Z" w16du:dateUtc="2025-01-03T09:51:00Z">
              <w:tcPr>
                <w:tcW w:w="1701" w:type="dxa"/>
                <w:gridSpan w:val="2"/>
                <w:hideMark/>
              </w:tcPr>
            </w:tcPrChange>
          </w:tcPr>
          <w:p w14:paraId="6570E52C" w14:textId="7189A3F9" w:rsidR="00D72E33" w:rsidRPr="0011300A" w:rsidDel="00196D44" w:rsidRDefault="00D72E33" w:rsidP="00D72E33">
            <w:pPr>
              <w:pStyle w:val="TableText"/>
              <w:rPr>
                <w:del w:id="4275" w:author="Martinez De Hurtado Yela Fermin" w:date="2024-10-15T18:24:00Z"/>
                <w:lang w:val="es-ES" w:eastAsia="es-ES"/>
              </w:rPr>
            </w:pPr>
            <w:del w:id="4276" w:author="Martinez De Hurtado Yela Fermin" w:date="2024-10-15T18:24:00Z">
              <w:r w:rsidDel="00196D44">
                <w:rPr>
                  <w:lang w:val="es-ES" w:eastAsia="es-ES"/>
                </w:rPr>
                <w:delText>Own Performance</w:delText>
              </w:r>
            </w:del>
          </w:p>
        </w:tc>
        <w:tc>
          <w:tcPr>
            <w:tcW w:w="0" w:type="dxa"/>
            <w:hideMark/>
            <w:tcPrChange w:id="4277" w:author="Martinez De Hurtado Yela Fermin" w:date="2025-01-03T10:51:00Z" w16du:dateUtc="2025-01-03T09:51:00Z">
              <w:tcPr>
                <w:tcW w:w="1701" w:type="dxa"/>
                <w:gridSpan w:val="2"/>
                <w:hideMark/>
              </w:tcPr>
            </w:tcPrChange>
          </w:tcPr>
          <w:p w14:paraId="3714C8D0" w14:textId="5353748A" w:rsidR="00D72E33" w:rsidRPr="0011300A" w:rsidDel="00196D44" w:rsidRDefault="00D72E33" w:rsidP="00D72E33">
            <w:pPr>
              <w:pStyle w:val="TableText"/>
              <w:rPr>
                <w:del w:id="4278" w:author="Martinez De Hurtado Yela Fermin" w:date="2024-10-15T18:24:00Z"/>
                <w:lang w:val="es-ES" w:eastAsia="es-ES"/>
              </w:rPr>
            </w:pPr>
            <w:del w:id="4279" w:author="Martinez De Hurtado Yela Fermin" w:date="2024-10-15T18:24:00Z">
              <w:r w:rsidRPr="0011300A" w:rsidDel="00196D44">
                <w:rPr>
                  <w:lang w:val="es-ES" w:eastAsia="es-ES"/>
                </w:rPr>
                <w:delText> </w:delText>
              </w:r>
            </w:del>
          </w:p>
        </w:tc>
        <w:tc>
          <w:tcPr>
            <w:tcW w:w="0" w:type="dxa"/>
            <w:hideMark/>
            <w:tcPrChange w:id="4280" w:author="Martinez De Hurtado Yela Fermin" w:date="2025-01-03T10:51:00Z" w16du:dateUtc="2025-01-03T09:51:00Z">
              <w:tcPr>
                <w:tcW w:w="1701" w:type="dxa"/>
                <w:gridSpan w:val="2"/>
                <w:hideMark/>
              </w:tcPr>
            </w:tcPrChange>
          </w:tcPr>
          <w:p w14:paraId="3368A8C2" w14:textId="048EACE7" w:rsidR="00D72E33" w:rsidRPr="0011300A" w:rsidDel="00196D44" w:rsidRDefault="00D72E33" w:rsidP="00D72E33">
            <w:pPr>
              <w:pStyle w:val="TableText"/>
              <w:rPr>
                <w:del w:id="4281" w:author="Martinez De Hurtado Yela Fermin" w:date="2024-10-15T18:24:00Z"/>
                <w:lang w:val="es-ES" w:eastAsia="es-ES"/>
              </w:rPr>
            </w:pPr>
            <w:del w:id="4282" w:author="Martinez De Hurtado Yela Fermin" w:date="2024-10-15T18:24:00Z">
              <w:r w:rsidRPr="0011300A" w:rsidDel="00196D44">
                <w:rPr>
                  <w:lang w:val="es-ES" w:eastAsia="es-ES"/>
                </w:rPr>
                <w:delText> </w:delText>
              </w:r>
            </w:del>
          </w:p>
        </w:tc>
        <w:tc>
          <w:tcPr>
            <w:tcW w:w="0" w:type="dxa"/>
            <w:hideMark/>
            <w:tcPrChange w:id="4283" w:author="Martinez De Hurtado Yela Fermin" w:date="2025-01-03T10:51:00Z" w16du:dateUtc="2025-01-03T09:51:00Z">
              <w:tcPr>
                <w:tcW w:w="1701" w:type="dxa"/>
                <w:gridSpan w:val="2"/>
                <w:hideMark/>
              </w:tcPr>
            </w:tcPrChange>
          </w:tcPr>
          <w:p w14:paraId="511EE21B" w14:textId="3CF79D03" w:rsidR="00D72E33" w:rsidRPr="0011300A" w:rsidDel="00196D44" w:rsidRDefault="00D72E33" w:rsidP="00D72E33">
            <w:pPr>
              <w:pStyle w:val="TableText"/>
              <w:rPr>
                <w:del w:id="4284" w:author="Martinez De Hurtado Yela Fermin" w:date="2024-10-15T18:24:00Z"/>
                <w:lang w:val="es-ES" w:eastAsia="es-ES"/>
              </w:rPr>
            </w:pPr>
            <w:del w:id="4285" w:author="Martinez De Hurtado Yela Fermin" w:date="2024-10-15T18:24:00Z">
              <w:r w:rsidRPr="0011300A" w:rsidDel="00196D44">
                <w:rPr>
                  <w:lang w:val="es-ES" w:eastAsia="es-ES"/>
                </w:rPr>
                <w:delText> </w:delText>
              </w:r>
            </w:del>
          </w:p>
        </w:tc>
        <w:tc>
          <w:tcPr>
            <w:tcW w:w="0" w:type="dxa"/>
            <w:hideMark/>
            <w:tcPrChange w:id="4286" w:author="Martinez De Hurtado Yela Fermin" w:date="2025-01-03T10:51:00Z" w16du:dateUtc="2025-01-03T09:51:00Z">
              <w:tcPr>
                <w:tcW w:w="1701" w:type="dxa"/>
                <w:gridSpan w:val="2"/>
                <w:hideMark/>
              </w:tcPr>
            </w:tcPrChange>
          </w:tcPr>
          <w:p w14:paraId="28D51887" w14:textId="388F1DE9" w:rsidR="00D72E33" w:rsidRPr="0011300A" w:rsidDel="00196D44" w:rsidRDefault="00D72E33" w:rsidP="00D72E33">
            <w:pPr>
              <w:pStyle w:val="TableText"/>
              <w:rPr>
                <w:del w:id="4287" w:author="Martinez De Hurtado Yela Fermin" w:date="2024-10-15T18:24:00Z"/>
                <w:lang w:val="es-ES" w:eastAsia="es-ES"/>
              </w:rPr>
            </w:pPr>
            <w:del w:id="4288" w:author="Martinez De Hurtado Yela Fermin" w:date="2024-10-15T18:24:00Z">
              <w:r w:rsidRPr="0011300A" w:rsidDel="00196D44">
                <w:rPr>
                  <w:lang w:val="es-ES" w:eastAsia="es-ES"/>
                </w:rPr>
                <w:delText> </w:delText>
              </w:r>
            </w:del>
          </w:p>
        </w:tc>
      </w:tr>
    </w:tbl>
    <w:p w14:paraId="23FA27E9" w14:textId="77777777" w:rsidR="00317375" w:rsidRDefault="00317375" w:rsidP="00BA3EE4">
      <w:pPr>
        <w:pStyle w:val="BodyTextNoSpacing"/>
      </w:pPr>
    </w:p>
    <w:p w14:paraId="4ED9ED29" w14:textId="77777777" w:rsidR="00BA3EE4" w:rsidRDefault="00BA3EE4" w:rsidP="6862EE71">
      <w:pPr>
        <w:pStyle w:val="HeadingA3"/>
        <w:numPr>
          <w:ilvl w:val="2"/>
          <w:numId w:val="0"/>
        </w:numPr>
        <w:sectPr w:rsidR="00BA3EE4" w:rsidSect="0011300A">
          <w:pgSz w:w="16839" w:h="11907" w:orient="landscape" w:code="9"/>
          <w:pgMar w:top="1151" w:right="1728" w:bottom="1151" w:left="1440" w:header="1152" w:footer="720" w:gutter="0"/>
          <w:cols w:space="720"/>
          <w:docGrid w:linePitch="360"/>
        </w:sectPr>
      </w:pPr>
      <w:bookmarkStart w:id="4289" w:name="_Toc153298556"/>
    </w:p>
    <w:p w14:paraId="196C1DBB" w14:textId="77777777" w:rsidR="00317375" w:rsidRPr="003D1600" w:rsidRDefault="00317375" w:rsidP="00317375">
      <w:pPr>
        <w:pStyle w:val="HeadingA3"/>
      </w:pPr>
      <w:bookmarkStart w:id="4290" w:name="_Toc153408818"/>
      <w:bookmarkStart w:id="4291" w:name="_Toc186795176"/>
      <w:r>
        <w:lastRenderedPageBreak/>
        <w:t>Water collection, treatment and supply systems</w:t>
      </w:r>
      <w:bookmarkEnd w:id="4289"/>
      <w:bookmarkEnd w:id="4290"/>
      <w:bookmarkEnd w:id="4291"/>
    </w:p>
    <w:p w14:paraId="63BD4E9F" w14:textId="77777777" w:rsidR="00317375" w:rsidRPr="00854071" w:rsidRDefault="00317375" w:rsidP="002A651D">
      <w:pPr>
        <w:pStyle w:val="Boldunderline"/>
      </w:pPr>
      <w:r>
        <w:t>Activity description</w:t>
      </w:r>
    </w:p>
    <w:p w14:paraId="707E12BC" w14:textId="77777777" w:rsidR="00317375" w:rsidRPr="00EC418D" w:rsidRDefault="00317375" w:rsidP="00DD20B8">
      <w:pPr>
        <w:pStyle w:val="Textoindependiente"/>
      </w:pPr>
      <w:r w:rsidRPr="00EC418D">
        <w:t>Construction, extension and operation of water collection, treatment and supply systems.</w:t>
      </w:r>
    </w:p>
    <w:tbl>
      <w:tblPr>
        <w:tblStyle w:val="OWTable"/>
        <w:tblW w:w="5000" w:type="pct"/>
        <w:tblLayout w:type="fixed"/>
        <w:tblLook w:val="0400" w:firstRow="0" w:lastRow="0" w:firstColumn="0" w:lastColumn="0" w:noHBand="0" w:noVBand="1"/>
      </w:tblPr>
      <w:tblGrid>
        <w:gridCol w:w="2663"/>
        <w:gridCol w:w="6942"/>
      </w:tblGrid>
      <w:tr w:rsidR="00317375" w:rsidRPr="008B4FA8" w14:paraId="4598E691" w14:textId="77777777" w:rsidTr="0A974F12">
        <w:trPr>
          <w:tblHeader/>
        </w:trPr>
        <w:tc>
          <w:tcPr>
            <w:tcW w:w="2503" w:type="dxa"/>
            <w:tcBorders>
              <w:top w:val="nil"/>
            </w:tcBorders>
            <w:shd w:val="clear" w:color="auto" w:fill="auto"/>
            <w:vAlign w:val="bottom"/>
          </w:tcPr>
          <w:p w14:paraId="2FA1A27F" w14:textId="77777777" w:rsidR="00317375" w:rsidRPr="00752F18" w:rsidRDefault="00317375">
            <w:pPr>
              <w:pStyle w:val="TableHeadingText"/>
            </w:pPr>
            <w:r w:rsidRPr="00752F18">
              <w:t>Eligibility</w:t>
            </w:r>
          </w:p>
        </w:tc>
        <w:tc>
          <w:tcPr>
            <w:tcW w:w="6524" w:type="dxa"/>
            <w:tcBorders>
              <w:top w:val="nil"/>
            </w:tcBorders>
            <w:shd w:val="clear" w:color="auto" w:fill="auto"/>
            <w:vAlign w:val="bottom"/>
          </w:tcPr>
          <w:p w14:paraId="66E3A0B3" w14:textId="77777777" w:rsidR="00317375" w:rsidRPr="008B4FA8" w:rsidRDefault="00317375">
            <w:pPr>
              <w:pStyle w:val="TableHeadingText"/>
            </w:pPr>
            <w:r w:rsidRPr="008B4FA8">
              <w:t>Criteria</w:t>
            </w:r>
            <w:r w:rsidRPr="008B4FA8">
              <w:rPr>
                <w:color w:val="002C77" w:themeColor="accent1"/>
              </w:rPr>
              <w:t xml:space="preserve"> </w:t>
            </w:r>
          </w:p>
        </w:tc>
      </w:tr>
      <w:tr w:rsidR="00317375" w:rsidRPr="008B4FA8" w14:paraId="5FA4D0B2" w14:textId="77777777" w:rsidTr="0A974F12">
        <w:tc>
          <w:tcPr>
            <w:tcW w:w="2503" w:type="dxa"/>
            <w:shd w:val="clear" w:color="auto" w:fill="C9E8D3" w:themeFill="accent5" w:themeFillTint="33"/>
          </w:tcPr>
          <w:p w14:paraId="15D225F7" w14:textId="77777777" w:rsidR="00317375" w:rsidRPr="00752F18" w:rsidRDefault="00317375">
            <w:pPr>
              <w:pStyle w:val="TableText"/>
              <w:rPr>
                <w:b/>
                <w:bCs/>
              </w:rPr>
            </w:pPr>
            <w:r w:rsidRPr="00752F18">
              <w:rPr>
                <w:b/>
                <w:bCs/>
              </w:rPr>
              <w:t>EU Taxonomy consistent</w:t>
            </w:r>
          </w:p>
        </w:tc>
        <w:tc>
          <w:tcPr>
            <w:tcW w:w="6524" w:type="dxa"/>
            <w:shd w:val="clear" w:color="auto" w:fill="C9E8D3" w:themeFill="accent5" w:themeFillTint="33"/>
          </w:tcPr>
          <w:p w14:paraId="3A072DAD" w14:textId="77777777" w:rsidR="00317375" w:rsidRPr="008B4FA8" w:rsidRDefault="00317375">
            <w:pPr>
              <w:pStyle w:val="TableText"/>
            </w:pPr>
            <w:r w:rsidRPr="008B4FA8">
              <w:t xml:space="preserve">The water supply system complies with </w:t>
            </w:r>
            <w:r w:rsidRPr="003D1600">
              <w:rPr>
                <w:b/>
                <w:bCs/>
                <w:u w:val="single"/>
              </w:rPr>
              <w:t>one</w:t>
            </w:r>
            <w:r w:rsidRPr="008B4FA8">
              <w:t xml:space="preserve"> of the following criteria:</w:t>
            </w:r>
          </w:p>
          <w:p w14:paraId="4070217C" w14:textId="77777777" w:rsidR="00317375" w:rsidRPr="00BA3EE4" w:rsidRDefault="00317375" w:rsidP="00A46517">
            <w:pPr>
              <w:pStyle w:val="TableNumbered1"/>
              <w:numPr>
                <w:ilvl w:val="0"/>
                <w:numId w:val="170"/>
              </w:numPr>
            </w:pPr>
            <w:r w:rsidRPr="008B4FA8">
              <w:t>End</w:t>
            </w:r>
            <w:r w:rsidRPr="00BA3EE4">
              <w:t>-to-end water supply systems with a maximum average net energy consumption (including abstraction and treatment) of 0.5 kWh per cubic metre of authorized, billed/non-billed water supply; Net energy consumption may take into account measures decreasing energy consumption, such as source control (pollutant load inputs), and, as appropriate, energy generation (such as hydraulic, solar and wind energy);</w:t>
            </w:r>
          </w:p>
          <w:p w14:paraId="28C17182" w14:textId="77777777" w:rsidR="00317375" w:rsidRPr="00BA3EE4" w:rsidRDefault="00317375" w:rsidP="00A46517">
            <w:pPr>
              <w:pStyle w:val="TableNumbered1"/>
              <w:numPr>
                <w:ilvl w:val="0"/>
                <w:numId w:val="170"/>
              </w:numPr>
            </w:pPr>
            <w:r w:rsidRPr="006C5BD7">
              <w:t>The leakage level of the water supply system is calculated</w:t>
            </w:r>
            <w:bookmarkStart w:id="4292" w:name="_Ref152943448"/>
            <w:r w:rsidRPr="006C5BD7">
              <w:rPr>
                <w:rStyle w:val="Refdenotaalpie"/>
              </w:rPr>
              <w:footnoteReference w:id="151"/>
            </w:r>
            <w:bookmarkEnd w:id="4292"/>
            <w:r w:rsidRPr="006C5BD7">
              <w:t xml:space="preserve"> using the Infrastructure </w:t>
            </w:r>
            <w:hyperlink w:anchor="Infrastructure_Leakage_Index" w:history="1">
              <w:r w:rsidRPr="006C5BD7">
                <w:rPr>
                  <w:rStyle w:val="Hipervnculo"/>
                  <w:color w:val="auto"/>
                  <w:highlight w:val="cyan"/>
                </w:rPr>
                <w:t>Leakage Index (ILI) rating method</w:t>
              </w:r>
            </w:hyperlink>
            <w:r w:rsidRPr="006C5BD7">
              <w:t xml:space="preserve"> and </w:t>
            </w:r>
            <w:r w:rsidRPr="00BA3EE4">
              <w:t>the threshold value is limited to 1.5</w:t>
            </w:r>
          </w:p>
          <w:p w14:paraId="202C4B71" w14:textId="77777777" w:rsidR="00317375" w:rsidRPr="00BA3EE4" w:rsidRDefault="00317375" w:rsidP="00A46517">
            <w:pPr>
              <w:pStyle w:val="TableNumbered1"/>
              <w:numPr>
                <w:ilvl w:val="0"/>
                <w:numId w:val="170"/>
              </w:numPr>
            </w:pPr>
            <w:r w:rsidRPr="00BA3EE4">
              <w:t>Calculation is to be applied across the extent of water supply (distribution) network where the works are carried out, i.e. at water supply zone level, district metered area(s) (DMAs) or pressure managed area(s) (PMAs)</w:t>
            </w:r>
          </w:p>
          <w:p w14:paraId="5E56DEE7" w14:textId="77777777" w:rsidR="00317375" w:rsidRPr="00BA3EE4" w:rsidRDefault="00317375" w:rsidP="00A46517">
            <w:pPr>
              <w:pStyle w:val="TableNumbered1"/>
              <w:numPr>
                <w:ilvl w:val="0"/>
                <w:numId w:val="170"/>
              </w:numPr>
            </w:pPr>
            <w:r w:rsidRPr="00BA3EE4">
              <w:t>Renewal of the water supply system, decreasing the net average energy consumption of the system by at least 20% compared to own baseline performance averaged for three years, (including abstraction and treatment), measured in kWh per cubic meter produced water supply;</w:t>
            </w:r>
          </w:p>
          <w:p w14:paraId="45B22E3E" w14:textId="33EA799D" w:rsidR="00317375" w:rsidRPr="008B4FA8" w:rsidRDefault="00317375" w:rsidP="00A46517">
            <w:pPr>
              <w:pStyle w:val="TableNumbered1"/>
              <w:numPr>
                <w:ilvl w:val="0"/>
                <w:numId w:val="170"/>
              </w:numPr>
            </w:pPr>
            <w:r w:rsidRPr="00BA3EE4">
              <w:t>Renewal of the water supply system that narrow the gap between actual supply network leakage (averaged</w:t>
            </w:r>
            <w:r w:rsidRPr="008B4FA8">
              <w:t xml:space="preserve"> over three years)</w:t>
            </w:r>
            <w:ins w:id="4293" w:author="Cisneros Morales Diana Karen" w:date="2024-05-30T12:33:00Z">
              <w:r w:rsidR="00A8238E">
                <w:t>.</w:t>
              </w:r>
            </w:ins>
            <w:r w:rsidRPr="00BA3EE4">
              <w:rPr>
                <w:vertAlign w:val="superscript"/>
              </w:rPr>
              <w:fldChar w:fldCharType="begin"/>
            </w:r>
            <w:r w:rsidRPr="00BA3EE4">
              <w:rPr>
                <w:vertAlign w:val="superscript"/>
              </w:rPr>
              <w:instrText xml:space="preserve"> NOTEREF _Ref152943448 \h  \* MERGEFORMAT </w:instrText>
            </w:r>
            <w:r w:rsidRPr="00BA3EE4">
              <w:rPr>
                <w:vertAlign w:val="superscript"/>
              </w:rPr>
            </w:r>
            <w:r w:rsidRPr="00BA3EE4">
              <w:rPr>
                <w:vertAlign w:val="superscript"/>
              </w:rPr>
              <w:fldChar w:fldCharType="separate"/>
            </w:r>
            <w:r w:rsidR="004D2094">
              <w:rPr>
                <w:vertAlign w:val="superscript"/>
              </w:rPr>
              <w:t>120</w:t>
            </w:r>
            <w:r w:rsidRPr="00BA3EE4">
              <w:rPr>
                <w:vertAlign w:val="superscript"/>
              </w:rPr>
              <w:fldChar w:fldCharType="end"/>
            </w:r>
            <w:del w:id="4294" w:author="Cisneros Morales Diana Karen" w:date="2024-05-30T12:33:00Z">
              <w:r w:rsidRPr="008B4FA8" w:rsidDel="00C660D9">
                <w:fldChar w:fldCharType="begin"/>
              </w:r>
              <w:r w:rsidRPr="008B4FA8" w:rsidDel="00C660D9">
                <w:delInstrText xml:space="preserve"> NOTEREF _Ref152943448 \p \h </w:delInstrText>
              </w:r>
              <w:r w:rsidDel="00C660D9">
                <w:delInstrText xml:space="preserve"> \* MERGEFORMAT </w:delInstrText>
              </w:r>
              <w:r w:rsidRPr="008B4FA8" w:rsidDel="00C660D9">
                <w:fldChar w:fldCharType="separate"/>
              </w:r>
              <w:r w:rsidR="004D2094" w:rsidDel="00C660D9">
                <w:delText>120 above</w:delText>
              </w:r>
              <w:r w:rsidRPr="008B4FA8" w:rsidDel="00C660D9">
                <w:fldChar w:fldCharType="end"/>
              </w:r>
            </w:del>
            <w:r w:rsidRPr="008B4FA8">
              <w:t xml:space="preserve"> The unit of measurement is </w:t>
            </w:r>
            <w:r w:rsidRPr="00B706C9">
              <w:t>the Infrastructure Leakage Index (ILI). The target low leakage is an ILI of 1.5. Repair work</w:t>
            </w:r>
            <w:r w:rsidRPr="008B4FA8">
              <w:t>s to reduce water leakages in the infrastructure are included.</w:t>
            </w:r>
          </w:p>
        </w:tc>
      </w:tr>
      <w:tr w:rsidR="00317375" w:rsidRPr="008B4FA8" w14:paraId="0604B22D" w14:textId="77777777" w:rsidTr="0A974F12">
        <w:tc>
          <w:tcPr>
            <w:tcW w:w="2503" w:type="dxa"/>
          </w:tcPr>
          <w:p w14:paraId="50E72424" w14:textId="77777777" w:rsidR="00317375" w:rsidRPr="00752F18" w:rsidRDefault="00317375">
            <w:pPr>
              <w:pStyle w:val="TableText"/>
              <w:rPr>
                <w:b/>
                <w:bCs/>
              </w:rPr>
            </w:pPr>
            <w:r w:rsidRPr="00752F18">
              <w:rPr>
                <w:b/>
                <w:bCs/>
              </w:rPr>
              <w:t>Santander-specific</w:t>
            </w:r>
          </w:p>
        </w:tc>
        <w:tc>
          <w:tcPr>
            <w:tcW w:w="6524" w:type="dxa"/>
          </w:tcPr>
          <w:p w14:paraId="4E624CFF" w14:textId="77777777" w:rsidR="00912119" w:rsidRPr="008B4FA8" w:rsidRDefault="00912119" w:rsidP="00912119">
            <w:pPr>
              <w:pStyle w:val="TableText"/>
            </w:pPr>
            <w:r w:rsidRPr="008B4FA8">
              <w:t xml:space="preserve">The water supply system complies with </w:t>
            </w:r>
            <w:r w:rsidRPr="003D1600">
              <w:rPr>
                <w:b/>
                <w:bCs/>
                <w:u w:val="single"/>
              </w:rPr>
              <w:t>one</w:t>
            </w:r>
            <w:r w:rsidRPr="008B4FA8">
              <w:t xml:space="preserve"> of the following criteria:</w:t>
            </w:r>
          </w:p>
          <w:p w14:paraId="2C30BD43" w14:textId="77777777" w:rsidR="00281DB4" w:rsidRDefault="009B2323" w:rsidP="00281DB4">
            <w:pPr>
              <w:pStyle w:val="TableText"/>
            </w:pPr>
            <w:r>
              <w:t>-</w:t>
            </w:r>
            <w:r w:rsidR="00281DB4" w:rsidRPr="00281DB4">
              <w:t>End-to-end water supply systems with a maximum average net energy consumption (including abstraction and treatment) of 0.5 kWh per cubic metre of authorized, billed/non-billed water supply; and, water losses in compliance with the threshold defined by local regulation</w:t>
            </w:r>
            <w:r>
              <w:t>, OR</w:t>
            </w:r>
          </w:p>
          <w:p w14:paraId="64D97905" w14:textId="77777777" w:rsidR="00317375" w:rsidRPr="008B4FA8" w:rsidRDefault="009B2323" w:rsidP="009B2323">
            <w:pPr>
              <w:pStyle w:val="TableText"/>
            </w:pPr>
            <w:r>
              <w:t>-</w:t>
            </w:r>
            <w:r w:rsidR="00281DB4" w:rsidRPr="00281DB4">
              <w:t>Water infrastructure that documents at least 20% water savings per unit of service, compared to local documented baseline</w:t>
            </w:r>
          </w:p>
        </w:tc>
      </w:tr>
    </w:tbl>
    <w:p w14:paraId="7D341766" w14:textId="77777777" w:rsidR="00317375" w:rsidRPr="003D1600" w:rsidRDefault="00317375" w:rsidP="00317375">
      <w:pPr>
        <w:pStyle w:val="HeadingA3"/>
      </w:pPr>
      <w:bookmarkStart w:id="4295" w:name="_Toc153298557"/>
      <w:bookmarkStart w:id="4296" w:name="_Toc153408819"/>
      <w:bookmarkStart w:id="4297" w:name="_Toc186795177"/>
      <w:r>
        <w:t>Sustainable Water Management</w:t>
      </w:r>
      <w:bookmarkEnd w:id="4295"/>
      <w:bookmarkEnd w:id="4296"/>
      <w:bookmarkEnd w:id="4297"/>
    </w:p>
    <w:p w14:paraId="5272A6F4" w14:textId="77777777" w:rsidR="00317375" w:rsidRPr="00854071" w:rsidRDefault="00317375" w:rsidP="002A651D">
      <w:pPr>
        <w:pStyle w:val="Boldunderline"/>
      </w:pPr>
      <w:r>
        <w:t>Activity description</w:t>
      </w:r>
    </w:p>
    <w:p w14:paraId="137BC512" w14:textId="77777777" w:rsidR="00317375" w:rsidRDefault="00317375" w:rsidP="00DD20B8">
      <w:pPr>
        <w:pStyle w:val="Textoindependiente"/>
      </w:pPr>
      <w:r>
        <w:t xml:space="preserve">Activities </w:t>
      </w:r>
      <w:r w:rsidRPr="00EE5A9C">
        <w:t xml:space="preserve">that </w:t>
      </w:r>
      <w:r>
        <w:t>aim to</w:t>
      </w:r>
      <w:r w:rsidRPr="00EE5A9C">
        <w:t xml:space="preserve"> resolve water scarcity and water quality issues</w:t>
      </w:r>
      <w:r>
        <w:t xml:space="preserve"> through the sustainable management of water.</w:t>
      </w:r>
    </w:p>
    <w:tbl>
      <w:tblPr>
        <w:tblStyle w:val="OWTable"/>
        <w:tblW w:w="5000" w:type="pct"/>
        <w:tblLayout w:type="fixed"/>
        <w:tblLook w:val="0400" w:firstRow="0" w:lastRow="0" w:firstColumn="0" w:lastColumn="0" w:noHBand="0" w:noVBand="1"/>
      </w:tblPr>
      <w:tblGrid>
        <w:gridCol w:w="2663"/>
        <w:gridCol w:w="6942"/>
      </w:tblGrid>
      <w:tr w:rsidR="00317375" w:rsidRPr="00745EAB" w14:paraId="5B2D9011" w14:textId="77777777" w:rsidTr="0A974F12">
        <w:trPr>
          <w:tblHeader/>
        </w:trPr>
        <w:tc>
          <w:tcPr>
            <w:tcW w:w="2503" w:type="dxa"/>
            <w:tcBorders>
              <w:top w:val="nil"/>
            </w:tcBorders>
            <w:shd w:val="clear" w:color="auto" w:fill="auto"/>
            <w:vAlign w:val="bottom"/>
          </w:tcPr>
          <w:p w14:paraId="0E4402A2" w14:textId="77777777" w:rsidR="00317375" w:rsidRPr="00752F18" w:rsidRDefault="00317375">
            <w:pPr>
              <w:pStyle w:val="TableHeadingText"/>
            </w:pPr>
            <w:r w:rsidRPr="00752F18">
              <w:t>Eligibility</w:t>
            </w:r>
          </w:p>
        </w:tc>
        <w:tc>
          <w:tcPr>
            <w:tcW w:w="6524" w:type="dxa"/>
            <w:tcBorders>
              <w:top w:val="nil"/>
            </w:tcBorders>
            <w:shd w:val="clear" w:color="auto" w:fill="auto"/>
            <w:vAlign w:val="bottom"/>
          </w:tcPr>
          <w:p w14:paraId="6225B214" w14:textId="77777777" w:rsidR="00317375" w:rsidRPr="00745EAB" w:rsidRDefault="00317375">
            <w:pPr>
              <w:pStyle w:val="TableHeadingText"/>
            </w:pPr>
            <w:r w:rsidRPr="00745EAB">
              <w:t>Criteria</w:t>
            </w:r>
            <w:r w:rsidRPr="00745EAB">
              <w:rPr>
                <w:color w:val="002C77" w:themeColor="accent1"/>
              </w:rPr>
              <w:t xml:space="preserve"> </w:t>
            </w:r>
          </w:p>
        </w:tc>
      </w:tr>
      <w:tr w:rsidR="00317375" w:rsidRPr="00745EAB" w14:paraId="3A51165B" w14:textId="77777777" w:rsidTr="0A974F12">
        <w:tc>
          <w:tcPr>
            <w:tcW w:w="2503" w:type="dxa"/>
            <w:shd w:val="clear" w:color="auto" w:fill="C9E8D3" w:themeFill="accent5" w:themeFillTint="33"/>
          </w:tcPr>
          <w:p w14:paraId="7DFCBE1B" w14:textId="77777777" w:rsidR="00317375" w:rsidRPr="00752F18" w:rsidRDefault="00317375">
            <w:pPr>
              <w:pStyle w:val="TableText"/>
              <w:rPr>
                <w:b/>
                <w:bCs/>
              </w:rPr>
            </w:pPr>
            <w:r w:rsidRPr="00752F18">
              <w:rPr>
                <w:b/>
                <w:bCs/>
              </w:rPr>
              <w:t>EU Taxonomy consistent</w:t>
            </w:r>
          </w:p>
        </w:tc>
        <w:tc>
          <w:tcPr>
            <w:tcW w:w="6524" w:type="dxa"/>
            <w:shd w:val="clear" w:color="auto" w:fill="C9E8D3" w:themeFill="accent5" w:themeFillTint="33"/>
          </w:tcPr>
          <w:p w14:paraId="6415FB28" w14:textId="77777777" w:rsidR="00317375" w:rsidRPr="00745EAB" w:rsidRDefault="00B06B29">
            <w:pPr>
              <w:pStyle w:val="TableText"/>
            </w:pPr>
            <w:r>
              <w:t>Not Applicable</w:t>
            </w:r>
          </w:p>
        </w:tc>
      </w:tr>
      <w:tr w:rsidR="00317375" w:rsidRPr="00745EAB" w14:paraId="62704102" w14:textId="77777777" w:rsidTr="0A974F12">
        <w:tc>
          <w:tcPr>
            <w:tcW w:w="2503" w:type="dxa"/>
          </w:tcPr>
          <w:p w14:paraId="53D37F51" w14:textId="77777777" w:rsidR="00317375" w:rsidRPr="00752F18" w:rsidRDefault="00317375">
            <w:pPr>
              <w:pStyle w:val="TableText"/>
              <w:rPr>
                <w:b/>
                <w:bCs/>
              </w:rPr>
            </w:pPr>
            <w:r w:rsidRPr="00752F18">
              <w:rPr>
                <w:b/>
                <w:bCs/>
              </w:rPr>
              <w:t>Santander-specific</w:t>
            </w:r>
          </w:p>
        </w:tc>
        <w:tc>
          <w:tcPr>
            <w:tcW w:w="6524" w:type="dxa"/>
          </w:tcPr>
          <w:p w14:paraId="73C83398" w14:textId="77777777" w:rsidR="00317375" w:rsidRPr="00745EAB" w:rsidRDefault="61F1D9E1">
            <w:pPr>
              <w:pStyle w:val="TableText"/>
            </w:pPr>
            <w:r w:rsidRPr="000B5DA4">
              <w:t>Activities</w:t>
            </w:r>
            <w:r w:rsidR="00317375" w:rsidRPr="00745EAB">
              <w:t xml:space="preserve"> that resolve water scarcity and water quality issues, </w:t>
            </w:r>
            <w:r w:rsidRPr="000B5DA4">
              <w:t>increa</w:t>
            </w:r>
            <w:r>
              <w:t>se</w:t>
            </w:r>
            <w:r w:rsidR="00317375" w:rsidRPr="00745EAB">
              <w:t xml:space="preserve"> water efficiency</w:t>
            </w:r>
            <w:r>
              <w:t xml:space="preserve">, </w:t>
            </w:r>
            <w:r w:rsidRPr="000B5DA4">
              <w:t>or reduce usage</w:t>
            </w:r>
            <w:r w:rsidR="00317375" w:rsidRPr="00745EAB">
              <w:t xml:space="preserve"> by more than 20% (or alternative levels as appropriate for the specific industry/region). Excluding infrastructure that provides water directly </w:t>
            </w:r>
            <w:r w:rsidR="00636A07">
              <w:t>for</w:t>
            </w:r>
            <w:r w:rsidR="00317375" w:rsidRPr="00745EAB">
              <w:t xml:space="preserve"> fossil fuel production.</w:t>
            </w:r>
            <w:r w:rsidR="00317375">
              <w:rPr>
                <w:rStyle w:val="Refdenotaalpie"/>
              </w:rPr>
              <w:footnoteReference w:id="152"/>
            </w:r>
          </w:p>
        </w:tc>
      </w:tr>
    </w:tbl>
    <w:p w14:paraId="077ACE0F" w14:textId="77777777" w:rsidR="00317375" w:rsidRPr="003D1600" w:rsidRDefault="00317375" w:rsidP="00DD52C8">
      <w:pPr>
        <w:pStyle w:val="HeadingA3"/>
      </w:pPr>
      <w:bookmarkStart w:id="4298" w:name="_Toc153298558"/>
      <w:bookmarkStart w:id="4299" w:name="_Toc153408820"/>
      <w:bookmarkStart w:id="4300" w:name="_Toc186795178"/>
      <w:r>
        <w:lastRenderedPageBreak/>
        <w:t>Waste water collection and treatment</w:t>
      </w:r>
      <w:bookmarkEnd w:id="4298"/>
      <w:bookmarkEnd w:id="4299"/>
      <w:bookmarkEnd w:id="4300"/>
    </w:p>
    <w:p w14:paraId="0D3FD13F" w14:textId="77777777" w:rsidR="00317375" w:rsidRPr="00854071" w:rsidRDefault="00317375" w:rsidP="00DD52C8">
      <w:pPr>
        <w:pStyle w:val="Boldunderline"/>
        <w:keepNext/>
        <w:keepLines/>
      </w:pPr>
      <w:r>
        <w:t>Activity description</w:t>
      </w:r>
    </w:p>
    <w:p w14:paraId="644B0F6A" w14:textId="77777777" w:rsidR="00317375" w:rsidRPr="00EC418D" w:rsidRDefault="00317375" w:rsidP="00DD52C8">
      <w:pPr>
        <w:pStyle w:val="Textoindependiente"/>
        <w:keepNext/>
        <w:keepLines/>
        <w:rPr>
          <w:shd w:val="clear" w:color="auto" w:fill="FFFFFF"/>
        </w:rPr>
      </w:pPr>
      <w:r w:rsidRPr="00EC418D">
        <w:rPr>
          <w:shd w:val="clear" w:color="auto" w:fill="FFFFFF"/>
        </w:rPr>
        <w:t>Construction, extension and operation of centralised waste water systems including collection (sewer network) and treatment.</w:t>
      </w:r>
      <w:r>
        <w:rPr>
          <w:shd w:val="clear" w:color="auto" w:fill="FFFFFF"/>
        </w:rPr>
        <w:t xml:space="preserve"> </w:t>
      </w:r>
      <w:r w:rsidRPr="00697F4C">
        <w:rPr>
          <w:shd w:val="clear" w:color="auto" w:fill="FFFFFF"/>
        </w:rPr>
        <w:t>Renewal of centralised waste water systems including collection (sewer network) and treatment. It implies no material change related to the load or volume of flow collected or treated in the waste water system.</w:t>
      </w:r>
    </w:p>
    <w:tbl>
      <w:tblPr>
        <w:tblStyle w:val="OWTable"/>
        <w:tblW w:w="5000" w:type="pct"/>
        <w:tblLayout w:type="fixed"/>
        <w:tblLook w:val="0400" w:firstRow="0" w:lastRow="0" w:firstColumn="0" w:lastColumn="0" w:noHBand="0" w:noVBand="1"/>
      </w:tblPr>
      <w:tblGrid>
        <w:gridCol w:w="2663"/>
        <w:gridCol w:w="6942"/>
      </w:tblGrid>
      <w:tr w:rsidR="00317375" w:rsidRPr="00745EAB" w14:paraId="471C1525" w14:textId="77777777" w:rsidTr="0A974F12">
        <w:trPr>
          <w:tblHeader/>
        </w:trPr>
        <w:tc>
          <w:tcPr>
            <w:tcW w:w="2503" w:type="dxa"/>
            <w:tcBorders>
              <w:top w:val="nil"/>
            </w:tcBorders>
            <w:shd w:val="clear" w:color="auto" w:fill="auto"/>
            <w:vAlign w:val="bottom"/>
          </w:tcPr>
          <w:p w14:paraId="2E9B31D2" w14:textId="77777777" w:rsidR="00317375" w:rsidRPr="00752F18" w:rsidRDefault="00317375" w:rsidP="00DD52C8">
            <w:pPr>
              <w:pStyle w:val="TableHeadingText"/>
              <w:keepNext/>
            </w:pPr>
            <w:r w:rsidRPr="00752F18">
              <w:t>Eligibility</w:t>
            </w:r>
          </w:p>
        </w:tc>
        <w:tc>
          <w:tcPr>
            <w:tcW w:w="6524" w:type="dxa"/>
            <w:tcBorders>
              <w:top w:val="nil"/>
            </w:tcBorders>
            <w:shd w:val="clear" w:color="auto" w:fill="auto"/>
            <w:vAlign w:val="bottom"/>
          </w:tcPr>
          <w:p w14:paraId="12D316BD" w14:textId="77777777" w:rsidR="00317375" w:rsidRPr="00745EAB" w:rsidRDefault="00317375" w:rsidP="00DD52C8">
            <w:pPr>
              <w:pStyle w:val="TableHeadingText"/>
              <w:keepNext/>
            </w:pPr>
            <w:r w:rsidRPr="00745EAB">
              <w:t>Criteria</w:t>
            </w:r>
            <w:r w:rsidRPr="00745EAB">
              <w:rPr>
                <w:color w:val="002C77" w:themeColor="accent1"/>
              </w:rPr>
              <w:t xml:space="preserve"> </w:t>
            </w:r>
          </w:p>
        </w:tc>
      </w:tr>
      <w:tr w:rsidR="00317375" w:rsidRPr="00745EAB" w14:paraId="52C61713" w14:textId="77777777" w:rsidTr="0A974F12">
        <w:tc>
          <w:tcPr>
            <w:tcW w:w="2503" w:type="dxa"/>
            <w:shd w:val="clear" w:color="auto" w:fill="C9E8D3" w:themeFill="accent5" w:themeFillTint="33"/>
          </w:tcPr>
          <w:p w14:paraId="1B640708" w14:textId="77777777" w:rsidR="00317375" w:rsidRPr="00752F18" w:rsidRDefault="00317375" w:rsidP="00DD52C8">
            <w:pPr>
              <w:pStyle w:val="TableText"/>
              <w:keepNext/>
              <w:keepLines/>
              <w:rPr>
                <w:b/>
                <w:bCs/>
              </w:rPr>
            </w:pPr>
            <w:r w:rsidRPr="00752F18">
              <w:rPr>
                <w:b/>
                <w:bCs/>
              </w:rPr>
              <w:t>EU Taxonomy consistent</w:t>
            </w:r>
          </w:p>
        </w:tc>
        <w:tc>
          <w:tcPr>
            <w:tcW w:w="6524" w:type="dxa"/>
            <w:shd w:val="clear" w:color="auto" w:fill="C9E8D3" w:themeFill="accent5" w:themeFillTint="33"/>
          </w:tcPr>
          <w:p w14:paraId="676E8888" w14:textId="77777777" w:rsidR="00317375" w:rsidRPr="00745EAB" w:rsidRDefault="00317375" w:rsidP="00DD52C8">
            <w:pPr>
              <w:pStyle w:val="TableText"/>
              <w:keepNext/>
              <w:keepLines/>
            </w:pPr>
            <w:r w:rsidRPr="00745EAB">
              <w:t>Both 1. and 2. are complied with:</w:t>
            </w:r>
          </w:p>
          <w:p w14:paraId="1678C651" w14:textId="77777777" w:rsidR="00317375" w:rsidRPr="00745EAB" w:rsidRDefault="00317375" w:rsidP="00A46517">
            <w:pPr>
              <w:pStyle w:val="TableNumbered1"/>
              <w:keepNext/>
              <w:keepLines/>
              <w:numPr>
                <w:ilvl w:val="0"/>
                <w:numId w:val="171"/>
              </w:numPr>
            </w:pPr>
            <w:r w:rsidRPr="00745EAB">
              <w:t xml:space="preserve">Water </w:t>
            </w:r>
            <w:r w:rsidRPr="002D2556">
              <w:t>treatment</w:t>
            </w:r>
            <w:r w:rsidRPr="00745EAB">
              <w:t xml:space="preserve"> infrastructure and sewer network either:</w:t>
            </w:r>
          </w:p>
          <w:p w14:paraId="325CBD09" w14:textId="77777777" w:rsidR="00317375" w:rsidRPr="00745EAB" w:rsidRDefault="002D2556" w:rsidP="00DD52C8">
            <w:pPr>
              <w:pStyle w:val="TableNumbered2"/>
              <w:keepNext/>
              <w:keepLines/>
            </w:pPr>
            <w:r>
              <w:t>P</w:t>
            </w:r>
            <w:r w:rsidR="00317375" w:rsidRPr="00745EAB">
              <w:t xml:space="preserve">owered by renewable energy, or </w:t>
            </w:r>
          </w:p>
          <w:p w14:paraId="2ACCD12C" w14:textId="77777777" w:rsidR="00317375" w:rsidRPr="00745EAB" w:rsidRDefault="00AB6991" w:rsidP="00DD52C8">
            <w:pPr>
              <w:pStyle w:val="TableNumbered2"/>
              <w:keepNext/>
              <w:keepLines/>
            </w:pPr>
            <w:r>
              <w:t>W</w:t>
            </w:r>
            <w:r w:rsidR="00317375" w:rsidRPr="00745EAB">
              <w:t>ith a net energy consumption</w:t>
            </w:r>
            <w:r w:rsidR="00317375" w:rsidRPr="00745EAB">
              <w:rPr>
                <w:rStyle w:val="Refdenotaalpie"/>
              </w:rPr>
              <w:footnoteReference w:id="153"/>
            </w:r>
            <w:r w:rsidR="00317375" w:rsidRPr="00745EAB">
              <w:t xml:space="preserve"> equal to or lower than (or equivalent, according to a relevant local standard):</w:t>
            </w:r>
          </w:p>
          <w:p w14:paraId="0E8142BB" w14:textId="77777777" w:rsidR="00317375" w:rsidRPr="00745EAB" w:rsidRDefault="00317375" w:rsidP="00DD52C8">
            <w:pPr>
              <w:pStyle w:val="TableNumbered3"/>
              <w:keepNext/>
              <w:keepLines/>
            </w:pPr>
            <w:r w:rsidRPr="00745EAB">
              <w:t>35 kWh per population equivalent (p.e.) per annum for treatment plant capacity below 10,000 p.e.</w:t>
            </w:r>
          </w:p>
          <w:p w14:paraId="0FE9A6D3" w14:textId="77777777" w:rsidR="00317375" w:rsidRPr="00745EAB" w:rsidRDefault="00317375" w:rsidP="00DD52C8">
            <w:pPr>
              <w:pStyle w:val="TableNumbered3"/>
              <w:keepNext/>
              <w:keepLines/>
            </w:pPr>
            <w:r w:rsidRPr="00745EAB">
              <w:t>25 kWh per population equivalent (p.e.) per annum for treatment plant capacity between 10,000 and 100,000 p.e.</w:t>
            </w:r>
          </w:p>
          <w:p w14:paraId="11B1AA8C" w14:textId="77777777" w:rsidR="00317375" w:rsidRPr="00745EAB" w:rsidRDefault="00317375" w:rsidP="00DD52C8">
            <w:pPr>
              <w:pStyle w:val="TableNumbered3"/>
              <w:keepNext/>
              <w:keepLines/>
            </w:pPr>
            <w:r w:rsidRPr="00745EAB">
              <w:t xml:space="preserve">20 kWh per population equivalent (p.e.) per annum for treatment plant capacity above 100,000 p.e. </w:t>
            </w:r>
          </w:p>
          <w:p w14:paraId="67E871AF" w14:textId="77777777" w:rsidR="00317375" w:rsidRPr="00E751C2" w:rsidRDefault="00317375" w:rsidP="00DD52C8">
            <w:pPr>
              <w:pStyle w:val="TableNumbered1"/>
              <w:keepNext/>
              <w:keepLines/>
            </w:pPr>
            <w:r w:rsidRPr="00745EAB">
              <w:t xml:space="preserve">For the construction/ extension of a waste water treatment plant substituting more GHG-intensive treatment systems (e.g. septic tanks, anaerobic lagoons), an assessment of </w:t>
            </w:r>
            <w:r w:rsidRPr="002D2556">
              <w:t>the</w:t>
            </w:r>
            <w:r w:rsidRPr="00745EAB">
              <w:t xml:space="preserve"> direct GHG </w:t>
            </w:r>
            <w:r w:rsidRPr="00E751C2">
              <w:t>emissions is performed</w:t>
            </w:r>
            <w:r w:rsidR="00E751C2">
              <w:rPr>
                <w:rStyle w:val="Refdenotaalpie"/>
              </w:rPr>
              <w:footnoteReference w:id="154"/>
            </w:r>
            <w:r w:rsidRPr="00E751C2">
              <w:t xml:space="preserve"> and results are disclosed to investors and clients on demand</w:t>
            </w:r>
          </w:p>
          <w:p w14:paraId="5B5E2296" w14:textId="77777777" w:rsidR="00317375" w:rsidRPr="00745EAB" w:rsidRDefault="00317375" w:rsidP="00DD52C8">
            <w:pPr>
              <w:pStyle w:val="TableText"/>
              <w:keepNext/>
              <w:keepLines/>
            </w:pPr>
          </w:p>
          <w:p w14:paraId="4561B06E" w14:textId="77777777" w:rsidR="00317375" w:rsidRPr="00745EAB" w:rsidRDefault="00317375" w:rsidP="00DD52C8">
            <w:pPr>
              <w:pStyle w:val="TableText"/>
              <w:keepNext/>
              <w:keepLines/>
            </w:pPr>
            <w:r w:rsidRPr="00745EAB">
              <w:t>OR</w:t>
            </w:r>
          </w:p>
          <w:p w14:paraId="4FBA40EE" w14:textId="77777777" w:rsidR="00317375" w:rsidRPr="00745EAB" w:rsidRDefault="00317375" w:rsidP="00DD52C8">
            <w:pPr>
              <w:pStyle w:val="TableText"/>
              <w:keepNext/>
              <w:keepLines/>
            </w:pPr>
          </w:p>
          <w:p w14:paraId="3759C38D" w14:textId="77777777" w:rsidR="00317375" w:rsidRDefault="00317375" w:rsidP="00DD52C8">
            <w:pPr>
              <w:pStyle w:val="TableText"/>
              <w:keepNext/>
              <w:keepLines/>
            </w:pPr>
            <w:r w:rsidRPr="00745EAB">
              <w:t>Both 1. and 2. are complied with:</w:t>
            </w:r>
          </w:p>
          <w:p w14:paraId="09AFD0F1" w14:textId="77777777" w:rsidR="00317375" w:rsidRDefault="00317375" w:rsidP="00A46517">
            <w:pPr>
              <w:pStyle w:val="TableNumbered1"/>
              <w:keepNext/>
              <w:keepLines/>
              <w:numPr>
                <w:ilvl w:val="0"/>
                <w:numId w:val="172"/>
              </w:numPr>
            </w:pPr>
            <w:r w:rsidRPr="00745EAB">
              <w:t>The renewal of (i) a collection system or (ii) of a waste water treatment plant, improves net energy consumption by at least 20%</w:t>
            </w:r>
            <w:r w:rsidRPr="00745EAB">
              <w:rPr>
                <w:rStyle w:val="Refdenotaalpie"/>
              </w:rPr>
              <w:footnoteReference w:id="155"/>
            </w:r>
            <w:r w:rsidRPr="00745EAB">
              <w:t xml:space="preserve"> compared to own baseline performance averaged over three years, demonstrated on an annual basis; measured in kWh per population equivalent per annum of the waste water collected or effluent treated</w:t>
            </w:r>
          </w:p>
          <w:p w14:paraId="38EF636D" w14:textId="77777777" w:rsidR="00317375" w:rsidRPr="00745EAB" w:rsidRDefault="00317375" w:rsidP="00DD52C8">
            <w:pPr>
              <w:pStyle w:val="TableNumbered1"/>
              <w:keepNext/>
              <w:keepLines/>
            </w:pPr>
            <w:r w:rsidRPr="00745EAB">
              <w:t>The operator demonstrates that there are no material changes relating to external conditions</w:t>
            </w:r>
          </w:p>
        </w:tc>
      </w:tr>
      <w:tr w:rsidR="00317375" w:rsidRPr="00745EAB" w14:paraId="0C474239" w14:textId="77777777" w:rsidTr="0A974F12">
        <w:tc>
          <w:tcPr>
            <w:tcW w:w="2503" w:type="dxa"/>
          </w:tcPr>
          <w:p w14:paraId="147022E0" w14:textId="77777777" w:rsidR="00317375" w:rsidRPr="00752F18" w:rsidRDefault="00317375">
            <w:pPr>
              <w:pStyle w:val="TableText"/>
              <w:rPr>
                <w:b/>
                <w:bCs/>
              </w:rPr>
            </w:pPr>
            <w:r w:rsidRPr="00752F18">
              <w:rPr>
                <w:b/>
                <w:bCs/>
              </w:rPr>
              <w:t>Santander-specific</w:t>
            </w:r>
          </w:p>
        </w:tc>
        <w:tc>
          <w:tcPr>
            <w:tcW w:w="6524" w:type="dxa"/>
          </w:tcPr>
          <w:p w14:paraId="2CF69F3A" w14:textId="77777777" w:rsidR="00317375" w:rsidRPr="00281DB4" w:rsidRDefault="00EB4174">
            <w:pPr>
              <w:pStyle w:val="TableText"/>
              <w:rPr>
                <w:szCs w:val="18"/>
              </w:rPr>
            </w:pPr>
            <w:r w:rsidRPr="00281DB4">
              <w:rPr>
                <w:szCs w:val="18"/>
              </w:rPr>
              <w:t>Not Applicable</w:t>
            </w:r>
          </w:p>
        </w:tc>
      </w:tr>
    </w:tbl>
    <w:p w14:paraId="24C4497E" w14:textId="77777777" w:rsidR="00317375" w:rsidRPr="003D1600" w:rsidRDefault="00317375" w:rsidP="00317375">
      <w:pPr>
        <w:pStyle w:val="HeadingA3"/>
      </w:pPr>
      <w:bookmarkStart w:id="4301" w:name="_Toc153298559"/>
      <w:bookmarkStart w:id="4302" w:name="_Toc153408821"/>
      <w:bookmarkStart w:id="4303" w:name="_Toc186795179"/>
      <w:r>
        <w:t>Collection and transport of non-hazardous waste in source segregated fractions</w:t>
      </w:r>
      <w:bookmarkEnd w:id="4301"/>
      <w:bookmarkEnd w:id="4302"/>
      <w:bookmarkEnd w:id="4303"/>
    </w:p>
    <w:p w14:paraId="194436E0" w14:textId="77777777" w:rsidR="00317375" w:rsidRPr="00854071" w:rsidRDefault="00317375" w:rsidP="002A651D">
      <w:pPr>
        <w:pStyle w:val="Boldunderline"/>
      </w:pPr>
      <w:r>
        <w:t>Activity description</w:t>
      </w:r>
    </w:p>
    <w:p w14:paraId="68F9E984" w14:textId="77777777" w:rsidR="00317375" w:rsidRPr="00A86F0A" w:rsidRDefault="00317375" w:rsidP="00DD20B8">
      <w:pPr>
        <w:pStyle w:val="Textoindependiente"/>
        <w:rPr>
          <w:color w:val="404040"/>
          <w:shd w:val="clear" w:color="auto" w:fill="FFFFFF"/>
        </w:rPr>
      </w:pPr>
      <w:r w:rsidRPr="00697F4C">
        <w:rPr>
          <w:shd w:val="clear" w:color="auto" w:fill="FFFFFF"/>
        </w:rPr>
        <w:t>Separate collection and transport of non-hazardous waste in single or comingled fractions aimed at preparing for reuse or recycling</w:t>
      </w:r>
      <w:r w:rsidRPr="00697F4C">
        <w:rPr>
          <w:color w:val="404040"/>
          <w:shd w:val="clear" w:color="auto" w:fill="FFFFFF"/>
        </w:rPr>
        <w:t>.</w:t>
      </w:r>
    </w:p>
    <w:tbl>
      <w:tblPr>
        <w:tblStyle w:val="OWTable"/>
        <w:tblW w:w="5000" w:type="pct"/>
        <w:tblLayout w:type="fixed"/>
        <w:tblLook w:val="0400" w:firstRow="0" w:lastRow="0" w:firstColumn="0" w:lastColumn="0" w:noHBand="0" w:noVBand="1"/>
      </w:tblPr>
      <w:tblGrid>
        <w:gridCol w:w="2683"/>
        <w:gridCol w:w="6922"/>
      </w:tblGrid>
      <w:tr w:rsidR="00317375" w:rsidRPr="000A1DF0" w14:paraId="737EDBE7" w14:textId="77777777">
        <w:trPr>
          <w:tblHeader/>
        </w:trPr>
        <w:tc>
          <w:tcPr>
            <w:tcW w:w="2665" w:type="dxa"/>
            <w:tcBorders>
              <w:top w:val="nil"/>
            </w:tcBorders>
            <w:shd w:val="clear" w:color="auto" w:fill="auto"/>
            <w:vAlign w:val="bottom"/>
          </w:tcPr>
          <w:p w14:paraId="56806B5B" w14:textId="77777777" w:rsidR="00317375" w:rsidRPr="00752F18" w:rsidRDefault="00317375">
            <w:pPr>
              <w:pStyle w:val="TableHeadingText"/>
            </w:pPr>
            <w:r w:rsidRPr="00752F18">
              <w:t>Eligibility</w:t>
            </w:r>
          </w:p>
        </w:tc>
        <w:tc>
          <w:tcPr>
            <w:tcW w:w="6877" w:type="dxa"/>
            <w:tcBorders>
              <w:top w:val="nil"/>
            </w:tcBorders>
            <w:shd w:val="clear" w:color="auto" w:fill="auto"/>
            <w:vAlign w:val="bottom"/>
          </w:tcPr>
          <w:p w14:paraId="17A36C4F" w14:textId="77777777" w:rsidR="00317375" w:rsidRPr="000A1DF0" w:rsidRDefault="00317375">
            <w:pPr>
              <w:pStyle w:val="TableHeadingText"/>
            </w:pPr>
            <w:r w:rsidRPr="000A1DF0">
              <w:t>Criteria</w:t>
            </w:r>
            <w:r w:rsidRPr="000A1DF0">
              <w:rPr>
                <w:color w:val="002C77" w:themeColor="accent1"/>
              </w:rPr>
              <w:t xml:space="preserve"> </w:t>
            </w:r>
          </w:p>
        </w:tc>
      </w:tr>
      <w:tr w:rsidR="00317375" w:rsidRPr="000A1DF0" w14:paraId="52041D48" w14:textId="77777777">
        <w:tc>
          <w:tcPr>
            <w:tcW w:w="2665" w:type="dxa"/>
            <w:shd w:val="clear" w:color="auto" w:fill="C9E8D3" w:themeFill="accent5" w:themeFillTint="33"/>
          </w:tcPr>
          <w:p w14:paraId="64C71883" w14:textId="3BA4F29F" w:rsidR="00317375" w:rsidRPr="00752F18" w:rsidRDefault="00317375">
            <w:pPr>
              <w:pStyle w:val="TableText"/>
              <w:rPr>
                <w:b/>
                <w:bCs/>
              </w:rPr>
            </w:pPr>
            <w:r w:rsidRPr="00752F18">
              <w:rPr>
                <w:b/>
                <w:bCs/>
              </w:rPr>
              <w:t xml:space="preserve">EU Taxonomy </w:t>
            </w:r>
            <w:ins w:id="4304" w:author="Cisneros Morales Diana Karen" w:date="2024-06-26T16:25:00Z">
              <w:r w:rsidR="00FB7D1D" w:rsidRPr="00752F18">
                <w:rPr>
                  <w:b/>
                  <w:bCs/>
                </w:rPr>
                <w:t>consistent</w:t>
              </w:r>
            </w:ins>
            <w:del w:id="4305" w:author="Cisneros Morales Diana Karen" w:date="2024-06-26T16:25:00Z">
              <w:r w:rsidRPr="00752F18" w:rsidDel="00FB7D1D">
                <w:rPr>
                  <w:b/>
                  <w:bCs/>
                </w:rPr>
                <w:delText>eligible</w:delText>
              </w:r>
            </w:del>
          </w:p>
        </w:tc>
        <w:tc>
          <w:tcPr>
            <w:tcW w:w="6877" w:type="dxa"/>
            <w:shd w:val="clear" w:color="auto" w:fill="C9E8D3" w:themeFill="accent5" w:themeFillTint="33"/>
          </w:tcPr>
          <w:p w14:paraId="45045380" w14:textId="77777777" w:rsidR="00317375" w:rsidRPr="000A1DF0" w:rsidRDefault="00317375">
            <w:pPr>
              <w:pStyle w:val="TableText"/>
              <w:rPr>
                <w:rFonts w:ascii="Calibri" w:hAnsi="Calibri" w:cs="Calibri"/>
              </w:rPr>
            </w:pPr>
            <w:r w:rsidRPr="000A1DF0">
              <w:rPr>
                <w:rFonts w:ascii="Calibri" w:hAnsi="Calibri" w:cs="Calibri"/>
              </w:rPr>
              <w:t>All separately collected and transported non-hazardous waste that is segregated at source is intended for preparation for reuse or recycling operations.</w:t>
            </w:r>
          </w:p>
        </w:tc>
      </w:tr>
      <w:tr w:rsidR="00317375" w:rsidRPr="000A1DF0" w14:paraId="331B9F70" w14:textId="77777777">
        <w:trPr>
          <w:trHeight w:val="89"/>
        </w:trPr>
        <w:tc>
          <w:tcPr>
            <w:tcW w:w="2665" w:type="dxa"/>
          </w:tcPr>
          <w:p w14:paraId="02E42D73" w14:textId="77777777" w:rsidR="00317375" w:rsidRPr="00752F18" w:rsidRDefault="00317375">
            <w:pPr>
              <w:pStyle w:val="TableText"/>
              <w:rPr>
                <w:b/>
                <w:bCs/>
              </w:rPr>
            </w:pPr>
            <w:r w:rsidRPr="00752F18">
              <w:rPr>
                <w:b/>
                <w:bCs/>
              </w:rPr>
              <w:lastRenderedPageBreak/>
              <w:t>Non-EU Taxonomy eligible</w:t>
            </w:r>
          </w:p>
        </w:tc>
        <w:tc>
          <w:tcPr>
            <w:tcW w:w="6877" w:type="dxa"/>
          </w:tcPr>
          <w:p w14:paraId="06B04389" w14:textId="77777777" w:rsidR="00317375" w:rsidRPr="000A1DF0" w:rsidRDefault="00EB4174">
            <w:pPr>
              <w:pStyle w:val="TableText"/>
            </w:pPr>
            <w:r>
              <w:t>Not Applicable</w:t>
            </w:r>
          </w:p>
        </w:tc>
      </w:tr>
    </w:tbl>
    <w:p w14:paraId="45C04CCA" w14:textId="77777777" w:rsidR="00317375" w:rsidRPr="003D1600" w:rsidRDefault="00317375" w:rsidP="00317375">
      <w:pPr>
        <w:pStyle w:val="HeadingA3"/>
      </w:pPr>
      <w:bookmarkStart w:id="4306" w:name="_Toc153298560"/>
      <w:bookmarkStart w:id="4307" w:name="_Toc153408822"/>
      <w:bookmarkStart w:id="4308" w:name="_Toc186795180"/>
      <w:r>
        <w:t>Anaerobic digestion of sewage sludge</w:t>
      </w:r>
      <w:bookmarkEnd w:id="4306"/>
      <w:bookmarkEnd w:id="4307"/>
      <w:bookmarkEnd w:id="4308"/>
    </w:p>
    <w:p w14:paraId="7D4ECC6A" w14:textId="77777777" w:rsidR="00317375" w:rsidRPr="00854071" w:rsidRDefault="00317375" w:rsidP="002A651D">
      <w:pPr>
        <w:pStyle w:val="Boldunderline"/>
      </w:pPr>
      <w:r>
        <w:t>Activity description</w:t>
      </w:r>
    </w:p>
    <w:p w14:paraId="5304FDBC" w14:textId="77777777" w:rsidR="00317375" w:rsidRPr="002F4F38" w:rsidRDefault="00317375" w:rsidP="00DD20B8">
      <w:pPr>
        <w:pStyle w:val="Textoindependiente"/>
        <w:rPr>
          <w:shd w:val="clear" w:color="auto" w:fill="FFFFFF"/>
        </w:rPr>
      </w:pPr>
      <w:r w:rsidRPr="002F4F38">
        <w:rPr>
          <w:shd w:val="clear" w:color="auto" w:fill="FFFFFF"/>
        </w:rPr>
        <w:t>Construction and operation of facilities for the treatment of sewage sludge by anaerobic digestion with the resulting production and utilisation of biogas or chemicals.</w:t>
      </w:r>
    </w:p>
    <w:tbl>
      <w:tblPr>
        <w:tblStyle w:val="OWTable"/>
        <w:tblW w:w="5000" w:type="pct"/>
        <w:tblLayout w:type="fixed"/>
        <w:tblLook w:val="0400" w:firstRow="0" w:lastRow="0" w:firstColumn="0" w:lastColumn="0" w:noHBand="0" w:noVBand="1"/>
      </w:tblPr>
      <w:tblGrid>
        <w:gridCol w:w="2663"/>
        <w:gridCol w:w="6942"/>
      </w:tblGrid>
      <w:tr w:rsidR="00317375" w:rsidRPr="000A1DF0" w14:paraId="05F3264E" w14:textId="77777777">
        <w:trPr>
          <w:tblHeader/>
        </w:trPr>
        <w:tc>
          <w:tcPr>
            <w:tcW w:w="2503" w:type="dxa"/>
            <w:tcBorders>
              <w:top w:val="nil"/>
            </w:tcBorders>
            <w:shd w:val="clear" w:color="auto" w:fill="auto"/>
            <w:vAlign w:val="bottom"/>
          </w:tcPr>
          <w:p w14:paraId="0186FFA0" w14:textId="77777777" w:rsidR="00317375" w:rsidRPr="00752F18" w:rsidRDefault="00317375">
            <w:pPr>
              <w:pStyle w:val="TableHeadingText"/>
            </w:pPr>
            <w:r w:rsidRPr="00752F18">
              <w:t>Eligibility</w:t>
            </w:r>
          </w:p>
        </w:tc>
        <w:tc>
          <w:tcPr>
            <w:tcW w:w="6524" w:type="dxa"/>
            <w:tcBorders>
              <w:top w:val="nil"/>
            </w:tcBorders>
            <w:shd w:val="clear" w:color="auto" w:fill="auto"/>
            <w:vAlign w:val="bottom"/>
          </w:tcPr>
          <w:p w14:paraId="330946F0" w14:textId="77777777" w:rsidR="00317375" w:rsidRPr="000A1DF0" w:rsidRDefault="00317375">
            <w:pPr>
              <w:pStyle w:val="TableHeadingText"/>
            </w:pPr>
            <w:r w:rsidRPr="000A1DF0">
              <w:t>Criteria</w:t>
            </w:r>
            <w:r w:rsidRPr="000A1DF0">
              <w:rPr>
                <w:color w:val="002C77" w:themeColor="accent1"/>
              </w:rPr>
              <w:t xml:space="preserve"> </w:t>
            </w:r>
          </w:p>
        </w:tc>
      </w:tr>
      <w:tr w:rsidR="00317375" w:rsidRPr="000A1DF0" w14:paraId="7C5A8B71" w14:textId="77777777">
        <w:tc>
          <w:tcPr>
            <w:tcW w:w="2503" w:type="dxa"/>
            <w:shd w:val="clear" w:color="auto" w:fill="C9E8D3" w:themeFill="accent5" w:themeFillTint="33"/>
          </w:tcPr>
          <w:p w14:paraId="5C113764" w14:textId="77777777" w:rsidR="00317375" w:rsidRPr="00752F18" w:rsidRDefault="00317375">
            <w:pPr>
              <w:pStyle w:val="TableText"/>
              <w:rPr>
                <w:b/>
                <w:bCs/>
              </w:rPr>
            </w:pPr>
            <w:r w:rsidRPr="00752F18">
              <w:rPr>
                <w:b/>
                <w:bCs/>
              </w:rPr>
              <w:t>EU Taxonomy consistent</w:t>
            </w:r>
          </w:p>
        </w:tc>
        <w:tc>
          <w:tcPr>
            <w:tcW w:w="6524" w:type="dxa"/>
            <w:shd w:val="clear" w:color="auto" w:fill="C9E8D3" w:themeFill="accent5" w:themeFillTint="33"/>
          </w:tcPr>
          <w:p w14:paraId="1B86F09A" w14:textId="77777777" w:rsidR="00317375" w:rsidRPr="000A1DF0" w:rsidRDefault="00317375">
            <w:pPr>
              <w:pStyle w:val="TableText"/>
            </w:pPr>
            <w:r w:rsidRPr="000A1DF0">
              <w:t>Both 1. and 2. are complied with</w:t>
            </w:r>
            <w:r w:rsidR="00A45BB0">
              <w:rPr>
                <w:rStyle w:val="Refdenotaalpie"/>
              </w:rPr>
              <w:footnoteReference w:id="156"/>
            </w:r>
            <w:r w:rsidRPr="000A1DF0">
              <w:t>:</w:t>
            </w:r>
          </w:p>
          <w:p w14:paraId="22C90A15" w14:textId="77777777" w:rsidR="00317375" w:rsidRPr="00DD52C8" w:rsidRDefault="00317375" w:rsidP="00A46517">
            <w:pPr>
              <w:pStyle w:val="TableNumbered1"/>
              <w:numPr>
                <w:ilvl w:val="0"/>
                <w:numId w:val="173"/>
              </w:numPr>
            </w:pPr>
            <w:r w:rsidRPr="00DD52C8">
              <w:t>A monitoring and contingency plan is in place in order to minimise methane leakage at the facility.</w:t>
            </w:r>
          </w:p>
          <w:p w14:paraId="15947BB5" w14:textId="77777777" w:rsidR="00317375" w:rsidRPr="000A1DF0" w:rsidRDefault="00317375" w:rsidP="00A46517">
            <w:pPr>
              <w:pStyle w:val="TableNumbered1"/>
              <w:numPr>
                <w:ilvl w:val="0"/>
                <w:numId w:val="173"/>
              </w:numPr>
            </w:pPr>
            <w:r w:rsidRPr="00DD52C8">
              <w:t>The produced biogas is used directly for the generation of electricity or heat, or upgraded</w:t>
            </w:r>
            <w:r w:rsidRPr="000A1DF0">
              <w:t xml:space="preserve"> to bio-methane for injection in the natural gas grid, or used as vehicle fuel or as feedstock in chemical industry.</w:t>
            </w:r>
          </w:p>
        </w:tc>
      </w:tr>
      <w:tr w:rsidR="00317375" w:rsidRPr="000A1DF0" w14:paraId="29FE4791" w14:textId="77777777">
        <w:tc>
          <w:tcPr>
            <w:tcW w:w="2503" w:type="dxa"/>
          </w:tcPr>
          <w:p w14:paraId="38A47333" w14:textId="77777777" w:rsidR="00317375" w:rsidRPr="00752F18" w:rsidRDefault="00317375">
            <w:pPr>
              <w:pStyle w:val="TableText"/>
              <w:rPr>
                <w:b/>
                <w:bCs/>
              </w:rPr>
            </w:pPr>
            <w:r w:rsidRPr="00752F18">
              <w:rPr>
                <w:b/>
                <w:bCs/>
              </w:rPr>
              <w:t>Santander-specific</w:t>
            </w:r>
          </w:p>
        </w:tc>
        <w:tc>
          <w:tcPr>
            <w:tcW w:w="6524" w:type="dxa"/>
          </w:tcPr>
          <w:p w14:paraId="17E43CD4" w14:textId="77777777" w:rsidR="00317375" w:rsidRPr="000A1DF0" w:rsidRDefault="00EB4174">
            <w:pPr>
              <w:pStyle w:val="TableText"/>
            </w:pPr>
            <w:r>
              <w:t>Not Applicable</w:t>
            </w:r>
          </w:p>
        </w:tc>
      </w:tr>
    </w:tbl>
    <w:p w14:paraId="1B0C4225" w14:textId="77777777" w:rsidR="00317375" w:rsidRPr="003D1600" w:rsidRDefault="00317375" w:rsidP="00317375">
      <w:pPr>
        <w:pStyle w:val="HeadingA3"/>
      </w:pPr>
      <w:bookmarkStart w:id="4309" w:name="_Toc153298561"/>
      <w:bookmarkStart w:id="4310" w:name="_Toc153408823"/>
      <w:bookmarkStart w:id="4311" w:name="_Toc186795181"/>
      <w:r>
        <w:t>Anaerobic digestion of bio-waste</w:t>
      </w:r>
      <w:bookmarkEnd w:id="4309"/>
      <w:bookmarkEnd w:id="4310"/>
      <w:bookmarkEnd w:id="4311"/>
    </w:p>
    <w:p w14:paraId="40524F52" w14:textId="77777777" w:rsidR="00317375" w:rsidRPr="00854071" w:rsidRDefault="00317375" w:rsidP="002A651D">
      <w:pPr>
        <w:pStyle w:val="Boldunderline"/>
      </w:pPr>
      <w:r>
        <w:t>Activity description</w:t>
      </w:r>
    </w:p>
    <w:p w14:paraId="30B9DA60" w14:textId="77777777" w:rsidR="00317375" w:rsidRPr="008F7E02" w:rsidRDefault="00317375" w:rsidP="00DD20B8">
      <w:pPr>
        <w:pStyle w:val="Textoindependiente"/>
        <w:rPr>
          <w:shd w:val="clear" w:color="auto" w:fill="FFFFFF"/>
        </w:rPr>
      </w:pPr>
      <w:r w:rsidRPr="008F7E02">
        <w:rPr>
          <w:shd w:val="clear" w:color="auto" w:fill="FFFFFF"/>
        </w:rPr>
        <w:t>Construction and operation of dedicated facilities for the treatment of separately collected bio-waste</w:t>
      </w:r>
      <w:r>
        <w:rPr>
          <w:rStyle w:val="Refdenotaalpie"/>
          <w:shd w:val="clear" w:color="auto" w:fill="FFFFFF"/>
        </w:rPr>
        <w:footnoteReference w:id="157"/>
      </w:r>
      <w:r w:rsidRPr="008F7E02">
        <w:rPr>
          <w:shd w:val="clear" w:color="auto" w:fill="FFFFFF"/>
        </w:rPr>
        <w:t xml:space="preserve"> through anaerobic digestion with the resulting production and utilisation of biogas and digestate and/or chemicals.</w:t>
      </w:r>
    </w:p>
    <w:tbl>
      <w:tblPr>
        <w:tblStyle w:val="OWTable"/>
        <w:tblW w:w="5000" w:type="pct"/>
        <w:tblLayout w:type="fixed"/>
        <w:tblLook w:val="0400" w:firstRow="0" w:lastRow="0" w:firstColumn="0" w:lastColumn="0" w:noHBand="0" w:noVBand="1"/>
      </w:tblPr>
      <w:tblGrid>
        <w:gridCol w:w="2663"/>
        <w:gridCol w:w="6942"/>
      </w:tblGrid>
      <w:tr w:rsidR="00317375" w:rsidRPr="00F93B38" w14:paraId="1116DEE3" w14:textId="77777777" w:rsidTr="4F9A2CA1">
        <w:trPr>
          <w:tblHeader/>
        </w:trPr>
        <w:tc>
          <w:tcPr>
            <w:tcW w:w="2503" w:type="dxa"/>
            <w:tcBorders>
              <w:top w:val="nil"/>
            </w:tcBorders>
            <w:shd w:val="clear" w:color="auto" w:fill="auto"/>
            <w:vAlign w:val="bottom"/>
          </w:tcPr>
          <w:p w14:paraId="64FB69B1" w14:textId="77777777" w:rsidR="00317375" w:rsidRPr="00752F18" w:rsidRDefault="00317375">
            <w:pPr>
              <w:pStyle w:val="TableHeadingText"/>
            </w:pPr>
            <w:r w:rsidRPr="00752F18">
              <w:t>Eligibility</w:t>
            </w:r>
          </w:p>
        </w:tc>
        <w:tc>
          <w:tcPr>
            <w:tcW w:w="6524" w:type="dxa"/>
            <w:tcBorders>
              <w:top w:val="nil"/>
            </w:tcBorders>
            <w:shd w:val="clear" w:color="auto" w:fill="auto"/>
            <w:vAlign w:val="bottom"/>
          </w:tcPr>
          <w:p w14:paraId="1C129CD2" w14:textId="77777777" w:rsidR="00317375" w:rsidRPr="00F93B38" w:rsidRDefault="00317375">
            <w:pPr>
              <w:pStyle w:val="TableHeadingText"/>
            </w:pPr>
            <w:r w:rsidRPr="00F93B38">
              <w:t>Criteria</w:t>
            </w:r>
            <w:r w:rsidRPr="00F93B38">
              <w:rPr>
                <w:color w:val="002C77" w:themeColor="accent1"/>
              </w:rPr>
              <w:t xml:space="preserve"> </w:t>
            </w:r>
          </w:p>
        </w:tc>
      </w:tr>
      <w:tr w:rsidR="00317375" w:rsidRPr="00F93B38" w14:paraId="2B598760" w14:textId="77777777" w:rsidTr="4F9A2CA1">
        <w:tc>
          <w:tcPr>
            <w:tcW w:w="2503" w:type="dxa"/>
            <w:shd w:val="clear" w:color="auto" w:fill="C9E8D3" w:themeFill="accent5" w:themeFillTint="33"/>
          </w:tcPr>
          <w:p w14:paraId="35715F97" w14:textId="77777777" w:rsidR="00317375" w:rsidRPr="00752F18" w:rsidRDefault="00317375">
            <w:pPr>
              <w:pStyle w:val="TableText"/>
              <w:rPr>
                <w:b/>
                <w:bCs/>
              </w:rPr>
            </w:pPr>
            <w:r w:rsidRPr="00752F18">
              <w:rPr>
                <w:b/>
                <w:bCs/>
              </w:rPr>
              <w:t>EU Taxonomy consistent</w:t>
            </w:r>
          </w:p>
        </w:tc>
        <w:tc>
          <w:tcPr>
            <w:tcW w:w="6524" w:type="dxa"/>
            <w:shd w:val="clear" w:color="auto" w:fill="C9E8D3" w:themeFill="accent5" w:themeFillTint="33"/>
          </w:tcPr>
          <w:p w14:paraId="596CF560" w14:textId="77777777" w:rsidR="00317375" w:rsidRPr="00F93B38" w:rsidRDefault="00317375">
            <w:pPr>
              <w:pStyle w:val="TableText"/>
            </w:pPr>
            <w:r w:rsidRPr="00F93B38">
              <w:t>All 1. to 5. are complied with</w:t>
            </w:r>
            <w:r w:rsidR="00493499">
              <w:rPr>
                <w:rStyle w:val="Refdenotaalpie"/>
              </w:rPr>
              <w:footnoteReference w:id="158"/>
            </w:r>
            <w:r w:rsidRPr="00F93B38">
              <w:t>:</w:t>
            </w:r>
          </w:p>
          <w:p w14:paraId="440E55B1" w14:textId="77777777" w:rsidR="00317375" w:rsidRPr="00DD52C8" w:rsidRDefault="00317375" w:rsidP="00A46517">
            <w:pPr>
              <w:pStyle w:val="TableNumbered1"/>
              <w:numPr>
                <w:ilvl w:val="0"/>
                <w:numId w:val="174"/>
              </w:numPr>
            </w:pPr>
            <w:r w:rsidRPr="00F93B38">
              <w:t xml:space="preserve">A </w:t>
            </w:r>
            <w:r w:rsidRPr="00DD52C8">
              <w:t>monitoring and contingency plan is in place in order to minimise methane leakage at the facility.</w:t>
            </w:r>
          </w:p>
          <w:p w14:paraId="74FA3DC4" w14:textId="77777777" w:rsidR="00317375" w:rsidRPr="00DD52C8" w:rsidRDefault="00317375" w:rsidP="00A46517">
            <w:pPr>
              <w:pStyle w:val="TableNumbered1"/>
              <w:numPr>
                <w:ilvl w:val="0"/>
                <w:numId w:val="174"/>
              </w:numPr>
            </w:pPr>
            <w:r w:rsidRPr="00DD52C8">
              <w:t>The produced biogas is used directly for the generation of electricity or heat, or upgraded to bio-methane for injection in the natural gas grid, or used as vehicle fuel or as feedstock in chemical industry.</w:t>
            </w:r>
          </w:p>
          <w:p w14:paraId="3F207992" w14:textId="77777777" w:rsidR="00317375" w:rsidRPr="00DD52C8" w:rsidRDefault="00317375" w:rsidP="00A46517">
            <w:pPr>
              <w:pStyle w:val="TableNumbered1"/>
              <w:numPr>
                <w:ilvl w:val="0"/>
                <w:numId w:val="174"/>
              </w:numPr>
            </w:pPr>
            <w:r w:rsidRPr="00DD52C8">
              <w:t>The bio-waste that is used for anaerobic digestion is source segregated and collected separately.</w:t>
            </w:r>
          </w:p>
          <w:p w14:paraId="5BE4A922" w14:textId="77777777" w:rsidR="00317375" w:rsidRPr="00DD52C8" w:rsidRDefault="00317375" w:rsidP="00A46517">
            <w:pPr>
              <w:pStyle w:val="TableNumbered1"/>
              <w:numPr>
                <w:ilvl w:val="0"/>
                <w:numId w:val="174"/>
              </w:numPr>
            </w:pPr>
            <w:r w:rsidRPr="00DD52C8">
              <w:t>The produced digestate is used as fertiliser or soil improver, either directly or after composting or any other treatment.</w:t>
            </w:r>
          </w:p>
          <w:p w14:paraId="6E39680C" w14:textId="77777777" w:rsidR="00317375" w:rsidRPr="00F93B38" w:rsidRDefault="00317375" w:rsidP="00A46517">
            <w:pPr>
              <w:pStyle w:val="TableNumbered1"/>
              <w:numPr>
                <w:ilvl w:val="0"/>
                <w:numId w:val="174"/>
              </w:numPr>
            </w:pPr>
            <w:r w:rsidRPr="00DD52C8">
              <w:t>The bio-waste treatment plant has an annual average share of food and feed crops used as input</w:t>
            </w:r>
            <w:r w:rsidRPr="00F93B38">
              <w:t xml:space="preserve"> feedstock limited to 10% (measured in weight)</w:t>
            </w:r>
          </w:p>
        </w:tc>
      </w:tr>
      <w:tr w:rsidR="00317375" w:rsidRPr="00F93B38" w14:paraId="67FC637D" w14:textId="77777777" w:rsidTr="4F9A2CA1">
        <w:tc>
          <w:tcPr>
            <w:tcW w:w="2503" w:type="dxa"/>
          </w:tcPr>
          <w:p w14:paraId="24AB40D3" w14:textId="77777777" w:rsidR="00317375" w:rsidRPr="00752F18" w:rsidRDefault="00317375">
            <w:pPr>
              <w:pStyle w:val="TableText"/>
              <w:rPr>
                <w:b/>
                <w:bCs/>
              </w:rPr>
            </w:pPr>
            <w:r w:rsidRPr="00752F18">
              <w:rPr>
                <w:b/>
                <w:bCs/>
              </w:rPr>
              <w:t>Santander-specific</w:t>
            </w:r>
          </w:p>
        </w:tc>
        <w:tc>
          <w:tcPr>
            <w:tcW w:w="6524" w:type="dxa"/>
          </w:tcPr>
          <w:p w14:paraId="58E2950D" w14:textId="77777777" w:rsidR="00317375" w:rsidRPr="00F93B38" w:rsidRDefault="00317375">
            <w:pPr>
              <w:pStyle w:val="TableText"/>
            </w:pPr>
            <w:r w:rsidRPr="00F93B38">
              <w:t>All 1. to 5. are complied with:</w:t>
            </w:r>
          </w:p>
          <w:p w14:paraId="077CE89F" w14:textId="77777777" w:rsidR="00317375" w:rsidRPr="00F93B38" w:rsidRDefault="00317375" w:rsidP="00A46517">
            <w:pPr>
              <w:pStyle w:val="TableNumbered1"/>
              <w:numPr>
                <w:ilvl w:val="0"/>
                <w:numId w:val="175"/>
              </w:numPr>
            </w:pPr>
            <w:r>
              <w:t>A monitoring and contingency plan is in place in order to minimise methane leakage at the facility.</w:t>
            </w:r>
          </w:p>
          <w:p w14:paraId="5DF4C785" w14:textId="77777777" w:rsidR="00317375" w:rsidRPr="00F93B38" w:rsidRDefault="00317375" w:rsidP="00A46517">
            <w:pPr>
              <w:pStyle w:val="TableNumbered1"/>
              <w:numPr>
                <w:ilvl w:val="0"/>
                <w:numId w:val="175"/>
              </w:numPr>
            </w:pPr>
            <w:r>
              <w:t>The produced biogas is used directly for the generation of electricity or heat, or upgraded to bio-methane for injection in the natural gas grid, or used as vehicle fuel or as feedstock in chemical industry.</w:t>
            </w:r>
          </w:p>
          <w:p w14:paraId="12971628" w14:textId="77777777" w:rsidR="00317375" w:rsidRPr="00F93B38" w:rsidRDefault="00317375" w:rsidP="00A46517">
            <w:pPr>
              <w:pStyle w:val="TableNumbered1"/>
              <w:numPr>
                <w:ilvl w:val="0"/>
                <w:numId w:val="175"/>
              </w:numPr>
            </w:pPr>
            <w:r>
              <w:t>The bio-waste that is used for anaerobic digestion is source segregated and collected separately.</w:t>
            </w:r>
          </w:p>
          <w:p w14:paraId="4939B208" w14:textId="77777777" w:rsidR="00317375" w:rsidRPr="00F93B38" w:rsidRDefault="00317375" w:rsidP="00A46517">
            <w:pPr>
              <w:pStyle w:val="TableNumbered1"/>
              <w:numPr>
                <w:ilvl w:val="0"/>
                <w:numId w:val="175"/>
              </w:numPr>
            </w:pPr>
            <w:r>
              <w:lastRenderedPageBreak/>
              <w:t>The produced digestate is used as fertiliser or soil improver, either directly or after composting or any other treatment.</w:t>
            </w:r>
          </w:p>
          <w:p w14:paraId="456FAAE8" w14:textId="77777777" w:rsidR="00317375" w:rsidRPr="00F93B38" w:rsidRDefault="00317375" w:rsidP="00A46517">
            <w:pPr>
              <w:pStyle w:val="TableNumbered1"/>
              <w:numPr>
                <w:ilvl w:val="0"/>
                <w:numId w:val="175"/>
              </w:numPr>
            </w:pPr>
            <w:r>
              <w:t xml:space="preserve">The bio-waste treatment plant limits the amount of food and feed crops used as input feedstock according </w:t>
            </w:r>
            <w:r w:rsidRPr="00C61BEE">
              <w:t xml:space="preserve">to </w:t>
            </w:r>
            <w:hyperlink w:anchor="CBI_Waste" w:history="1">
              <w:r w:rsidRPr="00C61BEE">
                <w:rPr>
                  <w:rStyle w:val="Hipervnculo"/>
                  <w:color w:val="auto"/>
                  <w:highlight w:val="cyan"/>
                </w:rPr>
                <w:t>CBI Waste Management standards</w:t>
              </w:r>
            </w:hyperlink>
            <w:r w:rsidRPr="00C61BEE">
              <w:t xml:space="preserve"> (</w:t>
            </w:r>
            <w:r>
              <w:t xml:space="preserve">below methane emissions &lt;= 1285g CH4/ tonne of waste input (this is approximately equivalent to 100g CO2e/ kWh) or it is audited by a third party that guarantees minimal risk </w:t>
            </w:r>
            <w:r w:rsidRPr="00C61BEE">
              <w:t>of indirect land use impact for food and feed crops</w:t>
            </w:r>
          </w:p>
        </w:tc>
      </w:tr>
    </w:tbl>
    <w:p w14:paraId="5881B11D" w14:textId="77777777" w:rsidR="00317375" w:rsidRPr="003D1600" w:rsidRDefault="00317375" w:rsidP="00317375">
      <w:pPr>
        <w:pStyle w:val="HeadingA3"/>
      </w:pPr>
      <w:bookmarkStart w:id="4312" w:name="_Toc153298562"/>
      <w:bookmarkStart w:id="4313" w:name="_Toc153408824"/>
      <w:bookmarkStart w:id="4314" w:name="_Toc186795182"/>
      <w:r>
        <w:lastRenderedPageBreak/>
        <w:t>Composting of bio-waste</w:t>
      </w:r>
      <w:bookmarkEnd w:id="4312"/>
      <w:bookmarkEnd w:id="4313"/>
      <w:bookmarkEnd w:id="4314"/>
    </w:p>
    <w:p w14:paraId="0274854C" w14:textId="77777777" w:rsidR="00317375" w:rsidRPr="00854071" w:rsidRDefault="00317375" w:rsidP="002A651D">
      <w:pPr>
        <w:pStyle w:val="Boldunderline"/>
      </w:pPr>
      <w:r>
        <w:t>Activity description</w:t>
      </w:r>
    </w:p>
    <w:p w14:paraId="4B2A6D54" w14:textId="77777777" w:rsidR="00317375" w:rsidRPr="00C762AF" w:rsidRDefault="00317375" w:rsidP="00DD20B8">
      <w:pPr>
        <w:pStyle w:val="Textoindependiente"/>
        <w:rPr>
          <w:shd w:val="clear" w:color="auto" w:fill="FFFFFF"/>
        </w:rPr>
      </w:pPr>
      <w:r w:rsidRPr="00C762AF">
        <w:rPr>
          <w:shd w:val="clear" w:color="auto" w:fill="FFFFFF"/>
        </w:rPr>
        <w:t>Construction and operation of dedicated facilities for the treatment of separately collected bio-waste</w:t>
      </w:r>
      <w:r>
        <w:rPr>
          <w:rStyle w:val="Refdenotaalpie"/>
          <w:shd w:val="clear" w:color="auto" w:fill="FFFFFF"/>
        </w:rPr>
        <w:footnoteReference w:id="159"/>
      </w:r>
      <w:r w:rsidRPr="00C762AF">
        <w:rPr>
          <w:shd w:val="clear" w:color="auto" w:fill="FFFFFF"/>
        </w:rPr>
        <w:t xml:space="preserve"> through composting (aerobic digestion) with the resulting production and utilisation of compost.</w:t>
      </w:r>
    </w:p>
    <w:tbl>
      <w:tblPr>
        <w:tblStyle w:val="OWTable"/>
        <w:tblW w:w="5000" w:type="pct"/>
        <w:tblLayout w:type="fixed"/>
        <w:tblLook w:val="0400" w:firstRow="0" w:lastRow="0" w:firstColumn="0" w:lastColumn="0" w:noHBand="0" w:noVBand="1"/>
      </w:tblPr>
      <w:tblGrid>
        <w:gridCol w:w="2663"/>
        <w:gridCol w:w="6942"/>
      </w:tblGrid>
      <w:tr w:rsidR="00317375" w:rsidRPr="00DD52C8" w14:paraId="2BC4DA86" w14:textId="77777777" w:rsidTr="4F9A2CA1">
        <w:trPr>
          <w:tblHeader/>
        </w:trPr>
        <w:tc>
          <w:tcPr>
            <w:tcW w:w="2503" w:type="dxa"/>
            <w:tcBorders>
              <w:top w:val="nil"/>
            </w:tcBorders>
            <w:shd w:val="clear" w:color="auto" w:fill="auto"/>
            <w:vAlign w:val="bottom"/>
          </w:tcPr>
          <w:p w14:paraId="35B11C9D" w14:textId="77777777" w:rsidR="00317375" w:rsidRPr="00DD52C8" w:rsidRDefault="00317375">
            <w:pPr>
              <w:pStyle w:val="TableHeadingText"/>
              <w:rPr>
                <w:szCs w:val="18"/>
              </w:rPr>
            </w:pPr>
            <w:r w:rsidRPr="00DD52C8">
              <w:rPr>
                <w:szCs w:val="18"/>
              </w:rPr>
              <w:t>Eligibility</w:t>
            </w:r>
          </w:p>
        </w:tc>
        <w:tc>
          <w:tcPr>
            <w:tcW w:w="6524" w:type="dxa"/>
            <w:tcBorders>
              <w:top w:val="nil"/>
            </w:tcBorders>
            <w:shd w:val="clear" w:color="auto" w:fill="auto"/>
            <w:vAlign w:val="bottom"/>
          </w:tcPr>
          <w:p w14:paraId="66A38F7F" w14:textId="77777777" w:rsidR="00317375" w:rsidRPr="00DD52C8" w:rsidRDefault="00317375" w:rsidP="4F9A2CA1">
            <w:pPr>
              <w:pStyle w:val="TableHeadingText"/>
              <w:rPr>
                <w:color w:val="002C77" w:themeColor="accent1"/>
                <w:szCs w:val="18"/>
              </w:rPr>
            </w:pPr>
            <w:r w:rsidRPr="00DD52C8">
              <w:rPr>
                <w:szCs w:val="18"/>
              </w:rPr>
              <w:t>Criteria</w:t>
            </w:r>
            <w:r w:rsidRPr="00DD52C8">
              <w:rPr>
                <w:color w:val="002C77" w:themeColor="accent1"/>
                <w:szCs w:val="18"/>
              </w:rPr>
              <w:t xml:space="preserve"> </w:t>
            </w:r>
          </w:p>
        </w:tc>
      </w:tr>
      <w:tr w:rsidR="00317375" w:rsidRPr="00DD52C8" w14:paraId="18780F88" w14:textId="77777777" w:rsidTr="4F9A2CA1">
        <w:tc>
          <w:tcPr>
            <w:tcW w:w="2503" w:type="dxa"/>
            <w:shd w:val="clear" w:color="auto" w:fill="C9E8D3" w:themeFill="accent5" w:themeFillTint="33"/>
          </w:tcPr>
          <w:p w14:paraId="3A0002EC" w14:textId="77777777" w:rsidR="00317375" w:rsidRPr="00DD52C8" w:rsidRDefault="00317375">
            <w:pPr>
              <w:pStyle w:val="TableText"/>
              <w:rPr>
                <w:b/>
                <w:bCs/>
                <w:szCs w:val="18"/>
              </w:rPr>
            </w:pPr>
            <w:r w:rsidRPr="00DD52C8">
              <w:rPr>
                <w:b/>
                <w:bCs/>
                <w:szCs w:val="18"/>
              </w:rPr>
              <w:t>EU Taxonomy consistent</w:t>
            </w:r>
          </w:p>
        </w:tc>
        <w:tc>
          <w:tcPr>
            <w:tcW w:w="6524" w:type="dxa"/>
            <w:shd w:val="clear" w:color="auto" w:fill="C9E8D3" w:themeFill="accent5" w:themeFillTint="33"/>
          </w:tcPr>
          <w:p w14:paraId="2D7CF313" w14:textId="77777777" w:rsidR="00317375" w:rsidRPr="00DD52C8" w:rsidRDefault="00317375">
            <w:pPr>
              <w:pStyle w:val="TableText"/>
              <w:rPr>
                <w:szCs w:val="18"/>
              </w:rPr>
            </w:pPr>
            <w:r w:rsidRPr="00DD52C8">
              <w:rPr>
                <w:szCs w:val="18"/>
              </w:rPr>
              <w:t>Both 1. and 2. are complied with</w:t>
            </w:r>
            <w:r w:rsidR="13590928" w:rsidRPr="00DD52C8">
              <w:rPr>
                <w:szCs w:val="18"/>
              </w:rPr>
              <w:t xml:space="preserve"> </w:t>
            </w:r>
            <w:r w:rsidR="13590928" w:rsidRPr="00DD52C8">
              <w:rPr>
                <w:b/>
                <w:bCs/>
                <w:color w:val="002C77" w:themeColor="accent1"/>
                <w:szCs w:val="18"/>
              </w:rPr>
              <w:t>[LTO]</w:t>
            </w:r>
            <w:r w:rsidRPr="00DD52C8">
              <w:rPr>
                <w:szCs w:val="18"/>
              </w:rPr>
              <w:t>:</w:t>
            </w:r>
          </w:p>
          <w:p w14:paraId="2D85E37D" w14:textId="77777777" w:rsidR="00317375" w:rsidRPr="00DD52C8" w:rsidRDefault="00317375" w:rsidP="00A46517">
            <w:pPr>
              <w:pStyle w:val="TableNumbered1"/>
              <w:numPr>
                <w:ilvl w:val="0"/>
                <w:numId w:val="176"/>
              </w:numPr>
              <w:rPr>
                <w:szCs w:val="18"/>
              </w:rPr>
            </w:pPr>
            <w:r w:rsidRPr="00DD52C8">
              <w:rPr>
                <w:szCs w:val="18"/>
              </w:rPr>
              <w:t>The activity corresponds to the construction and operation of dedicated facilities and processes for the treatment of segregated-in-source and separately collected bio-waste through composting (aerobic digestion) with the resulting production and utilisation of compost.</w:t>
            </w:r>
          </w:p>
          <w:p w14:paraId="0475061C" w14:textId="77777777" w:rsidR="00317375" w:rsidRPr="00DD52C8" w:rsidRDefault="00317375" w:rsidP="00A46517">
            <w:pPr>
              <w:pStyle w:val="TableNumbered1"/>
              <w:numPr>
                <w:ilvl w:val="0"/>
                <w:numId w:val="176"/>
              </w:numPr>
              <w:rPr>
                <w:szCs w:val="18"/>
              </w:rPr>
            </w:pPr>
            <w:r w:rsidRPr="00DD52C8">
              <w:rPr>
                <w:szCs w:val="18"/>
              </w:rPr>
              <w:t>The compost produced is used as fertiliser or soil improver.</w:t>
            </w:r>
          </w:p>
        </w:tc>
      </w:tr>
      <w:tr w:rsidR="00317375" w:rsidRPr="00DD52C8" w14:paraId="644C12B0" w14:textId="77777777" w:rsidTr="4F9A2CA1">
        <w:tc>
          <w:tcPr>
            <w:tcW w:w="2503" w:type="dxa"/>
          </w:tcPr>
          <w:p w14:paraId="50F88017" w14:textId="77777777" w:rsidR="00317375" w:rsidRPr="00DD52C8" w:rsidRDefault="00317375">
            <w:pPr>
              <w:pStyle w:val="TableText"/>
              <w:rPr>
                <w:b/>
                <w:bCs/>
                <w:szCs w:val="18"/>
              </w:rPr>
            </w:pPr>
            <w:r w:rsidRPr="00DD52C8">
              <w:rPr>
                <w:b/>
                <w:bCs/>
                <w:szCs w:val="18"/>
              </w:rPr>
              <w:t>Santander-specific</w:t>
            </w:r>
          </w:p>
        </w:tc>
        <w:tc>
          <w:tcPr>
            <w:tcW w:w="6524" w:type="dxa"/>
          </w:tcPr>
          <w:p w14:paraId="6856C839" w14:textId="77777777" w:rsidR="00317375" w:rsidRPr="00DD52C8" w:rsidRDefault="00317375">
            <w:pPr>
              <w:pStyle w:val="TableText"/>
              <w:rPr>
                <w:szCs w:val="18"/>
              </w:rPr>
            </w:pPr>
            <w:r w:rsidRPr="00DD52C8">
              <w:rPr>
                <w:szCs w:val="18"/>
              </w:rPr>
              <w:t>The activity corresponds to the construction and operation of dedicated facilities and processes for the treatment of segregated-in-source and separately collected bio-waste through composting (aerobic digestion) with the resulting production and utilisation of compost.</w:t>
            </w:r>
          </w:p>
        </w:tc>
      </w:tr>
    </w:tbl>
    <w:p w14:paraId="5575DDED" w14:textId="77777777" w:rsidR="00317375" w:rsidRPr="003D1600" w:rsidRDefault="00317375" w:rsidP="00317375">
      <w:pPr>
        <w:pStyle w:val="HeadingA3"/>
      </w:pPr>
      <w:bookmarkStart w:id="4315" w:name="_Toc153298563"/>
      <w:bookmarkStart w:id="4316" w:name="_Toc153408825"/>
      <w:bookmarkStart w:id="4317" w:name="_Toc186795183"/>
      <w:r>
        <w:t>Material recovery from non-hazardous waste</w:t>
      </w:r>
      <w:bookmarkEnd w:id="4315"/>
      <w:bookmarkEnd w:id="4316"/>
      <w:bookmarkEnd w:id="4317"/>
    </w:p>
    <w:p w14:paraId="25CFADD5" w14:textId="77777777" w:rsidR="00317375" w:rsidRPr="00854071" w:rsidRDefault="00317375" w:rsidP="002A651D">
      <w:pPr>
        <w:pStyle w:val="Boldunderline"/>
      </w:pPr>
      <w:r>
        <w:t>Activity description</w:t>
      </w:r>
    </w:p>
    <w:p w14:paraId="2B4C8AF7" w14:textId="77777777" w:rsidR="00317375" w:rsidRPr="00854071" w:rsidRDefault="00317375" w:rsidP="00DD20B8">
      <w:pPr>
        <w:pStyle w:val="Textoindependiente"/>
      </w:pPr>
      <w:r w:rsidRPr="009E2DCD">
        <w:rPr>
          <w:shd w:val="clear" w:color="auto" w:fill="FFFFFF"/>
        </w:rPr>
        <w:t>Construction and operation of facilities for the sorting and processing of separately collected non-hazardous waste streams into secondary raw materials involving mechanical reprocessing, except for backfilling purposes.</w:t>
      </w:r>
    </w:p>
    <w:tbl>
      <w:tblPr>
        <w:tblStyle w:val="OWTable"/>
        <w:tblW w:w="5000" w:type="pct"/>
        <w:tblLayout w:type="fixed"/>
        <w:tblLook w:val="0400" w:firstRow="0" w:lastRow="0" w:firstColumn="0" w:lastColumn="0" w:noHBand="0" w:noVBand="1"/>
      </w:tblPr>
      <w:tblGrid>
        <w:gridCol w:w="2663"/>
        <w:gridCol w:w="6942"/>
      </w:tblGrid>
      <w:tr w:rsidR="00317375" w:rsidRPr="00DD52C8" w14:paraId="42D38E95" w14:textId="77777777" w:rsidTr="0A974F12">
        <w:trPr>
          <w:tblHeader/>
        </w:trPr>
        <w:tc>
          <w:tcPr>
            <w:tcW w:w="2503" w:type="dxa"/>
            <w:tcBorders>
              <w:top w:val="nil"/>
            </w:tcBorders>
            <w:shd w:val="clear" w:color="auto" w:fill="auto"/>
            <w:vAlign w:val="bottom"/>
          </w:tcPr>
          <w:p w14:paraId="327BDD41" w14:textId="77777777" w:rsidR="00317375" w:rsidRPr="00DD52C8" w:rsidRDefault="00317375">
            <w:pPr>
              <w:pStyle w:val="TableHeadingText"/>
              <w:rPr>
                <w:szCs w:val="18"/>
              </w:rPr>
            </w:pPr>
            <w:r w:rsidRPr="00DD52C8">
              <w:rPr>
                <w:szCs w:val="18"/>
              </w:rPr>
              <w:t>Eligibility</w:t>
            </w:r>
          </w:p>
        </w:tc>
        <w:tc>
          <w:tcPr>
            <w:tcW w:w="6524" w:type="dxa"/>
            <w:tcBorders>
              <w:top w:val="nil"/>
            </w:tcBorders>
            <w:shd w:val="clear" w:color="auto" w:fill="auto"/>
            <w:vAlign w:val="bottom"/>
          </w:tcPr>
          <w:p w14:paraId="54E3D0F1" w14:textId="77777777" w:rsidR="00317375" w:rsidRPr="00DD52C8" w:rsidRDefault="00317375">
            <w:pPr>
              <w:pStyle w:val="TableHeadingText"/>
              <w:rPr>
                <w:szCs w:val="18"/>
              </w:rPr>
            </w:pPr>
            <w:r w:rsidRPr="00DD52C8">
              <w:rPr>
                <w:szCs w:val="18"/>
              </w:rPr>
              <w:t>Criteria</w:t>
            </w:r>
            <w:r w:rsidRPr="00DD52C8">
              <w:rPr>
                <w:color w:val="002C77" w:themeColor="accent1"/>
                <w:szCs w:val="18"/>
              </w:rPr>
              <w:t xml:space="preserve"> </w:t>
            </w:r>
          </w:p>
        </w:tc>
      </w:tr>
      <w:tr w:rsidR="00317375" w:rsidRPr="00DD52C8" w14:paraId="6A1F1404" w14:textId="77777777" w:rsidTr="0A974F12">
        <w:tc>
          <w:tcPr>
            <w:tcW w:w="2503" w:type="dxa"/>
            <w:shd w:val="clear" w:color="auto" w:fill="C9E8D3" w:themeFill="accent5" w:themeFillTint="33"/>
          </w:tcPr>
          <w:p w14:paraId="4911CC96" w14:textId="77777777" w:rsidR="00317375" w:rsidRPr="00DD52C8" w:rsidRDefault="00317375">
            <w:pPr>
              <w:pStyle w:val="TableText"/>
              <w:rPr>
                <w:b/>
                <w:bCs/>
                <w:szCs w:val="18"/>
              </w:rPr>
            </w:pPr>
            <w:r w:rsidRPr="00DD52C8">
              <w:rPr>
                <w:b/>
                <w:bCs/>
                <w:szCs w:val="18"/>
              </w:rPr>
              <w:t>EU Taxonomy consistent</w:t>
            </w:r>
          </w:p>
        </w:tc>
        <w:tc>
          <w:tcPr>
            <w:tcW w:w="6524" w:type="dxa"/>
            <w:shd w:val="clear" w:color="auto" w:fill="C9E8D3" w:themeFill="accent5" w:themeFillTint="33"/>
          </w:tcPr>
          <w:p w14:paraId="4AE263E5" w14:textId="77777777" w:rsidR="00317375" w:rsidRPr="00DD52C8" w:rsidRDefault="00317375">
            <w:pPr>
              <w:pStyle w:val="TableText"/>
              <w:rPr>
                <w:szCs w:val="18"/>
              </w:rPr>
            </w:pPr>
            <w:r w:rsidRPr="00DD52C8">
              <w:rPr>
                <w:szCs w:val="18"/>
              </w:rPr>
              <w:t>The activity converts at least 50%, in terms of weight, of the processed separately collected non-hazardous waste into secondary raw materials that are suitable for the substitution of virgin materials in production processes. The chemical recycling of plastic is excluded.</w:t>
            </w:r>
          </w:p>
        </w:tc>
      </w:tr>
      <w:tr w:rsidR="00317375" w:rsidRPr="00DD52C8" w14:paraId="3F388FD7" w14:textId="77777777" w:rsidTr="0A974F12">
        <w:tc>
          <w:tcPr>
            <w:tcW w:w="2503" w:type="dxa"/>
          </w:tcPr>
          <w:p w14:paraId="454FD6C3" w14:textId="77777777" w:rsidR="00317375" w:rsidRPr="00DD52C8" w:rsidRDefault="00317375">
            <w:pPr>
              <w:pStyle w:val="TableText"/>
              <w:rPr>
                <w:b/>
                <w:bCs/>
                <w:szCs w:val="18"/>
              </w:rPr>
            </w:pPr>
            <w:r w:rsidRPr="00DD52C8">
              <w:rPr>
                <w:b/>
                <w:bCs/>
                <w:szCs w:val="18"/>
              </w:rPr>
              <w:t>Santander-specific</w:t>
            </w:r>
          </w:p>
        </w:tc>
        <w:tc>
          <w:tcPr>
            <w:tcW w:w="6524" w:type="dxa"/>
          </w:tcPr>
          <w:p w14:paraId="22EED39A" w14:textId="77777777" w:rsidR="00317375" w:rsidRPr="00DD52C8" w:rsidRDefault="294539BB">
            <w:pPr>
              <w:pStyle w:val="TableText"/>
              <w:rPr>
                <w:szCs w:val="18"/>
              </w:rPr>
            </w:pPr>
            <w:r w:rsidRPr="0A974F12">
              <w:t>Water and waste management, waste recycling</w:t>
            </w:r>
            <w:r w:rsidR="528543C8" w:rsidRPr="0A974F12">
              <w:rPr>
                <w:rStyle w:val="Refdenotaalpie"/>
              </w:rPr>
              <w:footnoteReference w:id="160"/>
            </w:r>
            <w:r w:rsidRPr="0A974F12">
              <w:t xml:space="preserve"> or waste reuse, where conversion ratios exceed 50% (conversion of reused or recycled non-</w:t>
            </w:r>
            <w:r w:rsidR="003755C0">
              <w:t>h</w:t>
            </w:r>
            <w:r w:rsidRPr="0A974F12">
              <w:t>azardous waste into another raw material for use, mainly energy). The chemical recycling of plastic is excluded.</w:t>
            </w:r>
          </w:p>
        </w:tc>
      </w:tr>
    </w:tbl>
    <w:p w14:paraId="77F2FD39" w14:textId="77777777" w:rsidR="00BE0D16" w:rsidRDefault="00BE0D16" w:rsidP="00BE0D16">
      <w:pPr>
        <w:pStyle w:val="Textoindependiente"/>
      </w:pPr>
      <w:bookmarkStart w:id="4318" w:name="_Toc153298565"/>
    </w:p>
    <w:p w14:paraId="3FE976E8" w14:textId="77777777" w:rsidR="00BE0D16" w:rsidRPr="00BE0D16" w:rsidRDefault="00BE0D16" w:rsidP="00BE0D16">
      <w:pPr>
        <w:pStyle w:val="Textoindependiente"/>
      </w:pPr>
      <w:r>
        <w:br w:type="page"/>
      </w:r>
    </w:p>
    <w:p w14:paraId="7A837E37" w14:textId="77777777" w:rsidR="00317375" w:rsidRPr="003D1600" w:rsidRDefault="00317375" w:rsidP="00317375">
      <w:pPr>
        <w:pStyle w:val="HeadingA3"/>
      </w:pPr>
      <w:bookmarkStart w:id="4319" w:name="_Toc153408826"/>
      <w:bookmarkStart w:id="4320" w:name="_Toc186795184"/>
      <w:r>
        <w:lastRenderedPageBreak/>
        <w:t>Landfill gas capture and utilisation</w:t>
      </w:r>
      <w:bookmarkEnd w:id="4318"/>
      <w:bookmarkEnd w:id="4319"/>
      <w:bookmarkEnd w:id="4320"/>
    </w:p>
    <w:p w14:paraId="218DFF51" w14:textId="77777777" w:rsidR="00317375" w:rsidRPr="00854071" w:rsidRDefault="00317375" w:rsidP="002A651D">
      <w:pPr>
        <w:pStyle w:val="Boldunderline"/>
      </w:pPr>
      <w:r>
        <w:t>Activity description</w:t>
      </w:r>
    </w:p>
    <w:p w14:paraId="5F88794D" w14:textId="77777777" w:rsidR="00317375" w:rsidRPr="00EB50E5" w:rsidRDefault="00317375" w:rsidP="00DD20B8">
      <w:pPr>
        <w:pStyle w:val="Textoindependiente"/>
        <w:rPr>
          <w:shd w:val="clear" w:color="auto" w:fill="FFFFFF"/>
        </w:rPr>
      </w:pPr>
      <w:r w:rsidRPr="003F173A">
        <w:rPr>
          <w:shd w:val="clear" w:color="auto" w:fill="FFFFFF"/>
        </w:rPr>
        <w:t>Installation and operation of infrastructure for landfill</w:t>
      </w:r>
      <w:r>
        <w:rPr>
          <w:rStyle w:val="Refdenotaalpie"/>
          <w:color w:val="404040"/>
          <w:shd w:val="clear" w:color="auto" w:fill="FFFFFF"/>
        </w:rPr>
        <w:footnoteReference w:id="161"/>
      </w:r>
      <w:r w:rsidRPr="003F173A">
        <w:rPr>
          <w:shd w:val="clear" w:color="auto" w:fill="FFFFFF"/>
        </w:rPr>
        <w:t xml:space="preserve"> gas capture and utilisation in permanently closed landfills or landfill cells using new or supplementary dedicated technical facilities and equipment installed during or post landfill or landfill cell closure.</w:t>
      </w:r>
    </w:p>
    <w:tbl>
      <w:tblPr>
        <w:tblStyle w:val="OWTable"/>
        <w:tblW w:w="5000" w:type="pct"/>
        <w:tblLayout w:type="fixed"/>
        <w:tblLook w:val="0400" w:firstRow="0" w:lastRow="0" w:firstColumn="0" w:lastColumn="0" w:noHBand="0" w:noVBand="1"/>
      </w:tblPr>
      <w:tblGrid>
        <w:gridCol w:w="2663"/>
        <w:gridCol w:w="6942"/>
      </w:tblGrid>
      <w:tr w:rsidR="00317375" w:rsidRPr="00B77ED8" w14:paraId="0616937E" w14:textId="77777777" w:rsidTr="0A974F12">
        <w:trPr>
          <w:tblHeader/>
        </w:trPr>
        <w:tc>
          <w:tcPr>
            <w:tcW w:w="2503" w:type="dxa"/>
            <w:tcBorders>
              <w:top w:val="nil"/>
            </w:tcBorders>
            <w:shd w:val="clear" w:color="auto" w:fill="auto"/>
            <w:vAlign w:val="bottom"/>
          </w:tcPr>
          <w:p w14:paraId="11A265A1" w14:textId="77777777" w:rsidR="00317375" w:rsidRPr="00752F18" w:rsidRDefault="00317375">
            <w:pPr>
              <w:pStyle w:val="TableHeadingText"/>
            </w:pPr>
            <w:r w:rsidRPr="00752F18">
              <w:t>Eligibility</w:t>
            </w:r>
          </w:p>
        </w:tc>
        <w:tc>
          <w:tcPr>
            <w:tcW w:w="6524" w:type="dxa"/>
            <w:tcBorders>
              <w:top w:val="nil"/>
            </w:tcBorders>
            <w:shd w:val="clear" w:color="auto" w:fill="auto"/>
            <w:vAlign w:val="bottom"/>
          </w:tcPr>
          <w:p w14:paraId="1E217F1F" w14:textId="77777777" w:rsidR="00317375" w:rsidRPr="00B77ED8" w:rsidRDefault="00317375">
            <w:pPr>
              <w:pStyle w:val="TableHeadingText"/>
            </w:pPr>
            <w:r w:rsidRPr="00B77ED8">
              <w:t>Criteria</w:t>
            </w:r>
            <w:r w:rsidRPr="00B77ED8">
              <w:rPr>
                <w:color w:val="002C77" w:themeColor="accent1"/>
              </w:rPr>
              <w:t xml:space="preserve"> </w:t>
            </w:r>
          </w:p>
        </w:tc>
      </w:tr>
      <w:tr w:rsidR="00317375" w:rsidRPr="00B77ED8" w14:paraId="52CBD83D" w14:textId="77777777" w:rsidTr="0A974F12">
        <w:tc>
          <w:tcPr>
            <w:tcW w:w="2503" w:type="dxa"/>
            <w:shd w:val="clear" w:color="auto" w:fill="C9E8D3" w:themeFill="accent5" w:themeFillTint="33"/>
          </w:tcPr>
          <w:p w14:paraId="2B250A56" w14:textId="77777777" w:rsidR="00317375" w:rsidRPr="00752F18" w:rsidRDefault="00317375">
            <w:pPr>
              <w:pStyle w:val="TableText"/>
              <w:rPr>
                <w:b/>
                <w:bCs/>
              </w:rPr>
            </w:pPr>
            <w:r w:rsidRPr="00752F18">
              <w:rPr>
                <w:b/>
                <w:bCs/>
              </w:rPr>
              <w:t>EU Taxonomy consistent</w:t>
            </w:r>
          </w:p>
        </w:tc>
        <w:tc>
          <w:tcPr>
            <w:tcW w:w="6524" w:type="dxa"/>
            <w:shd w:val="clear" w:color="auto" w:fill="C9E8D3" w:themeFill="accent5" w:themeFillTint="33"/>
          </w:tcPr>
          <w:p w14:paraId="470A5C9C" w14:textId="77777777" w:rsidR="00317375" w:rsidRPr="00B77ED8" w:rsidRDefault="00317375" w:rsidP="00BE0D16">
            <w:pPr>
              <w:pStyle w:val="TableText"/>
            </w:pPr>
            <w:r w:rsidRPr="00B77ED8">
              <w:t xml:space="preserve">Installation and operation of infrastructure to capture and use landfill gas in permanently closed </w:t>
            </w:r>
            <w:r w:rsidRPr="00BE0D16">
              <w:t>landfills</w:t>
            </w:r>
            <w:r w:rsidRPr="00B77ED8">
              <w:t xml:space="preserve"> or landfill cells with new or supplementary technical facilities and equipment installed during or after closure, provided that</w:t>
            </w:r>
            <w:r w:rsidR="00CA75A4">
              <w:t xml:space="preserve"> </w:t>
            </w:r>
            <w:r w:rsidR="00CA75A4" w:rsidRPr="00AC03D7">
              <w:rPr>
                <w:b/>
                <w:bCs/>
                <w:u w:val="single"/>
              </w:rPr>
              <w:t>all</w:t>
            </w:r>
            <w:r w:rsidR="00CA75A4">
              <w:t xml:space="preserve"> of the below </w:t>
            </w:r>
            <w:r w:rsidR="00AC03D7">
              <w:t>are met</w:t>
            </w:r>
            <w:r w:rsidRPr="00B77ED8">
              <w:t>:</w:t>
            </w:r>
          </w:p>
          <w:p w14:paraId="738F9E91" w14:textId="77777777" w:rsidR="00317375" w:rsidRDefault="00317375" w:rsidP="00A46517">
            <w:pPr>
              <w:pStyle w:val="TableNumbered1"/>
              <w:numPr>
                <w:ilvl w:val="0"/>
                <w:numId w:val="177"/>
              </w:numPr>
            </w:pPr>
            <w:r w:rsidRPr="00B77ED8">
              <w:t>The landfill has not been opened after 8 July 2020.</w:t>
            </w:r>
          </w:p>
          <w:p w14:paraId="67C30EF8" w14:textId="77777777" w:rsidR="00317375" w:rsidRDefault="00317375" w:rsidP="00A46517">
            <w:pPr>
              <w:pStyle w:val="TableNumbered1"/>
              <w:numPr>
                <w:ilvl w:val="0"/>
                <w:numId w:val="177"/>
              </w:numPr>
            </w:pPr>
            <w:r w:rsidRPr="00B77ED8">
              <w:t>The landfill or landfill cell where the gas capture system is newly installed, extended, or retrofitted is permanently closed and is not taking in further biodegradable waste.</w:t>
            </w:r>
          </w:p>
          <w:p w14:paraId="41222852" w14:textId="77777777" w:rsidR="00317375" w:rsidRDefault="00317375" w:rsidP="00A46517">
            <w:pPr>
              <w:pStyle w:val="TableNumbered1"/>
              <w:numPr>
                <w:ilvl w:val="0"/>
                <w:numId w:val="177"/>
              </w:numPr>
            </w:pPr>
            <w:r w:rsidRPr="00B77ED8">
              <w:t>The produced landfill gas is used for the generation of electricity or heat as biogas, or upgraded to bio-methane for injection in the natural gas grid, or used as vehicle fuel or as feedstock in chemical industry.</w:t>
            </w:r>
          </w:p>
          <w:p w14:paraId="56719EAA" w14:textId="77777777" w:rsidR="00317375" w:rsidRPr="00B77ED8" w:rsidRDefault="00317375" w:rsidP="00A46517">
            <w:pPr>
              <w:pStyle w:val="TableNumbered1"/>
              <w:numPr>
                <w:ilvl w:val="0"/>
                <w:numId w:val="177"/>
              </w:numPr>
            </w:pPr>
            <w:r w:rsidRPr="00B77ED8">
              <w:t>Methane emissions from the landfill and leakages from the landfill gas collection and utilisation facilities are subject to control and monitoring procedures:</w:t>
            </w:r>
          </w:p>
          <w:p w14:paraId="5FE0C788" w14:textId="77777777" w:rsidR="00DD52C8" w:rsidRDefault="00317375" w:rsidP="00DD52C8">
            <w:pPr>
              <w:pStyle w:val="TableNumbered2"/>
            </w:pPr>
            <w:r w:rsidRPr="00B77ED8">
              <w:t>Leachate Control:</w:t>
            </w:r>
          </w:p>
          <w:p w14:paraId="4D539C33" w14:textId="77777777" w:rsidR="00DD52C8" w:rsidRDefault="00317375" w:rsidP="00DD52C8">
            <w:pPr>
              <w:pStyle w:val="TableNumbered3"/>
            </w:pPr>
            <w:r w:rsidRPr="00B77ED8">
              <w:t>Sampling and measurement of leachate volume must be performed separately at each discharge point.</w:t>
            </w:r>
          </w:p>
          <w:p w14:paraId="1B9C2AAB" w14:textId="77777777" w:rsidR="00DD52C8" w:rsidRDefault="00317375" w:rsidP="00DD52C8">
            <w:pPr>
              <w:pStyle w:val="TableNumbered3"/>
            </w:pPr>
            <w:r w:rsidRPr="00B77ED8">
              <w:t>Leachate volume should be sampled monthly during the operational phase and every six months during the aftercare phase.</w:t>
            </w:r>
          </w:p>
          <w:p w14:paraId="511DA94D" w14:textId="77777777" w:rsidR="00317375" w:rsidRPr="00B77ED8" w:rsidRDefault="00317375" w:rsidP="00DD52C8">
            <w:pPr>
              <w:pStyle w:val="TableNumbered3"/>
            </w:pPr>
            <w:r w:rsidRPr="00B77ED8">
              <w:t>Leachate composition should be sampled quarterly during the operational phase and every six months during the aftercare phase.</w:t>
            </w:r>
          </w:p>
          <w:p w14:paraId="79F4DE3D" w14:textId="77777777" w:rsidR="00DD52C8" w:rsidRDefault="00317375" w:rsidP="00DD52C8">
            <w:pPr>
              <w:pStyle w:val="TableNumbered2"/>
            </w:pPr>
            <w:r w:rsidRPr="00B77ED8">
              <w:t>Surface Water Control:</w:t>
            </w:r>
          </w:p>
          <w:p w14:paraId="41FEC03F" w14:textId="77777777" w:rsidR="00DD52C8" w:rsidRDefault="00317375" w:rsidP="00DD52C8">
            <w:pPr>
              <w:pStyle w:val="TableNumbered3"/>
            </w:pPr>
            <w:r w:rsidRPr="00B77ED8">
              <w:t>Monitoring of surface water should be conducted at two points: one upstream and one downstream from the landfill.</w:t>
            </w:r>
          </w:p>
          <w:p w14:paraId="652214EA" w14:textId="77777777" w:rsidR="00317375" w:rsidRPr="00B77ED8" w:rsidRDefault="00317375" w:rsidP="00DD52C8">
            <w:pPr>
              <w:pStyle w:val="TableNumbered3"/>
            </w:pPr>
            <w:r w:rsidRPr="00B77ED8">
              <w:t>Volume and composition of surface water should be monitored quarterly during the operational phase and every six months during the aftercare phase.</w:t>
            </w:r>
          </w:p>
          <w:p w14:paraId="678941A7" w14:textId="77777777" w:rsidR="00DD52C8" w:rsidRDefault="00317375" w:rsidP="00DD52C8">
            <w:pPr>
              <w:pStyle w:val="TableNumbered2"/>
            </w:pPr>
            <w:r w:rsidRPr="00B77ED8">
              <w:t>Gas Control:</w:t>
            </w:r>
          </w:p>
          <w:p w14:paraId="17A88C0C" w14:textId="77777777" w:rsidR="00DD52C8" w:rsidRDefault="00317375" w:rsidP="00DD52C8">
            <w:pPr>
              <w:pStyle w:val="TableNumbered3"/>
            </w:pPr>
            <w:r w:rsidRPr="00B77ED8">
              <w:t>Gas monitoring should be representative for each section of the landfill.</w:t>
            </w:r>
          </w:p>
          <w:p w14:paraId="38115CCF" w14:textId="77777777" w:rsidR="00317375" w:rsidRPr="00B77ED8" w:rsidRDefault="00317375" w:rsidP="00DD52C8">
            <w:pPr>
              <w:pStyle w:val="TableNumbered3"/>
            </w:pPr>
            <w:r w:rsidRPr="00B77ED8">
              <w:t>Potential gas emissions and atmospheric pressure should be monitored monthly during the operational phase and every six months during the aftercare phase.</w:t>
            </w:r>
          </w:p>
          <w:p w14:paraId="0D2250BC" w14:textId="77777777" w:rsidR="00DD52C8" w:rsidRDefault="00317375" w:rsidP="00DD52C8">
            <w:pPr>
              <w:pStyle w:val="TableNumbered2"/>
            </w:pPr>
            <w:r w:rsidRPr="00B77ED8">
              <w:t xml:space="preserve">Groundwater Sampling: </w:t>
            </w:r>
          </w:p>
          <w:p w14:paraId="78800679" w14:textId="77777777" w:rsidR="00DD52C8" w:rsidRDefault="00317375" w:rsidP="00DD52C8">
            <w:pPr>
              <w:pStyle w:val="TableNumbered3"/>
            </w:pPr>
            <w:r w:rsidRPr="00B77ED8">
              <w:t>Measurements should provide information on groundwater likely to be affected by waste discharge.</w:t>
            </w:r>
          </w:p>
          <w:p w14:paraId="6285496A" w14:textId="77777777" w:rsidR="00317375" w:rsidRPr="00B77ED8" w:rsidRDefault="00317375" w:rsidP="00DD52C8">
            <w:pPr>
              <w:pStyle w:val="TableNumbered3"/>
            </w:pPr>
            <w:r w:rsidRPr="00B77ED8">
              <w:t>Sampling should be conducted in at least three locations before filling operations to establish reference values.</w:t>
            </w:r>
          </w:p>
          <w:p w14:paraId="2E5E5248" w14:textId="77777777" w:rsidR="00DD52C8" w:rsidRDefault="00317375" w:rsidP="00DD52C8">
            <w:pPr>
              <w:pStyle w:val="TableNumbered2"/>
            </w:pPr>
            <w:r w:rsidRPr="00B77ED8">
              <w:t>Groundwater Monitoring:</w:t>
            </w:r>
          </w:p>
          <w:p w14:paraId="738767C6" w14:textId="77777777" w:rsidR="00DD52C8" w:rsidRDefault="00317375" w:rsidP="00DD52C8">
            <w:pPr>
              <w:pStyle w:val="TableNumbered3"/>
            </w:pPr>
            <w:r w:rsidRPr="00B77ED8">
              <w:t>Groundwater level should be monitored every six months during both the operational and aftercare phases.</w:t>
            </w:r>
          </w:p>
          <w:p w14:paraId="2CA50C0B" w14:textId="77777777" w:rsidR="00317375" w:rsidRPr="00B77ED8" w:rsidRDefault="00317375" w:rsidP="00DD52C8">
            <w:pPr>
              <w:pStyle w:val="TableNumbered3"/>
            </w:pPr>
            <w:r w:rsidRPr="00B77ED8">
              <w:t>Groundwater composition monitoring should be conducted at a site-specific frequency, considering the possibility for remedial actions between two samples if a trigger level is reached.</w:t>
            </w:r>
          </w:p>
        </w:tc>
      </w:tr>
      <w:tr w:rsidR="00317375" w:rsidRPr="00B77ED8" w14:paraId="56158081" w14:textId="77777777" w:rsidTr="0A974F12">
        <w:tc>
          <w:tcPr>
            <w:tcW w:w="2503" w:type="dxa"/>
          </w:tcPr>
          <w:p w14:paraId="7133789E" w14:textId="77777777" w:rsidR="00317375" w:rsidRPr="00752F18" w:rsidRDefault="00317375" w:rsidP="00BE0D16">
            <w:pPr>
              <w:pStyle w:val="TableText"/>
              <w:keepNext/>
              <w:keepLines/>
              <w:rPr>
                <w:b/>
                <w:bCs/>
              </w:rPr>
            </w:pPr>
            <w:r w:rsidRPr="00752F18">
              <w:rPr>
                <w:b/>
                <w:bCs/>
              </w:rPr>
              <w:lastRenderedPageBreak/>
              <w:t>Santander-specific</w:t>
            </w:r>
          </w:p>
        </w:tc>
        <w:tc>
          <w:tcPr>
            <w:tcW w:w="6524" w:type="dxa"/>
          </w:tcPr>
          <w:p w14:paraId="5EA74B25" w14:textId="77777777" w:rsidR="009E03AD" w:rsidRPr="009E03AD" w:rsidRDefault="009E03AD" w:rsidP="00BE0D16">
            <w:pPr>
              <w:pStyle w:val="TableText"/>
              <w:keepNext/>
              <w:keepLines/>
            </w:pPr>
            <w:r w:rsidRPr="009E03AD">
              <w:t>Installation and operation of infrastructure to capture and use landfill gas in</w:t>
            </w:r>
            <w:r w:rsidRPr="009E03AD">
              <w:rPr>
                <w:b/>
                <w:u w:val="single"/>
              </w:rPr>
              <w:t xml:space="preserve"> one</w:t>
            </w:r>
            <w:r w:rsidRPr="009E03AD">
              <w:t xml:space="preserve"> of the following:</w:t>
            </w:r>
          </w:p>
          <w:p w14:paraId="52FAAD1F" w14:textId="77777777" w:rsidR="009E03AD" w:rsidRPr="009E03AD" w:rsidRDefault="009E03AD" w:rsidP="00A46517">
            <w:pPr>
              <w:pStyle w:val="TableNumbered1"/>
              <w:keepNext/>
              <w:keepLines/>
              <w:numPr>
                <w:ilvl w:val="0"/>
                <w:numId w:val="178"/>
              </w:numPr>
            </w:pPr>
            <w:r w:rsidRPr="009E03AD">
              <w:t xml:space="preserve">Permanently closed landfills with new supplementary technical facilities and equipment installed during or after closure (efficiency at least 75%) </w:t>
            </w:r>
          </w:p>
          <w:p w14:paraId="75D06091" w14:textId="77777777" w:rsidR="00317375" w:rsidRPr="00B77ED8" w:rsidRDefault="3E72F9C5" w:rsidP="00BE0D16">
            <w:pPr>
              <w:pStyle w:val="TableNumbered1"/>
              <w:keepNext/>
              <w:keepLines/>
            </w:pPr>
            <w:r w:rsidRPr="009E03AD">
              <w:t>Operating landfills only if they are engineered</w:t>
            </w:r>
            <w:r w:rsidR="009E03AD">
              <w:rPr>
                <w:rStyle w:val="Refdenotaalpie"/>
              </w:rPr>
              <w:footnoteReference w:id="162"/>
            </w:r>
            <w:r w:rsidRPr="009E03AD">
              <w:t xml:space="preserve"> (efficiency at least 75%).  Engineered landfills ensure control of waste and avoidance of surface water through the installation of well-designed and well-constructed surface drainage. No open or controlled landfills are accepted. </w:t>
            </w:r>
          </w:p>
        </w:tc>
      </w:tr>
    </w:tbl>
    <w:p w14:paraId="11EFA903" w14:textId="77777777" w:rsidR="00BE0D16" w:rsidRDefault="00BE0D16" w:rsidP="00BE0D16">
      <w:pPr>
        <w:pStyle w:val="BodyTextNoSpacing"/>
      </w:pPr>
      <w:bookmarkStart w:id="4321" w:name="_Toc153298566"/>
    </w:p>
    <w:p w14:paraId="32338AE4" w14:textId="77777777" w:rsidR="00317375" w:rsidRPr="003D1600" w:rsidRDefault="00317375" w:rsidP="00317375">
      <w:pPr>
        <w:pStyle w:val="HeadingA3"/>
      </w:pPr>
      <w:bookmarkStart w:id="4322" w:name="_Toc153408827"/>
      <w:bookmarkStart w:id="4323" w:name="Transport_of_CO2"/>
      <w:bookmarkStart w:id="4324" w:name="_Toc186795185"/>
      <w:r>
        <w:t>Transport of CO2</w:t>
      </w:r>
      <w:bookmarkEnd w:id="4321"/>
      <w:bookmarkEnd w:id="4322"/>
      <w:bookmarkEnd w:id="4323"/>
      <w:bookmarkEnd w:id="4324"/>
    </w:p>
    <w:p w14:paraId="7E642C82" w14:textId="77777777" w:rsidR="00317375" w:rsidRPr="00854071" w:rsidRDefault="00317375" w:rsidP="002A651D">
      <w:pPr>
        <w:pStyle w:val="Boldunderline"/>
      </w:pPr>
      <w:r>
        <w:t>Activity description</w:t>
      </w:r>
    </w:p>
    <w:p w14:paraId="640C75B4" w14:textId="77777777" w:rsidR="00317375" w:rsidRPr="00065920" w:rsidRDefault="00317375" w:rsidP="00BE0D16">
      <w:pPr>
        <w:pStyle w:val="Textoindependiente"/>
      </w:pPr>
      <w:r w:rsidRPr="00187CB4">
        <w:t>Transport of captured CO2 via all modes.</w:t>
      </w:r>
      <w:r>
        <w:t xml:space="preserve"> </w:t>
      </w:r>
      <w:r w:rsidRPr="00187CB4">
        <w:t>Construction and operation of CO2 pipelines and retrofit of gas networks where the main purpose is the integration of captured CO2.</w:t>
      </w:r>
    </w:p>
    <w:tbl>
      <w:tblPr>
        <w:tblStyle w:val="OWTable"/>
        <w:tblW w:w="5000" w:type="pct"/>
        <w:tblLayout w:type="fixed"/>
        <w:tblLook w:val="0400" w:firstRow="0" w:lastRow="0" w:firstColumn="0" w:lastColumn="0" w:noHBand="0" w:noVBand="1"/>
      </w:tblPr>
      <w:tblGrid>
        <w:gridCol w:w="2663"/>
        <w:gridCol w:w="6942"/>
      </w:tblGrid>
      <w:tr w:rsidR="00317375" w:rsidRPr="00035A99" w14:paraId="53884C16" w14:textId="77777777" w:rsidTr="4F9A2CA1">
        <w:trPr>
          <w:tblHeader/>
        </w:trPr>
        <w:tc>
          <w:tcPr>
            <w:tcW w:w="2503" w:type="dxa"/>
            <w:tcBorders>
              <w:top w:val="nil"/>
            </w:tcBorders>
            <w:shd w:val="clear" w:color="auto" w:fill="auto"/>
            <w:vAlign w:val="bottom"/>
          </w:tcPr>
          <w:p w14:paraId="4D0C6B9B" w14:textId="77777777" w:rsidR="00317375" w:rsidRPr="00035A99" w:rsidRDefault="00317375">
            <w:pPr>
              <w:pStyle w:val="TableHeadingText"/>
              <w:rPr>
                <w:szCs w:val="18"/>
              </w:rPr>
            </w:pPr>
            <w:r w:rsidRPr="00035A99">
              <w:rPr>
                <w:szCs w:val="18"/>
              </w:rPr>
              <w:t>Eligibility</w:t>
            </w:r>
          </w:p>
        </w:tc>
        <w:tc>
          <w:tcPr>
            <w:tcW w:w="6524" w:type="dxa"/>
            <w:tcBorders>
              <w:top w:val="nil"/>
            </w:tcBorders>
            <w:shd w:val="clear" w:color="auto" w:fill="auto"/>
            <w:vAlign w:val="bottom"/>
          </w:tcPr>
          <w:p w14:paraId="708904C1" w14:textId="77777777" w:rsidR="00317375" w:rsidRPr="00035A99" w:rsidRDefault="00317375">
            <w:pPr>
              <w:pStyle w:val="TableHeadingText"/>
              <w:rPr>
                <w:szCs w:val="18"/>
              </w:rPr>
            </w:pPr>
            <w:r w:rsidRPr="00035A99">
              <w:rPr>
                <w:szCs w:val="18"/>
              </w:rPr>
              <w:t>Criteria</w:t>
            </w:r>
            <w:r w:rsidRPr="00035A99">
              <w:rPr>
                <w:color w:val="002C77" w:themeColor="accent1"/>
                <w:szCs w:val="18"/>
              </w:rPr>
              <w:t xml:space="preserve"> </w:t>
            </w:r>
          </w:p>
        </w:tc>
      </w:tr>
      <w:tr w:rsidR="00317375" w:rsidRPr="00035A99" w14:paraId="3BE588F6" w14:textId="77777777" w:rsidTr="4F9A2CA1">
        <w:tc>
          <w:tcPr>
            <w:tcW w:w="2503" w:type="dxa"/>
            <w:shd w:val="clear" w:color="auto" w:fill="C9E8D3" w:themeFill="accent5" w:themeFillTint="33"/>
          </w:tcPr>
          <w:p w14:paraId="2EDBB818" w14:textId="77777777" w:rsidR="00317375" w:rsidRPr="00035A99" w:rsidRDefault="00317375">
            <w:pPr>
              <w:pStyle w:val="TableText"/>
              <w:rPr>
                <w:b/>
                <w:bCs/>
                <w:szCs w:val="18"/>
              </w:rPr>
            </w:pPr>
            <w:r w:rsidRPr="00035A99">
              <w:rPr>
                <w:b/>
                <w:bCs/>
                <w:szCs w:val="18"/>
              </w:rPr>
              <w:t>EU Taxonomy consistent</w:t>
            </w:r>
          </w:p>
        </w:tc>
        <w:tc>
          <w:tcPr>
            <w:tcW w:w="6524" w:type="dxa"/>
            <w:shd w:val="clear" w:color="auto" w:fill="C9E8D3" w:themeFill="accent5" w:themeFillTint="33"/>
          </w:tcPr>
          <w:p w14:paraId="3E322ADD" w14:textId="77777777" w:rsidR="00317375" w:rsidRPr="00035A99" w:rsidRDefault="00317375">
            <w:pPr>
              <w:pStyle w:val="TableText"/>
              <w:rPr>
                <w:szCs w:val="18"/>
              </w:rPr>
            </w:pPr>
            <w:r w:rsidRPr="00035A99">
              <w:rPr>
                <w:szCs w:val="18"/>
              </w:rPr>
              <w:t>All 1. to 4. are complied with</w:t>
            </w:r>
            <w:r w:rsidR="46668830" w:rsidRPr="00035A99">
              <w:rPr>
                <w:szCs w:val="18"/>
              </w:rPr>
              <w:t xml:space="preserve"> </w:t>
            </w:r>
            <w:r w:rsidR="46668830" w:rsidRPr="00035A99">
              <w:rPr>
                <w:b/>
                <w:bCs/>
                <w:color w:val="002C77" w:themeColor="accent1"/>
                <w:szCs w:val="18"/>
              </w:rPr>
              <w:t>[LTO]</w:t>
            </w:r>
            <w:r w:rsidRPr="00035A99">
              <w:rPr>
                <w:szCs w:val="18"/>
              </w:rPr>
              <w:t>:</w:t>
            </w:r>
          </w:p>
          <w:p w14:paraId="25A33854" w14:textId="77777777" w:rsidR="00317375" w:rsidRPr="00035A99" w:rsidRDefault="00317375" w:rsidP="00A46517">
            <w:pPr>
              <w:pStyle w:val="TableNumbered1"/>
              <w:numPr>
                <w:ilvl w:val="0"/>
                <w:numId w:val="179"/>
              </w:numPr>
              <w:rPr>
                <w:szCs w:val="18"/>
              </w:rPr>
            </w:pPr>
            <w:r w:rsidRPr="00035A99">
              <w:rPr>
                <w:szCs w:val="18"/>
              </w:rPr>
              <w:t>The CO2 transported from the installation where it is captured to the injection point does not lead to CO2 leakages above 0.5% of the mass of CO2 transported</w:t>
            </w:r>
          </w:p>
          <w:p w14:paraId="01B4B268" w14:textId="77777777" w:rsidR="00317375" w:rsidRPr="00035A99" w:rsidRDefault="00317375" w:rsidP="00A46517">
            <w:pPr>
              <w:pStyle w:val="TableNumbered1"/>
              <w:numPr>
                <w:ilvl w:val="0"/>
                <w:numId w:val="179"/>
              </w:numPr>
              <w:rPr>
                <w:szCs w:val="18"/>
              </w:rPr>
            </w:pPr>
            <w:r w:rsidRPr="00035A99">
              <w:rPr>
                <w:szCs w:val="18"/>
              </w:rPr>
              <w:t xml:space="preserve">Appropriate leak detection systems are applied and a monitoring plan is in place, with the report verified by an independent third party. </w:t>
            </w:r>
          </w:p>
          <w:p w14:paraId="0C2CE2A0" w14:textId="77777777" w:rsidR="00317375" w:rsidRPr="00035A99" w:rsidRDefault="00317375" w:rsidP="00A46517">
            <w:pPr>
              <w:pStyle w:val="TableNumbered1"/>
              <w:numPr>
                <w:ilvl w:val="0"/>
                <w:numId w:val="179"/>
              </w:numPr>
              <w:rPr>
                <w:szCs w:val="18"/>
              </w:rPr>
            </w:pPr>
            <w:r w:rsidRPr="00035A99">
              <w:rPr>
                <w:szCs w:val="18"/>
              </w:rPr>
              <w:t>The CO2 is delivered to a permanent CO2 storage site; the exploration and operation of storage sites complies with ISO 27914:2017 for geological storage of CO2.; or to other transport modalities, which lead to permanent CO2 storage site that meet those criteria.</w:t>
            </w:r>
          </w:p>
          <w:p w14:paraId="30FED95D" w14:textId="77777777" w:rsidR="00317375" w:rsidRPr="00035A99" w:rsidRDefault="00317375" w:rsidP="00A46517">
            <w:pPr>
              <w:pStyle w:val="TableNumbered1"/>
              <w:numPr>
                <w:ilvl w:val="0"/>
                <w:numId w:val="179"/>
              </w:numPr>
              <w:rPr>
                <w:szCs w:val="18"/>
              </w:rPr>
            </w:pPr>
            <w:r w:rsidRPr="00035A99">
              <w:rPr>
                <w:szCs w:val="18"/>
              </w:rPr>
              <w:t>The activity may include the installation of assets that increase the flexibility and improve the management of an existing network</w:t>
            </w:r>
          </w:p>
        </w:tc>
      </w:tr>
      <w:tr w:rsidR="00317375" w:rsidRPr="00035A99" w14:paraId="12168972" w14:textId="77777777" w:rsidTr="4F9A2CA1">
        <w:tc>
          <w:tcPr>
            <w:tcW w:w="2503" w:type="dxa"/>
          </w:tcPr>
          <w:p w14:paraId="6FC41B32" w14:textId="77777777" w:rsidR="00317375" w:rsidRPr="00035A99" w:rsidRDefault="00317375">
            <w:pPr>
              <w:pStyle w:val="TableText"/>
              <w:rPr>
                <w:b/>
                <w:bCs/>
                <w:szCs w:val="18"/>
              </w:rPr>
            </w:pPr>
            <w:r w:rsidRPr="00035A99">
              <w:rPr>
                <w:b/>
                <w:bCs/>
                <w:szCs w:val="18"/>
              </w:rPr>
              <w:t>Santander-specific</w:t>
            </w:r>
          </w:p>
        </w:tc>
        <w:tc>
          <w:tcPr>
            <w:tcW w:w="6524" w:type="dxa"/>
          </w:tcPr>
          <w:p w14:paraId="51543CCE" w14:textId="77777777" w:rsidR="00317375" w:rsidRPr="00035A99" w:rsidRDefault="00317375">
            <w:pPr>
              <w:pStyle w:val="TableText"/>
              <w:rPr>
                <w:szCs w:val="18"/>
              </w:rPr>
            </w:pPr>
            <w:r w:rsidRPr="00035A99">
              <w:rPr>
                <w:szCs w:val="18"/>
              </w:rPr>
              <w:t xml:space="preserve">Follow </w:t>
            </w:r>
            <w:r w:rsidR="006538E9">
              <w:rPr>
                <w:szCs w:val="18"/>
              </w:rPr>
              <w:t xml:space="preserve">both 1. and 2. </w:t>
            </w:r>
            <w:r w:rsidRPr="00035A99">
              <w:rPr>
                <w:szCs w:val="18"/>
              </w:rPr>
              <w:t>outlined for the capture rate, transport and storage of carbon:</w:t>
            </w:r>
          </w:p>
          <w:p w14:paraId="27AD9D8E" w14:textId="77777777" w:rsidR="00317375" w:rsidRPr="00035A99" w:rsidRDefault="00317375" w:rsidP="00A46517">
            <w:pPr>
              <w:pStyle w:val="TableNumbered1"/>
              <w:numPr>
                <w:ilvl w:val="0"/>
                <w:numId w:val="180"/>
              </w:numPr>
              <w:rPr>
                <w:szCs w:val="18"/>
              </w:rPr>
            </w:pPr>
            <w:r w:rsidRPr="00035A99">
              <w:rPr>
                <w:szCs w:val="18"/>
              </w:rPr>
              <w:t>Capture rate: The minimum capture rate from the entire facility should be 90%</w:t>
            </w:r>
          </w:p>
          <w:p w14:paraId="4A820795" w14:textId="77777777" w:rsidR="00317375" w:rsidRPr="00035A99" w:rsidRDefault="00317375" w:rsidP="00A46517">
            <w:pPr>
              <w:pStyle w:val="TableNumbered1"/>
              <w:numPr>
                <w:ilvl w:val="0"/>
                <w:numId w:val="180"/>
              </w:numPr>
              <w:rPr>
                <w:szCs w:val="18"/>
              </w:rPr>
            </w:pPr>
            <w:r w:rsidRPr="00035A99">
              <w:rPr>
                <w:szCs w:val="18"/>
              </w:rPr>
              <w:t>Transport - both (A) and (B):</w:t>
            </w:r>
          </w:p>
          <w:p w14:paraId="7969C567" w14:textId="77777777" w:rsidR="00317375" w:rsidRPr="00035A99" w:rsidRDefault="00317375" w:rsidP="00BE0D16">
            <w:pPr>
              <w:pStyle w:val="TableNumbered2"/>
              <w:rPr>
                <w:szCs w:val="18"/>
              </w:rPr>
            </w:pPr>
            <w:r w:rsidRPr="00035A99">
              <w:rPr>
                <w:szCs w:val="18"/>
              </w:rPr>
              <w:t>The CO2 transported from the installation where it is captured to the injection point does not lead to CO2 leakages above 0.5% of the mass of CO2 transported</w:t>
            </w:r>
          </w:p>
          <w:p w14:paraId="69C6FE4C" w14:textId="77777777" w:rsidR="00317375" w:rsidRPr="00035A99" w:rsidRDefault="00317375" w:rsidP="00BE0D16">
            <w:pPr>
              <w:pStyle w:val="TableNumbered2"/>
              <w:rPr>
                <w:szCs w:val="18"/>
              </w:rPr>
            </w:pPr>
            <w:r w:rsidRPr="00035A99">
              <w:rPr>
                <w:szCs w:val="18"/>
              </w:rPr>
              <w:t>Appropriate leak detection systems are applied and a monitoring plan is in place, with the report verified by an independent third party.</w:t>
            </w:r>
          </w:p>
        </w:tc>
      </w:tr>
    </w:tbl>
    <w:p w14:paraId="05A39A1B" w14:textId="77777777" w:rsidR="00BE0D16" w:rsidRDefault="00BE0D16" w:rsidP="00BE0D16">
      <w:pPr>
        <w:pStyle w:val="Textoindependiente"/>
      </w:pPr>
      <w:bookmarkStart w:id="4325" w:name="_Toc153298567"/>
    </w:p>
    <w:p w14:paraId="705BC06B" w14:textId="77777777" w:rsidR="00317375" w:rsidRPr="003D1600" w:rsidRDefault="00317375" w:rsidP="002546DC">
      <w:pPr>
        <w:pStyle w:val="HeadingA3"/>
      </w:pPr>
      <w:bookmarkStart w:id="4326" w:name="_Toc153408828"/>
      <w:bookmarkStart w:id="4327" w:name="Underground_permanent_geological"/>
      <w:bookmarkStart w:id="4328" w:name="_Toc186795186"/>
      <w:r>
        <w:lastRenderedPageBreak/>
        <w:t>Underground permanent geological storage of CO2</w:t>
      </w:r>
      <w:bookmarkEnd w:id="4325"/>
      <w:bookmarkEnd w:id="4326"/>
      <w:bookmarkEnd w:id="4327"/>
      <w:bookmarkEnd w:id="4328"/>
    </w:p>
    <w:p w14:paraId="0AF1B512" w14:textId="77777777" w:rsidR="00317375" w:rsidRPr="00854071" w:rsidRDefault="00317375" w:rsidP="002546DC">
      <w:pPr>
        <w:pStyle w:val="Boldunderline"/>
        <w:keepNext/>
        <w:keepLines/>
      </w:pPr>
      <w:r>
        <w:t>Activity description</w:t>
      </w:r>
    </w:p>
    <w:p w14:paraId="75BC321A" w14:textId="77777777" w:rsidR="00317375" w:rsidRPr="00854071" w:rsidRDefault="00317375" w:rsidP="002546DC">
      <w:pPr>
        <w:pStyle w:val="Textoindependiente"/>
        <w:keepNext/>
        <w:keepLines/>
      </w:pPr>
      <w:r>
        <w:t>Permanent storage of captured CO</w:t>
      </w:r>
      <w:r>
        <w:rPr>
          <w:sz w:val="16"/>
          <w:szCs w:val="16"/>
        </w:rPr>
        <w:t xml:space="preserve">2 </w:t>
      </w:r>
      <w:r>
        <w:t>in appropriate underground geological formations.</w:t>
      </w:r>
    </w:p>
    <w:tbl>
      <w:tblPr>
        <w:tblStyle w:val="OWTable"/>
        <w:tblW w:w="5000" w:type="pct"/>
        <w:tblLayout w:type="fixed"/>
        <w:tblLook w:val="0400" w:firstRow="0" w:lastRow="0" w:firstColumn="0" w:lastColumn="0" w:noHBand="0" w:noVBand="1"/>
      </w:tblPr>
      <w:tblGrid>
        <w:gridCol w:w="2663"/>
        <w:gridCol w:w="6942"/>
      </w:tblGrid>
      <w:tr w:rsidR="00317375" w:rsidRPr="00F34465" w14:paraId="61C53C6D" w14:textId="77777777">
        <w:trPr>
          <w:tblHeader/>
        </w:trPr>
        <w:tc>
          <w:tcPr>
            <w:tcW w:w="2503" w:type="dxa"/>
            <w:tcBorders>
              <w:top w:val="nil"/>
              <w:bottom w:val="single" w:sz="4" w:space="0" w:color="000000" w:themeColor="text1"/>
            </w:tcBorders>
            <w:shd w:val="clear" w:color="auto" w:fill="auto"/>
            <w:vAlign w:val="bottom"/>
          </w:tcPr>
          <w:p w14:paraId="4FDB02FC" w14:textId="77777777" w:rsidR="00317375" w:rsidRPr="00F34465" w:rsidRDefault="00317375" w:rsidP="002546DC">
            <w:pPr>
              <w:pStyle w:val="TableHeadingText"/>
              <w:keepNext/>
            </w:pPr>
            <w:r w:rsidRPr="00F34465">
              <w:t>Eligibility</w:t>
            </w:r>
          </w:p>
        </w:tc>
        <w:tc>
          <w:tcPr>
            <w:tcW w:w="6524" w:type="dxa"/>
            <w:tcBorders>
              <w:top w:val="nil"/>
            </w:tcBorders>
            <w:shd w:val="clear" w:color="auto" w:fill="auto"/>
            <w:vAlign w:val="bottom"/>
          </w:tcPr>
          <w:p w14:paraId="200E5AFC" w14:textId="77777777" w:rsidR="00317375" w:rsidRPr="00F34465" w:rsidRDefault="00317375" w:rsidP="002546DC">
            <w:pPr>
              <w:pStyle w:val="TableHeadingText"/>
              <w:keepNext/>
            </w:pPr>
            <w:r w:rsidRPr="00F34465">
              <w:t>Criteria</w:t>
            </w:r>
            <w:r w:rsidRPr="00F34465">
              <w:rPr>
                <w:color w:val="002C77" w:themeColor="accent1"/>
              </w:rPr>
              <w:t xml:space="preserve"> </w:t>
            </w:r>
          </w:p>
        </w:tc>
      </w:tr>
      <w:tr w:rsidR="00317375" w:rsidRPr="00F34465" w14:paraId="6F59F634" w14:textId="77777777">
        <w:tc>
          <w:tcPr>
            <w:tcW w:w="2503" w:type="dxa"/>
            <w:tcBorders>
              <w:top w:val="single" w:sz="4" w:space="0" w:color="000000" w:themeColor="text1"/>
              <w:bottom w:val="single" w:sz="4" w:space="0" w:color="000000" w:themeColor="text1"/>
            </w:tcBorders>
            <w:shd w:val="clear" w:color="auto" w:fill="C9E8D3" w:themeFill="accent5" w:themeFillTint="33"/>
          </w:tcPr>
          <w:p w14:paraId="66AC1B5B" w14:textId="77777777" w:rsidR="00317375" w:rsidRPr="00F34465" w:rsidRDefault="00317375" w:rsidP="00181564">
            <w:pPr>
              <w:pStyle w:val="TableText"/>
            </w:pPr>
            <w:r w:rsidRPr="00F34465">
              <w:t>EU Taxonomy consistent</w:t>
            </w:r>
          </w:p>
        </w:tc>
        <w:tc>
          <w:tcPr>
            <w:tcW w:w="6524" w:type="dxa"/>
            <w:shd w:val="clear" w:color="auto" w:fill="C9E8D3" w:themeFill="accent5" w:themeFillTint="33"/>
          </w:tcPr>
          <w:p w14:paraId="73A25244" w14:textId="77777777" w:rsidR="00317375" w:rsidRPr="00F34465" w:rsidRDefault="00317375" w:rsidP="002546DC">
            <w:pPr>
              <w:pStyle w:val="TableText"/>
              <w:keepNext/>
              <w:keepLines/>
            </w:pPr>
            <w:r w:rsidRPr="00F34465">
              <w:t>All 1. to 3. are complied with:</w:t>
            </w:r>
          </w:p>
          <w:p w14:paraId="353ADD3C" w14:textId="77777777" w:rsidR="00317375" w:rsidRPr="002546DC" w:rsidRDefault="00317375" w:rsidP="00A46517">
            <w:pPr>
              <w:pStyle w:val="TableNumbered1"/>
              <w:keepNext/>
              <w:keepLines/>
              <w:numPr>
                <w:ilvl w:val="0"/>
                <w:numId w:val="181"/>
              </w:numPr>
            </w:pPr>
            <w:r w:rsidRPr="002546DC">
              <w:t xml:space="preserve">Characterization and assessment of the potential storage complex and surrounding area, </w:t>
            </w:r>
            <w:hyperlink w:anchor="Exploration_CO2Storage" w:history="1">
              <w:r w:rsidRPr="00BA6543">
                <w:rPr>
                  <w:rStyle w:val="Hipervnculo"/>
                  <w:color w:val="auto"/>
                  <w:highlight w:val="cyan"/>
                </w:rPr>
                <w:t>or exploration</w:t>
              </w:r>
            </w:hyperlink>
            <w:r w:rsidRPr="00BA6543">
              <w:t xml:space="preserve"> is carried </w:t>
            </w:r>
            <w:r w:rsidRPr="002546DC">
              <w:t>out in order to establish whether the geological formation is suitable for use as a CO2 storage site.</w:t>
            </w:r>
          </w:p>
          <w:p w14:paraId="2E461B3E" w14:textId="77777777" w:rsidR="00317375" w:rsidRPr="00F34465" w:rsidRDefault="00317375" w:rsidP="002546DC">
            <w:pPr>
              <w:pStyle w:val="TableNumbered1"/>
              <w:keepNext/>
              <w:keepLines/>
            </w:pPr>
            <w:r w:rsidRPr="002546DC">
              <w:t>For operation of underground geological CO2 storage sites, including closure and post closure</w:t>
            </w:r>
            <w:r w:rsidRPr="00F34465">
              <w:t xml:space="preserve"> obligations:</w:t>
            </w:r>
          </w:p>
          <w:p w14:paraId="528FE833" w14:textId="77777777" w:rsidR="00317375" w:rsidRPr="002546DC" w:rsidRDefault="00317375" w:rsidP="002546DC">
            <w:pPr>
              <w:pStyle w:val="TableNumbered2"/>
              <w:keepNext/>
              <w:keepLines/>
            </w:pPr>
            <w:r w:rsidRPr="00F34465">
              <w:t xml:space="preserve">Appropriate leakage detection systems are implemented to prevent release </w:t>
            </w:r>
            <w:r w:rsidRPr="002546DC">
              <w:t>during operation;</w:t>
            </w:r>
          </w:p>
          <w:p w14:paraId="75CBBBB9" w14:textId="77777777" w:rsidR="00317375" w:rsidRPr="00F34465" w:rsidRDefault="00317375" w:rsidP="002546DC">
            <w:pPr>
              <w:pStyle w:val="TableNumbered2"/>
              <w:keepNext/>
              <w:keepLines/>
            </w:pPr>
            <w:r w:rsidRPr="002546DC">
              <w:t>A monitoring plan of the injection facilities, the storage complex, and, where appropriate</w:t>
            </w:r>
            <w:r w:rsidRPr="00F34465">
              <w:t>, the surrounding environment is in place, with the regular reports checked by the competent national authority.</w:t>
            </w:r>
          </w:p>
          <w:p w14:paraId="23EDA830" w14:textId="77777777" w:rsidR="00317375" w:rsidRPr="00F34465" w:rsidRDefault="00317375" w:rsidP="002546DC">
            <w:pPr>
              <w:pStyle w:val="TableNumbered1"/>
              <w:keepNext/>
              <w:keepLines/>
            </w:pPr>
            <w:r w:rsidRPr="00F34465">
              <w:t>For the exploration and operation of storage sites in third countries, the activity complies with ISO 27914:2017 for geological storage of CO2.</w:t>
            </w:r>
          </w:p>
        </w:tc>
      </w:tr>
      <w:tr w:rsidR="00317375" w:rsidRPr="00F34465" w14:paraId="19E0450F" w14:textId="77777777">
        <w:tc>
          <w:tcPr>
            <w:tcW w:w="2503" w:type="dxa"/>
            <w:tcBorders>
              <w:top w:val="single" w:sz="4" w:space="0" w:color="000000" w:themeColor="text1"/>
            </w:tcBorders>
            <w:shd w:val="clear" w:color="auto" w:fill="auto"/>
          </w:tcPr>
          <w:p w14:paraId="69470EA4" w14:textId="77777777" w:rsidR="00317375" w:rsidRPr="00F34465" w:rsidRDefault="00317375" w:rsidP="00181564">
            <w:pPr>
              <w:pStyle w:val="TableText"/>
            </w:pPr>
            <w:r w:rsidRPr="00F34465">
              <w:t>Santander-specific</w:t>
            </w:r>
          </w:p>
        </w:tc>
        <w:tc>
          <w:tcPr>
            <w:tcW w:w="6524" w:type="dxa"/>
          </w:tcPr>
          <w:p w14:paraId="66099D31" w14:textId="77777777" w:rsidR="00317375" w:rsidRPr="00F34465" w:rsidRDefault="00EB4174">
            <w:pPr>
              <w:pStyle w:val="TableText"/>
            </w:pPr>
            <w:r>
              <w:t>Not Applicable</w:t>
            </w:r>
          </w:p>
        </w:tc>
      </w:tr>
    </w:tbl>
    <w:p w14:paraId="4BC60546" w14:textId="77777777" w:rsidR="002546DC" w:rsidRDefault="002546DC" w:rsidP="002546DC">
      <w:pPr>
        <w:pStyle w:val="Textoindependiente"/>
      </w:pPr>
      <w:bookmarkStart w:id="4329" w:name="_Toc153298568"/>
    </w:p>
    <w:p w14:paraId="06C52A72" w14:textId="77777777" w:rsidR="00317375" w:rsidRPr="003D1600" w:rsidRDefault="00317375" w:rsidP="00317375">
      <w:pPr>
        <w:pStyle w:val="HeadingA3"/>
      </w:pPr>
      <w:bookmarkStart w:id="4330" w:name="_Toc153408829"/>
      <w:bookmarkStart w:id="4331" w:name="_Toc186795187"/>
      <w:r>
        <w:t>Desalination</w:t>
      </w:r>
      <w:bookmarkEnd w:id="4329"/>
      <w:bookmarkEnd w:id="4330"/>
      <w:bookmarkEnd w:id="4331"/>
    </w:p>
    <w:p w14:paraId="54FA0CFD" w14:textId="77777777" w:rsidR="00317375" w:rsidRPr="00854071" w:rsidRDefault="00317375" w:rsidP="002A651D">
      <w:pPr>
        <w:pStyle w:val="Boldunderline"/>
      </w:pPr>
      <w:r>
        <w:t>Activity description</w:t>
      </w:r>
    </w:p>
    <w:p w14:paraId="17D11AE2" w14:textId="0B9797C9" w:rsidR="00317375" w:rsidRPr="002A011F" w:rsidRDefault="00317375" w:rsidP="00035A99">
      <w:pPr>
        <w:pStyle w:val="Textoindependiente"/>
        <w:rPr>
          <w:shd w:val="clear" w:color="auto" w:fill="FFFFFF"/>
        </w:rPr>
      </w:pPr>
      <w:r w:rsidRPr="002A011F">
        <w:rPr>
          <w:shd w:val="clear" w:color="auto" w:fill="FFFFFF"/>
        </w:rPr>
        <w:t xml:space="preserve">Construction, </w:t>
      </w:r>
      <w:r w:rsidRPr="00035A99">
        <w:t>operation</w:t>
      </w:r>
      <w:r w:rsidRPr="002A011F">
        <w:rPr>
          <w:shd w:val="clear" w:color="auto" w:fill="FFFFFF"/>
        </w:rPr>
        <w:t>, upgrade, extension and renewal of desalination plants to produce water to be distributed in drinking water supply systems</w:t>
      </w:r>
      <w:ins w:id="4332" w:author="Cisneros Morales Diana Karen" w:date="2024-08-27T10:50:00Z">
        <w:r w:rsidR="00CA19F9" w:rsidRPr="00CA19F9">
          <w:rPr>
            <w:shd w:val="clear" w:color="auto" w:fill="FFFFFF"/>
          </w:rPr>
          <w:t>, operational process water systems, and for purposes other than human consumption</w:t>
        </w:r>
      </w:ins>
      <w:r w:rsidRPr="002A011F">
        <w:rPr>
          <w:shd w:val="clear" w:color="auto" w:fill="FFFFFF"/>
        </w:rPr>
        <w:t>.</w:t>
      </w:r>
    </w:p>
    <w:tbl>
      <w:tblPr>
        <w:tblStyle w:val="OWTable"/>
        <w:tblW w:w="5000" w:type="pct"/>
        <w:tblLayout w:type="fixed"/>
        <w:tblLook w:val="0400" w:firstRow="0" w:lastRow="0" w:firstColumn="0" w:lastColumn="0" w:noHBand="0" w:noVBand="1"/>
      </w:tblPr>
      <w:tblGrid>
        <w:gridCol w:w="2663"/>
        <w:gridCol w:w="6942"/>
      </w:tblGrid>
      <w:tr w:rsidR="00317375" w:rsidRPr="00370DFC" w14:paraId="02F07D2D" w14:textId="77777777">
        <w:trPr>
          <w:tblHeader/>
        </w:trPr>
        <w:tc>
          <w:tcPr>
            <w:tcW w:w="2503" w:type="dxa"/>
            <w:tcBorders>
              <w:top w:val="nil"/>
              <w:bottom w:val="single" w:sz="4" w:space="0" w:color="000000" w:themeColor="text1"/>
            </w:tcBorders>
            <w:shd w:val="clear" w:color="auto" w:fill="auto"/>
            <w:vAlign w:val="bottom"/>
          </w:tcPr>
          <w:p w14:paraId="4C0102D4" w14:textId="77777777" w:rsidR="00317375" w:rsidRPr="00370DFC" w:rsidRDefault="00317375">
            <w:pPr>
              <w:pStyle w:val="TableHeadingText"/>
            </w:pPr>
            <w:r w:rsidRPr="00370DFC">
              <w:t>Eligibility</w:t>
            </w:r>
          </w:p>
        </w:tc>
        <w:tc>
          <w:tcPr>
            <w:tcW w:w="6524" w:type="dxa"/>
            <w:tcBorders>
              <w:top w:val="nil"/>
            </w:tcBorders>
            <w:shd w:val="clear" w:color="auto" w:fill="auto"/>
            <w:vAlign w:val="bottom"/>
          </w:tcPr>
          <w:p w14:paraId="5DD657BB" w14:textId="77777777" w:rsidR="00317375" w:rsidRPr="00370DFC" w:rsidRDefault="00317375">
            <w:pPr>
              <w:pStyle w:val="TableHeadingText"/>
            </w:pPr>
            <w:r w:rsidRPr="00370DFC">
              <w:t>Criteria</w:t>
            </w:r>
            <w:r w:rsidRPr="00370DFC">
              <w:rPr>
                <w:color w:val="002C77" w:themeColor="accent1"/>
              </w:rPr>
              <w:t xml:space="preserve"> </w:t>
            </w:r>
          </w:p>
        </w:tc>
      </w:tr>
      <w:tr w:rsidR="00317375" w:rsidRPr="00370DFC" w14:paraId="27866EF6" w14:textId="77777777">
        <w:tc>
          <w:tcPr>
            <w:tcW w:w="2503" w:type="dxa"/>
            <w:tcBorders>
              <w:top w:val="single" w:sz="4" w:space="0" w:color="000000" w:themeColor="text1"/>
              <w:bottom w:val="single" w:sz="4" w:space="0" w:color="000000" w:themeColor="text1"/>
            </w:tcBorders>
            <w:shd w:val="clear" w:color="auto" w:fill="C9E8D3" w:themeFill="accent5" w:themeFillTint="33"/>
          </w:tcPr>
          <w:p w14:paraId="5EFECB76" w14:textId="77777777" w:rsidR="00317375" w:rsidRPr="00370DFC" w:rsidRDefault="00317375" w:rsidP="00181564">
            <w:pPr>
              <w:pStyle w:val="TableText"/>
            </w:pPr>
            <w:r w:rsidRPr="00370DFC">
              <w:t>EU Taxonomy consistent</w:t>
            </w:r>
          </w:p>
        </w:tc>
        <w:tc>
          <w:tcPr>
            <w:tcW w:w="6524" w:type="dxa"/>
            <w:shd w:val="clear" w:color="auto" w:fill="C9E8D3" w:themeFill="accent5" w:themeFillTint="33"/>
          </w:tcPr>
          <w:p w14:paraId="6FD05CD6" w14:textId="0474C6D2" w:rsidR="00317375" w:rsidRPr="00370DFC" w:rsidRDefault="00791B6F">
            <w:pPr>
              <w:pStyle w:val="TableText"/>
            </w:pPr>
            <w:ins w:id="4333" w:author="Cisneros Morales Diana Karen" w:date="2024-08-27T10:52:00Z">
              <w:r w:rsidRPr="00791B6F">
                <w:t>Only for drinking water supply systems</w:t>
              </w:r>
            </w:ins>
            <w:ins w:id="4334" w:author="Cisneros Morales Diana Karen" w:date="2024-08-27T10:53:00Z">
              <w:r w:rsidR="00735EAD">
                <w:t xml:space="preserve"> - d</w:t>
              </w:r>
            </w:ins>
            <w:del w:id="4335" w:author="Cisneros Morales Diana Karen" w:date="2024-08-27T10:53:00Z">
              <w:r w:rsidR="00317375" w:rsidRPr="00370DFC" w:rsidDel="00735EAD">
                <w:delText>D</w:delText>
              </w:r>
            </w:del>
            <w:r w:rsidR="00317375" w:rsidRPr="00370DFC">
              <w:t>esalination plants that are powered by low-carbon sources (such as renewables or the average carbon intensity of the electricity that is used for desalination is at or below 100g CO2e/kWh) and that have waste management plans for brine disposal.</w:t>
            </w:r>
          </w:p>
        </w:tc>
      </w:tr>
      <w:tr w:rsidR="00317375" w:rsidRPr="00370DFC" w14:paraId="2F5082D1" w14:textId="77777777" w:rsidTr="00B757D5">
        <w:trPr>
          <w:trHeight w:val="50"/>
        </w:trPr>
        <w:tc>
          <w:tcPr>
            <w:tcW w:w="2503" w:type="dxa"/>
            <w:tcBorders>
              <w:top w:val="single" w:sz="4" w:space="0" w:color="000000" w:themeColor="text1"/>
            </w:tcBorders>
            <w:shd w:val="clear" w:color="auto" w:fill="auto"/>
          </w:tcPr>
          <w:p w14:paraId="6B5B9886" w14:textId="77777777" w:rsidR="00317375" w:rsidRPr="00370DFC" w:rsidRDefault="00317375" w:rsidP="00181564">
            <w:pPr>
              <w:pStyle w:val="TableText"/>
            </w:pPr>
            <w:r w:rsidRPr="00370DFC">
              <w:t>Santander-specific</w:t>
            </w:r>
          </w:p>
        </w:tc>
        <w:tc>
          <w:tcPr>
            <w:tcW w:w="6524" w:type="dxa"/>
          </w:tcPr>
          <w:p w14:paraId="33F73F9F" w14:textId="760EE7FD" w:rsidR="00317375" w:rsidRPr="00370DFC" w:rsidRDefault="007470C4">
            <w:pPr>
              <w:pStyle w:val="TableText"/>
            </w:pPr>
            <w:ins w:id="4336" w:author="Cisneros Morales Diana Karen" w:date="2024-08-27T10:53:00Z">
              <w:r w:rsidRPr="007470C4">
                <w:t>For operational process water systems, and for purposes other than human consumption - desalination plants that are powered by low-carbon sources (such as renewables or the average carbon intensity of the electricity that is used for desalination is at or below 100g CO2e/kWh) and that have waste management plans for brine disposal</w:t>
              </w:r>
            </w:ins>
            <w:del w:id="4337" w:author="Cisneros Morales Diana Karen" w:date="2024-08-27T10:53:00Z">
              <w:r w:rsidR="00EB4174" w:rsidDel="007470C4">
                <w:delText>Not Applicable</w:delText>
              </w:r>
            </w:del>
            <w:ins w:id="4338" w:author="Cisneros Morales Diana Karen" w:date="2024-08-27T10:53:00Z">
              <w:r>
                <w:t>.</w:t>
              </w:r>
            </w:ins>
          </w:p>
        </w:tc>
      </w:tr>
    </w:tbl>
    <w:p w14:paraId="3EB74D6A" w14:textId="77777777" w:rsidR="00035A99" w:rsidRDefault="00035A99" w:rsidP="00035A99">
      <w:pPr>
        <w:pStyle w:val="BodyTextNoSpacing"/>
      </w:pPr>
      <w:bookmarkStart w:id="4339" w:name="_Toc153298569"/>
    </w:p>
    <w:p w14:paraId="1921ABE9" w14:textId="77777777" w:rsidR="00317375" w:rsidRPr="003D1600" w:rsidRDefault="00317375" w:rsidP="00181564">
      <w:pPr>
        <w:pStyle w:val="HeadingA3"/>
      </w:pPr>
      <w:bookmarkStart w:id="4340" w:name="_Toc153408830"/>
      <w:bookmarkStart w:id="4341" w:name="_Toc186795188"/>
      <w:r>
        <w:lastRenderedPageBreak/>
        <w:t>Water Supply</w:t>
      </w:r>
      <w:bookmarkEnd w:id="4339"/>
      <w:bookmarkEnd w:id="4340"/>
      <w:bookmarkEnd w:id="4341"/>
    </w:p>
    <w:p w14:paraId="3BCCB94D" w14:textId="77777777" w:rsidR="00317375" w:rsidRPr="00854071" w:rsidRDefault="00317375" w:rsidP="00181564">
      <w:pPr>
        <w:pStyle w:val="Boldunderline"/>
        <w:keepNext/>
        <w:keepLines/>
      </w:pPr>
      <w:r>
        <w:t>Activity description</w:t>
      </w:r>
    </w:p>
    <w:p w14:paraId="37ED8688" w14:textId="77777777" w:rsidR="00317375" w:rsidRPr="00934B52" w:rsidRDefault="00317375" w:rsidP="00181564">
      <w:pPr>
        <w:pStyle w:val="Textoindependiente"/>
        <w:keepNext/>
        <w:keepLines/>
        <w:rPr>
          <w:shd w:val="clear" w:color="auto" w:fill="FFFFFF"/>
        </w:rPr>
      </w:pPr>
      <w:r w:rsidRPr="00934B52">
        <w:rPr>
          <w:shd w:val="clear" w:color="auto" w:fill="FFFFFF"/>
        </w:rPr>
        <w:t>Construction, extension, operation, and renewal of water collection, treatment and supply systems intended for human consumption based on the abstraction of natural resources of water from surface or ground water sources.</w:t>
      </w:r>
    </w:p>
    <w:tbl>
      <w:tblPr>
        <w:tblStyle w:val="OWTable"/>
        <w:tblW w:w="5000" w:type="pct"/>
        <w:tblLayout w:type="fixed"/>
        <w:tblLook w:val="0400" w:firstRow="0" w:lastRow="0" w:firstColumn="0" w:lastColumn="0" w:noHBand="0" w:noVBand="1"/>
      </w:tblPr>
      <w:tblGrid>
        <w:gridCol w:w="2663"/>
        <w:gridCol w:w="6942"/>
      </w:tblGrid>
      <w:tr w:rsidR="00317375" w:rsidRPr="00035A99" w14:paraId="1BE74631" w14:textId="77777777" w:rsidTr="4F9A2CA1">
        <w:trPr>
          <w:tblHeader/>
        </w:trPr>
        <w:tc>
          <w:tcPr>
            <w:tcW w:w="2503" w:type="dxa"/>
            <w:tcBorders>
              <w:top w:val="nil"/>
              <w:bottom w:val="single" w:sz="4" w:space="0" w:color="000000" w:themeColor="text2"/>
            </w:tcBorders>
            <w:shd w:val="clear" w:color="auto" w:fill="auto"/>
            <w:vAlign w:val="bottom"/>
          </w:tcPr>
          <w:p w14:paraId="2E4ED4CB" w14:textId="77777777" w:rsidR="00317375" w:rsidRPr="00035A99" w:rsidRDefault="00317375" w:rsidP="00181564">
            <w:pPr>
              <w:pStyle w:val="TableHeadingText"/>
              <w:keepNext/>
              <w:rPr>
                <w:szCs w:val="18"/>
              </w:rPr>
            </w:pPr>
            <w:r w:rsidRPr="00035A99">
              <w:rPr>
                <w:szCs w:val="18"/>
              </w:rPr>
              <w:t>Eligibility</w:t>
            </w:r>
          </w:p>
        </w:tc>
        <w:tc>
          <w:tcPr>
            <w:tcW w:w="6524" w:type="dxa"/>
            <w:tcBorders>
              <w:top w:val="nil"/>
            </w:tcBorders>
            <w:shd w:val="clear" w:color="auto" w:fill="auto"/>
            <w:vAlign w:val="bottom"/>
          </w:tcPr>
          <w:p w14:paraId="21462ADE" w14:textId="77777777" w:rsidR="00317375" w:rsidRPr="00035A99" w:rsidRDefault="00317375" w:rsidP="00181564">
            <w:pPr>
              <w:pStyle w:val="TableHeadingText"/>
              <w:keepNext/>
              <w:rPr>
                <w:szCs w:val="18"/>
              </w:rPr>
            </w:pPr>
            <w:r w:rsidRPr="00035A99">
              <w:rPr>
                <w:szCs w:val="18"/>
              </w:rPr>
              <w:t>Criteria</w:t>
            </w:r>
            <w:r w:rsidRPr="00035A99">
              <w:rPr>
                <w:color w:val="002C77" w:themeColor="accent1"/>
                <w:szCs w:val="18"/>
              </w:rPr>
              <w:t xml:space="preserve"> </w:t>
            </w:r>
          </w:p>
        </w:tc>
      </w:tr>
      <w:tr w:rsidR="00317375" w:rsidRPr="00035A99" w14:paraId="397ED46F" w14:textId="77777777" w:rsidTr="4F9A2CA1">
        <w:tc>
          <w:tcPr>
            <w:tcW w:w="2503" w:type="dxa"/>
            <w:tcBorders>
              <w:top w:val="single" w:sz="4" w:space="0" w:color="000000" w:themeColor="text2"/>
              <w:bottom w:val="single" w:sz="4" w:space="0" w:color="000000" w:themeColor="text2"/>
            </w:tcBorders>
            <w:shd w:val="clear" w:color="auto" w:fill="C9E8D3" w:themeFill="accent5" w:themeFillTint="33"/>
          </w:tcPr>
          <w:p w14:paraId="127C7A7A" w14:textId="77777777" w:rsidR="00317375" w:rsidRPr="00035A99" w:rsidRDefault="00317375" w:rsidP="00181564">
            <w:pPr>
              <w:pStyle w:val="TableText"/>
              <w:keepNext/>
              <w:keepLines/>
            </w:pPr>
            <w:r w:rsidRPr="00035A99">
              <w:t>EU Taxonomy consistent</w:t>
            </w:r>
          </w:p>
        </w:tc>
        <w:tc>
          <w:tcPr>
            <w:tcW w:w="6524" w:type="dxa"/>
            <w:shd w:val="clear" w:color="auto" w:fill="C9E8D3" w:themeFill="accent5" w:themeFillTint="33"/>
          </w:tcPr>
          <w:p w14:paraId="4C736865" w14:textId="77777777" w:rsidR="009C7564" w:rsidRDefault="009C7564" w:rsidP="009C7564">
            <w:pPr>
              <w:pStyle w:val="TableNumbered1"/>
              <w:numPr>
                <w:ilvl w:val="0"/>
                <w:numId w:val="0"/>
              </w:numPr>
              <w:ind w:left="216" w:hanging="216"/>
            </w:pPr>
            <w:r>
              <w:t xml:space="preserve">Comply with all of the following criteria </w:t>
            </w:r>
            <w:r w:rsidRPr="009C7564">
              <w:rPr>
                <w:b/>
                <w:bCs/>
                <w:color w:val="002C77" w:themeColor="accent1"/>
              </w:rPr>
              <w:t>[LTO]</w:t>
            </w:r>
            <w:r>
              <w:t>:</w:t>
            </w:r>
          </w:p>
          <w:p w14:paraId="0278CEE0" w14:textId="77777777" w:rsidR="00317375" w:rsidRPr="00035A99" w:rsidRDefault="00317375" w:rsidP="00A46517">
            <w:pPr>
              <w:pStyle w:val="TableNumbered1"/>
              <w:numPr>
                <w:ilvl w:val="0"/>
                <w:numId w:val="282"/>
              </w:numPr>
            </w:pPr>
            <w:r w:rsidRPr="00035A99">
              <w:t>For the operation of an existing (quality) water supply system contributing to water resource efficiency:</w:t>
            </w:r>
          </w:p>
          <w:p w14:paraId="6FA5153B" w14:textId="77777777" w:rsidR="00317375" w:rsidRPr="00035A99" w:rsidRDefault="00035A99" w:rsidP="002A17B5">
            <w:pPr>
              <w:pStyle w:val="TableNumbered2"/>
            </w:pPr>
            <w:r w:rsidRPr="00035A99">
              <w:t>T</w:t>
            </w:r>
            <w:r w:rsidR="00317375" w:rsidRPr="00035A99">
              <w:t xml:space="preserve">he leakage level of the system is calculated using </w:t>
            </w:r>
            <w:r w:rsidR="00317375" w:rsidRPr="003755C0">
              <w:t xml:space="preserve">the </w:t>
            </w:r>
            <w:hyperlink w:anchor="Infrastructure_Leakage_Index" w:history="1">
              <w:r w:rsidR="00317375" w:rsidRPr="003755C0">
                <w:rPr>
                  <w:rStyle w:val="Hipervnculo"/>
                  <w:color w:val="auto"/>
                  <w:highlight w:val="cyan"/>
                </w:rPr>
                <w:t>Infrastructure Leakage Index</w:t>
              </w:r>
            </w:hyperlink>
            <w:r w:rsidR="00317375" w:rsidRPr="00035A99">
              <w:t xml:space="preserve"> (ILI) rating method and the threshold value is limited up to 2.0; the calculation is to be applied across the extent of a specified part of a water supply (distribution) network, i.e., at water supply zone level, district metered area(s) (DMAs) or pressure managed area(s) (PMAs);</w:t>
            </w:r>
          </w:p>
          <w:p w14:paraId="2B2C5892" w14:textId="77777777" w:rsidR="00317375" w:rsidRPr="00035A99" w:rsidRDefault="00035A99" w:rsidP="002A17B5">
            <w:pPr>
              <w:pStyle w:val="TableNumbered2"/>
            </w:pPr>
            <w:r w:rsidRPr="00035A99">
              <w:t>T</w:t>
            </w:r>
            <w:r w:rsidR="00317375" w:rsidRPr="00035A99">
              <w:t>he water supply systems include metering at consumer level</w:t>
            </w:r>
          </w:p>
          <w:p w14:paraId="5F4EA53D" w14:textId="77777777" w:rsidR="00317375" w:rsidRPr="00035A99" w:rsidRDefault="00317375" w:rsidP="002A17B5">
            <w:pPr>
              <w:pStyle w:val="TableNumbered1"/>
            </w:pPr>
            <w:r w:rsidRPr="00035A99">
              <w:t>The water supply system has received the necessary permits for water abstraction and it is included in the register for water abstractions; an assessment of the actual potential for abstraction has been performed, including assessment of the available groundwater resource and ecological status of the surface water body from which water is abstracted; the operation of the water supply system does not result in a deterioration of the status of the affected water bodies.</w:t>
            </w:r>
          </w:p>
          <w:p w14:paraId="67260AF2" w14:textId="77777777" w:rsidR="00317375" w:rsidRPr="00035A99" w:rsidRDefault="00317375" w:rsidP="002A17B5">
            <w:pPr>
              <w:pStyle w:val="TableNumbered1"/>
            </w:pPr>
            <w:r w:rsidRPr="00035A99">
              <w:t>The information in relation to the abstractions, register of abstractions, status of water bodies and pressures and impacts on these is included in a river basin management plan</w:t>
            </w:r>
            <w:r w:rsidR="009227B9">
              <w:rPr>
                <w:rStyle w:val="Refdenotaalpie"/>
              </w:rPr>
              <w:footnoteReference w:id="163"/>
            </w:r>
            <w:r w:rsidRPr="00035A99">
              <w:t>, or, for activities in third countries, in an equivalent water use and protection management plan.</w:t>
            </w:r>
          </w:p>
        </w:tc>
      </w:tr>
      <w:tr w:rsidR="00317375" w:rsidRPr="00035A99" w14:paraId="21CF3A56" w14:textId="77777777" w:rsidTr="4F9A2CA1">
        <w:tc>
          <w:tcPr>
            <w:tcW w:w="2503" w:type="dxa"/>
            <w:tcBorders>
              <w:top w:val="single" w:sz="4" w:space="0" w:color="000000" w:themeColor="text2"/>
            </w:tcBorders>
            <w:shd w:val="clear" w:color="auto" w:fill="auto"/>
          </w:tcPr>
          <w:p w14:paraId="51A87D17" w14:textId="77777777" w:rsidR="00317375" w:rsidRPr="00035A99" w:rsidRDefault="00317375" w:rsidP="00181564">
            <w:pPr>
              <w:pStyle w:val="TableText"/>
            </w:pPr>
            <w:r w:rsidRPr="00035A99">
              <w:t>Santander-specific</w:t>
            </w:r>
          </w:p>
        </w:tc>
        <w:tc>
          <w:tcPr>
            <w:tcW w:w="6524" w:type="dxa"/>
          </w:tcPr>
          <w:p w14:paraId="47D3C23B" w14:textId="0E7021A9" w:rsidR="00317375" w:rsidRPr="00035A99" w:rsidRDefault="00D72E33" w:rsidP="00181564">
            <w:pPr>
              <w:pStyle w:val="TableText"/>
            </w:pPr>
            <w:ins w:id="4342" w:author="Martinez De Hurtado Yela Fermin" w:date="2024-10-02T12:19:00Z">
              <w:r w:rsidRPr="00D72E33">
                <w:t>For non-EU countries, same as EU taxonomy consistent criteria excepting compliance with LTO</w:t>
              </w:r>
            </w:ins>
            <w:del w:id="4343" w:author="Martinez De Hurtado Yela Fermin" w:date="2024-10-02T12:19:00Z">
              <w:r w:rsidR="00EB4174" w:rsidRPr="00035A99" w:rsidDel="00D72E33">
                <w:delText>Not Applicable</w:delText>
              </w:r>
            </w:del>
          </w:p>
        </w:tc>
      </w:tr>
    </w:tbl>
    <w:p w14:paraId="25FDB41C" w14:textId="77777777" w:rsidR="00D81E76" w:rsidRDefault="00D81E76" w:rsidP="00181564">
      <w:pPr>
        <w:pStyle w:val="TableText"/>
      </w:pPr>
      <w:bookmarkStart w:id="4344" w:name="_Toc153298570"/>
    </w:p>
    <w:p w14:paraId="10F358DC" w14:textId="77777777" w:rsidR="00317375" w:rsidRPr="003D1600" w:rsidRDefault="00317375" w:rsidP="00A33EEC">
      <w:pPr>
        <w:pStyle w:val="HeadingA3"/>
      </w:pPr>
      <w:bookmarkStart w:id="4345" w:name="_Toc153408831"/>
      <w:bookmarkStart w:id="4346" w:name="_Toc186795189"/>
      <w:r>
        <w:lastRenderedPageBreak/>
        <w:t>Urban Waste Water Treatment</w:t>
      </w:r>
      <w:bookmarkEnd w:id="4344"/>
      <w:bookmarkEnd w:id="4345"/>
      <w:bookmarkEnd w:id="4346"/>
    </w:p>
    <w:p w14:paraId="62A4BCB9" w14:textId="77777777" w:rsidR="00317375" w:rsidRPr="00854071" w:rsidRDefault="00317375" w:rsidP="00A33EEC">
      <w:pPr>
        <w:pStyle w:val="Boldunderline"/>
        <w:keepNext/>
        <w:keepLines/>
      </w:pPr>
      <w:r>
        <w:t>Activity description</w:t>
      </w:r>
    </w:p>
    <w:p w14:paraId="64E8E603" w14:textId="77777777" w:rsidR="00317375" w:rsidRDefault="00317375" w:rsidP="00A33EEC">
      <w:pPr>
        <w:pStyle w:val="Textoindependiente"/>
        <w:keepNext/>
        <w:keepLines/>
        <w:rPr>
          <w:shd w:val="clear" w:color="auto" w:fill="FFFFFF"/>
        </w:rPr>
      </w:pPr>
      <w:r w:rsidRPr="0053164A">
        <w:rPr>
          <w:shd w:val="clear" w:color="auto" w:fill="FFFFFF"/>
        </w:rPr>
        <w:t xml:space="preserve">Construction, extension, upgrade, operation and renewal of urban waste water infrastructure including treatment plants, sewer networks, storm water management structures, connections to the waste water infrastructure, decentralised wastewater treatment facilities, </w:t>
      </w:r>
      <w:r w:rsidRPr="00A33EEC">
        <w:t>including</w:t>
      </w:r>
      <w:r w:rsidRPr="0053164A">
        <w:rPr>
          <w:shd w:val="clear" w:color="auto" w:fill="FFFFFF"/>
        </w:rPr>
        <w:t xml:space="preserve"> individual and other appropriate systems, and discharge structures for treated effluent. </w:t>
      </w:r>
    </w:p>
    <w:tbl>
      <w:tblPr>
        <w:tblStyle w:val="OWTable"/>
        <w:tblW w:w="5000" w:type="pct"/>
        <w:tblLayout w:type="fixed"/>
        <w:tblLook w:val="0400" w:firstRow="0" w:lastRow="0" w:firstColumn="0" w:lastColumn="0" w:noHBand="0" w:noVBand="1"/>
      </w:tblPr>
      <w:tblGrid>
        <w:gridCol w:w="2663"/>
        <w:gridCol w:w="6942"/>
      </w:tblGrid>
      <w:tr w:rsidR="00317375" w:rsidRPr="00B57240" w14:paraId="569819B1" w14:textId="77777777" w:rsidTr="0A974F12">
        <w:trPr>
          <w:tblHeader/>
        </w:trPr>
        <w:tc>
          <w:tcPr>
            <w:tcW w:w="2503" w:type="dxa"/>
            <w:tcBorders>
              <w:top w:val="nil"/>
              <w:bottom w:val="single" w:sz="4" w:space="0" w:color="000000" w:themeColor="text2"/>
            </w:tcBorders>
            <w:shd w:val="clear" w:color="auto" w:fill="auto"/>
            <w:vAlign w:val="bottom"/>
          </w:tcPr>
          <w:p w14:paraId="55CCF501" w14:textId="77777777" w:rsidR="00317375" w:rsidRPr="00B57240" w:rsidRDefault="00317375" w:rsidP="00A33EEC">
            <w:pPr>
              <w:pStyle w:val="TableHeadingText"/>
              <w:keepNext/>
            </w:pPr>
            <w:r w:rsidRPr="00B57240">
              <w:t>Eligibility</w:t>
            </w:r>
          </w:p>
        </w:tc>
        <w:tc>
          <w:tcPr>
            <w:tcW w:w="6524" w:type="dxa"/>
            <w:tcBorders>
              <w:top w:val="nil"/>
            </w:tcBorders>
            <w:shd w:val="clear" w:color="auto" w:fill="auto"/>
            <w:vAlign w:val="bottom"/>
          </w:tcPr>
          <w:p w14:paraId="32E00121" w14:textId="77777777" w:rsidR="00317375" w:rsidRPr="00B57240" w:rsidRDefault="00317375" w:rsidP="00A33EEC">
            <w:pPr>
              <w:pStyle w:val="TableHeadingText"/>
              <w:keepNext/>
            </w:pPr>
            <w:r w:rsidRPr="00B57240">
              <w:t>Criteria</w:t>
            </w:r>
            <w:r w:rsidRPr="00B57240">
              <w:rPr>
                <w:color w:val="002C77" w:themeColor="accent1"/>
              </w:rPr>
              <w:t xml:space="preserve"> </w:t>
            </w:r>
          </w:p>
        </w:tc>
      </w:tr>
      <w:tr w:rsidR="00317375" w:rsidRPr="00B57240" w14:paraId="6A95FE97" w14:textId="77777777" w:rsidTr="0A974F12">
        <w:tc>
          <w:tcPr>
            <w:tcW w:w="2503" w:type="dxa"/>
            <w:tcBorders>
              <w:top w:val="single" w:sz="4" w:space="0" w:color="000000" w:themeColor="text2"/>
              <w:bottom w:val="single" w:sz="4" w:space="0" w:color="000000" w:themeColor="text2"/>
            </w:tcBorders>
            <w:shd w:val="clear" w:color="auto" w:fill="C9E8D3" w:themeFill="accent5" w:themeFillTint="33"/>
          </w:tcPr>
          <w:p w14:paraId="241E78D0" w14:textId="77777777" w:rsidR="00317375" w:rsidRPr="00B57240" w:rsidRDefault="00317375" w:rsidP="00181564">
            <w:pPr>
              <w:pStyle w:val="TableText"/>
            </w:pPr>
            <w:r w:rsidRPr="00B57240">
              <w:t>EU Taxonomy consistent</w:t>
            </w:r>
          </w:p>
        </w:tc>
        <w:tc>
          <w:tcPr>
            <w:tcW w:w="6524" w:type="dxa"/>
            <w:shd w:val="clear" w:color="auto" w:fill="C9E8D3" w:themeFill="accent5" w:themeFillTint="33"/>
          </w:tcPr>
          <w:p w14:paraId="400D916A" w14:textId="77777777" w:rsidR="00317375" w:rsidRPr="00B57240" w:rsidRDefault="00317375" w:rsidP="00A33EEC">
            <w:pPr>
              <w:pStyle w:val="TableText"/>
              <w:keepNext/>
              <w:keepLines/>
            </w:pPr>
            <w:r>
              <w:t>All 1. to 5. are complied with</w:t>
            </w:r>
            <w:r w:rsidR="4AF69925">
              <w:t xml:space="preserve"> </w:t>
            </w:r>
            <w:r w:rsidR="4AF69925" w:rsidRPr="4F9A2CA1">
              <w:rPr>
                <w:b/>
                <w:bCs/>
                <w:color w:val="002C77" w:themeColor="accent1"/>
              </w:rPr>
              <w:t>[LTO]</w:t>
            </w:r>
            <w:r>
              <w:t>:</w:t>
            </w:r>
          </w:p>
          <w:p w14:paraId="63905EC8" w14:textId="77777777" w:rsidR="00317375" w:rsidRPr="00B57240" w:rsidRDefault="00317375" w:rsidP="00A46517">
            <w:pPr>
              <w:pStyle w:val="TableNumbered1"/>
              <w:keepNext/>
              <w:keepLines/>
              <w:numPr>
                <w:ilvl w:val="0"/>
                <w:numId w:val="182"/>
              </w:numPr>
              <w:rPr>
                <w:rStyle w:val="Refdenotaalpie"/>
              </w:rPr>
            </w:pPr>
            <w:r>
              <w:t>The waste water treatment system does not result in a deterioration of the good status and good ecological potential of any of the affected water bodies and contributes significantly to the achievement of good status and potential of the affected water bodies.</w:t>
            </w:r>
          </w:p>
          <w:p w14:paraId="3490FF3D" w14:textId="77777777" w:rsidR="00317375" w:rsidRPr="00B57240" w:rsidRDefault="00317375" w:rsidP="00A33EEC">
            <w:pPr>
              <w:pStyle w:val="TableNumbered1"/>
              <w:keepNext/>
              <w:keepLines/>
            </w:pPr>
            <w:r>
              <w:t>Information related to the status of water bodies and activities impacting the status, as well as measures taken to minimize impacts, are included in a river basin management plan,</w:t>
            </w:r>
            <w:r w:rsidRPr="0AC3D733">
              <w:rPr>
                <w:rStyle w:val="Refdenotaalpie"/>
              </w:rPr>
              <w:footnoteReference w:id="164"/>
            </w:r>
            <w:r>
              <w:t xml:space="preserve"> or in an equivalent water use and protection management plan. </w:t>
            </w:r>
          </w:p>
          <w:p w14:paraId="399CA62C" w14:textId="77777777" w:rsidR="00317375" w:rsidRPr="00B57240" w:rsidRDefault="00317375" w:rsidP="00A33EEC">
            <w:pPr>
              <w:pStyle w:val="TableNumbered1"/>
              <w:keepNext/>
              <w:keepLines/>
            </w:pPr>
            <w:r>
              <w:t>Discharge requirements set up by the competent local authorities are complied with; where applicable, contributes to achieve or maintain the good environmental status of marine waters.</w:t>
            </w:r>
            <w:r w:rsidRPr="0AC3D733">
              <w:rPr>
                <w:rStyle w:val="Refdenotaalpie"/>
              </w:rPr>
              <w:footnoteReference w:id="165"/>
            </w:r>
          </w:p>
          <w:p w14:paraId="499FA5C0" w14:textId="77777777" w:rsidR="00317375" w:rsidRPr="00B57240" w:rsidRDefault="00317375" w:rsidP="00A33EEC">
            <w:pPr>
              <w:pStyle w:val="TableNumbered1"/>
              <w:keepNext/>
              <w:keepLines/>
            </w:pPr>
            <w:r w:rsidRPr="00B57240">
              <w:t>Collecting systems and the provision of secondary treatments are in place and compliance with size-specific requirements for discharges from urban waste water treatment plants is required.</w:t>
            </w:r>
          </w:p>
          <w:p w14:paraId="0CA68055" w14:textId="77777777" w:rsidR="00317375" w:rsidRPr="00B57240" w:rsidRDefault="00317375" w:rsidP="00A33EEC">
            <w:pPr>
              <w:pStyle w:val="TableNumbered1"/>
              <w:keepNext/>
              <w:keepLines/>
            </w:pPr>
            <w:r w:rsidRPr="00B57240">
              <w:t>If the plant's capacity is &gt; 100 000 population equivalent (p.e.), or it has a daily inflow of a five-day biochemical oxygen demand load &gt; 6 000 kg, it uses a sludge treatment (anaerobic digestion or a technology with the same or a lower net energy demand - considering both energy generation and consumption), to stabilise the sludge.</w:t>
            </w:r>
          </w:p>
        </w:tc>
      </w:tr>
      <w:tr w:rsidR="00317375" w:rsidRPr="00B57240" w14:paraId="246F0E7B" w14:textId="77777777" w:rsidTr="0A974F12">
        <w:tc>
          <w:tcPr>
            <w:tcW w:w="2503" w:type="dxa"/>
            <w:tcBorders>
              <w:top w:val="single" w:sz="4" w:space="0" w:color="000000" w:themeColor="text2"/>
            </w:tcBorders>
            <w:shd w:val="clear" w:color="auto" w:fill="auto"/>
          </w:tcPr>
          <w:p w14:paraId="1754CC29" w14:textId="77777777" w:rsidR="00317375" w:rsidRPr="00B57240" w:rsidRDefault="00317375" w:rsidP="00181564">
            <w:pPr>
              <w:pStyle w:val="TableText"/>
            </w:pPr>
            <w:r w:rsidRPr="00B57240">
              <w:t>Santander-specific</w:t>
            </w:r>
          </w:p>
        </w:tc>
        <w:tc>
          <w:tcPr>
            <w:tcW w:w="6524" w:type="dxa"/>
          </w:tcPr>
          <w:p w14:paraId="2B290A8D" w14:textId="77777777" w:rsidR="00317375" w:rsidRPr="00B57240" w:rsidRDefault="00317375">
            <w:pPr>
              <w:pStyle w:val="TableText"/>
            </w:pPr>
            <w:r w:rsidRPr="00B57240">
              <w:t xml:space="preserve">Operation of wastewater facilities, provided that it complies with </w:t>
            </w:r>
            <w:r w:rsidRPr="001F21FC">
              <w:rPr>
                <w:b/>
                <w:bCs/>
                <w:u w:val="single"/>
              </w:rPr>
              <w:t>all</w:t>
            </w:r>
            <w:r w:rsidRPr="00B57240">
              <w:t xml:space="preserve"> of the following: </w:t>
            </w:r>
          </w:p>
          <w:p w14:paraId="60868BE7" w14:textId="451EB313" w:rsidR="00317375" w:rsidRPr="00B57240" w:rsidRDefault="00317375" w:rsidP="00575596">
            <w:pPr>
              <w:pStyle w:val="TableBullet1"/>
            </w:pPr>
            <w:r>
              <w:t xml:space="preserve">Operations powered by low-carbon sources (such as renewables) or the average carbon intensity of the electricity that is used for </w:t>
            </w:r>
            <w:del w:id="4347" w:author="Cisneros Morales Diana Karen" w:date="2024-08-26T17:17:00Z">
              <w:r w:rsidDel="00F35125">
                <w:delText xml:space="preserve">desalination </w:delText>
              </w:r>
            </w:del>
            <w:ins w:id="4348" w:author="Cisneros Morales Diana Karen" w:date="2024-08-26T17:17:00Z">
              <w:r w:rsidR="00F35125" w:rsidRPr="00F35125">
                <w:t xml:space="preserve">waste water treatment </w:t>
              </w:r>
            </w:ins>
            <w:r>
              <w:t xml:space="preserve">is at or below 100g CO2e/kWh); </w:t>
            </w:r>
          </w:p>
          <w:p w14:paraId="24B1FE1A" w14:textId="77777777" w:rsidR="00317375" w:rsidRPr="00B57240" w:rsidRDefault="00317375" w:rsidP="00575596">
            <w:pPr>
              <w:pStyle w:val="TableBullet1"/>
            </w:pPr>
            <w:r>
              <w:t xml:space="preserve">Water quality (post-treatment) in compliance with the threshold defined by the local regulation; </w:t>
            </w:r>
          </w:p>
          <w:p w14:paraId="5B6DF579" w14:textId="77777777" w:rsidR="00317375" w:rsidRPr="00B57240" w:rsidRDefault="00317375" w:rsidP="00575596">
            <w:pPr>
              <w:pStyle w:val="TableBullet1"/>
            </w:pPr>
            <w:r>
              <w:t>That have waste management plans for sludge disposal</w:t>
            </w:r>
          </w:p>
        </w:tc>
      </w:tr>
    </w:tbl>
    <w:p w14:paraId="538B5142" w14:textId="77777777" w:rsidR="00317375" w:rsidRDefault="00317375" w:rsidP="00DD20B8">
      <w:pPr>
        <w:pStyle w:val="Textoindependiente"/>
      </w:pPr>
    </w:p>
    <w:p w14:paraId="22B9433F" w14:textId="77777777" w:rsidR="00317375" w:rsidRPr="003D1600" w:rsidRDefault="00317375" w:rsidP="003D0613">
      <w:pPr>
        <w:pStyle w:val="HeadingA3"/>
      </w:pPr>
      <w:bookmarkStart w:id="4349" w:name="_Toc153298571"/>
      <w:bookmarkStart w:id="4350" w:name="_Toc153408832"/>
      <w:bookmarkStart w:id="4351" w:name="_Toc186795190"/>
      <w:r>
        <w:lastRenderedPageBreak/>
        <w:t>Sustainable urban drainage systems (SUDS)</w:t>
      </w:r>
      <w:bookmarkEnd w:id="4349"/>
      <w:bookmarkEnd w:id="4350"/>
      <w:bookmarkEnd w:id="4351"/>
    </w:p>
    <w:p w14:paraId="38557B70" w14:textId="77777777" w:rsidR="00317375" w:rsidRPr="00854071" w:rsidRDefault="00317375" w:rsidP="003D0613">
      <w:pPr>
        <w:pStyle w:val="Boldunderline"/>
        <w:keepNext/>
        <w:keepLines/>
      </w:pPr>
      <w:r>
        <w:t>Activity description</w:t>
      </w:r>
    </w:p>
    <w:p w14:paraId="426D5054" w14:textId="77777777" w:rsidR="00317375" w:rsidRPr="002551B8" w:rsidRDefault="00317375" w:rsidP="003D0613">
      <w:pPr>
        <w:pStyle w:val="Textoindependiente"/>
        <w:keepNext/>
        <w:keepLines/>
      </w:pPr>
      <w:r w:rsidRPr="002551B8">
        <w:t>Construction, extension, operation and renewal of urban drainage systems facilities that mitigate pollution and flood hazards due to discharges of urban runoff and improve the urban water quality and quantity, by harnessing natural processes, such as infiltration and retention.</w:t>
      </w:r>
    </w:p>
    <w:tbl>
      <w:tblPr>
        <w:tblStyle w:val="OWTable"/>
        <w:tblW w:w="5000" w:type="pct"/>
        <w:tblLayout w:type="fixed"/>
        <w:tblLook w:val="0400" w:firstRow="0" w:lastRow="0" w:firstColumn="0" w:lastColumn="0" w:noHBand="0" w:noVBand="1"/>
      </w:tblPr>
      <w:tblGrid>
        <w:gridCol w:w="2663"/>
        <w:gridCol w:w="6942"/>
      </w:tblGrid>
      <w:tr w:rsidR="00317375" w:rsidRPr="00620C85" w14:paraId="5B814811" w14:textId="77777777" w:rsidTr="0A974F12">
        <w:trPr>
          <w:tblHeader/>
        </w:trPr>
        <w:tc>
          <w:tcPr>
            <w:tcW w:w="2503" w:type="dxa"/>
            <w:tcBorders>
              <w:top w:val="nil"/>
              <w:bottom w:val="single" w:sz="4" w:space="0" w:color="000000" w:themeColor="text2"/>
            </w:tcBorders>
            <w:shd w:val="clear" w:color="auto" w:fill="auto"/>
            <w:vAlign w:val="bottom"/>
          </w:tcPr>
          <w:p w14:paraId="76AF7BC8" w14:textId="77777777" w:rsidR="00317375" w:rsidRPr="00620C85" w:rsidRDefault="00317375" w:rsidP="003D0613">
            <w:pPr>
              <w:pStyle w:val="TableHeadingText"/>
              <w:keepNext/>
            </w:pPr>
            <w:r w:rsidRPr="00620C85">
              <w:t>Eligibility</w:t>
            </w:r>
          </w:p>
        </w:tc>
        <w:tc>
          <w:tcPr>
            <w:tcW w:w="6524" w:type="dxa"/>
            <w:tcBorders>
              <w:top w:val="nil"/>
            </w:tcBorders>
            <w:shd w:val="clear" w:color="auto" w:fill="auto"/>
            <w:vAlign w:val="bottom"/>
          </w:tcPr>
          <w:p w14:paraId="452C9C9F" w14:textId="77777777" w:rsidR="00317375" w:rsidRPr="00620C85" w:rsidRDefault="00317375" w:rsidP="003D0613">
            <w:pPr>
              <w:pStyle w:val="TableHeadingText"/>
              <w:keepNext/>
            </w:pPr>
            <w:r w:rsidRPr="00620C85">
              <w:t>Criteria</w:t>
            </w:r>
            <w:r w:rsidRPr="00620C85">
              <w:rPr>
                <w:color w:val="002C77" w:themeColor="accent1"/>
              </w:rPr>
              <w:t xml:space="preserve"> </w:t>
            </w:r>
          </w:p>
        </w:tc>
      </w:tr>
      <w:tr w:rsidR="00317375" w:rsidRPr="00620C85" w14:paraId="39B55D5E" w14:textId="77777777" w:rsidTr="0A974F12">
        <w:tc>
          <w:tcPr>
            <w:tcW w:w="2503" w:type="dxa"/>
            <w:tcBorders>
              <w:top w:val="single" w:sz="4" w:space="0" w:color="000000" w:themeColor="text2"/>
              <w:bottom w:val="single" w:sz="4" w:space="0" w:color="000000" w:themeColor="text2"/>
            </w:tcBorders>
            <w:shd w:val="clear" w:color="auto" w:fill="C9E8D3" w:themeFill="accent5" w:themeFillTint="33"/>
          </w:tcPr>
          <w:p w14:paraId="09B698E2" w14:textId="77777777" w:rsidR="00317375" w:rsidRPr="00620C85" w:rsidRDefault="00317375" w:rsidP="00181564">
            <w:pPr>
              <w:pStyle w:val="TableText"/>
            </w:pPr>
            <w:r w:rsidRPr="00620C85">
              <w:t>EU Taxonomy consistent</w:t>
            </w:r>
          </w:p>
        </w:tc>
        <w:tc>
          <w:tcPr>
            <w:tcW w:w="6524" w:type="dxa"/>
            <w:shd w:val="clear" w:color="auto" w:fill="C9E8D3" w:themeFill="accent5" w:themeFillTint="33"/>
          </w:tcPr>
          <w:p w14:paraId="3D13CE60" w14:textId="77777777" w:rsidR="00317375" w:rsidRPr="00620C85" w:rsidRDefault="4985A84B" w:rsidP="003D0613">
            <w:pPr>
              <w:pStyle w:val="TableText"/>
              <w:keepNext/>
              <w:keepLines/>
            </w:pPr>
            <w:r>
              <w:t>The activity leads to</w:t>
            </w:r>
            <w:r w:rsidR="4D0795D9">
              <w:t xml:space="preserve"> a retention of &gt;90% of runoff water or rainwater in the urbanized area</w:t>
            </w:r>
            <w:r>
              <w:t xml:space="preserve"> or to an improvement in water quality and complies with </w:t>
            </w:r>
            <w:r w:rsidRPr="00EB4C8C">
              <w:rPr>
                <w:b/>
                <w:bCs/>
              </w:rPr>
              <w:t>all</w:t>
            </w:r>
            <w:r>
              <w:t xml:space="preserve"> of the following</w:t>
            </w:r>
            <w:r w:rsidR="67C5F0B9">
              <w:t xml:space="preserve"> </w:t>
            </w:r>
            <w:r w:rsidR="67C5F0B9" w:rsidRPr="21609A51">
              <w:rPr>
                <w:b/>
                <w:bCs/>
                <w:color w:val="002C77" w:themeColor="accent1"/>
              </w:rPr>
              <w:t>[LTO]</w:t>
            </w:r>
            <w:r>
              <w:t>:</w:t>
            </w:r>
          </w:p>
          <w:p w14:paraId="3BE0FC29" w14:textId="77777777" w:rsidR="00317375" w:rsidRPr="00620C85" w:rsidRDefault="003D0613" w:rsidP="00A46517">
            <w:pPr>
              <w:pStyle w:val="TableNumbered1"/>
              <w:keepNext/>
              <w:keepLines/>
              <w:numPr>
                <w:ilvl w:val="0"/>
                <w:numId w:val="183"/>
              </w:numPr>
            </w:pPr>
            <w:r>
              <w:t>T</w:t>
            </w:r>
            <w:r w:rsidR="00317375" w:rsidRPr="00620C85">
              <w:t xml:space="preserve">he construction and operation of the sustainable urban drainage system is integrated into the urban drainage and waste water treatment system, as shown in a flood risk management plan or </w:t>
            </w:r>
            <w:r w:rsidR="00317375" w:rsidRPr="003D0613">
              <w:t>other</w:t>
            </w:r>
            <w:r w:rsidR="00317375" w:rsidRPr="00620C85">
              <w:t xml:space="preserve"> relevant urban planning tools; the activity is carried out to help achieving the good status and good ecological potential / prevent deterioration of bodies of surface water and groundwater;</w:t>
            </w:r>
          </w:p>
          <w:p w14:paraId="41368F14" w14:textId="77777777" w:rsidR="00317375" w:rsidRPr="003D0613" w:rsidRDefault="003D0613" w:rsidP="003D0613">
            <w:pPr>
              <w:pStyle w:val="TableNumbered1"/>
              <w:keepNext/>
              <w:keepLines/>
            </w:pPr>
            <w:r>
              <w:t>I</w:t>
            </w:r>
            <w:r w:rsidR="00317375" w:rsidRPr="003D0613">
              <w:t>nformation is provided on the percentage of a specific area (e.g., residential or commercial) where rainwater is retained instead of being directly drained;</w:t>
            </w:r>
          </w:p>
          <w:p w14:paraId="651BD877" w14:textId="77777777" w:rsidR="00317375" w:rsidRPr="00620C85" w:rsidRDefault="7B519008" w:rsidP="003D0613">
            <w:pPr>
              <w:pStyle w:val="TableNumbered1"/>
              <w:keepNext/>
              <w:keepLines/>
            </w:pPr>
            <w:r>
              <w:t>T</w:t>
            </w:r>
            <w:r w:rsidR="00317375" w:rsidRPr="003D0613">
              <w:t>he desi</w:t>
            </w:r>
            <w:r w:rsidR="00317375">
              <w:t>gn of the sustainable urban drainage system achieves at least one of the following effects:</w:t>
            </w:r>
            <w:r w:rsidR="00317375" w:rsidRPr="0AC3D733">
              <w:rPr>
                <w:rStyle w:val="Refdenotaalpie"/>
              </w:rPr>
              <w:footnoteReference w:id="166"/>
            </w:r>
          </w:p>
          <w:p w14:paraId="784C4423" w14:textId="77777777" w:rsidR="00317375" w:rsidRPr="003D0613" w:rsidRDefault="003D0613" w:rsidP="003D0613">
            <w:pPr>
              <w:pStyle w:val="TableNumbered2"/>
              <w:keepNext/>
              <w:keepLines/>
            </w:pPr>
            <w:r>
              <w:t>A</w:t>
            </w:r>
            <w:r w:rsidR="00317375" w:rsidRPr="00620C85">
              <w:t xml:space="preserve"> quantified </w:t>
            </w:r>
            <w:r w:rsidR="00317375" w:rsidRPr="003D0613">
              <w:t>percentage of rainwater in the catchment area of the drainage system is retained and discharged with a staggered delay to the receiving water bodies;</w:t>
            </w:r>
          </w:p>
          <w:p w14:paraId="20DEFD09" w14:textId="77777777" w:rsidR="00317375" w:rsidRPr="003D0613" w:rsidRDefault="003D0613" w:rsidP="003D0613">
            <w:pPr>
              <w:pStyle w:val="TableNumbered2"/>
              <w:keepNext/>
              <w:keepLines/>
            </w:pPr>
            <w:r>
              <w:t>A</w:t>
            </w:r>
            <w:r w:rsidR="00317375" w:rsidRPr="003D0613">
              <w:t xml:space="preserve"> quantified percentage of pollutants, including oil, heavy metals, hazardous chemicals and microplastics, is removed from urban runoff before discharge to the receiving water bodies;</w:t>
            </w:r>
          </w:p>
          <w:p w14:paraId="259E01BC" w14:textId="77777777" w:rsidR="00317375" w:rsidRPr="00620C85" w:rsidRDefault="003D0613" w:rsidP="003D0613">
            <w:pPr>
              <w:pStyle w:val="TableNumbered2"/>
              <w:keepNext/>
              <w:keepLines/>
            </w:pPr>
            <w:r>
              <w:t>R</w:t>
            </w:r>
            <w:r w:rsidR="00317375" w:rsidRPr="003D0613">
              <w:t>unoff peak flow, with a return period in line with the requirements of flood risk management plans or other</w:t>
            </w:r>
            <w:r w:rsidR="00317375" w:rsidRPr="00620C85">
              <w:t xml:space="preserve"> local provisions in place, is reduced by a quantified percentage.</w:t>
            </w:r>
          </w:p>
        </w:tc>
      </w:tr>
      <w:tr w:rsidR="00317375" w:rsidRPr="00620C85" w14:paraId="081063AD" w14:textId="77777777" w:rsidTr="0A974F12">
        <w:tc>
          <w:tcPr>
            <w:tcW w:w="2503" w:type="dxa"/>
            <w:tcBorders>
              <w:top w:val="single" w:sz="4" w:space="0" w:color="000000" w:themeColor="text2"/>
            </w:tcBorders>
            <w:shd w:val="clear" w:color="auto" w:fill="auto"/>
          </w:tcPr>
          <w:p w14:paraId="7DCBB157" w14:textId="77777777" w:rsidR="00317375" w:rsidRPr="00620C85" w:rsidRDefault="00317375" w:rsidP="00181564">
            <w:pPr>
              <w:pStyle w:val="TableText"/>
            </w:pPr>
            <w:r w:rsidRPr="00620C85">
              <w:t>Santander-specific</w:t>
            </w:r>
          </w:p>
        </w:tc>
        <w:tc>
          <w:tcPr>
            <w:tcW w:w="6524" w:type="dxa"/>
          </w:tcPr>
          <w:p w14:paraId="0A5F60C7" w14:textId="740BD2C7" w:rsidR="00317375" w:rsidRPr="00620C85" w:rsidRDefault="00D72E33">
            <w:pPr>
              <w:pStyle w:val="TableText"/>
            </w:pPr>
            <w:ins w:id="4352" w:author="Martinez De Hurtado Yela Fermin" w:date="2024-10-02T12:19:00Z">
              <w:r w:rsidRPr="00D72E33">
                <w:t>For non-EU countries, same as EU taxonomy consistent criteria excepting compliance with LTO</w:t>
              </w:r>
            </w:ins>
            <w:del w:id="4353" w:author="Martinez De Hurtado Yela Fermin" w:date="2024-10-02T12:19:00Z">
              <w:r w:rsidR="00EB4174" w:rsidDel="00D72E33">
                <w:delText>Not Applicable</w:delText>
              </w:r>
            </w:del>
          </w:p>
        </w:tc>
      </w:tr>
    </w:tbl>
    <w:p w14:paraId="77CC8BDB" w14:textId="77777777" w:rsidR="00317375" w:rsidRPr="003D1600" w:rsidRDefault="00317375" w:rsidP="00317375">
      <w:pPr>
        <w:pStyle w:val="HeadingA3"/>
      </w:pPr>
      <w:bookmarkStart w:id="4354" w:name="_Toc153298572"/>
      <w:bookmarkStart w:id="4355" w:name="_Toc153408833"/>
      <w:bookmarkStart w:id="4356" w:name="_Toc186795191"/>
      <w:r>
        <w:t>Phosphorus recovery from waste water</w:t>
      </w:r>
      <w:bookmarkEnd w:id="4354"/>
      <w:bookmarkEnd w:id="4355"/>
      <w:bookmarkEnd w:id="4356"/>
    </w:p>
    <w:p w14:paraId="7D1E509C" w14:textId="77777777" w:rsidR="00317375" w:rsidRPr="00854071" w:rsidRDefault="00317375" w:rsidP="002A651D">
      <w:pPr>
        <w:pStyle w:val="Boldunderline"/>
      </w:pPr>
      <w:r>
        <w:t>Activity description</w:t>
      </w:r>
    </w:p>
    <w:p w14:paraId="0F075AD9" w14:textId="77777777" w:rsidR="00317375" w:rsidRPr="00607BC8" w:rsidRDefault="00317375" w:rsidP="006661CD">
      <w:pPr>
        <w:pStyle w:val="Textoindependiente"/>
      </w:pPr>
      <w:r>
        <w:t xml:space="preserve">Construction, upgrade, </w:t>
      </w:r>
      <w:r w:rsidRPr="006661CD">
        <w:t>operation</w:t>
      </w:r>
      <w:r>
        <w:t xml:space="preserve"> and renewal of facilities for recovery of phosphorus from urban waste water treatment plants (WWTP) (aqueous phase and sludge) and from materials (i.e. ashes) after thermal oxidation (i.e. incineration) of sewage sludge. </w:t>
      </w:r>
    </w:p>
    <w:tbl>
      <w:tblPr>
        <w:tblStyle w:val="OWTable"/>
        <w:tblW w:w="5000" w:type="pct"/>
        <w:tblLayout w:type="fixed"/>
        <w:tblLook w:val="0400" w:firstRow="0" w:lastRow="0" w:firstColumn="0" w:lastColumn="0" w:noHBand="0" w:noVBand="1"/>
      </w:tblPr>
      <w:tblGrid>
        <w:gridCol w:w="2663"/>
        <w:gridCol w:w="6942"/>
      </w:tblGrid>
      <w:tr w:rsidR="00317375" w:rsidRPr="00607BC8" w14:paraId="1EC3BE41" w14:textId="77777777" w:rsidTr="0A974F12">
        <w:trPr>
          <w:tblHeader/>
        </w:trPr>
        <w:tc>
          <w:tcPr>
            <w:tcW w:w="2503" w:type="dxa"/>
            <w:tcBorders>
              <w:top w:val="nil"/>
              <w:bottom w:val="single" w:sz="4" w:space="0" w:color="000000" w:themeColor="text2"/>
            </w:tcBorders>
            <w:shd w:val="clear" w:color="auto" w:fill="auto"/>
            <w:vAlign w:val="bottom"/>
          </w:tcPr>
          <w:p w14:paraId="2834F925" w14:textId="77777777" w:rsidR="00317375" w:rsidRPr="00607BC8" w:rsidRDefault="00317375">
            <w:pPr>
              <w:pStyle w:val="TableHeadingText"/>
            </w:pPr>
            <w:r w:rsidRPr="00607BC8">
              <w:t>Eligibility</w:t>
            </w:r>
          </w:p>
        </w:tc>
        <w:tc>
          <w:tcPr>
            <w:tcW w:w="6524" w:type="dxa"/>
            <w:tcBorders>
              <w:top w:val="nil"/>
            </w:tcBorders>
            <w:shd w:val="clear" w:color="auto" w:fill="auto"/>
            <w:vAlign w:val="bottom"/>
          </w:tcPr>
          <w:p w14:paraId="1346D0C5" w14:textId="77777777" w:rsidR="00317375" w:rsidRPr="00607BC8" w:rsidRDefault="00317375" w:rsidP="4F9A2CA1">
            <w:pPr>
              <w:pStyle w:val="TableHeadingText"/>
              <w:rPr>
                <w:color w:val="002C77" w:themeColor="accent1"/>
              </w:rPr>
            </w:pPr>
            <w:r>
              <w:t>Criteria</w:t>
            </w:r>
            <w:r w:rsidRPr="4F9A2CA1">
              <w:rPr>
                <w:color w:val="002C77" w:themeColor="accent1"/>
              </w:rPr>
              <w:t xml:space="preserve"> </w:t>
            </w:r>
          </w:p>
        </w:tc>
      </w:tr>
      <w:tr w:rsidR="00317375" w:rsidRPr="00607BC8" w14:paraId="3B55843A" w14:textId="77777777" w:rsidTr="0A974F12">
        <w:tc>
          <w:tcPr>
            <w:tcW w:w="2503" w:type="dxa"/>
            <w:tcBorders>
              <w:top w:val="single" w:sz="4" w:space="0" w:color="000000" w:themeColor="text2"/>
              <w:bottom w:val="single" w:sz="4" w:space="0" w:color="000000" w:themeColor="text2"/>
            </w:tcBorders>
            <w:shd w:val="clear" w:color="auto" w:fill="C9E8D3" w:themeFill="accent5" w:themeFillTint="33"/>
          </w:tcPr>
          <w:p w14:paraId="56668F4A" w14:textId="77777777" w:rsidR="00317375" w:rsidRPr="00607BC8" w:rsidRDefault="00317375" w:rsidP="00181564">
            <w:pPr>
              <w:pStyle w:val="TableText"/>
            </w:pPr>
            <w:r w:rsidRPr="00607BC8">
              <w:t>EU Taxonomy consistent</w:t>
            </w:r>
          </w:p>
        </w:tc>
        <w:tc>
          <w:tcPr>
            <w:tcW w:w="6524" w:type="dxa"/>
            <w:shd w:val="clear" w:color="auto" w:fill="C9E8D3" w:themeFill="accent5" w:themeFillTint="33"/>
          </w:tcPr>
          <w:p w14:paraId="3793F542" w14:textId="77777777" w:rsidR="00317375" w:rsidRDefault="00317375">
            <w:pPr>
              <w:pStyle w:val="TableText"/>
            </w:pPr>
            <w:r w:rsidRPr="00675A7F">
              <w:rPr>
                <w:b/>
                <w:bCs/>
                <w:u w:val="single"/>
              </w:rPr>
              <w:t>All</w:t>
            </w:r>
            <w:r>
              <w:t xml:space="preserve"> 1. to 3. are complied with</w:t>
            </w:r>
            <w:r w:rsidR="30B6192A">
              <w:t xml:space="preserve"> </w:t>
            </w:r>
            <w:r w:rsidR="30B6192A" w:rsidRPr="4F9A2CA1">
              <w:rPr>
                <w:b/>
                <w:bCs/>
                <w:color w:val="002C77" w:themeColor="accent1"/>
              </w:rPr>
              <w:t>[LTO]</w:t>
            </w:r>
            <w:r>
              <w:t>:</w:t>
            </w:r>
          </w:p>
          <w:p w14:paraId="4234A39E" w14:textId="77777777" w:rsidR="00317375" w:rsidRPr="00607BC8" w:rsidRDefault="00317375" w:rsidP="00A46517">
            <w:pPr>
              <w:pStyle w:val="TableNumbered1"/>
              <w:numPr>
                <w:ilvl w:val="0"/>
                <w:numId w:val="184"/>
              </w:numPr>
            </w:pPr>
            <w:r w:rsidRPr="00607BC8">
              <w:t>The phosphorus recovery process (covering typically phosphorus salts such as struvite–magnesium ammonium phosphate) recovers at least 15% of the incoming phosphorus load; only the harvested material, such as struvite, is counted for the calculation of this threshold.</w:t>
            </w:r>
          </w:p>
          <w:p w14:paraId="7875B88A" w14:textId="77777777" w:rsidR="00317375" w:rsidRPr="00607BC8" w:rsidRDefault="00317375" w:rsidP="006661CD">
            <w:pPr>
              <w:pStyle w:val="TableNumbered1"/>
            </w:pPr>
            <w:r w:rsidRPr="00607BC8">
              <w:t>For down-stream recovery after sewage sludge thermal oxidation, the process recovers at least 80% of the incoming phosphorus load from the respective input material, such as sewage sludge ash.</w:t>
            </w:r>
          </w:p>
          <w:p w14:paraId="573585A9" w14:textId="77777777" w:rsidR="00317375" w:rsidRPr="00607BC8" w:rsidRDefault="00317375" w:rsidP="006661CD">
            <w:pPr>
              <w:pStyle w:val="TableNumbered1"/>
            </w:pPr>
            <w:r w:rsidRPr="00607BC8">
              <w:t>The phosphorus extracted out of the system is used either as a component material in a fertilising product</w:t>
            </w:r>
            <w:r w:rsidRPr="00607BC8">
              <w:rPr>
                <w:rStyle w:val="Refdenotaalpie"/>
              </w:rPr>
              <w:footnoteReference w:id="167"/>
            </w:r>
            <w:r w:rsidRPr="00607BC8">
              <w:t xml:space="preserve"> or in another field of application.</w:t>
            </w:r>
          </w:p>
        </w:tc>
      </w:tr>
      <w:tr w:rsidR="00317375" w:rsidRPr="00607BC8" w14:paraId="2CC4A2FF" w14:textId="77777777" w:rsidTr="0A974F12">
        <w:tc>
          <w:tcPr>
            <w:tcW w:w="2503" w:type="dxa"/>
            <w:tcBorders>
              <w:top w:val="single" w:sz="4" w:space="0" w:color="000000" w:themeColor="text2"/>
            </w:tcBorders>
            <w:shd w:val="clear" w:color="auto" w:fill="auto"/>
          </w:tcPr>
          <w:p w14:paraId="5ABE8B1F" w14:textId="77777777" w:rsidR="00317375" w:rsidRPr="00607BC8" w:rsidRDefault="00317375" w:rsidP="00181564">
            <w:pPr>
              <w:pStyle w:val="TableText"/>
            </w:pPr>
            <w:r w:rsidRPr="00607BC8">
              <w:t>Santander-specific</w:t>
            </w:r>
          </w:p>
        </w:tc>
        <w:tc>
          <w:tcPr>
            <w:tcW w:w="6524" w:type="dxa"/>
          </w:tcPr>
          <w:p w14:paraId="5AEC0D3C" w14:textId="7912D90D" w:rsidR="00317375" w:rsidRPr="00607BC8" w:rsidRDefault="00D72E33">
            <w:pPr>
              <w:pStyle w:val="TableText"/>
            </w:pPr>
            <w:ins w:id="4357" w:author="Martinez De Hurtado Yela Fermin" w:date="2024-10-02T12:19:00Z">
              <w:r w:rsidRPr="00D72E33">
                <w:t>For non-EU countries, same as EU taxonomy consistent criteria excepting compliance with LTO</w:t>
              </w:r>
            </w:ins>
            <w:del w:id="4358" w:author="Martinez De Hurtado Yela Fermin" w:date="2024-10-02T12:19:00Z">
              <w:r w:rsidR="00EB4174" w:rsidDel="00D72E33">
                <w:delText>Not Applicable</w:delText>
              </w:r>
            </w:del>
          </w:p>
        </w:tc>
      </w:tr>
    </w:tbl>
    <w:p w14:paraId="0EADCF35" w14:textId="77777777" w:rsidR="00317375" w:rsidRPr="003D1600" w:rsidRDefault="00317375" w:rsidP="00317375">
      <w:pPr>
        <w:pStyle w:val="HeadingA3"/>
      </w:pPr>
      <w:bookmarkStart w:id="4359" w:name="_Toc153298573"/>
      <w:bookmarkStart w:id="4360" w:name="_Toc153408834"/>
      <w:bookmarkStart w:id="4361" w:name="_Toc186795192"/>
      <w:r>
        <w:lastRenderedPageBreak/>
        <w:t>Production of alternative water resources for purposes other than human consumption</w:t>
      </w:r>
      <w:bookmarkEnd w:id="4359"/>
      <w:bookmarkEnd w:id="4360"/>
      <w:bookmarkEnd w:id="4361"/>
    </w:p>
    <w:p w14:paraId="3CF2CB11" w14:textId="77777777" w:rsidR="00317375" w:rsidRPr="00854071" w:rsidRDefault="00317375" w:rsidP="002A651D">
      <w:pPr>
        <w:pStyle w:val="Boldunderline"/>
      </w:pPr>
      <w:r>
        <w:t>Activity description</w:t>
      </w:r>
    </w:p>
    <w:p w14:paraId="20D43148" w14:textId="1798CEAE" w:rsidR="005D581A" w:rsidRDefault="005D581A" w:rsidP="005D581A">
      <w:pPr>
        <w:pStyle w:val="Textoindependiente"/>
        <w:rPr>
          <w:ins w:id="4362" w:author="Cisneros Morales Diana Karen" w:date="2024-04-08T10:40:00Z"/>
        </w:rPr>
      </w:pPr>
      <w:ins w:id="4363" w:author="Cisneros Morales Diana Karen" w:date="2024-04-08T10:40:00Z">
        <w:r>
          <w:t>Construction, extension, operation and renewal of facilities for producing reclaimed water, facilities for harvesting rain and storm water and facilities for collection and treatment of grey water. These alternative water resources are used to replace water from abstraction or from the drinking water supply systems and can be used for aquifer recharge, irrigation, industrial reuse, recreation and any other municipal use.</w:t>
        </w:r>
      </w:ins>
    </w:p>
    <w:p w14:paraId="49652876" w14:textId="568F5806" w:rsidR="00317375" w:rsidRDefault="00317375" w:rsidP="005D581A">
      <w:pPr>
        <w:pStyle w:val="Textoindependiente"/>
      </w:pPr>
      <w:del w:id="4364" w:author="Cisneros Morales Diana Karen" w:date="2024-04-08T10:40:00Z">
        <w:r w:rsidDel="005D581A">
          <w:delText>Construction, upgrade, operation and renewal of facilities for recovery of phosphorus from urban waste water treatment plants (WWTP) (aqueous phase and sludge) and from materials (i.e. ashes) after thermal oxidation (i.e.</w:delText>
        </w:r>
        <w:r w:rsidR="006661CD" w:rsidDel="005D581A">
          <w:delText>, </w:delText>
        </w:r>
        <w:r w:rsidDel="005D581A">
          <w:delText xml:space="preserve">incineration) of sewage sludge. </w:delText>
        </w:r>
      </w:del>
    </w:p>
    <w:tbl>
      <w:tblPr>
        <w:tblStyle w:val="OWTable"/>
        <w:tblW w:w="5000" w:type="pct"/>
        <w:tblLayout w:type="fixed"/>
        <w:tblLook w:val="0400" w:firstRow="0" w:lastRow="0" w:firstColumn="0" w:lastColumn="0" w:noHBand="0" w:noVBand="1"/>
      </w:tblPr>
      <w:tblGrid>
        <w:gridCol w:w="2663"/>
        <w:gridCol w:w="6942"/>
      </w:tblGrid>
      <w:tr w:rsidR="00317375" w:rsidRPr="004E6496" w14:paraId="14147E02" w14:textId="77777777" w:rsidTr="4F9A2CA1">
        <w:trPr>
          <w:tblHeader/>
        </w:trPr>
        <w:tc>
          <w:tcPr>
            <w:tcW w:w="2503" w:type="dxa"/>
            <w:tcBorders>
              <w:top w:val="nil"/>
              <w:bottom w:val="single" w:sz="4" w:space="0" w:color="000000" w:themeColor="text2"/>
            </w:tcBorders>
            <w:shd w:val="clear" w:color="auto" w:fill="auto"/>
            <w:vAlign w:val="bottom"/>
          </w:tcPr>
          <w:p w14:paraId="48CE162D" w14:textId="77777777" w:rsidR="00317375" w:rsidRPr="004E6496" w:rsidRDefault="00317375">
            <w:pPr>
              <w:pStyle w:val="TableHeadingText"/>
            </w:pPr>
            <w:r w:rsidRPr="004E6496">
              <w:t>Eligibility</w:t>
            </w:r>
          </w:p>
        </w:tc>
        <w:tc>
          <w:tcPr>
            <w:tcW w:w="6524" w:type="dxa"/>
            <w:tcBorders>
              <w:top w:val="nil"/>
            </w:tcBorders>
            <w:shd w:val="clear" w:color="auto" w:fill="auto"/>
            <w:vAlign w:val="bottom"/>
          </w:tcPr>
          <w:p w14:paraId="253597FD" w14:textId="77777777" w:rsidR="00317375" w:rsidRPr="004E6496" w:rsidRDefault="00317375">
            <w:pPr>
              <w:pStyle w:val="TableHeadingText"/>
            </w:pPr>
            <w:r w:rsidRPr="004E6496">
              <w:t>Criteria</w:t>
            </w:r>
            <w:r w:rsidRPr="004E6496">
              <w:rPr>
                <w:color w:val="002C77" w:themeColor="accent1"/>
              </w:rPr>
              <w:t xml:space="preserve"> </w:t>
            </w:r>
          </w:p>
        </w:tc>
      </w:tr>
      <w:tr w:rsidR="00317375" w:rsidRPr="004E6496" w14:paraId="7678906D" w14:textId="77777777" w:rsidTr="4F9A2CA1">
        <w:tc>
          <w:tcPr>
            <w:tcW w:w="2503" w:type="dxa"/>
            <w:tcBorders>
              <w:top w:val="single" w:sz="4" w:space="0" w:color="000000" w:themeColor="text2"/>
              <w:bottom w:val="single" w:sz="4" w:space="0" w:color="000000" w:themeColor="text2"/>
            </w:tcBorders>
            <w:shd w:val="clear" w:color="auto" w:fill="C9E8D3" w:themeFill="accent5" w:themeFillTint="33"/>
          </w:tcPr>
          <w:p w14:paraId="7132D5EF" w14:textId="77777777" w:rsidR="00317375" w:rsidRPr="004E6496" w:rsidRDefault="00317375" w:rsidP="00181564">
            <w:pPr>
              <w:pStyle w:val="TableText"/>
            </w:pPr>
            <w:r w:rsidRPr="004E6496">
              <w:t>EU Taxonomy consistent</w:t>
            </w:r>
          </w:p>
        </w:tc>
        <w:tc>
          <w:tcPr>
            <w:tcW w:w="6524" w:type="dxa"/>
            <w:shd w:val="clear" w:color="auto" w:fill="C9E8D3" w:themeFill="accent5" w:themeFillTint="33"/>
          </w:tcPr>
          <w:p w14:paraId="46462F67" w14:textId="77777777" w:rsidR="00317375" w:rsidRPr="004E6496" w:rsidRDefault="00317375" w:rsidP="00A46517">
            <w:pPr>
              <w:pStyle w:val="TableNumbered1"/>
              <w:numPr>
                <w:ilvl w:val="0"/>
                <w:numId w:val="185"/>
              </w:numPr>
            </w:pPr>
            <w:r w:rsidRPr="004E6496">
              <w:t xml:space="preserve">For production of reclaimed water, the activity complies with </w:t>
            </w:r>
            <w:r w:rsidR="00675A7F" w:rsidRPr="00675A7F">
              <w:rPr>
                <w:b/>
                <w:bCs/>
              </w:rPr>
              <w:t xml:space="preserve">all </w:t>
            </w:r>
            <w:r w:rsidR="00675A7F">
              <w:t xml:space="preserve">of </w:t>
            </w:r>
            <w:r w:rsidRPr="004E6496">
              <w:t>the following criteria:</w:t>
            </w:r>
          </w:p>
          <w:p w14:paraId="0D956CBF" w14:textId="77777777" w:rsidR="00317375" w:rsidRPr="004E6496" w:rsidRDefault="00FA61F8" w:rsidP="00FA61F8">
            <w:pPr>
              <w:pStyle w:val="TableNumbered2"/>
            </w:pPr>
            <w:r>
              <w:t>T</w:t>
            </w:r>
            <w:r w:rsidR="00317375" w:rsidRPr="004E6496">
              <w:t>he reclaimed water is fit for purpose for reuse</w:t>
            </w:r>
          </w:p>
          <w:p w14:paraId="38798533" w14:textId="77777777" w:rsidR="00317375" w:rsidRPr="004E6496" w:rsidRDefault="00FA61F8" w:rsidP="00FA61F8">
            <w:pPr>
              <w:pStyle w:val="TableNumbered2"/>
            </w:pPr>
            <w:r>
              <w:t>T</w:t>
            </w:r>
            <w:r w:rsidR="00317375" w:rsidRPr="004E6496">
              <w:t>he water reuse project has been authorised by the competent authority, in the framework of integrated water management and prioritizes viable water demand management and efficiency measures; This may be proven by its inclusion in a water management plan or drought management plan</w:t>
            </w:r>
          </w:p>
          <w:p w14:paraId="28F7B6A4" w14:textId="77777777" w:rsidR="00317375" w:rsidRPr="004E6496" w:rsidRDefault="00FA61F8" w:rsidP="00FA61F8">
            <w:pPr>
              <w:pStyle w:val="TableNumbered2"/>
            </w:pPr>
            <w:r>
              <w:t>F</w:t>
            </w:r>
            <w:r w:rsidR="00317375" w:rsidRPr="004E6496">
              <w:t>or reuse in agriculture, the assessments of the environmental risks, including the quantitative status of water bodies, are fully taken into account in the risk management plans</w:t>
            </w:r>
          </w:p>
          <w:p w14:paraId="4226857F" w14:textId="77777777" w:rsidR="00317375" w:rsidRPr="004E6496" w:rsidRDefault="00317375" w:rsidP="00FA61F8">
            <w:pPr>
              <w:pStyle w:val="TableNumbered1"/>
            </w:pPr>
            <w:r w:rsidRPr="004E6496">
              <w:t>For facilities for harvesting rain and storm water, the activity complies with</w:t>
            </w:r>
            <w:r w:rsidR="00675A7F">
              <w:t xml:space="preserve"> </w:t>
            </w:r>
            <w:r w:rsidR="00675A7F" w:rsidRPr="00675A7F">
              <w:rPr>
                <w:b/>
                <w:bCs/>
                <w:u w:val="single"/>
              </w:rPr>
              <w:t>all</w:t>
            </w:r>
            <w:r w:rsidR="00675A7F">
              <w:t xml:space="preserve"> of</w:t>
            </w:r>
            <w:r w:rsidRPr="004E6496">
              <w:t xml:space="preserve"> the following criteria:</w:t>
            </w:r>
          </w:p>
          <w:p w14:paraId="5ADC43C2" w14:textId="77777777" w:rsidR="00317375" w:rsidRPr="004E6496" w:rsidRDefault="00FA61F8" w:rsidP="00FA61F8">
            <w:pPr>
              <w:pStyle w:val="TableNumbered2"/>
            </w:pPr>
            <w:r>
              <w:t>T</w:t>
            </w:r>
            <w:r w:rsidR="00317375" w:rsidRPr="004E6496">
              <w:t>he resource (rain or storm water) is segregated at source and does not include waste water;</w:t>
            </w:r>
          </w:p>
          <w:p w14:paraId="4F205586" w14:textId="77777777" w:rsidR="00317375" w:rsidRPr="004E6496" w:rsidRDefault="00FA61F8" w:rsidP="00FA61F8">
            <w:pPr>
              <w:pStyle w:val="TableNumbered2"/>
            </w:pPr>
            <w:r>
              <w:t>T</w:t>
            </w:r>
            <w:r w:rsidR="00317375" w:rsidRPr="004E6496">
              <w:t>he water is suitable for reuse after proper treatment;</w:t>
            </w:r>
          </w:p>
          <w:p w14:paraId="267DCCAC" w14:textId="77777777" w:rsidR="00317375" w:rsidRPr="004E6496" w:rsidRDefault="00FA61F8" w:rsidP="00FA61F8">
            <w:pPr>
              <w:pStyle w:val="TableNumbered2"/>
            </w:pPr>
            <w:r>
              <w:t>T</w:t>
            </w:r>
            <w:r w:rsidR="00317375" w:rsidRPr="004E6496">
              <w:t>he facility is included in an instrument of urban planning or permitting, such as Master Plan or municipal planning.</w:t>
            </w:r>
          </w:p>
          <w:p w14:paraId="4321B7E7" w14:textId="77777777" w:rsidR="00317375" w:rsidRPr="004E6496" w:rsidRDefault="00317375" w:rsidP="00FA61F8">
            <w:pPr>
              <w:pStyle w:val="TableNumbered1"/>
            </w:pPr>
            <w:r>
              <w:t xml:space="preserve">For facilities for collection and treatment of grey waters, the activity complies with </w:t>
            </w:r>
            <w:r w:rsidR="00675A7F" w:rsidRPr="00675A7F">
              <w:rPr>
                <w:b/>
                <w:bCs/>
                <w:u w:val="single"/>
              </w:rPr>
              <w:t>all</w:t>
            </w:r>
            <w:r w:rsidR="00675A7F">
              <w:t xml:space="preserve"> of </w:t>
            </w:r>
            <w:r>
              <w:t>the following criteria</w:t>
            </w:r>
            <w:r w:rsidR="49593A3A">
              <w:t xml:space="preserve"> </w:t>
            </w:r>
            <w:r w:rsidR="49593A3A" w:rsidRPr="4F9A2CA1">
              <w:rPr>
                <w:b/>
                <w:bCs/>
                <w:color w:val="002C77" w:themeColor="accent1"/>
              </w:rPr>
              <w:t>[LTO]</w:t>
            </w:r>
            <w:r>
              <w:t>:</w:t>
            </w:r>
          </w:p>
          <w:p w14:paraId="7F98F573" w14:textId="77777777" w:rsidR="00317375" w:rsidRPr="004E6496" w:rsidRDefault="00FA61F8" w:rsidP="00FA61F8">
            <w:pPr>
              <w:pStyle w:val="TableNumbered2"/>
            </w:pPr>
            <w:r>
              <w:t>T</w:t>
            </w:r>
            <w:r w:rsidR="00317375" w:rsidRPr="004E6496">
              <w:t>he resource (grey water) is segregated at source;</w:t>
            </w:r>
          </w:p>
          <w:p w14:paraId="2A0D497F" w14:textId="77777777" w:rsidR="00317375" w:rsidRPr="004E6496" w:rsidRDefault="00FA61F8" w:rsidP="00FA61F8">
            <w:pPr>
              <w:pStyle w:val="TableNumbered2"/>
            </w:pPr>
            <w:r>
              <w:t>T</w:t>
            </w:r>
            <w:r w:rsidR="00317375" w:rsidRPr="004E6496">
              <w:t>he water is suitable for reuse after proper treatment;</w:t>
            </w:r>
          </w:p>
          <w:p w14:paraId="5AC94568" w14:textId="77777777" w:rsidR="00317375" w:rsidRPr="004E6496" w:rsidRDefault="00FA61F8" w:rsidP="00FA61F8">
            <w:pPr>
              <w:pStyle w:val="TableNumbered2"/>
            </w:pPr>
            <w:r>
              <w:t>T</w:t>
            </w:r>
            <w:r w:rsidR="00317375" w:rsidRPr="004E6496">
              <w:t>he performance is attested by a building certification or is available in the technical design documents.</w:t>
            </w:r>
          </w:p>
        </w:tc>
      </w:tr>
      <w:tr w:rsidR="00317375" w:rsidRPr="004E6496" w14:paraId="48847939" w14:textId="77777777" w:rsidTr="4F9A2CA1">
        <w:tc>
          <w:tcPr>
            <w:tcW w:w="2503" w:type="dxa"/>
            <w:tcBorders>
              <w:top w:val="single" w:sz="4" w:space="0" w:color="000000" w:themeColor="text2"/>
            </w:tcBorders>
            <w:shd w:val="clear" w:color="auto" w:fill="auto"/>
          </w:tcPr>
          <w:p w14:paraId="0A49AA26" w14:textId="77777777" w:rsidR="00317375" w:rsidRPr="004E6496" w:rsidRDefault="00317375" w:rsidP="00181564">
            <w:pPr>
              <w:pStyle w:val="TableText"/>
            </w:pPr>
            <w:r w:rsidRPr="004E6496">
              <w:t>Santander-specific</w:t>
            </w:r>
          </w:p>
        </w:tc>
        <w:tc>
          <w:tcPr>
            <w:tcW w:w="6524" w:type="dxa"/>
          </w:tcPr>
          <w:p w14:paraId="471133B8" w14:textId="77777777" w:rsidR="00317375" w:rsidRPr="004E6496" w:rsidRDefault="00317375" w:rsidP="00A46517">
            <w:pPr>
              <w:pStyle w:val="TableNumbered1"/>
              <w:numPr>
                <w:ilvl w:val="0"/>
                <w:numId w:val="186"/>
              </w:numPr>
            </w:pPr>
            <w:r w:rsidRPr="004E6496">
              <w:t xml:space="preserve">For production of reclaimed water, the activity complies with </w:t>
            </w:r>
            <w:r w:rsidR="00B159C7" w:rsidRPr="00B159C7">
              <w:rPr>
                <w:b/>
                <w:bCs/>
                <w:u w:val="single"/>
              </w:rPr>
              <w:t>all</w:t>
            </w:r>
            <w:r w:rsidR="00B159C7">
              <w:t xml:space="preserve"> of </w:t>
            </w:r>
            <w:r w:rsidRPr="004E6496">
              <w:t>the following criteria:</w:t>
            </w:r>
          </w:p>
          <w:p w14:paraId="79F9F15B" w14:textId="77777777" w:rsidR="00317375" w:rsidRPr="004E6496" w:rsidRDefault="00FA61F8" w:rsidP="00FA61F8">
            <w:pPr>
              <w:pStyle w:val="TableNumbered2"/>
            </w:pPr>
            <w:r>
              <w:t>T</w:t>
            </w:r>
            <w:r w:rsidR="00317375" w:rsidRPr="004E6496">
              <w:t>he reclaimed water is fit for purpose for reuse</w:t>
            </w:r>
          </w:p>
          <w:p w14:paraId="04AD3642" w14:textId="77777777" w:rsidR="00317375" w:rsidRPr="004E6496" w:rsidRDefault="00FA61F8" w:rsidP="00FA61F8">
            <w:pPr>
              <w:pStyle w:val="TableNumbered2"/>
            </w:pPr>
            <w:r>
              <w:t>T</w:t>
            </w:r>
            <w:r w:rsidR="00317375" w:rsidRPr="004E6496">
              <w:t>he water reuse project has been authorised by the competent authority and prioritizes viable water demand management and efficiency measures; This may be proven by its inclusion in a water management plan or drought management plan</w:t>
            </w:r>
          </w:p>
          <w:p w14:paraId="040741BF" w14:textId="77777777" w:rsidR="00317375" w:rsidRPr="004E6496" w:rsidRDefault="00FA61F8" w:rsidP="00FA61F8">
            <w:pPr>
              <w:pStyle w:val="TableNumbered2"/>
            </w:pPr>
            <w:r>
              <w:t>F</w:t>
            </w:r>
            <w:r w:rsidR="00317375" w:rsidRPr="004E6496">
              <w:t>or reuse in agriculture, the assessments of the environmental risks, including the quantitative status of water bodies, are fully taken into account in the risk management plans</w:t>
            </w:r>
          </w:p>
          <w:p w14:paraId="2571DF9B" w14:textId="77777777" w:rsidR="00317375" w:rsidRPr="004E6496" w:rsidRDefault="00317375" w:rsidP="00FA61F8">
            <w:pPr>
              <w:pStyle w:val="TableNumbered1"/>
            </w:pPr>
            <w:r w:rsidRPr="004E6496">
              <w:t>For facilities for harvesting rain and storm water, the activity complies with</w:t>
            </w:r>
            <w:r w:rsidR="00B159C7">
              <w:t xml:space="preserve"> </w:t>
            </w:r>
            <w:r w:rsidR="00B159C7" w:rsidRPr="00B159C7">
              <w:rPr>
                <w:b/>
                <w:bCs/>
                <w:u w:val="single"/>
              </w:rPr>
              <w:t>all</w:t>
            </w:r>
            <w:r w:rsidR="00B159C7">
              <w:t xml:space="preserve"> of</w:t>
            </w:r>
            <w:r w:rsidRPr="004E6496">
              <w:t xml:space="preserve"> the following criteria:</w:t>
            </w:r>
          </w:p>
          <w:p w14:paraId="1C9BFF06" w14:textId="77777777" w:rsidR="00317375" w:rsidRPr="004E6496" w:rsidRDefault="00FA61F8" w:rsidP="00FA61F8">
            <w:pPr>
              <w:pStyle w:val="TableNumbered2"/>
            </w:pPr>
            <w:r>
              <w:t>T</w:t>
            </w:r>
            <w:r w:rsidR="00317375" w:rsidRPr="004E6496">
              <w:t>he resource (rain or storm water) is segregated at source and does not include waste water;</w:t>
            </w:r>
          </w:p>
          <w:p w14:paraId="2793481F" w14:textId="77777777" w:rsidR="00317375" w:rsidRPr="004E6496" w:rsidRDefault="00FA61F8" w:rsidP="00FA61F8">
            <w:pPr>
              <w:pStyle w:val="TableNumbered2"/>
            </w:pPr>
            <w:r>
              <w:t>T</w:t>
            </w:r>
            <w:r w:rsidR="00317375" w:rsidRPr="004E6496">
              <w:t>he water is suitable for reuse after proper treatment;</w:t>
            </w:r>
          </w:p>
          <w:p w14:paraId="584296EA" w14:textId="77777777" w:rsidR="00317375" w:rsidRPr="004E6496" w:rsidRDefault="00317375" w:rsidP="00FA61F8">
            <w:pPr>
              <w:pStyle w:val="TableNumbered1"/>
            </w:pPr>
            <w:r w:rsidRPr="004E6496">
              <w:t>For facilities for collection and treatment of grey waters, the activity complies with</w:t>
            </w:r>
            <w:r w:rsidR="00B159C7">
              <w:t xml:space="preserve"> </w:t>
            </w:r>
            <w:r w:rsidR="00B159C7" w:rsidRPr="00B159C7">
              <w:rPr>
                <w:b/>
                <w:bCs/>
                <w:u w:val="single"/>
              </w:rPr>
              <w:t>all</w:t>
            </w:r>
            <w:r w:rsidR="00B159C7">
              <w:t xml:space="preserve"> of</w:t>
            </w:r>
            <w:r w:rsidRPr="004E6496">
              <w:t xml:space="preserve"> the following criteria:</w:t>
            </w:r>
          </w:p>
          <w:p w14:paraId="0DA47E0E" w14:textId="77777777" w:rsidR="00317375" w:rsidRPr="004E6496" w:rsidRDefault="00FA61F8" w:rsidP="00FA61F8">
            <w:pPr>
              <w:pStyle w:val="TableNumbered2"/>
            </w:pPr>
            <w:r>
              <w:t>T</w:t>
            </w:r>
            <w:r w:rsidR="00317375" w:rsidRPr="004E6496">
              <w:t>he resource (grey water) is segregated at source;</w:t>
            </w:r>
          </w:p>
          <w:p w14:paraId="7A8499E7" w14:textId="77777777" w:rsidR="00317375" w:rsidRPr="004E6496" w:rsidRDefault="00FA61F8" w:rsidP="00FA61F8">
            <w:pPr>
              <w:pStyle w:val="TableNumbered2"/>
            </w:pPr>
            <w:r>
              <w:t>T</w:t>
            </w:r>
            <w:r w:rsidR="00317375" w:rsidRPr="004E6496">
              <w:t>he water is suitable for reuse after proper treatment;</w:t>
            </w:r>
          </w:p>
          <w:p w14:paraId="4C11234F" w14:textId="77777777" w:rsidR="00317375" w:rsidRPr="004E6496" w:rsidRDefault="00FA61F8" w:rsidP="00FA61F8">
            <w:pPr>
              <w:pStyle w:val="TableNumbered2"/>
            </w:pPr>
            <w:r>
              <w:t>T</w:t>
            </w:r>
            <w:r w:rsidR="00317375" w:rsidRPr="004E6496">
              <w:t>he performance is attested by a building certification or is available in the technical design documents.</w:t>
            </w:r>
          </w:p>
        </w:tc>
      </w:tr>
    </w:tbl>
    <w:p w14:paraId="1D2B4C49" w14:textId="77777777" w:rsidR="00317375" w:rsidRPr="003D1600" w:rsidRDefault="00317375" w:rsidP="00317375">
      <w:pPr>
        <w:pStyle w:val="HeadingA3"/>
      </w:pPr>
      <w:bookmarkStart w:id="4365" w:name="_Toc153298574"/>
      <w:bookmarkStart w:id="4366" w:name="_Toc153408835"/>
      <w:bookmarkStart w:id="4367" w:name="_Toc186795193"/>
      <w:r>
        <w:lastRenderedPageBreak/>
        <w:t>Collection and transport of non-hazardous and hazardous waste</w:t>
      </w:r>
      <w:bookmarkEnd w:id="4365"/>
      <w:bookmarkEnd w:id="4366"/>
      <w:bookmarkEnd w:id="4367"/>
    </w:p>
    <w:p w14:paraId="211A586D" w14:textId="77777777" w:rsidR="00317375" w:rsidRPr="00854071" w:rsidRDefault="00317375" w:rsidP="002A651D">
      <w:pPr>
        <w:pStyle w:val="Boldunderline"/>
      </w:pPr>
      <w:r>
        <w:t>Activity description</w:t>
      </w:r>
    </w:p>
    <w:p w14:paraId="0ABF0127" w14:textId="77777777" w:rsidR="00317375" w:rsidRPr="002D301C" w:rsidRDefault="00317375" w:rsidP="00FA61F8">
      <w:pPr>
        <w:pStyle w:val="Textoindependiente"/>
        <w:rPr>
          <w:color w:val="404040"/>
          <w:shd w:val="clear" w:color="auto" w:fill="FFFFFF"/>
        </w:rPr>
      </w:pPr>
      <w:r>
        <w:t>Separate collection and transport of non-hazardous and hazardous</w:t>
      </w:r>
      <w:r>
        <w:rPr>
          <w:rStyle w:val="Refdenotaalpie"/>
        </w:rPr>
        <w:footnoteReference w:id="168"/>
      </w:r>
      <w:r>
        <w:t xml:space="preserve"> waste aimed at preparing for re-use</w:t>
      </w:r>
      <w:r>
        <w:rPr>
          <w:rStyle w:val="Refdenotaalpie"/>
        </w:rPr>
        <w:footnoteReference w:id="169"/>
      </w:r>
      <w:r>
        <w:t xml:space="preserve"> or recycling,</w:t>
      </w:r>
      <w:r>
        <w:rPr>
          <w:rStyle w:val="Refdenotaalpie"/>
        </w:rPr>
        <w:footnoteReference w:id="170"/>
      </w:r>
      <w:r>
        <w:t xml:space="preserve"> including the construction, operation and upgrade of facilities involved in the collection and transport of such waste, such as civic amenity centres and waste </w:t>
      </w:r>
      <w:r w:rsidRPr="00FA61F8">
        <w:t>transfer</w:t>
      </w:r>
      <w:r>
        <w:t xml:space="preserve"> stations, as a means for material recovery.</w:t>
      </w:r>
    </w:p>
    <w:tbl>
      <w:tblPr>
        <w:tblStyle w:val="OWTable"/>
        <w:tblW w:w="5000" w:type="pct"/>
        <w:tblLayout w:type="fixed"/>
        <w:tblLook w:val="0400" w:firstRow="0" w:lastRow="0" w:firstColumn="0" w:lastColumn="0" w:noHBand="0" w:noVBand="1"/>
      </w:tblPr>
      <w:tblGrid>
        <w:gridCol w:w="2663"/>
        <w:gridCol w:w="6942"/>
      </w:tblGrid>
      <w:tr w:rsidR="00317375" w:rsidRPr="002D301C" w14:paraId="0EB4692D" w14:textId="77777777">
        <w:trPr>
          <w:tblHeader/>
        </w:trPr>
        <w:tc>
          <w:tcPr>
            <w:tcW w:w="2503" w:type="dxa"/>
            <w:tcBorders>
              <w:top w:val="nil"/>
              <w:bottom w:val="single" w:sz="4" w:space="0" w:color="000000" w:themeColor="text1"/>
            </w:tcBorders>
            <w:shd w:val="clear" w:color="auto" w:fill="auto"/>
            <w:vAlign w:val="bottom"/>
          </w:tcPr>
          <w:p w14:paraId="5C9BE772" w14:textId="77777777" w:rsidR="00317375" w:rsidRPr="002D301C" w:rsidRDefault="00317375">
            <w:pPr>
              <w:pStyle w:val="TableHeadingText"/>
            </w:pPr>
            <w:r w:rsidRPr="002D301C">
              <w:t>Eligibility</w:t>
            </w:r>
          </w:p>
        </w:tc>
        <w:tc>
          <w:tcPr>
            <w:tcW w:w="6524" w:type="dxa"/>
            <w:tcBorders>
              <w:top w:val="nil"/>
            </w:tcBorders>
            <w:shd w:val="clear" w:color="auto" w:fill="auto"/>
            <w:vAlign w:val="bottom"/>
          </w:tcPr>
          <w:p w14:paraId="640AD5AE" w14:textId="77777777" w:rsidR="00317375" w:rsidRPr="002D301C" w:rsidRDefault="00317375">
            <w:pPr>
              <w:pStyle w:val="TableHeadingText"/>
            </w:pPr>
            <w:r w:rsidRPr="002D301C">
              <w:t>Criteria</w:t>
            </w:r>
            <w:r w:rsidRPr="002D301C">
              <w:rPr>
                <w:color w:val="002C77" w:themeColor="accent1"/>
              </w:rPr>
              <w:t xml:space="preserve"> </w:t>
            </w:r>
          </w:p>
        </w:tc>
      </w:tr>
      <w:tr w:rsidR="00317375" w:rsidRPr="002D301C" w14:paraId="6FCF93B2" w14:textId="77777777">
        <w:tc>
          <w:tcPr>
            <w:tcW w:w="2503" w:type="dxa"/>
            <w:tcBorders>
              <w:top w:val="single" w:sz="4" w:space="0" w:color="000000" w:themeColor="text1"/>
              <w:bottom w:val="single" w:sz="4" w:space="0" w:color="000000" w:themeColor="text1"/>
            </w:tcBorders>
            <w:shd w:val="clear" w:color="auto" w:fill="C9E8D3" w:themeFill="accent5" w:themeFillTint="33"/>
          </w:tcPr>
          <w:p w14:paraId="3A33AB94" w14:textId="77777777" w:rsidR="00317375" w:rsidRPr="002D301C" w:rsidRDefault="00317375" w:rsidP="00181564">
            <w:pPr>
              <w:pStyle w:val="TableText"/>
            </w:pPr>
            <w:r w:rsidRPr="002D301C">
              <w:t>EU Taxonomy consistent</w:t>
            </w:r>
          </w:p>
        </w:tc>
        <w:tc>
          <w:tcPr>
            <w:tcW w:w="6524" w:type="dxa"/>
            <w:shd w:val="clear" w:color="auto" w:fill="C9E8D3" w:themeFill="accent5" w:themeFillTint="33"/>
          </w:tcPr>
          <w:p w14:paraId="6B4A2A80" w14:textId="77777777" w:rsidR="00317375" w:rsidRPr="002D301C" w:rsidRDefault="00317375" w:rsidP="00FA61F8">
            <w:pPr>
              <w:pStyle w:val="TableText"/>
            </w:pPr>
            <w:r w:rsidRPr="00B159C7">
              <w:rPr>
                <w:b/>
                <w:bCs/>
                <w:u w:val="single"/>
              </w:rPr>
              <w:t>All</w:t>
            </w:r>
            <w:r w:rsidRPr="002D301C">
              <w:t xml:space="preserve"> 1. to 6. </w:t>
            </w:r>
            <w:r w:rsidRPr="00FA61F8">
              <w:t>are</w:t>
            </w:r>
            <w:r w:rsidRPr="002D301C">
              <w:t xml:space="preserve"> complied with:</w:t>
            </w:r>
          </w:p>
          <w:p w14:paraId="174D5342" w14:textId="77777777" w:rsidR="00317375" w:rsidRPr="002D301C" w:rsidRDefault="00317375" w:rsidP="00A46517">
            <w:pPr>
              <w:pStyle w:val="TableNumbered1"/>
              <w:numPr>
                <w:ilvl w:val="0"/>
                <w:numId w:val="187"/>
              </w:numPr>
            </w:pPr>
            <w:r w:rsidRPr="002D301C">
              <w:t>All separately collected and transported waste that is segregated at source is intended for preparation for reuse or recycling operations.</w:t>
            </w:r>
          </w:p>
          <w:p w14:paraId="0C7FCE0A" w14:textId="77777777" w:rsidR="00317375" w:rsidRPr="002D301C" w:rsidRDefault="00317375" w:rsidP="00FA61F8">
            <w:pPr>
              <w:pStyle w:val="TableNumbered1"/>
            </w:pPr>
            <w:r w:rsidRPr="002D301C">
              <w:t xml:space="preserve">Source segregated waste consisting of (i) paper and cardboard, (ii) textiles, (iii) biowaste, (iv) wood, (v) glass, (vi) waste from electrical and electronic </w:t>
            </w:r>
            <w:r w:rsidRPr="00AE4A34">
              <w:t>equipment (</w:t>
            </w:r>
            <w:hyperlink w:anchor="ListEEE" w:history="1">
              <w:r w:rsidRPr="00AE4A34">
                <w:rPr>
                  <w:rStyle w:val="Hipervnculo"/>
                  <w:color w:val="auto"/>
                  <w:highlight w:val="cyan"/>
                </w:rPr>
                <w:t>WEEE</w:t>
              </w:r>
            </w:hyperlink>
            <w:r w:rsidRPr="00AE4A34">
              <w:t>)</w:t>
            </w:r>
            <w:r w:rsidRPr="002D301C">
              <w:t xml:space="preserve"> or (vii) any type of hazardous waste is collected separately (i.e.</w:t>
            </w:r>
            <w:r w:rsidR="0012659F">
              <w:t>,</w:t>
            </w:r>
            <w:r w:rsidRPr="002D301C">
              <w:t xml:space="preserve"> in single fractions) and not commingled with other waste streams.</w:t>
            </w:r>
          </w:p>
          <w:p w14:paraId="1E101EEA" w14:textId="77777777" w:rsidR="00317375" w:rsidRPr="002D301C" w:rsidRDefault="00317375" w:rsidP="00FA61F8">
            <w:pPr>
              <w:pStyle w:val="TableNumbered1"/>
            </w:pPr>
            <w:r w:rsidRPr="002D301C">
              <w:t>For source segregated non-hazardous waste other than the fractions mentioned in point</w:t>
            </w:r>
            <w:r w:rsidR="00FA61F8">
              <w:t> </w:t>
            </w:r>
            <w:r w:rsidRPr="002D301C">
              <w:t>2., collection in co-mingled fractions takes place only if (a), (b) or (c) are verified:</w:t>
            </w:r>
          </w:p>
          <w:p w14:paraId="6B7EC335" w14:textId="77777777" w:rsidR="00317375" w:rsidRDefault="00FA61F8" w:rsidP="00FA61F8">
            <w:pPr>
              <w:pStyle w:val="TableNumbered2"/>
            </w:pPr>
            <w:r>
              <w:t>T</w:t>
            </w:r>
            <w:r w:rsidR="00317375" w:rsidRPr="002D301C">
              <w:t>he collecting of the respective types of waste together does not affect their potential to undergo preparing for re-use, recycling or other recovery operations;</w:t>
            </w:r>
          </w:p>
          <w:p w14:paraId="7913BE0A" w14:textId="77777777" w:rsidR="00317375" w:rsidRDefault="00FA61F8" w:rsidP="00FA61F8">
            <w:pPr>
              <w:pStyle w:val="TableNumbered2"/>
            </w:pPr>
            <w:r>
              <w:t>S</w:t>
            </w:r>
            <w:r w:rsidR="00317375" w:rsidRPr="002D301C">
              <w:t>eparate collection does not deliver the best environmental outcome when considering the overall environmental impacts of the management of the relevant waste streams;</w:t>
            </w:r>
          </w:p>
          <w:p w14:paraId="056E7428" w14:textId="77777777" w:rsidR="00317375" w:rsidRPr="002D301C" w:rsidRDefault="00FA61F8" w:rsidP="00FA61F8">
            <w:pPr>
              <w:pStyle w:val="TableNumbered2"/>
            </w:pPr>
            <w:r>
              <w:t>S</w:t>
            </w:r>
            <w:r w:rsidR="00317375" w:rsidRPr="002D301C">
              <w:t>eparate collection is not technically feasible taking into consideration good practices in waste collection;</w:t>
            </w:r>
          </w:p>
          <w:p w14:paraId="796AD302" w14:textId="77777777" w:rsidR="00317375" w:rsidRPr="002D301C" w:rsidRDefault="00317375" w:rsidP="00FA61F8">
            <w:pPr>
              <w:pStyle w:val="TableNumbered1"/>
            </w:pPr>
            <w:r w:rsidRPr="002D301C">
              <w:t>Different types of hazardous waste may be placed together in a hazardous waste box, cabinet or similar solution under the condition that each waste type is properly packaged to keep the waste separate in the box or cabinet and that hazardous waste is sorted in waste types after collection from households.</w:t>
            </w:r>
          </w:p>
          <w:p w14:paraId="122DE193" w14:textId="77777777" w:rsidR="00317375" w:rsidRPr="002D301C" w:rsidRDefault="00317375" w:rsidP="00FA61F8">
            <w:pPr>
              <w:pStyle w:val="TableNumbered1"/>
            </w:pPr>
            <w:r w:rsidRPr="002D301C">
              <w:t>For municipal waste streams, the activity complies with one of the following criteria:</w:t>
            </w:r>
          </w:p>
          <w:p w14:paraId="053382F9" w14:textId="77777777" w:rsidR="00317375" w:rsidRPr="002D301C" w:rsidRDefault="00FA61F8" w:rsidP="00FA61F8">
            <w:pPr>
              <w:pStyle w:val="TableNumbered2"/>
            </w:pPr>
            <w:r>
              <w:t>T</w:t>
            </w:r>
            <w:r w:rsidR="00317375" w:rsidRPr="002D301C">
              <w:t>he activity carries out municipal solid waste collection mainly via door-to-door collection schemes or supervised collection points;</w:t>
            </w:r>
          </w:p>
          <w:p w14:paraId="24343146" w14:textId="77777777" w:rsidR="00317375" w:rsidRPr="002D301C" w:rsidRDefault="00FA61F8" w:rsidP="00FA61F8">
            <w:pPr>
              <w:pStyle w:val="TableNumbered2"/>
            </w:pPr>
            <w:r>
              <w:t>T</w:t>
            </w:r>
            <w:r w:rsidR="00317375" w:rsidRPr="002D301C">
              <w:t>he activity carries out separate waste collection within publicly organised waste management systems where waste producers are charged based on a pay-as-you throw (PAYT) mechanism or other types incentives for waste segregation at source;</w:t>
            </w:r>
          </w:p>
          <w:p w14:paraId="0153015B" w14:textId="77777777" w:rsidR="00317375" w:rsidRPr="002D301C" w:rsidRDefault="00FA61F8" w:rsidP="00FA61F8">
            <w:pPr>
              <w:pStyle w:val="TableNumbered2"/>
            </w:pPr>
            <w:r>
              <w:t>T</w:t>
            </w:r>
            <w:r w:rsidR="00317375" w:rsidRPr="002D301C">
              <w:t>he activity carries out separate waste collection outside of publicly organised waste management systems that apply deposit and refund systems or other types of incentives for waste segregation at source.</w:t>
            </w:r>
          </w:p>
          <w:p w14:paraId="6867B901" w14:textId="77777777" w:rsidR="00317375" w:rsidRPr="002D301C" w:rsidRDefault="00317375" w:rsidP="00FA61F8">
            <w:pPr>
              <w:pStyle w:val="TableNumbered1"/>
            </w:pPr>
            <w:r w:rsidRPr="002D301C">
              <w:t>The activity continuously monitors the quantity and quality of wastes collected based on predefined Key Performance Indicators (KPIs) to comply with all of the following criteria:</w:t>
            </w:r>
          </w:p>
          <w:p w14:paraId="6E313700" w14:textId="77777777" w:rsidR="00317375" w:rsidRPr="002D301C" w:rsidRDefault="00FA61F8" w:rsidP="00FA61F8">
            <w:pPr>
              <w:pStyle w:val="TableNumbered2"/>
            </w:pPr>
            <w:r>
              <w:t>F</w:t>
            </w:r>
            <w:r w:rsidR="00317375" w:rsidRPr="002D301C">
              <w:t>ulfilling reporting obligations vis-a-vis relevant stakeholders, such as public authorities, Extended Producer Responsibility (EPR) schemes;</w:t>
            </w:r>
          </w:p>
          <w:p w14:paraId="7117E5EC" w14:textId="77777777" w:rsidR="00317375" w:rsidRDefault="00FA61F8" w:rsidP="00FA61F8">
            <w:pPr>
              <w:pStyle w:val="TableNumbered2"/>
            </w:pPr>
            <w:r>
              <w:t>P</w:t>
            </w:r>
            <w:r w:rsidR="00317375" w:rsidRPr="002D301C">
              <w:t>eriodically communicating relevant information to waste producers and the public in general;</w:t>
            </w:r>
          </w:p>
          <w:p w14:paraId="3CDC705E" w14:textId="77777777" w:rsidR="00317375" w:rsidRPr="002D301C" w:rsidRDefault="00317375" w:rsidP="00FA61F8">
            <w:pPr>
              <w:pStyle w:val="TableNumbered2"/>
            </w:pPr>
            <w:r w:rsidRPr="002D301C">
              <w:t>Undertaking corrective action where the KPIs deviate from applicable targets or benchmarks.</w:t>
            </w:r>
          </w:p>
        </w:tc>
      </w:tr>
      <w:tr w:rsidR="00317375" w:rsidRPr="002D301C" w14:paraId="2CA57FBF" w14:textId="77777777">
        <w:tc>
          <w:tcPr>
            <w:tcW w:w="2503" w:type="dxa"/>
            <w:tcBorders>
              <w:top w:val="single" w:sz="4" w:space="0" w:color="000000" w:themeColor="text1"/>
            </w:tcBorders>
            <w:shd w:val="clear" w:color="auto" w:fill="auto"/>
          </w:tcPr>
          <w:p w14:paraId="096213CC" w14:textId="77777777" w:rsidR="00317375" w:rsidRPr="002D301C" w:rsidRDefault="00317375" w:rsidP="00181564">
            <w:pPr>
              <w:pStyle w:val="TableText"/>
            </w:pPr>
            <w:r w:rsidRPr="002D301C">
              <w:lastRenderedPageBreak/>
              <w:t>Santander-specific</w:t>
            </w:r>
          </w:p>
        </w:tc>
        <w:tc>
          <w:tcPr>
            <w:tcW w:w="6524" w:type="dxa"/>
          </w:tcPr>
          <w:p w14:paraId="129E1D9A" w14:textId="77777777" w:rsidR="00317375" w:rsidRPr="002D301C" w:rsidRDefault="00317375" w:rsidP="0012659F">
            <w:pPr>
              <w:pStyle w:val="TableText"/>
              <w:keepNext/>
              <w:keepLines/>
            </w:pPr>
            <w:r w:rsidRPr="002D301C">
              <w:t>All 1. to 6. are complied with:</w:t>
            </w:r>
          </w:p>
          <w:p w14:paraId="56E26207" w14:textId="77777777" w:rsidR="00317375" w:rsidRPr="002D301C" w:rsidRDefault="00317375" w:rsidP="00A46517">
            <w:pPr>
              <w:pStyle w:val="TableNumbered1"/>
              <w:keepNext/>
              <w:keepLines/>
              <w:numPr>
                <w:ilvl w:val="0"/>
                <w:numId w:val="188"/>
              </w:numPr>
            </w:pPr>
            <w:r w:rsidRPr="002D301C">
              <w:t>All separately collected and transported waste that is segregated at source is intended for preparation for reuse or recycling operations.</w:t>
            </w:r>
          </w:p>
          <w:p w14:paraId="45D79284" w14:textId="77777777" w:rsidR="00317375" w:rsidRPr="002D301C" w:rsidRDefault="00317375" w:rsidP="0012659F">
            <w:pPr>
              <w:pStyle w:val="TableNumbered1"/>
              <w:keepNext/>
              <w:keepLines/>
            </w:pPr>
            <w:r w:rsidRPr="002D301C">
              <w:t xml:space="preserve">Source segregated waste consisting of (i) paper and cardboard, (ii) textiles, (iii) biowaste, (iv) wood, (v) glass, (vi) waste from electrical and electronic </w:t>
            </w:r>
            <w:r w:rsidRPr="00350BA8">
              <w:t xml:space="preserve">equipment </w:t>
            </w:r>
            <w:r w:rsidRPr="00350BA8">
              <w:rPr>
                <w:highlight w:val="cyan"/>
              </w:rPr>
              <w:t>(</w:t>
            </w:r>
            <w:hyperlink w:anchor="ListEEE" w:history="1">
              <w:r w:rsidRPr="00350BA8">
                <w:rPr>
                  <w:rStyle w:val="Hipervnculo"/>
                  <w:color w:val="auto"/>
                  <w:highlight w:val="cyan"/>
                </w:rPr>
                <w:t>WEEE</w:t>
              </w:r>
            </w:hyperlink>
            <w:r w:rsidRPr="00350BA8">
              <w:rPr>
                <w:highlight w:val="cyan"/>
              </w:rPr>
              <w:t>)</w:t>
            </w:r>
            <w:r w:rsidRPr="00350BA8">
              <w:t xml:space="preserve"> or (vii</w:t>
            </w:r>
            <w:r w:rsidRPr="002D301C">
              <w:t>) any type of hazardous waste is collected separately (i.e.</w:t>
            </w:r>
            <w:r w:rsidR="00FA61F8">
              <w:t>,</w:t>
            </w:r>
            <w:r w:rsidRPr="002D301C">
              <w:t xml:space="preserve"> in single fractions) and not commingled with other waste streams.</w:t>
            </w:r>
          </w:p>
          <w:p w14:paraId="7A1CA1F9" w14:textId="77777777" w:rsidR="00317375" w:rsidRPr="002D301C" w:rsidRDefault="00317375" w:rsidP="0012659F">
            <w:pPr>
              <w:pStyle w:val="TableNumbered1"/>
              <w:keepNext/>
              <w:keepLines/>
            </w:pPr>
            <w:r w:rsidRPr="002D301C">
              <w:t>For source segregated non-hazardous waste other than the fractions mentioned in point</w:t>
            </w:r>
            <w:r w:rsidR="00FA61F8">
              <w:t> </w:t>
            </w:r>
            <w:r w:rsidRPr="002D301C">
              <w:t>2., collection in co-mingled fractions takes place only if (</w:t>
            </w:r>
            <w:r>
              <w:t>A</w:t>
            </w:r>
            <w:r w:rsidRPr="002D301C">
              <w:t>), (</w:t>
            </w:r>
            <w:r>
              <w:t>B</w:t>
            </w:r>
            <w:r w:rsidRPr="002D301C">
              <w:t>) or (C) are verified:</w:t>
            </w:r>
          </w:p>
          <w:p w14:paraId="377ECD5C" w14:textId="77777777" w:rsidR="00317375" w:rsidRPr="002D301C" w:rsidRDefault="00FA61F8" w:rsidP="0012659F">
            <w:pPr>
              <w:pStyle w:val="TableNumbered2"/>
              <w:keepNext/>
              <w:keepLines/>
            </w:pPr>
            <w:r>
              <w:t>T</w:t>
            </w:r>
            <w:r w:rsidR="00317375" w:rsidRPr="002D301C">
              <w:t>he collecting of the respective types of waste together does not affect their potential to undergo preparing for re-use, recycling or other recovery operations;</w:t>
            </w:r>
          </w:p>
          <w:p w14:paraId="16991EA9" w14:textId="77777777" w:rsidR="00317375" w:rsidRPr="002D301C" w:rsidRDefault="00FA61F8" w:rsidP="0012659F">
            <w:pPr>
              <w:pStyle w:val="TableNumbered2"/>
              <w:keepNext/>
              <w:keepLines/>
            </w:pPr>
            <w:r>
              <w:t>S</w:t>
            </w:r>
            <w:r w:rsidR="00317375" w:rsidRPr="002D301C">
              <w:t>eparate collection does not deliver the best environmental outcome when considering the overall environmental impacts of the management of the relevant waste streams;</w:t>
            </w:r>
          </w:p>
          <w:p w14:paraId="0B3A03E0" w14:textId="77777777" w:rsidR="00317375" w:rsidRPr="002D301C" w:rsidRDefault="00FA61F8" w:rsidP="0012659F">
            <w:pPr>
              <w:pStyle w:val="TableNumbered2"/>
              <w:keepNext/>
              <w:keepLines/>
            </w:pPr>
            <w:r>
              <w:t>S</w:t>
            </w:r>
            <w:r w:rsidR="00317375" w:rsidRPr="002D301C">
              <w:t>eparate collection is not technically feasible taking into consideration good practices in waste collection;</w:t>
            </w:r>
          </w:p>
          <w:p w14:paraId="4BB370FB" w14:textId="77777777" w:rsidR="00317375" w:rsidRPr="002D301C" w:rsidRDefault="00317375" w:rsidP="0012659F">
            <w:pPr>
              <w:pStyle w:val="TableNumbered1"/>
              <w:keepNext/>
              <w:keepLines/>
            </w:pPr>
            <w:r w:rsidRPr="002D301C">
              <w:t>Different types of hazardous waste may be placed together in a hazardous waste box, cabinet or similar solution under the condition that each waste type is properly packaged to keep the waste separate in the box or cabinet and that hazardous waste is sorted in waste types after collection from households.</w:t>
            </w:r>
          </w:p>
          <w:p w14:paraId="3E022766" w14:textId="77777777" w:rsidR="00317375" w:rsidRPr="002D301C" w:rsidRDefault="00317375" w:rsidP="0012659F">
            <w:pPr>
              <w:pStyle w:val="TableNumbered1"/>
              <w:keepNext/>
              <w:keepLines/>
            </w:pPr>
            <w:r w:rsidRPr="002D301C">
              <w:t>For municipal waste streams, the activity complies with one of the following criteria:</w:t>
            </w:r>
          </w:p>
          <w:p w14:paraId="73AE4234" w14:textId="77777777" w:rsidR="00317375" w:rsidRPr="002D301C" w:rsidRDefault="00FA61F8" w:rsidP="0012659F">
            <w:pPr>
              <w:pStyle w:val="TableNumbered2"/>
              <w:keepNext/>
              <w:keepLines/>
            </w:pPr>
            <w:r>
              <w:t>T</w:t>
            </w:r>
            <w:r w:rsidR="00317375" w:rsidRPr="002D301C">
              <w:t>he activity carries out municipal solid waste collection mainly via door-to-door collection schemes or supervised collection points;</w:t>
            </w:r>
          </w:p>
          <w:p w14:paraId="7F2EB009" w14:textId="77777777" w:rsidR="00317375" w:rsidRPr="002D301C" w:rsidRDefault="00FA61F8" w:rsidP="0012659F">
            <w:pPr>
              <w:pStyle w:val="TableNumbered2"/>
              <w:keepNext/>
              <w:keepLines/>
            </w:pPr>
            <w:r>
              <w:t>T</w:t>
            </w:r>
            <w:r w:rsidR="00317375" w:rsidRPr="002D301C">
              <w:t>he activity carries out separate waste collection within publicly organised waste management systems where waste producers are charged based on a pay-as-you throw (PAYT) mechanism or other types incentives for waste segregation at source;</w:t>
            </w:r>
          </w:p>
          <w:p w14:paraId="3D243FE2" w14:textId="77777777" w:rsidR="00317375" w:rsidRPr="002D301C" w:rsidRDefault="00FA61F8" w:rsidP="0012659F">
            <w:pPr>
              <w:pStyle w:val="TableNumbered2"/>
              <w:keepNext/>
              <w:keepLines/>
            </w:pPr>
            <w:r>
              <w:t>T</w:t>
            </w:r>
            <w:r w:rsidR="00317375" w:rsidRPr="002D301C">
              <w:t>he activity carries out separate waste collection outside of publicly organised waste management systems that apply deposit and refund systems or other types of incentives for waste segregation at source.</w:t>
            </w:r>
          </w:p>
          <w:p w14:paraId="32B38942" w14:textId="77777777" w:rsidR="00317375" w:rsidRPr="002D301C" w:rsidRDefault="00317375" w:rsidP="0012659F">
            <w:pPr>
              <w:pStyle w:val="TableNumbered1"/>
              <w:keepNext/>
              <w:keepLines/>
            </w:pPr>
            <w:r w:rsidRPr="002D301C">
              <w:t>The activity continuously monitors the quantity and quality of wastes collected based on predefined Key Performance Indicators (KPIs) according to national standards.</w:t>
            </w:r>
          </w:p>
        </w:tc>
      </w:tr>
    </w:tbl>
    <w:p w14:paraId="642282E6" w14:textId="77777777" w:rsidR="003D6D6A" w:rsidRDefault="003D6D6A" w:rsidP="003D6D6A">
      <w:pPr>
        <w:pStyle w:val="Textoindependiente"/>
      </w:pPr>
      <w:bookmarkStart w:id="4368" w:name="_Toc153298575"/>
    </w:p>
    <w:p w14:paraId="1B049A75" w14:textId="77777777" w:rsidR="003D6D6A" w:rsidRDefault="003D6D6A" w:rsidP="003D6D6A">
      <w:pPr>
        <w:pStyle w:val="Textoindependiente"/>
      </w:pPr>
      <w:r>
        <w:br w:type="page"/>
      </w:r>
    </w:p>
    <w:p w14:paraId="1AA6395F" w14:textId="77777777" w:rsidR="00317375" w:rsidRPr="003D1600" w:rsidRDefault="00317375" w:rsidP="00317375">
      <w:pPr>
        <w:pStyle w:val="HeadingA3"/>
      </w:pPr>
      <w:bookmarkStart w:id="4369" w:name="_Toc153408836"/>
      <w:bookmarkStart w:id="4370" w:name="_Toc186795194"/>
      <w:r>
        <w:lastRenderedPageBreak/>
        <w:t>Treatment of hazardous waste</w:t>
      </w:r>
      <w:bookmarkEnd w:id="4368"/>
      <w:bookmarkEnd w:id="4369"/>
      <w:bookmarkEnd w:id="4370"/>
    </w:p>
    <w:p w14:paraId="75F3B432" w14:textId="77777777" w:rsidR="00317375" w:rsidRPr="00854071" w:rsidRDefault="00317375" w:rsidP="002A651D">
      <w:pPr>
        <w:pStyle w:val="Boldunderline"/>
      </w:pPr>
      <w:r>
        <w:t>Activity description</w:t>
      </w:r>
    </w:p>
    <w:p w14:paraId="2154D555" w14:textId="77777777" w:rsidR="00317375" w:rsidRPr="0087286D" w:rsidRDefault="00317375" w:rsidP="00DD20B8">
      <w:pPr>
        <w:pStyle w:val="Textoindependiente"/>
      </w:pPr>
      <w:r>
        <w:t xml:space="preserve">Construction, upgrade, and operation of dedicated facilities for the treatment of hazardous waste as a means for material recovery operations. </w:t>
      </w:r>
    </w:p>
    <w:tbl>
      <w:tblPr>
        <w:tblStyle w:val="OWTable"/>
        <w:tblW w:w="5000" w:type="pct"/>
        <w:tblLayout w:type="fixed"/>
        <w:tblLook w:val="0400" w:firstRow="0" w:lastRow="0" w:firstColumn="0" w:lastColumn="0" w:noHBand="0" w:noVBand="1"/>
      </w:tblPr>
      <w:tblGrid>
        <w:gridCol w:w="2663"/>
        <w:gridCol w:w="6942"/>
      </w:tblGrid>
      <w:tr w:rsidR="00317375" w:rsidRPr="0087286D" w14:paraId="7990FE0B" w14:textId="77777777" w:rsidTr="0A974F12">
        <w:trPr>
          <w:tblHeader/>
        </w:trPr>
        <w:tc>
          <w:tcPr>
            <w:tcW w:w="2503" w:type="dxa"/>
            <w:tcBorders>
              <w:top w:val="nil"/>
              <w:bottom w:val="single" w:sz="4" w:space="0" w:color="000000" w:themeColor="text2"/>
            </w:tcBorders>
            <w:shd w:val="clear" w:color="auto" w:fill="auto"/>
            <w:vAlign w:val="bottom"/>
          </w:tcPr>
          <w:p w14:paraId="4E88D866" w14:textId="77777777" w:rsidR="00317375" w:rsidRPr="0087286D" w:rsidRDefault="00317375">
            <w:pPr>
              <w:pStyle w:val="TableHeadingText"/>
            </w:pPr>
            <w:r w:rsidRPr="0087286D">
              <w:t>Eligibility</w:t>
            </w:r>
          </w:p>
        </w:tc>
        <w:tc>
          <w:tcPr>
            <w:tcW w:w="6524" w:type="dxa"/>
            <w:tcBorders>
              <w:top w:val="nil"/>
            </w:tcBorders>
            <w:shd w:val="clear" w:color="auto" w:fill="auto"/>
            <w:vAlign w:val="bottom"/>
          </w:tcPr>
          <w:p w14:paraId="72E29592" w14:textId="77777777" w:rsidR="00317375" w:rsidRPr="0087286D" w:rsidRDefault="00317375">
            <w:pPr>
              <w:pStyle w:val="TableHeadingText"/>
            </w:pPr>
            <w:r w:rsidRPr="0087286D">
              <w:t>Criteria</w:t>
            </w:r>
            <w:r w:rsidRPr="0087286D">
              <w:rPr>
                <w:color w:val="002C77" w:themeColor="accent1"/>
              </w:rPr>
              <w:t xml:space="preserve"> </w:t>
            </w:r>
          </w:p>
        </w:tc>
      </w:tr>
      <w:tr w:rsidR="00317375" w:rsidRPr="0087286D" w14:paraId="6E8689A8" w14:textId="77777777" w:rsidTr="0A974F12">
        <w:tc>
          <w:tcPr>
            <w:tcW w:w="2503" w:type="dxa"/>
            <w:tcBorders>
              <w:top w:val="single" w:sz="4" w:space="0" w:color="000000" w:themeColor="text2"/>
              <w:bottom w:val="single" w:sz="4" w:space="0" w:color="000000" w:themeColor="text2"/>
            </w:tcBorders>
            <w:shd w:val="clear" w:color="auto" w:fill="C9E8D3" w:themeFill="accent5" w:themeFillTint="33"/>
          </w:tcPr>
          <w:p w14:paraId="4A6EDD83" w14:textId="77777777" w:rsidR="00317375" w:rsidRPr="0087286D" w:rsidRDefault="00317375" w:rsidP="00181564">
            <w:pPr>
              <w:pStyle w:val="TableText"/>
            </w:pPr>
            <w:r w:rsidRPr="0087286D">
              <w:t>EU Taxonomy consistent</w:t>
            </w:r>
          </w:p>
        </w:tc>
        <w:tc>
          <w:tcPr>
            <w:tcW w:w="6524" w:type="dxa"/>
            <w:shd w:val="clear" w:color="auto" w:fill="C9E8D3" w:themeFill="accent5" w:themeFillTint="33"/>
          </w:tcPr>
          <w:p w14:paraId="1A34CBA0" w14:textId="77777777" w:rsidR="00317375" w:rsidRPr="0087286D" w:rsidRDefault="00317375">
            <w:pPr>
              <w:pStyle w:val="TableText"/>
            </w:pPr>
            <w:r w:rsidRPr="0087286D">
              <w:t>Either:</w:t>
            </w:r>
          </w:p>
          <w:p w14:paraId="76747537" w14:textId="34D5A579" w:rsidR="00317375" w:rsidRPr="0087286D" w:rsidRDefault="0013736F">
            <w:pPr>
              <w:pStyle w:val="TableText"/>
            </w:pPr>
            <w:ins w:id="4371" w:author="Cisneros Morales Diana Karen" w:date="2024-07-03T13:39:00Z">
              <w:r>
                <w:rPr>
                  <w:rStyle w:val="ui-provider"/>
                </w:rPr>
                <w:t>Circular economy activities related to the treatment of hazardous waste complies with a</w:t>
              </w:r>
            </w:ins>
            <w:del w:id="4372" w:author="Cisneros Morales Diana Karen" w:date="2024-07-03T13:39:00Z">
              <w:r w:rsidR="00317375" w:rsidRPr="0087286D" w:rsidDel="0013736F">
                <w:delText>A</w:delText>
              </w:r>
            </w:del>
            <w:r w:rsidR="00317375" w:rsidRPr="0087286D">
              <w:t>ll 1. to 3</w:t>
            </w:r>
            <w:del w:id="4373" w:author="Cisneros Morales Diana Karen" w:date="2024-07-03T13:40:00Z">
              <w:r w:rsidR="00317375" w:rsidRPr="0087286D" w:rsidDel="00735456">
                <w:delText>. are complied with</w:delText>
              </w:r>
            </w:del>
            <w:r w:rsidR="00317375" w:rsidRPr="0087286D">
              <w:t>:</w:t>
            </w:r>
          </w:p>
          <w:p w14:paraId="6CC1B2BE" w14:textId="77777777" w:rsidR="00317375" w:rsidRDefault="00317375" w:rsidP="00A46517">
            <w:pPr>
              <w:pStyle w:val="TableNumbered1"/>
              <w:numPr>
                <w:ilvl w:val="0"/>
                <w:numId w:val="189"/>
              </w:numPr>
            </w:pPr>
            <w:r w:rsidRPr="0087286D">
              <w:t>The activities consist of the material recovery of secondary raw materials (including chemical substances and critical raw materials) from source segregated hazardous waste.</w:t>
            </w:r>
          </w:p>
          <w:p w14:paraId="5DF3154A" w14:textId="77777777" w:rsidR="00317375" w:rsidRDefault="00317375" w:rsidP="00A46517">
            <w:pPr>
              <w:pStyle w:val="TableNumbered1"/>
              <w:numPr>
                <w:ilvl w:val="0"/>
                <w:numId w:val="189"/>
              </w:numPr>
            </w:pPr>
            <w:r w:rsidRPr="0087286D">
              <w:t>The recovered materials are substituting primary raw materials, including critical raw materials, or chemicals in production processes.</w:t>
            </w:r>
          </w:p>
          <w:p w14:paraId="518491DF" w14:textId="77777777" w:rsidR="00317375" w:rsidRPr="0087286D" w:rsidRDefault="00317375" w:rsidP="00A46517">
            <w:pPr>
              <w:pStyle w:val="TableNumbered1"/>
              <w:numPr>
                <w:ilvl w:val="0"/>
                <w:numId w:val="189"/>
              </w:numPr>
            </w:pPr>
            <w:r w:rsidRPr="0087286D">
              <w:t>The recovered materials comply with the applicable industry specifications, harmonized standards, or end-of-waste criteria</w:t>
            </w:r>
            <w:r w:rsidR="00F4564E">
              <w:rPr>
                <w:rStyle w:val="Refdenotaalpie"/>
              </w:rPr>
              <w:footnoteReference w:id="171"/>
            </w:r>
            <w:r w:rsidRPr="0087286D">
              <w:t xml:space="preserve">. </w:t>
            </w:r>
          </w:p>
          <w:p w14:paraId="65DCF79E" w14:textId="77777777" w:rsidR="00317375" w:rsidRPr="0087286D" w:rsidRDefault="00317375">
            <w:pPr>
              <w:pStyle w:val="TableText"/>
            </w:pPr>
          </w:p>
          <w:p w14:paraId="69145FE8" w14:textId="161CCFAC" w:rsidR="00317375" w:rsidRPr="0087286D" w:rsidRDefault="00317375">
            <w:pPr>
              <w:pStyle w:val="TableText"/>
            </w:pPr>
            <w:r w:rsidRPr="0087286D">
              <w:t xml:space="preserve">OR </w:t>
            </w:r>
            <w:ins w:id="4374" w:author="Cisneros Morales Diana Karen" w:date="2024-07-03T13:45:00Z">
              <w:r w:rsidR="009106AC" w:rsidRPr="001925D5">
                <w:rPr>
                  <w:i/>
                  <w:iCs/>
                  <w:rPrChange w:id="4375" w:author="Cisneros Morales Diana Karen" w:date="2024-07-03T13:46:00Z">
                    <w:rPr/>
                  </w:rPrChange>
                </w:rPr>
                <w:t>Pollution</w:t>
              </w:r>
            </w:ins>
            <w:ins w:id="4376" w:author="Cisneros Morales Diana Karen" w:date="2024-07-03T13:46:00Z">
              <w:r w:rsidR="00DA1C16">
                <w:rPr>
                  <w:i/>
                  <w:iCs/>
                </w:rPr>
                <w:t xml:space="preserve"> prevention</w:t>
              </w:r>
            </w:ins>
            <w:ins w:id="4377" w:author="Cisneros Morales Diana Karen" w:date="2024-07-03T13:45:00Z">
              <w:r w:rsidR="009106AC" w:rsidRPr="001925D5">
                <w:rPr>
                  <w:i/>
                  <w:iCs/>
                  <w:rPrChange w:id="4378" w:author="Cisneros Morales Diana Karen" w:date="2024-07-03T13:46:00Z">
                    <w:rPr/>
                  </w:rPrChange>
                </w:rPr>
                <w:t xml:space="preserve"> </w:t>
              </w:r>
              <w:r w:rsidR="001925D5" w:rsidRPr="001925D5">
                <w:rPr>
                  <w:i/>
                  <w:iCs/>
                  <w:rPrChange w:id="4379" w:author="Cisneros Morales Diana Karen" w:date="2024-07-03T13:46:00Z">
                    <w:rPr/>
                  </w:rPrChange>
                </w:rPr>
                <w:t>criteria</w:t>
              </w:r>
            </w:ins>
          </w:p>
          <w:p w14:paraId="4DB03C9E" w14:textId="77777777" w:rsidR="00317375" w:rsidRPr="0087286D" w:rsidRDefault="00317375">
            <w:pPr>
              <w:pStyle w:val="TableText"/>
            </w:pPr>
          </w:p>
          <w:p w14:paraId="7D126478" w14:textId="049C3878" w:rsidR="00317375" w:rsidRPr="0087286D" w:rsidRDefault="00751D9E">
            <w:pPr>
              <w:pStyle w:val="TableText"/>
            </w:pPr>
            <w:ins w:id="4380" w:author="Cisneros Morales Diana Karen" w:date="2024-07-03T15:53:00Z">
              <w:r>
                <w:rPr>
                  <w:rStyle w:val="ui-provider"/>
                </w:rPr>
                <w:t>Pollution</w:t>
              </w:r>
            </w:ins>
            <w:ins w:id="4381" w:author="Cisneros Morales Diana Karen" w:date="2024-07-03T15:54:00Z">
              <w:r>
                <w:rPr>
                  <w:rStyle w:val="ui-provider"/>
                </w:rPr>
                <w:t xml:space="preserve"> a</w:t>
              </w:r>
            </w:ins>
            <w:ins w:id="4382" w:author="Cisneros Morales Diana Karen" w:date="2024-07-03T15:53:00Z">
              <w:r>
                <w:rPr>
                  <w:rStyle w:val="ui-provider"/>
                </w:rPr>
                <w:t xml:space="preserve">ctivities related to the treatment of hazardous waste complies with </w:t>
              </w:r>
            </w:ins>
            <w:del w:id="4383" w:author="Cisneros Morales Diana Karen" w:date="2024-07-03T15:54:00Z">
              <w:r w:rsidR="00317375" w:rsidRPr="0087286D" w:rsidDel="00751D9E">
                <w:delText>A</w:delText>
              </w:r>
            </w:del>
            <w:ins w:id="4384" w:author="Cisneros Morales Diana Karen" w:date="2024-07-03T15:54:00Z">
              <w:r>
                <w:t>a</w:t>
              </w:r>
            </w:ins>
            <w:r w:rsidR="00317375" w:rsidRPr="0087286D">
              <w:t>ll 1. to 7</w:t>
            </w:r>
            <w:del w:id="4385" w:author="Cisneros Morales Diana Karen" w:date="2024-07-03T15:54:00Z">
              <w:r w:rsidR="00317375" w:rsidRPr="0087286D" w:rsidDel="00751D9E">
                <w:delText>. are complied with</w:delText>
              </w:r>
            </w:del>
            <w:r w:rsidR="00317375" w:rsidRPr="0087286D">
              <w:t>:</w:t>
            </w:r>
          </w:p>
          <w:p w14:paraId="45A53F16" w14:textId="77777777" w:rsidR="00317375" w:rsidRPr="0087286D" w:rsidRDefault="00317375" w:rsidP="00A46517">
            <w:pPr>
              <w:pStyle w:val="TableNumbered1"/>
              <w:numPr>
                <w:ilvl w:val="0"/>
                <w:numId w:val="190"/>
              </w:numPr>
            </w:pPr>
            <w:r w:rsidRPr="0087286D">
              <w:t>For waste treatment processes, the activity complies with the following criteria:</w:t>
            </w:r>
          </w:p>
          <w:p w14:paraId="6F72139E" w14:textId="77777777" w:rsidR="00317375" w:rsidRPr="0087286D" w:rsidRDefault="00317375" w:rsidP="003D6D6A">
            <w:pPr>
              <w:pStyle w:val="TableNumbered2"/>
            </w:pPr>
            <w:r w:rsidRPr="0087286D">
              <w:t>The activity complies with the requirements set out either in the best available techniques (BAT) conclusions for waste treatment or the best available techniques (BAT) conclusions for waste incineratio</w:t>
            </w:r>
            <w:r w:rsidRPr="00F4564E">
              <w:t>n.</w:t>
            </w:r>
            <w:r w:rsidRPr="00F4564E">
              <w:rPr>
                <w:rStyle w:val="Refdenotaalpie"/>
              </w:rPr>
              <w:footnoteReference w:id="172"/>
            </w:r>
            <w:r w:rsidRPr="00F4564E">
              <w:t xml:space="preserve"> </w:t>
            </w:r>
          </w:p>
          <w:p w14:paraId="0667926F" w14:textId="77777777" w:rsidR="00317375" w:rsidRDefault="00317375" w:rsidP="003D6D6A">
            <w:pPr>
              <w:pStyle w:val="TableNumbered2"/>
            </w:pPr>
            <w:r w:rsidRPr="0087286D">
              <w:t>During the pre-acceptance procedures, detailed information is gathered including expected volumes of waste, composition, and the anticipated arrival date at the waste treatment plant, as well as, the origin of the waste (e.g. producer details, nature of the process producing the waste).</w:t>
            </w:r>
          </w:p>
          <w:p w14:paraId="4E694D84" w14:textId="77777777" w:rsidR="00317375" w:rsidRPr="0087286D" w:rsidRDefault="00317375" w:rsidP="003D6D6A">
            <w:pPr>
              <w:pStyle w:val="TableNumbered2"/>
            </w:pPr>
            <w:r w:rsidRPr="0087286D">
              <w:t>The following elements are in place during the acceptance procedures:</w:t>
            </w:r>
          </w:p>
          <w:p w14:paraId="38CFACB3" w14:textId="77777777" w:rsidR="00317375" w:rsidRPr="0087286D" w:rsidRDefault="003D6D6A" w:rsidP="003D6D6A">
            <w:pPr>
              <w:pStyle w:val="TableNumbered3"/>
            </w:pPr>
            <w:r>
              <w:t>A</w:t>
            </w:r>
            <w:r w:rsidR="00317375" w:rsidRPr="0087286D">
              <w:t xml:space="preserve"> reception facility equipped with a laboratory to analyse samples on site (or sub-contract analyses to accredited external contract laboratories); </w:t>
            </w:r>
          </w:p>
          <w:p w14:paraId="12213083" w14:textId="77777777" w:rsidR="00317375" w:rsidRPr="0087286D" w:rsidRDefault="003D6D6A" w:rsidP="003D6D6A">
            <w:pPr>
              <w:pStyle w:val="TableNumbered3"/>
            </w:pPr>
            <w:r>
              <w:t>D</w:t>
            </w:r>
            <w:r w:rsidR="00317375" w:rsidRPr="0087286D">
              <w:t>ocumented sampling procedure consistent with relevant standards, such as EN 14899:200550;</w:t>
            </w:r>
          </w:p>
          <w:p w14:paraId="1E4ED122" w14:textId="77777777" w:rsidR="00317375" w:rsidRPr="0087286D" w:rsidRDefault="003D6D6A" w:rsidP="003D6D6A">
            <w:pPr>
              <w:pStyle w:val="TableNumbered3"/>
            </w:pPr>
            <w:r>
              <w:t>D</w:t>
            </w:r>
            <w:r w:rsidR="00317375" w:rsidRPr="0087286D">
              <w:t>ocumented analysis of the relevant physico-chemical parameters for the treatment;</w:t>
            </w:r>
          </w:p>
          <w:p w14:paraId="50B9BA07" w14:textId="77777777" w:rsidR="00317375" w:rsidRPr="0087286D" w:rsidRDefault="003D6D6A" w:rsidP="003D6D6A">
            <w:pPr>
              <w:pStyle w:val="TableNumbered3"/>
            </w:pPr>
            <w:r>
              <w:t>A</w:t>
            </w:r>
            <w:r w:rsidR="00317375" w:rsidRPr="0087286D">
              <w:t xml:space="preserve"> dedicated quarantine waste storage area, as well as written procedures to manage non-accepted waste.</w:t>
            </w:r>
          </w:p>
          <w:p w14:paraId="00226C9F" w14:textId="77777777" w:rsidR="00317375" w:rsidRDefault="00317375" w:rsidP="003D6D6A">
            <w:pPr>
              <w:pStyle w:val="TableNumbered2"/>
            </w:pPr>
            <w:r w:rsidRPr="0087286D">
              <w:t xml:space="preserve">Activities are only eligible if a suitable treatment route is available and the disposal or recovery route for the output of the treatment is determined; </w:t>
            </w:r>
          </w:p>
          <w:p w14:paraId="43ADCD94" w14:textId="77777777" w:rsidR="00317375" w:rsidRPr="0087286D" w:rsidRDefault="00317375" w:rsidP="003D6D6A">
            <w:pPr>
              <w:pStyle w:val="TableNumbered2"/>
            </w:pPr>
            <w:r w:rsidRPr="0087286D">
              <w:t>For 'Blending or mixing activities’ prior to submission to activities such as biological treatment, physico-chemical treatment, solvent reclamation/regeneration, recovery of components used for pollution abatement, etc., dilution is not used to lower the concentration of hazardous substances, i.e., dilution is not used as a ‘substitute’ to the adequate treatment of the waste.</w:t>
            </w:r>
          </w:p>
          <w:p w14:paraId="7DB47AFC" w14:textId="77777777" w:rsidR="00317375" w:rsidRPr="0087286D" w:rsidRDefault="00317375" w:rsidP="003D6D6A">
            <w:pPr>
              <w:pStyle w:val="TableNumbered1"/>
            </w:pPr>
            <w:r w:rsidRPr="0087286D">
              <w:t>For the physico-chemical treatment of solid or pasty waste, any treatment prior to final disposal, such as in hazardous waste landfills, is designed to fulfil the following requirements:</w:t>
            </w:r>
          </w:p>
          <w:p w14:paraId="0FDF0412" w14:textId="77777777" w:rsidR="00317375" w:rsidRPr="0087286D" w:rsidRDefault="003D6D6A" w:rsidP="003D6D6A">
            <w:pPr>
              <w:pStyle w:val="TableNumbered2"/>
            </w:pPr>
            <w:r>
              <w:t>L</w:t>
            </w:r>
            <w:r w:rsidR="00317375" w:rsidRPr="0087286D">
              <w:t>imit at 6% the Total Organic Carbon (TOC) maximum concentration in each single input waste to the landfill;</w:t>
            </w:r>
          </w:p>
          <w:p w14:paraId="79ABD704" w14:textId="77777777" w:rsidR="00317375" w:rsidRPr="0087286D" w:rsidRDefault="003D6D6A" w:rsidP="003D6D6A">
            <w:pPr>
              <w:pStyle w:val="TableNumbered2"/>
            </w:pPr>
            <w:r>
              <w:lastRenderedPageBreak/>
              <w:t>L</w:t>
            </w:r>
            <w:r w:rsidR="00317375" w:rsidRPr="0087286D">
              <w:t>imit at 1 000 mg/kg dry matter Dissolved Organic Carbon (DOC) content of the output waste after a leaching test with L/S = 10 l/kg.</w:t>
            </w:r>
          </w:p>
          <w:p w14:paraId="5064A24C" w14:textId="77777777" w:rsidR="00317375" w:rsidRPr="0087286D" w:rsidRDefault="00317375" w:rsidP="00FD2ADA">
            <w:pPr>
              <w:pStyle w:val="TableNumbered1"/>
              <w:keepNext/>
              <w:keepLines/>
            </w:pPr>
            <w:r w:rsidRPr="0087286D">
              <w:t>For the physico-chemical treatment of waste with calorific value, measures are taken in order to avoid dilution and dispersion of hazardous substances and any high loads released into the air; Any treatment installation prior to final thermal treatments (incineration or co-incineration) is to be designed with the purpose of limiting the content of hazardous substances.</w:t>
            </w:r>
          </w:p>
          <w:p w14:paraId="3FB3228A" w14:textId="77777777" w:rsidR="00317375" w:rsidRPr="0087286D" w:rsidRDefault="00317375" w:rsidP="003D6D6A">
            <w:pPr>
              <w:pStyle w:val="TableNumbered1"/>
            </w:pPr>
            <w:r w:rsidRPr="0087286D">
              <w:t>The treatment of aqueous liquid waste complied with the criteria:</w:t>
            </w:r>
          </w:p>
          <w:p w14:paraId="5640D54F" w14:textId="77777777" w:rsidR="00317375" w:rsidRPr="003D6D6A" w:rsidRDefault="00317375" w:rsidP="003D6D6A">
            <w:pPr>
              <w:pStyle w:val="TableNumbered2"/>
            </w:pPr>
            <w:r w:rsidRPr="0087286D">
              <w:t xml:space="preserve">Dissolved Organic Carbon DOC elimination of &gt;70% in 7 days (&gt;80% when adapted </w:t>
            </w:r>
            <w:r w:rsidRPr="003D6D6A">
              <w:t>inoculum is used) in accordance with EN ISO 988852, or other commonly accepted, equivalent industry standards and methodologies used to assess bio-elimination and related performances.</w:t>
            </w:r>
          </w:p>
          <w:p w14:paraId="104414FD" w14:textId="77777777" w:rsidR="00317375" w:rsidRPr="0087286D" w:rsidRDefault="00317375" w:rsidP="003D6D6A">
            <w:pPr>
              <w:pStyle w:val="TableNumbered2"/>
            </w:pPr>
            <w:r w:rsidRPr="003D6D6A">
              <w:t xml:space="preserve">All waste </w:t>
            </w:r>
            <w:r w:rsidRPr="008349AC">
              <w:t xml:space="preserve">containing </w:t>
            </w:r>
            <w:hyperlink w:anchor="POPsubstance" w:history="1">
              <w:r w:rsidRPr="008349AC">
                <w:rPr>
                  <w:rStyle w:val="Hipervnculo"/>
                  <w:color w:val="auto"/>
                  <w:highlight w:val="cyan"/>
                </w:rPr>
                <w:t>POP</w:t>
              </w:r>
            </w:hyperlink>
            <w:r w:rsidRPr="008349AC">
              <w:t xml:space="preserve"> substances </w:t>
            </w:r>
            <w:r w:rsidRPr="003D6D6A">
              <w:t>is controlled and traced as hazardous</w:t>
            </w:r>
            <w:r w:rsidRPr="0087286D">
              <w:t xml:space="preserve"> waste.</w:t>
            </w:r>
          </w:p>
          <w:p w14:paraId="1EE5E6DC" w14:textId="77777777" w:rsidR="00317375" w:rsidRPr="0087286D" w:rsidRDefault="00317375" w:rsidP="003D6D6A">
            <w:pPr>
              <w:pStyle w:val="TableNumbered1"/>
            </w:pPr>
            <w:r w:rsidRPr="0087286D">
              <w:t>The tracking system in place in the installations based on the best practices allows the monitoring of:</w:t>
            </w:r>
          </w:p>
          <w:p w14:paraId="74D63B31" w14:textId="77777777" w:rsidR="00317375" w:rsidRPr="0087286D" w:rsidRDefault="003D6D6A" w:rsidP="003D6D6A">
            <w:pPr>
              <w:pStyle w:val="TableNumbered2"/>
            </w:pPr>
            <w:r>
              <w:t>T</w:t>
            </w:r>
            <w:r w:rsidR="00317375" w:rsidRPr="0087286D">
              <w:t>he effective separation of each part of a product or waste such as waste equipment, containing or contaminated with POP above the respective concentration limit</w:t>
            </w:r>
          </w:p>
          <w:p w14:paraId="59A9CC9F" w14:textId="77777777" w:rsidR="00317375" w:rsidRPr="00DA589E" w:rsidRDefault="003D6D6A" w:rsidP="003D6D6A">
            <w:pPr>
              <w:pStyle w:val="TableNumbered2"/>
            </w:pPr>
            <w:r>
              <w:t>T</w:t>
            </w:r>
            <w:r w:rsidR="00317375" w:rsidRPr="0087286D">
              <w:t xml:space="preserve">he effective destruction or irreversible transformation of </w:t>
            </w:r>
            <w:r w:rsidR="00317375" w:rsidRPr="00DA589E">
              <w:t xml:space="preserve">the </w:t>
            </w:r>
            <w:hyperlink w:anchor="POP_DangerousGoods" w:history="1">
              <w:r w:rsidR="00317375" w:rsidRPr="00DA589E">
                <w:rPr>
                  <w:rStyle w:val="Hipervnculo"/>
                  <w:color w:val="auto"/>
                  <w:highlight w:val="cyan"/>
                </w:rPr>
                <w:t>POP waste</w:t>
              </w:r>
            </w:hyperlink>
            <w:r w:rsidR="00317375" w:rsidRPr="00DA589E">
              <w:t>.</w:t>
            </w:r>
          </w:p>
          <w:p w14:paraId="621BD97C" w14:textId="77777777" w:rsidR="00317375" w:rsidRPr="0087286D" w:rsidRDefault="00317375" w:rsidP="003D6D6A">
            <w:pPr>
              <w:pStyle w:val="TableNumbered1"/>
            </w:pPr>
            <w:r w:rsidRPr="0087286D">
              <w:t>Installations likely to treat waste consisting of, containing or contaminated with mercury or mercury compounds, implement a traceability system ensuring the monitor of the effective safe fate of mercury and mercury compounds in appropriate final destination.</w:t>
            </w:r>
          </w:p>
          <w:p w14:paraId="61734F33" w14:textId="77777777" w:rsidR="00317375" w:rsidRPr="0087286D" w:rsidRDefault="00317375" w:rsidP="003D6D6A">
            <w:pPr>
              <w:pStyle w:val="TableNumbered1"/>
            </w:pPr>
            <w:r w:rsidRPr="0087286D">
              <w:t>For the (non-combustion) treatment of healthcare waste:</w:t>
            </w:r>
          </w:p>
          <w:p w14:paraId="1FB2399C" w14:textId="77777777" w:rsidR="00317375" w:rsidRPr="003D6D6A" w:rsidRDefault="00317375" w:rsidP="00B52A1A">
            <w:pPr>
              <w:pStyle w:val="TableNumbered2"/>
            </w:pPr>
            <w:r w:rsidRPr="0087286D">
              <w:t xml:space="preserve">The </w:t>
            </w:r>
            <w:r w:rsidRPr="003D6D6A">
              <w:t xml:space="preserve">installation implements the best practices set out in the WHO handbook on safe management of wastes from health-care activities; </w:t>
            </w:r>
          </w:p>
          <w:p w14:paraId="1358E699" w14:textId="77777777" w:rsidR="00317375" w:rsidRPr="0087286D" w:rsidRDefault="00317375" w:rsidP="00B52A1A">
            <w:pPr>
              <w:pStyle w:val="TableNumbered2"/>
            </w:pPr>
            <w:r w:rsidRPr="003D6D6A">
              <w:t>A non-combustion healthcare waste installation has specific acceptance procedure,</w:t>
            </w:r>
            <w:r w:rsidRPr="0087286D">
              <w:t xml:space="preserve"> monitors and can prove that the following types of healthcare waste are not accepted for treatment:</w:t>
            </w:r>
          </w:p>
          <w:p w14:paraId="549335A7" w14:textId="77777777" w:rsidR="00317375" w:rsidRPr="003D6D6A" w:rsidRDefault="003D6D6A" w:rsidP="00B52A1A">
            <w:pPr>
              <w:pStyle w:val="TableNumbered3"/>
            </w:pPr>
            <w:r>
              <w:t>C</w:t>
            </w:r>
            <w:r w:rsidR="00317375" w:rsidRPr="003D6D6A">
              <w:t>ytotoxic waste;</w:t>
            </w:r>
          </w:p>
          <w:p w14:paraId="2E7E18BE" w14:textId="77777777" w:rsidR="00317375" w:rsidRPr="003D6D6A" w:rsidRDefault="003D6D6A" w:rsidP="00B52A1A">
            <w:pPr>
              <w:pStyle w:val="TableNumbered3"/>
            </w:pPr>
            <w:r>
              <w:t>P</w:t>
            </w:r>
            <w:r w:rsidR="00317375" w:rsidRPr="003D6D6A">
              <w:t>harmaceutical waste;</w:t>
            </w:r>
          </w:p>
          <w:p w14:paraId="3687F908" w14:textId="77777777" w:rsidR="00317375" w:rsidRPr="003D6D6A" w:rsidRDefault="003D6D6A" w:rsidP="00B52A1A">
            <w:pPr>
              <w:pStyle w:val="TableNumbered3"/>
            </w:pPr>
            <w:r>
              <w:t>C</w:t>
            </w:r>
            <w:r w:rsidR="00317375" w:rsidRPr="003D6D6A">
              <w:t>hemical waste;</w:t>
            </w:r>
          </w:p>
          <w:p w14:paraId="196970BD" w14:textId="77777777" w:rsidR="00317375" w:rsidRDefault="003D6D6A" w:rsidP="00B52A1A">
            <w:pPr>
              <w:pStyle w:val="TableNumbered3"/>
            </w:pPr>
            <w:r>
              <w:t>R</w:t>
            </w:r>
            <w:r w:rsidR="00317375" w:rsidRPr="003D6D6A">
              <w:t>adioactive</w:t>
            </w:r>
            <w:r w:rsidR="00317375" w:rsidRPr="0087286D">
              <w:t xml:space="preserve"> waste.</w:t>
            </w:r>
          </w:p>
          <w:p w14:paraId="7D16CB6A" w14:textId="77777777" w:rsidR="00317375" w:rsidRPr="0087286D" w:rsidRDefault="00317375" w:rsidP="003D6D6A">
            <w:pPr>
              <w:pStyle w:val="TableText"/>
            </w:pPr>
            <w:r w:rsidRPr="003D6D6A">
              <w:t>The</w:t>
            </w:r>
            <w:r w:rsidRPr="0087286D">
              <w:t xml:space="preserve"> technologies used are certified by an independent certification body.</w:t>
            </w:r>
          </w:p>
        </w:tc>
      </w:tr>
      <w:tr w:rsidR="00317375" w:rsidRPr="0087286D" w14:paraId="3805B6B8" w14:textId="77777777" w:rsidTr="0A974F12">
        <w:tc>
          <w:tcPr>
            <w:tcW w:w="2503" w:type="dxa"/>
            <w:tcBorders>
              <w:top w:val="single" w:sz="4" w:space="0" w:color="000000" w:themeColor="text2"/>
            </w:tcBorders>
            <w:shd w:val="clear" w:color="auto" w:fill="auto"/>
          </w:tcPr>
          <w:p w14:paraId="3A5BDE74" w14:textId="77777777" w:rsidR="00317375" w:rsidRPr="0087286D" w:rsidRDefault="00317375" w:rsidP="00181564">
            <w:pPr>
              <w:pStyle w:val="TableText"/>
            </w:pPr>
            <w:r w:rsidRPr="0087286D">
              <w:lastRenderedPageBreak/>
              <w:t>Santander-specific</w:t>
            </w:r>
          </w:p>
        </w:tc>
        <w:tc>
          <w:tcPr>
            <w:tcW w:w="6524" w:type="dxa"/>
          </w:tcPr>
          <w:p w14:paraId="7171DBAF" w14:textId="77777777" w:rsidR="00317375" w:rsidRPr="0087286D" w:rsidRDefault="0061303E">
            <w:pPr>
              <w:pStyle w:val="TableText"/>
            </w:pPr>
            <w:r>
              <w:t>Not applicable</w:t>
            </w:r>
          </w:p>
        </w:tc>
      </w:tr>
    </w:tbl>
    <w:p w14:paraId="4E3F8B48" w14:textId="77777777" w:rsidR="00B52A1A" w:rsidRDefault="00B52A1A" w:rsidP="00B52A1A">
      <w:pPr>
        <w:pStyle w:val="Textoindependiente"/>
      </w:pPr>
      <w:bookmarkStart w:id="4386" w:name="_Toc153298576"/>
    </w:p>
    <w:p w14:paraId="76CF2C35" w14:textId="77777777" w:rsidR="00317375" w:rsidRPr="003D1600" w:rsidRDefault="00317375" w:rsidP="00B52A1A">
      <w:pPr>
        <w:pStyle w:val="HeadingA3"/>
      </w:pPr>
      <w:bookmarkStart w:id="4387" w:name="_Toc153408837"/>
      <w:bookmarkStart w:id="4388" w:name="_Toc186795195"/>
      <w:r>
        <w:lastRenderedPageBreak/>
        <w:t>Recovery of bio-waste by anaerobic digestion or composting</w:t>
      </w:r>
      <w:bookmarkEnd w:id="4386"/>
      <w:bookmarkEnd w:id="4387"/>
      <w:bookmarkEnd w:id="4388"/>
    </w:p>
    <w:p w14:paraId="04DFF268" w14:textId="77777777" w:rsidR="00317375" w:rsidRPr="00854071" w:rsidRDefault="00317375" w:rsidP="00B52A1A">
      <w:pPr>
        <w:pStyle w:val="Boldunderline"/>
        <w:keepNext/>
        <w:keepLines/>
      </w:pPr>
      <w:r>
        <w:t>Activity description</w:t>
      </w:r>
    </w:p>
    <w:p w14:paraId="1E632AB8" w14:textId="77777777" w:rsidR="00317375" w:rsidRPr="00903EA8" w:rsidRDefault="00317375" w:rsidP="00B52A1A">
      <w:pPr>
        <w:pStyle w:val="Textoindependiente"/>
        <w:keepNext/>
        <w:keepLines/>
      </w:pPr>
      <w:r>
        <w:t>Construction and operation of facilities for the treatment of separately collected bio-waste through anaerobic digestion or composting with the resulting production and utilisation of biogas, biomethane, digestate, compost or chemicals.</w:t>
      </w:r>
    </w:p>
    <w:tbl>
      <w:tblPr>
        <w:tblStyle w:val="OWTable"/>
        <w:tblW w:w="5000" w:type="pct"/>
        <w:tblLayout w:type="fixed"/>
        <w:tblLook w:val="0400" w:firstRow="0" w:lastRow="0" w:firstColumn="0" w:lastColumn="0" w:noHBand="0" w:noVBand="1"/>
      </w:tblPr>
      <w:tblGrid>
        <w:gridCol w:w="2663"/>
        <w:gridCol w:w="6942"/>
      </w:tblGrid>
      <w:tr w:rsidR="00317375" w:rsidRPr="00903EA8" w14:paraId="4D9314C6" w14:textId="77777777" w:rsidTr="4F9A2CA1">
        <w:trPr>
          <w:tblHeader/>
        </w:trPr>
        <w:tc>
          <w:tcPr>
            <w:tcW w:w="2503" w:type="dxa"/>
            <w:tcBorders>
              <w:top w:val="nil"/>
              <w:bottom w:val="single" w:sz="4" w:space="0" w:color="000000" w:themeColor="text2"/>
            </w:tcBorders>
            <w:shd w:val="clear" w:color="auto" w:fill="auto"/>
            <w:vAlign w:val="bottom"/>
          </w:tcPr>
          <w:p w14:paraId="5D6A8B64" w14:textId="77777777" w:rsidR="00317375" w:rsidRPr="00903EA8" w:rsidRDefault="00317375" w:rsidP="00B52A1A">
            <w:pPr>
              <w:pStyle w:val="TableHeadingText"/>
              <w:keepNext/>
            </w:pPr>
            <w:r w:rsidRPr="00903EA8">
              <w:t>Eligibility</w:t>
            </w:r>
          </w:p>
        </w:tc>
        <w:tc>
          <w:tcPr>
            <w:tcW w:w="6524" w:type="dxa"/>
            <w:tcBorders>
              <w:top w:val="nil"/>
            </w:tcBorders>
            <w:shd w:val="clear" w:color="auto" w:fill="auto"/>
            <w:vAlign w:val="bottom"/>
          </w:tcPr>
          <w:p w14:paraId="5B725E28" w14:textId="77777777" w:rsidR="00317375" w:rsidRPr="00903EA8" w:rsidRDefault="00317375" w:rsidP="00B52A1A">
            <w:pPr>
              <w:pStyle w:val="TableHeadingText"/>
              <w:keepNext/>
            </w:pPr>
            <w:r w:rsidRPr="00903EA8">
              <w:t>Criteria</w:t>
            </w:r>
            <w:r w:rsidRPr="00903EA8">
              <w:rPr>
                <w:color w:val="002C77" w:themeColor="accent1"/>
              </w:rPr>
              <w:t xml:space="preserve"> </w:t>
            </w:r>
          </w:p>
        </w:tc>
      </w:tr>
      <w:tr w:rsidR="00317375" w:rsidRPr="00903EA8" w14:paraId="6FC2C1A3" w14:textId="77777777" w:rsidTr="4F9A2CA1">
        <w:tc>
          <w:tcPr>
            <w:tcW w:w="2503" w:type="dxa"/>
            <w:tcBorders>
              <w:top w:val="single" w:sz="4" w:space="0" w:color="000000" w:themeColor="text2"/>
              <w:bottom w:val="single" w:sz="4" w:space="0" w:color="000000" w:themeColor="text2"/>
            </w:tcBorders>
            <w:shd w:val="clear" w:color="auto" w:fill="C9E8D3" w:themeFill="accent5" w:themeFillTint="33"/>
          </w:tcPr>
          <w:p w14:paraId="1E90CD84" w14:textId="77777777" w:rsidR="00317375" w:rsidRPr="00903EA8" w:rsidRDefault="00317375" w:rsidP="00181564">
            <w:pPr>
              <w:pStyle w:val="TableText"/>
            </w:pPr>
            <w:r w:rsidRPr="00903EA8">
              <w:t>EU Taxonomy consistent</w:t>
            </w:r>
          </w:p>
        </w:tc>
        <w:tc>
          <w:tcPr>
            <w:tcW w:w="6524" w:type="dxa"/>
            <w:shd w:val="clear" w:color="auto" w:fill="C9E8D3" w:themeFill="accent5" w:themeFillTint="33"/>
          </w:tcPr>
          <w:p w14:paraId="342915C6" w14:textId="77777777" w:rsidR="00317375" w:rsidRPr="00903EA8" w:rsidRDefault="00317375" w:rsidP="00B52A1A">
            <w:pPr>
              <w:pStyle w:val="TableText"/>
              <w:keepNext/>
              <w:keepLines/>
            </w:pPr>
            <w:r w:rsidRPr="00903EA8">
              <w:t>All 1. to 5. are complied with:</w:t>
            </w:r>
          </w:p>
          <w:p w14:paraId="27351816" w14:textId="77777777" w:rsidR="00317375" w:rsidRDefault="00317375" w:rsidP="00A46517">
            <w:pPr>
              <w:pStyle w:val="TableNumbered1"/>
              <w:keepNext/>
              <w:keepLines/>
              <w:numPr>
                <w:ilvl w:val="0"/>
                <w:numId w:val="191"/>
              </w:numPr>
            </w:pPr>
            <w:r w:rsidRPr="00903EA8">
              <w:t>The bio-waste used for anaerobic digestion or composting is source segregated and collected separately. Where bio-waste is collected in biodegradable bags, the bags are certified in line with the standard EN 13432:2000.</w:t>
            </w:r>
          </w:p>
          <w:p w14:paraId="3AE9BE96" w14:textId="77777777" w:rsidR="00317375" w:rsidRDefault="00317375" w:rsidP="00A46517">
            <w:pPr>
              <w:pStyle w:val="TableNumbered1"/>
              <w:keepNext/>
              <w:keepLines/>
              <w:numPr>
                <w:ilvl w:val="0"/>
                <w:numId w:val="191"/>
              </w:numPr>
            </w:pPr>
            <w:r w:rsidRPr="00903EA8">
              <w:t xml:space="preserve">Segregated bio-waste sourced from separate collection constitutes at least 70% of the input feedstock, measured in weight, as an annual average; Codigestion may cover up to 30% of the input feedstock of advanced </w:t>
            </w:r>
            <w:hyperlink w:anchor="Advanced_biofuels" w:history="1">
              <w:r w:rsidRPr="0061303E">
                <w:rPr>
                  <w:rStyle w:val="Hipervnculo"/>
                  <w:color w:val="auto"/>
                  <w:highlight w:val="cyan"/>
                </w:rPr>
                <w:t>bioenergy feedstock</w:t>
              </w:r>
            </w:hyperlink>
            <w:r w:rsidRPr="0061303E">
              <w:t xml:space="preserve">, </w:t>
            </w:r>
            <w:r w:rsidRPr="00903EA8">
              <w:t>which must not include contaminated feedstock coming from biomass fraction of mixed municipal and industrial waste.</w:t>
            </w:r>
          </w:p>
          <w:p w14:paraId="34415BFB" w14:textId="77777777" w:rsidR="00317375" w:rsidRDefault="00317375" w:rsidP="00A46517">
            <w:pPr>
              <w:pStyle w:val="TableNumbered1"/>
              <w:keepNext/>
              <w:keepLines/>
              <w:numPr>
                <w:ilvl w:val="0"/>
                <w:numId w:val="191"/>
              </w:numPr>
            </w:pPr>
            <w:r>
              <w:t>The activity produces one of the following</w:t>
            </w:r>
            <w:r w:rsidR="1A286EE7">
              <w:t xml:space="preserve"> </w:t>
            </w:r>
            <w:r w:rsidR="1A286EE7" w:rsidRPr="00B52A1A">
              <w:rPr>
                <w:b/>
                <w:bCs/>
                <w:color w:val="002C77" w:themeColor="accent1"/>
              </w:rPr>
              <w:t>[LTO]</w:t>
            </w:r>
            <w:r>
              <w:t>:</w:t>
            </w:r>
          </w:p>
          <w:p w14:paraId="4A727DB5" w14:textId="77777777" w:rsidR="00317375" w:rsidRDefault="00B52A1A" w:rsidP="00B52A1A">
            <w:pPr>
              <w:pStyle w:val="TableNumbered2"/>
              <w:keepNext/>
              <w:keepLines/>
            </w:pPr>
            <w:r>
              <w:t>C</w:t>
            </w:r>
            <w:r w:rsidR="00317375" w:rsidRPr="00903EA8">
              <w:t>ompost or digestate; in non-EU countries, national rules on fertilisers or soil improvers are equivalent to those of the EU;</w:t>
            </w:r>
          </w:p>
          <w:p w14:paraId="254D5435" w14:textId="77777777" w:rsidR="00317375" w:rsidRDefault="00B52A1A" w:rsidP="00B52A1A">
            <w:pPr>
              <w:pStyle w:val="TableNumbered2"/>
              <w:keepNext/>
              <w:keepLines/>
            </w:pPr>
            <w:r>
              <w:t>C</w:t>
            </w:r>
            <w:r w:rsidR="00317375" w:rsidRPr="00903EA8">
              <w:t>hemicals through the conversion of organic waste to carboxylates, carboxylic acids or polymers by fermentation with mixed cultures.</w:t>
            </w:r>
          </w:p>
          <w:p w14:paraId="22A44BB9" w14:textId="77777777" w:rsidR="00317375" w:rsidRDefault="00317375" w:rsidP="00B52A1A">
            <w:pPr>
              <w:pStyle w:val="TableNumbered1"/>
              <w:keepNext/>
              <w:keepLines/>
            </w:pPr>
            <w:r>
              <w:t xml:space="preserve">The resulting compost and digestate is not landfilled. </w:t>
            </w:r>
          </w:p>
          <w:p w14:paraId="13F9C337" w14:textId="77777777" w:rsidR="00317375" w:rsidRPr="00903EA8" w:rsidRDefault="00317375" w:rsidP="00B52A1A">
            <w:pPr>
              <w:pStyle w:val="TableNumbered1"/>
              <w:keepNext/>
              <w:keepLines/>
            </w:pPr>
            <w:r>
              <w:t>Where anaerobic digestion is installed, the produced biogas is used directly for the generation of electricity or heat, upgraded to bio-methane for use as a fuel, directly injected in the gas grid and further used for energy purposes by replacing natural gas, used as industry feedstock to produce other chemicals or converted into hydrogen for use as a fuel.</w:t>
            </w:r>
          </w:p>
        </w:tc>
      </w:tr>
      <w:tr w:rsidR="00317375" w:rsidRPr="00903EA8" w14:paraId="45EFA7D8" w14:textId="77777777" w:rsidTr="4F9A2CA1">
        <w:tc>
          <w:tcPr>
            <w:tcW w:w="2503" w:type="dxa"/>
            <w:tcBorders>
              <w:top w:val="single" w:sz="4" w:space="0" w:color="000000" w:themeColor="text2"/>
            </w:tcBorders>
            <w:shd w:val="clear" w:color="auto" w:fill="auto"/>
          </w:tcPr>
          <w:p w14:paraId="1D8B6DF2" w14:textId="77777777" w:rsidR="00317375" w:rsidRPr="00903EA8" w:rsidRDefault="00317375" w:rsidP="00181564">
            <w:pPr>
              <w:pStyle w:val="TableText"/>
            </w:pPr>
            <w:r w:rsidRPr="00903EA8">
              <w:t>Santander-specific</w:t>
            </w:r>
          </w:p>
        </w:tc>
        <w:tc>
          <w:tcPr>
            <w:tcW w:w="6524" w:type="dxa"/>
          </w:tcPr>
          <w:p w14:paraId="0905ADC4" w14:textId="77777777" w:rsidR="00317375" w:rsidRPr="00903EA8" w:rsidRDefault="00317375" w:rsidP="00B52A1A">
            <w:pPr>
              <w:pStyle w:val="TableText"/>
            </w:pPr>
            <w:r w:rsidRPr="00903EA8">
              <w:t>All 1. to 5. are complied with:</w:t>
            </w:r>
          </w:p>
          <w:p w14:paraId="39E7EB4E" w14:textId="77777777" w:rsidR="00317375" w:rsidRPr="00903EA8" w:rsidRDefault="00317375" w:rsidP="00A46517">
            <w:pPr>
              <w:pStyle w:val="TableNumbered1"/>
              <w:numPr>
                <w:ilvl w:val="0"/>
                <w:numId w:val="192"/>
              </w:numPr>
            </w:pPr>
            <w:r>
              <w:t>The bio-waste used for anaerobic digestion or composting is source segregated and collected separately. Where bio-waste is collected in biodegradable bags, the bags are certified in line with the standard EN 13432:2000.</w:t>
            </w:r>
          </w:p>
          <w:p w14:paraId="113AE488" w14:textId="77777777" w:rsidR="00317375" w:rsidRPr="00903EA8" w:rsidRDefault="00317375" w:rsidP="00A46517">
            <w:pPr>
              <w:pStyle w:val="TableNumbered1"/>
              <w:numPr>
                <w:ilvl w:val="0"/>
                <w:numId w:val="192"/>
              </w:numPr>
            </w:pPr>
            <w:r>
              <w:t xml:space="preserve">Segregated bio-waste sourced from separate collection </w:t>
            </w:r>
            <w:r w:rsidRPr="001A077E">
              <w:t xml:space="preserve">complies with </w:t>
            </w:r>
            <w:hyperlink w:anchor="CBI_Waste" w:history="1">
              <w:r w:rsidRPr="001A077E">
                <w:rPr>
                  <w:rStyle w:val="Hipervnculo"/>
                  <w:color w:val="auto"/>
                  <w:highlight w:val="cyan"/>
                </w:rPr>
                <w:t>CBI Waste Management</w:t>
              </w:r>
            </w:hyperlink>
            <w:r w:rsidRPr="001A077E">
              <w:t xml:space="preserve"> standards (below methane emissions &lt;= 1285g</w:t>
            </w:r>
            <w:r>
              <w:t xml:space="preserve"> CH4/ tonne of waste input (this is approximately equivalent to 100g CO2e/ kWh) or it is audited by a third party</w:t>
            </w:r>
          </w:p>
          <w:p w14:paraId="1B5DFD0A" w14:textId="6E911540" w:rsidR="00317375" w:rsidRPr="00903EA8" w:rsidRDefault="00317375" w:rsidP="00A46517">
            <w:pPr>
              <w:pStyle w:val="TableNumbered1"/>
              <w:numPr>
                <w:ilvl w:val="0"/>
                <w:numId w:val="192"/>
              </w:numPr>
            </w:pPr>
            <w:r>
              <w:t>The activity produces one of the following</w:t>
            </w:r>
            <w:del w:id="4389" w:author="Martinez De Hurtado Yela Fermin" w:date="2024-10-02T13:16:00Z">
              <w:r w:rsidR="626B23F4" w:rsidDel="009A19DC">
                <w:delText xml:space="preserve"> </w:delText>
              </w:r>
              <w:r w:rsidR="626B23F4" w:rsidRPr="00B52A1A" w:rsidDel="009A19DC">
                <w:rPr>
                  <w:b/>
                  <w:bCs/>
                  <w:color w:val="002C77" w:themeColor="accent1"/>
                </w:rPr>
                <w:delText>[LTO]</w:delText>
              </w:r>
            </w:del>
            <w:r>
              <w:t xml:space="preserve">: </w:t>
            </w:r>
          </w:p>
          <w:p w14:paraId="7FC134FB" w14:textId="77777777" w:rsidR="00317375" w:rsidRPr="00903EA8" w:rsidRDefault="00B52A1A" w:rsidP="00B52A1A">
            <w:pPr>
              <w:pStyle w:val="TableNumbered2"/>
            </w:pPr>
            <w:r>
              <w:t>C</w:t>
            </w:r>
            <w:r w:rsidR="00317375" w:rsidRPr="00903EA8">
              <w:t xml:space="preserve">ompost or digestate; in non-EU countries, national rules on fertilisers or soil improvers are </w:t>
            </w:r>
            <w:r w:rsidR="001A077E" w:rsidRPr="00903EA8">
              <w:t>equivalent</w:t>
            </w:r>
            <w:r w:rsidR="00317375" w:rsidRPr="00903EA8">
              <w:t xml:space="preserve"> to those of the EU;</w:t>
            </w:r>
          </w:p>
          <w:p w14:paraId="321A84E9" w14:textId="77777777" w:rsidR="00317375" w:rsidRPr="00903EA8" w:rsidRDefault="00B52A1A" w:rsidP="00B52A1A">
            <w:pPr>
              <w:pStyle w:val="TableNumbered2"/>
            </w:pPr>
            <w:r>
              <w:t>C</w:t>
            </w:r>
            <w:r w:rsidR="00317375" w:rsidRPr="00903EA8">
              <w:t>hemicals through the conversion of organic waste to carboxylates, carboxylic acids or polymers by fermentation with mixed cultures.</w:t>
            </w:r>
          </w:p>
          <w:p w14:paraId="3E699EB5" w14:textId="77777777" w:rsidR="00317375" w:rsidRPr="00903EA8" w:rsidRDefault="00317375" w:rsidP="00B52A1A">
            <w:pPr>
              <w:pStyle w:val="TableNumbered1"/>
            </w:pPr>
            <w:r>
              <w:t xml:space="preserve">The resulting compost and digestate is not landfilled. </w:t>
            </w:r>
          </w:p>
          <w:p w14:paraId="74FA6B34" w14:textId="77777777" w:rsidR="00317375" w:rsidRPr="00903EA8" w:rsidRDefault="00317375" w:rsidP="00B52A1A">
            <w:pPr>
              <w:pStyle w:val="TableNumbered1"/>
            </w:pPr>
            <w:r>
              <w:t>Where anaerobic digestion is installed, the produced biogas is used directly for the generation of electricity or heat, upgraded to bio-methane for use as a fuel, directly injected in the gas grid and further used for energy purposes by replacing natural gas, used as industry feedstock to produce other chemicals or converted into hydrogen for use as a fuel.</w:t>
            </w:r>
          </w:p>
        </w:tc>
      </w:tr>
    </w:tbl>
    <w:p w14:paraId="1606F059" w14:textId="77777777" w:rsidR="007D1FFF" w:rsidRPr="007D1FFF" w:rsidRDefault="007D1FFF" w:rsidP="007D1FFF">
      <w:pPr>
        <w:pStyle w:val="BodyTextNoSpacing"/>
      </w:pPr>
      <w:bookmarkStart w:id="4390" w:name="_Toc153298577"/>
    </w:p>
    <w:p w14:paraId="233F48DF" w14:textId="03519074" w:rsidR="00317375" w:rsidRPr="003D1600" w:rsidRDefault="00317375" w:rsidP="007D1FFF">
      <w:pPr>
        <w:pStyle w:val="HeadingA3"/>
        <w:rPr>
          <w:rFonts w:cstheme="minorHAnsi"/>
        </w:rPr>
      </w:pPr>
      <w:bookmarkStart w:id="4391" w:name="_Toc153408838"/>
      <w:bookmarkStart w:id="4392" w:name="_Toc186795196"/>
      <w:r>
        <w:lastRenderedPageBreak/>
        <w:t>Sorting</w:t>
      </w:r>
      <w:ins w:id="4393" w:author="Martinez De Hurtado Yela Fermin" w:date="2024-10-02T12:24:00Z">
        <w:r w:rsidR="00D72E33" w:rsidRPr="00D72E33">
          <w:t xml:space="preserve"> and material recovery</w:t>
        </w:r>
      </w:ins>
      <w:r>
        <w:t xml:space="preserve"> of non-hazardous waste</w:t>
      </w:r>
      <w:bookmarkEnd w:id="4390"/>
      <w:bookmarkEnd w:id="4391"/>
      <w:bookmarkEnd w:id="4392"/>
    </w:p>
    <w:p w14:paraId="4DDB51E0" w14:textId="77777777" w:rsidR="00317375" w:rsidRPr="00854071" w:rsidRDefault="00317375" w:rsidP="007D1FFF">
      <w:pPr>
        <w:pStyle w:val="Boldunderline"/>
        <w:keepNext/>
        <w:keepLines/>
      </w:pPr>
      <w:r>
        <w:t>Activity description</w:t>
      </w:r>
    </w:p>
    <w:p w14:paraId="71E0E76C" w14:textId="77777777" w:rsidR="00317375" w:rsidRPr="001F537E" w:rsidRDefault="00317375" w:rsidP="007D1FFF">
      <w:pPr>
        <w:pStyle w:val="Textoindependiente"/>
        <w:keepNext/>
        <w:keepLines/>
      </w:pPr>
      <w:r>
        <w:t xml:space="preserve">Construction, upgrade, and operation of facilities for the sorting or recovery of non-hazardous waste streams into high quality secondary raw materials using a mechanical transformation process. </w:t>
      </w:r>
    </w:p>
    <w:tbl>
      <w:tblPr>
        <w:tblStyle w:val="OWTable"/>
        <w:tblW w:w="5000" w:type="pct"/>
        <w:tblLayout w:type="fixed"/>
        <w:tblLook w:val="0400" w:firstRow="0" w:lastRow="0" w:firstColumn="0" w:lastColumn="0" w:noHBand="0" w:noVBand="1"/>
      </w:tblPr>
      <w:tblGrid>
        <w:gridCol w:w="2663"/>
        <w:gridCol w:w="6942"/>
      </w:tblGrid>
      <w:tr w:rsidR="00317375" w:rsidRPr="001F537E" w14:paraId="1F57E5B5" w14:textId="77777777" w:rsidTr="4F9A2CA1">
        <w:trPr>
          <w:tblHeader/>
        </w:trPr>
        <w:tc>
          <w:tcPr>
            <w:tcW w:w="2503" w:type="dxa"/>
            <w:tcBorders>
              <w:top w:val="nil"/>
              <w:bottom w:val="single" w:sz="4" w:space="0" w:color="000000" w:themeColor="text2"/>
            </w:tcBorders>
            <w:shd w:val="clear" w:color="auto" w:fill="auto"/>
            <w:vAlign w:val="bottom"/>
          </w:tcPr>
          <w:p w14:paraId="5C1B0D66" w14:textId="77777777" w:rsidR="00317375" w:rsidRPr="001F537E" w:rsidRDefault="00317375" w:rsidP="007D1FFF">
            <w:pPr>
              <w:pStyle w:val="TableHeadingText"/>
              <w:keepNext/>
            </w:pPr>
            <w:r w:rsidRPr="001F537E">
              <w:t>Eligibility</w:t>
            </w:r>
          </w:p>
        </w:tc>
        <w:tc>
          <w:tcPr>
            <w:tcW w:w="6524" w:type="dxa"/>
            <w:tcBorders>
              <w:top w:val="nil"/>
            </w:tcBorders>
            <w:shd w:val="clear" w:color="auto" w:fill="auto"/>
            <w:vAlign w:val="bottom"/>
          </w:tcPr>
          <w:p w14:paraId="14DDE2F1" w14:textId="77777777" w:rsidR="00317375" w:rsidRPr="001F537E" w:rsidRDefault="00317375" w:rsidP="007D1FFF">
            <w:pPr>
              <w:pStyle w:val="TableHeadingText"/>
              <w:keepNext/>
            </w:pPr>
            <w:r w:rsidRPr="001F537E">
              <w:t>Criteria</w:t>
            </w:r>
            <w:r w:rsidRPr="001F537E">
              <w:rPr>
                <w:color w:val="002C77" w:themeColor="accent1"/>
              </w:rPr>
              <w:t xml:space="preserve"> </w:t>
            </w:r>
          </w:p>
        </w:tc>
      </w:tr>
      <w:tr w:rsidR="00317375" w:rsidRPr="001F537E" w14:paraId="54A8828E" w14:textId="77777777" w:rsidTr="4F9A2CA1">
        <w:tc>
          <w:tcPr>
            <w:tcW w:w="2503" w:type="dxa"/>
            <w:tcBorders>
              <w:top w:val="single" w:sz="4" w:space="0" w:color="000000" w:themeColor="text2"/>
              <w:bottom w:val="single" w:sz="4" w:space="0" w:color="000000" w:themeColor="text2"/>
            </w:tcBorders>
            <w:shd w:val="clear" w:color="auto" w:fill="C9E8D3" w:themeFill="accent5" w:themeFillTint="33"/>
          </w:tcPr>
          <w:p w14:paraId="0A142667" w14:textId="77777777" w:rsidR="00317375" w:rsidRPr="001F537E" w:rsidRDefault="00317375" w:rsidP="00181564">
            <w:pPr>
              <w:pStyle w:val="TableText"/>
            </w:pPr>
            <w:r w:rsidRPr="001F537E">
              <w:t>EU Taxonomy consistent</w:t>
            </w:r>
          </w:p>
        </w:tc>
        <w:tc>
          <w:tcPr>
            <w:tcW w:w="6524" w:type="dxa"/>
            <w:shd w:val="clear" w:color="auto" w:fill="C9E8D3" w:themeFill="accent5" w:themeFillTint="33"/>
          </w:tcPr>
          <w:p w14:paraId="4211E222" w14:textId="77777777" w:rsidR="00317375" w:rsidRPr="001F537E" w:rsidRDefault="00317375" w:rsidP="007D1FFF">
            <w:pPr>
              <w:pStyle w:val="TableText"/>
              <w:keepNext/>
              <w:keepLines/>
            </w:pPr>
            <w:r>
              <w:t xml:space="preserve">Both 1. and 2. are </w:t>
            </w:r>
            <w:r w:rsidRPr="007D1FFF">
              <w:t>complied</w:t>
            </w:r>
            <w:r>
              <w:t xml:space="preserve"> with</w:t>
            </w:r>
            <w:r w:rsidR="650CA96F">
              <w:t xml:space="preserve"> </w:t>
            </w:r>
            <w:r w:rsidR="650CA96F" w:rsidRPr="4F9A2CA1">
              <w:rPr>
                <w:b/>
                <w:bCs/>
                <w:color w:val="002C77" w:themeColor="accent1"/>
              </w:rPr>
              <w:t>[LTO]</w:t>
            </w:r>
            <w:r>
              <w:t>:</w:t>
            </w:r>
          </w:p>
          <w:p w14:paraId="431D0C57" w14:textId="77777777" w:rsidR="00317375" w:rsidRPr="001F537E" w:rsidRDefault="00317375" w:rsidP="00A46517">
            <w:pPr>
              <w:pStyle w:val="TableNumbered1"/>
              <w:keepNext/>
              <w:keepLines/>
              <w:numPr>
                <w:ilvl w:val="0"/>
                <w:numId w:val="193"/>
              </w:numPr>
            </w:pPr>
            <w:r w:rsidRPr="001F537E">
              <w:t>The non-hazardous waste feedstock originates from one or multiple of the following sources:</w:t>
            </w:r>
          </w:p>
          <w:p w14:paraId="4C6F4537" w14:textId="77777777" w:rsidR="00317375" w:rsidRPr="001F537E" w:rsidRDefault="007D1FFF" w:rsidP="007D1FFF">
            <w:pPr>
              <w:pStyle w:val="TableNumbered2"/>
              <w:keepNext/>
              <w:keepLines/>
            </w:pPr>
            <w:r>
              <w:t>S</w:t>
            </w:r>
            <w:r w:rsidR="00317375" w:rsidRPr="001F537E">
              <w:t>eparately collected and transported waste, including in commingled fractions;</w:t>
            </w:r>
          </w:p>
          <w:p w14:paraId="63BF2020" w14:textId="77777777" w:rsidR="00317375" w:rsidRPr="001F537E" w:rsidRDefault="007D1FFF" w:rsidP="007D1FFF">
            <w:pPr>
              <w:pStyle w:val="TableNumbered2"/>
              <w:keepNext/>
              <w:keepLines/>
            </w:pPr>
            <w:r>
              <w:t>N</w:t>
            </w:r>
            <w:r w:rsidR="00317375" w:rsidRPr="001F537E">
              <w:t>on-hazardous waste fractions originating from dismantling and depollution activities from end-of-life products;</w:t>
            </w:r>
          </w:p>
          <w:p w14:paraId="364060F7" w14:textId="77777777" w:rsidR="00317375" w:rsidRPr="001F537E" w:rsidRDefault="007D1FFF" w:rsidP="007D1FFF">
            <w:pPr>
              <w:pStyle w:val="TableNumbered2"/>
              <w:keepNext/>
              <w:keepLines/>
            </w:pPr>
            <w:r>
              <w:t>C</w:t>
            </w:r>
            <w:r w:rsidR="00317375" w:rsidRPr="001F537E">
              <w:t>onstruction and demolition waste from selective demolition or otherwise segregated at source;</w:t>
            </w:r>
          </w:p>
          <w:p w14:paraId="5ED4A870" w14:textId="77777777" w:rsidR="00317375" w:rsidRPr="001F537E" w:rsidRDefault="007D1FFF" w:rsidP="007D1FFF">
            <w:pPr>
              <w:pStyle w:val="TableNumbered2"/>
              <w:keepNext/>
              <w:keepLines/>
            </w:pPr>
            <w:r>
              <w:t>N</w:t>
            </w:r>
            <w:r w:rsidR="00317375" w:rsidRPr="001F537E">
              <w:t>on-hazardous waste fractions that result from the sorting of mixed waste are either paper, metal, plastic, or glass</w:t>
            </w:r>
          </w:p>
          <w:p w14:paraId="1F4EC02F" w14:textId="77777777" w:rsidR="00317375" w:rsidRPr="001F537E" w:rsidRDefault="00317375" w:rsidP="007D1FFF">
            <w:pPr>
              <w:pStyle w:val="TableNumbered1"/>
              <w:keepNext/>
              <w:keepLines/>
            </w:pPr>
            <w:r w:rsidRPr="001F537E">
              <w:t>The facility recovering non-hazardous waste has implemented Best Available Techniques (BAT) on improving overall environmental performance of the plant set out in the best available techniques conclusions for waste treatment, including:</w:t>
            </w:r>
          </w:p>
          <w:p w14:paraId="2B2F8957" w14:textId="77777777" w:rsidR="00317375" w:rsidRPr="001F537E" w:rsidRDefault="007D1FFF" w:rsidP="007D1FFF">
            <w:pPr>
              <w:pStyle w:val="TableNumbered2"/>
              <w:keepNext/>
              <w:keepLines/>
            </w:pPr>
            <w:r>
              <w:t>A</w:t>
            </w:r>
            <w:r w:rsidR="00317375" w:rsidRPr="001F537E">
              <w:t xml:space="preserve"> waste characterisation procedure and a strict waste acceptance procedure regarding the quality of incoming waste;</w:t>
            </w:r>
          </w:p>
          <w:p w14:paraId="59B4A645" w14:textId="77777777" w:rsidR="00317375" w:rsidRPr="001F537E" w:rsidRDefault="007D1FFF" w:rsidP="007D1FFF">
            <w:pPr>
              <w:pStyle w:val="TableNumbered2"/>
              <w:keepNext/>
              <w:keepLines/>
            </w:pPr>
            <w:r>
              <w:t>A</w:t>
            </w:r>
            <w:r w:rsidR="00317375" w:rsidRPr="001F537E">
              <w:t xml:space="preserve"> tracking system and inventory aiming to track the location and quantity of waste in the plant;</w:t>
            </w:r>
          </w:p>
          <w:p w14:paraId="025B92D7" w14:textId="77777777" w:rsidR="00317375" w:rsidRPr="001F537E" w:rsidRDefault="007D1FFF" w:rsidP="007D1FFF">
            <w:pPr>
              <w:pStyle w:val="TableNumbered2"/>
              <w:keepNext/>
              <w:keepLines/>
            </w:pPr>
            <w:r>
              <w:t>A</w:t>
            </w:r>
            <w:r w:rsidR="00317375" w:rsidRPr="001F537E">
              <w:t>n output quality management system, using for example existing EN or ISO standards;</w:t>
            </w:r>
          </w:p>
          <w:p w14:paraId="0E1CF98E" w14:textId="77777777" w:rsidR="00317375" w:rsidRPr="001F537E" w:rsidRDefault="007D1FFF" w:rsidP="007D1FFF">
            <w:pPr>
              <w:pStyle w:val="TableNumbered2"/>
              <w:keepNext/>
              <w:keepLines/>
            </w:pPr>
            <w:r>
              <w:t>T</w:t>
            </w:r>
            <w:r w:rsidR="00317375" w:rsidRPr="001F537E">
              <w:t>he relevant waste segregation measures or procedures to ensure that waste is kept separated depending on its properties, enabling environmentally safer storage and treatment;</w:t>
            </w:r>
          </w:p>
          <w:p w14:paraId="089E7FF4" w14:textId="77777777" w:rsidR="00317375" w:rsidRDefault="007D1FFF" w:rsidP="007D1FFF">
            <w:pPr>
              <w:pStyle w:val="TableNumbered2"/>
              <w:keepNext/>
              <w:keepLines/>
            </w:pPr>
            <w:r>
              <w:t>T</w:t>
            </w:r>
            <w:r w:rsidR="00317375" w:rsidRPr="001F537E">
              <w:t>he relevant measures to ensure waste compatibility prior to mixing or blending of waste;</w:t>
            </w:r>
          </w:p>
          <w:p w14:paraId="439F6312" w14:textId="77777777" w:rsidR="00317375" w:rsidRPr="001F537E" w:rsidRDefault="007D1FFF" w:rsidP="007D1FFF">
            <w:pPr>
              <w:pStyle w:val="TableNumbered2"/>
              <w:keepNext/>
              <w:keepLines/>
            </w:pPr>
            <w:r>
              <w:t>T</w:t>
            </w:r>
            <w:r w:rsidR="00317375" w:rsidRPr="001F537E">
              <w:t>he facility has installed the sorting and uses state-of-the-art technologies (e.g. optical separation by near-infrared spectroscopy or X-ray systems, density separation, magnetic separation) and processes to meet relevant technical specifications, quality standards or end-of-waste criteria.</w:t>
            </w:r>
          </w:p>
        </w:tc>
      </w:tr>
      <w:tr w:rsidR="00317375" w:rsidRPr="001F537E" w14:paraId="54C72243" w14:textId="77777777" w:rsidTr="4F9A2CA1">
        <w:tc>
          <w:tcPr>
            <w:tcW w:w="2503" w:type="dxa"/>
            <w:tcBorders>
              <w:top w:val="single" w:sz="4" w:space="0" w:color="000000" w:themeColor="text2"/>
            </w:tcBorders>
            <w:shd w:val="clear" w:color="auto" w:fill="auto"/>
          </w:tcPr>
          <w:p w14:paraId="5FA55355" w14:textId="77777777" w:rsidR="00317375" w:rsidRPr="001F537E" w:rsidRDefault="00317375" w:rsidP="00181564">
            <w:pPr>
              <w:pStyle w:val="TableText"/>
            </w:pPr>
            <w:r w:rsidRPr="001F537E">
              <w:t>Santander-specific</w:t>
            </w:r>
          </w:p>
        </w:tc>
        <w:tc>
          <w:tcPr>
            <w:tcW w:w="6524" w:type="dxa"/>
          </w:tcPr>
          <w:p w14:paraId="647AC43C" w14:textId="583BBCA7" w:rsidR="00317375" w:rsidRPr="001F537E" w:rsidRDefault="00D72E33">
            <w:pPr>
              <w:pStyle w:val="TableText"/>
            </w:pPr>
            <w:ins w:id="4394" w:author="Martinez De Hurtado Yela Fermin" w:date="2024-10-02T12:20:00Z">
              <w:r w:rsidRPr="00D72E33">
                <w:t>For non-EU countries, same as EU taxonomy consistent criteria excepting compliance with LTO</w:t>
              </w:r>
            </w:ins>
            <w:del w:id="4395" w:author="Martinez De Hurtado Yela Fermin" w:date="2024-10-02T12:20:00Z">
              <w:r w:rsidR="001360F5" w:rsidDel="00D72E33">
                <w:delText>Not applicable</w:delText>
              </w:r>
            </w:del>
          </w:p>
        </w:tc>
      </w:tr>
    </w:tbl>
    <w:p w14:paraId="767A56D4" w14:textId="77777777" w:rsidR="007D1FFF" w:rsidRDefault="007D1FFF" w:rsidP="007D1FFF">
      <w:pPr>
        <w:pStyle w:val="Textoindependiente"/>
      </w:pPr>
      <w:bookmarkStart w:id="4396" w:name="_Toc153298578"/>
    </w:p>
    <w:p w14:paraId="4E61F1D6" w14:textId="77777777" w:rsidR="00317375" w:rsidRPr="003D1600" w:rsidRDefault="00317375" w:rsidP="009A6876">
      <w:pPr>
        <w:pStyle w:val="HeadingA3"/>
      </w:pPr>
      <w:bookmarkStart w:id="4397" w:name="_Toc153408839"/>
      <w:bookmarkStart w:id="4398" w:name="_Toc186795197"/>
      <w:r>
        <w:lastRenderedPageBreak/>
        <w:t>Depollution and dismantling of end-of-life products</w:t>
      </w:r>
      <w:bookmarkEnd w:id="4396"/>
      <w:bookmarkEnd w:id="4397"/>
      <w:bookmarkEnd w:id="4398"/>
    </w:p>
    <w:p w14:paraId="1E876B19" w14:textId="77777777" w:rsidR="00317375" w:rsidRPr="00854071" w:rsidRDefault="00317375" w:rsidP="009A6876">
      <w:pPr>
        <w:pStyle w:val="Boldunderline"/>
        <w:keepNext/>
        <w:keepLines/>
      </w:pPr>
      <w:r>
        <w:t>Activity description</w:t>
      </w:r>
    </w:p>
    <w:p w14:paraId="4C245514" w14:textId="77777777" w:rsidR="00317375" w:rsidRPr="00703745" w:rsidRDefault="00317375" w:rsidP="009A6876">
      <w:pPr>
        <w:pStyle w:val="Textoindependiente"/>
        <w:keepNext/>
        <w:keepLines/>
      </w:pPr>
      <w:r>
        <w:t>Construction, operation and upgrade of facilities dismantling and depolluting complex end-of life products, movable assets and their components for materials recovery or preparation for re-use of components.</w:t>
      </w:r>
    </w:p>
    <w:tbl>
      <w:tblPr>
        <w:tblStyle w:val="OWTable"/>
        <w:tblW w:w="5000" w:type="pct"/>
        <w:tblLayout w:type="fixed"/>
        <w:tblLook w:val="0400" w:firstRow="0" w:lastRow="0" w:firstColumn="0" w:lastColumn="0" w:noHBand="0" w:noVBand="1"/>
      </w:tblPr>
      <w:tblGrid>
        <w:gridCol w:w="2663"/>
        <w:gridCol w:w="6942"/>
      </w:tblGrid>
      <w:tr w:rsidR="00317375" w:rsidRPr="00703745" w14:paraId="3A7A44EC" w14:textId="77777777" w:rsidTr="0A974F12">
        <w:trPr>
          <w:tblHeader/>
        </w:trPr>
        <w:tc>
          <w:tcPr>
            <w:tcW w:w="2503" w:type="dxa"/>
            <w:tcBorders>
              <w:top w:val="nil"/>
              <w:bottom w:val="single" w:sz="4" w:space="0" w:color="000000" w:themeColor="text2"/>
            </w:tcBorders>
            <w:shd w:val="clear" w:color="auto" w:fill="auto"/>
            <w:vAlign w:val="bottom"/>
          </w:tcPr>
          <w:p w14:paraId="28E0C68B" w14:textId="77777777" w:rsidR="00317375" w:rsidRPr="00703745" w:rsidRDefault="00317375" w:rsidP="009A6876">
            <w:pPr>
              <w:pStyle w:val="TableHeadingText"/>
              <w:keepNext/>
            </w:pPr>
            <w:r w:rsidRPr="00703745">
              <w:t>Eligibility</w:t>
            </w:r>
          </w:p>
        </w:tc>
        <w:tc>
          <w:tcPr>
            <w:tcW w:w="6524" w:type="dxa"/>
            <w:tcBorders>
              <w:top w:val="nil"/>
            </w:tcBorders>
            <w:shd w:val="clear" w:color="auto" w:fill="auto"/>
            <w:vAlign w:val="bottom"/>
          </w:tcPr>
          <w:p w14:paraId="522D9A03" w14:textId="77777777" w:rsidR="00317375" w:rsidRPr="00703745" w:rsidRDefault="00317375" w:rsidP="009A6876">
            <w:pPr>
              <w:pStyle w:val="TableHeadingText"/>
              <w:keepNext/>
            </w:pPr>
            <w:r w:rsidRPr="00703745">
              <w:t>Criteria</w:t>
            </w:r>
            <w:r w:rsidRPr="00703745">
              <w:rPr>
                <w:color w:val="002C77" w:themeColor="accent1"/>
              </w:rPr>
              <w:t xml:space="preserve"> </w:t>
            </w:r>
          </w:p>
        </w:tc>
      </w:tr>
      <w:tr w:rsidR="00317375" w:rsidRPr="00703745" w14:paraId="65AB0512" w14:textId="77777777" w:rsidTr="0A974F12">
        <w:tc>
          <w:tcPr>
            <w:tcW w:w="2503" w:type="dxa"/>
            <w:tcBorders>
              <w:top w:val="single" w:sz="4" w:space="0" w:color="000000" w:themeColor="text2"/>
              <w:bottom w:val="single" w:sz="4" w:space="0" w:color="000000" w:themeColor="text2"/>
            </w:tcBorders>
            <w:shd w:val="clear" w:color="auto" w:fill="C9E8D3" w:themeFill="accent5" w:themeFillTint="33"/>
          </w:tcPr>
          <w:p w14:paraId="7FB2F7C8" w14:textId="77777777" w:rsidR="00317375" w:rsidRPr="00703745" w:rsidRDefault="00317375" w:rsidP="00181564">
            <w:pPr>
              <w:pStyle w:val="TableText"/>
            </w:pPr>
            <w:r w:rsidRPr="00703745">
              <w:t>EU Taxonomy consistent</w:t>
            </w:r>
          </w:p>
        </w:tc>
        <w:tc>
          <w:tcPr>
            <w:tcW w:w="6524" w:type="dxa"/>
            <w:shd w:val="clear" w:color="auto" w:fill="C9E8D3" w:themeFill="accent5" w:themeFillTint="33"/>
          </w:tcPr>
          <w:p w14:paraId="0FD8C2FF" w14:textId="77777777" w:rsidR="00317375" w:rsidRPr="00703745" w:rsidRDefault="00317375" w:rsidP="00A46517">
            <w:pPr>
              <w:pStyle w:val="TableNumbered1"/>
              <w:keepNext/>
              <w:keepLines/>
              <w:numPr>
                <w:ilvl w:val="0"/>
                <w:numId w:val="194"/>
              </w:numPr>
            </w:pPr>
            <w:r w:rsidRPr="00703745">
              <w:t>The economic activity dismantles and depollutes separately collected waste, in state-of-the art facilities, from complex end-of-life products (automobiles, electrical and electronic equipment or ships), in order to:</w:t>
            </w:r>
          </w:p>
          <w:p w14:paraId="09BD768C" w14:textId="77777777" w:rsidR="00317375" w:rsidRPr="00703745" w:rsidRDefault="00C871AB" w:rsidP="009A6876">
            <w:pPr>
              <w:pStyle w:val="TableNumbered2"/>
              <w:keepNext/>
              <w:keepLines/>
            </w:pPr>
            <w:r>
              <w:t>H</w:t>
            </w:r>
            <w:r w:rsidR="00317375" w:rsidRPr="00703745">
              <w:t>arvest parts and components that are suited for re-use;</w:t>
            </w:r>
          </w:p>
          <w:p w14:paraId="44799E65" w14:textId="77777777" w:rsidR="00317375" w:rsidRPr="00703745" w:rsidRDefault="00C871AB" w:rsidP="009A6876">
            <w:pPr>
              <w:pStyle w:val="TableNumbered2"/>
              <w:keepNext/>
              <w:keepLines/>
            </w:pPr>
            <w:r>
              <w:t>S</w:t>
            </w:r>
            <w:r w:rsidR="00317375" w:rsidRPr="00703745">
              <w:t>eparate non-hazardous and hazardous waste fractions suited for material recovery including recovery of critical raw materials;</w:t>
            </w:r>
          </w:p>
          <w:p w14:paraId="08BE51C0" w14:textId="77777777" w:rsidR="00317375" w:rsidRPr="00703745" w:rsidRDefault="00C871AB" w:rsidP="009A6876">
            <w:pPr>
              <w:pStyle w:val="TableNumbered2"/>
              <w:keepNext/>
              <w:keepLines/>
            </w:pPr>
            <w:r>
              <w:t>R</w:t>
            </w:r>
            <w:r w:rsidR="00317375" w:rsidRPr="00703745">
              <w:t>emove hazardous substances, mixtures and components, so that these are contained in an identifiable stream or that are an identifiable part of a stream, and send them to treatment facilities;</w:t>
            </w:r>
          </w:p>
          <w:p w14:paraId="0852EA0D" w14:textId="77777777" w:rsidR="00317375" w:rsidRPr="00703745" w:rsidRDefault="009A6876" w:rsidP="009A6876">
            <w:pPr>
              <w:pStyle w:val="TableNumbered2"/>
            </w:pPr>
            <w:r>
              <w:t>E</w:t>
            </w:r>
            <w:r w:rsidR="00317375" w:rsidRPr="00703745">
              <w:t>nclose documentation of the materials that are sent for further treatment or reuse.</w:t>
            </w:r>
          </w:p>
          <w:p w14:paraId="6FE9AA25" w14:textId="77777777" w:rsidR="00317375" w:rsidRPr="00EE4E7B" w:rsidRDefault="00317375" w:rsidP="009A6876">
            <w:pPr>
              <w:pStyle w:val="TableNumbered1"/>
              <w:keepNext/>
              <w:keepLines/>
            </w:pPr>
            <w:r w:rsidRPr="00703745">
              <w:t xml:space="preserve">For the dismantling and depollution of scrap ships, the facility is included in the European List of ship recycling facilities (or a new facility that has applied to be included in </w:t>
            </w:r>
            <w:r w:rsidRPr="00EE4E7B">
              <w:t xml:space="preserve">the </w:t>
            </w:r>
            <w:hyperlink w:anchor="EU_Ship_Recycle" w:history="1">
              <w:r w:rsidRPr="00EE4E7B">
                <w:rPr>
                  <w:rStyle w:val="Hipervnculo"/>
                  <w:color w:val="auto"/>
                  <w:highlight w:val="cyan"/>
                </w:rPr>
                <w:t>European List of ship recycling facilities</w:t>
              </w:r>
            </w:hyperlink>
            <w:r w:rsidRPr="00EE4E7B">
              <w:t>).</w:t>
            </w:r>
          </w:p>
          <w:p w14:paraId="72313AD5" w14:textId="77777777" w:rsidR="00317375" w:rsidRPr="00703745" w:rsidRDefault="00317375" w:rsidP="009A6876">
            <w:pPr>
              <w:pStyle w:val="TableNumbered1"/>
              <w:keepNext/>
              <w:keepLines/>
            </w:pPr>
            <w:r w:rsidRPr="00EE4E7B">
              <w:t>For the dismantling and depollution of Waste from Electrical and Electronic Equipment (</w:t>
            </w:r>
            <w:hyperlink w:anchor="ListEEE" w:history="1">
              <w:r w:rsidRPr="00EE4E7B">
                <w:rPr>
                  <w:rStyle w:val="Hipervnculo"/>
                  <w:color w:val="auto"/>
                  <w:highlight w:val="cyan"/>
                </w:rPr>
                <w:t>WEEE</w:t>
              </w:r>
            </w:hyperlink>
            <w:r w:rsidRPr="00EE4E7B">
              <w:t xml:space="preserve">) and </w:t>
            </w:r>
            <w:r w:rsidRPr="00703745">
              <w:t>End-of-Life vehicles (ELVs), waste is originated on collection points.</w:t>
            </w:r>
          </w:p>
        </w:tc>
      </w:tr>
      <w:tr w:rsidR="00110A67" w:rsidRPr="00703745" w14:paraId="36EACE03" w14:textId="77777777" w:rsidTr="0A974F12">
        <w:tc>
          <w:tcPr>
            <w:tcW w:w="2503" w:type="dxa"/>
            <w:tcBorders>
              <w:top w:val="single" w:sz="4" w:space="0" w:color="000000" w:themeColor="text2"/>
              <w:bottom w:val="single" w:sz="4" w:space="0" w:color="000000" w:themeColor="text2"/>
            </w:tcBorders>
            <w:shd w:val="clear" w:color="auto" w:fill="auto"/>
          </w:tcPr>
          <w:p w14:paraId="6CEE81F1" w14:textId="77777777" w:rsidR="00110A67" w:rsidRPr="00703745" w:rsidRDefault="00110A67" w:rsidP="00181564">
            <w:pPr>
              <w:pStyle w:val="TableText"/>
            </w:pPr>
            <w:r>
              <w:t xml:space="preserve">Santander-specific </w:t>
            </w:r>
          </w:p>
        </w:tc>
        <w:tc>
          <w:tcPr>
            <w:tcW w:w="6524" w:type="dxa"/>
            <w:shd w:val="clear" w:color="auto" w:fill="auto"/>
          </w:tcPr>
          <w:p w14:paraId="14FBE4CD" w14:textId="321CB1E9" w:rsidR="003A3A91" w:rsidRPr="003A3A91" w:rsidDel="002D3122" w:rsidRDefault="002D3122">
            <w:pPr>
              <w:pStyle w:val="TableNumbered1"/>
              <w:numPr>
                <w:ilvl w:val="0"/>
                <w:numId w:val="0"/>
              </w:numPr>
              <w:ind w:left="216" w:hanging="216"/>
              <w:rPr>
                <w:del w:id="4399" w:author="Cisneros Morales Diana Karen" w:date="2024-08-26T17:32:00Z"/>
              </w:rPr>
              <w:pPrChange w:id="4400" w:author="Cisneros Morales Diana Karen" w:date="2024-08-26T17:32:00Z">
                <w:pPr>
                  <w:pStyle w:val="TableNumbered1"/>
                  <w:numPr>
                    <w:numId w:val="195"/>
                  </w:numPr>
                </w:pPr>
              </w:pPrChange>
            </w:pPr>
            <w:ins w:id="4401" w:author="Cisneros Morales Diana Karen" w:date="2024-08-26T17:32:00Z">
              <w:r>
                <w:t>Not applicable</w:t>
              </w:r>
            </w:ins>
            <w:del w:id="4402" w:author="Cisneros Morales Diana Karen" w:date="2024-08-26T17:32:00Z">
              <w:r w:rsidR="003A3A91" w:rsidRPr="003A3A91" w:rsidDel="002D3122">
                <w:delText xml:space="preserve">The economic activity dismantles and depollutes separately collected waste, in state-of-the art facilities, from complex end-of-life products (automobiles, electrical and electronic </w:delText>
              </w:r>
              <w:r w:rsidR="003A3A91" w:rsidRPr="009A6876" w:rsidDel="002D3122">
                <w:delText>equipment</w:delText>
              </w:r>
              <w:r w:rsidR="003A3A91" w:rsidRPr="003A3A91" w:rsidDel="002D3122">
                <w:delText xml:space="preserve"> or ships), in order to:</w:delText>
              </w:r>
            </w:del>
          </w:p>
          <w:p w14:paraId="1E8555D4" w14:textId="613F21A5" w:rsidR="003A3A91" w:rsidRPr="003A3A91" w:rsidDel="002D3122" w:rsidRDefault="00C871AB">
            <w:pPr>
              <w:pStyle w:val="TableNumbered2"/>
              <w:numPr>
                <w:ilvl w:val="0"/>
                <w:numId w:val="0"/>
              </w:numPr>
              <w:ind w:left="216" w:hanging="216"/>
              <w:rPr>
                <w:del w:id="4403" w:author="Cisneros Morales Diana Karen" w:date="2024-08-26T17:32:00Z"/>
              </w:rPr>
              <w:pPrChange w:id="4404" w:author="Cisneros Morales Diana Karen" w:date="2024-08-26T17:32:00Z">
                <w:pPr>
                  <w:pStyle w:val="TableNumbered2"/>
                </w:pPr>
              </w:pPrChange>
            </w:pPr>
            <w:del w:id="4405" w:author="Cisneros Morales Diana Karen" w:date="2024-08-26T17:32:00Z">
              <w:r w:rsidDel="002D3122">
                <w:delText>H</w:delText>
              </w:r>
              <w:r w:rsidR="003A3A91" w:rsidRPr="003A3A91" w:rsidDel="002D3122">
                <w:delText>arvest parts and components that are suited for re-use;</w:delText>
              </w:r>
            </w:del>
          </w:p>
          <w:p w14:paraId="7C3A792F" w14:textId="699AF5A5" w:rsidR="003A3A91" w:rsidRPr="003A3A91" w:rsidDel="002D3122" w:rsidRDefault="00C871AB">
            <w:pPr>
              <w:pStyle w:val="TableNumbered2"/>
              <w:numPr>
                <w:ilvl w:val="0"/>
                <w:numId w:val="0"/>
              </w:numPr>
              <w:ind w:left="216" w:hanging="216"/>
              <w:rPr>
                <w:del w:id="4406" w:author="Cisneros Morales Diana Karen" w:date="2024-08-26T17:32:00Z"/>
              </w:rPr>
              <w:pPrChange w:id="4407" w:author="Cisneros Morales Diana Karen" w:date="2024-08-26T17:32:00Z">
                <w:pPr>
                  <w:pStyle w:val="TableNumbered2"/>
                </w:pPr>
              </w:pPrChange>
            </w:pPr>
            <w:del w:id="4408" w:author="Cisneros Morales Diana Karen" w:date="2024-08-26T17:32:00Z">
              <w:r w:rsidDel="002D3122">
                <w:delText>S</w:delText>
              </w:r>
              <w:r w:rsidR="003A3A91" w:rsidRPr="003A3A91" w:rsidDel="002D3122">
                <w:delText>eparate non-hazardous and hazardous waste fractions suited for material recovery including recovery of critical raw materials;</w:delText>
              </w:r>
            </w:del>
          </w:p>
          <w:p w14:paraId="6A47F1BD" w14:textId="7B4C83AF" w:rsidR="003A3A91" w:rsidRPr="003A3A91" w:rsidDel="002D3122" w:rsidRDefault="00C871AB">
            <w:pPr>
              <w:pStyle w:val="TableNumbered2"/>
              <w:numPr>
                <w:ilvl w:val="0"/>
                <w:numId w:val="0"/>
              </w:numPr>
              <w:ind w:left="216" w:hanging="216"/>
              <w:rPr>
                <w:del w:id="4409" w:author="Cisneros Morales Diana Karen" w:date="2024-08-26T17:32:00Z"/>
              </w:rPr>
              <w:pPrChange w:id="4410" w:author="Cisneros Morales Diana Karen" w:date="2024-08-26T17:32:00Z">
                <w:pPr>
                  <w:pStyle w:val="TableNumbered2"/>
                </w:pPr>
              </w:pPrChange>
            </w:pPr>
            <w:del w:id="4411" w:author="Cisneros Morales Diana Karen" w:date="2024-08-26T17:32:00Z">
              <w:r w:rsidDel="002D3122">
                <w:delText>R</w:delText>
              </w:r>
              <w:r w:rsidR="003A3A91" w:rsidRPr="003A3A91" w:rsidDel="002D3122">
                <w:delText>emove hazardous substances, mixtures and components, so that these are contained in an identifiable stream or that are an identifiable part of a stream, and send them to treatment facilities;</w:delText>
              </w:r>
            </w:del>
          </w:p>
          <w:p w14:paraId="6511CEA1" w14:textId="5B88DA97" w:rsidR="003A3A91" w:rsidRPr="003A3A91" w:rsidDel="002D3122" w:rsidRDefault="00C871AB">
            <w:pPr>
              <w:pStyle w:val="TableNumbered2"/>
              <w:numPr>
                <w:ilvl w:val="0"/>
                <w:numId w:val="0"/>
              </w:numPr>
              <w:ind w:left="216" w:hanging="216"/>
              <w:rPr>
                <w:del w:id="4412" w:author="Cisneros Morales Diana Karen" w:date="2024-08-26T17:32:00Z"/>
              </w:rPr>
              <w:pPrChange w:id="4413" w:author="Cisneros Morales Diana Karen" w:date="2024-08-26T17:32:00Z">
                <w:pPr>
                  <w:pStyle w:val="TableNumbered2"/>
                </w:pPr>
              </w:pPrChange>
            </w:pPr>
            <w:del w:id="4414" w:author="Cisneros Morales Diana Karen" w:date="2024-08-26T17:32:00Z">
              <w:r w:rsidDel="002D3122">
                <w:delText>E</w:delText>
              </w:r>
              <w:r w:rsidR="003A3A91" w:rsidRPr="003A3A91" w:rsidDel="002D3122">
                <w:delText>nclose documentation of the materials that are sent for further treatment or reuse.</w:delText>
              </w:r>
            </w:del>
          </w:p>
          <w:p w14:paraId="7730D0B3" w14:textId="2769134A" w:rsidR="003A3A91" w:rsidRPr="003A3A91" w:rsidDel="002D3122" w:rsidRDefault="003A3A91">
            <w:pPr>
              <w:pStyle w:val="TableNumbered1"/>
              <w:numPr>
                <w:ilvl w:val="0"/>
                <w:numId w:val="0"/>
              </w:numPr>
              <w:ind w:left="216" w:hanging="216"/>
              <w:rPr>
                <w:del w:id="4415" w:author="Cisneros Morales Diana Karen" w:date="2024-08-26T17:32:00Z"/>
              </w:rPr>
              <w:pPrChange w:id="4416" w:author="Cisneros Morales Diana Karen" w:date="2024-08-26T17:32:00Z">
                <w:pPr>
                  <w:pStyle w:val="TableNumbered1"/>
                </w:pPr>
              </w:pPrChange>
            </w:pPr>
            <w:del w:id="4417" w:author="Cisneros Morales Diana Karen" w:date="2024-08-26T17:32:00Z">
              <w:r w:rsidRPr="003A3A91" w:rsidDel="002D3122">
                <w:delText xml:space="preserve">For the dismantling and depollution of scrap ships, the facility is included in the </w:delText>
              </w:r>
              <w:r w:rsidRPr="009A6876" w:rsidDel="002D3122">
                <w:delText>European</w:delText>
              </w:r>
            </w:del>
          </w:p>
          <w:p w14:paraId="26C3578B" w14:textId="177804B4" w:rsidR="003A3A91" w:rsidDel="002D3122" w:rsidRDefault="2BD39BAD">
            <w:pPr>
              <w:pStyle w:val="TableText"/>
              <w:ind w:left="216" w:hanging="216"/>
              <w:rPr>
                <w:del w:id="4418" w:author="Cisneros Morales Diana Karen" w:date="2024-08-26T17:32:00Z"/>
              </w:rPr>
              <w:pPrChange w:id="4419" w:author="Cisneros Morales Diana Karen" w:date="2024-08-26T17:32:00Z">
                <w:pPr>
                  <w:pStyle w:val="TableText"/>
                </w:pPr>
              </w:pPrChange>
            </w:pPr>
            <w:del w:id="4420" w:author="Cisneros Morales Diana Karen" w:date="2024-08-26T17:32:00Z">
              <w:r w:rsidRPr="003A3A91" w:rsidDel="002D3122">
                <w:delText>List of ship recycling facilities (or a new facility that has applied to be included in the European List of ship recycling facilities)</w:delText>
              </w:r>
              <w:r w:rsidDel="002D3122">
                <w:delText>.</w:delText>
              </w:r>
              <w:r w:rsidR="003A3A91" w:rsidDel="002D3122">
                <w:rPr>
                  <w:rStyle w:val="Refdenotaalpie"/>
                </w:rPr>
                <w:footnoteReference w:id="173"/>
              </w:r>
            </w:del>
          </w:p>
          <w:p w14:paraId="2F02345B" w14:textId="72593877" w:rsidR="009A6876" w:rsidRPr="003A3A91" w:rsidDel="002D3122" w:rsidRDefault="009A6876">
            <w:pPr>
              <w:pStyle w:val="TableText"/>
              <w:ind w:left="216" w:hanging="216"/>
              <w:rPr>
                <w:del w:id="4423" w:author="Cisneros Morales Diana Karen" w:date="2024-08-26T17:32:00Z"/>
              </w:rPr>
              <w:pPrChange w:id="4424" w:author="Cisneros Morales Diana Karen" w:date="2024-08-26T17:32:00Z">
                <w:pPr>
                  <w:pStyle w:val="TableText"/>
                </w:pPr>
              </w:pPrChange>
            </w:pPr>
          </w:p>
          <w:p w14:paraId="029F5E21" w14:textId="63D82D95" w:rsidR="00110A67" w:rsidRPr="00703745" w:rsidRDefault="003A3A91">
            <w:pPr>
              <w:pStyle w:val="TableNumbered1"/>
              <w:numPr>
                <w:ilvl w:val="0"/>
                <w:numId w:val="0"/>
              </w:numPr>
              <w:ind w:left="216" w:hanging="216"/>
              <w:pPrChange w:id="4425" w:author="Cisneros Morales Diana Karen" w:date="2024-08-26T17:32:00Z">
                <w:pPr>
                  <w:pStyle w:val="TableNumbered1"/>
                </w:pPr>
              </w:pPrChange>
            </w:pPr>
            <w:del w:id="4426" w:author="Cisneros Morales Diana Karen" w:date="2024-08-26T17:32:00Z">
              <w:r w:rsidRPr="003A3A91" w:rsidDel="002D3122">
                <w:delText>For the dismantling and depollution of Waste from Electrical and Electronic Equipment (WEEE) and End-of-Life vehicles (ELVs), waste is originated on collection points.</w:delText>
              </w:r>
            </w:del>
          </w:p>
        </w:tc>
      </w:tr>
    </w:tbl>
    <w:p w14:paraId="68EE2181" w14:textId="77777777" w:rsidR="003223AD" w:rsidRDefault="003223AD" w:rsidP="009A6876">
      <w:pPr>
        <w:pStyle w:val="BodyTextNoSpacing"/>
      </w:pPr>
    </w:p>
    <w:p w14:paraId="12884F99" w14:textId="77777777" w:rsidR="0AC3D733" w:rsidRDefault="596E6783" w:rsidP="009A6876">
      <w:pPr>
        <w:pStyle w:val="HeadingA3"/>
        <w:spacing w:line="259" w:lineRule="auto"/>
      </w:pPr>
      <w:bookmarkStart w:id="4427" w:name="_Toc153408840"/>
      <w:bookmarkStart w:id="4428" w:name="_Toc186795198"/>
      <w:r>
        <w:lastRenderedPageBreak/>
        <w:t>Collection and transport of hazardous waste</w:t>
      </w:r>
      <w:bookmarkEnd w:id="4427"/>
      <w:bookmarkEnd w:id="4428"/>
    </w:p>
    <w:p w14:paraId="12624C1E" w14:textId="77777777" w:rsidR="596E6783" w:rsidRDefault="596E6783" w:rsidP="009A6876">
      <w:pPr>
        <w:pStyle w:val="Boldunderline"/>
        <w:keepNext/>
        <w:keepLines/>
      </w:pPr>
      <w:r w:rsidRPr="605DAAD6">
        <w:t>Activity description</w:t>
      </w:r>
    </w:p>
    <w:p w14:paraId="600EE2D4" w14:textId="77777777" w:rsidR="596E6783" w:rsidRDefault="596E6783" w:rsidP="009A6876">
      <w:pPr>
        <w:pStyle w:val="Textoindependiente"/>
        <w:keepNext/>
        <w:keepLines/>
      </w:pPr>
      <w:r w:rsidRPr="030C01BC">
        <w:t>Separate collection and transport of hazardous waste</w:t>
      </w:r>
      <w:r w:rsidRPr="030C01BC">
        <w:rPr>
          <w:rStyle w:val="Refdenotaalpie"/>
          <w:rFonts w:ascii="Calibri" w:eastAsia="Calibri" w:hAnsi="Calibri" w:cs="Calibri"/>
        </w:rPr>
        <w:footnoteReference w:id="174"/>
      </w:r>
      <w:r w:rsidRPr="030C01BC">
        <w:t xml:space="preserve"> prior to treatment, material recovery or disposal, including the construction, operation and upgrade of facilities involved in the collection and transport of such waste, such as hazardous waste transfer stations, as a means for appropriate treatment.</w:t>
      </w:r>
    </w:p>
    <w:tbl>
      <w:tblPr>
        <w:tblStyle w:val="Tablaconcuadrcula"/>
        <w:tblW w:w="0" w:type="auto"/>
        <w:tblLayout w:type="fixed"/>
        <w:tblLook w:val="0400" w:firstRow="0" w:lastRow="0" w:firstColumn="0" w:lastColumn="0" w:noHBand="0" w:noVBand="1"/>
      </w:tblPr>
      <w:tblGrid>
        <w:gridCol w:w="2610"/>
        <w:gridCol w:w="6990"/>
      </w:tblGrid>
      <w:tr w:rsidR="605DAAD6" w:rsidRPr="009A6876" w14:paraId="6533CAD4" w14:textId="77777777" w:rsidTr="009A6876">
        <w:trPr>
          <w:trHeight w:val="300"/>
        </w:trPr>
        <w:tc>
          <w:tcPr>
            <w:tcW w:w="2610" w:type="dxa"/>
            <w:tcBorders>
              <w:top w:val="nil"/>
              <w:left w:val="nil"/>
              <w:bottom w:val="single" w:sz="8" w:space="0" w:color="000000" w:themeColor="text2"/>
              <w:right w:val="nil"/>
            </w:tcBorders>
            <w:tcMar>
              <w:left w:w="108" w:type="dxa"/>
              <w:right w:w="108" w:type="dxa"/>
            </w:tcMar>
            <w:vAlign w:val="bottom"/>
          </w:tcPr>
          <w:p w14:paraId="3620C73E" w14:textId="77777777" w:rsidR="605DAAD6" w:rsidRPr="009A6876" w:rsidRDefault="605DAAD6" w:rsidP="009A6876">
            <w:pPr>
              <w:keepNext/>
              <w:keepLines/>
              <w:spacing w:before="40" w:after="40"/>
              <w:rPr>
                <w:sz w:val="18"/>
                <w:szCs w:val="18"/>
              </w:rPr>
            </w:pPr>
            <w:r w:rsidRPr="009A6876">
              <w:rPr>
                <w:rFonts w:ascii="Calibri" w:eastAsia="Calibri" w:hAnsi="Calibri" w:cs="Calibri"/>
                <w:b/>
                <w:bCs/>
                <w:sz w:val="18"/>
                <w:szCs w:val="18"/>
              </w:rPr>
              <w:t>Eligibility</w:t>
            </w:r>
          </w:p>
        </w:tc>
        <w:tc>
          <w:tcPr>
            <w:tcW w:w="6990" w:type="dxa"/>
            <w:tcBorders>
              <w:top w:val="nil"/>
              <w:left w:val="nil"/>
              <w:bottom w:val="single" w:sz="8" w:space="0" w:color="000000" w:themeColor="text2"/>
              <w:right w:val="nil"/>
            </w:tcBorders>
            <w:tcMar>
              <w:left w:w="108" w:type="dxa"/>
              <w:right w:w="108" w:type="dxa"/>
            </w:tcMar>
            <w:vAlign w:val="bottom"/>
          </w:tcPr>
          <w:p w14:paraId="22886267" w14:textId="77777777" w:rsidR="605DAAD6" w:rsidRPr="009A6876" w:rsidRDefault="605DAAD6" w:rsidP="009A6876">
            <w:pPr>
              <w:keepNext/>
              <w:keepLines/>
              <w:spacing w:before="40" w:after="40"/>
              <w:rPr>
                <w:sz w:val="18"/>
                <w:szCs w:val="18"/>
              </w:rPr>
            </w:pPr>
            <w:r w:rsidRPr="009A6876">
              <w:rPr>
                <w:rFonts w:ascii="Calibri" w:eastAsia="Calibri" w:hAnsi="Calibri" w:cs="Calibri"/>
                <w:b/>
                <w:bCs/>
                <w:sz w:val="18"/>
                <w:szCs w:val="18"/>
              </w:rPr>
              <w:t>Criteria</w:t>
            </w:r>
            <w:r w:rsidRPr="009A6876">
              <w:rPr>
                <w:rFonts w:ascii="Calibri" w:eastAsia="Calibri" w:hAnsi="Calibri" w:cs="Calibri"/>
                <w:b/>
                <w:bCs/>
                <w:color w:val="002C77" w:themeColor="accent1"/>
                <w:sz w:val="18"/>
                <w:szCs w:val="18"/>
              </w:rPr>
              <w:t xml:space="preserve"> </w:t>
            </w:r>
          </w:p>
        </w:tc>
      </w:tr>
      <w:tr w:rsidR="605DAAD6" w:rsidRPr="009A6876" w14:paraId="1CB82911" w14:textId="77777777" w:rsidTr="009A6876">
        <w:trPr>
          <w:trHeight w:val="300"/>
        </w:trPr>
        <w:tc>
          <w:tcPr>
            <w:tcW w:w="2610" w:type="dxa"/>
            <w:tcBorders>
              <w:top w:val="single" w:sz="8" w:space="0" w:color="000000" w:themeColor="text2"/>
              <w:left w:val="nil"/>
              <w:bottom w:val="single" w:sz="8" w:space="0" w:color="000000" w:themeColor="text2"/>
              <w:right w:val="nil"/>
            </w:tcBorders>
            <w:shd w:val="clear" w:color="auto" w:fill="C9E8D3" w:themeFill="accent5" w:themeFillTint="33"/>
            <w:tcMar>
              <w:left w:w="108" w:type="dxa"/>
              <w:right w:w="108" w:type="dxa"/>
            </w:tcMar>
          </w:tcPr>
          <w:p w14:paraId="0EF916D0" w14:textId="77777777" w:rsidR="605DAAD6" w:rsidRPr="009A6876" w:rsidRDefault="605DAAD6" w:rsidP="00181564">
            <w:pPr>
              <w:pStyle w:val="TableText"/>
            </w:pPr>
            <w:r w:rsidRPr="009A6876">
              <w:t xml:space="preserve">EU </w:t>
            </w:r>
            <w:r w:rsidRPr="00181564">
              <w:t>Tax</w:t>
            </w:r>
            <w:r w:rsidRPr="009A6876">
              <w:t>onomy consistent</w:t>
            </w:r>
          </w:p>
        </w:tc>
        <w:tc>
          <w:tcPr>
            <w:tcW w:w="6990" w:type="dxa"/>
            <w:tcBorders>
              <w:top w:val="single" w:sz="8" w:space="0" w:color="000000" w:themeColor="text2"/>
              <w:left w:val="nil"/>
              <w:bottom w:val="single" w:sz="8" w:space="0" w:color="000000" w:themeColor="text2"/>
              <w:right w:val="nil"/>
            </w:tcBorders>
            <w:shd w:val="clear" w:color="auto" w:fill="C9E8D3" w:themeFill="accent5" w:themeFillTint="33"/>
            <w:tcMar>
              <w:left w:w="108" w:type="dxa"/>
              <w:right w:w="108" w:type="dxa"/>
            </w:tcMar>
          </w:tcPr>
          <w:p w14:paraId="04ECDD58" w14:textId="77777777" w:rsidR="605DAAD6" w:rsidRPr="009A6876" w:rsidRDefault="605DAAD6" w:rsidP="009A6876">
            <w:pPr>
              <w:keepNext/>
              <w:keepLines/>
              <w:spacing w:before="40" w:after="40"/>
              <w:rPr>
                <w:sz w:val="18"/>
                <w:szCs w:val="18"/>
              </w:rPr>
            </w:pPr>
            <w:r w:rsidRPr="009A6876">
              <w:rPr>
                <w:rFonts w:ascii="Calibri" w:eastAsia="Calibri" w:hAnsi="Calibri" w:cs="Calibri"/>
                <w:color w:val="000000" w:themeColor="text2"/>
                <w:sz w:val="18"/>
                <w:szCs w:val="18"/>
              </w:rPr>
              <w:t>The collection and transport of hazardous waste comply with all of the following criteria:</w:t>
            </w:r>
          </w:p>
          <w:p w14:paraId="0DF419CA" w14:textId="77777777" w:rsidR="605DAAD6" w:rsidRPr="009A6876" w:rsidRDefault="605DAAD6" w:rsidP="00A46517">
            <w:pPr>
              <w:pStyle w:val="TableNumbered1"/>
              <w:keepNext/>
              <w:keepLines/>
              <w:numPr>
                <w:ilvl w:val="0"/>
                <w:numId w:val="196"/>
              </w:numPr>
            </w:pPr>
            <w:r w:rsidRPr="009A6876">
              <w:t xml:space="preserve">Hazardous waste is source segregated and collected separately from non-hazardous waste </w:t>
            </w:r>
          </w:p>
          <w:p w14:paraId="688E2349" w14:textId="77777777" w:rsidR="605DAAD6" w:rsidRPr="009A6876" w:rsidRDefault="605DAAD6" w:rsidP="009A6876">
            <w:pPr>
              <w:pStyle w:val="TableNumbered1"/>
              <w:keepNext/>
              <w:keepLines/>
            </w:pPr>
            <w:r w:rsidRPr="009A6876">
              <w:t>Proper collection and handling prevent leakage of hazardous waste during collection, transport, storage and delivery to the treatment facility</w:t>
            </w:r>
          </w:p>
          <w:p w14:paraId="2FEC9D9C" w14:textId="77777777" w:rsidR="605DAAD6" w:rsidRPr="009A6876" w:rsidRDefault="605DAAD6" w:rsidP="009A6876">
            <w:pPr>
              <w:pStyle w:val="TableNumbered1"/>
              <w:keepNext/>
              <w:keepLines/>
            </w:pPr>
            <w:r w:rsidRPr="009A6876">
              <w:t xml:space="preserve">Where a given waste classified as hazardous has also </w:t>
            </w:r>
            <w:r w:rsidRPr="00B4005A">
              <w:t xml:space="preserve">a </w:t>
            </w:r>
            <w:hyperlink w:anchor="POP_DangerousGoods" w:history="1">
              <w:r w:rsidRPr="00B4005A">
                <w:rPr>
                  <w:rStyle w:val="Hipervnculo"/>
                  <w:color w:val="auto"/>
                  <w:highlight w:val="cyan"/>
                </w:rPr>
                <w:t>transport status of dangerous goods</w:t>
              </w:r>
            </w:hyperlink>
            <w:r w:rsidRPr="00B4005A">
              <w:t>, the transport complies with the relevant require</w:t>
            </w:r>
            <w:r w:rsidRPr="009A6876">
              <w:t>ments set by the ADR.</w:t>
            </w:r>
          </w:p>
          <w:p w14:paraId="23672757" w14:textId="77777777" w:rsidR="605DAAD6" w:rsidRPr="00D01DF3" w:rsidRDefault="605DAAD6" w:rsidP="009A6876">
            <w:pPr>
              <w:pStyle w:val="TableNumbered1"/>
              <w:keepNext/>
              <w:keepLines/>
              <w:rPr>
                <w:highlight w:val="cyan"/>
              </w:rPr>
            </w:pPr>
            <w:r w:rsidRPr="009A6876">
              <w:t xml:space="preserve">The activity uses waste collection vehicles which conform to </w:t>
            </w:r>
            <w:r w:rsidRPr="00D01DF3">
              <w:t xml:space="preserve">at least </w:t>
            </w:r>
            <w:hyperlink w:anchor="EURO_V" w:history="1">
              <w:r w:rsidRPr="00D01DF3">
                <w:rPr>
                  <w:rStyle w:val="Hipervnculo"/>
                  <w:color w:val="auto"/>
                  <w:highlight w:val="cyan"/>
                </w:rPr>
                <w:t>EURO V standards</w:t>
              </w:r>
            </w:hyperlink>
            <w:r w:rsidRPr="00D01DF3">
              <w:t xml:space="preserve"> </w:t>
            </w:r>
          </w:p>
          <w:p w14:paraId="475CFAE3" w14:textId="77777777" w:rsidR="605DAAD6" w:rsidRPr="009A6876" w:rsidRDefault="605DAAD6" w:rsidP="009A6876">
            <w:pPr>
              <w:pStyle w:val="TableNumbered1"/>
              <w:keepNext/>
              <w:keepLines/>
            </w:pPr>
            <w:r w:rsidRPr="009A6876">
              <w:t>Hazardous waste is packaged and labelled in accordance with the international and Union standards in force.</w:t>
            </w:r>
          </w:p>
          <w:p w14:paraId="5511BED7" w14:textId="77777777" w:rsidR="605DAAD6" w:rsidRPr="009A6876" w:rsidRDefault="605DAAD6" w:rsidP="009A6876">
            <w:pPr>
              <w:pStyle w:val="TableNumbered1"/>
              <w:keepNext/>
              <w:keepLines/>
              <w:rPr>
                <w:highlight w:val="cyan"/>
              </w:rPr>
            </w:pPr>
            <w:r w:rsidRPr="009A6876">
              <w:t xml:space="preserve">For waste from electrical and electronic </w:t>
            </w:r>
            <w:r w:rsidRPr="00D01DF3">
              <w:t>equipment (</w:t>
            </w:r>
            <w:hyperlink w:anchor="ListEEE" w:history="1">
              <w:r w:rsidRPr="00D01DF3">
                <w:rPr>
                  <w:rStyle w:val="Hipervnculo"/>
                  <w:color w:val="auto"/>
                  <w:highlight w:val="cyan"/>
                </w:rPr>
                <w:t>WEEE</w:t>
              </w:r>
            </w:hyperlink>
            <w:r w:rsidRPr="00D01DF3">
              <w:t>)</w:t>
            </w:r>
          </w:p>
          <w:p w14:paraId="24D318EC" w14:textId="77777777" w:rsidR="605DAAD6" w:rsidRPr="009A6876" w:rsidRDefault="009A6876" w:rsidP="009A6876">
            <w:pPr>
              <w:pStyle w:val="TableNumbered2"/>
              <w:keepNext/>
              <w:keepLines/>
            </w:pPr>
            <w:r>
              <w:t>T</w:t>
            </w:r>
            <w:r w:rsidR="605DAAD6" w:rsidRPr="009A6876">
              <w:t>he main categories of WEEE are collected separately;</w:t>
            </w:r>
          </w:p>
          <w:p w14:paraId="516FCEE7" w14:textId="77777777" w:rsidR="605DAAD6" w:rsidRPr="009A6876" w:rsidRDefault="009A6876" w:rsidP="009A6876">
            <w:pPr>
              <w:pStyle w:val="TableNumbered2"/>
              <w:keepNext/>
              <w:keepLines/>
            </w:pPr>
            <w:r>
              <w:t>C</w:t>
            </w:r>
            <w:r w:rsidR="605DAAD6" w:rsidRPr="009A6876">
              <w:t>ollection and transport preserve the integrity of WEEE and prevent the leakage of hazardous substances (e.g. ozone-depleting substances, fluorinated greenhouse gases or mercury);</w:t>
            </w:r>
          </w:p>
          <w:p w14:paraId="49616476" w14:textId="77777777" w:rsidR="605DAAD6" w:rsidRPr="009A6876" w:rsidRDefault="009A6876" w:rsidP="009A6876">
            <w:pPr>
              <w:pStyle w:val="TableNumbered2"/>
              <w:keepNext/>
              <w:keepLines/>
            </w:pPr>
            <w:r>
              <w:t>A</w:t>
            </w:r>
            <w:r w:rsidR="605DAAD6" w:rsidRPr="009A6876">
              <w:t xml:space="preserve"> management system is set up by the collection and logistics operator to manage environmental, health and safety risks.</w:t>
            </w:r>
          </w:p>
          <w:p w14:paraId="3857D5F7" w14:textId="77777777" w:rsidR="605DAAD6" w:rsidRPr="009A6876" w:rsidRDefault="605DAAD6" w:rsidP="009A6876">
            <w:pPr>
              <w:pStyle w:val="TableNumbered1"/>
              <w:keepNext/>
              <w:keepLines/>
            </w:pPr>
            <w:r w:rsidRPr="009A6876">
              <w:t>When the waste is stored, the activity complies with the requirements of the best available techniques (BAT) conclusions for waste treatment.</w:t>
            </w:r>
          </w:p>
        </w:tc>
      </w:tr>
      <w:tr w:rsidR="605DAAD6" w:rsidRPr="009A6876" w14:paraId="2A937C80" w14:textId="77777777" w:rsidTr="009A6876">
        <w:trPr>
          <w:trHeight w:val="300"/>
        </w:trPr>
        <w:tc>
          <w:tcPr>
            <w:tcW w:w="2610" w:type="dxa"/>
            <w:tcBorders>
              <w:top w:val="single" w:sz="8" w:space="0" w:color="000000" w:themeColor="text2"/>
              <w:left w:val="nil"/>
              <w:bottom w:val="single" w:sz="8" w:space="0" w:color="000000" w:themeColor="text2"/>
              <w:right w:val="nil"/>
            </w:tcBorders>
            <w:tcMar>
              <w:left w:w="108" w:type="dxa"/>
              <w:right w:w="108" w:type="dxa"/>
            </w:tcMar>
          </w:tcPr>
          <w:p w14:paraId="600C3DD3" w14:textId="77777777" w:rsidR="605DAAD6" w:rsidRPr="009A6876" w:rsidRDefault="605DAAD6" w:rsidP="00181564">
            <w:pPr>
              <w:pStyle w:val="TableText"/>
            </w:pPr>
            <w:r w:rsidRPr="009A6876">
              <w:t>Santander-specific</w:t>
            </w:r>
          </w:p>
        </w:tc>
        <w:tc>
          <w:tcPr>
            <w:tcW w:w="6990" w:type="dxa"/>
            <w:tcBorders>
              <w:top w:val="single" w:sz="8" w:space="0" w:color="000000" w:themeColor="text2"/>
              <w:left w:val="nil"/>
              <w:bottom w:val="single" w:sz="8" w:space="0" w:color="000000" w:themeColor="text2"/>
              <w:right w:val="nil"/>
            </w:tcBorders>
            <w:tcMar>
              <w:left w:w="108" w:type="dxa"/>
              <w:right w:w="108" w:type="dxa"/>
            </w:tcMar>
          </w:tcPr>
          <w:p w14:paraId="50ACC0E3" w14:textId="43E67AA5" w:rsidR="605DAAD6" w:rsidRPr="009A6876" w:rsidRDefault="605DAAD6" w:rsidP="00BF1298">
            <w:pPr>
              <w:spacing w:before="40" w:after="40"/>
              <w:rPr>
                <w:sz w:val="18"/>
                <w:szCs w:val="18"/>
              </w:rPr>
            </w:pPr>
            <w:r w:rsidRPr="009A6876">
              <w:rPr>
                <w:rFonts w:ascii="Calibri" w:eastAsia="Calibri" w:hAnsi="Calibri" w:cs="Calibri"/>
                <w:sz w:val="18"/>
                <w:szCs w:val="18"/>
              </w:rPr>
              <w:t>The collection and transport of hazardous waste comply with all of the following criteria:</w:t>
            </w:r>
          </w:p>
          <w:p w14:paraId="0E709A43" w14:textId="3C5AA379" w:rsidR="605DAAD6" w:rsidRPr="009A6876" w:rsidRDefault="605DAAD6" w:rsidP="00BF1298">
            <w:pPr>
              <w:pStyle w:val="TableNumbered1"/>
              <w:numPr>
                <w:ilvl w:val="0"/>
                <w:numId w:val="197"/>
              </w:numPr>
            </w:pPr>
            <w:r w:rsidRPr="009A6876">
              <w:t>Hazardous waste is source segregated and collected separately from non-hazardous waste</w:t>
            </w:r>
          </w:p>
          <w:p w14:paraId="10DAAEFF" w14:textId="7597B72A" w:rsidR="605DAAD6" w:rsidRPr="009A6876" w:rsidRDefault="605DAAD6" w:rsidP="00BF1298">
            <w:pPr>
              <w:pStyle w:val="TableNumbered1"/>
            </w:pPr>
            <w:r w:rsidRPr="009A6876">
              <w:t>Proper collection and handling prevent leakage of hazardous waste during collection, transport, storage and delivery to the treatment facility</w:t>
            </w:r>
          </w:p>
          <w:p w14:paraId="30781805" w14:textId="57F23419" w:rsidR="605DAAD6" w:rsidRPr="009A6876" w:rsidRDefault="605DAAD6" w:rsidP="00BF1298">
            <w:pPr>
              <w:pStyle w:val="TableNumbered1"/>
            </w:pPr>
            <w:r w:rsidRPr="009A6876">
              <w:t xml:space="preserve">Where a given waste classified as hazardous has also a transport status of dangerous </w:t>
            </w:r>
            <w:r w:rsidRPr="008758F1">
              <w:t>goods, the transport</w:t>
            </w:r>
            <w:r w:rsidRPr="009A6876">
              <w:t xml:space="preserve"> complies with the relevant requirements set by the ADR.</w:t>
            </w:r>
          </w:p>
          <w:p w14:paraId="0A3E582E" w14:textId="128C81EF" w:rsidR="605DAAD6" w:rsidRPr="009A6876" w:rsidRDefault="605DAAD6" w:rsidP="00BF1298">
            <w:pPr>
              <w:pStyle w:val="TableNumbered1"/>
            </w:pPr>
            <w:r w:rsidRPr="009A6876">
              <w:t>The activity uses waste collection vehicles which conform to Santander guidelines on vehicle emissions reduction.</w:t>
            </w:r>
          </w:p>
          <w:p w14:paraId="14C98074" w14:textId="38DEDB29" w:rsidR="605DAAD6" w:rsidRPr="009A6876" w:rsidRDefault="605DAAD6" w:rsidP="00BF1298">
            <w:pPr>
              <w:pStyle w:val="TableNumbered1"/>
            </w:pPr>
            <w:r w:rsidRPr="009A6876">
              <w:t>Hazardous waste is packaged and labelled in accordance with the international and Union standards in force.</w:t>
            </w:r>
          </w:p>
          <w:p w14:paraId="1151AE45" w14:textId="5278647E" w:rsidR="605DAAD6" w:rsidRPr="009A6876" w:rsidRDefault="605DAAD6" w:rsidP="00BF1298">
            <w:pPr>
              <w:pStyle w:val="TableNumbered1"/>
            </w:pPr>
            <w:r w:rsidRPr="009A6876">
              <w:t>For waste from electrical and electronic equipment (WEEE):</w:t>
            </w:r>
          </w:p>
          <w:p w14:paraId="05975587" w14:textId="40D0874C" w:rsidR="605DAAD6" w:rsidRPr="009A6876" w:rsidRDefault="009A6876" w:rsidP="00BF1298">
            <w:pPr>
              <w:pStyle w:val="TableNumbered2"/>
            </w:pPr>
            <w:r>
              <w:t>T</w:t>
            </w:r>
            <w:r w:rsidR="605DAAD6" w:rsidRPr="009A6876">
              <w:t>he main categories of WEEE are collected separately;</w:t>
            </w:r>
          </w:p>
          <w:p w14:paraId="19B8C1F6" w14:textId="237D0CE6" w:rsidR="605DAAD6" w:rsidRPr="009A6876" w:rsidRDefault="009A6876" w:rsidP="00BF1298">
            <w:pPr>
              <w:pStyle w:val="TableNumbered2"/>
            </w:pPr>
            <w:r>
              <w:t>C</w:t>
            </w:r>
            <w:r w:rsidR="605DAAD6" w:rsidRPr="009A6876">
              <w:t>ollection and transport preserve the integrity of WEEE and prevent the leakage of hazardous substances (e.g. ozone-depleting substances, fluorinated greenhouse gases or mercury);</w:t>
            </w:r>
          </w:p>
          <w:p w14:paraId="5FF5AA65" w14:textId="57067EC8" w:rsidR="605DAAD6" w:rsidRPr="009A6876" w:rsidRDefault="009A6876" w:rsidP="00BF1298">
            <w:pPr>
              <w:pStyle w:val="TableNumbered2"/>
            </w:pPr>
            <w:r>
              <w:t>A</w:t>
            </w:r>
            <w:r w:rsidR="605DAAD6" w:rsidRPr="009A6876">
              <w:t xml:space="preserve"> management system is set up by the collection and logistics operator to manage environmental, health and safety risks.</w:t>
            </w:r>
          </w:p>
          <w:p w14:paraId="6E96CF16" w14:textId="7A12429A" w:rsidR="605DAAD6" w:rsidRPr="009A6876" w:rsidRDefault="605DAAD6" w:rsidP="00BF1298">
            <w:pPr>
              <w:pStyle w:val="TableNumbered1"/>
            </w:pPr>
            <w:r w:rsidRPr="009A6876">
              <w:t>When the waste is stored, the activity complies with the requirements of the best available techniques (BAT) conclusions for waste treatment.</w:t>
            </w:r>
          </w:p>
        </w:tc>
      </w:tr>
    </w:tbl>
    <w:p w14:paraId="771BF790" w14:textId="77777777" w:rsidR="4F9A2CA1" w:rsidRDefault="0C9055E5" w:rsidP="54F0D264">
      <w:pPr>
        <w:pStyle w:val="HeadingA3"/>
      </w:pPr>
      <w:bookmarkStart w:id="4429" w:name="_Toc153408841"/>
      <w:bookmarkStart w:id="4430" w:name="_Toc186795199"/>
      <w:r>
        <w:lastRenderedPageBreak/>
        <w:t>Remediation of legally non-conforming landfills and abandoned or illegal waste dumps</w:t>
      </w:r>
      <w:bookmarkEnd w:id="4429"/>
      <w:bookmarkEnd w:id="4430"/>
    </w:p>
    <w:p w14:paraId="06F550F1" w14:textId="77777777" w:rsidR="4F9A2CA1" w:rsidRDefault="4E67951B" w:rsidP="002A651D">
      <w:pPr>
        <w:pStyle w:val="Boldunderline"/>
      </w:pPr>
      <w:r>
        <w:t>Activity description</w:t>
      </w:r>
    </w:p>
    <w:p w14:paraId="0C2EEA52" w14:textId="77777777" w:rsidR="549100CD" w:rsidRDefault="549100CD" w:rsidP="00CD590F">
      <w:pPr>
        <w:pStyle w:val="Textoindependiente"/>
      </w:pPr>
      <w:r>
        <w:t>Remediation of legally non-conforming landfills</w:t>
      </w:r>
      <w:r w:rsidRPr="0AC3D733">
        <w:rPr>
          <w:rStyle w:val="Refdenotaalpie"/>
        </w:rPr>
        <w:footnoteReference w:id="175"/>
      </w:r>
      <w:r>
        <w:t xml:space="preserve"> and of abandoned or illegal waste dumps</w:t>
      </w:r>
      <w:r w:rsidRPr="0AC3D733">
        <w:rPr>
          <w:rStyle w:val="Refdenotaalpie"/>
        </w:rPr>
        <w:footnoteReference w:id="176"/>
      </w:r>
      <w:r>
        <w:t xml:space="preserve"> that have been closed and are not taking in further </w:t>
      </w:r>
      <w:r w:rsidRPr="00CD590F">
        <w:t>waste</w:t>
      </w:r>
      <w:r>
        <w:t xml:space="preserve"> other than possibly inert or biostabilised waste to be used as landfill cover material (as far as allowed in the environmental permit for the remediation project). </w:t>
      </w:r>
    </w:p>
    <w:p w14:paraId="7EE00B2D" w14:textId="77777777" w:rsidR="0AC3D733" w:rsidRDefault="0AC3D733" w:rsidP="0AC3D733">
      <w:pPr>
        <w:pStyle w:val="Textoindependiente"/>
        <w:rPr>
          <w:highlight w:val="yellow"/>
        </w:rPr>
      </w:pPr>
    </w:p>
    <w:tbl>
      <w:tblPr>
        <w:tblStyle w:val="OWTable"/>
        <w:tblW w:w="0" w:type="auto"/>
        <w:tblLook w:val="0400" w:firstRow="0" w:lastRow="0" w:firstColumn="0" w:lastColumn="0" w:noHBand="0" w:noVBand="1"/>
      </w:tblPr>
      <w:tblGrid>
        <w:gridCol w:w="2663"/>
        <w:gridCol w:w="6942"/>
      </w:tblGrid>
      <w:tr w:rsidR="54F0D264" w14:paraId="716F081C" w14:textId="77777777" w:rsidTr="0A974F12">
        <w:trPr>
          <w:trHeight w:val="300"/>
        </w:trPr>
        <w:tc>
          <w:tcPr>
            <w:tcW w:w="2663" w:type="dxa"/>
            <w:tcBorders>
              <w:top w:val="nil"/>
            </w:tcBorders>
            <w:shd w:val="clear" w:color="auto" w:fill="auto"/>
            <w:vAlign w:val="bottom"/>
          </w:tcPr>
          <w:p w14:paraId="7419B0CF" w14:textId="77777777" w:rsidR="54F0D264" w:rsidRDefault="54F0D264" w:rsidP="54F0D264">
            <w:pPr>
              <w:pStyle w:val="TableHeadingText"/>
            </w:pPr>
            <w:r>
              <w:t>Eligibility</w:t>
            </w:r>
          </w:p>
        </w:tc>
        <w:tc>
          <w:tcPr>
            <w:tcW w:w="6942" w:type="dxa"/>
            <w:tcBorders>
              <w:top w:val="nil"/>
            </w:tcBorders>
            <w:shd w:val="clear" w:color="auto" w:fill="auto"/>
            <w:vAlign w:val="bottom"/>
          </w:tcPr>
          <w:p w14:paraId="18A0F1F5" w14:textId="77777777" w:rsidR="54F0D264" w:rsidRDefault="54F0D264" w:rsidP="54F0D264">
            <w:pPr>
              <w:pStyle w:val="TableHeadingText"/>
            </w:pPr>
            <w:r>
              <w:t>Criteria</w:t>
            </w:r>
            <w:r w:rsidRPr="54F0D264">
              <w:rPr>
                <w:color w:val="002C77" w:themeColor="accent1"/>
              </w:rPr>
              <w:t xml:space="preserve"> </w:t>
            </w:r>
          </w:p>
        </w:tc>
      </w:tr>
      <w:tr w:rsidR="54F0D264" w14:paraId="73DC2BED" w14:textId="77777777" w:rsidTr="0A974F12">
        <w:trPr>
          <w:trHeight w:val="300"/>
        </w:trPr>
        <w:tc>
          <w:tcPr>
            <w:tcW w:w="2663" w:type="dxa"/>
            <w:shd w:val="clear" w:color="auto" w:fill="C9E8D3" w:themeFill="accent5" w:themeFillTint="33"/>
          </w:tcPr>
          <w:p w14:paraId="4B971EA5" w14:textId="77777777" w:rsidR="54F0D264" w:rsidRPr="00181564" w:rsidRDefault="54F0D264" w:rsidP="00181564">
            <w:pPr>
              <w:pStyle w:val="TableText"/>
            </w:pPr>
            <w:r w:rsidRPr="00181564">
              <w:t>EU Taxonomy consistent</w:t>
            </w:r>
          </w:p>
        </w:tc>
        <w:tc>
          <w:tcPr>
            <w:tcW w:w="6942" w:type="dxa"/>
            <w:shd w:val="clear" w:color="auto" w:fill="C9E8D3" w:themeFill="accent5" w:themeFillTint="33"/>
          </w:tcPr>
          <w:p w14:paraId="7F7F7F2C" w14:textId="77777777" w:rsidR="0B14AEBB" w:rsidRDefault="0B14AEBB" w:rsidP="54F0D264">
            <w:pPr>
              <w:pStyle w:val="TableText"/>
            </w:pPr>
            <w:r>
              <w:t>Both 1. and 2. are complied with:</w:t>
            </w:r>
          </w:p>
          <w:p w14:paraId="593EB604" w14:textId="77777777" w:rsidR="0B14AEBB" w:rsidRDefault="0B14AEBB" w:rsidP="00A46517">
            <w:pPr>
              <w:pStyle w:val="TableNumbered1"/>
              <w:numPr>
                <w:ilvl w:val="0"/>
                <w:numId w:val="198"/>
              </w:numPr>
            </w:pPr>
            <w:r>
              <w:t>The activity complies with all of the following criteria:</w:t>
            </w:r>
          </w:p>
          <w:p w14:paraId="55D99B2F" w14:textId="77777777" w:rsidR="0B14AEBB" w:rsidRDefault="00CD590F" w:rsidP="00CD590F">
            <w:pPr>
              <w:pStyle w:val="TableNumbered2"/>
            </w:pPr>
            <w:r>
              <w:t>T</w:t>
            </w:r>
            <w:r w:rsidR="0B14AEBB">
              <w:t>he remediation activity is not undertaken by the polluter.</w:t>
            </w:r>
          </w:p>
          <w:p w14:paraId="18232ADA" w14:textId="77777777" w:rsidR="0B14AEBB" w:rsidRDefault="00CD590F" w:rsidP="00CD590F">
            <w:pPr>
              <w:pStyle w:val="TableNumbered2"/>
            </w:pPr>
            <w:r>
              <w:t>T</w:t>
            </w:r>
            <w:r w:rsidR="0B14AEBB">
              <w:t>he relevant contaminants are removed, controlled, contained or diminished, following national standards or internal site-specific risk-assessment that considers the characteristic and the extent of the impacted area, the type, properties (persistence, mobility and toxicity) and concentration of the substances, preparations, organisms or micro- organisms, possible migration pathways and the probability of dispersion.</w:t>
            </w:r>
          </w:p>
          <w:p w14:paraId="182F9955" w14:textId="77777777" w:rsidR="0B14AEBB" w:rsidRDefault="0B14AEBB" w:rsidP="00CD590F">
            <w:pPr>
              <w:pStyle w:val="TableNumbered1"/>
            </w:pPr>
            <w:r>
              <w:t>The activity is prepared and conducted in line with best industry practice, including:</w:t>
            </w:r>
          </w:p>
          <w:p w14:paraId="751A04D4" w14:textId="77777777" w:rsidR="0B14AEBB" w:rsidRDefault="0B14AEBB" w:rsidP="00CD590F">
            <w:pPr>
              <w:pStyle w:val="TableNumbered2"/>
            </w:pPr>
            <w:r>
              <w:t xml:space="preserve">Remediation site has been closed; </w:t>
            </w:r>
          </w:p>
          <w:p w14:paraId="023826A4" w14:textId="77777777" w:rsidR="0B14AEBB" w:rsidRDefault="0B14AEBB" w:rsidP="00CD590F">
            <w:pPr>
              <w:pStyle w:val="TableNumbered2"/>
            </w:pPr>
            <w:r>
              <w:t>Preparatory investigations are carried out;</w:t>
            </w:r>
          </w:p>
          <w:p w14:paraId="3F2F0B2A" w14:textId="77777777" w:rsidR="0B14AEBB" w:rsidRDefault="0B14AEBB" w:rsidP="00CD590F">
            <w:pPr>
              <w:pStyle w:val="TableNumbered2"/>
            </w:pPr>
            <w:r>
              <w:t xml:space="preserve">Results of investigation used for feasibility studies; </w:t>
            </w:r>
          </w:p>
          <w:p w14:paraId="0ACC1CD6" w14:textId="77777777" w:rsidR="0B14AEBB" w:rsidRDefault="065CF43C" w:rsidP="00CD590F">
            <w:pPr>
              <w:pStyle w:val="TableNumbered2"/>
            </w:pPr>
            <w:r>
              <w:t>Remedial options analysed in accordance to EU standards</w:t>
            </w:r>
            <w:r w:rsidR="0B14AEBB" w:rsidRPr="54F0D264">
              <w:rPr>
                <w:rStyle w:val="Refdenotaalpie"/>
              </w:rPr>
              <w:footnoteReference w:id="177"/>
            </w:r>
            <w:r>
              <w:t xml:space="preserve"> or commonly accepted international standards</w:t>
            </w:r>
            <w:r w:rsidR="0B14AEBB" w:rsidRPr="0AC3D733">
              <w:rPr>
                <w:rStyle w:val="Refdenotaalpie"/>
              </w:rPr>
              <w:footnoteReference w:id="178"/>
            </w:r>
            <w:r>
              <w:t xml:space="preserve">  and selected overall best solution;</w:t>
            </w:r>
          </w:p>
          <w:p w14:paraId="537AE84D" w14:textId="77777777" w:rsidR="0B14AEBB" w:rsidRDefault="0B14AEBB" w:rsidP="00CD590F">
            <w:pPr>
              <w:pStyle w:val="TableNumbered2"/>
            </w:pPr>
            <w:r>
              <w:t>The landfill remediation project is approved by the competent authority;</w:t>
            </w:r>
          </w:p>
          <w:p w14:paraId="2D2EB268" w14:textId="77777777" w:rsidR="0B14AEBB" w:rsidRDefault="00CD590F" w:rsidP="009A0887">
            <w:pPr>
              <w:pStyle w:val="TableNumbered2"/>
            </w:pPr>
            <w:r>
              <w:t>A</w:t>
            </w:r>
            <w:r w:rsidR="0B14AEBB">
              <w:t>ll materials and fuels recovered from landfilled waste meet relevant quality standards or user specifications for the intended recovery operations and do not</w:t>
            </w:r>
            <w:r>
              <w:t xml:space="preserve"> r</w:t>
            </w:r>
            <w:r w:rsidR="0B14AEBB">
              <w:t>epresent a risk for the environment or human health;</w:t>
            </w:r>
          </w:p>
          <w:p w14:paraId="737F10DA" w14:textId="77777777" w:rsidR="0B14AEBB" w:rsidRDefault="00CD590F" w:rsidP="00CD590F">
            <w:pPr>
              <w:pStyle w:val="TableNumbered2"/>
            </w:pPr>
            <w:r>
              <w:t>A</w:t>
            </w:r>
            <w:r w:rsidR="0B14AEBB">
              <w:t>ny hazardous waste extracted or otherwise produced by the remediation activity is subject to appropriate collection, transport, treatment, recovery or disposal by an authorized operator;</w:t>
            </w:r>
          </w:p>
          <w:p w14:paraId="6CB66990" w14:textId="77777777" w:rsidR="0B14AEBB" w:rsidRDefault="00CD590F" w:rsidP="00CD590F">
            <w:pPr>
              <w:pStyle w:val="TableNumbered2"/>
            </w:pPr>
            <w:r>
              <w:t>S</w:t>
            </w:r>
            <w:r w:rsidR="0B14AEBB">
              <w:t>oil and groundwater remediation methods based exclusively on reducing pollutant concentrations through dilution or watering down are excluded;</w:t>
            </w:r>
          </w:p>
          <w:p w14:paraId="2CFCA895" w14:textId="77777777" w:rsidR="0B14AEBB" w:rsidRDefault="1525F091" w:rsidP="00CD590F">
            <w:pPr>
              <w:pStyle w:val="TableNumbered2"/>
            </w:pPr>
            <w:r>
              <w:t>A</w:t>
            </w:r>
            <w:r w:rsidR="065CF43C">
              <w:t xml:space="preserve"> 10-year</w:t>
            </w:r>
            <w:r w:rsidR="0B14AEBB" w:rsidRPr="54F0D264">
              <w:rPr>
                <w:rStyle w:val="Refdenotaalpie"/>
              </w:rPr>
              <w:footnoteReference w:id="179"/>
            </w:r>
            <w:r w:rsidR="065CF43C">
              <w:t xml:space="preserve"> control and monitoring plan is implemented, including monitoring of impacts of the remediation activities, in case of excavation and removal of the landfill or dumpsite; </w:t>
            </w:r>
          </w:p>
        </w:tc>
      </w:tr>
      <w:tr w:rsidR="54F0D264" w14:paraId="051A0E47" w14:textId="77777777" w:rsidTr="0A974F12">
        <w:trPr>
          <w:trHeight w:val="300"/>
        </w:trPr>
        <w:tc>
          <w:tcPr>
            <w:tcW w:w="2663" w:type="dxa"/>
          </w:tcPr>
          <w:p w14:paraId="608E0E18" w14:textId="77777777" w:rsidR="54F0D264" w:rsidRPr="00181564" w:rsidRDefault="54F0D264" w:rsidP="00181564">
            <w:pPr>
              <w:pStyle w:val="TableText"/>
            </w:pPr>
            <w:r w:rsidRPr="00181564">
              <w:t>Santander-specific</w:t>
            </w:r>
          </w:p>
        </w:tc>
        <w:tc>
          <w:tcPr>
            <w:tcW w:w="6942" w:type="dxa"/>
          </w:tcPr>
          <w:p w14:paraId="44BF973E" w14:textId="77777777" w:rsidR="54F0D264" w:rsidRDefault="00EB4174" w:rsidP="54F0D264">
            <w:pPr>
              <w:pStyle w:val="TableText"/>
              <w:rPr>
                <w:rStyle w:val="Refdenotaalpie"/>
              </w:rPr>
            </w:pPr>
            <w:r>
              <w:t>Not Applicable</w:t>
            </w:r>
          </w:p>
        </w:tc>
      </w:tr>
    </w:tbl>
    <w:p w14:paraId="53A26AB8" w14:textId="77777777" w:rsidR="4F9A2CA1" w:rsidRDefault="4F9A2CA1" w:rsidP="54F0D264"/>
    <w:p w14:paraId="18E50623" w14:textId="77777777" w:rsidR="659C433D" w:rsidRDefault="436D04B5" w:rsidP="54F0D264">
      <w:pPr>
        <w:pStyle w:val="HeadingA3"/>
      </w:pPr>
      <w:bookmarkStart w:id="4431" w:name="_Toc153408842"/>
      <w:bookmarkStart w:id="4432" w:name="_Toc186795200"/>
      <w:r>
        <w:lastRenderedPageBreak/>
        <w:t>Remediation of contaminated sites and areas</w:t>
      </w:r>
      <w:bookmarkEnd w:id="4431"/>
      <w:bookmarkEnd w:id="4432"/>
    </w:p>
    <w:p w14:paraId="252938C5" w14:textId="77777777" w:rsidR="234B8349" w:rsidRDefault="234B8349" w:rsidP="002A651D">
      <w:pPr>
        <w:pStyle w:val="Boldunderline"/>
      </w:pPr>
      <w:r>
        <w:t>Activity description</w:t>
      </w:r>
    </w:p>
    <w:p w14:paraId="39739F0E" w14:textId="77777777" w:rsidR="19549F0C" w:rsidRDefault="19549F0C" w:rsidP="0085749E">
      <w:pPr>
        <w:pStyle w:val="Textoindependiente"/>
      </w:pPr>
      <w:r w:rsidRPr="0AC3D733">
        <w:t xml:space="preserve">Decontamination or remediation of soils and groundwater in polluted areas, industrial plants, surface water and its shores, and disused mining sites. Cleaning up oil spills and other types of pollutants on or in surface water, groundwater, marine water, sediments, aquatic ecosystems, buildings, soil, and terrestrial ecosystems. Material abatement of </w:t>
      </w:r>
      <w:r w:rsidRPr="0085749E">
        <w:t>hazardous</w:t>
      </w:r>
      <w:r w:rsidRPr="0AC3D733">
        <w:t xml:space="preserve"> substances; clean-up after disasters from natural hazards; and containment operations, hydraulic barriers, active and passive barriers intended to limit or prevent migration of pollutants.</w:t>
      </w:r>
    </w:p>
    <w:tbl>
      <w:tblPr>
        <w:tblStyle w:val="OWTable"/>
        <w:tblW w:w="9921" w:type="dxa"/>
        <w:tblLook w:val="0400" w:firstRow="0" w:lastRow="0" w:firstColumn="0" w:lastColumn="0" w:noHBand="0" w:noVBand="1"/>
        <w:tblPrChange w:id="4433" w:author="Martinez De Hurtado Yela Fermin" w:date="2025-01-03T11:04:00Z" w16du:dateUtc="2025-01-03T10:04:00Z">
          <w:tblPr>
            <w:tblStyle w:val="OWTable"/>
            <w:tblW w:w="9695" w:type="dxa"/>
            <w:tblLook w:val="0400" w:firstRow="0" w:lastRow="0" w:firstColumn="0" w:lastColumn="0" w:noHBand="0" w:noVBand="1"/>
          </w:tblPr>
        </w:tblPrChange>
      </w:tblPr>
      <w:tblGrid>
        <w:gridCol w:w="1984"/>
        <w:gridCol w:w="7937"/>
        <w:tblGridChange w:id="4434">
          <w:tblGrid>
            <w:gridCol w:w="1984"/>
            <w:gridCol w:w="57"/>
            <w:gridCol w:w="7597"/>
            <w:gridCol w:w="57"/>
            <w:gridCol w:w="226"/>
          </w:tblGrid>
        </w:tblGridChange>
      </w:tblGrid>
      <w:tr w:rsidR="00A168A8" w14:paraId="378F3EBC" w14:textId="77777777" w:rsidTr="00A168A8">
        <w:trPr>
          <w:trHeight w:val="300"/>
          <w:trPrChange w:id="4435" w:author="Martinez De Hurtado Yela Fermin" w:date="2025-01-03T11:04:00Z" w16du:dateUtc="2025-01-03T10:04:00Z">
            <w:trPr>
              <w:gridAfter w:val="0"/>
              <w:trHeight w:val="300"/>
            </w:trPr>
          </w:trPrChange>
        </w:trPr>
        <w:tc>
          <w:tcPr>
            <w:tcW w:w="1984" w:type="dxa"/>
            <w:tcBorders>
              <w:top w:val="nil"/>
            </w:tcBorders>
            <w:shd w:val="clear" w:color="auto" w:fill="auto"/>
            <w:vAlign w:val="bottom"/>
            <w:tcPrChange w:id="4436" w:author="Martinez De Hurtado Yela Fermin" w:date="2025-01-03T11:04:00Z" w16du:dateUtc="2025-01-03T10:04:00Z">
              <w:tcPr>
                <w:tcW w:w="2041" w:type="dxa"/>
                <w:gridSpan w:val="2"/>
                <w:tcBorders>
                  <w:top w:val="nil"/>
                </w:tcBorders>
                <w:shd w:val="clear" w:color="auto" w:fill="auto"/>
                <w:vAlign w:val="bottom"/>
              </w:tcPr>
            </w:tcPrChange>
          </w:tcPr>
          <w:p w14:paraId="23A9AC7C" w14:textId="77777777" w:rsidR="54F0D264" w:rsidRDefault="54F0D264" w:rsidP="54F0D264">
            <w:pPr>
              <w:pStyle w:val="TableHeadingText"/>
            </w:pPr>
            <w:r>
              <w:t>Eligibility</w:t>
            </w:r>
          </w:p>
        </w:tc>
        <w:tc>
          <w:tcPr>
            <w:tcW w:w="7937" w:type="dxa"/>
            <w:tcBorders>
              <w:top w:val="nil"/>
            </w:tcBorders>
            <w:shd w:val="clear" w:color="auto" w:fill="auto"/>
            <w:vAlign w:val="bottom"/>
            <w:tcPrChange w:id="4437" w:author="Martinez De Hurtado Yela Fermin" w:date="2025-01-03T11:04:00Z" w16du:dateUtc="2025-01-03T10:04:00Z">
              <w:tcPr>
                <w:tcW w:w="7654" w:type="dxa"/>
                <w:gridSpan w:val="2"/>
                <w:tcBorders>
                  <w:top w:val="nil"/>
                </w:tcBorders>
                <w:shd w:val="clear" w:color="auto" w:fill="auto"/>
                <w:vAlign w:val="bottom"/>
              </w:tcPr>
            </w:tcPrChange>
          </w:tcPr>
          <w:p w14:paraId="3F4AE711" w14:textId="77777777" w:rsidR="54F0D264" w:rsidRDefault="54F0D264" w:rsidP="54F0D264">
            <w:pPr>
              <w:pStyle w:val="TableHeadingText"/>
            </w:pPr>
            <w:r>
              <w:t>Criteria</w:t>
            </w:r>
            <w:r w:rsidRPr="54F0D264">
              <w:rPr>
                <w:color w:val="002C77" w:themeColor="accent1"/>
              </w:rPr>
              <w:t xml:space="preserve"> </w:t>
            </w:r>
          </w:p>
        </w:tc>
      </w:tr>
      <w:tr w:rsidR="00A168A8" w14:paraId="408B83FD" w14:textId="77777777" w:rsidTr="00A168A8">
        <w:trPr>
          <w:trHeight w:val="300"/>
          <w:trPrChange w:id="4438" w:author="Martinez De Hurtado Yela Fermin" w:date="2025-01-03T11:04:00Z" w16du:dateUtc="2025-01-03T10:04:00Z">
            <w:trPr>
              <w:gridAfter w:val="0"/>
              <w:trHeight w:val="300"/>
            </w:trPr>
          </w:trPrChange>
        </w:trPr>
        <w:tc>
          <w:tcPr>
            <w:tcW w:w="1984" w:type="dxa"/>
            <w:shd w:val="clear" w:color="auto" w:fill="C9E8D3" w:themeFill="accent5" w:themeFillTint="33"/>
            <w:tcPrChange w:id="4439" w:author="Martinez De Hurtado Yela Fermin" w:date="2025-01-03T11:04:00Z" w16du:dateUtc="2025-01-03T10:04:00Z">
              <w:tcPr>
                <w:tcW w:w="2041" w:type="dxa"/>
                <w:gridSpan w:val="2"/>
                <w:shd w:val="clear" w:color="auto" w:fill="C9E8D3" w:themeFill="accent5" w:themeFillTint="33"/>
              </w:tcPr>
            </w:tcPrChange>
          </w:tcPr>
          <w:p w14:paraId="0D6677AF" w14:textId="77777777" w:rsidR="54F0D264" w:rsidRDefault="54F0D264" w:rsidP="00181564">
            <w:pPr>
              <w:pStyle w:val="TableText"/>
            </w:pPr>
            <w:r w:rsidRPr="54F0D264">
              <w:t>EU Taxonomy consistent</w:t>
            </w:r>
          </w:p>
        </w:tc>
        <w:tc>
          <w:tcPr>
            <w:tcW w:w="7937" w:type="dxa"/>
            <w:shd w:val="clear" w:color="auto" w:fill="C9E8D3" w:themeFill="accent5" w:themeFillTint="33"/>
            <w:tcPrChange w:id="4440" w:author="Martinez De Hurtado Yela Fermin" w:date="2025-01-03T11:04:00Z" w16du:dateUtc="2025-01-03T10:04:00Z">
              <w:tcPr>
                <w:tcW w:w="7654" w:type="dxa"/>
                <w:gridSpan w:val="2"/>
                <w:shd w:val="clear" w:color="auto" w:fill="C9E8D3" w:themeFill="accent5" w:themeFillTint="33"/>
              </w:tcPr>
            </w:tcPrChange>
          </w:tcPr>
          <w:p w14:paraId="2F0A2FB2" w14:textId="77777777" w:rsidR="33BF7150" w:rsidRDefault="33BF7150" w:rsidP="0CD6B03A">
            <w:pPr>
              <w:pStyle w:val="TableText"/>
            </w:pPr>
            <w:r>
              <w:t>All 1. to 4. are complied with:</w:t>
            </w:r>
          </w:p>
          <w:p w14:paraId="34D47F34" w14:textId="77777777" w:rsidR="33BF7150" w:rsidRDefault="33BF7150" w:rsidP="0CD6B03A">
            <w:pPr>
              <w:pStyle w:val="TableText"/>
            </w:pPr>
            <w:r>
              <w:t>Remediation of contaminated sites and areas comply with all of the following:</w:t>
            </w:r>
          </w:p>
          <w:p w14:paraId="5720C8ED" w14:textId="77777777" w:rsidR="33BF7150" w:rsidRDefault="33BF7150" w:rsidP="00A46517">
            <w:pPr>
              <w:pStyle w:val="TableNumbered1"/>
              <w:numPr>
                <w:ilvl w:val="0"/>
                <w:numId w:val="199"/>
              </w:numPr>
            </w:pPr>
            <w:r>
              <w:t>The remediation activity is not undertaken by the polluter</w:t>
            </w:r>
          </w:p>
          <w:p w14:paraId="1FC9208A" w14:textId="77777777" w:rsidR="33BF7150" w:rsidRDefault="33BF7150" w:rsidP="00A46517">
            <w:pPr>
              <w:pStyle w:val="TableNumbered1"/>
              <w:numPr>
                <w:ilvl w:val="0"/>
                <w:numId w:val="199"/>
              </w:numPr>
            </w:pPr>
            <w:r>
              <w:t>The relevant contaminants are removed, controlled, contained or diminished, following national standards or internal site-specific risk-assessment that considers the characteristic and the extent of the impacted area, the type, properties (persistence, mobility and toxicity) and concentration of the substances, preparations, organisms or micro- organisms, possible migration pathways and the probability of dispersion.</w:t>
            </w:r>
          </w:p>
          <w:p w14:paraId="01F20BF4" w14:textId="77777777" w:rsidR="33BF7150" w:rsidRDefault="33BF7150" w:rsidP="0085749E">
            <w:pPr>
              <w:pStyle w:val="TableNumbered1"/>
            </w:pPr>
            <w:r>
              <w:t>The activity is conducted in line with industry best practice, including:</w:t>
            </w:r>
          </w:p>
          <w:p w14:paraId="3DC13D7F" w14:textId="77777777" w:rsidR="33BF7150" w:rsidRDefault="0085749E" w:rsidP="0085749E">
            <w:pPr>
              <w:pStyle w:val="TableNumbered2"/>
            </w:pPr>
            <w:r>
              <w:t>T</w:t>
            </w:r>
            <w:r w:rsidR="33BF7150">
              <w:t>he original operational activity or defective plant that led to the contamination has been stopped or addressed before any assessment;</w:t>
            </w:r>
          </w:p>
          <w:p w14:paraId="39611146" w14:textId="77777777" w:rsidR="33BF7150" w:rsidRDefault="0085749E" w:rsidP="0085749E">
            <w:pPr>
              <w:pStyle w:val="TableNumbered2"/>
            </w:pPr>
            <w:r>
              <w:t>P</w:t>
            </w:r>
            <w:r w:rsidR="33BF7150">
              <w:t xml:space="preserve">reparatory investigations are carried out in line with best available techniques </w:t>
            </w:r>
          </w:p>
          <w:p w14:paraId="5BE076A1" w14:textId="77777777" w:rsidR="33BF7150" w:rsidRDefault="0085749E" w:rsidP="0085749E">
            <w:pPr>
              <w:pStyle w:val="TableNumbered2"/>
            </w:pPr>
            <w:r>
              <w:t>T</w:t>
            </w:r>
            <w:r w:rsidR="5E7CD871">
              <w:t>he remedial options are analysed in line with national law or commonly accepted international standards</w:t>
            </w:r>
            <w:r w:rsidR="33BF7150" w:rsidRPr="258EB880">
              <w:rPr>
                <w:rStyle w:val="Refdenotaalpie"/>
              </w:rPr>
              <w:footnoteReference w:id="180"/>
            </w:r>
            <w:r w:rsidR="5E7CD871">
              <w:t xml:space="preserve">  and the most suitable remedial measures are defined in a dedicated remediation plan;</w:t>
            </w:r>
          </w:p>
          <w:p w14:paraId="4D33F446" w14:textId="77777777" w:rsidR="33BF7150" w:rsidRDefault="0085749E" w:rsidP="0085749E">
            <w:pPr>
              <w:pStyle w:val="TableNumbered2"/>
            </w:pPr>
            <w:r>
              <w:t>A</w:t>
            </w:r>
            <w:r w:rsidR="33BF7150">
              <w:t>ny hazardous or non-hazardous waste or contaminated soils extracted or otherwise produced by the remediation activity is subject to appropriate collection, transport, treatment, recovery or disposal by an authorized operator; any mixing of excavated contaminated soils and non-contaminated soils is prevented;</w:t>
            </w:r>
          </w:p>
          <w:p w14:paraId="5D2F0FF3" w14:textId="77777777" w:rsidR="33BF7150" w:rsidRDefault="0085749E" w:rsidP="0085749E">
            <w:pPr>
              <w:pStyle w:val="TableNumbered2"/>
            </w:pPr>
            <w:r>
              <w:t>R</w:t>
            </w:r>
            <w:r w:rsidR="33BF7150">
              <w:t>emediation methods do not include reducing pollutant concentrations through dilution or watering down;</w:t>
            </w:r>
          </w:p>
          <w:p w14:paraId="7183B40B" w14:textId="77777777" w:rsidR="33BF7150" w:rsidRDefault="33BF7150" w:rsidP="0085749E">
            <w:pPr>
              <w:pStyle w:val="TableNumbered2"/>
            </w:pPr>
            <w:r>
              <w:t>10-year control, monitoring or maintenance activities are carried out in the after-care phase.</w:t>
            </w:r>
          </w:p>
          <w:p w14:paraId="649EF0DF" w14:textId="77777777" w:rsidR="54F0D264" w:rsidRDefault="33BF7150" w:rsidP="0085749E">
            <w:pPr>
              <w:pStyle w:val="TableNumbered1"/>
            </w:pPr>
            <w:r>
              <w:t>The specific remediation and monitoring plan is approved by the competent authority</w:t>
            </w:r>
          </w:p>
        </w:tc>
      </w:tr>
      <w:tr w:rsidR="00A168A8" w14:paraId="2E161CD1" w14:textId="77777777" w:rsidTr="00A168A8">
        <w:tblPrEx>
          <w:tblPrExChange w:id="4441" w:author="Martinez De Hurtado Yela Fermin" w:date="2025-01-03T11:04:00Z" w16du:dateUtc="2025-01-03T10:04:00Z">
            <w:tblPrEx>
              <w:tblW w:w="9638" w:type="dxa"/>
            </w:tblPrEx>
          </w:tblPrExChange>
        </w:tblPrEx>
        <w:trPr>
          <w:trHeight w:val="300"/>
          <w:trPrChange w:id="4442" w:author="Martinez De Hurtado Yela Fermin" w:date="2025-01-03T11:04:00Z" w16du:dateUtc="2025-01-03T10:04:00Z">
            <w:trPr>
              <w:gridAfter w:val="0"/>
              <w:trHeight w:val="300"/>
            </w:trPr>
          </w:trPrChange>
        </w:trPr>
        <w:tc>
          <w:tcPr>
            <w:tcW w:w="0" w:type="dxa"/>
            <w:tcPrChange w:id="4443" w:author="Martinez De Hurtado Yela Fermin" w:date="2025-01-03T11:04:00Z" w16du:dateUtc="2025-01-03T10:04:00Z">
              <w:tcPr>
                <w:tcW w:w="1984" w:type="dxa"/>
              </w:tcPr>
            </w:tcPrChange>
          </w:tcPr>
          <w:p w14:paraId="435346BE" w14:textId="77777777" w:rsidR="54F0D264" w:rsidRDefault="54F0D264" w:rsidP="00181564">
            <w:pPr>
              <w:pStyle w:val="TableText"/>
            </w:pPr>
            <w:r w:rsidRPr="54F0D264">
              <w:t>Santander-specific</w:t>
            </w:r>
          </w:p>
        </w:tc>
        <w:tc>
          <w:tcPr>
            <w:tcW w:w="7937" w:type="dxa"/>
            <w:tcPrChange w:id="4444" w:author="Martinez De Hurtado Yela Fermin" w:date="2025-01-03T11:04:00Z" w16du:dateUtc="2025-01-03T10:04:00Z">
              <w:tcPr>
                <w:tcW w:w="7654" w:type="dxa"/>
                <w:gridSpan w:val="2"/>
              </w:tcPr>
            </w:tcPrChange>
          </w:tcPr>
          <w:p w14:paraId="6CCDCBF3" w14:textId="77777777" w:rsidR="70A9DD5E" w:rsidRDefault="00EB4174" w:rsidP="54F0D264">
            <w:pPr>
              <w:pStyle w:val="TableText"/>
            </w:pPr>
            <w:r>
              <w:t>Not Applicable</w:t>
            </w:r>
          </w:p>
        </w:tc>
      </w:tr>
    </w:tbl>
    <w:p w14:paraId="215C5B5D" w14:textId="77777777" w:rsidR="54F0D264" w:rsidRDefault="54F0D264" w:rsidP="54F0D264"/>
    <w:p w14:paraId="1115FA3D" w14:textId="58DEEEC3" w:rsidR="004602B4" w:rsidRDefault="003D3D92" w:rsidP="004602B4">
      <w:pPr>
        <w:pStyle w:val="HeadingA3"/>
        <w:rPr>
          <w:ins w:id="4445" w:author="Cisneros Morales Diana Karen" w:date="2024-08-27T10:30:00Z"/>
        </w:rPr>
      </w:pPr>
      <w:bookmarkStart w:id="4446" w:name="_Toc186795201"/>
      <w:ins w:id="4447" w:author="Cisneros Morales Diana Karen" w:date="2024-08-27T10:46:00Z">
        <w:r w:rsidRPr="003D3D92">
          <w:t>Use of recycled materials</w:t>
        </w:r>
      </w:ins>
      <w:bookmarkEnd w:id="4446"/>
    </w:p>
    <w:p w14:paraId="132DAB23" w14:textId="77777777" w:rsidR="004602B4" w:rsidRDefault="004602B4" w:rsidP="004602B4">
      <w:pPr>
        <w:pStyle w:val="Boldunderline"/>
        <w:rPr>
          <w:ins w:id="4448" w:author="Cisneros Morales Diana Karen" w:date="2024-08-27T10:30:00Z"/>
        </w:rPr>
      </w:pPr>
      <w:ins w:id="4449" w:author="Cisneros Morales Diana Karen" w:date="2024-08-27T10:30:00Z">
        <w:r>
          <w:t>Activity description</w:t>
        </w:r>
      </w:ins>
    </w:p>
    <w:p w14:paraId="5A0B214D" w14:textId="77777777" w:rsidR="004602B4" w:rsidRDefault="004602B4" w:rsidP="004602B4">
      <w:pPr>
        <w:pStyle w:val="Textoindependiente"/>
        <w:rPr>
          <w:ins w:id="4450" w:author="Cisneros Morales Diana Karen" w:date="2024-08-27T10:30:00Z"/>
        </w:rPr>
      </w:pPr>
      <w:ins w:id="4451" w:author="Cisneros Morales Diana Karen" w:date="2024-08-27T10:30:00Z">
        <w:r w:rsidRPr="008C5A51">
          <w:t>Use of recycled materials in the production of items</w:t>
        </w:r>
        <w:r>
          <w:t>.</w:t>
        </w:r>
      </w:ins>
    </w:p>
    <w:tbl>
      <w:tblPr>
        <w:tblStyle w:val="OWTable"/>
        <w:tblW w:w="9921" w:type="dxa"/>
        <w:tblLook w:val="0400" w:firstRow="0" w:lastRow="0" w:firstColumn="0" w:lastColumn="0" w:noHBand="0" w:noVBand="1"/>
        <w:tblPrChange w:id="4452" w:author="Martinez De Hurtado Yela Fermin" w:date="2025-01-03T11:04:00Z" w16du:dateUtc="2025-01-03T10:04:00Z">
          <w:tblPr>
            <w:tblStyle w:val="OWTable"/>
            <w:tblW w:w="10091" w:type="dxa"/>
            <w:tblLook w:val="0400" w:firstRow="0" w:lastRow="0" w:firstColumn="0" w:lastColumn="0" w:noHBand="0" w:noVBand="1"/>
          </w:tblPr>
        </w:tblPrChange>
      </w:tblPr>
      <w:tblGrid>
        <w:gridCol w:w="5548"/>
        <w:gridCol w:w="4373"/>
        <w:tblGridChange w:id="4453">
          <w:tblGrid>
            <w:gridCol w:w="2154"/>
            <w:gridCol w:w="3394"/>
            <w:gridCol w:w="4373"/>
            <w:gridCol w:w="170"/>
          </w:tblGrid>
        </w:tblGridChange>
      </w:tblGrid>
      <w:tr w:rsidR="00A168A8" w14:paraId="7A4D3526" w14:textId="77777777" w:rsidTr="00A168A8">
        <w:trPr>
          <w:trHeight w:val="300"/>
          <w:ins w:id="4454" w:author="Cisneros Morales Diana Karen" w:date="2024-08-27T10:30:00Z"/>
          <w:trPrChange w:id="4455" w:author="Martinez De Hurtado Yela Fermin" w:date="2025-01-03T11:04:00Z" w16du:dateUtc="2025-01-03T10:04:00Z">
            <w:trPr>
              <w:trHeight w:val="300"/>
            </w:trPr>
          </w:trPrChange>
        </w:trPr>
        <w:tc>
          <w:tcPr>
            <w:tcW w:w="1984" w:type="dxa"/>
            <w:tcBorders>
              <w:top w:val="nil"/>
            </w:tcBorders>
            <w:shd w:val="clear" w:color="auto" w:fill="auto"/>
            <w:vAlign w:val="bottom"/>
            <w:tcPrChange w:id="4456" w:author="Martinez De Hurtado Yela Fermin" w:date="2025-01-03T11:04:00Z" w16du:dateUtc="2025-01-03T10:04:00Z">
              <w:tcPr>
                <w:tcW w:w="2154" w:type="dxa"/>
                <w:tcBorders>
                  <w:top w:val="nil"/>
                </w:tcBorders>
                <w:shd w:val="clear" w:color="auto" w:fill="auto"/>
                <w:vAlign w:val="bottom"/>
              </w:tcPr>
            </w:tcPrChange>
          </w:tcPr>
          <w:p w14:paraId="78095AAA" w14:textId="77777777" w:rsidR="004602B4" w:rsidRDefault="004602B4" w:rsidP="007B6D63">
            <w:pPr>
              <w:pStyle w:val="TableHeadingText"/>
              <w:rPr>
                <w:ins w:id="4457" w:author="Cisneros Morales Diana Karen" w:date="2024-08-27T10:30:00Z"/>
              </w:rPr>
            </w:pPr>
            <w:ins w:id="4458" w:author="Cisneros Morales Diana Karen" w:date="2024-08-27T10:30:00Z">
              <w:r>
                <w:t>Eligibility</w:t>
              </w:r>
            </w:ins>
          </w:p>
        </w:tc>
        <w:tc>
          <w:tcPr>
            <w:tcW w:w="0" w:type="dxa"/>
            <w:tcBorders>
              <w:top w:val="nil"/>
            </w:tcBorders>
            <w:shd w:val="clear" w:color="auto" w:fill="auto"/>
            <w:vAlign w:val="bottom"/>
            <w:tcPrChange w:id="4459" w:author="Martinez De Hurtado Yela Fermin" w:date="2025-01-03T11:04:00Z" w16du:dateUtc="2025-01-03T10:04:00Z">
              <w:tcPr>
                <w:tcW w:w="7937" w:type="dxa"/>
                <w:gridSpan w:val="3"/>
                <w:tcBorders>
                  <w:top w:val="nil"/>
                </w:tcBorders>
                <w:shd w:val="clear" w:color="auto" w:fill="auto"/>
                <w:vAlign w:val="bottom"/>
              </w:tcPr>
            </w:tcPrChange>
          </w:tcPr>
          <w:p w14:paraId="19E827D7" w14:textId="77777777" w:rsidR="004602B4" w:rsidRDefault="004602B4" w:rsidP="007B6D63">
            <w:pPr>
              <w:pStyle w:val="TableHeadingText"/>
              <w:rPr>
                <w:ins w:id="4460" w:author="Cisneros Morales Diana Karen" w:date="2024-08-27T10:30:00Z"/>
              </w:rPr>
            </w:pPr>
            <w:ins w:id="4461" w:author="Cisneros Morales Diana Karen" w:date="2024-08-27T10:30:00Z">
              <w:r>
                <w:t>Criteria</w:t>
              </w:r>
              <w:r w:rsidRPr="54F0D264">
                <w:rPr>
                  <w:color w:val="002C77" w:themeColor="accent1"/>
                </w:rPr>
                <w:t xml:space="preserve"> </w:t>
              </w:r>
            </w:ins>
          </w:p>
        </w:tc>
      </w:tr>
      <w:tr w:rsidR="00A168A8" w14:paraId="4DC7A70E" w14:textId="77777777" w:rsidTr="00A168A8">
        <w:trPr>
          <w:trHeight w:val="300"/>
          <w:ins w:id="4462" w:author="Cisneros Morales Diana Karen" w:date="2024-08-27T10:30:00Z"/>
          <w:trPrChange w:id="4463" w:author="Martinez De Hurtado Yela Fermin" w:date="2025-01-03T11:04:00Z" w16du:dateUtc="2025-01-03T10:04:00Z">
            <w:trPr>
              <w:trHeight w:val="300"/>
            </w:trPr>
          </w:trPrChange>
        </w:trPr>
        <w:tc>
          <w:tcPr>
            <w:tcW w:w="1984" w:type="dxa"/>
            <w:shd w:val="clear" w:color="auto" w:fill="C9E8D3" w:themeFill="accent5" w:themeFillTint="33"/>
            <w:tcPrChange w:id="4464" w:author="Martinez De Hurtado Yela Fermin" w:date="2025-01-03T11:04:00Z" w16du:dateUtc="2025-01-03T10:04:00Z">
              <w:tcPr>
                <w:tcW w:w="2154" w:type="dxa"/>
                <w:shd w:val="clear" w:color="auto" w:fill="C9E8D3" w:themeFill="accent5" w:themeFillTint="33"/>
              </w:tcPr>
            </w:tcPrChange>
          </w:tcPr>
          <w:p w14:paraId="7EFCEF08" w14:textId="77777777" w:rsidR="004602B4" w:rsidRDefault="004602B4" w:rsidP="007B6D63">
            <w:pPr>
              <w:pStyle w:val="TableText"/>
              <w:rPr>
                <w:ins w:id="4465" w:author="Cisneros Morales Diana Karen" w:date="2024-08-27T10:30:00Z"/>
              </w:rPr>
            </w:pPr>
            <w:ins w:id="4466" w:author="Cisneros Morales Diana Karen" w:date="2024-08-27T10:30:00Z">
              <w:r w:rsidRPr="54F0D264">
                <w:t>EU Taxonomy consistent</w:t>
              </w:r>
            </w:ins>
          </w:p>
        </w:tc>
        <w:tc>
          <w:tcPr>
            <w:tcW w:w="0" w:type="dxa"/>
            <w:shd w:val="clear" w:color="auto" w:fill="C9E8D3" w:themeFill="accent5" w:themeFillTint="33"/>
            <w:tcPrChange w:id="4467" w:author="Martinez De Hurtado Yela Fermin" w:date="2025-01-03T11:04:00Z" w16du:dateUtc="2025-01-03T10:04:00Z">
              <w:tcPr>
                <w:tcW w:w="7937" w:type="dxa"/>
                <w:gridSpan w:val="3"/>
                <w:shd w:val="clear" w:color="auto" w:fill="C9E8D3" w:themeFill="accent5" w:themeFillTint="33"/>
              </w:tcPr>
            </w:tcPrChange>
          </w:tcPr>
          <w:p w14:paraId="486B0C67" w14:textId="77777777" w:rsidR="004602B4" w:rsidRDefault="004602B4">
            <w:pPr>
              <w:pStyle w:val="TableNumbered1"/>
              <w:numPr>
                <w:ilvl w:val="0"/>
                <w:numId w:val="0"/>
              </w:numPr>
              <w:ind w:left="216" w:hanging="216"/>
              <w:rPr>
                <w:ins w:id="4468" w:author="Cisneros Morales Diana Karen" w:date="2024-08-27T10:30:00Z"/>
              </w:rPr>
              <w:pPrChange w:id="4469" w:author="Cisneros Morales Diana Karen" w:date="2024-08-27T10:48:00Z">
                <w:pPr>
                  <w:pStyle w:val="TableNumbered1"/>
                </w:pPr>
              </w:pPrChange>
            </w:pPr>
            <w:ins w:id="4470" w:author="Cisneros Morales Diana Karen" w:date="2024-08-27T10:30:00Z">
              <w:r>
                <w:t>Not Applicable</w:t>
              </w:r>
            </w:ins>
          </w:p>
        </w:tc>
      </w:tr>
      <w:tr w:rsidR="00A168A8" w14:paraId="0C26D850" w14:textId="77777777" w:rsidTr="00A168A8">
        <w:trPr>
          <w:trHeight w:val="300"/>
          <w:ins w:id="4471" w:author="Cisneros Morales Diana Karen" w:date="2024-08-27T10:30:00Z"/>
          <w:trPrChange w:id="4472" w:author="Martinez De Hurtado Yela Fermin" w:date="2025-01-03T11:04:00Z" w16du:dateUtc="2025-01-03T10:04:00Z">
            <w:trPr>
              <w:trHeight w:val="300"/>
            </w:trPr>
          </w:trPrChange>
        </w:trPr>
        <w:tc>
          <w:tcPr>
            <w:tcW w:w="1984" w:type="dxa"/>
            <w:tcPrChange w:id="4473" w:author="Martinez De Hurtado Yela Fermin" w:date="2025-01-03T11:04:00Z" w16du:dateUtc="2025-01-03T10:04:00Z">
              <w:tcPr>
                <w:tcW w:w="2154" w:type="dxa"/>
              </w:tcPr>
            </w:tcPrChange>
          </w:tcPr>
          <w:p w14:paraId="7F60A38B" w14:textId="77777777" w:rsidR="004602B4" w:rsidRDefault="004602B4" w:rsidP="007B6D63">
            <w:pPr>
              <w:pStyle w:val="TableText"/>
              <w:rPr>
                <w:ins w:id="4474" w:author="Cisneros Morales Diana Karen" w:date="2024-08-27T10:30:00Z"/>
              </w:rPr>
            </w:pPr>
            <w:ins w:id="4475" w:author="Cisneros Morales Diana Karen" w:date="2024-08-27T10:30:00Z">
              <w:r w:rsidRPr="54F0D264">
                <w:t>Santander-specific</w:t>
              </w:r>
            </w:ins>
          </w:p>
        </w:tc>
        <w:tc>
          <w:tcPr>
            <w:tcW w:w="0" w:type="dxa"/>
            <w:tcPrChange w:id="4476" w:author="Martinez De Hurtado Yela Fermin" w:date="2025-01-03T11:04:00Z" w16du:dateUtc="2025-01-03T10:04:00Z">
              <w:tcPr>
                <w:tcW w:w="7937" w:type="dxa"/>
                <w:gridSpan w:val="3"/>
              </w:tcPr>
            </w:tcPrChange>
          </w:tcPr>
          <w:p w14:paraId="396EF512" w14:textId="058DD69E" w:rsidR="004602B4" w:rsidRDefault="004602B4" w:rsidP="007B6D63">
            <w:pPr>
              <w:pStyle w:val="TableText"/>
              <w:rPr>
                <w:ins w:id="4477" w:author="Cisneros Morales Diana Karen" w:date="2024-08-27T10:30:00Z"/>
              </w:rPr>
            </w:pPr>
            <w:ins w:id="4478" w:author="Cisneros Morales Diana Karen" w:date="2024-08-27T10:30:00Z">
              <w:r w:rsidRPr="00427F1E">
                <w:t>Product containing at least 50% recycled material, and where the end product can be recycled after its use. Products containing or producing hard to recycle or high polluting materials (e.g. microplastics) are excluded. Certificates accepted for this activity</w:t>
              </w:r>
            </w:ins>
            <w:ins w:id="4479" w:author="Martinez De Hurtado Yela Fermin" w:date="2025-01-02T15:18:00Z" w16du:dateUtc="2025-01-02T14:18:00Z">
              <w:r w:rsidR="000B2026">
                <w:t xml:space="preserve"> where at least 50% recycled material</w:t>
              </w:r>
            </w:ins>
            <w:ins w:id="4480" w:author="Cisneros Morales Diana Karen" w:date="2024-08-27T10:30:00Z">
              <w:r w:rsidRPr="00427F1E">
                <w:t xml:space="preserve"> </w:t>
              </w:r>
            </w:ins>
            <w:ins w:id="4481" w:author="Martinez De Hurtado Yela Fermin" w:date="2025-01-02T15:18:00Z" w16du:dateUtc="2025-01-02T14:18:00Z">
              <w:r w:rsidR="000B2026">
                <w:t xml:space="preserve">is evidenced </w:t>
              </w:r>
            </w:ins>
            <w:ins w:id="4482" w:author="Cisneros Morales Diana Karen" w:date="2024-08-27T10:30:00Z">
              <w:r w:rsidRPr="00427F1E">
                <w:t>include</w:t>
              </w:r>
            </w:ins>
            <w:ins w:id="4483" w:author="Martinez De Hurtado Yela Fermin" w:date="2025-01-02T15:14:00Z" w16du:dateUtc="2025-01-02T14:14:00Z">
              <w:r w:rsidR="000B2026">
                <w:t xml:space="preserve"> </w:t>
              </w:r>
            </w:ins>
            <w:ins w:id="4484" w:author="Martinez De Hurtado Yela Fermin" w:date="2025-01-02T15:14:00Z">
              <w:r w:rsidR="000B2026" w:rsidRPr="000B2026">
                <w:t>(but are not limited to)</w:t>
              </w:r>
            </w:ins>
            <w:ins w:id="4485" w:author="Cisneros Morales Diana Karen" w:date="2024-08-27T10:30:00Z">
              <w:r w:rsidRPr="00427F1E">
                <w:t>:</w:t>
              </w:r>
            </w:ins>
          </w:p>
          <w:p w14:paraId="7A2D3753" w14:textId="7D2B9849" w:rsidR="000B2026" w:rsidRDefault="004602B4" w:rsidP="000B2026">
            <w:pPr>
              <w:pStyle w:val="TableText"/>
              <w:numPr>
                <w:ilvl w:val="2"/>
                <w:numId w:val="40"/>
              </w:numPr>
              <w:ind w:left="357" w:hanging="142"/>
              <w:rPr>
                <w:ins w:id="4486" w:author="Martinez De Hurtado Yela Fermin" w:date="2025-01-02T15:15:00Z" w16du:dateUtc="2025-01-02T14:15:00Z"/>
              </w:rPr>
            </w:pPr>
            <w:ins w:id="4487" w:author="Cisneros Morales Diana Karen" w:date="2024-08-27T10:30:00Z">
              <w:r w:rsidRPr="00533FCD">
                <w:t xml:space="preserve">Global </w:t>
              </w:r>
            </w:ins>
            <w:ins w:id="4488" w:author="Cisneros Morales Diana Karen" w:date="2024-08-27T10:47:00Z">
              <w:r w:rsidR="00E50E09" w:rsidRPr="00533FCD">
                <w:t>Recycled</w:t>
              </w:r>
            </w:ins>
            <w:ins w:id="4489" w:author="Cisneros Morales Diana Karen" w:date="2024-08-27T10:30:00Z">
              <w:r w:rsidRPr="00533FCD">
                <w:t xml:space="preserve"> Standard (GRS)</w:t>
              </w:r>
            </w:ins>
          </w:p>
          <w:p w14:paraId="2FDCA247" w14:textId="732AFDBE" w:rsidR="000B2026" w:rsidRDefault="000B2026" w:rsidP="000B2026">
            <w:pPr>
              <w:pStyle w:val="TableText"/>
              <w:numPr>
                <w:ilvl w:val="2"/>
                <w:numId w:val="40"/>
              </w:numPr>
              <w:ind w:left="357" w:hanging="142"/>
              <w:rPr>
                <w:ins w:id="4490" w:author="Martinez De Hurtado Yela Fermin" w:date="2025-01-02T15:15:00Z" w16du:dateUtc="2025-01-02T14:15:00Z"/>
              </w:rPr>
            </w:pPr>
            <w:ins w:id="4491" w:author="Martinez De Hurtado Yela Fermin" w:date="2025-01-02T15:15:00Z" w16du:dateUtc="2025-01-02T14:15:00Z">
              <w:r w:rsidRPr="000B2026">
                <w:lastRenderedPageBreak/>
                <w:t>Recycled Claim Standard (RCS</w:t>
              </w:r>
              <w:r>
                <w:t>)</w:t>
              </w:r>
            </w:ins>
          </w:p>
          <w:p w14:paraId="306F2696" w14:textId="77777777" w:rsidR="000B2026" w:rsidRDefault="000B2026" w:rsidP="000B2026">
            <w:pPr>
              <w:pStyle w:val="TableText"/>
              <w:numPr>
                <w:ilvl w:val="2"/>
                <w:numId w:val="40"/>
              </w:numPr>
              <w:ind w:left="357" w:hanging="142"/>
              <w:rPr>
                <w:ins w:id="4492" w:author="Martinez De Hurtado Yela Fermin" w:date="2025-01-02T15:15:00Z" w16du:dateUtc="2025-01-02T14:15:00Z"/>
              </w:rPr>
            </w:pPr>
            <w:ins w:id="4493" w:author="Martinez De Hurtado Yela Fermin" w:date="2025-01-02T15:15:00Z" w16du:dateUtc="2025-01-02T14:15:00Z">
              <w:r w:rsidRPr="000B2026">
                <w:t>Ocean Bound Plastic (OBP)</w:t>
              </w:r>
            </w:ins>
          </w:p>
          <w:p w14:paraId="70BC8AD4" w14:textId="237A933C" w:rsidR="000B2026" w:rsidRPr="000B2026" w:rsidRDefault="000B2026">
            <w:pPr>
              <w:pStyle w:val="TableText"/>
              <w:numPr>
                <w:ilvl w:val="2"/>
                <w:numId w:val="40"/>
              </w:numPr>
              <w:ind w:left="357" w:hanging="142"/>
              <w:rPr>
                <w:ins w:id="4494" w:author="Cisneros Morales Diana Karen" w:date="2024-08-27T10:30:00Z"/>
              </w:rPr>
              <w:pPrChange w:id="4495" w:author="Martinez De Hurtado Yela Fermin" w:date="2025-01-02T15:15:00Z" w16du:dateUtc="2025-01-02T14:15:00Z">
                <w:pPr>
                  <w:pStyle w:val="TableText"/>
                  <w:numPr>
                    <w:ilvl w:val="2"/>
                    <w:numId w:val="375"/>
                  </w:numPr>
                  <w:ind w:left="648" w:hanging="216"/>
                </w:pPr>
              </w:pPrChange>
            </w:pPr>
            <w:ins w:id="4496" w:author="Martinez De Hurtado Yela Fermin" w:date="2025-01-02T15:15:00Z" w16du:dateUtc="2025-01-02T14:15:00Z">
              <w:r w:rsidRPr="000B2026">
                <w:t>Certified under standard EN 15343</w:t>
              </w:r>
            </w:ins>
          </w:p>
        </w:tc>
      </w:tr>
    </w:tbl>
    <w:p w14:paraId="6F29C5AA" w14:textId="4F32F238" w:rsidR="0085749E" w:rsidRDefault="0085749E" w:rsidP="0085749E">
      <w:pPr>
        <w:pStyle w:val="Textoindependiente"/>
      </w:pPr>
      <w:del w:id="4497" w:author="Cisneros Morales Diana Karen" w:date="2024-08-27T10:30:00Z">
        <w:r w:rsidDel="00B151F6">
          <w:lastRenderedPageBreak/>
          <w:br w:type="page"/>
        </w:r>
      </w:del>
    </w:p>
    <w:p w14:paraId="30910484" w14:textId="77777777" w:rsidR="2B1A338E" w:rsidRDefault="186A2114" w:rsidP="4F9A2CA1">
      <w:pPr>
        <w:pStyle w:val="HeadingA3"/>
      </w:pPr>
      <w:bookmarkStart w:id="4498" w:name="_Toc153408843"/>
      <w:bookmarkStart w:id="4499" w:name="_Toc186795202"/>
      <w:r>
        <w:lastRenderedPageBreak/>
        <w:t>Terminology definitions</w:t>
      </w:r>
      <w:bookmarkEnd w:id="4498"/>
      <w:bookmarkEnd w:id="4499"/>
    </w:p>
    <w:tbl>
      <w:tblPr>
        <w:tblStyle w:val="OWTable"/>
        <w:tblW w:w="0" w:type="auto"/>
        <w:tblLook w:val="0400" w:firstRow="0" w:lastRow="0" w:firstColumn="0" w:lastColumn="0" w:noHBand="0" w:noVBand="1"/>
      </w:tblPr>
      <w:tblGrid>
        <w:gridCol w:w="1260"/>
        <w:gridCol w:w="8345"/>
      </w:tblGrid>
      <w:tr w:rsidR="4F9A2CA1" w:rsidRPr="0085749E" w14:paraId="7CF81ADB" w14:textId="77777777" w:rsidTr="0A974F12">
        <w:trPr>
          <w:trHeight w:val="300"/>
          <w:tblHeader/>
        </w:trPr>
        <w:tc>
          <w:tcPr>
            <w:tcW w:w="1260" w:type="dxa"/>
            <w:tcBorders>
              <w:top w:val="nil"/>
              <w:bottom w:val="single" w:sz="4" w:space="0" w:color="000000" w:themeColor="text2"/>
            </w:tcBorders>
            <w:shd w:val="clear" w:color="auto" w:fill="FF0000"/>
            <w:vAlign w:val="bottom"/>
          </w:tcPr>
          <w:p w14:paraId="46671C3C" w14:textId="77777777" w:rsidR="4F9A2CA1" w:rsidRPr="0085749E" w:rsidRDefault="4F9A2CA1" w:rsidP="4F9A2CA1">
            <w:pPr>
              <w:pStyle w:val="TableHeadingText"/>
              <w:keepNext/>
              <w:rPr>
                <w:color w:val="FFFFFF" w:themeColor="background2"/>
                <w:szCs w:val="18"/>
              </w:rPr>
            </w:pPr>
            <w:r w:rsidRPr="0085749E">
              <w:rPr>
                <w:color w:val="FFFFFF" w:themeColor="background2"/>
                <w:szCs w:val="18"/>
              </w:rPr>
              <w:t>Term</w:t>
            </w:r>
          </w:p>
        </w:tc>
        <w:tc>
          <w:tcPr>
            <w:tcW w:w="8345" w:type="dxa"/>
            <w:tcBorders>
              <w:top w:val="nil"/>
            </w:tcBorders>
            <w:shd w:val="clear" w:color="auto" w:fill="FF0000"/>
            <w:vAlign w:val="bottom"/>
          </w:tcPr>
          <w:p w14:paraId="7CB3134B" w14:textId="77777777" w:rsidR="4F9A2CA1" w:rsidRPr="0085749E" w:rsidRDefault="4F9A2CA1" w:rsidP="4F9A2CA1">
            <w:pPr>
              <w:pStyle w:val="TableHeadingText"/>
              <w:keepNext/>
              <w:rPr>
                <w:color w:val="FFFFFF" w:themeColor="background2"/>
                <w:szCs w:val="18"/>
              </w:rPr>
            </w:pPr>
            <w:r w:rsidRPr="0085749E">
              <w:rPr>
                <w:color w:val="FFFFFF" w:themeColor="background2"/>
                <w:szCs w:val="18"/>
              </w:rPr>
              <w:t>Definition</w:t>
            </w:r>
          </w:p>
        </w:tc>
      </w:tr>
      <w:tr w:rsidR="00040500" w:rsidRPr="0085749E" w14:paraId="5A69F9A7"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552B3214" w14:textId="77777777" w:rsidR="00040500" w:rsidRPr="0085749E" w:rsidRDefault="00F6379D" w:rsidP="4F9A2CA1">
            <w:pPr>
              <w:pStyle w:val="TableHeadingText"/>
              <w:keepLines w:val="0"/>
              <w:rPr>
                <w:szCs w:val="18"/>
              </w:rPr>
            </w:pPr>
            <w:bookmarkStart w:id="4500" w:name="Infrastructure_Leakage_Index"/>
            <w:r w:rsidRPr="00F6379D">
              <w:rPr>
                <w:szCs w:val="18"/>
              </w:rPr>
              <w:t xml:space="preserve">The Infrastructure Leakage Index </w:t>
            </w:r>
            <w:bookmarkEnd w:id="4500"/>
            <w:r w:rsidRPr="00F6379D">
              <w:rPr>
                <w:szCs w:val="18"/>
              </w:rPr>
              <w:t>(ILI)</w:t>
            </w:r>
          </w:p>
        </w:tc>
        <w:tc>
          <w:tcPr>
            <w:tcW w:w="8345" w:type="dxa"/>
          </w:tcPr>
          <w:p w14:paraId="752D001B" w14:textId="77777777" w:rsidR="00040500" w:rsidRDefault="005257F5" w:rsidP="0085749E">
            <w:pPr>
              <w:pStyle w:val="TableBullet1"/>
            </w:pPr>
            <w:r>
              <w:t>C</w:t>
            </w:r>
            <w:r w:rsidRPr="005257F5">
              <w:t>alculated as current annual real losses (CARL)/unavoidable annual real losses (UARL): The current annual real losses (CARL) represent the amount of water that is actually lost from the distribution network (i.e. not delivered to final users). The unavoidable annual real losses (UARL) take into consideration that there will always be some leakage in a water distribution network. The UARL is calculated based on factors such as the length of the network, the number of service connections and the pressure at which the network is operating.</w:t>
            </w:r>
          </w:p>
        </w:tc>
      </w:tr>
      <w:tr w:rsidR="00040500" w:rsidRPr="0085749E" w14:paraId="329EE1C3"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2E9B6099" w14:textId="77777777" w:rsidR="00040500" w:rsidRPr="0085749E" w:rsidRDefault="002E2E98" w:rsidP="4F9A2CA1">
            <w:pPr>
              <w:pStyle w:val="TableHeadingText"/>
              <w:keepLines w:val="0"/>
              <w:rPr>
                <w:szCs w:val="18"/>
              </w:rPr>
            </w:pPr>
            <w:bookmarkStart w:id="4501" w:name="Exploration_CO2Storage"/>
            <w:r>
              <w:rPr>
                <w:rStyle w:val="ui-provider"/>
              </w:rPr>
              <w:t>Exploration</w:t>
            </w:r>
            <w:bookmarkEnd w:id="4501"/>
          </w:p>
        </w:tc>
        <w:tc>
          <w:tcPr>
            <w:tcW w:w="8345" w:type="dxa"/>
          </w:tcPr>
          <w:p w14:paraId="19D59AC3" w14:textId="77777777" w:rsidR="00040500" w:rsidRDefault="00AA4CB7" w:rsidP="00636D4A">
            <w:pPr>
              <w:pStyle w:val="TableBullet1"/>
            </w:pPr>
            <w:r w:rsidRPr="00AA4CB7">
              <w:t>Exploration refers to the assessment of potential storage complexes for the purposes of geologically storing CO2 by means of activities intruding into the subsurface such as drilling to</w:t>
            </w:r>
            <w:r w:rsidR="00636D4A">
              <w:t xml:space="preserve"> </w:t>
            </w:r>
            <w:r w:rsidRPr="00AA4CB7">
              <w:t>obtain geological information about strata in the potential storage complex and, as appropriate, carrying out injection tests in order to characterise the storage site</w:t>
            </w:r>
          </w:p>
        </w:tc>
      </w:tr>
      <w:tr w:rsidR="002E2E98" w:rsidRPr="0085749E" w14:paraId="11704483"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1447D527" w14:textId="77777777" w:rsidR="002E2E98" w:rsidRDefault="00C97DA8" w:rsidP="4F9A2CA1">
            <w:pPr>
              <w:pStyle w:val="TableHeadingText"/>
              <w:keepLines w:val="0"/>
              <w:rPr>
                <w:rStyle w:val="ui-provider"/>
              </w:rPr>
            </w:pPr>
            <w:bookmarkStart w:id="4502" w:name="POP_DangerousGoods"/>
            <w:r>
              <w:rPr>
                <w:rStyle w:val="ui-provider"/>
              </w:rPr>
              <w:t>Dangerous goods classification</w:t>
            </w:r>
            <w:bookmarkEnd w:id="4502"/>
          </w:p>
        </w:tc>
        <w:tc>
          <w:tcPr>
            <w:tcW w:w="8345" w:type="dxa"/>
          </w:tcPr>
          <w:p w14:paraId="22C8EE72" w14:textId="77777777" w:rsidR="002E2E98" w:rsidRDefault="00C97DA8" w:rsidP="0085749E">
            <w:pPr>
              <w:pStyle w:val="TableBullet1"/>
            </w:pPr>
            <w:r>
              <w:rPr>
                <w:rStyle w:val="ui-provider"/>
              </w:rPr>
              <w:t>Dangerous goods classified under the Agreement concerning the International Carriage of Dangerous Goods by Road (ADR)</w:t>
            </w:r>
          </w:p>
        </w:tc>
      </w:tr>
      <w:tr w:rsidR="003D0F90" w:rsidRPr="0085749E" w14:paraId="5BC81542"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1B0118CE" w14:textId="77777777" w:rsidR="003D0F90" w:rsidRDefault="004C1FD8" w:rsidP="4F9A2CA1">
            <w:pPr>
              <w:pStyle w:val="TableHeadingText"/>
              <w:keepLines w:val="0"/>
              <w:rPr>
                <w:rStyle w:val="ui-provider"/>
              </w:rPr>
            </w:pPr>
            <w:bookmarkStart w:id="4503" w:name="EU_Ship_Recycle"/>
            <w:r>
              <w:rPr>
                <w:rStyle w:val="ui-provider"/>
              </w:rPr>
              <w:t>European List of Ship Recycling Facilities</w:t>
            </w:r>
            <w:bookmarkEnd w:id="4503"/>
          </w:p>
        </w:tc>
        <w:tc>
          <w:tcPr>
            <w:tcW w:w="8345" w:type="dxa"/>
          </w:tcPr>
          <w:p w14:paraId="142147B1" w14:textId="77777777" w:rsidR="003D0F90" w:rsidRPr="00D90C93" w:rsidRDefault="003D0F90" w:rsidP="0085749E">
            <w:pPr>
              <w:pStyle w:val="TableBullet1"/>
              <w:rPr>
                <w:rStyle w:val="ui-provider"/>
              </w:rPr>
            </w:pPr>
            <w:r w:rsidRPr="00D90C93">
              <w:rPr>
                <w:rStyle w:val="ui-provider"/>
              </w:rPr>
              <w:t>Commission Implementing Decision (EU) 2016/232362 Lists the eligible Ship Recycling Facilities within the EU, per country (</w:t>
            </w:r>
            <w:hyperlink r:id="rId68" w:tgtFrame="_blank" w:tooltip="https://eur-lex.europa.eu/legal-content/en/txt/pdf/?uri=celex:32016d2323)" w:history="1">
              <w:r w:rsidRPr="00D90C93">
                <w:rPr>
                  <w:rStyle w:val="Hipervnculo"/>
                  <w:color w:val="auto"/>
                </w:rPr>
                <w:t>https://eur-lex.europa.eu/legal-content/EN/TXT/PDF/?uri=CELEX:32016D2323)</w:t>
              </w:r>
            </w:hyperlink>
          </w:p>
        </w:tc>
      </w:tr>
      <w:tr w:rsidR="003D0F90" w:rsidRPr="0085749E" w14:paraId="7E6AB818"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25E47B84" w14:textId="77777777" w:rsidR="003D0F90" w:rsidRDefault="00141D38" w:rsidP="4F9A2CA1">
            <w:pPr>
              <w:pStyle w:val="TableHeadingText"/>
              <w:keepLines w:val="0"/>
              <w:rPr>
                <w:rStyle w:val="ui-provider"/>
              </w:rPr>
            </w:pPr>
            <w:bookmarkStart w:id="4504" w:name="EURO_V"/>
            <w:r>
              <w:rPr>
                <w:rStyle w:val="ui-provider"/>
              </w:rPr>
              <w:t>EURO V standards</w:t>
            </w:r>
            <w:bookmarkEnd w:id="4504"/>
          </w:p>
        </w:tc>
        <w:tc>
          <w:tcPr>
            <w:tcW w:w="8345" w:type="dxa"/>
          </w:tcPr>
          <w:p w14:paraId="49633811" w14:textId="77777777" w:rsidR="003D0F90" w:rsidRPr="00D90C93" w:rsidRDefault="00141D38" w:rsidP="0085749E">
            <w:pPr>
              <w:pStyle w:val="TableBullet1"/>
              <w:rPr>
                <w:rStyle w:val="ui-provider"/>
              </w:rPr>
            </w:pPr>
            <w:r w:rsidRPr="00D90C93">
              <w:rPr>
                <w:rStyle w:val="ui-provider"/>
              </w:rPr>
              <w:t xml:space="preserve">See emissions reference: </w:t>
            </w:r>
            <w:hyperlink r:id="rId69" w:tgtFrame="_blank" w:tooltip="https://eur-lex.europa.eu/legal-content/en/txt/pdf/?uri=celex:32007r0715" w:history="1">
              <w:r w:rsidRPr="00D90C93">
                <w:rPr>
                  <w:rStyle w:val="Hipervnculo"/>
                  <w:color w:val="auto"/>
                </w:rPr>
                <w:t>https://eur-lex.europa.eu/legal-content/EN/TXT/PDF/?uri=CELEX:32007R0715</w:t>
              </w:r>
            </w:hyperlink>
          </w:p>
        </w:tc>
      </w:tr>
      <w:tr w:rsidR="00141D38" w:rsidRPr="0085749E" w14:paraId="7B783187"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5F255B57" w14:textId="77777777" w:rsidR="00141D38" w:rsidRDefault="00141D38" w:rsidP="4F9A2CA1">
            <w:pPr>
              <w:pStyle w:val="TableHeadingText"/>
              <w:keepLines w:val="0"/>
              <w:rPr>
                <w:rStyle w:val="ui-provider"/>
              </w:rPr>
            </w:pPr>
            <w:bookmarkStart w:id="4505" w:name="CBI_Waste"/>
            <w:r>
              <w:rPr>
                <w:rStyle w:val="ui-provider"/>
              </w:rPr>
              <w:t>CBI Waste Management standards</w:t>
            </w:r>
            <w:bookmarkEnd w:id="4505"/>
          </w:p>
        </w:tc>
        <w:tc>
          <w:tcPr>
            <w:tcW w:w="8345" w:type="dxa"/>
          </w:tcPr>
          <w:p w14:paraId="372E04BA" w14:textId="77777777" w:rsidR="00141D38" w:rsidRPr="00D90C93" w:rsidRDefault="00141D38" w:rsidP="0085749E">
            <w:pPr>
              <w:pStyle w:val="TableBullet1"/>
              <w:rPr>
                <w:rStyle w:val="ui-provider"/>
              </w:rPr>
            </w:pPr>
            <w:r w:rsidRPr="00D90C93">
              <w:rPr>
                <w:rStyle w:val="ui-provider"/>
              </w:rPr>
              <w:t xml:space="preserve">See CBI waste management standards here: </w:t>
            </w:r>
            <w:hyperlink r:id="rId70" w:tgtFrame="_blank" w:tooltip="https://www.climatebonds.net/standard/waste." w:history="1">
              <w:r w:rsidRPr="00D90C93">
                <w:rPr>
                  <w:rStyle w:val="Hipervnculo"/>
                  <w:color w:val="auto"/>
                </w:rPr>
                <w:t>https://www.climatebonds.net/standard/waste.</w:t>
              </w:r>
            </w:hyperlink>
            <w:r w:rsidRPr="00D90C93">
              <w:rPr>
                <w:rStyle w:val="ui-provider"/>
              </w:rPr>
              <w:t xml:space="preserve"> Apply CBI "Criteria for Anaerobic Digestion". CBI Waste Management standards: waste methane emissions &lt;= 1285g CH4/ tonne of waste input (this is approximately equivalent to 100g CO2e/ kWh)</w:t>
            </w:r>
          </w:p>
        </w:tc>
      </w:tr>
      <w:tr w:rsidR="4F9A2CA1" w:rsidRPr="0085749E" w14:paraId="330DCE2D"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4D10FFB4" w14:textId="77777777" w:rsidR="505908F9" w:rsidRPr="0085749E" w:rsidRDefault="505908F9" w:rsidP="4F9A2CA1">
            <w:pPr>
              <w:pStyle w:val="TableHeadingText"/>
              <w:keepLines w:val="0"/>
              <w:rPr>
                <w:szCs w:val="18"/>
              </w:rPr>
            </w:pPr>
            <w:bookmarkStart w:id="4506" w:name="POPsubstance"/>
            <w:r w:rsidRPr="0085749E">
              <w:rPr>
                <w:szCs w:val="18"/>
              </w:rPr>
              <w:t>POP substance</w:t>
            </w:r>
            <w:bookmarkEnd w:id="4506"/>
          </w:p>
        </w:tc>
        <w:tc>
          <w:tcPr>
            <w:tcW w:w="8345" w:type="dxa"/>
          </w:tcPr>
          <w:p w14:paraId="202E7961" w14:textId="77777777" w:rsidR="0B417324" w:rsidRPr="0085749E" w:rsidRDefault="0439C8B3" w:rsidP="0085749E">
            <w:pPr>
              <w:pStyle w:val="TableBullet1"/>
              <w:rPr>
                <w:szCs w:val="18"/>
              </w:rPr>
            </w:pPr>
            <w:r>
              <w:t>List of POP substances subject to waste management provisions, and respective concentration limits:</w:t>
            </w:r>
          </w:p>
          <w:p w14:paraId="31F341AD" w14:textId="77777777" w:rsidR="0B417324" w:rsidRPr="0085749E" w:rsidRDefault="0B417324" w:rsidP="0085749E">
            <w:pPr>
              <w:pStyle w:val="TableBullet2"/>
              <w:rPr>
                <w:szCs w:val="18"/>
              </w:rPr>
            </w:pPr>
            <w:r w:rsidRPr="0085749E">
              <w:rPr>
                <w:szCs w:val="18"/>
              </w:rPr>
              <w:t xml:space="preserve">Endosulfan [concentration limit = 50 mg/kg] </w:t>
            </w:r>
          </w:p>
          <w:p w14:paraId="5C2B4F9B" w14:textId="77777777" w:rsidR="0B417324" w:rsidRPr="0085749E" w:rsidRDefault="0B417324" w:rsidP="0085749E">
            <w:pPr>
              <w:pStyle w:val="TableBullet2"/>
              <w:rPr>
                <w:szCs w:val="18"/>
              </w:rPr>
            </w:pPr>
            <w:r w:rsidRPr="0085749E">
              <w:rPr>
                <w:szCs w:val="18"/>
              </w:rPr>
              <w:t xml:space="preserve">Hexachlorobutadiene [concentration limit = 100 mg/kg] </w:t>
            </w:r>
          </w:p>
          <w:p w14:paraId="0499CB46" w14:textId="77777777" w:rsidR="0B417324" w:rsidRPr="0085749E" w:rsidRDefault="0B417324" w:rsidP="0085749E">
            <w:pPr>
              <w:pStyle w:val="TableBullet2"/>
              <w:rPr>
                <w:szCs w:val="18"/>
              </w:rPr>
            </w:pPr>
            <w:r w:rsidRPr="0085749E">
              <w:rPr>
                <w:szCs w:val="18"/>
              </w:rPr>
              <w:t xml:space="preserve">Polychlorinated naphthalenes [concentration limit = 10 mg/kg] </w:t>
            </w:r>
          </w:p>
          <w:p w14:paraId="1B17E75E" w14:textId="77777777" w:rsidR="0B417324" w:rsidRPr="0085749E" w:rsidRDefault="0B417324" w:rsidP="0085749E">
            <w:pPr>
              <w:pStyle w:val="TableBullet2"/>
              <w:rPr>
                <w:szCs w:val="18"/>
              </w:rPr>
            </w:pPr>
            <w:r w:rsidRPr="0085749E">
              <w:rPr>
                <w:szCs w:val="18"/>
              </w:rPr>
              <w:t xml:space="preserve">Alkanes C10-C13, chloro (short-chain chlorinated paraffins) (SCCPs) [concentration limit = 10 000 mg/kg] </w:t>
            </w:r>
          </w:p>
          <w:p w14:paraId="7F13B7B1" w14:textId="77777777" w:rsidR="0B417324" w:rsidRPr="0085749E" w:rsidRDefault="0B417324" w:rsidP="0085749E">
            <w:pPr>
              <w:pStyle w:val="TableBullet2"/>
              <w:rPr>
                <w:szCs w:val="18"/>
              </w:rPr>
            </w:pPr>
            <w:r w:rsidRPr="0085749E">
              <w:rPr>
                <w:szCs w:val="18"/>
              </w:rPr>
              <w:t xml:space="preserve">Tetrabromodiphenyl ether C12H6Br4O, Pentabromodiphenyl ether C12H5Br5O, Hexabromodiphenyl ether C12H4Br6O, Heptabromodiphenyl ether C12H3Br7O, Decabromodiphenyl ether C12Br10O [Sum of the concentrations of tetrabromodiphenyl ether, pentabromodiphenyl ether, hexabromodiphenyl ether, heptabromodiphenyl ether and decabromodiphenyl ether: 1 000 mg/kg] </w:t>
            </w:r>
          </w:p>
          <w:p w14:paraId="327B0A7F" w14:textId="77777777" w:rsidR="0B417324" w:rsidRPr="0085749E" w:rsidRDefault="0B417324" w:rsidP="0085749E">
            <w:pPr>
              <w:pStyle w:val="TableBullet2"/>
              <w:rPr>
                <w:szCs w:val="18"/>
              </w:rPr>
            </w:pPr>
            <w:r w:rsidRPr="0085749E">
              <w:rPr>
                <w:szCs w:val="18"/>
              </w:rPr>
              <w:t xml:space="preserve">Perfluorooctane sulfonic acid and its derivatives (PFOS) C8F17SO2X [concentration limit = 50 mg/kg] </w:t>
            </w:r>
          </w:p>
          <w:p w14:paraId="354E7418" w14:textId="77777777" w:rsidR="0B417324" w:rsidRPr="0085749E" w:rsidRDefault="0B417324" w:rsidP="0085749E">
            <w:pPr>
              <w:pStyle w:val="TableBullet2"/>
              <w:rPr>
                <w:szCs w:val="18"/>
              </w:rPr>
            </w:pPr>
            <w:r w:rsidRPr="0085749E">
              <w:rPr>
                <w:szCs w:val="18"/>
              </w:rPr>
              <w:t xml:space="preserve">Polychlorinated dibenzo-p-dioxins and dibenzofurans (PCDD/PCDF) [concentration limit = 15 μg/kg] </w:t>
            </w:r>
          </w:p>
          <w:p w14:paraId="1DC87AE9" w14:textId="77777777" w:rsidR="0B417324" w:rsidRPr="0085749E" w:rsidRDefault="0B417324" w:rsidP="0085749E">
            <w:pPr>
              <w:pStyle w:val="TableBullet2"/>
              <w:rPr>
                <w:szCs w:val="18"/>
              </w:rPr>
            </w:pPr>
            <w:r w:rsidRPr="0085749E">
              <w:rPr>
                <w:szCs w:val="18"/>
              </w:rPr>
              <w:t xml:space="preserve">DDT (1,1,1-trichloro-2,2-bis (4-chlorophenyl)ethane) [concentration limit = 50 mg/kg]  </w:t>
            </w:r>
          </w:p>
          <w:p w14:paraId="2F200D58" w14:textId="77777777" w:rsidR="0B417324" w:rsidRPr="00B8798F" w:rsidRDefault="0B417324" w:rsidP="0085749E">
            <w:pPr>
              <w:pStyle w:val="TableBullet2"/>
              <w:rPr>
                <w:szCs w:val="18"/>
                <w:lang w:val="fr-FR"/>
              </w:rPr>
            </w:pPr>
            <w:r w:rsidRPr="00B8798F">
              <w:rPr>
                <w:szCs w:val="18"/>
                <w:lang w:val="fr-FR"/>
              </w:rPr>
              <w:t xml:space="preserve">Chlordane [concentration limit = 50 mg/kg] </w:t>
            </w:r>
          </w:p>
          <w:p w14:paraId="7BACB47E" w14:textId="77777777" w:rsidR="0B417324" w:rsidRPr="0085749E" w:rsidRDefault="0B417324" w:rsidP="0085749E">
            <w:pPr>
              <w:pStyle w:val="TableBullet2"/>
              <w:rPr>
                <w:szCs w:val="18"/>
              </w:rPr>
            </w:pPr>
            <w:r w:rsidRPr="0085749E">
              <w:rPr>
                <w:szCs w:val="18"/>
              </w:rPr>
              <w:t xml:space="preserve">Hexachlorocyclohexanes, including lindane [concentration limit = 50 mg/kg] </w:t>
            </w:r>
          </w:p>
          <w:p w14:paraId="2B954993" w14:textId="77777777" w:rsidR="0B417324" w:rsidRPr="0085749E" w:rsidRDefault="0B417324" w:rsidP="0085749E">
            <w:pPr>
              <w:pStyle w:val="TableBullet2"/>
              <w:rPr>
                <w:szCs w:val="18"/>
              </w:rPr>
            </w:pPr>
            <w:r w:rsidRPr="0085749E">
              <w:rPr>
                <w:szCs w:val="18"/>
              </w:rPr>
              <w:t xml:space="preserve">Dieldrin [concentration limit = 50 mg/kg] </w:t>
            </w:r>
          </w:p>
          <w:p w14:paraId="1934535D" w14:textId="77777777" w:rsidR="0B417324" w:rsidRPr="00B8798F" w:rsidRDefault="0B417324" w:rsidP="0085749E">
            <w:pPr>
              <w:pStyle w:val="TableBullet2"/>
              <w:rPr>
                <w:szCs w:val="18"/>
                <w:lang w:val="fr-FR"/>
              </w:rPr>
            </w:pPr>
            <w:r w:rsidRPr="00B8798F">
              <w:rPr>
                <w:szCs w:val="18"/>
                <w:lang w:val="fr-FR"/>
              </w:rPr>
              <w:t xml:space="preserve">Endrin [concentration limit = 50 mg/kg] </w:t>
            </w:r>
          </w:p>
          <w:p w14:paraId="076ECACA" w14:textId="77777777" w:rsidR="0B417324" w:rsidRPr="0085749E" w:rsidRDefault="0B417324" w:rsidP="0085749E">
            <w:pPr>
              <w:pStyle w:val="TableBullet2"/>
              <w:rPr>
                <w:szCs w:val="18"/>
              </w:rPr>
            </w:pPr>
            <w:r w:rsidRPr="0085749E">
              <w:rPr>
                <w:szCs w:val="18"/>
              </w:rPr>
              <w:t xml:space="preserve">Heptachlor [concentration limit = 50 mg/kg] </w:t>
            </w:r>
          </w:p>
          <w:p w14:paraId="40665D1B" w14:textId="77777777" w:rsidR="0B417324" w:rsidRPr="00B8798F" w:rsidRDefault="0B417324" w:rsidP="0085749E">
            <w:pPr>
              <w:pStyle w:val="TableBullet2"/>
              <w:rPr>
                <w:szCs w:val="18"/>
                <w:lang w:val="fr-FR"/>
              </w:rPr>
            </w:pPr>
            <w:r w:rsidRPr="00B8798F">
              <w:rPr>
                <w:szCs w:val="18"/>
                <w:lang w:val="fr-FR"/>
              </w:rPr>
              <w:t xml:space="preserve">Hexachlorobenzene [concentration limit = 50 mg/kg] </w:t>
            </w:r>
          </w:p>
          <w:p w14:paraId="320EB7B7" w14:textId="77777777" w:rsidR="0B417324" w:rsidRPr="0085749E" w:rsidRDefault="0B417324" w:rsidP="0085749E">
            <w:pPr>
              <w:pStyle w:val="TableBullet2"/>
              <w:rPr>
                <w:szCs w:val="18"/>
              </w:rPr>
            </w:pPr>
            <w:r w:rsidRPr="0085749E">
              <w:rPr>
                <w:szCs w:val="18"/>
              </w:rPr>
              <w:t xml:space="preserve">Chlordecone [concentration limit = 50 mg/kg] </w:t>
            </w:r>
          </w:p>
          <w:p w14:paraId="79AAB853" w14:textId="77777777" w:rsidR="0B417324" w:rsidRPr="00B8798F" w:rsidRDefault="0B417324" w:rsidP="0085749E">
            <w:pPr>
              <w:pStyle w:val="TableBullet2"/>
              <w:rPr>
                <w:szCs w:val="18"/>
                <w:lang w:val="fr-FR"/>
              </w:rPr>
            </w:pPr>
            <w:r w:rsidRPr="00B8798F">
              <w:rPr>
                <w:szCs w:val="18"/>
                <w:lang w:val="fr-FR"/>
              </w:rPr>
              <w:t xml:space="preserve">Aldrin [concentration limit = 50 mg/kg] </w:t>
            </w:r>
          </w:p>
          <w:p w14:paraId="256E47FB" w14:textId="77777777" w:rsidR="0B417324" w:rsidRPr="00B8798F" w:rsidRDefault="0B417324" w:rsidP="0085749E">
            <w:pPr>
              <w:pStyle w:val="TableBullet2"/>
              <w:rPr>
                <w:szCs w:val="18"/>
                <w:lang w:val="fr-FR"/>
              </w:rPr>
            </w:pPr>
            <w:r w:rsidRPr="00B8798F">
              <w:rPr>
                <w:szCs w:val="18"/>
                <w:lang w:val="fr-FR"/>
              </w:rPr>
              <w:t xml:space="preserve">Pentachlorobenzene [concentration limit = 50 mg/kg] </w:t>
            </w:r>
          </w:p>
          <w:p w14:paraId="12CC3D88" w14:textId="77777777" w:rsidR="0B417324" w:rsidRPr="0085749E" w:rsidRDefault="0B417324" w:rsidP="0085749E">
            <w:pPr>
              <w:pStyle w:val="TableBullet2"/>
              <w:rPr>
                <w:szCs w:val="18"/>
              </w:rPr>
            </w:pPr>
            <w:r w:rsidRPr="0085749E">
              <w:rPr>
                <w:szCs w:val="18"/>
              </w:rPr>
              <w:t xml:space="preserve">Polychlorinated Biphenyls (PCB) [concentration limit = 50 mg/kg] </w:t>
            </w:r>
          </w:p>
          <w:p w14:paraId="4061399D" w14:textId="77777777" w:rsidR="0B417324" w:rsidRPr="00B8798F" w:rsidRDefault="0B417324" w:rsidP="0085749E">
            <w:pPr>
              <w:pStyle w:val="TableBullet2"/>
              <w:rPr>
                <w:szCs w:val="18"/>
                <w:lang w:val="fr-FR"/>
              </w:rPr>
            </w:pPr>
            <w:r w:rsidRPr="00B8798F">
              <w:rPr>
                <w:szCs w:val="18"/>
                <w:lang w:val="fr-FR"/>
              </w:rPr>
              <w:t xml:space="preserve">Mirex [concentration limit = 50 mg/kg] </w:t>
            </w:r>
          </w:p>
          <w:p w14:paraId="6CEC0024" w14:textId="77777777" w:rsidR="0B417324" w:rsidRPr="00B8798F" w:rsidRDefault="0B417324" w:rsidP="0085749E">
            <w:pPr>
              <w:pStyle w:val="TableBullet2"/>
              <w:rPr>
                <w:szCs w:val="18"/>
                <w:lang w:val="fr-FR"/>
              </w:rPr>
            </w:pPr>
            <w:r w:rsidRPr="00B8798F">
              <w:rPr>
                <w:szCs w:val="18"/>
                <w:lang w:val="fr-FR"/>
              </w:rPr>
              <w:t xml:space="preserve">Toxaphene [concentration limit = 50 mg/kg] </w:t>
            </w:r>
          </w:p>
          <w:p w14:paraId="34CE698D" w14:textId="77777777" w:rsidR="0B417324" w:rsidRPr="0085749E" w:rsidRDefault="0B417324" w:rsidP="0085749E">
            <w:pPr>
              <w:pStyle w:val="TableBullet2"/>
              <w:rPr>
                <w:szCs w:val="18"/>
              </w:rPr>
            </w:pPr>
            <w:r w:rsidRPr="0085749E">
              <w:rPr>
                <w:szCs w:val="18"/>
              </w:rPr>
              <w:t xml:space="preserve">Hexabromobiphenyl [concentration limit = 50 mg/kg] </w:t>
            </w:r>
          </w:p>
          <w:p w14:paraId="6DB42574" w14:textId="77777777" w:rsidR="0B417324" w:rsidRPr="0085749E" w:rsidRDefault="0B417324" w:rsidP="0085749E">
            <w:pPr>
              <w:pStyle w:val="TableBullet2"/>
              <w:rPr>
                <w:szCs w:val="18"/>
              </w:rPr>
            </w:pPr>
            <w:r w:rsidRPr="0085749E">
              <w:rPr>
                <w:szCs w:val="18"/>
              </w:rPr>
              <w:t>Hexabromocyclododecane [concentration limit = 1 000 mg/kg]</w:t>
            </w:r>
          </w:p>
        </w:tc>
      </w:tr>
      <w:tr w:rsidR="4F9A2CA1" w:rsidRPr="0085749E" w14:paraId="0EACF4D4"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33AB51B7" w14:textId="77777777" w:rsidR="3B0E1365" w:rsidRPr="0085749E" w:rsidRDefault="3B0E1365" w:rsidP="0085749E">
            <w:pPr>
              <w:pStyle w:val="TableHeadingText"/>
              <w:keepLines w:val="0"/>
              <w:rPr>
                <w:szCs w:val="18"/>
              </w:rPr>
            </w:pPr>
            <w:bookmarkStart w:id="4507" w:name="ListEEE"/>
            <w:r w:rsidRPr="0085749E">
              <w:rPr>
                <w:szCs w:val="18"/>
              </w:rPr>
              <w:lastRenderedPageBreak/>
              <w:t>List of EEE</w:t>
            </w:r>
            <w:bookmarkEnd w:id="4507"/>
          </w:p>
        </w:tc>
        <w:tc>
          <w:tcPr>
            <w:tcW w:w="8345" w:type="dxa"/>
          </w:tcPr>
          <w:p w14:paraId="4E6AAA41" w14:textId="77777777" w:rsidR="00F809A5" w:rsidRDefault="00F809A5" w:rsidP="4F9A2CA1">
            <w:pPr>
              <w:pStyle w:val="TableText"/>
              <w:keepNext/>
              <w:keepLines/>
              <w:rPr>
                <w:szCs w:val="18"/>
              </w:rPr>
            </w:pPr>
            <w:r>
              <w:rPr>
                <w:rStyle w:val="ui-provider"/>
              </w:rPr>
              <w:t>Compliance with normative requirements for collection and logistics set in CLC/EN 50625-1:2014 and CLC/TS 50625-4:2017 or with equivalent regulatory requirements is a proof of compliance with the requirement that the collection and transport preserve the integrity of WEEE and batteries and prevents the leakage of hazardous substances</w:t>
            </w:r>
          </w:p>
          <w:p w14:paraId="6D12521B" w14:textId="77777777" w:rsidR="5AB5054B" w:rsidRPr="0085749E" w:rsidRDefault="5AB5054B" w:rsidP="4F9A2CA1">
            <w:pPr>
              <w:pStyle w:val="TableText"/>
              <w:keepNext/>
              <w:keepLines/>
              <w:rPr>
                <w:szCs w:val="18"/>
              </w:rPr>
            </w:pPr>
            <w:r w:rsidRPr="0085749E">
              <w:rPr>
                <w:szCs w:val="18"/>
              </w:rPr>
              <w:t>Non-exhaustive list of EEE which falls within the categories:</w:t>
            </w:r>
          </w:p>
          <w:p w14:paraId="72E4D57C" w14:textId="77777777" w:rsidR="5AB5054B" w:rsidRPr="0085749E" w:rsidRDefault="7CC988D0" w:rsidP="0085749E">
            <w:pPr>
              <w:pStyle w:val="TableBullet1"/>
              <w:rPr>
                <w:szCs w:val="18"/>
              </w:rPr>
            </w:pPr>
            <w:r>
              <w:t>Temperature exchange equipment (Refrigerators, Freezers, Equipment which automatically delivers cold products, Air conditioning equipment, Dehumidifying equipment, Heat pumps, Radiators containing oil and other temperature exchange equipment using fluids other than water for the temperature exchange)</w:t>
            </w:r>
          </w:p>
          <w:p w14:paraId="4FDEE3AB" w14:textId="77777777" w:rsidR="5AB5054B" w:rsidRPr="0085749E" w:rsidRDefault="7CC988D0" w:rsidP="0085749E">
            <w:pPr>
              <w:pStyle w:val="TableBullet1"/>
              <w:rPr>
                <w:szCs w:val="18"/>
              </w:rPr>
            </w:pPr>
            <w:r>
              <w:t xml:space="preserve">Screens, monitors, and equipment containing screens having a surface greater than 100 cm2 (Screens, Televisions, LCD photo frames, Monitors, Laptops, Notebooks.) </w:t>
            </w:r>
          </w:p>
          <w:p w14:paraId="34D0E712" w14:textId="77777777" w:rsidR="5AB5054B" w:rsidRPr="0085749E" w:rsidRDefault="7CC988D0" w:rsidP="0085749E">
            <w:pPr>
              <w:pStyle w:val="TableBullet1"/>
              <w:rPr>
                <w:szCs w:val="18"/>
              </w:rPr>
            </w:pPr>
            <w:r>
              <w:t>3. Lamps (Straight fluorescent lamps, Compact fluorescent lamps, Fluorescent lamps, High intensity discharge lamps - including pressure sodium lamps and metal halide lamps, Low pressure sodium lamps, LED)</w:t>
            </w:r>
          </w:p>
          <w:p w14:paraId="4D3D701C" w14:textId="77777777" w:rsidR="5AB5054B" w:rsidRPr="0085749E" w:rsidRDefault="7CC988D0" w:rsidP="0085749E">
            <w:pPr>
              <w:pStyle w:val="TableBullet1"/>
              <w:rPr>
                <w:szCs w:val="18"/>
              </w:rPr>
            </w:pPr>
            <w:r>
              <w:t>Large equipment (Washing machines, Clothes dryers, Dish washing machines, Cookers, Electric stoves, Electric hot plates, Luminaires, Equipment reproducing sound or images, Musical equipment (excluding pipe organs installed in churches), Appliances for knitting and weaving, Large computer-mainframes, Large printing machines, Copying equipment, Large coin slot machines, Large medical devices, Large monitoring and control instruments, Large appliances which automatically deliver products and money, Photovoltaic panels.)</w:t>
            </w:r>
          </w:p>
          <w:p w14:paraId="4902C274" w14:textId="77777777" w:rsidR="5AB5054B" w:rsidRPr="0085749E" w:rsidRDefault="7CC988D0" w:rsidP="0085749E">
            <w:pPr>
              <w:pStyle w:val="TableBullet1"/>
              <w:rPr>
                <w:szCs w:val="18"/>
              </w:rPr>
            </w:pPr>
            <w:r>
              <w:t>Small equipment (Vacuum cleaners, Carpet sweepers, Appliances for sewing, Luminaires, Microwaves, Ventilation equipment, Irons, Toasters, Electric knives, Electric kettles, Clocks and Watches, Electric shavers, Scales, Appliances for hair and body care, Calculators, Radio sets, Video cameras, Video recorders, Hi-fi equipment, Musical instruments, Equipment reproducing sound or images, Electrical and electronic toys, Sports equipment, Computers for biking, diving, running, rowing, etc., Smoke detectors, Heating regulators, Thermostats, Small Electrical and electronic tools, Small medical devices, Small Monitoring and control instruments, Small Appliances which automatically deliver products, Small equipment with integrated photovoltaic panels)</w:t>
            </w:r>
          </w:p>
          <w:p w14:paraId="09EAC5A5" w14:textId="77777777" w:rsidR="5AB5054B" w:rsidRPr="0085749E" w:rsidRDefault="7CC988D0" w:rsidP="0085749E">
            <w:pPr>
              <w:pStyle w:val="TableBullet1"/>
              <w:rPr>
                <w:szCs w:val="18"/>
              </w:rPr>
            </w:pPr>
            <w:r>
              <w:t>Small IT and telecommunication equipment - no external dimension more than 50 cm (Mobile phones, GPS, Pocket calculators, Routers, Personal computers, Printers, Telephones)</w:t>
            </w:r>
          </w:p>
        </w:tc>
      </w:tr>
      <w:tr w:rsidR="4F9A2CA1" w:rsidRPr="0085749E" w14:paraId="0E54087A"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1C393119" w14:textId="77777777" w:rsidR="5AB5054B" w:rsidRPr="0085749E" w:rsidRDefault="5AB5054B" w:rsidP="4F9A2CA1">
            <w:pPr>
              <w:pStyle w:val="TableHeadingText"/>
              <w:rPr>
                <w:szCs w:val="18"/>
              </w:rPr>
            </w:pPr>
            <w:bookmarkStart w:id="4508" w:name="Advanced_biofuels"/>
            <w:r w:rsidRPr="0085749E">
              <w:rPr>
                <w:szCs w:val="18"/>
              </w:rPr>
              <w:t xml:space="preserve">Advanced </w:t>
            </w:r>
            <w:r w:rsidR="052A7530" w:rsidRPr="0085749E">
              <w:rPr>
                <w:szCs w:val="18"/>
              </w:rPr>
              <w:t>biofuels</w:t>
            </w:r>
            <w:bookmarkEnd w:id="4508"/>
          </w:p>
        </w:tc>
        <w:tc>
          <w:tcPr>
            <w:tcW w:w="8345" w:type="dxa"/>
          </w:tcPr>
          <w:p w14:paraId="591D5BE1" w14:textId="77777777" w:rsidR="052A7530" w:rsidRPr="0085749E" w:rsidRDefault="052A7530" w:rsidP="4F9A2CA1">
            <w:pPr>
              <w:pStyle w:val="TableText"/>
              <w:rPr>
                <w:szCs w:val="18"/>
              </w:rPr>
            </w:pPr>
            <w:r w:rsidRPr="0085749E">
              <w:rPr>
                <w:szCs w:val="18"/>
              </w:rPr>
              <w:t>Non-exhaustive list of advanced biofuels</w:t>
            </w:r>
            <w:r w:rsidR="4F9A2CA1" w:rsidRPr="0085749E">
              <w:rPr>
                <w:szCs w:val="18"/>
              </w:rPr>
              <w:t>:</w:t>
            </w:r>
          </w:p>
          <w:p w14:paraId="565AB1BC" w14:textId="77777777" w:rsidR="336AE943" w:rsidRPr="0085749E" w:rsidRDefault="6D7D8649" w:rsidP="0085749E">
            <w:pPr>
              <w:pStyle w:val="TableBullet1"/>
              <w:rPr>
                <w:szCs w:val="18"/>
              </w:rPr>
            </w:pPr>
            <w:r>
              <w:t xml:space="preserve">Algae if cultivated on land in ponds or photobioreactors; </w:t>
            </w:r>
          </w:p>
          <w:p w14:paraId="706161D2" w14:textId="77777777" w:rsidR="336AE943" w:rsidRPr="0085749E" w:rsidRDefault="336AE943" w:rsidP="0085749E">
            <w:pPr>
              <w:pStyle w:val="TableBullet2"/>
              <w:rPr>
                <w:szCs w:val="18"/>
              </w:rPr>
            </w:pPr>
            <w:r w:rsidRPr="0085749E">
              <w:rPr>
                <w:szCs w:val="18"/>
              </w:rPr>
              <w:t xml:space="preserve">Biomass fraction of mixed municipal waste, but not separated household waste </w:t>
            </w:r>
          </w:p>
          <w:p w14:paraId="62F29E09" w14:textId="77777777" w:rsidR="336AE943" w:rsidRPr="0085749E" w:rsidRDefault="336AE943" w:rsidP="0085749E">
            <w:pPr>
              <w:pStyle w:val="TableBullet2"/>
              <w:rPr>
                <w:szCs w:val="18"/>
              </w:rPr>
            </w:pPr>
            <w:r w:rsidRPr="0085749E">
              <w:rPr>
                <w:szCs w:val="18"/>
              </w:rPr>
              <w:t>Biowaste (biodegradable garden and park waste, food and kitchen waste from households, restaurants, caterers and retail premises and comparable waste from food processing plants)</w:t>
            </w:r>
          </w:p>
          <w:p w14:paraId="10A5BD14" w14:textId="77777777" w:rsidR="336AE943" w:rsidRPr="0085749E" w:rsidRDefault="336AE943" w:rsidP="0085749E">
            <w:pPr>
              <w:pStyle w:val="TableBullet2"/>
              <w:rPr>
                <w:szCs w:val="18"/>
              </w:rPr>
            </w:pPr>
            <w:r w:rsidRPr="0085749E">
              <w:rPr>
                <w:szCs w:val="18"/>
              </w:rPr>
              <w:t>Biomass fraction of industrial waste not fit for use in the food or feed chain, including material from retail and wholesale and the agro-food and fish and aquaculture industry</w:t>
            </w:r>
          </w:p>
          <w:p w14:paraId="41535AC4" w14:textId="77777777" w:rsidR="336AE943" w:rsidRPr="0085749E" w:rsidRDefault="336AE943" w:rsidP="0085749E">
            <w:pPr>
              <w:pStyle w:val="TableBullet2"/>
              <w:rPr>
                <w:szCs w:val="18"/>
              </w:rPr>
            </w:pPr>
            <w:r w:rsidRPr="0085749E">
              <w:rPr>
                <w:szCs w:val="18"/>
              </w:rPr>
              <w:t>Straw</w:t>
            </w:r>
          </w:p>
          <w:p w14:paraId="35CDFB61" w14:textId="77777777" w:rsidR="336AE943" w:rsidRPr="0085749E" w:rsidRDefault="336AE943" w:rsidP="0085749E">
            <w:pPr>
              <w:pStyle w:val="TableBullet2"/>
              <w:rPr>
                <w:szCs w:val="18"/>
              </w:rPr>
            </w:pPr>
            <w:r w:rsidRPr="0085749E">
              <w:rPr>
                <w:szCs w:val="18"/>
              </w:rPr>
              <w:t>Animal manure and sewage sludge</w:t>
            </w:r>
          </w:p>
          <w:p w14:paraId="3A317A7A" w14:textId="77777777" w:rsidR="336AE943" w:rsidRPr="0085749E" w:rsidRDefault="336AE943" w:rsidP="0085749E">
            <w:pPr>
              <w:pStyle w:val="TableBullet2"/>
              <w:rPr>
                <w:szCs w:val="18"/>
              </w:rPr>
            </w:pPr>
            <w:r w:rsidRPr="0085749E">
              <w:rPr>
                <w:szCs w:val="18"/>
              </w:rPr>
              <w:t>Palm oil mill effluent and empty palm fruit bunches</w:t>
            </w:r>
          </w:p>
          <w:p w14:paraId="173463AE" w14:textId="77777777" w:rsidR="336AE943" w:rsidRPr="0085749E" w:rsidRDefault="336AE943" w:rsidP="0085749E">
            <w:pPr>
              <w:pStyle w:val="TableBullet2"/>
              <w:rPr>
                <w:szCs w:val="18"/>
              </w:rPr>
            </w:pPr>
            <w:r w:rsidRPr="0085749E">
              <w:rPr>
                <w:szCs w:val="18"/>
              </w:rPr>
              <w:t>Tall oil pitch</w:t>
            </w:r>
          </w:p>
          <w:p w14:paraId="4FE0B704" w14:textId="77777777" w:rsidR="336AE943" w:rsidRPr="0085749E" w:rsidRDefault="336AE943" w:rsidP="0085749E">
            <w:pPr>
              <w:pStyle w:val="TableBullet2"/>
              <w:rPr>
                <w:szCs w:val="18"/>
              </w:rPr>
            </w:pPr>
            <w:r w:rsidRPr="0085749E">
              <w:rPr>
                <w:szCs w:val="18"/>
              </w:rPr>
              <w:t>Crude glycerine</w:t>
            </w:r>
          </w:p>
          <w:p w14:paraId="7ADA061E" w14:textId="77777777" w:rsidR="336AE943" w:rsidRPr="0085749E" w:rsidRDefault="336AE943" w:rsidP="0085749E">
            <w:pPr>
              <w:pStyle w:val="TableBullet2"/>
              <w:rPr>
                <w:szCs w:val="18"/>
              </w:rPr>
            </w:pPr>
            <w:r w:rsidRPr="0085749E">
              <w:rPr>
                <w:szCs w:val="18"/>
              </w:rPr>
              <w:t>Bagasse</w:t>
            </w:r>
          </w:p>
          <w:p w14:paraId="19299BCC" w14:textId="77777777" w:rsidR="336AE943" w:rsidRPr="0085749E" w:rsidRDefault="336AE943" w:rsidP="0085749E">
            <w:pPr>
              <w:pStyle w:val="TableBullet2"/>
              <w:rPr>
                <w:szCs w:val="18"/>
              </w:rPr>
            </w:pPr>
            <w:r w:rsidRPr="0085749E">
              <w:rPr>
                <w:szCs w:val="18"/>
              </w:rPr>
              <w:t>Grape marcs and wine lees</w:t>
            </w:r>
          </w:p>
          <w:p w14:paraId="6C4A8DFD" w14:textId="77777777" w:rsidR="336AE943" w:rsidRPr="0085749E" w:rsidRDefault="336AE943" w:rsidP="0085749E">
            <w:pPr>
              <w:pStyle w:val="TableBullet2"/>
              <w:rPr>
                <w:szCs w:val="18"/>
              </w:rPr>
            </w:pPr>
            <w:r w:rsidRPr="0085749E">
              <w:rPr>
                <w:szCs w:val="18"/>
              </w:rPr>
              <w:t>Nut shells</w:t>
            </w:r>
          </w:p>
          <w:p w14:paraId="03361B8C" w14:textId="77777777" w:rsidR="336AE943" w:rsidRPr="0085749E" w:rsidRDefault="336AE943" w:rsidP="0085749E">
            <w:pPr>
              <w:pStyle w:val="TableBullet2"/>
              <w:rPr>
                <w:szCs w:val="18"/>
              </w:rPr>
            </w:pPr>
            <w:r w:rsidRPr="0085749E">
              <w:rPr>
                <w:szCs w:val="18"/>
              </w:rPr>
              <w:t>Husks</w:t>
            </w:r>
          </w:p>
          <w:p w14:paraId="4DCB8E6B" w14:textId="77777777" w:rsidR="336AE943" w:rsidRPr="0085749E" w:rsidRDefault="336AE943" w:rsidP="0085749E">
            <w:pPr>
              <w:pStyle w:val="TableBullet2"/>
              <w:rPr>
                <w:szCs w:val="18"/>
              </w:rPr>
            </w:pPr>
            <w:r w:rsidRPr="0085749E">
              <w:rPr>
                <w:szCs w:val="18"/>
              </w:rPr>
              <w:t>Cobs cleaned of kernels of corn</w:t>
            </w:r>
          </w:p>
          <w:p w14:paraId="1523806F" w14:textId="77777777" w:rsidR="336AE943" w:rsidRPr="0085749E" w:rsidRDefault="336AE943" w:rsidP="0085749E">
            <w:pPr>
              <w:pStyle w:val="TableBullet2"/>
              <w:rPr>
                <w:szCs w:val="18"/>
              </w:rPr>
            </w:pPr>
            <w:r w:rsidRPr="0085749E">
              <w:rPr>
                <w:szCs w:val="18"/>
              </w:rPr>
              <w:t>Biomass fraction of wastes and residues from forestry and forest-based industries, namely,</w:t>
            </w:r>
            <w:r w:rsidR="6D2A8138" w:rsidRPr="0085749E">
              <w:rPr>
                <w:szCs w:val="18"/>
              </w:rPr>
              <w:t xml:space="preserve"> </w:t>
            </w:r>
            <w:r w:rsidRPr="0085749E">
              <w:rPr>
                <w:szCs w:val="18"/>
              </w:rPr>
              <w:t xml:space="preserve">bark, branches, precommercial thinnings, leaves, needles, </w:t>
            </w:r>
            <w:r w:rsidR="3A48DE33" w:rsidRPr="0085749E">
              <w:rPr>
                <w:szCs w:val="18"/>
              </w:rPr>
              <w:t>treetops</w:t>
            </w:r>
            <w:r w:rsidRPr="0085749E">
              <w:rPr>
                <w:szCs w:val="18"/>
              </w:rPr>
              <w:t>, saw dust, cutter</w:t>
            </w:r>
            <w:r w:rsidR="1C20579C" w:rsidRPr="0085749E">
              <w:rPr>
                <w:szCs w:val="18"/>
              </w:rPr>
              <w:t xml:space="preserve"> </w:t>
            </w:r>
            <w:r w:rsidRPr="0085749E">
              <w:rPr>
                <w:szCs w:val="18"/>
              </w:rPr>
              <w:t>shavings, black liquor, brown liquor, fibre sludge, lignin and tall oil</w:t>
            </w:r>
          </w:p>
          <w:p w14:paraId="0E02D97A" w14:textId="77777777" w:rsidR="336AE943" w:rsidRPr="0085749E" w:rsidRDefault="336AE943" w:rsidP="0085749E">
            <w:pPr>
              <w:pStyle w:val="TableBullet2"/>
              <w:rPr>
                <w:szCs w:val="18"/>
              </w:rPr>
            </w:pPr>
            <w:r w:rsidRPr="0085749E">
              <w:rPr>
                <w:szCs w:val="18"/>
              </w:rPr>
              <w:t>Other non-food cellulosic material</w:t>
            </w:r>
          </w:p>
          <w:p w14:paraId="1E5DC4CF" w14:textId="77777777" w:rsidR="336AE943" w:rsidRPr="0085749E" w:rsidRDefault="336AE943" w:rsidP="0085749E">
            <w:pPr>
              <w:pStyle w:val="TableBullet2"/>
              <w:rPr>
                <w:szCs w:val="18"/>
              </w:rPr>
            </w:pPr>
            <w:r w:rsidRPr="0085749E">
              <w:rPr>
                <w:szCs w:val="18"/>
              </w:rPr>
              <w:t>Other ligno-cellulosic material except saw logs and veneer logs</w:t>
            </w:r>
          </w:p>
        </w:tc>
      </w:tr>
      <w:tr w:rsidR="4F9A2CA1" w:rsidRPr="0085749E" w14:paraId="24E73E35" w14:textId="77777777" w:rsidTr="0A974F12">
        <w:trPr>
          <w:trHeight w:val="300"/>
        </w:trPr>
        <w:tc>
          <w:tcPr>
            <w:tcW w:w="1260" w:type="dxa"/>
            <w:tcBorders>
              <w:top w:val="single" w:sz="4" w:space="0" w:color="000000" w:themeColor="text2"/>
              <w:bottom w:val="single" w:sz="4" w:space="0" w:color="000000" w:themeColor="text2"/>
            </w:tcBorders>
            <w:shd w:val="clear" w:color="auto" w:fill="auto"/>
          </w:tcPr>
          <w:p w14:paraId="48D5EA8A" w14:textId="77777777" w:rsidR="4F9A2CA1" w:rsidRPr="0085749E" w:rsidRDefault="4F9A2CA1" w:rsidP="4F9A2CA1">
            <w:pPr>
              <w:pStyle w:val="TableHeadingText"/>
              <w:rPr>
                <w:szCs w:val="18"/>
              </w:rPr>
            </w:pPr>
            <w:bookmarkStart w:id="4509" w:name="Efficient_district_heating_cooling"/>
            <w:r w:rsidRPr="0085749E">
              <w:rPr>
                <w:szCs w:val="18"/>
              </w:rPr>
              <w:t>Efficient district heating and cooling</w:t>
            </w:r>
            <w:bookmarkEnd w:id="4509"/>
          </w:p>
        </w:tc>
        <w:tc>
          <w:tcPr>
            <w:tcW w:w="8345" w:type="dxa"/>
          </w:tcPr>
          <w:p w14:paraId="51938F24" w14:textId="77777777" w:rsidR="4F9A2CA1" w:rsidRPr="0085749E" w:rsidRDefault="4F9A2CA1" w:rsidP="4F9A2CA1">
            <w:pPr>
              <w:pStyle w:val="TableText"/>
              <w:rPr>
                <w:szCs w:val="18"/>
              </w:rPr>
            </w:pPr>
            <w:r w:rsidRPr="0085749E">
              <w:rPr>
                <w:szCs w:val="18"/>
              </w:rPr>
              <w:t>Efficient district heating and cooling’ means a district heating or cooling system using at least 50 % renewable energy, 50 % waste heat, 75 % cogenerated heat or 50 % of a combination of such energy and heat</w:t>
            </w:r>
          </w:p>
        </w:tc>
      </w:tr>
    </w:tbl>
    <w:bookmarkStart w:id="4510" w:name="_Toc152859977"/>
    <w:bookmarkStart w:id="4511" w:name="_Toc153408844"/>
    <w:p w14:paraId="6B6CB886" w14:textId="77777777" w:rsidR="003A0625" w:rsidRDefault="003A0625" w:rsidP="003A0625">
      <w:pPr>
        <w:rPr>
          <w:ins w:id="4512" w:author="Cisneros Morales Diana Karen" w:date="2024-07-26T13:18:00Z"/>
          <w:rFonts w:cstheme="minorHAnsi"/>
        </w:rPr>
      </w:pPr>
      <w:ins w:id="4513" w:author="Cisneros Morales Diana Karen" w:date="2024-07-26T13:18:00Z">
        <w:r w:rsidRPr="00854071">
          <w:rPr>
            <w:noProof/>
            <w:lang w:val="es-ES" w:eastAsia="es-ES"/>
          </w:rPr>
          <w:lastRenderedPageBreak/>
          <mc:AlternateContent>
            <mc:Choice Requires="wps">
              <w:drawing>
                <wp:anchor distT="0" distB="0" distL="114300" distR="114300" simplePos="0" relativeHeight="251660333" behindDoc="1" locked="0" layoutInCell="1" allowOverlap="1" wp14:anchorId="44EFDC9F" wp14:editId="40EFA7FD">
                  <wp:simplePos x="0" y="0"/>
                  <wp:positionH relativeFrom="margin">
                    <wp:align>center</wp:align>
                  </wp:positionH>
                  <wp:positionV relativeFrom="page">
                    <wp:align>center</wp:align>
                  </wp:positionV>
                  <wp:extent cx="8759952" cy="914400"/>
                  <wp:effectExtent l="0" t="0" r="3175" b="0"/>
                  <wp:wrapNone/>
                  <wp:docPr id="9" name="Rectángulo 9"/>
                  <wp:cNvGraphicFramePr/>
                  <a:graphic xmlns:a="http://schemas.openxmlformats.org/drawingml/2006/main">
                    <a:graphicData uri="http://schemas.microsoft.com/office/word/2010/wordprocessingShape">
                      <wps:wsp>
                        <wps:cNvSpPr/>
                        <wps:spPr>
                          <a:xfrm>
                            <a:off x="0" y="0"/>
                            <a:ext cx="8759952"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1FC699F" w14:textId="77777777" w:rsidR="003A0625" w:rsidRPr="00657495" w:rsidRDefault="003A0625" w:rsidP="003A0625">
                              <w:pPr>
                                <w:pStyle w:val="HeadingU"/>
                              </w:pPr>
                              <w:r w:rsidRPr="00657495">
                                <w:t>Agriculture</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FDC9F" id="Rectángulo 9" o:spid="_x0000_s1034" style="position:absolute;margin-left:0;margin-top:0;width:689.75pt;height:1in;z-index:-251656147;visibility:visible;mso-wrap-style:square;mso-width-percent:0;mso-wrap-distance-left:9pt;mso-wrap-distance-top:0;mso-wrap-distance-right:9pt;mso-wrap-distance-bottom:0;mso-position-horizontal:center;mso-position-horizontal-relative:margin;mso-position-vertical:center;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" fillcolor="white [3212]" stroked="f">
                  <v:textbox inset="5.76pt,5.76pt,5.76pt,5.76pt">
                    <w:txbxContent>
                      <w:p w14:paraId="21FC699F" w14:textId="77777777" w:rsidR="003A0625" w:rsidRPr="00657495" w:rsidRDefault="003A0625" w:rsidP="003A0625">
                        <w:pPr>
                          <w:pStyle w:val="HeadingU"/>
                        </w:pPr>
                        <w:r w:rsidRPr="00657495">
                          <w:t>Agriculture</w:t>
                        </w:r>
                      </w:p>
                    </w:txbxContent>
                  </v:textbox>
                  <w10:wrap anchorx="margin" anchory="page"/>
                </v:rect>
              </w:pict>
            </mc:Fallback>
          </mc:AlternateContent>
        </w:r>
      </w:ins>
    </w:p>
    <w:p w14:paraId="04A21EA2" w14:textId="3AA69427" w:rsidR="003A0625" w:rsidRDefault="003A0625">
      <w:pPr>
        <w:rPr>
          <w:ins w:id="4514" w:author="Cisneros Morales Diana Karen" w:date="2024-07-26T13:18:00Z"/>
          <w:b/>
          <w:bCs/>
          <w:color w:val="FF0000"/>
          <w:sz w:val="36"/>
        </w:rPr>
      </w:pPr>
      <w:ins w:id="4515" w:author="Cisneros Morales Diana Karen" w:date="2024-07-26T13:18:00Z">
        <w:r>
          <w:br w:type="page"/>
        </w:r>
      </w:ins>
    </w:p>
    <w:p w14:paraId="564A40D5" w14:textId="199BAF55" w:rsidR="004121ED" w:rsidRPr="004121ED" w:rsidRDefault="004121ED" w:rsidP="00630389">
      <w:pPr>
        <w:pStyle w:val="HeadingA2"/>
      </w:pPr>
      <w:bookmarkStart w:id="4516" w:name="_Toc186795203"/>
      <w:r w:rsidRPr="005415BD">
        <w:lastRenderedPageBreak/>
        <w:t>Agriculture</w:t>
      </w:r>
      <w:bookmarkEnd w:id="4510"/>
      <w:bookmarkEnd w:id="4511"/>
      <w:bookmarkEnd w:id="4516"/>
    </w:p>
    <w:p w14:paraId="79A61373" w14:textId="77777777" w:rsidR="004121ED" w:rsidRPr="004121ED" w:rsidRDefault="004121ED" w:rsidP="00630389">
      <w:pPr>
        <w:pStyle w:val="Textoindependiente"/>
        <w:keepNext/>
        <w:keepLines/>
      </w:pPr>
      <w:r w:rsidRPr="004121ED">
        <w:t>In contrast to other sectors, the agriculture sector is only partially covered by the EU taxonomy, which primarily focuses on forestry and conservation activities. However, the general best practices of the EU taxonomy criteria related to forestry and conservation apply to all activities in the broader agriculture sector. Specifically, agricultural activities should not contribute to the degradation of high conservation value areas and forests, wetlands, protected natural areas, land with high carbon stock, and areas of high biodiversity value. Activities covered in the section include the growing of crops, fishing, aquaculture, and animal husbandry.</w:t>
      </w:r>
    </w:p>
    <w:p w14:paraId="73452E71" w14:textId="77777777" w:rsidR="004121ED" w:rsidRPr="004121ED" w:rsidRDefault="004121ED" w:rsidP="00630389">
      <w:pPr>
        <w:pStyle w:val="Textoindependiente"/>
        <w:keepNext/>
        <w:keepLines/>
      </w:pPr>
      <w:r w:rsidRPr="004121ED">
        <w:t>In addition, Santander expects its clients to adhere to international standards regarding biosafety. The use of Genetically Modified Organisms (GMOs) is permitted only if they are cultivated or traded in accordance with the guidelines outlined in the Cartagena Protocol on Biosafety. This protocol aims to safeguard biological diversity from the potential risks associated with GMOs. It mandates that countries establish regulatory frameworks and procedures for the secure transfer, handling, and utilization of GMOs, including the requirement for informed consent and risk assessment. As of 2023, all member states of the United Nations, apart from the United States of America, have ratified the Cartagena Protocol on Biosafety.</w:t>
      </w:r>
    </w:p>
    <w:p w14:paraId="40139512" w14:textId="77777777" w:rsidR="004121ED" w:rsidRPr="004121ED" w:rsidRDefault="004121ED" w:rsidP="00630389">
      <w:pPr>
        <w:pStyle w:val="Textoindependiente"/>
        <w:keepNext/>
        <w:keepLines/>
      </w:pPr>
      <w:r w:rsidRPr="004121ED">
        <w:t>Furthermore, clients are obligated to comply with international laws that prohibit or restrict the use of hazardous substances. Santander will review that projects adhere to the best practices outlined in the Stockholm Convention on Persistent Organic Pollutants (POPs) and the Rotterdam Convention. These frameworks offer guidance on the elimination, restriction, safe handling, and trade of banned substances (e.g., Chlordecone, DDT, Aldrin). Their primary objective is to mitigate the adverse impacts of banned substances on the environment and human health. As of 2023, the Stockholm POP Convention has been signed by 152 nations, and the Rotterdam Convention has been signed by 72 nations.</w:t>
      </w:r>
    </w:p>
    <w:p w14:paraId="4A4A9C4B" w14:textId="77777777" w:rsidR="006E0B41" w:rsidRDefault="004121ED" w:rsidP="001D6664">
      <w:pPr>
        <w:pStyle w:val="Textoindependiente"/>
      </w:pPr>
      <w:r w:rsidRPr="004121ED">
        <w:t>The purpose of the certificate listing is to assist in collecting evidence of sustainable agricultural activities for business purposes. The list of qualified certificates will be reviewed regularly to ensure that they continue to meet high standards of assurance and sustainability. Only listed certificates should be used as evidence. Furthermore, certificates related to agricultural practices are often issued for up to 5 years and require annual audits to confirm their validity. Therefore, the listed certificates will be accepted only if they have not expired.</w:t>
      </w:r>
    </w:p>
    <w:p w14:paraId="2B5AD166" w14:textId="77777777" w:rsidR="006E0B41" w:rsidRDefault="006E0B41" w:rsidP="004121ED">
      <w:pPr>
        <w:spacing w:after="80"/>
        <w:jc w:val="both"/>
        <w:rPr>
          <w:rFonts w:cstheme="minorHAnsi"/>
        </w:rPr>
      </w:pPr>
    </w:p>
    <w:p w14:paraId="561FFBF6" w14:textId="77777777" w:rsidR="00630389" w:rsidRDefault="00630389" w:rsidP="004121ED">
      <w:pPr>
        <w:spacing w:after="80"/>
        <w:jc w:val="both"/>
        <w:rPr>
          <w:rFonts w:cstheme="minorHAnsi"/>
        </w:rPr>
        <w:sectPr w:rsidR="00630389" w:rsidSect="00630389">
          <w:pgSz w:w="11907" w:h="16839" w:code="9"/>
          <w:pgMar w:top="1728" w:right="1151" w:bottom="1440" w:left="1151" w:header="1152" w:footer="720" w:gutter="0"/>
          <w:cols w:space="720"/>
          <w:docGrid w:linePitch="360"/>
        </w:sectPr>
      </w:pPr>
    </w:p>
    <w:tbl>
      <w:tblPr>
        <w:tblStyle w:val="OWTable"/>
        <w:tblW w:w="5000" w:type="pct"/>
        <w:tblLayout w:type="fixed"/>
        <w:tblLook w:val="0400" w:firstRow="0" w:lastRow="0" w:firstColumn="0" w:lastColumn="0" w:noHBand="0" w:noVBand="1"/>
      </w:tblPr>
      <w:tblGrid>
        <w:gridCol w:w="3240"/>
        <w:gridCol w:w="1966"/>
        <w:gridCol w:w="1590"/>
        <w:gridCol w:w="1642"/>
        <w:gridCol w:w="842"/>
        <w:gridCol w:w="1506"/>
        <w:gridCol w:w="1746"/>
        <w:gridCol w:w="1139"/>
        <w:tblGridChange w:id="4517">
          <w:tblGrid>
            <w:gridCol w:w="3240"/>
            <w:gridCol w:w="1966"/>
            <w:gridCol w:w="1590"/>
            <w:gridCol w:w="1642"/>
            <w:gridCol w:w="842"/>
            <w:gridCol w:w="1506"/>
            <w:gridCol w:w="1746"/>
            <w:gridCol w:w="1139"/>
          </w:tblGrid>
        </w:tblGridChange>
      </w:tblGrid>
      <w:tr w:rsidR="002A53AB" w:rsidRPr="003A62A9" w14:paraId="210E5046" w14:textId="77777777" w:rsidTr="00630389">
        <w:trPr>
          <w:trHeight w:val="20"/>
        </w:trPr>
        <w:tc>
          <w:tcPr>
            <w:tcW w:w="3240" w:type="dxa"/>
            <w:tcBorders>
              <w:top w:val="nil"/>
            </w:tcBorders>
            <w:shd w:val="clear" w:color="auto" w:fill="FF0000"/>
            <w:noWrap/>
            <w:vAlign w:val="bottom"/>
            <w:hideMark/>
          </w:tcPr>
          <w:p w14:paraId="2411F844" w14:textId="77777777" w:rsidR="006E0B41" w:rsidRPr="002A53AB" w:rsidRDefault="006E0B41" w:rsidP="00630389">
            <w:pPr>
              <w:pStyle w:val="TableHeadingText"/>
              <w:keepNext/>
              <w:rPr>
                <w:color w:val="FFFFFF" w:themeColor="background1"/>
                <w:lang w:val="es-ES" w:eastAsia="es-ES"/>
              </w:rPr>
            </w:pPr>
            <w:bookmarkStart w:id="4518" w:name="_Toc152843977"/>
            <w:r w:rsidRPr="002A53AB">
              <w:rPr>
                <w:color w:val="FFFFFF" w:themeColor="background1"/>
                <w:lang w:val="es-ES" w:eastAsia="es-ES"/>
              </w:rPr>
              <w:lastRenderedPageBreak/>
              <w:t>Activity</w:t>
            </w:r>
          </w:p>
        </w:tc>
        <w:tc>
          <w:tcPr>
            <w:tcW w:w="1966" w:type="dxa"/>
            <w:tcBorders>
              <w:top w:val="nil"/>
              <w:right w:val="single" w:sz="4" w:space="0" w:color="auto"/>
            </w:tcBorders>
            <w:shd w:val="clear" w:color="auto" w:fill="FF0000"/>
            <w:noWrap/>
            <w:vAlign w:val="bottom"/>
            <w:hideMark/>
          </w:tcPr>
          <w:p w14:paraId="606E11C2" w14:textId="77777777" w:rsidR="006E0B41" w:rsidRPr="002A53AB" w:rsidRDefault="00CA004C" w:rsidP="00630389">
            <w:pPr>
              <w:pStyle w:val="TableHeadingText"/>
              <w:keepNext/>
              <w:rPr>
                <w:color w:val="FFFFFF" w:themeColor="background1"/>
                <w:lang w:val="es-ES" w:eastAsia="es-ES"/>
              </w:rPr>
            </w:pPr>
            <w:r>
              <w:rPr>
                <w:color w:val="FFFFFF" w:themeColor="background1"/>
                <w:lang w:val="es-ES" w:eastAsia="es-ES"/>
              </w:rPr>
              <w:t>Environmental classification</w:t>
            </w:r>
          </w:p>
        </w:tc>
        <w:tc>
          <w:tcPr>
            <w:tcW w:w="1590" w:type="dxa"/>
            <w:tcBorders>
              <w:top w:val="nil"/>
              <w:left w:val="single" w:sz="4" w:space="0" w:color="auto"/>
            </w:tcBorders>
            <w:shd w:val="clear" w:color="auto" w:fill="FF0000"/>
            <w:noWrap/>
            <w:vAlign w:val="bottom"/>
            <w:hideMark/>
          </w:tcPr>
          <w:p w14:paraId="79AC1D22"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Climate mitigation</w:t>
            </w:r>
          </w:p>
        </w:tc>
        <w:tc>
          <w:tcPr>
            <w:tcW w:w="1642" w:type="dxa"/>
            <w:tcBorders>
              <w:top w:val="nil"/>
            </w:tcBorders>
            <w:shd w:val="clear" w:color="auto" w:fill="FF0000"/>
            <w:noWrap/>
            <w:vAlign w:val="bottom"/>
            <w:hideMark/>
          </w:tcPr>
          <w:p w14:paraId="5AE6A380"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Climate adaptation</w:t>
            </w:r>
          </w:p>
        </w:tc>
        <w:tc>
          <w:tcPr>
            <w:tcW w:w="842" w:type="dxa"/>
            <w:tcBorders>
              <w:top w:val="nil"/>
            </w:tcBorders>
            <w:shd w:val="clear" w:color="auto" w:fill="FF0000"/>
            <w:noWrap/>
            <w:vAlign w:val="bottom"/>
            <w:hideMark/>
          </w:tcPr>
          <w:p w14:paraId="5D1B52F8"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Water</w:t>
            </w:r>
          </w:p>
        </w:tc>
        <w:tc>
          <w:tcPr>
            <w:tcW w:w="1506" w:type="dxa"/>
            <w:tcBorders>
              <w:top w:val="nil"/>
            </w:tcBorders>
            <w:shd w:val="clear" w:color="auto" w:fill="FF0000"/>
            <w:noWrap/>
            <w:vAlign w:val="bottom"/>
            <w:hideMark/>
          </w:tcPr>
          <w:p w14:paraId="7C4ADC64"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Circular Economy</w:t>
            </w:r>
          </w:p>
        </w:tc>
        <w:tc>
          <w:tcPr>
            <w:tcW w:w="1746" w:type="dxa"/>
            <w:tcBorders>
              <w:top w:val="nil"/>
            </w:tcBorders>
            <w:shd w:val="clear" w:color="auto" w:fill="FF0000"/>
            <w:noWrap/>
            <w:vAlign w:val="bottom"/>
            <w:hideMark/>
          </w:tcPr>
          <w:p w14:paraId="5EF5E289"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Pollution Prevention</w:t>
            </w:r>
          </w:p>
        </w:tc>
        <w:tc>
          <w:tcPr>
            <w:tcW w:w="1139" w:type="dxa"/>
            <w:tcBorders>
              <w:top w:val="nil"/>
            </w:tcBorders>
            <w:shd w:val="clear" w:color="auto" w:fill="FF0000"/>
            <w:noWrap/>
            <w:vAlign w:val="bottom"/>
            <w:hideMark/>
          </w:tcPr>
          <w:p w14:paraId="1A008580" w14:textId="77777777" w:rsidR="006E0B41" w:rsidRPr="002A53AB" w:rsidRDefault="006E0B41" w:rsidP="00630389">
            <w:pPr>
              <w:pStyle w:val="TableHeadingText"/>
              <w:keepNext/>
              <w:rPr>
                <w:rFonts w:ascii="Calibri" w:eastAsia="Times New Roman" w:hAnsi="Calibri" w:cs="Calibri"/>
                <w:color w:val="FFFFFF" w:themeColor="background1"/>
                <w:lang w:val="es-ES" w:eastAsia="es-ES"/>
              </w:rPr>
            </w:pPr>
            <w:r w:rsidRPr="002A53AB">
              <w:rPr>
                <w:color w:val="FFFFFF" w:themeColor="background1"/>
                <w:lang w:eastAsia="en-GB"/>
              </w:rPr>
              <w:t>Biodiversity</w:t>
            </w:r>
          </w:p>
        </w:tc>
      </w:tr>
      <w:tr w:rsidR="00230AF6" w:rsidRPr="003A62A9" w14:paraId="1B44F6A2" w14:textId="77777777" w:rsidTr="00630389">
        <w:trPr>
          <w:trHeight w:val="20"/>
        </w:trPr>
        <w:tc>
          <w:tcPr>
            <w:tcW w:w="3240" w:type="dxa"/>
            <w:vMerge w:val="restart"/>
            <w:tcBorders>
              <w:top w:val="single" w:sz="4" w:space="0" w:color="000000" w:themeColor="text1"/>
            </w:tcBorders>
            <w:hideMark/>
          </w:tcPr>
          <w:p w14:paraId="3D2A5FED" w14:textId="77777777" w:rsidR="00230AF6" w:rsidRPr="003A62A9" w:rsidRDefault="00230AF6" w:rsidP="00630389">
            <w:pPr>
              <w:pStyle w:val="TableText"/>
              <w:keepNext/>
              <w:keepLines/>
              <w:rPr>
                <w:lang w:val="es-ES" w:eastAsia="es-ES"/>
              </w:rPr>
            </w:pPr>
            <w:r w:rsidRPr="003A62A9">
              <w:rPr>
                <w:lang w:val="es-ES" w:eastAsia="es-ES"/>
              </w:rPr>
              <w:t>Afforestation</w:t>
            </w:r>
          </w:p>
        </w:tc>
        <w:tc>
          <w:tcPr>
            <w:tcW w:w="1966" w:type="dxa"/>
            <w:tcBorders>
              <w:top w:val="single" w:sz="4" w:space="0" w:color="000000" w:themeColor="text1"/>
              <w:right w:val="single" w:sz="4" w:space="0" w:color="auto"/>
            </w:tcBorders>
            <w:hideMark/>
          </w:tcPr>
          <w:p w14:paraId="1DAEE06A" w14:textId="77777777" w:rsidR="00230AF6" w:rsidRPr="003A62A9" w:rsidRDefault="00230AF6"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58E409C3" w14:textId="77777777" w:rsidR="00230AF6" w:rsidRPr="003A62A9" w:rsidRDefault="00230AF6" w:rsidP="00630389">
            <w:pPr>
              <w:pStyle w:val="TableText"/>
              <w:keepNext/>
              <w:keepLines/>
              <w:rPr>
                <w:lang w:val="es-ES" w:eastAsia="es-ES"/>
              </w:rPr>
            </w:pPr>
            <w:r>
              <w:rPr>
                <w:lang w:val="es-ES" w:eastAsia="es-ES"/>
              </w:rPr>
              <w:t>Own Performance</w:t>
            </w:r>
          </w:p>
        </w:tc>
        <w:tc>
          <w:tcPr>
            <w:tcW w:w="1642" w:type="dxa"/>
            <w:hideMark/>
          </w:tcPr>
          <w:p w14:paraId="3F577414" w14:textId="77777777" w:rsidR="00230AF6" w:rsidRPr="003A62A9" w:rsidRDefault="00230AF6" w:rsidP="00630389">
            <w:pPr>
              <w:pStyle w:val="TableText"/>
              <w:keepNext/>
              <w:keepLines/>
              <w:rPr>
                <w:lang w:val="es-ES" w:eastAsia="es-ES"/>
              </w:rPr>
            </w:pPr>
            <w:r w:rsidRPr="003A62A9">
              <w:rPr>
                <w:lang w:val="es-ES" w:eastAsia="es-ES"/>
              </w:rPr>
              <w:t>Enabling</w:t>
            </w:r>
          </w:p>
        </w:tc>
        <w:tc>
          <w:tcPr>
            <w:tcW w:w="842" w:type="dxa"/>
            <w:hideMark/>
          </w:tcPr>
          <w:p w14:paraId="190CEEDF" w14:textId="77777777" w:rsidR="00230AF6" w:rsidRPr="003A62A9" w:rsidRDefault="00230AF6" w:rsidP="00630389">
            <w:pPr>
              <w:pStyle w:val="TableText"/>
              <w:keepNext/>
              <w:keepLines/>
              <w:rPr>
                <w:lang w:val="es-ES" w:eastAsia="es-ES"/>
              </w:rPr>
            </w:pPr>
            <w:r w:rsidRPr="003A62A9">
              <w:rPr>
                <w:lang w:val="es-ES" w:eastAsia="es-ES"/>
              </w:rPr>
              <w:t> </w:t>
            </w:r>
          </w:p>
        </w:tc>
        <w:tc>
          <w:tcPr>
            <w:tcW w:w="1506" w:type="dxa"/>
            <w:hideMark/>
          </w:tcPr>
          <w:p w14:paraId="20349F0E" w14:textId="77777777" w:rsidR="00230AF6" w:rsidRPr="003A62A9" w:rsidRDefault="00230AF6" w:rsidP="00630389">
            <w:pPr>
              <w:pStyle w:val="TableText"/>
              <w:keepNext/>
              <w:keepLines/>
              <w:rPr>
                <w:lang w:val="es-ES" w:eastAsia="es-ES"/>
              </w:rPr>
            </w:pPr>
            <w:r w:rsidRPr="003A62A9">
              <w:rPr>
                <w:lang w:val="es-ES" w:eastAsia="es-ES"/>
              </w:rPr>
              <w:t> </w:t>
            </w:r>
          </w:p>
        </w:tc>
        <w:tc>
          <w:tcPr>
            <w:tcW w:w="1746" w:type="dxa"/>
            <w:hideMark/>
          </w:tcPr>
          <w:p w14:paraId="1DC69ED9" w14:textId="77777777" w:rsidR="00230AF6" w:rsidRPr="003A62A9" w:rsidRDefault="00230AF6" w:rsidP="00630389">
            <w:pPr>
              <w:pStyle w:val="TableText"/>
              <w:keepNext/>
              <w:keepLines/>
              <w:rPr>
                <w:lang w:val="es-ES" w:eastAsia="es-ES"/>
              </w:rPr>
            </w:pPr>
            <w:r w:rsidRPr="003A62A9">
              <w:rPr>
                <w:lang w:val="es-ES" w:eastAsia="es-ES"/>
              </w:rPr>
              <w:t> </w:t>
            </w:r>
          </w:p>
        </w:tc>
        <w:tc>
          <w:tcPr>
            <w:tcW w:w="1139" w:type="dxa"/>
            <w:hideMark/>
          </w:tcPr>
          <w:p w14:paraId="67C8BE9A" w14:textId="77777777" w:rsidR="00230AF6" w:rsidRPr="003A62A9" w:rsidRDefault="00230AF6" w:rsidP="00630389">
            <w:pPr>
              <w:pStyle w:val="TableText"/>
              <w:keepNext/>
              <w:keepLines/>
              <w:rPr>
                <w:lang w:val="es-ES" w:eastAsia="es-ES"/>
              </w:rPr>
            </w:pPr>
            <w:r w:rsidRPr="003A62A9">
              <w:rPr>
                <w:lang w:val="es-ES" w:eastAsia="es-ES"/>
              </w:rPr>
              <w:t> </w:t>
            </w:r>
          </w:p>
        </w:tc>
      </w:tr>
      <w:tr w:rsidR="00230AF6" w:rsidRPr="003A62A9" w14:paraId="5391CFA0" w14:textId="77777777" w:rsidTr="004705E1">
        <w:trPr>
          <w:trHeight w:val="20"/>
        </w:trPr>
        <w:tc>
          <w:tcPr>
            <w:tcW w:w="3240" w:type="dxa"/>
            <w:vMerge/>
            <w:hideMark/>
          </w:tcPr>
          <w:p w14:paraId="3FB672C7" w14:textId="77777777" w:rsidR="00230AF6" w:rsidRPr="003A62A9" w:rsidRDefault="00230AF6" w:rsidP="00630389">
            <w:pPr>
              <w:pStyle w:val="TableText"/>
              <w:keepNext/>
              <w:keepLines/>
              <w:rPr>
                <w:lang w:val="es-ES" w:eastAsia="es-ES"/>
              </w:rPr>
            </w:pPr>
          </w:p>
        </w:tc>
        <w:tc>
          <w:tcPr>
            <w:tcW w:w="1966" w:type="dxa"/>
            <w:tcBorders>
              <w:top w:val="single" w:sz="4" w:space="0" w:color="000000" w:themeColor="text1"/>
              <w:right w:val="single" w:sz="4" w:space="0" w:color="auto"/>
            </w:tcBorders>
            <w:hideMark/>
          </w:tcPr>
          <w:p w14:paraId="555E1289" w14:textId="77777777" w:rsidR="00230AF6" w:rsidRPr="003A62A9" w:rsidRDefault="00230AF6"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14F9EE3C" w14:textId="77777777" w:rsidR="00230AF6" w:rsidRPr="003A62A9" w:rsidRDefault="00230AF6" w:rsidP="00630389">
            <w:pPr>
              <w:pStyle w:val="TableText"/>
              <w:keepNext/>
              <w:keepLines/>
              <w:rPr>
                <w:lang w:val="es-ES" w:eastAsia="es-ES"/>
              </w:rPr>
            </w:pPr>
            <w:r>
              <w:rPr>
                <w:lang w:val="es-ES" w:eastAsia="es-ES"/>
              </w:rPr>
              <w:t>Own Performance</w:t>
            </w:r>
          </w:p>
        </w:tc>
        <w:tc>
          <w:tcPr>
            <w:tcW w:w="1642" w:type="dxa"/>
            <w:hideMark/>
          </w:tcPr>
          <w:p w14:paraId="53352CD1" w14:textId="77777777" w:rsidR="00230AF6" w:rsidRPr="003A62A9" w:rsidRDefault="00230AF6" w:rsidP="00630389">
            <w:pPr>
              <w:pStyle w:val="TableText"/>
              <w:keepNext/>
              <w:keepLines/>
              <w:rPr>
                <w:lang w:val="es-ES" w:eastAsia="es-ES"/>
              </w:rPr>
            </w:pPr>
            <w:r w:rsidRPr="003A62A9">
              <w:rPr>
                <w:lang w:val="es-ES" w:eastAsia="es-ES"/>
              </w:rPr>
              <w:t>Enabling</w:t>
            </w:r>
          </w:p>
        </w:tc>
        <w:tc>
          <w:tcPr>
            <w:tcW w:w="842" w:type="dxa"/>
            <w:hideMark/>
          </w:tcPr>
          <w:p w14:paraId="3A053088" w14:textId="77777777" w:rsidR="00230AF6" w:rsidRPr="003A62A9" w:rsidRDefault="00230AF6" w:rsidP="00630389">
            <w:pPr>
              <w:pStyle w:val="TableText"/>
              <w:keepNext/>
              <w:keepLines/>
              <w:rPr>
                <w:lang w:val="es-ES" w:eastAsia="es-ES"/>
              </w:rPr>
            </w:pPr>
            <w:r w:rsidRPr="003A62A9">
              <w:rPr>
                <w:lang w:val="es-ES" w:eastAsia="es-ES"/>
              </w:rPr>
              <w:t> </w:t>
            </w:r>
          </w:p>
        </w:tc>
        <w:tc>
          <w:tcPr>
            <w:tcW w:w="1506" w:type="dxa"/>
            <w:hideMark/>
          </w:tcPr>
          <w:p w14:paraId="7423ACBE" w14:textId="77777777" w:rsidR="00230AF6" w:rsidRPr="003A62A9" w:rsidRDefault="00230AF6" w:rsidP="00630389">
            <w:pPr>
              <w:pStyle w:val="TableText"/>
              <w:keepNext/>
              <w:keepLines/>
              <w:rPr>
                <w:lang w:val="es-ES" w:eastAsia="es-ES"/>
              </w:rPr>
            </w:pPr>
            <w:r w:rsidRPr="003A62A9">
              <w:rPr>
                <w:lang w:val="es-ES" w:eastAsia="es-ES"/>
              </w:rPr>
              <w:t> </w:t>
            </w:r>
          </w:p>
        </w:tc>
        <w:tc>
          <w:tcPr>
            <w:tcW w:w="1746" w:type="dxa"/>
            <w:hideMark/>
          </w:tcPr>
          <w:p w14:paraId="17A6DEFA" w14:textId="77777777" w:rsidR="00230AF6" w:rsidRPr="003A62A9" w:rsidRDefault="00230AF6" w:rsidP="00630389">
            <w:pPr>
              <w:pStyle w:val="TableText"/>
              <w:keepNext/>
              <w:keepLines/>
              <w:rPr>
                <w:lang w:val="es-ES" w:eastAsia="es-ES"/>
              </w:rPr>
            </w:pPr>
            <w:r w:rsidRPr="003A62A9">
              <w:rPr>
                <w:lang w:val="es-ES" w:eastAsia="es-ES"/>
              </w:rPr>
              <w:t> </w:t>
            </w:r>
          </w:p>
        </w:tc>
        <w:tc>
          <w:tcPr>
            <w:tcW w:w="1139" w:type="dxa"/>
            <w:hideMark/>
          </w:tcPr>
          <w:p w14:paraId="77C4CA4C" w14:textId="77777777" w:rsidR="00230AF6" w:rsidRPr="003A62A9" w:rsidRDefault="00230AF6" w:rsidP="00630389">
            <w:pPr>
              <w:pStyle w:val="TableText"/>
              <w:keepNext/>
              <w:keepLines/>
              <w:rPr>
                <w:lang w:val="es-ES" w:eastAsia="es-ES"/>
              </w:rPr>
            </w:pPr>
            <w:r w:rsidRPr="003A62A9">
              <w:rPr>
                <w:lang w:val="es-ES" w:eastAsia="es-ES"/>
              </w:rPr>
              <w:t> </w:t>
            </w:r>
          </w:p>
        </w:tc>
      </w:tr>
      <w:tr w:rsidR="007B0068" w:rsidRPr="003A62A9" w14:paraId="3FE2D91D" w14:textId="77777777" w:rsidTr="00630389">
        <w:trPr>
          <w:trHeight w:val="20"/>
        </w:trPr>
        <w:tc>
          <w:tcPr>
            <w:tcW w:w="3240" w:type="dxa"/>
            <w:vMerge w:val="restart"/>
            <w:tcBorders>
              <w:top w:val="single" w:sz="4" w:space="0" w:color="000000" w:themeColor="text1"/>
            </w:tcBorders>
            <w:hideMark/>
          </w:tcPr>
          <w:p w14:paraId="1BD71D72" w14:textId="77777777" w:rsidR="007B0068" w:rsidRPr="00626BD3" w:rsidRDefault="007B0068" w:rsidP="00630389">
            <w:pPr>
              <w:pStyle w:val="TableText"/>
              <w:keepNext/>
              <w:keepLines/>
              <w:rPr>
                <w:lang w:val="en-GB" w:eastAsia="es-ES"/>
              </w:rPr>
            </w:pPr>
            <w:r w:rsidRPr="00626BD3">
              <w:rPr>
                <w:lang w:val="en-GB" w:eastAsia="es-ES"/>
              </w:rPr>
              <w:t>Rehabilitation and restoration of forests, including reforestation and natural forest regeneration after an extreme event</w:t>
            </w:r>
          </w:p>
        </w:tc>
        <w:tc>
          <w:tcPr>
            <w:tcW w:w="1966" w:type="dxa"/>
            <w:tcBorders>
              <w:top w:val="single" w:sz="4" w:space="0" w:color="000000" w:themeColor="text1"/>
              <w:right w:val="single" w:sz="4" w:space="0" w:color="auto"/>
            </w:tcBorders>
            <w:hideMark/>
          </w:tcPr>
          <w:p w14:paraId="26915C9B" w14:textId="77777777" w:rsidR="007B0068" w:rsidRPr="003A62A9" w:rsidRDefault="007B0068"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319A7702" w14:textId="77777777" w:rsidR="007B0068" w:rsidRPr="003A62A9" w:rsidRDefault="007B0068" w:rsidP="00630389">
            <w:pPr>
              <w:pStyle w:val="TableText"/>
              <w:keepNext/>
              <w:keepLines/>
              <w:rPr>
                <w:lang w:val="es-ES" w:eastAsia="es-ES"/>
              </w:rPr>
            </w:pPr>
            <w:r>
              <w:rPr>
                <w:lang w:val="es-ES" w:eastAsia="es-ES"/>
              </w:rPr>
              <w:t>Own Performance</w:t>
            </w:r>
          </w:p>
        </w:tc>
        <w:tc>
          <w:tcPr>
            <w:tcW w:w="1642" w:type="dxa"/>
            <w:hideMark/>
          </w:tcPr>
          <w:p w14:paraId="0DD45342" w14:textId="77777777" w:rsidR="007B0068" w:rsidRPr="003A62A9" w:rsidRDefault="007B0068" w:rsidP="00630389">
            <w:pPr>
              <w:pStyle w:val="TableText"/>
              <w:keepNext/>
              <w:keepLines/>
              <w:rPr>
                <w:lang w:val="es-ES" w:eastAsia="es-ES"/>
              </w:rPr>
            </w:pPr>
            <w:r w:rsidRPr="003A62A9">
              <w:rPr>
                <w:lang w:val="es-ES" w:eastAsia="es-ES"/>
              </w:rPr>
              <w:t>Enabling</w:t>
            </w:r>
          </w:p>
        </w:tc>
        <w:tc>
          <w:tcPr>
            <w:tcW w:w="842" w:type="dxa"/>
            <w:hideMark/>
          </w:tcPr>
          <w:p w14:paraId="258AC20D" w14:textId="77777777" w:rsidR="007B0068" w:rsidRPr="003A62A9" w:rsidRDefault="007B0068" w:rsidP="00630389">
            <w:pPr>
              <w:pStyle w:val="TableText"/>
              <w:keepNext/>
              <w:keepLines/>
              <w:rPr>
                <w:lang w:val="es-ES" w:eastAsia="es-ES"/>
              </w:rPr>
            </w:pPr>
            <w:r w:rsidRPr="003A62A9">
              <w:rPr>
                <w:lang w:val="es-ES" w:eastAsia="es-ES"/>
              </w:rPr>
              <w:t> </w:t>
            </w:r>
          </w:p>
        </w:tc>
        <w:tc>
          <w:tcPr>
            <w:tcW w:w="1506" w:type="dxa"/>
            <w:hideMark/>
          </w:tcPr>
          <w:p w14:paraId="5743339B" w14:textId="77777777" w:rsidR="007B0068" w:rsidRPr="003A62A9" w:rsidRDefault="007B0068" w:rsidP="00630389">
            <w:pPr>
              <w:pStyle w:val="TableText"/>
              <w:keepNext/>
              <w:keepLines/>
              <w:rPr>
                <w:lang w:val="es-ES" w:eastAsia="es-ES"/>
              </w:rPr>
            </w:pPr>
            <w:r w:rsidRPr="003A62A9">
              <w:rPr>
                <w:lang w:val="es-ES" w:eastAsia="es-ES"/>
              </w:rPr>
              <w:t> </w:t>
            </w:r>
          </w:p>
        </w:tc>
        <w:tc>
          <w:tcPr>
            <w:tcW w:w="1746" w:type="dxa"/>
            <w:hideMark/>
          </w:tcPr>
          <w:p w14:paraId="481F94B4" w14:textId="77777777" w:rsidR="007B0068" w:rsidRPr="003A62A9" w:rsidRDefault="007B0068" w:rsidP="00630389">
            <w:pPr>
              <w:pStyle w:val="TableText"/>
              <w:keepNext/>
              <w:keepLines/>
              <w:rPr>
                <w:lang w:val="es-ES" w:eastAsia="es-ES"/>
              </w:rPr>
            </w:pPr>
            <w:r w:rsidRPr="003A62A9">
              <w:rPr>
                <w:lang w:val="es-ES" w:eastAsia="es-ES"/>
              </w:rPr>
              <w:t> </w:t>
            </w:r>
          </w:p>
        </w:tc>
        <w:tc>
          <w:tcPr>
            <w:tcW w:w="1139" w:type="dxa"/>
            <w:hideMark/>
          </w:tcPr>
          <w:p w14:paraId="7E989D98" w14:textId="77777777" w:rsidR="007B0068" w:rsidRPr="003A62A9" w:rsidRDefault="007B0068" w:rsidP="00630389">
            <w:pPr>
              <w:pStyle w:val="TableText"/>
              <w:keepNext/>
              <w:keepLines/>
              <w:rPr>
                <w:lang w:val="es-ES" w:eastAsia="es-ES"/>
              </w:rPr>
            </w:pPr>
            <w:r w:rsidRPr="003A62A9">
              <w:rPr>
                <w:lang w:val="es-ES" w:eastAsia="es-ES"/>
              </w:rPr>
              <w:t> </w:t>
            </w:r>
          </w:p>
        </w:tc>
      </w:tr>
      <w:tr w:rsidR="007B0068" w:rsidRPr="003A62A9" w14:paraId="279F337B" w14:textId="77777777" w:rsidTr="007B0068">
        <w:tblPrEx>
          <w:tblW w:w="5000" w:type="pct"/>
          <w:tblLayout w:type="fixed"/>
          <w:tblLook w:val="0400" w:firstRow="0" w:lastRow="0" w:firstColumn="0" w:lastColumn="0" w:noHBand="0" w:noVBand="1"/>
          <w:tblPrExChange w:id="4519" w:author="Martinez De Hurtado Yela Fermin" w:date="2024-10-02T12:27:00Z">
            <w:tblPrEx>
              <w:tblW w:w="5000" w:type="pct"/>
              <w:tblLayout w:type="fixed"/>
              <w:tblLook w:val="0400" w:firstRow="0" w:lastRow="0" w:firstColumn="0" w:lastColumn="0" w:noHBand="0" w:noVBand="1"/>
            </w:tblPrEx>
          </w:tblPrExChange>
        </w:tblPrEx>
        <w:trPr>
          <w:trHeight w:val="20"/>
          <w:ins w:id="4520" w:author="Martinez De Hurtado Yela Fermin" w:date="2024-10-02T12:27:00Z"/>
          <w:trPrChange w:id="4521" w:author="Martinez De Hurtado Yela Fermin" w:date="2024-10-02T12:27:00Z">
            <w:trPr>
              <w:trHeight w:val="20"/>
            </w:trPr>
          </w:trPrChange>
        </w:trPr>
        <w:tc>
          <w:tcPr>
            <w:tcW w:w="0" w:type="dxa"/>
            <w:vMerge/>
            <w:tcPrChange w:id="4522" w:author="Martinez De Hurtado Yela Fermin" w:date="2024-10-02T12:27:00Z">
              <w:tcPr>
                <w:tcW w:w="3240" w:type="dxa"/>
                <w:vMerge/>
              </w:tcPr>
            </w:tcPrChange>
          </w:tcPr>
          <w:p w14:paraId="28D85F7F" w14:textId="77777777" w:rsidR="007B0068" w:rsidRPr="00626BD3" w:rsidRDefault="007B0068" w:rsidP="007B0068">
            <w:pPr>
              <w:pStyle w:val="TableText"/>
              <w:keepNext/>
              <w:keepLines/>
              <w:rPr>
                <w:ins w:id="4523" w:author="Martinez De Hurtado Yela Fermin" w:date="2024-10-02T12:27:00Z"/>
                <w:lang w:val="en-GB" w:eastAsia="es-ES"/>
              </w:rPr>
            </w:pPr>
          </w:p>
        </w:tc>
        <w:tc>
          <w:tcPr>
            <w:tcW w:w="0" w:type="dxa"/>
            <w:tcBorders>
              <w:top w:val="single" w:sz="4" w:space="0" w:color="000000" w:themeColor="text1"/>
              <w:right w:val="single" w:sz="4" w:space="0" w:color="auto"/>
            </w:tcBorders>
            <w:vAlign w:val="center"/>
            <w:tcPrChange w:id="4524" w:author="Martinez De Hurtado Yela Fermin" w:date="2024-10-02T12:27:00Z">
              <w:tcPr>
                <w:tcW w:w="1966" w:type="dxa"/>
                <w:tcBorders>
                  <w:top w:val="single" w:sz="4" w:space="0" w:color="000000" w:themeColor="text1"/>
                  <w:right w:val="single" w:sz="4" w:space="0" w:color="auto"/>
                </w:tcBorders>
              </w:tcPr>
            </w:tcPrChange>
          </w:tcPr>
          <w:p w14:paraId="0FD45C23" w14:textId="6905FC53" w:rsidR="007B0068" w:rsidRPr="003A62A9" w:rsidRDefault="007B0068" w:rsidP="007B0068">
            <w:pPr>
              <w:pStyle w:val="TableText"/>
              <w:keepNext/>
              <w:keepLines/>
              <w:rPr>
                <w:ins w:id="4525" w:author="Martinez De Hurtado Yela Fermin" w:date="2024-10-02T12:27:00Z"/>
                <w:lang w:val="es-ES" w:eastAsia="es-ES"/>
              </w:rPr>
            </w:pPr>
            <w:ins w:id="4526" w:author="Martinez De Hurtado Yela Fermin" w:date="2024-10-02T12:27:00Z">
              <w:r w:rsidRPr="003A62A9">
                <w:rPr>
                  <w:lang w:val="es-ES" w:eastAsia="es-ES"/>
                </w:rPr>
                <w:t>Santander-specific</w:t>
              </w:r>
            </w:ins>
          </w:p>
        </w:tc>
        <w:tc>
          <w:tcPr>
            <w:tcW w:w="0" w:type="dxa"/>
            <w:tcBorders>
              <w:left w:val="single" w:sz="4" w:space="0" w:color="auto"/>
            </w:tcBorders>
            <w:vAlign w:val="center"/>
            <w:tcPrChange w:id="4527" w:author="Martinez De Hurtado Yela Fermin" w:date="2024-10-02T12:27:00Z">
              <w:tcPr>
                <w:tcW w:w="1590" w:type="dxa"/>
                <w:tcBorders>
                  <w:left w:val="single" w:sz="4" w:space="0" w:color="auto"/>
                </w:tcBorders>
              </w:tcPr>
            </w:tcPrChange>
          </w:tcPr>
          <w:p w14:paraId="60DF6BC0" w14:textId="25ADF131" w:rsidR="007B0068" w:rsidRDefault="007B0068" w:rsidP="007B0068">
            <w:pPr>
              <w:pStyle w:val="TableText"/>
              <w:keepNext/>
              <w:keepLines/>
              <w:rPr>
                <w:ins w:id="4528" w:author="Martinez De Hurtado Yela Fermin" w:date="2024-10-02T12:27:00Z"/>
                <w:lang w:val="es-ES" w:eastAsia="es-ES"/>
              </w:rPr>
            </w:pPr>
            <w:ins w:id="4529" w:author="Martinez De Hurtado Yela Fermin" w:date="2024-10-02T12:27:00Z">
              <w:r>
                <w:rPr>
                  <w:lang w:val="es-ES" w:eastAsia="es-ES"/>
                </w:rPr>
                <w:t>Own Performance</w:t>
              </w:r>
            </w:ins>
          </w:p>
        </w:tc>
        <w:tc>
          <w:tcPr>
            <w:tcW w:w="0" w:type="dxa"/>
            <w:vAlign w:val="center"/>
            <w:tcPrChange w:id="4530" w:author="Martinez De Hurtado Yela Fermin" w:date="2024-10-02T12:27:00Z">
              <w:tcPr>
                <w:tcW w:w="1642" w:type="dxa"/>
              </w:tcPr>
            </w:tcPrChange>
          </w:tcPr>
          <w:p w14:paraId="76359810" w14:textId="1D0AB401" w:rsidR="007B0068" w:rsidRPr="003A62A9" w:rsidRDefault="007B0068" w:rsidP="007B0068">
            <w:pPr>
              <w:pStyle w:val="TableText"/>
              <w:keepNext/>
              <w:keepLines/>
              <w:rPr>
                <w:ins w:id="4531" w:author="Martinez De Hurtado Yela Fermin" w:date="2024-10-02T12:27:00Z"/>
                <w:lang w:val="es-ES" w:eastAsia="es-ES"/>
              </w:rPr>
            </w:pPr>
            <w:ins w:id="4532" w:author="Martinez De Hurtado Yela Fermin" w:date="2024-10-02T12:27:00Z">
              <w:r w:rsidRPr="003A62A9">
                <w:rPr>
                  <w:lang w:val="es-ES" w:eastAsia="es-ES"/>
                </w:rPr>
                <w:t>Enabling</w:t>
              </w:r>
            </w:ins>
          </w:p>
        </w:tc>
        <w:tc>
          <w:tcPr>
            <w:tcW w:w="0" w:type="dxa"/>
            <w:tcPrChange w:id="4533" w:author="Martinez De Hurtado Yela Fermin" w:date="2024-10-02T12:27:00Z">
              <w:tcPr>
                <w:tcW w:w="842" w:type="dxa"/>
              </w:tcPr>
            </w:tcPrChange>
          </w:tcPr>
          <w:p w14:paraId="01178C90" w14:textId="77777777" w:rsidR="007B0068" w:rsidRPr="003A62A9" w:rsidRDefault="007B0068" w:rsidP="007B0068">
            <w:pPr>
              <w:pStyle w:val="TableText"/>
              <w:keepNext/>
              <w:keepLines/>
              <w:rPr>
                <w:ins w:id="4534" w:author="Martinez De Hurtado Yela Fermin" w:date="2024-10-02T12:27:00Z"/>
                <w:lang w:val="es-ES" w:eastAsia="es-ES"/>
              </w:rPr>
            </w:pPr>
          </w:p>
        </w:tc>
        <w:tc>
          <w:tcPr>
            <w:tcW w:w="0" w:type="dxa"/>
            <w:tcPrChange w:id="4535" w:author="Martinez De Hurtado Yela Fermin" w:date="2024-10-02T12:27:00Z">
              <w:tcPr>
                <w:tcW w:w="1506" w:type="dxa"/>
              </w:tcPr>
            </w:tcPrChange>
          </w:tcPr>
          <w:p w14:paraId="7F780F67" w14:textId="77777777" w:rsidR="007B0068" w:rsidRPr="003A62A9" w:rsidRDefault="007B0068" w:rsidP="007B0068">
            <w:pPr>
              <w:pStyle w:val="TableText"/>
              <w:keepNext/>
              <w:keepLines/>
              <w:rPr>
                <w:ins w:id="4536" w:author="Martinez De Hurtado Yela Fermin" w:date="2024-10-02T12:27:00Z"/>
                <w:lang w:val="es-ES" w:eastAsia="es-ES"/>
              </w:rPr>
            </w:pPr>
          </w:p>
        </w:tc>
        <w:tc>
          <w:tcPr>
            <w:tcW w:w="0" w:type="dxa"/>
            <w:tcPrChange w:id="4537" w:author="Martinez De Hurtado Yela Fermin" w:date="2024-10-02T12:27:00Z">
              <w:tcPr>
                <w:tcW w:w="1746" w:type="dxa"/>
              </w:tcPr>
            </w:tcPrChange>
          </w:tcPr>
          <w:p w14:paraId="3BF3F13C" w14:textId="77777777" w:rsidR="007B0068" w:rsidRPr="003A62A9" w:rsidRDefault="007B0068" w:rsidP="007B0068">
            <w:pPr>
              <w:pStyle w:val="TableText"/>
              <w:keepNext/>
              <w:keepLines/>
              <w:rPr>
                <w:ins w:id="4538" w:author="Martinez De Hurtado Yela Fermin" w:date="2024-10-02T12:27:00Z"/>
                <w:lang w:val="es-ES" w:eastAsia="es-ES"/>
              </w:rPr>
            </w:pPr>
          </w:p>
        </w:tc>
        <w:tc>
          <w:tcPr>
            <w:tcW w:w="0" w:type="dxa"/>
            <w:tcPrChange w:id="4539" w:author="Martinez De Hurtado Yela Fermin" w:date="2024-10-02T12:27:00Z">
              <w:tcPr>
                <w:tcW w:w="1139" w:type="dxa"/>
              </w:tcPr>
            </w:tcPrChange>
          </w:tcPr>
          <w:p w14:paraId="187A51C2" w14:textId="77777777" w:rsidR="007B0068" w:rsidRPr="003A62A9" w:rsidRDefault="007B0068" w:rsidP="007B0068">
            <w:pPr>
              <w:pStyle w:val="TableText"/>
              <w:keepNext/>
              <w:keepLines/>
              <w:rPr>
                <w:ins w:id="4540" w:author="Martinez De Hurtado Yela Fermin" w:date="2024-10-02T12:27:00Z"/>
                <w:lang w:val="es-ES" w:eastAsia="es-ES"/>
              </w:rPr>
            </w:pPr>
          </w:p>
        </w:tc>
      </w:tr>
      <w:tr w:rsidR="003A62A9" w:rsidRPr="003A62A9" w14:paraId="4F213835" w14:textId="77777777" w:rsidTr="00630389">
        <w:trPr>
          <w:trHeight w:val="20"/>
        </w:trPr>
        <w:tc>
          <w:tcPr>
            <w:tcW w:w="3240" w:type="dxa"/>
            <w:tcBorders>
              <w:top w:val="single" w:sz="4" w:space="0" w:color="000000" w:themeColor="text1"/>
            </w:tcBorders>
            <w:hideMark/>
          </w:tcPr>
          <w:p w14:paraId="54819D89" w14:textId="77777777" w:rsidR="006E0B41" w:rsidRPr="003A62A9" w:rsidRDefault="006E0B41" w:rsidP="00630389">
            <w:pPr>
              <w:pStyle w:val="TableText"/>
              <w:keepNext/>
              <w:keepLines/>
              <w:rPr>
                <w:lang w:val="es-ES" w:eastAsia="es-ES"/>
              </w:rPr>
            </w:pPr>
            <w:r w:rsidRPr="003A62A9">
              <w:rPr>
                <w:lang w:val="es-ES" w:eastAsia="es-ES"/>
              </w:rPr>
              <w:t>Forest management</w:t>
            </w:r>
          </w:p>
        </w:tc>
        <w:tc>
          <w:tcPr>
            <w:tcW w:w="1966" w:type="dxa"/>
            <w:tcBorders>
              <w:top w:val="single" w:sz="4" w:space="0" w:color="000000" w:themeColor="text1"/>
              <w:right w:val="single" w:sz="4" w:space="0" w:color="auto"/>
            </w:tcBorders>
            <w:hideMark/>
          </w:tcPr>
          <w:p w14:paraId="0B857746" w14:textId="77777777" w:rsidR="006E0B41" w:rsidRPr="003A62A9" w:rsidRDefault="006E0B41"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1A3D7E7E" w14:textId="77777777" w:rsidR="006E0B41" w:rsidRPr="003A62A9" w:rsidRDefault="00CA004C" w:rsidP="00630389">
            <w:pPr>
              <w:pStyle w:val="TableText"/>
              <w:keepNext/>
              <w:keepLines/>
              <w:rPr>
                <w:lang w:val="es-ES" w:eastAsia="es-ES"/>
              </w:rPr>
            </w:pPr>
            <w:r>
              <w:rPr>
                <w:lang w:val="es-ES" w:eastAsia="es-ES"/>
              </w:rPr>
              <w:t>Own Performance</w:t>
            </w:r>
          </w:p>
        </w:tc>
        <w:tc>
          <w:tcPr>
            <w:tcW w:w="1642" w:type="dxa"/>
            <w:hideMark/>
          </w:tcPr>
          <w:p w14:paraId="442A54E1"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270722EB"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57D3496B"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5FB4629D"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26380B96"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5B708A0B" w14:textId="77777777" w:rsidTr="00630389">
        <w:trPr>
          <w:trHeight w:val="20"/>
        </w:trPr>
        <w:tc>
          <w:tcPr>
            <w:tcW w:w="3240" w:type="dxa"/>
            <w:tcBorders>
              <w:top w:val="single" w:sz="4" w:space="0" w:color="000000" w:themeColor="text1"/>
            </w:tcBorders>
            <w:hideMark/>
          </w:tcPr>
          <w:p w14:paraId="4876245E" w14:textId="77777777" w:rsidR="006E0B41" w:rsidRPr="003A62A9" w:rsidRDefault="006E0B41" w:rsidP="00630389">
            <w:pPr>
              <w:pStyle w:val="TableText"/>
              <w:keepNext/>
              <w:keepLines/>
              <w:rPr>
                <w:lang w:val="es-ES" w:eastAsia="es-ES"/>
              </w:rPr>
            </w:pPr>
            <w:r w:rsidRPr="003A62A9">
              <w:rPr>
                <w:lang w:val="es-ES" w:eastAsia="es-ES"/>
              </w:rPr>
              <w:t>Conservation forestry</w:t>
            </w:r>
          </w:p>
        </w:tc>
        <w:tc>
          <w:tcPr>
            <w:tcW w:w="1966" w:type="dxa"/>
            <w:tcBorders>
              <w:top w:val="single" w:sz="4" w:space="0" w:color="000000" w:themeColor="text1"/>
              <w:right w:val="single" w:sz="4" w:space="0" w:color="auto"/>
            </w:tcBorders>
            <w:hideMark/>
          </w:tcPr>
          <w:p w14:paraId="775DFF30" w14:textId="77777777" w:rsidR="006E0B41" w:rsidRPr="003A62A9" w:rsidRDefault="006E0B41"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6C13DADB" w14:textId="77777777" w:rsidR="006E0B41" w:rsidRPr="003A62A9" w:rsidRDefault="00CA004C" w:rsidP="00630389">
            <w:pPr>
              <w:pStyle w:val="TableText"/>
              <w:keepNext/>
              <w:keepLines/>
              <w:rPr>
                <w:lang w:val="es-ES" w:eastAsia="es-ES"/>
              </w:rPr>
            </w:pPr>
            <w:r>
              <w:rPr>
                <w:lang w:val="es-ES" w:eastAsia="es-ES"/>
              </w:rPr>
              <w:t>Own Performance</w:t>
            </w:r>
          </w:p>
        </w:tc>
        <w:tc>
          <w:tcPr>
            <w:tcW w:w="1642" w:type="dxa"/>
            <w:hideMark/>
          </w:tcPr>
          <w:p w14:paraId="50BFFEAA"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7099AA61"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522A3749"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3897C2A9"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3113B0C0" w14:textId="77777777" w:rsidR="006E0B41" w:rsidRPr="003A62A9" w:rsidRDefault="006E0B41" w:rsidP="00630389">
            <w:pPr>
              <w:pStyle w:val="TableText"/>
              <w:keepNext/>
              <w:keepLines/>
              <w:rPr>
                <w:lang w:val="es-ES" w:eastAsia="es-ES"/>
              </w:rPr>
            </w:pPr>
            <w:r w:rsidRPr="003A62A9">
              <w:rPr>
                <w:lang w:val="es-ES" w:eastAsia="es-ES"/>
              </w:rPr>
              <w:t> </w:t>
            </w:r>
          </w:p>
        </w:tc>
      </w:tr>
      <w:tr w:rsidR="000A6406" w:rsidRPr="003A62A9" w14:paraId="5856840A" w14:textId="77777777" w:rsidTr="00630389">
        <w:trPr>
          <w:trHeight w:val="20"/>
        </w:trPr>
        <w:tc>
          <w:tcPr>
            <w:tcW w:w="3240" w:type="dxa"/>
            <w:vMerge w:val="restart"/>
            <w:tcBorders>
              <w:top w:val="single" w:sz="4" w:space="0" w:color="000000" w:themeColor="text1"/>
            </w:tcBorders>
            <w:hideMark/>
          </w:tcPr>
          <w:p w14:paraId="076CAF1A" w14:textId="77777777" w:rsidR="000A6406" w:rsidRPr="003A62A9" w:rsidRDefault="000A6406" w:rsidP="00630389">
            <w:pPr>
              <w:pStyle w:val="TableText"/>
              <w:keepNext/>
              <w:keepLines/>
              <w:rPr>
                <w:lang w:val="es-ES" w:eastAsia="es-ES"/>
              </w:rPr>
            </w:pPr>
            <w:r w:rsidRPr="003A62A9">
              <w:rPr>
                <w:lang w:val="es-ES" w:eastAsia="es-ES"/>
              </w:rPr>
              <w:t>Restoration of wetlands</w:t>
            </w:r>
          </w:p>
        </w:tc>
        <w:tc>
          <w:tcPr>
            <w:tcW w:w="1966" w:type="dxa"/>
            <w:tcBorders>
              <w:top w:val="single" w:sz="4" w:space="0" w:color="000000" w:themeColor="text1"/>
              <w:right w:val="single" w:sz="4" w:space="0" w:color="auto"/>
            </w:tcBorders>
            <w:hideMark/>
          </w:tcPr>
          <w:p w14:paraId="6F862985" w14:textId="77777777" w:rsidR="000A6406" w:rsidRPr="003A62A9" w:rsidRDefault="000A6406"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08F3D28C" w14:textId="77777777" w:rsidR="000A6406" w:rsidRPr="003A62A9" w:rsidRDefault="000A6406" w:rsidP="00630389">
            <w:pPr>
              <w:pStyle w:val="TableText"/>
              <w:keepNext/>
              <w:keepLines/>
              <w:rPr>
                <w:lang w:val="es-ES" w:eastAsia="es-ES"/>
              </w:rPr>
            </w:pPr>
            <w:r>
              <w:rPr>
                <w:lang w:val="es-ES" w:eastAsia="es-ES"/>
              </w:rPr>
              <w:t>Own Performance</w:t>
            </w:r>
          </w:p>
        </w:tc>
        <w:tc>
          <w:tcPr>
            <w:tcW w:w="1642" w:type="dxa"/>
            <w:hideMark/>
          </w:tcPr>
          <w:p w14:paraId="0CE108D3" w14:textId="77777777" w:rsidR="000A6406" w:rsidRPr="003A62A9" w:rsidRDefault="000A6406" w:rsidP="00630389">
            <w:pPr>
              <w:pStyle w:val="TableText"/>
              <w:keepNext/>
              <w:keepLines/>
              <w:rPr>
                <w:lang w:val="es-ES" w:eastAsia="es-ES"/>
              </w:rPr>
            </w:pPr>
            <w:r w:rsidRPr="003A62A9">
              <w:rPr>
                <w:lang w:val="es-ES" w:eastAsia="es-ES"/>
              </w:rPr>
              <w:t>Enabling</w:t>
            </w:r>
          </w:p>
        </w:tc>
        <w:tc>
          <w:tcPr>
            <w:tcW w:w="842" w:type="dxa"/>
            <w:hideMark/>
          </w:tcPr>
          <w:p w14:paraId="301C3077" w14:textId="77777777" w:rsidR="000A6406" w:rsidRPr="003A62A9" w:rsidRDefault="000A6406" w:rsidP="00630389">
            <w:pPr>
              <w:pStyle w:val="TableText"/>
              <w:keepNext/>
              <w:keepLines/>
              <w:rPr>
                <w:lang w:val="es-ES" w:eastAsia="es-ES"/>
              </w:rPr>
            </w:pPr>
          </w:p>
        </w:tc>
        <w:tc>
          <w:tcPr>
            <w:tcW w:w="1506" w:type="dxa"/>
            <w:hideMark/>
          </w:tcPr>
          <w:p w14:paraId="447C0658" w14:textId="77777777" w:rsidR="000A6406" w:rsidRPr="003A62A9" w:rsidRDefault="000A6406" w:rsidP="00630389">
            <w:pPr>
              <w:pStyle w:val="TableText"/>
              <w:keepNext/>
              <w:keepLines/>
              <w:rPr>
                <w:lang w:val="es-ES" w:eastAsia="es-ES"/>
              </w:rPr>
            </w:pPr>
            <w:r w:rsidRPr="003A62A9">
              <w:rPr>
                <w:lang w:val="es-ES" w:eastAsia="es-ES"/>
              </w:rPr>
              <w:t> </w:t>
            </w:r>
          </w:p>
        </w:tc>
        <w:tc>
          <w:tcPr>
            <w:tcW w:w="1746" w:type="dxa"/>
            <w:hideMark/>
          </w:tcPr>
          <w:p w14:paraId="650C31E3" w14:textId="77777777" w:rsidR="000A6406" w:rsidRPr="003A62A9" w:rsidRDefault="000A6406" w:rsidP="00630389">
            <w:pPr>
              <w:pStyle w:val="TableText"/>
              <w:keepNext/>
              <w:keepLines/>
              <w:rPr>
                <w:lang w:val="es-ES" w:eastAsia="es-ES"/>
              </w:rPr>
            </w:pPr>
            <w:r w:rsidRPr="003A62A9">
              <w:rPr>
                <w:lang w:val="es-ES" w:eastAsia="es-ES"/>
              </w:rPr>
              <w:t> </w:t>
            </w:r>
          </w:p>
        </w:tc>
        <w:tc>
          <w:tcPr>
            <w:tcW w:w="1139" w:type="dxa"/>
            <w:hideMark/>
          </w:tcPr>
          <w:p w14:paraId="1FE2BC17" w14:textId="77777777" w:rsidR="000A6406" w:rsidRPr="003A62A9" w:rsidRDefault="000A6406" w:rsidP="00630389">
            <w:pPr>
              <w:pStyle w:val="TableText"/>
              <w:keepNext/>
              <w:keepLines/>
              <w:rPr>
                <w:lang w:val="es-ES" w:eastAsia="es-ES"/>
              </w:rPr>
            </w:pPr>
            <w:r w:rsidRPr="003A62A9">
              <w:rPr>
                <w:lang w:val="es-ES" w:eastAsia="es-ES"/>
              </w:rPr>
              <w:t> </w:t>
            </w:r>
          </w:p>
        </w:tc>
      </w:tr>
      <w:tr w:rsidR="000A6406" w:rsidRPr="003A62A9" w14:paraId="22740DF6" w14:textId="77777777" w:rsidTr="00BD49FA">
        <w:trPr>
          <w:trHeight w:val="20"/>
          <w:ins w:id="4541" w:author="Martinez De Hurtado Yela Fermin" w:date="2024-10-02T12:26:00Z"/>
        </w:trPr>
        <w:tc>
          <w:tcPr>
            <w:tcW w:w="3240" w:type="dxa"/>
            <w:vMerge/>
          </w:tcPr>
          <w:p w14:paraId="291BBBCD" w14:textId="77777777" w:rsidR="000A6406" w:rsidRPr="003A62A9" w:rsidRDefault="000A6406" w:rsidP="000A6406">
            <w:pPr>
              <w:pStyle w:val="TableText"/>
              <w:keepNext/>
              <w:keepLines/>
              <w:rPr>
                <w:ins w:id="4542" w:author="Martinez De Hurtado Yela Fermin" w:date="2024-10-02T12:26:00Z"/>
                <w:lang w:val="es-ES" w:eastAsia="es-ES"/>
              </w:rPr>
            </w:pPr>
          </w:p>
        </w:tc>
        <w:tc>
          <w:tcPr>
            <w:tcW w:w="1966" w:type="dxa"/>
            <w:tcBorders>
              <w:top w:val="single" w:sz="4" w:space="0" w:color="000000" w:themeColor="text1"/>
              <w:right w:val="single" w:sz="4" w:space="0" w:color="auto"/>
            </w:tcBorders>
          </w:tcPr>
          <w:p w14:paraId="28006717" w14:textId="40593F93" w:rsidR="000A6406" w:rsidRPr="003A62A9" w:rsidRDefault="000A6406" w:rsidP="000A6406">
            <w:pPr>
              <w:pStyle w:val="TableText"/>
              <w:keepNext/>
              <w:keepLines/>
              <w:rPr>
                <w:ins w:id="4543" w:author="Martinez De Hurtado Yela Fermin" w:date="2024-10-02T12:26:00Z"/>
                <w:lang w:val="es-ES" w:eastAsia="es-ES"/>
              </w:rPr>
            </w:pPr>
            <w:ins w:id="4544" w:author="Martinez De Hurtado Yela Fermin" w:date="2024-10-02T12:26:00Z">
              <w:r w:rsidRPr="003A62A9">
                <w:rPr>
                  <w:lang w:val="es-ES" w:eastAsia="es-ES"/>
                </w:rPr>
                <w:t>Santander-specific</w:t>
              </w:r>
            </w:ins>
          </w:p>
        </w:tc>
        <w:tc>
          <w:tcPr>
            <w:tcW w:w="1590" w:type="dxa"/>
            <w:tcBorders>
              <w:left w:val="single" w:sz="4" w:space="0" w:color="auto"/>
            </w:tcBorders>
          </w:tcPr>
          <w:p w14:paraId="327F9900" w14:textId="37FDD73D" w:rsidR="000A6406" w:rsidRDefault="000A6406" w:rsidP="000A6406">
            <w:pPr>
              <w:pStyle w:val="TableText"/>
              <w:keepNext/>
              <w:keepLines/>
              <w:rPr>
                <w:ins w:id="4545" w:author="Martinez De Hurtado Yela Fermin" w:date="2024-10-02T12:26:00Z"/>
                <w:lang w:val="es-ES" w:eastAsia="es-ES"/>
              </w:rPr>
            </w:pPr>
            <w:ins w:id="4546" w:author="Martinez De Hurtado Yela Fermin" w:date="2024-10-02T12:26:00Z">
              <w:r>
                <w:rPr>
                  <w:lang w:val="es-ES" w:eastAsia="es-ES"/>
                </w:rPr>
                <w:t>Own Performance</w:t>
              </w:r>
            </w:ins>
          </w:p>
        </w:tc>
        <w:tc>
          <w:tcPr>
            <w:tcW w:w="1642" w:type="dxa"/>
          </w:tcPr>
          <w:p w14:paraId="641D5EF4" w14:textId="20371661" w:rsidR="000A6406" w:rsidRPr="003A62A9" w:rsidRDefault="000A6406" w:rsidP="000A6406">
            <w:pPr>
              <w:pStyle w:val="TableText"/>
              <w:keepNext/>
              <w:keepLines/>
              <w:rPr>
                <w:ins w:id="4547" w:author="Martinez De Hurtado Yela Fermin" w:date="2024-10-02T12:26:00Z"/>
                <w:lang w:val="es-ES" w:eastAsia="es-ES"/>
              </w:rPr>
            </w:pPr>
            <w:ins w:id="4548" w:author="Martinez De Hurtado Yela Fermin" w:date="2024-10-02T12:26:00Z">
              <w:r w:rsidRPr="003A62A9">
                <w:rPr>
                  <w:lang w:val="es-ES" w:eastAsia="es-ES"/>
                </w:rPr>
                <w:t>Enabling</w:t>
              </w:r>
            </w:ins>
          </w:p>
        </w:tc>
        <w:tc>
          <w:tcPr>
            <w:tcW w:w="842" w:type="dxa"/>
          </w:tcPr>
          <w:p w14:paraId="55D09B32" w14:textId="77777777" w:rsidR="000A6406" w:rsidRPr="003A62A9" w:rsidRDefault="000A6406" w:rsidP="000A6406">
            <w:pPr>
              <w:pStyle w:val="TableText"/>
              <w:keepNext/>
              <w:keepLines/>
              <w:rPr>
                <w:ins w:id="4549" w:author="Martinez De Hurtado Yela Fermin" w:date="2024-10-02T12:26:00Z"/>
                <w:lang w:val="es-ES" w:eastAsia="es-ES"/>
              </w:rPr>
            </w:pPr>
          </w:p>
        </w:tc>
        <w:tc>
          <w:tcPr>
            <w:tcW w:w="1506" w:type="dxa"/>
          </w:tcPr>
          <w:p w14:paraId="3EDE9DDD" w14:textId="77777777" w:rsidR="000A6406" w:rsidRPr="003A62A9" w:rsidRDefault="000A6406" w:rsidP="000A6406">
            <w:pPr>
              <w:pStyle w:val="TableText"/>
              <w:keepNext/>
              <w:keepLines/>
              <w:rPr>
                <w:ins w:id="4550" w:author="Martinez De Hurtado Yela Fermin" w:date="2024-10-02T12:26:00Z"/>
                <w:lang w:val="es-ES" w:eastAsia="es-ES"/>
              </w:rPr>
            </w:pPr>
          </w:p>
        </w:tc>
        <w:tc>
          <w:tcPr>
            <w:tcW w:w="1746" w:type="dxa"/>
          </w:tcPr>
          <w:p w14:paraId="7D5AF2CF" w14:textId="77777777" w:rsidR="000A6406" w:rsidRPr="003A62A9" w:rsidRDefault="000A6406" w:rsidP="000A6406">
            <w:pPr>
              <w:pStyle w:val="TableText"/>
              <w:keepNext/>
              <w:keepLines/>
              <w:rPr>
                <w:ins w:id="4551" w:author="Martinez De Hurtado Yela Fermin" w:date="2024-10-02T12:26:00Z"/>
                <w:lang w:val="es-ES" w:eastAsia="es-ES"/>
              </w:rPr>
            </w:pPr>
          </w:p>
        </w:tc>
        <w:tc>
          <w:tcPr>
            <w:tcW w:w="1139" w:type="dxa"/>
          </w:tcPr>
          <w:p w14:paraId="2521F300" w14:textId="77777777" w:rsidR="000A6406" w:rsidRPr="003A62A9" w:rsidRDefault="000A6406" w:rsidP="000A6406">
            <w:pPr>
              <w:pStyle w:val="TableText"/>
              <w:keepNext/>
              <w:keepLines/>
              <w:rPr>
                <w:ins w:id="4552" w:author="Martinez De Hurtado Yela Fermin" w:date="2024-10-02T12:26:00Z"/>
                <w:lang w:val="es-ES" w:eastAsia="es-ES"/>
              </w:rPr>
            </w:pPr>
          </w:p>
        </w:tc>
      </w:tr>
      <w:tr w:rsidR="003A62A9" w:rsidRPr="003A62A9" w14:paraId="61C0C968" w14:textId="77777777" w:rsidTr="00630389">
        <w:trPr>
          <w:trHeight w:val="20"/>
        </w:trPr>
        <w:tc>
          <w:tcPr>
            <w:tcW w:w="3240" w:type="dxa"/>
            <w:tcBorders>
              <w:top w:val="single" w:sz="4" w:space="0" w:color="000000" w:themeColor="text1"/>
            </w:tcBorders>
            <w:hideMark/>
          </w:tcPr>
          <w:p w14:paraId="0A144AA1" w14:textId="77777777" w:rsidR="006E0B41" w:rsidRPr="00626BD3" w:rsidRDefault="006E0B41" w:rsidP="00630389">
            <w:pPr>
              <w:pStyle w:val="TableText"/>
              <w:keepNext/>
              <w:keepLines/>
              <w:rPr>
                <w:lang w:val="en-GB" w:eastAsia="es-ES"/>
              </w:rPr>
            </w:pPr>
            <w:r w:rsidRPr="00626BD3">
              <w:rPr>
                <w:lang w:val="en-GB" w:eastAsia="es-ES"/>
              </w:rPr>
              <w:t>Conservation, including restoration, of habitats, ecosystems and species</w:t>
            </w:r>
          </w:p>
        </w:tc>
        <w:tc>
          <w:tcPr>
            <w:tcW w:w="1966" w:type="dxa"/>
            <w:tcBorders>
              <w:top w:val="single" w:sz="4" w:space="0" w:color="000000" w:themeColor="text1"/>
              <w:right w:val="single" w:sz="4" w:space="0" w:color="auto"/>
            </w:tcBorders>
            <w:hideMark/>
          </w:tcPr>
          <w:p w14:paraId="477FB18B" w14:textId="77777777" w:rsidR="006E0B41" w:rsidRPr="003A62A9" w:rsidRDefault="006E0B41" w:rsidP="00630389">
            <w:pPr>
              <w:pStyle w:val="TableText"/>
              <w:keepNext/>
              <w:keepLines/>
              <w:rPr>
                <w:lang w:val="es-ES" w:eastAsia="es-ES"/>
              </w:rPr>
            </w:pPr>
            <w:r w:rsidRPr="003A62A9">
              <w:rPr>
                <w:lang w:val="es-ES" w:eastAsia="es-ES"/>
              </w:rPr>
              <w:t>EU Taxonomy</w:t>
            </w:r>
          </w:p>
        </w:tc>
        <w:tc>
          <w:tcPr>
            <w:tcW w:w="1590" w:type="dxa"/>
            <w:tcBorders>
              <w:left w:val="single" w:sz="4" w:space="0" w:color="auto"/>
            </w:tcBorders>
            <w:hideMark/>
          </w:tcPr>
          <w:p w14:paraId="08CAFE09" w14:textId="77777777" w:rsidR="006E0B41" w:rsidRPr="003A62A9" w:rsidRDefault="006E0B41" w:rsidP="00630389">
            <w:pPr>
              <w:pStyle w:val="TableText"/>
              <w:keepNext/>
              <w:keepLines/>
              <w:rPr>
                <w:lang w:val="es-ES" w:eastAsia="es-ES"/>
              </w:rPr>
            </w:pPr>
            <w:r w:rsidRPr="003A62A9">
              <w:rPr>
                <w:lang w:val="es-ES" w:eastAsia="es-ES"/>
              </w:rPr>
              <w:t> </w:t>
            </w:r>
          </w:p>
        </w:tc>
        <w:tc>
          <w:tcPr>
            <w:tcW w:w="1642" w:type="dxa"/>
            <w:hideMark/>
          </w:tcPr>
          <w:p w14:paraId="6E805F41" w14:textId="77777777" w:rsidR="006E0B41" w:rsidRPr="003A62A9" w:rsidRDefault="006E0B41" w:rsidP="00630389">
            <w:pPr>
              <w:pStyle w:val="TableText"/>
              <w:keepNext/>
              <w:keepLines/>
              <w:rPr>
                <w:lang w:val="es-ES" w:eastAsia="es-ES"/>
              </w:rPr>
            </w:pPr>
            <w:r w:rsidRPr="003A62A9">
              <w:rPr>
                <w:lang w:val="es-ES" w:eastAsia="es-ES"/>
              </w:rPr>
              <w:t> </w:t>
            </w:r>
          </w:p>
        </w:tc>
        <w:tc>
          <w:tcPr>
            <w:tcW w:w="842" w:type="dxa"/>
            <w:hideMark/>
          </w:tcPr>
          <w:p w14:paraId="4DD34576"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3D1C9BA8"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0D8C4311"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58F59E25" w14:textId="77777777" w:rsidR="006E0B41" w:rsidRPr="003A62A9" w:rsidRDefault="00CA004C" w:rsidP="00630389">
            <w:pPr>
              <w:pStyle w:val="TableText"/>
              <w:keepNext/>
              <w:keepLines/>
              <w:rPr>
                <w:lang w:val="es-ES" w:eastAsia="es-ES"/>
              </w:rPr>
            </w:pPr>
            <w:r>
              <w:rPr>
                <w:lang w:val="es-ES" w:eastAsia="es-ES"/>
              </w:rPr>
              <w:t>Own Performance</w:t>
            </w:r>
          </w:p>
        </w:tc>
      </w:tr>
      <w:tr w:rsidR="003A62A9" w:rsidRPr="003A62A9" w14:paraId="28D70DB0" w14:textId="77777777" w:rsidTr="00630389">
        <w:trPr>
          <w:trHeight w:val="20"/>
        </w:trPr>
        <w:tc>
          <w:tcPr>
            <w:tcW w:w="3240" w:type="dxa"/>
            <w:tcBorders>
              <w:top w:val="single" w:sz="4" w:space="0" w:color="000000" w:themeColor="text1"/>
            </w:tcBorders>
            <w:hideMark/>
          </w:tcPr>
          <w:p w14:paraId="3BFB7E10" w14:textId="77777777" w:rsidR="006E0B41" w:rsidRPr="003A62A9" w:rsidRDefault="006E0B41" w:rsidP="00630389">
            <w:pPr>
              <w:pStyle w:val="TableText"/>
              <w:keepNext/>
              <w:keepLines/>
              <w:rPr>
                <w:lang w:val="es-ES" w:eastAsia="es-ES"/>
              </w:rPr>
            </w:pPr>
            <w:r w:rsidRPr="003A62A9">
              <w:rPr>
                <w:lang w:val="es-ES" w:eastAsia="es-ES"/>
              </w:rPr>
              <w:t>Sustainable growing of crops</w:t>
            </w:r>
          </w:p>
        </w:tc>
        <w:tc>
          <w:tcPr>
            <w:tcW w:w="1966" w:type="dxa"/>
            <w:tcBorders>
              <w:top w:val="single" w:sz="4" w:space="0" w:color="000000" w:themeColor="text1"/>
              <w:right w:val="single" w:sz="4" w:space="0" w:color="auto"/>
            </w:tcBorders>
            <w:hideMark/>
          </w:tcPr>
          <w:p w14:paraId="3A1FF924"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77A59EEF"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27CF3442"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53147E26"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54385E28"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11810305"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1D5D8C2B" w14:textId="77777777" w:rsidR="006E0B41" w:rsidRPr="003A62A9" w:rsidRDefault="006E0B41" w:rsidP="00630389">
            <w:pPr>
              <w:pStyle w:val="TableText"/>
              <w:keepNext/>
              <w:keepLines/>
              <w:rPr>
                <w:lang w:val="es-ES" w:eastAsia="es-ES"/>
              </w:rPr>
            </w:pPr>
            <w:r w:rsidRPr="003A62A9">
              <w:rPr>
                <w:lang w:val="es-ES" w:eastAsia="es-ES"/>
              </w:rPr>
              <w:t>Enabling</w:t>
            </w:r>
          </w:p>
        </w:tc>
      </w:tr>
      <w:tr w:rsidR="003A62A9" w:rsidRPr="003A62A9" w14:paraId="3FD1E5C1" w14:textId="77777777" w:rsidTr="00630389">
        <w:trPr>
          <w:trHeight w:val="20"/>
        </w:trPr>
        <w:tc>
          <w:tcPr>
            <w:tcW w:w="3240" w:type="dxa"/>
            <w:tcBorders>
              <w:top w:val="single" w:sz="4" w:space="0" w:color="000000" w:themeColor="text1"/>
            </w:tcBorders>
            <w:hideMark/>
          </w:tcPr>
          <w:p w14:paraId="5D34D807" w14:textId="77777777" w:rsidR="006E0B41" w:rsidRPr="003A62A9" w:rsidRDefault="006E0B41" w:rsidP="00630389">
            <w:pPr>
              <w:pStyle w:val="TableText"/>
              <w:keepNext/>
              <w:keepLines/>
              <w:rPr>
                <w:lang w:val="es-ES" w:eastAsia="es-ES"/>
              </w:rPr>
            </w:pPr>
            <w:r w:rsidRPr="003A62A9">
              <w:rPr>
                <w:lang w:val="es-ES" w:eastAsia="es-ES"/>
              </w:rPr>
              <w:t>Soil Remediation</w:t>
            </w:r>
          </w:p>
        </w:tc>
        <w:tc>
          <w:tcPr>
            <w:tcW w:w="1966" w:type="dxa"/>
            <w:tcBorders>
              <w:top w:val="single" w:sz="4" w:space="0" w:color="000000" w:themeColor="text1"/>
              <w:right w:val="single" w:sz="4" w:space="0" w:color="auto"/>
            </w:tcBorders>
            <w:hideMark/>
          </w:tcPr>
          <w:p w14:paraId="4F505C22"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58EB6B27"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5A7A9919"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2C503D6F"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1D518DA3"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5CB37689"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6BD75B2E" w14:textId="77777777" w:rsidR="006E0B41" w:rsidRPr="003A62A9" w:rsidRDefault="006E0B41" w:rsidP="00630389">
            <w:pPr>
              <w:pStyle w:val="TableText"/>
              <w:keepNext/>
              <w:keepLines/>
              <w:rPr>
                <w:lang w:val="es-ES" w:eastAsia="es-ES"/>
              </w:rPr>
            </w:pPr>
            <w:r w:rsidRPr="003A62A9">
              <w:rPr>
                <w:lang w:val="es-ES" w:eastAsia="es-ES"/>
              </w:rPr>
              <w:t>Enabling</w:t>
            </w:r>
          </w:p>
        </w:tc>
      </w:tr>
      <w:tr w:rsidR="003A62A9" w:rsidRPr="003A62A9" w14:paraId="32A0B3FD" w14:textId="77777777" w:rsidTr="00630389">
        <w:trPr>
          <w:trHeight w:val="20"/>
        </w:trPr>
        <w:tc>
          <w:tcPr>
            <w:tcW w:w="3240" w:type="dxa"/>
            <w:tcBorders>
              <w:top w:val="single" w:sz="4" w:space="0" w:color="000000" w:themeColor="text1"/>
            </w:tcBorders>
            <w:hideMark/>
          </w:tcPr>
          <w:p w14:paraId="7267E245" w14:textId="77777777" w:rsidR="006E0B41" w:rsidRPr="00626BD3" w:rsidRDefault="006E0B41" w:rsidP="00630389">
            <w:pPr>
              <w:pStyle w:val="TableText"/>
              <w:keepNext/>
              <w:keepLines/>
              <w:rPr>
                <w:lang w:val="en-GB" w:eastAsia="es-ES"/>
              </w:rPr>
            </w:pPr>
            <w:r w:rsidRPr="00626BD3">
              <w:rPr>
                <w:lang w:val="en-GB" w:eastAsia="es-ES"/>
              </w:rPr>
              <w:t xml:space="preserve">Low-carbon agricultural technologies to improve efficiency (e.g. techniques used in precision farming, hydroponics farming, aeroponics farming) </w:t>
            </w:r>
          </w:p>
        </w:tc>
        <w:tc>
          <w:tcPr>
            <w:tcW w:w="1966" w:type="dxa"/>
            <w:tcBorders>
              <w:top w:val="single" w:sz="4" w:space="0" w:color="000000" w:themeColor="text1"/>
              <w:right w:val="single" w:sz="4" w:space="0" w:color="auto"/>
            </w:tcBorders>
            <w:hideMark/>
          </w:tcPr>
          <w:p w14:paraId="16606402"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0AE96CC8"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37FEF625"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4B35B9D7" w14:textId="77777777" w:rsidR="006E0B41" w:rsidRPr="003A62A9" w:rsidRDefault="006E0B41" w:rsidP="00630389">
            <w:pPr>
              <w:pStyle w:val="TableText"/>
              <w:keepNext/>
              <w:keepLines/>
              <w:rPr>
                <w:lang w:val="es-ES" w:eastAsia="es-ES"/>
              </w:rPr>
            </w:pPr>
            <w:r w:rsidRPr="003A62A9">
              <w:rPr>
                <w:lang w:val="es-ES" w:eastAsia="es-ES"/>
              </w:rPr>
              <w:t>Enabling</w:t>
            </w:r>
          </w:p>
        </w:tc>
        <w:tc>
          <w:tcPr>
            <w:tcW w:w="1506" w:type="dxa"/>
            <w:hideMark/>
          </w:tcPr>
          <w:p w14:paraId="6727431F"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6846EA2E"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0392D276"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690EB9F2" w14:textId="77777777" w:rsidTr="00630389">
        <w:trPr>
          <w:trHeight w:val="20"/>
        </w:trPr>
        <w:tc>
          <w:tcPr>
            <w:tcW w:w="3240" w:type="dxa"/>
            <w:tcBorders>
              <w:top w:val="single" w:sz="4" w:space="0" w:color="000000" w:themeColor="text1"/>
            </w:tcBorders>
            <w:hideMark/>
          </w:tcPr>
          <w:p w14:paraId="5A25B073" w14:textId="77777777" w:rsidR="006E0B41" w:rsidRPr="00626BD3" w:rsidRDefault="006E0B41" w:rsidP="00630389">
            <w:pPr>
              <w:pStyle w:val="TableText"/>
              <w:keepNext/>
              <w:keepLines/>
              <w:rPr>
                <w:lang w:val="en-GB" w:eastAsia="es-ES"/>
              </w:rPr>
            </w:pPr>
            <w:r w:rsidRPr="00626BD3">
              <w:rPr>
                <w:lang w:val="en-GB" w:eastAsia="es-ES"/>
              </w:rPr>
              <w:t>Efficient electric machinery, excluding tech for livestock production</w:t>
            </w:r>
          </w:p>
        </w:tc>
        <w:tc>
          <w:tcPr>
            <w:tcW w:w="1966" w:type="dxa"/>
            <w:tcBorders>
              <w:top w:val="single" w:sz="4" w:space="0" w:color="000000" w:themeColor="text1"/>
              <w:right w:val="single" w:sz="4" w:space="0" w:color="auto"/>
            </w:tcBorders>
            <w:hideMark/>
          </w:tcPr>
          <w:p w14:paraId="72EF06D0"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56E54E00"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35EE3A54"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0F408AAD"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3A14C060"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4924FF30"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2B5EA5E3"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1A973A46" w14:textId="77777777" w:rsidTr="00630389">
        <w:trPr>
          <w:trHeight w:val="20"/>
        </w:trPr>
        <w:tc>
          <w:tcPr>
            <w:tcW w:w="3240" w:type="dxa"/>
            <w:tcBorders>
              <w:top w:val="single" w:sz="4" w:space="0" w:color="000000" w:themeColor="text1"/>
            </w:tcBorders>
            <w:hideMark/>
          </w:tcPr>
          <w:p w14:paraId="750079DD" w14:textId="77777777" w:rsidR="006E0B41" w:rsidRPr="003A62A9" w:rsidRDefault="006E0B41" w:rsidP="00630389">
            <w:pPr>
              <w:pStyle w:val="TableText"/>
              <w:keepNext/>
              <w:keepLines/>
              <w:rPr>
                <w:lang w:val="es-ES" w:eastAsia="es-ES"/>
              </w:rPr>
            </w:pPr>
            <w:r w:rsidRPr="003A62A9">
              <w:rPr>
                <w:lang w:val="es-ES" w:eastAsia="es-ES"/>
              </w:rPr>
              <w:t>Regenerative Farming</w:t>
            </w:r>
          </w:p>
        </w:tc>
        <w:tc>
          <w:tcPr>
            <w:tcW w:w="1966" w:type="dxa"/>
            <w:tcBorders>
              <w:top w:val="single" w:sz="4" w:space="0" w:color="000000" w:themeColor="text1"/>
              <w:right w:val="single" w:sz="4" w:space="0" w:color="auto"/>
            </w:tcBorders>
            <w:hideMark/>
          </w:tcPr>
          <w:p w14:paraId="2E500447"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4EC0EE56"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5A842B36"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1B7AABE2"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4C20BAD8"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1EACBDB9"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63F72019" w14:textId="77777777" w:rsidR="006E0B41" w:rsidRPr="003A62A9" w:rsidRDefault="006E0B41" w:rsidP="00630389">
            <w:pPr>
              <w:pStyle w:val="TableText"/>
              <w:keepNext/>
              <w:keepLines/>
              <w:rPr>
                <w:lang w:val="es-ES" w:eastAsia="es-ES"/>
              </w:rPr>
            </w:pPr>
            <w:r w:rsidRPr="003A62A9">
              <w:rPr>
                <w:lang w:val="es-ES" w:eastAsia="es-ES"/>
              </w:rPr>
              <w:t>Enabling</w:t>
            </w:r>
          </w:p>
        </w:tc>
      </w:tr>
      <w:tr w:rsidR="003A62A9" w:rsidRPr="003A62A9" w14:paraId="285F6036" w14:textId="77777777" w:rsidTr="00630389">
        <w:trPr>
          <w:trHeight w:val="20"/>
        </w:trPr>
        <w:tc>
          <w:tcPr>
            <w:tcW w:w="3240" w:type="dxa"/>
            <w:tcBorders>
              <w:top w:val="single" w:sz="4" w:space="0" w:color="000000" w:themeColor="text1"/>
            </w:tcBorders>
            <w:hideMark/>
          </w:tcPr>
          <w:p w14:paraId="36A34514" w14:textId="77777777" w:rsidR="006E0B41" w:rsidRPr="003A62A9" w:rsidRDefault="006E0B41" w:rsidP="00630389">
            <w:pPr>
              <w:pStyle w:val="TableText"/>
              <w:keepNext/>
              <w:keepLines/>
              <w:rPr>
                <w:lang w:val="es-ES" w:eastAsia="es-ES"/>
              </w:rPr>
            </w:pPr>
            <w:r w:rsidRPr="003A62A9">
              <w:rPr>
                <w:lang w:val="es-ES" w:eastAsia="es-ES"/>
              </w:rPr>
              <w:t>Agricultural Structures</w:t>
            </w:r>
          </w:p>
        </w:tc>
        <w:tc>
          <w:tcPr>
            <w:tcW w:w="1966" w:type="dxa"/>
            <w:tcBorders>
              <w:top w:val="single" w:sz="4" w:space="0" w:color="000000" w:themeColor="text1"/>
              <w:right w:val="single" w:sz="4" w:space="0" w:color="auto"/>
            </w:tcBorders>
            <w:hideMark/>
          </w:tcPr>
          <w:p w14:paraId="309DEC34"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357B5BDC"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587FE003"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3CC1ABCE"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6CE8DA12"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3C02D562"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53C0D95B"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65A970C8" w14:textId="77777777" w:rsidTr="00630389">
        <w:trPr>
          <w:trHeight w:val="20"/>
        </w:trPr>
        <w:tc>
          <w:tcPr>
            <w:tcW w:w="3240" w:type="dxa"/>
            <w:tcBorders>
              <w:top w:val="single" w:sz="4" w:space="0" w:color="000000" w:themeColor="text1"/>
            </w:tcBorders>
            <w:hideMark/>
          </w:tcPr>
          <w:p w14:paraId="6DFABD86" w14:textId="77777777" w:rsidR="006E0B41" w:rsidRPr="00626BD3" w:rsidRDefault="006E0B41" w:rsidP="00630389">
            <w:pPr>
              <w:pStyle w:val="TableText"/>
              <w:keepNext/>
              <w:keepLines/>
              <w:rPr>
                <w:lang w:val="en-GB" w:eastAsia="es-ES"/>
              </w:rPr>
            </w:pPr>
            <w:r w:rsidRPr="00626BD3">
              <w:rPr>
                <w:lang w:val="en-GB" w:eastAsia="es-ES"/>
              </w:rPr>
              <w:t>Integrated Crop-Livestock-Forestry Systems (ICLFS)</w:t>
            </w:r>
          </w:p>
        </w:tc>
        <w:tc>
          <w:tcPr>
            <w:tcW w:w="1966" w:type="dxa"/>
            <w:tcBorders>
              <w:top w:val="single" w:sz="4" w:space="0" w:color="000000" w:themeColor="text1"/>
              <w:right w:val="single" w:sz="4" w:space="0" w:color="auto"/>
            </w:tcBorders>
            <w:hideMark/>
          </w:tcPr>
          <w:p w14:paraId="4745A994"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56875BD2"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21DA64F4"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525F9A10"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38A64535"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5DB9E396"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3F5CC975"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1828AE8D" w14:textId="77777777" w:rsidTr="00630389">
        <w:trPr>
          <w:trHeight w:val="20"/>
        </w:trPr>
        <w:tc>
          <w:tcPr>
            <w:tcW w:w="3240" w:type="dxa"/>
            <w:tcBorders>
              <w:top w:val="single" w:sz="4" w:space="0" w:color="000000" w:themeColor="text1"/>
            </w:tcBorders>
            <w:hideMark/>
          </w:tcPr>
          <w:p w14:paraId="30589C59" w14:textId="77777777" w:rsidR="006E0B41" w:rsidRPr="003A62A9" w:rsidRDefault="006E0B41" w:rsidP="00630389">
            <w:pPr>
              <w:pStyle w:val="TableText"/>
              <w:keepNext/>
              <w:keepLines/>
              <w:rPr>
                <w:lang w:val="es-ES" w:eastAsia="es-ES"/>
              </w:rPr>
            </w:pPr>
            <w:r w:rsidRPr="003A62A9">
              <w:rPr>
                <w:lang w:val="es-ES" w:eastAsia="es-ES"/>
              </w:rPr>
              <w:t>Sustainable Feed Production</w:t>
            </w:r>
          </w:p>
        </w:tc>
        <w:tc>
          <w:tcPr>
            <w:tcW w:w="1966" w:type="dxa"/>
            <w:tcBorders>
              <w:top w:val="single" w:sz="4" w:space="0" w:color="000000" w:themeColor="text1"/>
              <w:right w:val="single" w:sz="4" w:space="0" w:color="auto"/>
            </w:tcBorders>
            <w:hideMark/>
          </w:tcPr>
          <w:p w14:paraId="5272C731"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185079DF"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62601609"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1B3A2FB0"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2244334E"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2D70EBF0"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60181D4B"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63D665BB" w14:textId="77777777" w:rsidTr="00630389">
        <w:trPr>
          <w:trHeight w:val="20"/>
        </w:trPr>
        <w:tc>
          <w:tcPr>
            <w:tcW w:w="3240" w:type="dxa"/>
            <w:tcBorders>
              <w:top w:val="single" w:sz="4" w:space="0" w:color="000000" w:themeColor="text1"/>
            </w:tcBorders>
            <w:hideMark/>
          </w:tcPr>
          <w:p w14:paraId="6BBD04B4" w14:textId="77777777" w:rsidR="006E0B41" w:rsidRPr="003A62A9" w:rsidRDefault="006E0B41" w:rsidP="00630389">
            <w:pPr>
              <w:pStyle w:val="TableText"/>
              <w:keepNext/>
              <w:keepLines/>
              <w:rPr>
                <w:lang w:val="es-ES" w:eastAsia="es-ES"/>
              </w:rPr>
            </w:pPr>
            <w:r w:rsidRPr="003A62A9">
              <w:rPr>
                <w:lang w:val="es-ES" w:eastAsia="es-ES"/>
              </w:rPr>
              <w:t>Livestock Management</w:t>
            </w:r>
          </w:p>
        </w:tc>
        <w:tc>
          <w:tcPr>
            <w:tcW w:w="1966" w:type="dxa"/>
            <w:tcBorders>
              <w:top w:val="single" w:sz="4" w:space="0" w:color="000000" w:themeColor="text1"/>
              <w:right w:val="single" w:sz="4" w:space="0" w:color="auto"/>
            </w:tcBorders>
            <w:hideMark/>
          </w:tcPr>
          <w:p w14:paraId="4D6A510B"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02B40351"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4EEFF89E"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67219619"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0E881F9E"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17319E68"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6596C37C"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01B1865A" w14:textId="77777777" w:rsidTr="00630389">
        <w:trPr>
          <w:trHeight w:val="20"/>
        </w:trPr>
        <w:tc>
          <w:tcPr>
            <w:tcW w:w="3240" w:type="dxa"/>
            <w:tcBorders>
              <w:top w:val="single" w:sz="4" w:space="0" w:color="000000" w:themeColor="text1"/>
            </w:tcBorders>
            <w:hideMark/>
          </w:tcPr>
          <w:p w14:paraId="3309902D" w14:textId="77777777" w:rsidR="006E0B41" w:rsidRPr="003A62A9" w:rsidRDefault="006E0B41" w:rsidP="00630389">
            <w:pPr>
              <w:pStyle w:val="TableText"/>
              <w:keepNext/>
              <w:keepLines/>
              <w:rPr>
                <w:lang w:val="es-ES" w:eastAsia="es-ES"/>
              </w:rPr>
            </w:pPr>
            <w:r w:rsidRPr="003A62A9">
              <w:rPr>
                <w:lang w:val="es-ES" w:eastAsia="es-ES"/>
              </w:rPr>
              <w:t>Sustainable aquaculture and Fishing</w:t>
            </w:r>
          </w:p>
        </w:tc>
        <w:tc>
          <w:tcPr>
            <w:tcW w:w="1966" w:type="dxa"/>
            <w:tcBorders>
              <w:top w:val="single" w:sz="4" w:space="0" w:color="000000" w:themeColor="text1"/>
              <w:right w:val="single" w:sz="4" w:space="0" w:color="auto"/>
            </w:tcBorders>
            <w:hideMark/>
          </w:tcPr>
          <w:p w14:paraId="10ECCEA4"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67C01735"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4F473DD8"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7B1C6F64"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0CEA4D10"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139B0A80"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3DEE8001"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39719C57" w14:textId="77777777" w:rsidTr="00630389">
        <w:trPr>
          <w:trHeight w:val="20"/>
        </w:trPr>
        <w:tc>
          <w:tcPr>
            <w:tcW w:w="3240" w:type="dxa"/>
            <w:tcBorders>
              <w:top w:val="single" w:sz="4" w:space="0" w:color="000000" w:themeColor="text1"/>
            </w:tcBorders>
            <w:hideMark/>
          </w:tcPr>
          <w:p w14:paraId="127BD1F6" w14:textId="77777777" w:rsidR="006E0B41" w:rsidRPr="003A62A9" w:rsidRDefault="006E0B41" w:rsidP="00630389">
            <w:pPr>
              <w:pStyle w:val="TableText"/>
              <w:keepNext/>
              <w:keepLines/>
              <w:rPr>
                <w:lang w:val="es-ES" w:eastAsia="es-ES"/>
              </w:rPr>
            </w:pPr>
            <w:r w:rsidRPr="003A62A9">
              <w:rPr>
                <w:lang w:val="es-ES" w:eastAsia="es-ES"/>
              </w:rPr>
              <w:t>Carbon sequestration activities</w:t>
            </w:r>
          </w:p>
        </w:tc>
        <w:tc>
          <w:tcPr>
            <w:tcW w:w="1966" w:type="dxa"/>
            <w:tcBorders>
              <w:top w:val="single" w:sz="4" w:space="0" w:color="000000" w:themeColor="text1"/>
              <w:right w:val="single" w:sz="4" w:space="0" w:color="auto"/>
            </w:tcBorders>
            <w:hideMark/>
          </w:tcPr>
          <w:p w14:paraId="333284BD"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341B243F"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104A59B5"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0F603FE9"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7A80883C"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2FF767A6"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41501CE7" w14:textId="77777777" w:rsidR="006E0B41" w:rsidRPr="003A62A9" w:rsidRDefault="006E0B41" w:rsidP="00630389">
            <w:pPr>
              <w:pStyle w:val="TableText"/>
              <w:keepNext/>
              <w:keepLines/>
              <w:rPr>
                <w:lang w:val="es-ES" w:eastAsia="es-ES"/>
              </w:rPr>
            </w:pPr>
            <w:r w:rsidRPr="003A62A9">
              <w:rPr>
                <w:lang w:val="es-ES" w:eastAsia="es-ES"/>
              </w:rPr>
              <w:t> </w:t>
            </w:r>
          </w:p>
        </w:tc>
      </w:tr>
      <w:tr w:rsidR="003A62A9" w:rsidRPr="003A62A9" w14:paraId="62AC6756" w14:textId="77777777" w:rsidTr="00630389">
        <w:trPr>
          <w:trHeight w:val="20"/>
        </w:trPr>
        <w:tc>
          <w:tcPr>
            <w:tcW w:w="3240" w:type="dxa"/>
            <w:tcBorders>
              <w:top w:val="single" w:sz="4" w:space="0" w:color="000000" w:themeColor="text1"/>
            </w:tcBorders>
            <w:hideMark/>
          </w:tcPr>
          <w:p w14:paraId="568787F3" w14:textId="77777777" w:rsidR="006E0B41" w:rsidRPr="003A62A9" w:rsidRDefault="006E0B41" w:rsidP="00630389">
            <w:pPr>
              <w:pStyle w:val="TableText"/>
              <w:keepNext/>
              <w:keepLines/>
              <w:rPr>
                <w:lang w:val="es-ES" w:eastAsia="es-ES"/>
              </w:rPr>
            </w:pPr>
            <w:r w:rsidRPr="003A62A9">
              <w:rPr>
                <w:lang w:val="es-ES" w:eastAsia="es-ES"/>
              </w:rPr>
              <w:t>Sustainable Agricultural Production</w:t>
            </w:r>
          </w:p>
        </w:tc>
        <w:tc>
          <w:tcPr>
            <w:tcW w:w="1966" w:type="dxa"/>
            <w:tcBorders>
              <w:top w:val="single" w:sz="4" w:space="0" w:color="000000" w:themeColor="text1"/>
              <w:right w:val="single" w:sz="4" w:space="0" w:color="auto"/>
            </w:tcBorders>
            <w:hideMark/>
          </w:tcPr>
          <w:p w14:paraId="28776705"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07B7FA52"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380AC48D"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102327DF"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2FBD56E7"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0DBB9AF0"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71339372" w14:textId="77777777" w:rsidR="006E0B41" w:rsidRPr="003A62A9" w:rsidRDefault="006E0B41" w:rsidP="00630389">
            <w:pPr>
              <w:pStyle w:val="TableText"/>
              <w:keepNext/>
              <w:keepLines/>
              <w:rPr>
                <w:lang w:val="es-ES" w:eastAsia="es-ES"/>
              </w:rPr>
            </w:pPr>
            <w:r w:rsidRPr="003A62A9">
              <w:rPr>
                <w:lang w:val="es-ES" w:eastAsia="es-ES"/>
              </w:rPr>
              <w:t>Enabling</w:t>
            </w:r>
          </w:p>
        </w:tc>
      </w:tr>
      <w:tr w:rsidR="003A62A9" w:rsidRPr="003A62A9" w14:paraId="19715CE3" w14:textId="77777777" w:rsidTr="00630389">
        <w:trPr>
          <w:trHeight w:val="20"/>
        </w:trPr>
        <w:tc>
          <w:tcPr>
            <w:tcW w:w="3240" w:type="dxa"/>
            <w:tcBorders>
              <w:top w:val="single" w:sz="4" w:space="0" w:color="000000" w:themeColor="text1"/>
            </w:tcBorders>
            <w:hideMark/>
          </w:tcPr>
          <w:p w14:paraId="0B052FE1" w14:textId="77777777" w:rsidR="006E0B41" w:rsidRPr="003A62A9" w:rsidRDefault="006E0B41" w:rsidP="00630389">
            <w:pPr>
              <w:pStyle w:val="TableText"/>
              <w:keepNext/>
              <w:keepLines/>
              <w:rPr>
                <w:lang w:val="es-ES" w:eastAsia="es-ES"/>
              </w:rPr>
            </w:pPr>
            <w:r w:rsidRPr="003A62A9">
              <w:rPr>
                <w:lang w:val="es-ES" w:eastAsia="es-ES"/>
              </w:rPr>
              <w:t>Organic Farming</w:t>
            </w:r>
          </w:p>
        </w:tc>
        <w:tc>
          <w:tcPr>
            <w:tcW w:w="1966" w:type="dxa"/>
            <w:tcBorders>
              <w:top w:val="single" w:sz="4" w:space="0" w:color="000000" w:themeColor="text1"/>
              <w:right w:val="single" w:sz="4" w:space="0" w:color="auto"/>
            </w:tcBorders>
            <w:hideMark/>
          </w:tcPr>
          <w:p w14:paraId="610A71D9"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68BE8AFD"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70E70118"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6921F937"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5762AACA"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7F3EF23A"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2CDF9C06" w14:textId="77777777" w:rsidR="006E0B41" w:rsidRPr="003A62A9" w:rsidRDefault="006E0B41" w:rsidP="00630389">
            <w:pPr>
              <w:pStyle w:val="TableText"/>
              <w:keepNext/>
              <w:keepLines/>
              <w:rPr>
                <w:lang w:val="es-ES" w:eastAsia="es-ES"/>
              </w:rPr>
            </w:pPr>
            <w:r w:rsidRPr="003A62A9">
              <w:rPr>
                <w:lang w:val="es-ES" w:eastAsia="es-ES"/>
              </w:rPr>
              <w:t>Enabling</w:t>
            </w:r>
          </w:p>
        </w:tc>
      </w:tr>
      <w:tr w:rsidR="003A62A9" w:rsidRPr="003A62A9" w14:paraId="6C2AB315" w14:textId="77777777" w:rsidTr="00630389">
        <w:trPr>
          <w:trHeight w:val="20"/>
        </w:trPr>
        <w:tc>
          <w:tcPr>
            <w:tcW w:w="3240" w:type="dxa"/>
            <w:tcBorders>
              <w:top w:val="single" w:sz="4" w:space="0" w:color="000000" w:themeColor="text1"/>
            </w:tcBorders>
            <w:hideMark/>
          </w:tcPr>
          <w:p w14:paraId="2D05279D" w14:textId="77777777" w:rsidR="006E0B41" w:rsidRPr="00626BD3" w:rsidRDefault="006E0B41" w:rsidP="00630389">
            <w:pPr>
              <w:pStyle w:val="TableText"/>
              <w:keepNext/>
              <w:keepLines/>
              <w:rPr>
                <w:lang w:val="en-GB" w:eastAsia="es-ES"/>
              </w:rPr>
            </w:pPr>
            <w:r w:rsidRPr="00626BD3">
              <w:rPr>
                <w:lang w:val="en-GB" w:eastAsia="es-ES"/>
              </w:rPr>
              <w:t>Sustainable Land Purchase and Transformation</w:t>
            </w:r>
          </w:p>
        </w:tc>
        <w:tc>
          <w:tcPr>
            <w:tcW w:w="1966" w:type="dxa"/>
            <w:tcBorders>
              <w:top w:val="single" w:sz="4" w:space="0" w:color="000000" w:themeColor="text1"/>
              <w:right w:val="single" w:sz="4" w:space="0" w:color="auto"/>
            </w:tcBorders>
            <w:hideMark/>
          </w:tcPr>
          <w:p w14:paraId="39CD7FE3" w14:textId="77777777" w:rsidR="006E0B41" w:rsidRPr="003A62A9" w:rsidRDefault="006E0B41" w:rsidP="00630389">
            <w:pPr>
              <w:pStyle w:val="TableText"/>
              <w:keepNext/>
              <w:keepLines/>
              <w:rPr>
                <w:lang w:val="es-ES" w:eastAsia="es-ES"/>
              </w:rPr>
            </w:pPr>
            <w:r w:rsidRPr="003A62A9">
              <w:rPr>
                <w:lang w:val="es-ES" w:eastAsia="es-ES"/>
              </w:rPr>
              <w:t>Santander-specific</w:t>
            </w:r>
          </w:p>
        </w:tc>
        <w:tc>
          <w:tcPr>
            <w:tcW w:w="1590" w:type="dxa"/>
            <w:tcBorders>
              <w:left w:val="single" w:sz="4" w:space="0" w:color="auto"/>
            </w:tcBorders>
            <w:hideMark/>
          </w:tcPr>
          <w:p w14:paraId="1BAFF6BE" w14:textId="77777777" w:rsidR="006E0B41" w:rsidRPr="003A62A9" w:rsidRDefault="006E0B41" w:rsidP="00630389">
            <w:pPr>
              <w:pStyle w:val="TableText"/>
              <w:keepNext/>
              <w:keepLines/>
              <w:rPr>
                <w:lang w:val="es-ES" w:eastAsia="es-ES"/>
              </w:rPr>
            </w:pPr>
            <w:r w:rsidRPr="003A62A9">
              <w:rPr>
                <w:lang w:val="es-ES" w:eastAsia="es-ES"/>
              </w:rPr>
              <w:t>Transition</w:t>
            </w:r>
          </w:p>
        </w:tc>
        <w:tc>
          <w:tcPr>
            <w:tcW w:w="1642" w:type="dxa"/>
            <w:hideMark/>
          </w:tcPr>
          <w:p w14:paraId="4899913E" w14:textId="77777777" w:rsidR="006E0B41" w:rsidRPr="003A62A9" w:rsidRDefault="006E0B41" w:rsidP="00630389">
            <w:pPr>
              <w:pStyle w:val="TableText"/>
              <w:keepNext/>
              <w:keepLines/>
              <w:rPr>
                <w:lang w:val="es-ES" w:eastAsia="es-ES"/>
              </w:rPr>
            </w:pPr>
            <w:r w:rsidRPr="003A62A9">
              <w:rPr>
                <w:lang w:val="es-ES" w:eastAsia="es-ES"/>
              </w:rPr>
              <w:t>Enabling</w:t>
            </w:r>
          </w:p>
        </w:tc>
        <w:tc>
          <w:tcPr>
            <w:tcW w:w="842" w:type="dxa"/>
            <w:hideMark/>
          </w:tcPr>
          <w:p w14:paraId="4665D688" w14:textId="77777777" w:rsidR="006E0B41" w:rsidRPr="003A62A9" w:rsidRDefault="006E0B41" w:rsidP="00630389">
            <w:pPr>
              <w:pStyle w:val="TableText"/>
              <w:keepNext/>
              <w:keepLines/>
              <w:rPr>
                <w:lang w:val="es-ES" w:eastAsia="es-ES"/>
              </w:rPr>
            </w:pPr>
            <w:r w:rsidRPr="003A62A9">
              <w:rPr>
                <w:lang w:val="es-ES" w:eastAsia="es-ES"/>
              </w:rPr>
              <w:t> </w:t>
            </w:r>
          </w:p>
        </w:tc>
        <w:tc>
          <w:tcPr>
            <w:tcW w:w="1506" w:type="dxa"/>
            <w:hideMark/>
          </w:tcPr>
          <w:p w14:paraId="4BE40588" w14:textId="77777777" w:rsidR="006E0B41" w:rsidRPr="003A62A9" w:rsidRDefault="006E0B41" w:rsidP="00630389">
            <w:pPr>
              <w:pStyle w:val="TableText"/>
              <w:keepNext/>
              <w:keepLines/>
              <w:rPr>
                <w:lang w:val="es-ES" w:eastAsia="es-ES"/>
              </w:rPr>
            </w:pPr>
            <w:r w:rsidRPr="003A62A9">
              <w:rPr>
                <w:lang w:val="es-ES" w:eastAsia="es-ES"/>
              </w:rPr>
              <w:t> </w:t>
            </w:r>
          </w:p>
        </w:tc>
        <w:tc>
          <w:tcPr>
            <w:tcW w:w="1746" w:type="dxa"/>
            <w:hideMark/>
          </w:tcPr>
          <w:p w14:paraId="05B5225A" w14:textId="77777777" w:rsidR="006E0B41" w:rsidRPr="003A62A9" w:rsidRDefault="006E0B41" w:rsidP="00630389">
            <w:pPr>
              <w:pStyle w:val="TableText"/>
              <w:keepNext/>
              <w:keepLines/>
              <w:rPr>
                <w:lang w:val="es-ES" w:eastAsia="es-ES"/>
              </w:rPr>
            </w:pPr>
            <w:r w:rsidRPr="003A62A9">
              <w:rPr>
                <w:lang w:val="es-ES" w:eastAsia="es-ES"/>
              </w:rPr>
              <w:t> </w:t>
            </w:r>
          </w:p>
        </w:tc>
        <w:tc>
          <w:tcPr>
            <w:tcW w:w="1139" w:type="dxa"/>
            <w:hideMark/>
          </w:tcPr>
          <w:p w14:paraId="10F39869" w14:textId="77777777" w:rsidR="006E0B41" w:rsidRPr="003A62A9" w:rsidRDefault="006E0B41" w:rsidP="00630389">
            <w:pPr>
              <w:pStyle w:val="TableText"/>
              <w:keepNext/>
              <w:keepLines/>
              <w:rPr>
                <w:lang w:val="es-ES" w:eastAsia="es-ES"/>
              </w:rPr>
            </w:pPr>
            <w:r w:rsidRPr="003A62A9">
              <w:rPr>
                <w:lang w:val="es-ES" w:eastAsia="es-ES"/>
              </w:rPr>
              <w:t>Enabling</w:t>
            </w:r>
          </w:p>
        </w:tc>
      </w:tr>
    </w:tbl>
    <w:p w14:paraId="3D251CA6" w14:textId="77777777" w:rsidR="001D6664" w:rsidRDefault="001D6664" w:rsidP="6862EE71">
      <w:pPr>
        <w:pStyle w:val="HeadingA3"/>
        <w:numPr>
          <w:ilvl w:val="2"/>
          <w:numId w:val="0"/>
        </w:numPr>
        <w:spacing w:after="80"/>
        <w:jc w:val="both"/>
        <w:rPr>
          <w:lang w:eastAsia="en-GB"/>
        </w:rPr>
        <w:sectPr w:rsidR="001D6664" w:rsidSect="003A62A9">
          <w:pgSz w:w="16839" w:h="11907" w:orient="landscape" w:code="9"/>
          <w:pgMar w:top="1151" w:right="1728" w:bottom="1151" w:left="1440" w:header="1152" w:footer="720" w:gutter="0"/>
          <w:cols w:space="720"/>
          <w:docGrid w:linePitch="360"/>
        </w:sectPr>
      </w:pPr>
    </w:p>
    <w:p w14:paraId="53C8D50F" w14:textId="77777777" w:rsidR="004121ED" w:rsidRPr="004121ED" w:rsidRDefault="004121ED" w:rsidP="001D6664">
      <w:pPr>
        <w:pStyle w:val="HeadingA3"/>
        <w:rPr>
          <w:lang w:eastAsia="en-GB"/>
        </w:rPr>
      </w:pPr>
      <w:bookmarkStart w:id="4553" w:name="_Toc153408845"/>
      <w:bookmarkStart w:id="4554" w:name="_Toc186795204"/>
      <w:r w:rsidRPr="6862EE71">
        <w:rPr>
          <w:lang w:eastAsia="en-GB"/>
        </w:rPr>
        <w:lastRenderedPageBreak/>
        <w:t>Afforestation</w:t>
      </w:r>
      <w:bookmarkEnd w:id="4518"/>
      <w:bookmarkEnd w:id="4553"/>
      <w:bookmarkEnd w:id="4554"/>
    </w:p>
    <w:p w14:paraId="5AA28899" w14:textId="77777777" w:rsidR="004121ED" w:rsidRPr="004121ED" w:rsidRDefault="004121ED" w:rsidP="002A651D">
      <w:pPr>
        <w:pStyle w:val="Boldunderline"/>
      </w:pPr>
      <w:r w:rsidRPr="004121ED">
        <w:t>Activity description</w:t>
      </w:r>
    </w:p>
    <w:p w14:paraId="285F41DB" w14:textId="77777777" w:rsidR="004121ED" w:rsidRPr="004121ED" w:rsidRDefault="004121ED" w:rsidP="004121ED">
      <w:pPr>
        <w:spacing w:after="80"/>
        <w:jc w:val="both"/>
        <w:rPr>
          <w:rFonts w:cstheme="minorHAnsi"/>
        </w:rPr>
      </w:pPr>
      <w:r w:rsidRPr="004121ED">
        <w:rPr>
          <w:rFonts w:cstheme="minorHAnsi"/>
        </w:rPr>
        <w:t xml:space="preserve">Establishment of forest through planting, deliberate seeding or natural regeneration on land that, until then, was under a different land use or not used. </w:t>
      </w:r>
    </w:p>
    <w:p w14:paraId="696E3417" w14:textId="77777777" w:rsidR="004121ED" w:rsidRPr="004121ED" w:rsidRDefault="004121ED" w:rsidP="004121ED">
      <w:pPr>
        <w:spacing w:after="80"/>
        <w:jc w:val="both"/>
        <w:rPr>
          <w:rFonts w:cstheme="minorHAnsi"/>
        </w:rPr>
      </w:pPr>
    </w:p>
    <w:tbl>
      <w:tblPr>
        <w:tblStyle w:val="OWTable"/>
        <w:tblW w:w="5000" w:type="pct"/>
        <w:tblLayout w:type="fixed"/>
        <w:tblLook w:val="0400" w:firstRow="0" w:lastRow="0" w:firstColumn="0" w:lastColumn="0" w:noHBand="0" w:noVBand="1"/>
      </w:tblPr>
      <w:tblGrid>
        <w:gridCol w:w="2683"/>
        <w:gridCol w:w="6922"/>
      </w:tblGrid>
      <w:tr w:rsidR="004121ED" w:rsidRPr="00B140C9" w14:paraId="042D6EA6" w14:textId="77777777" w:rsidTr="0A974F12">
        <w:trPr>
          <w:tblHeader/>
        </w:trPr>
        <w:tc>
          <w:tcPr>
            <w:tcW w:w="2683" w:type="dxa"/>
            <w:tcBorders>
              <w:top w:val="nil"/>
              <w:bottom w:val="single" w:sz="4" w:space="0" w:color="000000" w:themeColor="text2"/>
            </w:tcBorders>
            <w:shd w:val="clear" w:color="auto" w:fill="auto"/>
            <w:vAlign w:val="bottom"/>
          </w:tcPr>
          <w:p w14:paraId="43D145C6" w14:textId="77777777" w:rsidR="004121ED" w:rsidRPr="00B140C9" w:rsidRDefault="004121ED" w:rsidP="00B140C9">
            <w:pPr>
              <w:pStyle w:val="TableHeadingText"/>
            </w:pPr>
            <w:r w:rsidRPr="00B140C9">
              <w:t>Eligibility</w:t>
            </w:r>
          </w:p>
        </w:tc>
        <w:tc>
          <w:tcPr>
            <w:tcW w:w="6922" w:type="dxa"/>
            <w:tcBorders>
              <w:top w:val="nil"/>
            </w:tcBorders>
            <w:shd w:val="clear" w:color="auto" w:fill="auto"/>
            <w:vAlign w:val="bottom"/>
          </w:tcPr>
          <w:p w14:paraId="4E6E9A97" w14:textId="77777777" w:rsidR="004121ED" w:rsidRPr="00B140C9" w:rsidRDefault="004121ED" w:rsidP="00B140C9">
            <w:pPr>
              <w:pStyle w:val="TableHeadingText"/>
            </w:pPr>
            <w:r w:rsidRPr="00B140C9">
              <w:t xml:space="preserve">Criteria </w:t>
            </w:r>
          </w:p>
        </w:tc>
      </w:tr>
      <w:tr w:rsidR="004121ED" w:rsidRPr="00B140C9" w14:paraId="593CECD9" w14:textId="77777777" w:rsidTr="0A974F12">
        <w:tc>
          <w:tcPr>
            <w:tcW w:w="2683" w:type="dxa"/>
            <w:tcBorders>
              <w:top w:val="single" w:sz="4" w:space="0" w:color="000000" w:themeColor="text2"/>
              <w:bottom w:val="single" w:sz="4" w:space="0" w:color="000000" w:themeColor="text2"/>
            </w:tcBorders>
            <w:shd w:val="clear" w:color="auto" w:fill="C9E8D3" w:themeFill="accent5" w:themeFillTint="33"/>
          </w:tcPr>
          <w:p w14:paraId="5DFA76F9" w14:textId="77777777" w:rsidR="004121ED" w:rsidRPr="00B140C9" w:rsidRDefault="004121ED" w:rsidP="00DC306F">
            <w:pPr>
              <w:pStyle w:val="TableText"/>
            </w:pPr>
            <w:r w:rsidRPr="00B140C9">
              <w:t>EU Taxonomy consistent</w:t>
            </w:r>
          </w:p>
        </w:tc>
        <w:tc>
          <w:tcPr>
            <w:tcW w:w="6922" w:type="dxa"/>
            <w:shd w:val="clear" w:color="auto" w:fill="C9E8D3" w:themeFill="accent5" w:themeFillTint="33"/>
          </w:tcPr>
          <w:p w14:paraId="6CB30FC9" w14:textId="77777777" w:rsidR="004121ED" w:rsidRPr="00B140C9" w:rsidRDefault="004121ED" w:rsidP="00B140C9">
            <w:pPr>
              <w:pStyle w:val="TableText"/>
            </w:pPr>
            <w:r w:rsidRPr="00B140C9">
              <w:t xml:space="preserve">Sustainable forestry projects, including carbon sequestration plantations must comply with </w:t>
            </w:r>
            <w:r w:rsidRPr="00B140C9">
              <w:rPr>
                <w:b/>
                <w:bCs/>
                <w:u w:val="single"/>
              </w:rPr>
              <w:t>all</w:t>
            </w:r>
            <w:r w:rsidRPr="00B140C9">
              <w:t xml:space="preserve"> of the following criteria</w:t>
            </w:r>
            <w:r w:rsidR="1825ECA1" w:rsidRPr="00B140C9">
              <w:rPr>
                <w:b/>
                <w:bCs/>
              </w:rPr>
              <w:t xml:space="preserve"> </w:t>
            </w:r>
            <w:r w:rsidR="1825ECA1" w:rsidRPr="00B140C9">
              <w:rPr>
                <w:b/>
                <w:bCs/>
                <w:color w:val="002C77" w:themeColor="accent1"/>
              </w:rPr>
              <w:t>[LTO]</w:t>
            </w:r>
            <w:r w:rsidRPr="00B140C9">
              <w:t>:</w:t>
            </w:r>
          </w:p>
          <w:p w14:paraId="2C71905A" w14:textId="77777777" w:rsidR="004121ED" w:rsidRPr="00B140C9" w:rsidRDefault="004121ED" w:rsidP="00A46517">
            <w:pPr>
              <w:pStyle w:val="TableNumbered1"/>
              <w:numPr>
                <w:ilvl w:val="0"/>
                <w:numId w:val="200"/>
              </w:numPr>
            </w:pPr>
            <w:r w:rsidRPr="00B140C9">
              <w:t>Occur in an area covered by a 5+ year afforestation plan (or equivalent document) covering:</w:t>
            </w:r>
          </w:p>
          <w:p w14:paraId="1BBB89C4" w14:textId="77777777" w:rsidR="004121ED" w:rsidRPr="00B140C9" w:rsidRDefault="004121ED" w:rsidP="00B140C9">
            <w:pPr>
              <w:pStyle w:val="TableNumbered2"/>
            </w:pPr>
            <w:r w:rsidRPr="00B140C9">
              <w:t>Description of the area according to its gazetting in the land registry;</w:t>
            </w:r>
          </w:p>
          <w:p w14:paraId="04A0D91B" w14:textId="77777777" w:rsidR="004121ED" w:rsidRPr="00B140C9" w:rsidRDefault="004121ED" w:rsidP="00B140C9">
            <w:pPr>
              <w:pStyle w:val="TableNumbered2"/>
            </w:pPr>
            <w:r w:rsidRPr="00B140C9">
              <w:t>Site preparation and its impacts on pre-existing carbon stocks, including soils and above-ground biomass</w:t>
            </w:r>
          </w:p>
          <w:p w14:paraId="29B59D6D" w14:textId="77777777" w:rsidR="004121ED" w:rsidRPr="00B140C9" w:rsidRDefault="004121ED" w:rsidP="00B140C9">
            <w:pPr>
              <w:pStyle w:val="TableNumbered2"/>
            </w:pPr>
            <w:r w:rsidRPr="00B140C9">
              <w:t>Management goals, including major constraints and strategies and activities and protection measures planned to reach goals</w:t>
            </w:r>
          </w:p>
          <w:p w14:paraId="3765366A" w14:textId="77777777" w:rsidR="004121ED" w:rsidRPr="00B140C9" w:rsidRDefault="004121ED" w:rsidP="00B140C9">
            <w:pPr>
              <w:pStyle w:val="TableNumbered2"/>
            </w:pPr>
            <w:r w:rsidRPr="00B140C9">
              <w:t>Definition of the forest habitat context (including forest tree species)</w:t>
            </w:r>
          </w:p>
          <w:p w14:paraId="40E555DA" w14:textId="77777777" w:rsidR="004121ED" w:rsidRPr="00B140C9" w:rsidRDefault="004121ED" w:rsidP="00B140C9">
            <w:pPr>
              <w:pStyle w:val="TableNumbered2"/>
            </w:pPr>
            <w:r w:rsidRPr="00B140C9">
              <w:t>Infrastructure and access (inc. compartments, roads, other public access, physical features including waterways)</w:t>
            </w:r>
          </w:p>
          <w:p w14:paraId="391B61C4" w14:textId="77777777" w:rsidR="004121ED" w:rsidRPr="00B140C9" w:rsidRDefault="004121ED" w:rsidP="00B140C9">
            <w:pPr>
              <w:pStyle w:val="TableNumbered2"/>
            </w:pPr>
            <w:r w:rsidRPr="00B140C9">
              <w:t>Consideration of societal issues (including preservation of landscape)</w:t>
            </w:r>
          </w:p>
          <w:p w14:paraId="6A826050" w14:textId="77777777" w:rsidR="004121ED" w:rsidRPr="00B140C9" w:rsidRDefault="004121ED" w:rsidP="00B140C9">
            <w:pPr>
              <w:pStyle w:val="TableNumbered2"/>
            </w:pPr>
            <w:r w:rsidRPr="00B140C9">
              <w:t>Assessment of forest related risks (e.g. fires, pests and diseases outbreaks)</w:t>
            </w:r>
          </w:p>
          <w:p w14:paraId="26B5BB2D" w14:textId="77777777" w:rsidR="004121ED" w:rsidRPr="00B140C9" w:rsidRDefault="004121ED" w:rsidP="00B140C9">
            <w:pPr>
              <w:pStyle w:val="TableNumbered2"/>
            </w:pPr>
            <w:r w:rsidRPr="00B140C9">
              <w:t>Assessment of impact on food security</w:t>
            </w:r>
          </w:p>
          <w:p w14:paraId="24DA6638" w14:textId="77777777" w:rsidR="004121ED" w:rsidRPr="00B140C9" w:rsidRDefault="004121ED" w:rsidP="00B140C9">
            <w:pPr>
              <w:pStyle w:val="TableNumbered1"/>
            </w:pPr>
            <w:r w:rsidRPr="00B140C9">
              <w:t>The afforestation plan (or equivalent document) must be continuously updated and monitored</w:t>
            </w:r>
          </w:p>
          <w:p w14:paraId="69904703" w14:textId="77777777" w:rsidR="004121ED" w:rsidRPr="00B140C9" w:rsidRDefault="004121ED" w:rsidP="00B140C9">
            <w:pPr>
              <w:pStyle w:val="TableNumbered1"/>
            </w:pPr>
            <w:r w:rsidRPr="00B140C9">
              <w:t xml:space="preserve">Once established as a </w:t>
            </w:r>
            <w:hyperlink w:anchor="FAOdefinitionofforest" w:history="1">
              <w:r w:rsidRPr="00B140C9">
                <w:rPr>
                  <w:highlight w:val="cyan"/>
                </w:rPr>
                <w:t>forest</w:t>
              </w:r>
            </w:hyperlink>
            <w:r w:rsidRPr="00B140C9">
              <w:rPr>
                <w:highlight w:val="cyan"/>
              </w:rPr>
              <w:t xml:space="preserve"> </w:t>
            </w:r>
            <w:r w:rsidRPr="00B140C9">
              <w:t>the area must be covered by a 10+ year forest management plan covering all aspects of 1. (a.) to (h.)</w:t>
            </w:r>
          </w:p>
          <w:p w14:paraId="5F0121AB" w14:textId="77777777" w:rsidR="004121ED" w:rsidRPr="00B140C9" w:rsidRDefault="004121ED" w:rsidP="00B140C9">
            <w:pPr>
              <w:pStyle w:val="TableNumbered1"/>
            </w:pPr>
            <w:r w:rsidRPr="00B140C9">
              <w:t xml:space="preserve">The activity does not involve the degradation of land with high carbon stock, including </w:t>
            </w:r>
            <w:hyperlink w:anchor="Highbiodiversityvalueland" w:history="1">
              <w:r w:rsidRPr="00B140C9">
                <w:rPr>
                  <w:highlight w:val="cyan"/>
                </w:rPr>
                <w:t>high biodiversity value</w:t>
              </w:r>
            </w:hyperlink>
            <w:r w:rsidRPr="00B140C9">
              <w:rPr>
                <w:highlight w:val="cyan"/>
              </w:rPr>
              <w:t xml:space="preserve"> </w:t>
            </w:r>
            <w:r w:rsidRPr="00B140C9">
              <w:t xml:space="preserve">land, peat lands and wetlands and shall not derive </w:t>
            </w:r>
            <w:hyperlink w:anchor="Unsustainableproduction" w:history="1">
              <w:r w:rsidRPr="00B140C9">
                <w:rPr>
                  <w:highlight w:val="cyan"/>
                </w:rPr>
                <w:t>unsustainable production</w:t>
              </w:r>
            </w:hyperlink>
            <w:r w:rsidRPr="00B140C9">
              <w:t>; examples of non-eligible land include protected areas, natural reserves, land certified by IUCN RLE, Natura 2000</w:t>
            </w:r>
          </w:p>
          <w:p w14:paraId="49758652" w14:textId="77777777" w:rsidR="004121ED" w:rsidRPr="00B140C9" w:rsidRDefault="004121ED" w:rsidP="00B140C9">
            <w:pPr>
              <w:pStyle w:val="TableNumbered1"/>
            </w:pPr>
            <w:r w:rsidRPr="00B140C9">
              <w:t>The activity ensures management systems are in place at forest sourcing area level to ensure that carbon stocks and sinks levels in the forest are maintained, or strengthened over the long term; these management systems are subject to due diligence</w:t>
            </w:r>
          </w:p>
          <w:p w14:paraId="3CAED287" w14:textId="77777777" w:rsidR="004121ED" w:rsidRPr="00B140C9" w:rsidRDefault="004121ED" w:rsidP="00B140C9">
            <w:pPr>
              <w:pStyle w:val="TableNumbered1"/>
            </w:pPr>
            <w:r w:rsidRPr="00B140C9">
              <w:t>Either a. or b. are complied with:</w:t>
            </w:r>
          </w:p>
          <w:p w14:paraId="19CF5D9C" w14:textId="77777777" w:rsidR="004121ED" w:rsidRPr="00B140C9" w:rsidRDefault="004121ED" w:rsidP="00B140C9">
            <w:pPr>
              <w:pStyle w:val="TableNumbered2"/>
              <w:rPr>
                <w:rFonts w:cstheme="minorHAnsi"/>
              </w:rPr>
            </w:pPr>
            <w:r w:rsidRPr="00B140C9">
              <w:rPr>
                <w:rFonts w:cstheme="minorHAnsi"/>
              </w:rPr>
              <w:t>The activity follows the "</w:t>
            </w:r>
            <w:hyperlink w:anchor="MarketcertificatesforPanEuropeanGuideli" w:history="1">
              <w:r w:rsidRPr="00B140C9">
                <w:rPr>
                  <w:highlight w:val="cyan"/>
                </w:rPr>
                <w:t>Pan-European Guidelines for Afforestation and Reforestation with a special focus on the provisions of the UNFCCC</w:t>
              </w:r>
            </w:hyperlink>
            <w:r w:rsidRPr="00B140C9">
              <w:rPr>
                <w:rFonts w:cstheme="minorHAnsi"/>
                <w:highlight w:val="cyan"/>
              </w:rPr>
              <w:t>"</w:t>
            </w:r>
            <w:r w:rsidRPr="00B140C9">
              <w:rPr>
                <w:rFonts w:cstheme="minorHAnsi"/>
              </w:rPr>
              <w:t xml:space="preserve"> </w:t>
            </w:r>
          </w:p>
          <w:p w14:paraId="4346F7F9" w14:textId="77777777" w:rsidR="004121ED" w:rsidRPr="00B140C9" w:rsidRDefault="004121ED" w:rsidP="00B140C9">
            <w:pPr>
              <w:pStyle w:val="TableNumbered2"/>
            </w:pPr>
            <w:r w:rsidRPr="00B140C9">
              <w:t>The beneficiary shall conduct tending, thinnings or grazing activities as appropriate as well as an assessment of the potential invasive character of the species under local conditions is required</w:t>
            </w:r>
          </w:p>
          <w:p w14:paraId="14A3DE2E" w14:textId="77777777" w:rsidR="004121ED" w:rsidRPr="00B140C9" w:rsidRDefault="004121ED" w:rsidP="00B140C9">
            <w:pPr>
              <w:pStyle w:val="TableNumbered1"/>
            </w:pPr>
            <w:r w:rsidRPr="00B140C9">
              <w:t>Forest holdings over 13 ha are required to conduct a climate benefit analysis for all carbon pools impacted by the activity (including above-ground biomass, below-ground biomass, deadwood, litter and soil), that complies with all of the following:</w:t>
            </w:r>
          </w:p>
          <w:p w14:paraId="6D8F5291" w14:textId="77777777" w:rsidR="004121ED" w:rsidRPr="00B140C9" w:rsidRDefault="29A25334" w:rsidP="00B140C9">
            <w:pPr>
              <w:pStyle w:val="TableNumbered2"/>
              <w:rPr>
                <w:rFonts w:cstheme="minorHAnsi"/>
              </w:rPr>
            </w:pPr>
            <w:r w:rsidRPr="00B140C9">
              <w:t>The 30-year</w:t>
            </w:r>
            <w:r w:rsidR="004121ED" w:rsidRPr="00B140C9">
              <w:rPr>
                <w:vertAlign w:val="superscript"/>
              </w:rPr>
              <w:footnoteReference w:id="181"/>
            </w:r>
            <w:r w:rsidRPr="00B140C9">
              <w:t xml:space="preserve"> net balance of GHG emissions and removals generated by the activity is lower than a baseline, corresponding to the business-as-usual practices that would have occurred on the involved area in the absence of the activity</w:t>
            </w:r>
          </w:p>
          <w:p w14:paraId="2E5F65EF" w14:textId="77777777" w:rsidR="004121ED" w:rsidRPr="00B140C9" w:rsidRDefault="004121ED" w:rsidP="00B140C9">
            <w:pPr>
              <w:pStyle w:val="TableNumbered2"/>
            </w:pPr>
            <w:r w:rsidRPr="00B140C9">
              <w:t>The analysis is consistent with the latest IPCC Guidelines for National Greenhouse Gas Inventories and relies on the most conservative assumptions for calculations</w:t>
            </w:r>
          </w:p>
          <w:p w14:paraId="1CD652F9" w14:textId="77777777" w:rsidR="004121ED" w:rsidRPr="00B140C9" w:rsidRDefault="004121ED" w:rsidP="00B140C9">
            <w:pPr>
              <w:pStyle w:val="TableNumbered2"/>
            </w:pPr>
            <w:r w:rsidRPr="00B140C9">
              <w:t>Includes appropriate considerations about the risks of non-permanence and reversals of carbon sequestration, the risk of saturation and the risk of leakage</w:t>
            </w:r>
          </w:p>
          <w:p w14:paraId="6539E96E" w14:textId="77777777" w:rsidR="004121ED" w:rsidRPr="00B140C9" w:rsidRDefault="004121ED" w:rsidP="00B140C9">
            <w:pPr>
              <w:pStyle w:val="TableNumbered2"/>
            </w:pPr>
            <w:r w:rsidRPr="00B140C9">
              <w:lastRenderedPageBreak/>
              <w:t>The business as-usual practices, including harvesting practices, are ones of the following:</w:t>
            </w:r>
          </w:p>
          <w:p w14:paraId="79BD0C08" w14:textId="77777777" w:rsidR="004121ED" w:rsidRPr="00B140C9" w:rsidRDefault="004121ED" w:rsidP="00B140C9">
            <w:pPr>
              <w:pStyle w:val="TableNumbered3"/>
            </w:pPr>
            <w:r w:rsidRPr="00B140C9">
              <w:t>Management practices documented in the latest version of the forest management plan or equivalent instrument before the start of the activity</w:t>
            </w:r>
          </w:p>
          <w:p w14:paraId="64837E66" w14:textId="77777777" w:rsidR="004121ED" w:rsidRPr="00B140C9" w:rsidRDefault="004121ED" w:rsidP="00B140C9">
            <w:pPr>
              <w:pStyle w:val="TableNumbered3"/>
            </w:pPr>
            <w:r w:rsidRPr="00B140C9">
              <w:t>If any, management practices prior to the start of the activity</w:t>
            </w:r>
          </w:p>
          <w:p w14:paraId="2394F3AF" w14:textId="77777777" w:rsidR="004121ED" w:rsidRPr="00B140C9" w:rsidRDefault="004121ED" w:rsidP="00B140C9">
            <w:pPr>
              <w:pStyle w:val="TableNumbered3"/>
            </w:pPr>
            <w:r w:rsidRPr="00B140C9">
              <w:t xml:space="preserve">The practices corresponding to management systems ensuring that carbon stocks and sinks levels </w:t>
            </w:r>
          </w:p>
          <w:p w14:paraId="2455583E" w14:textId="77777777" w:rsidR="004121ED" w:rsidRPr="00B140C9" w:rsidRDefault="004121ED" w:rsidP="00B140C9">
            <w:pPr>
              <w:pStyle w:val="TableNumbered2"/>
            </w:pPr>
            <w:r w:rsidRPr="00B140C9">
              <w:t>The resolution of the analysis is proportionate to the size of the area concerned and values specific to the area concerned are used</w:t>
            </w:r>
          </w:p>
          <w:p w14:paraId="792709ED" w14:textId="77777777" w:rsidR="004121ED" w:rsidRPr="00B140C9" w:rsidRDefault="004121ED" w:rsidP="00B140C9">
            <w:pPr>
              <w:pStyle w:val="TableNumbered2"/>
            </w:pPr>
            <w:r w:rsidRPr="00B140C9">
              <w:t>Emissions and removals that occur due to natural disturbances, such as pests and diseases infestations, forest fires, wind, storm damages, that impact the area and cause underperformance do not result in non-compliance</w:t>
            </w:r>
          </w:p>
          <w:p w14:paraId="69B4CD45" w14:textId="77777777" w:rsidR="004121ED" w:rsidRPr="00B140C9" w:rsidRDefault="29A25334" w:rsidP="00B140C9">
            <w:pPr>
              <w:pStyle w:val="TableNumbered1"/>
              <w:rPr>
                <w:rFonts w:cstheme="minorHAnsi"/>
              </w:rPr>
            </w:pPr>
            <w:r w:rsidRPr="00B140C9">
              <w:t>Within two years after the beginning of the activity and every 10 years thereafter, the compliance of the activity with the substantial contribution to climate change mitigation criteria and the DNSH criteria</w:t>
            </w:r>
            <w:r w:rsidR="004121ED" w:rsidRPr="00B140C9">
              <w:rPr>
                <w:vertAlign w:val="superscript"/>
              </w:rPr>
              <w:footnoteReference w:id="182"/>
            </w:r>
            <w:r w:rsidRPr="00B140C9">
              <w:t xml:space="preserve"> are verified by either of the following:</w:t>
            </w:r>
          </w:p>
          <w:p w14:paraId="5833B9CA" w14:textId="77777777" w:rsidR="004121ED" w:rsidRPr="00B140C9" w:rsidRDefault="004121ED" w:rsidP="00B140C9">
            <w:pPr>
              <w:pStyle w:val="TableNumbered2"/>
            </w:pPr>
            <w:r w:rsidRPr="00B140C9">
              <w:t>The relevant national competent authorities</w:t>
            </w:r>
          </w:p>
          <w:p w14:paraId="536B5F89" w14:textId="77777777" w:rsidR="004121ED" w:rsidRPr="00B140C9" w:rsidRDefault="004121ED" w:rsidP="00B140C9">
            <w:pPr>
              <w:pStyle w:val="TableNumbered2"/>
            </w:pPr>
            <w:r w:rsidRPr="00B140C9">
              <w:t>An independent third-party certifier, at the request of national authorities or the operator of the activity</w:t>
            </w:r>
          </w:p>
        </w:tc>
      </w:tr>
      <w:tr w:rsidR="004121ED" w:rsidRPr="00B140C9" w14:paraId="547AAC78" w14:textId="77777777" w:rsidTr="0A974F12">
        <w:tc>
          <w:tcPr>
            <w:tcW w:w="2683" w:type="dxa"/>
            <w:tcBorders>
              <w:top w:val="single" w:sz="4" w:space="0" w:color="000000" w:themeColor="text2"/>
            </w:tcBorders>
            <w:shd w:val="clear" w:color="auto" w:fill="auto"/>
          </w:tcPr>
          <w:p w14:paraId="1157381F" w14:textId="77777777" w:rsidR="004121ED" w:rsidRPr="00B140C9" w:rsidRDefault="004121ED" w:rsidP="00DC306F">
            <w:pPr>
              <w:pStyle w:val="TableText"/>
            </w:pPr>
            <w:r w:rsidRPr="00B140C9">
              <w:lastRenderedPageBreak/>
              <w:t>Santander-specific</w:t>
            </w:r>
          </w:p>
        </w:tc>
        <w:tc>
          <w:tcPr>
            <w:tcW w:w="6922" w:type="dxa"/>
          </w:tcPr>
          <w:p w14:paraId="5A10B754" w14:textId="77777777" w:rsidR="004121ED" w:rsidRPr="00B140C9" w:rsidRDefault="004121ED" w:rsidP="00B140C9">
            <w:pPr>
              <w:pStyle w:val="TableText"/>
            </w:pPr>
            <w:r w:rsidRPr="00B140C9">
              <w:t xml:space="preserve">The activity must comply with </w:t>
            </w:r>
            <w:r w:rsidR="00A05D65">
              <w:t xml:space="preserve">at least </w:t>
            </w:r>
            <w:r w:rsidR="0094185B">
              <w:rPr>
                <w:b/>
                <w:bCs/>
                <w:u w:val="single"/>
              </w:rPr>
              <w:t>one</w:t>
            </w:r>
            <w:r w:rsidRPr="00B140C9">
              <w:t xml:space="preserve"> of the following criteria: </w:t>
            </w:r>
          </w:p>
          <w:p w14:paraId="4E5608F3" w14:textId="77777777" w:rsidR="004121ED" w:rsidRPr="00B140C9" w:rsidRDefault="004121ED" w:rsidP="00A46517">
            <w:pPr>
              <w:pStyle w:val="TableNumbered1"/>
              <w:numPr>
                <w:ilvl w:val="0"/>
                <w:numId w:val="201"/>
              </w:numPr>
            </w:pPr>
            <w:r w:rsidRPr="00B140C9">
              <w:t>Sustainable forestry projects, including carbon sequestration plantations, certified under a credible scheme, such as Forest Stewardship Council (FSC) or Programme for the Endorsement of Forest Certification (PEFC). Smallholders may comply through an independently reviewed sustainable forest management plan, in lieu of FSC/PEFC certification.</w:t>
            </w:r>
          </w:p>
          <w:p w14:paraId="55A240A5" w14:textId="373CAA4E" w:rsidR="004121ED" w:rsidRPr="00B140C9" w:rsidRDefault="00FB0399" w:rsidP="00B140C9">
            <w:pPr>
              <w:pStyle w:val="TableNumbered1"/>
            </w:pPr>
            <w:ins w:id="4555" w:author="Martinez De Hurtado Yela Fermin" w:date="2024-09-16T17:29:00Z">
              <w:r>
                <w:t>Although p</w:t>
              </w:r>
            </w:ins>
            <w:ins w:id="4556" w:author="Martinez De Hurtado Yela Fermin" w:date="2024-09-06T12:34:00Z">
              <w:r w:rsidR="00FF7CB1">
                <w:t xml:space="preserve">aper, wood or </w:t>
              </w:r>
            </w:ins>
            <w:del w:id="4557" w:author="Martinez De Hurtado Yela Fermin" w:date="2024-09-06T12:34:00Z">
              <w:r w:rsidR="004121ED" w:rsidRPr="00B140C9" w:rsidDel="00FF7CB1">
                <w:delText>C</w:delText>
              </w:r>
            </w:del>
            <w:ins w:id="4558" w:author="Martinez De Hurtado Yela Fermin" w:date="2024-09-06T12:34:00Z">
              <w:r w:rsidR="00FF7CB1">
                <w:t>c</w:t>
              </w:r>
            </w:ins>
            <w:r w:rsidR="004121ED" w:rsidRPr="00B140C9">
              <w:t xml:space="preserve">ork </w:t>
            </w:r>
            <w:ins w:id="4559" w:author="Martinez De Hurtado Yela Fermin" w:date="2024-09-16T17:29:00Z">
              <w:r>
                <w:t>are</w:t>
              </w:r>
            </w:ins>
            <w:del w:id="4560" w:author="Martinez De Hurtado Yela Fermin" w:date="2024-09-16T17:29:00Z">
              <w:r w:rsidR="004121ED" w:rsidRPr="00B140C9" w:rsidDel="00FB0399">
                <w:delText>is</w:delText>
              </w:r>
            </w:del>
            <w:del w:id="4561" w:author="Martinez De Hurtado Yela Fermin" w:date="2024-09-16T17:32:00Z">
              <w:r w:rsidR="004121ED" w:rsidRPr="00B140C9" w:rsidDel="008B6271">
                <w:delText xml:space="preserve"> a</w:delText>
              </w:r>
            </w:del>
            <w:r w:rsidR="004121ED" w:rsidRPr="00B140C9">
              <w:t xml:space="preserve"> non-EU taxo eligible criteria</w:t>
            </w:r>
            <w:ins w:id="4562" w:author="Martinez De Hurtado Yela Fermin" w:date="2024-09-16T17:29:00Z">
              <w:r>
                <w:t>,</w:t>
              </w:r>
              <w:r w:rsidR="003851C7">
                <w:t xml:space="preserve"> they are eligible</w:t>
              </w:r>
            </w:ins>
            <w:r w:rsidR="004121ED" w:rsidRPr="00B140C9">
              <w:t xml:space="preserve"> if the</w:t>
            </w:r>
            <w:ins w:id="4563" w:author="Martinez De Hurtado Yela Fermin" w:date="2024-09-16T17:29:00Z">
              <w:r w:rsidR="003851C7">
                <w:t>y</w:t>
              </w:r>
            </w:ins>
            <w:r w:rsidR="004121ED" w:rsidRPr="00B140C9">
              <w:t xml:space="preserve"> </w:t>
            </w:r>
            <w:del w:id="4564" w:author="Martinez De Hurtado Yela Fermin" w:date="2024-09-06T12:34:00Z">
              <w:r w:rsidR="004121ED" w:rsidRPr="00B140C9" w:rsidDel="00FF7CB1">
                <w:delText xml:space="preserve">cork </w:delText>
              </w:r>
            </w:del>
            <w:r w:rsidR="004121ED" w:rsidRPr="00B140C9">
              <w:t>come</w:t>
            </w:r>
            <w:del w:id="4565" w:author="Martinez De Hurtado Yela Fermin" w:date="2024-09-06T12:34:00Z">
              <w:r w:rsidR="004121ED" w:rsidRPr="00B140C9" w:rsidDel="00FF7CB1">
                <w:delText>s</w:delText>
              </w:r>
            </w:del>
            <w:r w:rsidR="004121ED" w:rsidRPr="00B140C9">
              <w:t xml:space="preserve"> from well-managed forests and meet</w:t>
            </w:r>
            <w:del w:id="4566" w:author="Martinez De Hurtado Yela Fermin" w:date="2024-09-06T12:45:00Z">
              <w:r w:rsidR="004121ED" w:rsidRPr="00B140C9" w:rsidDel="006C11FA">
                <w:delText>s</w:delText>
              </w:r>
            </w:del>
            <w:r w:rsidR="004121ED" w:rsidRPr="00B140C9">
              <w:t xml:space="preserve"> the standards set by the FSC and PEFC.</w:t>
            </w:r>
          </w:p>
          <w:p w14:paraId="4C96E922" w14:textId="77777777" w:rsidR="004121ED" w:rsidRPr="00B140C9" w:rsidRDefault="004121ED" w:rsidP="00B140C9">
            <w:pPr>
              <w:pStyle w:val="TableNumbered1"/>
            </w:pPr>
            <w:r w:rsidRPr="00B140C9">
              <w:t>Eco-scheme P5 (Establishment of Biodiversity Areas) where the entire project area receives funding.</w:t>
            </w:r>
          </w:p>
        </w:tc>
      </w:tr>
    </w:tbl>
    <w:p w14:paraId="01375FC0" w14:textId="77777777" w:rsidR="00B140C9" w:rsidRDefault="00B140C9" w:rsidP="00B140C9">
      <w:pPr>
        <w:pStyle w:val="BodyTextNoSpacing"/>
      </w:pPr>
      <w:bookmarkStart w:id="4567" w:name="_Toc152843978"/>
    </w:p>
    <w:p w14:paraId="4460E84B" w14:textId="77777777" w:rsidR="00B140C9" w:rsidRDefault="00B140C9" w:rsidP="00B140C9">
      <w:pPr>
        <w:pStyle w:val="Textoindependiente"/>
      </w:pPr>
      <w:r>
        <w:br w:type="page"/>
      </w:r>
    </w:p>
    <w:p w14:paraId="54BC7125" w14:textId="77777777" w:rsidR="004121ED" w:rsidRPr="004121ED" w:rsidRDefault="004121ED" w:rsidP="00B140C9">
      <w:pPr>
        <w:pStyle w:val="HeadingA3"/>
        <w:rPr>
          <w:lang w:eastAsia="en-GB"/>
        </w:rPr>
      </w:pPr>
      <w:bookmarkStart w:id="4568" w:name="_Toc153408846"/>
      <w:bookmarkStart w:id="4569" w:name="_Toc186795205"/>
      <w:r w:rsidRPr="6862EE71">
        <w:rPr>
          <w:lang w:eastAsia="en-GB"/>
        </w:rPr>
        <w:lastRenderedPageBreak/>
        <w:t>Rehabilitation and restoration of forests, including reforestation and natural forest regeneration after an extreme</w:t>
      </w:r>
      <w:r w:rsidR="00B140C9" w:rsidRPr="6862EE71">
        <w:rPr>
          <w:lang w:eastAsia="en-GB"/>
        </w:rPr>
        <w:t> </w:t>
      </w:r>
      <w:r w:rsidRPr="6862EE71">
        <w:rPr>
          <w:lang w:eastAsia="en-GB"/>
        </w:rPr>
        <w:t>event</w:t>
      </w:r>
      <w:bookmarkEnd w:id="4567"/>
      <w:bookmarkEnd w:id="4568"/>
      <w:bookmarkEnd w:id="4569"/>
    </w:p>
    <w:p w14:paraId="5C4D6CF6" w14:textId="77777777" w:rsidR="004121ED" w:rsidRPr="004121ED" w:rsidRDefault="004121ED" w:rsidP="002A651D">
      <w:pPr>
        <w:pStyle w:val="Boldunderline"/>
      </w:pPr>
      <w:r w:rsidRPr="004121ED">
        <w:t>Activity description</w:t>
      </w:r>
    </w:p>
    <w:p w14:paraId="2159EF03" w14:textId="77777777" w:rsidR="004121ED" w:rsidRPr="004121ED" w:rsidRDefault="004121ED" w:rsidP="00B140C9">
      <w:pPr>
        <w:pStyle w:val="Textoindependiente"/>
      </w:pPr>
      <w:r w:rsidRPr="004121ED">
        <w:t>Rehabilitation and restoration of forests as defined by national law.</w:t>
      </w:r>
    </w:p>
    <w:p w14:paraId="1233112C" w14:textId="77777777" w:rsidR="004121ED" w:rsidRPr="004121ED" w:rsidRDefault="004121ED" w:rsidP="00B140C9">
      <w:pPr>
        <w:pStyle w:val="Textoindependiente"/>
      </w:pPr>
    </w:p>
    <w:tbl>
      <w:tblPr>
        <w:tblStyle w:val="OWTable"/>
        <w:tblW w:w="5000" w:type="pct"/>
        <w:tblLayout w:type="fixed"/>
        <w:tblLook w:val="0400" w:firstRow="0" w:lastRow="0" w:firstColumn="0" w:lastColumn="0" w:noHBand="0" w:noVBand="1"/>
      </w:tblPr>
      <w:tblGrid>
        <w:gridCol w:w="2683"/>
        <w:gridCol w:w="6922"/>
      </w:tblGrid>
      <w:tr w:rsidR="004121ED" w:rsidRPr="00B140C9" w14:paraId="118F134F" w14:textId="77777777" w:rsidTr="0A974F12">
        <w:trPr>
          <w:tblHeader/>
        </w:trPr>
        <w:tc>
          <w:tcPr>
            <w:tcW w:w="2683" w:type="dxa"/>
            <w:tcBorders>
              <w:top w:val="nil"/>
              <w:bottom w:val="single" w:sz="4" w:space="0" w:color="000000" w:themeColor="text2"/>
            </w:tcBorders>
            <w:shd w:val="clear" w:color="auto" w:fill="auto"/>
            <w:vAlign w:val="bottom"/>
          </w:tcPr>
          <w:p w14:paraId="4C26789C" w14:textId="77777777" w:rsidR="004121ED" w:rsidRPr="00B140C9" w:rsidRDefault="004121ED" w:rsidP="00B140C9">
            <w:pPr>
              <w:pStyle w:val="TableHeadingText"/>
            </w:pPr>
            <w:r w:rsidRPr="00B140C9">
              <w:t>Eligibility</w:t>
            </w:r>
          </w:p>
        </w:tc>
        <w:tc>
          <w:tcPr>
            <w:tcW w:w="6922" w:type="dxa"/>
            <w:tcBorders>
              <w:top w:val="nil"/>
            </w:tcBorders>
            <w:shd w:val="clear" w:color="auto" w:fill="auto"/>
            <w:vAlign w:val="bottom"/>
          </w:tcPr>
          <w:p w14:paraId="7AEDD847" w14:textId="77777777" w:rsidR="004121ED" w:rsidRPr="00B140C9" w:rsidRDefault="004121ED" w:rsidP="00B140C9">
            <w:pPr>
              <w:pStyle w:val="TableHeadingText"/>
              <w:rPr>
                <w:color w:val="002C77" w:themeColor="accent1"/>
              </w:rPr>
            </w:pPr>
            <w:r w:rsidRPr="00B140C9">
              <w:t>Criteria</w:t>
            </w:r>
            <w:r w:rsidRPr="00B140C9">
              <w:rPr>
                <w:color w:val="002C77" w:themeColor="accent1"/>
              </w:rPr>
              <w:t xml:space="preserve"> </w:t>
            </w:r>
          </w:p>
        </w:tc>
      </w:tr>
      <w:tr w:rsidR="004121ED" w:rsidRPr="00B140C9" w14:paraId="2EA38A93" w14:textId="77777777" w:rsidTr="0A974F12">
        <w:tc>
          <w:tcPr>
            <w:tcW w:w="2683" w:type="dxa"/>
            <w:tcBorders>
              <w:top w:val="single" w:sz="4" w:space="0" w:color="000000" w:themeColor="text2"/>
              <w:bottom w:val="single" w:sz="4" w:space="0" w:color="000000" w:themeColor="text2"/>
            </w:tcBorders>
            <w:shd w:val="clear" w:color="auto" w:fill="C9E8D3" w:themeFill="accent5" w:themeFillTint="33"/>
          </w:tcPr>
          <w:p w14:paraId="38E46663" w14:textId="77777777" w:rsidR="004121ED" w:rsidRPr="00B140C9" w:rsidRDefault="004121ED" w:rsidP="00DC306F">
            <w:pPr>
              <w:pStyle w:val="TableText"/>
            </w:pPr>
            <w:r w:rsidRPr="00B140C9">
              <w:t>EU Taxonomy consistent</w:t>
            </w:r>
          </w:p>
        </w:tc>
        <w:tc>
          <w:tcPr>
            <w:tcW w:w="6922" w:type="dxa"/>
            <w:shd w:val="clear" w:color="auto" w:fill="C9E8D3" w:themeFill="accent5" w:themeFillTint="33"/>
          </w:tcPr>
          <w:p w14:paraId="2D38AFA5" w14:textId="77777777" w:rsidR="004121ED" w:rsidRPr="00B140C9" w:rsidRDefault="004121ED" w:rsidP="00B140C9">
            <w:pPr>
              <w:pStyle w:val="TableText"/>
            </w:pPr>
            <w:r w:rsidRPr="00B140C9">
              <w:t xml:space="preserve">The Rehabilitation and restoration of </w:t>
            </w:r>
            <w:hyperlink w:anchor="FAOdefinitionofforest">
              <w:r w:rsidRPr="00B140C9">
                <w:rPr>
                  <w:highlight w:val="cyan"/>
                </w:rPr>
                <w:t>forests</w:t>
              </w:r>
            </w:hyperlink>
            <w:r w:rsidRPr="00B140C9">
              <w:t xml:space="preserve">, including reforestation and natural forest regeneration after an extreme event complies with </w:t>
            </w:r>
            <w:r w:rsidRPr="00B140C9">
              <w:rPr>
                <w:b/>
                <w:bCs/>
                <w:u w:val="single"/>
              </w:rPr>
              <w:t>all</w:t>
            </w:r>
            <w:r w:rsidRPr="00B140C9">
              <w:t xml:space="preserve"> of the following criteria</w:t>
            </w:r>
            <w:r w:rsidR="65997173" w:rsidRPr="00B140C9">
              <w:t xml:space="preserve"> </w:t>
            </w:r>
            <w:r w:rsidR="65997173" w:rsidRPr="00B140C9">
              <w:rPr>
                <w:b/>
                <w:bCs/>
                <w:color w:val="002C77" w:themeColor="accent1"/>
              </w:rPr>
              <w:t>[LTO]</w:t>
            </w:r>
            <w:r w:rsidRPr="00B140C9">
              <w:t>:</w:t>
            </w:r>
          </w:p>
          <w:p w14:paraId="72B711F3" w14:textId="77777777" w:rsidR="004121ED" w:rsidRPr="00B140C9" w:rsidRDefault="004121ED" w:rsidP="00A46517">
            <w:pPr>
              <w:pStyle w:val="TableNumbered1"/>
              <w:numPr>
                <w:ilvl w:val="0"/>
                <w:numId w:val="202"/>
              </w:numPr>
            </w:pPr>
            <w:r w:rsidRPr="00B140C9">
              <w:t>Occur in an area covered by a 10+ year afforestation plan (or equivalent document) covering:</w:t>
            </w:r>
          </w:p>
          <w:p w14:paraId="74387C47" w14:textId="77777777" w:rsidR="004121ED" w:rsidRPr="00B140C9" w:rsidRDefault="004121ED" w:rsidP="00B140C9">
            <w:pPr>
              <w:pStyle w:val="TableNumbered2"/>
            </w:pPr>
            <w:r w:rsidRPr="00B140C9">
              <w:t>Description of the area according to its gazetting in the land registry</w:t>
            </w:r>
          </w:p>
          <w:p w14:paraId="3604AA4D" w14:textId="77777777" w:rsidR="004121ED" w:rsidRPr="00B140C9" w:rsidRDefault="004121ED" w:rsidP="00B140C9">
            <w:pPr>
              <w:pStyle w:val="TableNumbered2"/>
            </w:pPr>
            <w:r w:rsidRPr="00B140C9">
              <w:t>Site preparation and its impacts on pre-existing carbon stocks, including soils and above-ground biomass</w:t>
            </w:r>
          </w:p>
          <w:p w14:paraId="6C062536" w14:textId="77777777" w:rsidR="004121ED" w:rsidRPr="00B140C9" w:rsidRDefault="004121ED" w:rsidP="00B140C9">
            <w:pPr>
              <w:pStyle w:val="TableNumbered2"/>
            </w:pPr>
            <w:r w:rsidRPr="00B140C9">
              <w:t>Management goals, including major constraints and strategies and activities and protection measures planned to reach goals</w:t>
            </w:r>
          </w:p>
          <w:p w14:paraId="42CE6F45" w14:textId="77777777" w:rsidR="004121ED" w:rsidRPr="00B140C9" w:rsidRDefault="004121ED" w:rsidP="00B140C9">
            <w:pPr>
              <w:pStyle w:val="TableNumbered2"/>
            </w:pPr>
            <w:r w:rsidRPr="00B140C9">
              <w:t>Definition of the forest habitat context (including forest tree species)</w:t>
            </w:r>
          </w:p>
          <w:p w14:paraId="048F7E37" w14:textId="77777777" w:rsidR="004121ED" w:rsidRPr="00B140C9" w:rsidRDefault="004121ED" w:rsidP="00B140C9">
            <w:pPr>
              <w:pStyle w:val="TableNumbered2"/>
            </w:pPr>
            <w:r w:rsidRPr="00B140C9">
              <w:t>Infrastructure and access (inc. compartments, roads, other public access, physical features including waterways)</w:t>
            </w:r>
          </w:p>
          <w:p w14:paraId="0FE9B6C9" w14:textId="77777777" w:rsidR="004121ED" w:rsidRPr="00B140C9" w:rsidRDefault="004121ED" w:rsidP="00B140C9">
            <w:pPr>
              <w:pStyle w:val="TableNumbered2"/>
            </w:pPr>
            <w:r w:rsidRPr="00B140C9">
              <w:t>Consideration of societal issues (including preservation of landscape)</w:t>
            </w:r>
          </w:p>
          <w:p w14:paraId="1415F658" w14:textId="77777777" w:rsidR="004121ED" w:rsidRPr="00B140C9" w:rsidRDefault="004121ED" w:rsidP="00B140C9">
            <w:pPr>
              <w:pStyle w:val="TableNumbered2"/>
            </w:pPr>
            <w:r w:rsidRPr="00B140C9">
              <w:t>Assessment of forest related risks (e.g. fires, pests and diseases outbreaks)</w:t>
            </w:r>
          </w:p>
          <w:p w14:paraId="29983FB9" w14:textId="77777777" w:rsidR="004121ED" w:rsidRPr="00B140C9" w:rsidRDefault="004121ED" w:rsidP="00B140C9">
            <w:pPr>
              <w:pStyle w:val="TableNumbered1"/>
            </w:pPr>
            <w:r w:rsidRPr="00B140C9">
              <w:t>The forest management plan (or equivalent document) must be continuously updated and monitored</w:t>
            </w:r>
          </w:p>
          <w:p w14:paraId="50D1670F" w14:textId="4CA172AE" w:rsidR="004121ED" w:rsidRPr="00B140C9" w:rsidRDefault="004121ED" w:rsidP="00B140C9">
            <w:pPr>
              <w:pStyle w:val="TableNumbered1"/>
            </w:pPr>
            <w:r w:rsidRPr="00B140C9">
              <w:t xml:space="preserve">The sustainability of the forest management systems is ensured by </w:t>
            </w:r>
            <w:del w:id="4570" w:author="Cisneros Morales Diana Karen" w:date="2024-05-30T11:43:00Z">
              <w:r w:rsidRPr="00B140C9" w:rsidDel="006B3A35">
                <w:delText>either</w:delText>
              </w:r>
            </w:del>
            <w:ins w:id="4571" w:author="Cisneros Morales Diana Karen" w:date="2024-05-30T11:43:00Z">
              <w:r w:rsidR="006B3A35">
                <w:t>any</w:t>
              </w:r>
            </w:ins>
            <w:r w:rsidRPr="00B140C9">
              <w:t>:</w:t>
            </w:r>
          </w:p>
          <w:p w14:paraId="0C6B95E6" w14:textId="77777777" w:rsidR="004121ED" w:rsidRPr="00B140C9" w:rsidRDefault="004121ED" w:rsidP="00B140C9">
            <w:pPr>
              <w:pStyle w:val="TableNumbered2"/>
            </w:pPr>
            <w:r w:rsidRPr="00B140C9">
              <w:t>The forest management matches the applicable national definition of sustainable forest management</w:t>
            </w:r>
          </w:p>
          <w:p w14:paraId="16625E2A" w14:textId="77777777" w:rsidR="004121ED" w:rsidRPr="00B140C9" w:rsidRDefault="004121ED" w:rsidP="00B140C9">
            <w:pPr>
              <w:pStyle w:val="TableNumbered2"/>
              <w:rPr>
                <w:rFonts w:cstheme="minorHAnsi"/>
              </w:rPr>
            </w:pPr>
            <w:r w:rsidRPr="00B140C9">
              <w:rPr>
                <w:rFonts w:cstheme="minorHAnsi"/>
              </w:rPr>
              <w:t xml:space="preserve">The activity follows the </w:t>
            </w:r>
            <w:hyperlink w:anchor="MarketcertificatesforPanEuropeanGuideli" w:history="1">
              <w:r w:rsidRPr="00B140C9">
                <w:rPr>
                  <w:highlight w:val="cyan"/>
                </w:rPr>
                <w:t>"Pan-European Operational Level Guidelines for Sustainable Forest Management"</w:t>
              </w:r>
            </w:hyperlink>
            <w:r w:rsidRPr="00B140C9">
              <w:rPr>
                <w:rFonts w:cstheme="minorHAnsi"/>
              </w:rPr>
              <w:t xml:space="preserve"> </w:t>
            </w:r>
          </w:p>
          <w:p w14:paraId="56C34148" w14:textId="77777777" w:rsidR="004121ED" w:rsidRPr="00B140C9" w:rsidRDefault="004121ED" w:rsidP="00B140C9">
            <w:pPr>
              <w:pStyle w:val="TableNumbered2"/>
            </w:pPr>
            <w:r w:rsidRPr="00B140C9">
              <w:t>The activity minimizes the risk of unsustainable production, by ensuring management systems are in place to guarantee:</w:t>
            </w:r>
          </w:p>
          <w:p w14:paraId="1BAC40B3" w14:textId="77777777" w:rsidR="004121ED" w:rsidRPr="00B140C9" w:rsidRDefault="004121ED" w:rsidP="00B140C9">
            <w:pPr>
              <w:pStyle w:val="TableNumbered3"/>
            </w:pPr>
            <w:r w:rsidRPr="00B140C9">
              <w:t>The legality of the harvesting operations</w:t>
            </w:r>
          </w:p>
          <w:p w14:paraId="3A3AC8D4" w14:textId="77777777" w:rsidR="004121ED" w:rsidRPr="00B140C9" w:rsidRDefault="004121ED" w:rsidP="00B140C9">
            <w:pPr>
              <w:pStyle w:val="TableNumbered3"/>
            </w:pPr>
            <w:r w:rsidRPr="00B140C9">
              <w:t>Forest regeneration of harvested areas</w:t>
            </w:r>
          </w:p>
          <w:p w14:paraId="7C373086" w14:textId="77777777" w:rsidR="004121ED" w:rsidRPr="00B140C9" w:rsidRDefault="004121ED" w:rsidP="00B140C9">
            <w:pPr>
              <w:pStyle w:val="TableNumbered3"/>
            </w:pPr>
            <w:r w:rsidRPr="00B140C9">
              <w:t>Protection of areas designated for nature protection purposes; examples of non-eligible land include protected areas, natural reserves, land certified by IUCN RLE, Natura 2000</w:t>
            </w:r>
          </w:p>
          <w:p w14:paraId="6C4D77C4" w14:textId="77777777" w:rsidR="004121ED" w:rsidRPr="00B140C9" w:rsidRDefault="004121ED" w:rsidP="00B140C9">
            <w:pPr>
              <w:pStyle w:val="TableNumbered3"/>
            </w:pPr>
            <w:r w:rsidRPr="00B140C9">
              <w:t>Carbon stocks and sinks levels in the forest are maintained</w:t>
            </w:r>
          </w:p>
          <w:p w14:paraId="72F89A67" w14:textId="77777777" w:rsidR="004121ED" w:rsidRPr="00B140C9" w:rsidRDefault="004121ED" w:rsidP="00B140C9">
            <w:pPr>
              <w:pStyle w:val="TableNumbered1"/>
            </w:pPr>
            <w:r w:rsidRPr="00B140C9">
              <w:t>Management systems are subject to due diligence</w:t>
            </w:r>
          </w:p>
          <w:p w14:paraId="46485987" w14:textId="77777777" w:rsidR="004121ED" w:rsidRPr="00B140C9" w:rsidRDefault="004121ED" w:rsidP="00B140C9">
            <w:pPr>
              <w:pStyle w:val="TableNumbered1"/>
            </w:pPr>
            <w:r w:rsidRPr="00B140C9">
              <w:t xml:space="preserve">The activity does not involve the degradation of land with high carbon stock, including </w:t>
            </w:r>
            <w:hyperlink w:anchor="Highbiodiversityvalueland" w:history="1">
              <w:r w:rsidRPr="00B140C9">
                <w:rPr>
                  <w:highlight w:val="cyan"/>
                </w:rPr>
                <w:t>high biodiversity value</w:t>
              </w:r>
            </w:hyperlink>
            <w:r w:rsidRPr="00B140C9">
              <w:t xml:space="preserve"> land, peat lands and wetlands; examples of non-eligible land include protected areas, natural reserves, land certified by IUCN RLE, Natura 2000</w:t>
            </w:r>
          </w:p>
          <w:p w14:paraId="609F7079" w14:textId="77777777" w:rsidR="004121ED" w:rsidRPr="00B140C9" w:rsidRDefault="004121ED" w:rsidP="00B140C9">
            <w:pPr>
              <w:pStyle w:val="TableNumbered1"/>
            </w:pPr>
            <w:r w:rsidRPr="00B140C9">
              <w:t>Forest holdings over 13 ha are required to conduct a climate benefit analysis for all carbon pools impacted by the activity (including above-ground biomass, below-ground biomass, deadwood, litter and soil), that complies with all of the following:</w:t>
            </w:r>
          </w:p>
          <w:p w14:paraId="5FAAC964" w14:textId="77777777" w:rsidR="004121ED" w:rsidRPr="00B140C9" w:rsidRDefault="29A25334" w:rsidP="00B140C9">
            <w:pPr>
              <w:pStyle w:val="TableNumbered2"/>
              <w:rPr>
                <w:rFonts w:cstheme="minorHAnsi"/>
              </w:rPr>
            </w:pPr>
            <w:r w:rsidRPr="00B140C9">
              <w:t>The 30-year</w:t>
            </w:r>
            <w:r w:rsidR="004121ED" w:rsidRPr="00B140C9">
              <w:rPr>
                <w:vertAlign w:val="superscript"/>
              </w:rPr>
              <w:footnoteReference w:id="183"/>
            </w:r>
            <w:r w:rsidRPr="00B140C9">
              <w:t xml:space="preserve"> net balance of GHG emissions and removals generated by the activity is lower than a baseline, corresponding to the business-as-usual practices that would have occurred on the involved area in the absence of the activity; </w:t>
            </w:r>
          </w:p>
          <w:p w14:paraId="35FCEFB3" w14:textId="77777777" w:rsidR="004121ED" w:rsidRPr="00B140C9" w:rsidRDefault="004121ED" w:rsidP="00B140C9">
            <w:pPr>
              <w:pStyle w:val="TableNumbered2"/>
            </w:pPr>
            <w:r w:rsidRPr="00B140C9">
              <w:t>The analysis is consistent with the latest IPCC Guidelines for National Greenhouse Gas Inventories and relies on the most conservative assumptions for calculations</w:t>
            </w:r>
          </w:p>
          <w:p w14:paraId="43846EDC" w14:textId="77777777" w:rsidR="004121ED" w:rsidRPr="00B140C9" w:rsidRDefault="004121ED" w:rsidP="00B140C9">
            <w:pPr>
              <w:pStyle w:val="TableNumbered2"/>
            </w:pPr>
            <w:r w:rsidRPr="00B140C9">
              <w:t>Includes appropriate considerations about the risks of non-permanence and reversals of carbon sequestration, the risk of saturation and the risk of leakage</w:t>
            </w:r>
          </w:p>
          <w:p w14:paraId="4A9DB6AD" w14:textId="77777777" w:rsidR="004121ED" w:rsidRPr="00B140C9" w:rsidRDefault="004121ED" w:rsidP="00B140C9">
            <w:pPr>
              <w:pStyle w:val="TableNumbered2"/>
            </w:pPr>
            <w:r w:rsidRPr="00B140C9">
              <w:lastRenderedPageBreak/>
              <w:t>The business as-usual practices, including harvesting practices, are ones of the following:</w:t>
            </w:r>
          </w:p>
          <w:p w14:paraId="1F75F300" w14:textId="77777777" w:rsidR="004121ED" w:rsidRPr="00B140C9" w:rsidRDefault="004121ED" w:rsidP="00B140C9">
            <w:pPr>
              <w:pStyle w:val="TableNumbered3"/>
            </w:pPr>
            <w:r w:rsidRPr="00B140C9">
              <w:t>Management practices documented in the latest version of the forest management plan or equivalent instrument before the start of the activity</w:t>
            </w:r>
          </w:p>
          <w:p w14:paraId="0AF80CE9" w14:textId="77777777" w:rsidR="004121ED" w:rsidRPr="00B140C9" w:rsidRDefault="004121ED" w:rsidP="00B140C9">
            <w:pPr>
              <w:pStyle w:val="TableNumbered3"/>
            </w:pPr>
            <w:r w:rsidRPr="00B140C9">
              <w:t>If any, management practices prior to the start of the activity</w:t>
            </w:r>
          </w:p>
          <w:p w14:paraId="69140C2D" w14:textId="77777777" w:rsidR="004121ED" w:rsidRPr="00B140C9" w:rsidRDefault="004121ED" w:rsidP="00B140C9">
            <w:pPr>
              <w:pStyle w:val="TableNumbered3"/>
            </w:pPr>
            <w:r w:rsidRPr="00B140C9">
              <w:t xml:space="preserve">The practices corresponding to management systems ensuring that carbon stocks and sinks levels </w:t>
            </w:r>
          </w:p>
          <w:p w14:paraId="412409C4" w14:textId="77777777" w:rsidR="004121ED" w:rsidRPr="00B140C9" w:rsidRDefault="004121ED" w:rsidP="00B140C9">
            <w:pPr>
              <w:pStyle w:val="TableNumbered2"/>
            </w:pPr>
            <w:r w:rsidRPr="00B140C9">
              <w:t>The resolution of the analysis is proportionate to the size of the area concerned and values specific to the area concerned are used</w:t>
            </w:r>
          </w:p>
          <w:p w14:paraId="1E9781DE" w14:textId="77777777" w:rsidR="004121ED" w:rsidRPr="00B140C9" w:rsidRDefault="004121ED" w:rsidP="00B140C9">
            <w:pPr>
              <w:pStyle w:val="TableNumbered2"/>
            </w:pPr>
            <w:r w:rsidRPr="00B140C9">
              <w:t>Emissions and removals that occur due to natural disturbances, such as pests and diseases infestations, forest fires, wind, storm damages, that impact the area and cause underperformance do not result in non-compliance</w:t>
            </w:r>
          </w:p>
          <w:p w14:paraId="355DD713" w14:textId="77777777" w:rsidR="004121ED" w:rsidRPr="00B140C9" w:rsidRDefault="29A25334" w:rsidP="00B140C9">
            <w:pPr>
              <w:pStyle w:val="TableNumbered1"/>
              <w:rPr>
                <w:rFonts w:cstheme="minorHAnsi"/>
              </w:rPr>
            </w:pPr>
            <w:r w:rsidRPr="00B140C9">
              <w:t>Within two years after the beginning of the activity and every 10 years thereafter, the compliance of the activity with the substantial contribution to climate change mitigation criteria and the DNSH criteria</w:t>
            </w:r>
            <w:r w:rsidR="004121ED" w:rsidRPr="00B140C9">
              <w:rPr>
                <w:vertAlign w:val="superscript"/>
              </w:rPr>
              <w:footnoteReference w:id="184"/>
            </w:r>
            <w:r w:rsidRPr="00B140C9">
              <w:t xml:space="preserve"> are verified by either of the following:</w:t>
            </w:r>
          </w:p>
          <w:p w14:paraId="6C10BAEF" w14:textId="77777777" w:rsidR="004121ED" w:rsidRPr="00B140C9" w:rsidRDefault="004121ED" w:rsidP="00B140C9">
            <w:pPr>
              <w:pStyle w:val="TableNumbered2"/>
            </w:pPr>
            <w:r w:rsidRPr="00B140C9">
              <w:t>The relevant national competent authorities</w:t>
            </w:r>
          </w:p>
          <w:p w14:paraId="58E04428" w14:textId="77777777" w:rsidR="004121ED" w:rsidRPr="00B140C9" w:rsidRDefault="004121ED" w:rsidP="00B140C9">
            <w:pPr>
              <w:pStyle w:val="TableNumbered2"/>
            </w:pPr>
            <w:r w:rsidRPr="00B140C9">
              <w:t>An independent third-party certifier, at the request of national authorities or the operator of the activity</w:t>
            </w:r>
          </w:p>
        </w:tc>
      </w:tr>
      <w:tr w:rsidR="004121ED" w:rsidRPr="00B140C9" w14:paraId="5C2EAC96" w14:textId="77777777" w:rsidTr="0A974F12">
        <w:tc>
          <w:tcPr>
            <w:tcW w:w="2683" w:type="dxa"/>
            <w:tcBorders>
              <w:top w:val="single" w:sz="4" w:space="0" w:color="000000" w:themeColor="text2"/>
            </w:tcBorders>
            <w:shd w:val="clear" w:color="auto" w:fill="auto"/>
          </w:tcPr>
          <w:p w14:paraId="5307ED49" w14:textId="77777777" w:rsidR="004121ED" w:rsidRPr="00B140C9" w:rsidRDefault="004121ED" w:rsidP="00DC306F">
            <w:pPr>
              <w:pStyle w:val="TableText"/>
            </w:pPr>
            <w:r w:rsidRPr="00B140C9">
              <w:lastRenderedPageBreak/>
              <w:t>Santander-specific</w:t>
            </w:r>
          </w:p>
        </w:tc>
        <w:tc>
          <w:tcPr>
            <w:tcW w:w="6922" w:type="dxa"/>
          </w:tcPr>
          <w:p w14:paraId="7226F916" w14:textId="57EE6488" w:rsidR="004121ED" w:rsidRPr="00B140C9" w:rsidRDefault="000A6406" w:rsidP="00B140C9">
            <w:pPr>
              <w:pStyle w:val="TableText"/>
            </w:pPr>
            <w:ins w:id="4572" w:author="Martinez De Hurtado Yela Fermin" w:date="2024-10-02T12:25:00Z">
              <w:r w:rsidRPr="000A6406">
                <w:t>For non-EU countries, same as EU taxonomy consistent criteria excepting compliance with LTO</w:t>
              </w:r>
            </w:ins>
            <w:del w:id="4573" w:author="Martinez De Hurtado Yela Fermin" w:date="2024-10-02T12:25:00Z">
              <w:r w:rsidR="00201D2E" w:rsidRPr="00B140C9" w:rsidDel="000A6406">
                <w:delText>Not Applicable</w:delText>
              </w:r>
            </w:del>
          </w:p>
        </w:tc>
      </w:tr>
    </w:tbl>
    <w:p w14:paraId="059FF068" w14:textId="77777777" w:rsidR="004121ED" w:rsidRPr="004121ED" w:rsidRDefault="004121ED" w:rsidP="00265B75">
      <w:pPr>
        <w:pStyle w:val="Textoindependiente"/>
      </w:pPr>
    </w:p>
    <w:p w14:paraId="63D66733" w14:textId="77777777" w:rsidR="00265B75" w:rsidRDefault="00265B75" w:rsidP="00265B75">
      <w:pPr>
        <w:pStyle w:val="Textoindependiente"/>
        <w:rPr>
          <w:lang w:val="en-GB"/>
        </w:rPr>
      </w:pPr>
      <w:bookmarkStart w:id="4574" w:name="_Toc152843980"/>
      <w:r>
        <w:rPr>
          <w:lang w:val="en-GB"/>
        </w:rPr>
        <w:br w:type="page"/>
      </w:r>
    </w:p>
    <w:p w14:paraId="3341E9D1" w14:textId="77777777" w:rsidR="004121ED" w:rsidRPr="00B140C9" w:rsidRDefault="004121ED" w:rsidP="00B140C9">
      <w:pPr>
        <w:pStyle w:val="HeadingA3"/>
        <w:rPr>
          <w:lang w:val="en-GB"/>
        </w:rPr>
      </w:pPr>
      <w:bookmarkStart w:id="4575" w:name="_Toc153408847"/>
      <w:bookmarkStart w:id="4576" w:name="_Toc186795206"/>
      <w:r w:rsidRPr="6862EE71">
        <w:rPr>
          <w:lang w:val="en-GB"/>
        </w:rPr>
        <w:lastRenderedPageBreak/>
        <w:t>Forest management</w:t>
      </w:r>
      <w:bookmarkEnd w:id="4574"/>
      <w:bookmarkEnd w:id="4575"/>
      <w:bookmarkEnd w:id="4576"/>
    </w:p>
    <w:p w14:paraId="02B3CC0C" w14:textId="77777777" w:rsidR="004121ED" w:rsidRPr="004121ED" w:rsidRDefault="004121ED" w:rsidP="002A651D">
      <w:pPr>
        <w:pStyle w:val="Boldunderline"/>
      </w:pPr>
      <w:r w:rsidRPr="004121ED">
        <w:t>Activity description</w:t>
      </w:r>
    </w:p>
    <w:p w14:paraId="46A7A906" w14:textId="77777777" w:rsidR="004121ED" w:rsidRPr="004121ED" w:rsidRDefault="004121ED" w:rsidP="00B140C9">
      <w:pPr>
        <w:pStyle w:val="Textoindependiente"/>
      </w:pPr>
      <w:r w:rsidRPr="004121ED">
        <w:t>Forest management as defined by national law.</w:t>
      </w:r>
    </w:p>
    <w:p w14:paraId="290C1BA8" w14:textId="77777777" w:rsidR="004121ED" w:rsidRPr="004121ED" w:rsidRDefault="004121ED" w:rsidP="004121ED">
      <w:pPr>
        <w:spacing w:after="80"/>
        <w:jc w:val="both"/>
        <w:rPr>
          <w:rFonts w:cstheme="minorHAnsi"/>
        </w:rPr>
      </w:pPr>
    </w:p>
    <w:tbl>
      <w:tblPr>
        <w:tblStyle w:val="OWTable"/>
        <w:tblW w:w="5000" w:type="pct"/>
        <w:tblLayout w:type="fixed"/>
        <w:tblLook w:val="0400" w:firstRow="0" w:lastRow="0" w:firstColumn="0" w:lastColumn="0" w:noHBand="0" w:noVBand="1"/>
      </w:tblPr>
      <w:tblGrid>
        <w:gridCol w:w="2657"/>
        <w:gridCol w:w="6948"/>
      </w:tblGrid>
      <w:tr w:rsidR="004121ED" w:rsidRPr="00B140C9" w14:paraId="01A2AFCA" w14:textId="77777777" w:rsidTr="0A974F12">
        <w:trPr>
          <w:tblHeader/>
        </w:trPr>
        <w:tc>
          <w:tcPr>
            <w:tcW w:w="2657" w:type="dxa"/>
            <w:tcBorders>
              <w:top w:val="nil"/>
              <w:bottom w:val="single" w:sz="4" w:space="0" w:color="000000" w:themeColor="text2"/>
            </w:tcBorders>
            <w:shd w:val="clear" w:color="auto" w:fill="auto"/>
            <w:vAlign w:val="bottom"/>
          </w:tcPr>
          <w:p w14:paraId="508DC9A8" w14:textId="77777777" w:rsidR="004121ED" w:rsidRPr="00B140C9" w:rsidRDefault="004121ED" w:rsidP="00B140C9">
            <w:pPr>
              <w:pStyle w:val="TableHeadingText"/>
            </w:pPr>
            <w:r w:rsidRPr="00B140C9">
              <w:t>Eligibility</w:t>
            </w:r>
          </w:p>
        </w:tc>
        <w:tc>
          <w:tcPr>
            <w:tcW w:w="6948" w:type="dxa"/>
            <w:tcBorders>
              <w:top w:val="nil"/>
            </w:tcBorders>
            <w:shd w:val="clear" w:color="auto" w:fill="auto"/>
            <w:vAlign w:val="bottom"/>
          </w:tcPr>
          <w:p w14:paraId="6A7E12C3" w14:textId="77777777" w:rsidR="004121ED" w:rsidRPr="00B140C9" w:rsidRDefault="004121ED" w:rsidP="00B140C9">
            <w:pPr>
              <w:pStyle w:val="TableHeadingText"/>
              <w:rPr>
                <w:color w:val="002C77" w:themeColor="accent1"/>
              </w:rPr>
            </w:pPr>
            <w:r w:rsidRPr="00B140C9">
              <w:t xml:space="preserve">Criteria </w:t>
            </w:r>
          </w:p>
        </w:tc>
      </w:tr>
      <w:tr w:rsidR="004121ED" w:rsidRPr="00B140C9" w14:paraId="7A984A67" w14:textId="77777777" w:rsidTr="0A974F12">
        <w:tc>
          <w:tcPr>
            <w:tcW w:w="2657" w:type="dxa"/>
            <w:tcBorders>
              <w:top w:val="single" w:sz="4" w:space="0" w:color="000000" w:themeColor="text2"/>
              <w:bottom w:val="single" w:sz="4" w:space="0" w:color="000000" w:themeColor="text2"/>
            </w:tcBorders>
            <w:shd w:val="clear" w:color="auto" w:fill="C9E8D3" w:themeFill="accent5" w:themeFillTint="33"/>
          </w:tcPr>
          <w:p w14:paraId="593E8FE7" w14:textId="77777777" w:rsidR="004121ED" w:rsidRPr="00B140C9" w:rsidRDefault="004121ED" w:rsidP="00DC306F">
            <w:pPr>
              <w:pStyle w:val="TableText"/>
            </w:pPr>
            <w:r w:rsidRPr="00B140C9">
              <w:t>EU Taxonomy consistent</w:t>
            </w:r>
          </w:p>
        </w:tc>
        <w:tc>
          <w:tcPr>
            <w:tcW w:w="6948" w:type="dxa"/>
            <w:shd w:val="clear" w:color="auto" w:fill="C9E8D3" w:themeFill="accent5" w:themeFillTint="33"/>
          </w:tcPr>
          <w:p w14:paraId="5023819C" w14:textId="77777777" w:rsidR="004121ED" w:rsidRPr="00B140C9" w:rsidRDefault="004121ED" w:rsidP="00B140C9">
            <w:pPr>
              <w:pStyle w:val="TableText"/>
            </w:pPr>
            <w:hyperlink w:anchor="FAOdefinitionofforest">
              <w:r w:rsidRPr="00B140C9">
                <w:rPr>
                  <w:highlight w:val="cyan"/>
                </w:rPr>
                <w:t>Forest</w:t>
              </w:r>
            </w:hyperlink>
            <w:r w:rsidRPr="00B140C9">
              <w:t xml:space="preserve"> management activities complies with </w:t>
            </w:r>
            <w:r w:rsidRPr="00B140C9">
              <w:rPr>
                <w:b/>
                <w:bCs/>
                <w:u w:val="single"/>
              </w:rPr>
              <w:t>all</w:t>
            </w:r>
            <w:r w:rsidRPr="00B140C9">
              <w:t xml:space="preserve"> of the following criteria</w:t>
            </w:r>
            <w:r w:rsidR="4B91088F" w:rsidRPr="00B140C9">
              <w:t xml:space="preserve"> </w:t>
            </w:r>
            <w:r w:rsidR="4B91088F" w:rsidRPr="00B140C9">
              <w:rPr>
                <w:b/>
                <w:bCs/>
                <w:color w:val="002C77" w:themeColor="accent1"/>
              </w:rPr>
              <w:t>[LTO]</w:t>
            </w:r>
            <w:r w:rsidRPr="00B140C9">
              <w:t>:</w:t>
            </w:r>
          </w:p>
          <w:p w14:paraId="7D302A2A" w14:textId="77777777" w:rsidR="004121ED" w:rsidRPr="00B140C9" w:rsidRDefault="004121ED" w:rsidP="00A46517">
            <w:pPr>
              <w:pStyle w:val="TableNumbered1"/>
              <w:numPr>
                <w:ilvl w:val="0"/>
                <w:numId w:val="203"/>
              </w:numPr>
            </w:pPr>
            <w:r w:rsidRPr="00B140C9">
              <w:t>Occur in an area covered by a 10+ year afforestation plan (or equivalent document) covering:</w:t>
            </w:r>
          </w:p>
          <w:p w14:paraId="3BCE8E0F" w14:textId="77777777" w:rsidR="004121ED" w:rsidRPr="00B140C9" w:rsidRDefault="004121ED" w:rsidP="00B140C9">
            <w:pPr>
              <w:pStyle w:val="TableNumbered2"/>
            </w:pPr>
            <w:r w:rsidRPr="00B140C9">
              <w:t>Description of the area according to its gazetting in the land registry</w:t>
            </w:r>
          </w:p>
          <w:p w14:paraId="7E2CB893" w14:textId="77777777" w:rsidR="004121ED" w:rsidRPr="00B140C9" w:rsidRDefault="004121ED" w:rsidP="00B140C9">
            <w:pPr>
              <w:pStyle w:val="TableNumbered2"/>
            </w:pPr>
            <w:r w:rsidRPr="00B140C9">
              <w:t>Site preparation and its impacts on pre-existing carbon stocks, including soils and above-ground biomass</w:t>
            </w:r>
          </w:p>
          <w:p w14:paraId="14B1EB85" w14:textId="77777777" w:rsidR="004121ED" w:rsidRPr="00B140C9" w:rsidRDefault="004121ED" w:rsidP="00B140C9">
            <w:pPr>
              <w:pStyle w:val="TableNumbered2"/>
            </w:pPr>
            <w:r w:rsidRPr="00B140C9">
              <w:t>Management goals, including major constraints and strategies and activities and protection measures planned to reach goals</w:t>
            </w:r>
          </w:p>
          <w:p w14:paraId="08A51A92" w14:textId="77777777" w:rsidR="004121ED" w:rsidRPr="00B140C9" w:rsidRDefault="004121ED" w:rsidP="00B140C9">
            <w:pPr>
              <w:pStyle w:val="TableNumbered2"/>
            </w:pPr>
            <w:r w:rsidRPr="00B140C9">
              <w:t>Definition of the forest habitat context (including forest tree species)</w:t>
            </w:r>
          </w:p>
          <w:p w14:paraId="40F910EE" w14:textId="77777777" w:rsidR="004121ED" w:rsidRPr="00B140C9" w:rsidRDefault="004121ED" w:rsidP="00B140C9">
            <w:pPr>
              <w:pStyle w:val="TableNumbered2"/>
            </w:pPr>
            <w:r w:rsidRPr="00B140C9">
              <w:t>Infrastructure and access (inc. compartments, roads, other public access, physical features including waterways)</w:t>
            </w:r>
          </w:p>
          <w:p w14:paraId="2E0B55A6" w14:textId="77777777" w:rsidR="004121ED" w:rsidRPr="00B140C9" w:rsidRDefault="004121ED" w:rsidP="00B140C9">
            <w:pPr>
              <w:pStyle w:val="TableNumbered2"/>
            </w:pPr>
            <w:r w:rsidRPr="00B140C9">
              <w:t>Consideration of societal issues (including preservation of landscape)</w:t>
            </w:r>
          </w:p>
          <w:p w14:paraId="03E19D52" w14:textId="77777777" w:rsidR="004121ED" w:rsidRPr="00B140C9" w:rsidRDefault="004121ED" w:rsidP="00B140C9">
            <w:pPr>
              <w:pStyle w:val="TableNumbered2"/>
            </w:pPr>
            <w:r w:rsidRPr="00B140C9">
              <w:t>Assessment of forest related risks (e.g. fires, pests and diseases outbreaks)</w:t>
            </w:r>
          </w:p>
          <w:p w14:paraId="015D085E" w14:textId="77777777" w:rsidR="004121ED" w:rsidRPr="00B140C9" w:rsidRDefault="004121ED" w:rsidP="00B140C9">
            <w:pPr>
              <w:pStyle w:val="TableNumbered1"/>
            </w:pPr>
            <w:r w:rsidRPr="00B140C9">
              <w:t>The forest management plan (or equivalent document) must be continuously updated and monitored</w:t>
            </w:r>
          </w:p>
          <w:p w14:paraId="6916ACC0" w14:textId="3EFF19C6" w:rsidR="004121ED" w:rsidRPr="00B140C9" w:rsidRDefault="004121ED" w:rsidP="00B140C9">
            <w:pPr>
              <w:pStyle w:val="TableNumbered1"/>
            </w:pPr>
            <w:r w:rsidRPr="00B140C9">
              <w:t xml:space="preserve">The sustainability of the forest management systems is ensured by </w:t>
            </w:r>
            <w:del w:id="4577" w:author="Cisneros Morales Diana Karen" w:date="2024-05-30T11:44:00Z">
              <w:r w:rsidRPr="00B140C9" w:rsidDel="00600444">
                <w:delText>either</w:delText>
              </w:r>
            </w:del>
            <w:ins w:id="4578" w:author="Cisneros Morales Diana Karen" w:date="2024-05-30T11:44:00Z">
              <w:r w:rsidR="00600444">
                <w:t>any</w:t>
              </w:r>
            </w:ins>
            <w:r w:rsidRPr="00B140C9">
              <w:t>:</w:t>
            </w:r>
          </w:p>
          <w:p w14:paraId="25EE4135" w14:textId="77777777" w:rsidR="004121ED" w:rsidRPr="00B140C9" w:rsidRDefault="004121ED" w:rsidP="00B140C9">
            <w:pPr>
              <w:pStyle w:val="TableNumbered2"/>
            </w:pPr>
            <w:r w:rsidRPr="00B140C9">
              <w:t>The forest management matches the applicable national definition of sustainable forest management</w:t>
            </w:r>
          </w:p>
          <w:p w14:paraId="40484C12" w14:textId="77777777" w:rsidR="004121ED" w:rsidRPr="00B140C9" w:rsidRDefault="004121ED" w:rsidP="00B140C9">
            <w:pPr>
              <w:pStyle w:val="TableNumbered2"/>
            </w:pPr>
            <w:r w:rsidRPr="00B140C9">
              <w:t xml:space="preserve">The activity follows the </w:t>
            </w:r>
            <w:hyperlink w:anchor="MarketcertificatesforPanEuropeanGuideli" w:history="1">
              <w:r w:rsidRPr="00B140C9">
                <w:rPr>
                  <w:rFonts w:cstheme="minorHAnsi"/>
                  <w:highlight w:val="cyan"/>
                </w:rPr>
                <w:t>"Pan-European Operational Level Guidelines for Sustainable Forest Management"</w:t>
              </w:r>
            </w:hyperlink>
            <w:r w:rsidRPr="00B140C9">
              <w:t xml:space="preserve"> </w:t>
            </w:r>
          </w:p>
          <w:p w14:paraId="309B22C2" w14:textId="77777777" w:rsidR="004121ED" w:rsidRPr="00B140C9" w:rsidRDefault="004121ED" w:rsidP="00B140C9">
            <w:pPr>
              <w:pStyle w:val="TableNumbered2"/>
            </w:pPr>
            <w:r w:rsidRPr="00B140C9">
              <w:t>The activity minimizes the risk of unsustainable production, by ensuring management systems are in place to guarantee:</w:t>
            </w:r>
          </w:p>
          <w:p w14:paraId="4A914C9C" w14:textId="77777777" w:rsidR="004121ED" w:rsidRPr="00B140C9" w:rsidRDefault="004121ED" w:rsidP="00B140C9">
            <w:pPr>
              <w:pStyle w:val="TableNumbered3"/>
            </w:pPr>
            <w:r w:rsidRPr="00B140C9">
              <w:t>The legality of the harvesting operations</w:t>
            </w:r>
          </w:p>
          <w:p w14:paraId="4334D83C" w14:textId="77777777" w:rsidR="004121ED" w:rsidRPr="00B140C9" w:rsidRDefault="004121ED" w:rsidP="00B140C9">
            <w:pPr>
              <w:pStyle w:val="TableNumbered3"/>
            </w:pPr>
            <w:r w:rsidRPr="00B140C9">
              <w:t>Forest regeneration of harvested areas</w:t>
            </w:r>
          </w:p>
          <w:p w14:paraId="5D584E49" w14:textId="77777777" w:rsidR="004121ED" w:rsidRPr="00B140C9" w:rsidRDefault="004121ED" w:rsidP="00B140C9">
            <w:pPr>
              <w:pStyle w:val="TableNumbered3"/>
            </w:pPr>
            <w:r w:rsidRPr="00B140C9">
              <w:t>Protection of areas designated for nature protection purposes; examples of non-eligible land include protected areas, natural reserves, land certified by IUCN RLE, Natura 2000</w:t>
            </w:r>
          </w:p>
          <w:p w14:paraId="1FC03438" w14:textId="77777777" w:rsidR="004121ED" w:rsidRPr="00B140C9" w:rsidRDefault="004121ED" w:rsidP="00B140C9">
            <w:pPr>
              <w:pStyle w:val="TableNumbered3"/>
            </w:pPr>
            <w:r w:rsidRPr="00B140C9">
              <w:t>Carbon stocks and sinks levels in the forest are maintained</w:t>
            </w:r>
          </w:p>
          <w:p w14:paraId="2B9FF8D3" w14:textId="77777777" w:rsidR="004121ED" w:rsidRPr="00B140C9" w:rsidRDefault="004121ED" w:rsidP="00B140C9">
            <w:pPr>
              <w:pStyle w:val="TableNumbered1"/>
            </w:pPr>
            <w:r w:rsidRPr="00B140C9">
              <w:t>Management systems are subject to due diligence</w:t>
            </w:r>
          </w:p>
          <w:p w14:paraId="33197E23" w14:textId="77777777" w:rsidR="004121ED" w:rsidRPr="00B140C9" w:rsidRDefault="004121ED" w:rsidP="00B140C9">
            <w:pPr>
              <w:pStyle w:val="TableNumbered1"/>
            </w:pPr>
            <w:r w:rsidRPr="00B140C9">
              <w:t xml:space="preserve">The activity does not involve the degradation of land with high carbon stock, including </w:t>
            </w:r>
            <w:hyperlink w:anchor="Highbiodiversityvalueland" w:history="1">
              <w:r w:rsidRPr="00B140C9">
                <w:rPr>
                  <w:rFonts w:cstheme="minorHAnsi"/>
                  <w:highlight w:val="cyan"/>
                </w:rPr>
                <w:t>high biodiversity value</w:t>
              </w:r>
            </w:hyperlink>
            <w:r w:rsidRPr="00B140C9">
              <w:t xml:space="preserve"> land, peat lands and wetlands; examples of non-eligible land include protected areas, natural reserves, land certified by IUCN RLE, Natura 2000</w:t>
            </w:r>
          </w:p>
          <w:p w14:paraId="7408C321" w14:textId="77777777" w:rsidR="004121ED" w:rsidRPr="00B140C9" w:rsidRDefault="004121ED" w:rsidP="00B140C9">
            <w:pPr>
              <w:pStyle w:val="TableNumbered1"/>
            </w:pPr>
            <w:r w:rsidRPr="00B140C9">
              <w:t>Forest holdings over 13 ha are required to conduct a climate benefit analysis for all carbon pools impacted by the activity (including above-ground biomass, below-ground biomass, deadwood, litter and soil), that complies with all of the following:</w:t>
            </w:r>
          </w:p>
          <w:p w14:paraId="0F32AE98" w14:textId="77777777" w:rsidR="004121ED" w:rsidRPr="00B140C9" w:rsidRDefault="29A25334" w:rsidP="00B140C9">
            <w:pPr>
              <w:pStyle w:val="TableNumbered2"/>
            </w:pPr>
            <w:r w:rsidRPr="00B140C9">
              <w:t>The 30-year</w:t>
            </w:r>
            <w:r w:rsidR="004121ED" w:rsidRPr="00B140C9">
              <w:rPr>
                <w:vertAlign w:val="superscript"/>
              </w:rPr>
              <w:footnoteReference w:id="185"/>
            </w:r>
            <w:r w:rsidRPr="00B140C9">
              <w:t xml:space="preserve"> net balance of GHG emissions and removals generated by the activity is lower than a baseline, corresponding to the business-as-usual practices that would have occurred on the involved area in the absence of the activity</w:t>
            </w:r>
          </w:p>
          <w:p w14:paraId="2660BC63" w14:textId="77777777" w:rsidR="004121ED" w:rsidRPr="00B140C9" w:rsidRDefault="004121ED" w:rsidP="00B140C9">
            <w:pPr>
              <w:pStyle w:val="TableNumbered2"/>
            </w:pPr>
            <w:r w:rsidRPr="00B140C9">
              <w:t>The analysis is consistent with the latest IPCC Guidelines for National Greenhouse Gas Inventories and relies on the most conservative assumptions for calculations</w:t>
            </w:r>
          </w:p>
          <w:p w14:paraId="6827DA29" w14:textId="77777777" w:rsidR="004121ED" w:rsidRPr="00B140C9" w:rsidRDefault="004121ED" w:rsidP="00B140C9">
            <w:pPr>
              <w:pStyle w:val="TableNumbered2"/>
            </w:pPr>
            <w:r w:rsidRPr="00B140C9">
              <w:t>Includes appropriate considerations about the risks of non-permanence and reversals of carbon sequestration, the risk of saturation and the risk of leakage</w:t>
            </w:r>
          </w:p>
          <w:p w14:paraId="5BE93993" w14:textId="77777777" w:rsidR="004121ED" w:rsidRPr="00B140C9" w:rsidRDefault="004121ED" w:rsidP="00B140C9">
            <w:pPr>
              <w:pStyle w:val="TableNumbered2"/>
            </w:pPr>
            <w:r w:rsidRPr="00B140C9">
              <w:t>The business as-usual practices, including harvesting practices, are ones of the following:</w:t>
            </w:r>
          </w:p>
          <w:p w14:paraId="1D529EB6" w14:textId="77777777" w:rsidR="004121ED" w:rsidRPr="00B140C9" w:rsidRDefault="004121ED" w:rsidP="00B140C9">
            <w:pPr>
              <w:pStyle w:val="TableNumbered3"/>
            </w:pPr>
            <w:r w:rsidRPr="00B140C9">
              <w:lastRenderedPageBreak/>
              <w:t>Management practices documented in the latest version of the forest management plan or equivalent instrument before the start of the activity</w:t>
            </w:r>
          </w:p>
          <w:p w14:paraId="059F6B96" w14:textId="77777777" w:rsidR="004121ED" w:rsidRPr="00B140C9" w:rsidRDefault="004121ED" w:rsidP="00B140C9">
            <w:pPr>
              <w:pStyle w:val="TableNumbered3"/>
            </w:pPr>
            <w:r w:rsidRPr="00B140C9">
              <w:t>If any, management practices prior to the start of the activity</w:t>
            </w:r>
          </w:p>
          <w:p w14:paraId="4FEF0733" w14:textId="77777777" w:rsidR="004121ED" w:rsidRPr="00B140C9" w:rsidRDefault="004121ED" w:rsidP="00B140C9">
            <w:pPr>
              <w:pStyle w:val="TableNumbered3"/>
            </w:pPr>
            <w:r w:rsidRPr="00B140C9">
              <w:t xml:space="preserve">The practices corresponding to management systems ensuring that carbon stocks and sinks levels </w:t>
            </w:r>
          </w:p>
          <w:p w14:paraId="1FF401BA" w14:textId="77777777" w:rsidR="004121ED" w:rsidRPr="00B140C9" w:rsidRDefault="004121ED" w:rsidP="00B140C9">
            <w:pPr>
              <w:pStyle w:val="TableNumbered2"/>
            </w:pPr>
            <w:r w:rsidRPr="00B140C9">
              <w:t>The resolution of the analysis is proportionate to the size of the area concerned and values specific to the area concerned are used</w:t>
            </w:r>
          </w:p>
          <w:p w14:paraId="6EF2FA02" w14:textId="77777777" w:rsidR="004121ED" w:rsidRPr="00B140C9" w:rsidRDefault="004121ED" w:rsidP="00B140C9">
            <w:pPr>
              <w:pStyle w:val="TableNumbered2"/>
            </w:pPr>
            <w:r w:rsidRPr="00B140C9">
              <w:t>Emissions and removals that occur due to natural disturbances, such as pests and diseases infestations, forest fires, wind, storm damages, that impact the area and cause underperformance do not result in non-compliance</w:t>
            </w:r>
          </w:p>
          <w:p w14:paraId="7A6E1CD4" w14:textId="77777777" w:rsidR="004121ED" w:rsidRPr="00B140C9" w:rsidRDefault="29A25334" w:rsidP="00B140C9">
            <w:pPr>
              <w:pStyle w:val="TableNumbered1"/>
            </w:pPr>
            <w:r w:rsidRPr="00B140C9">
              <w:t>Within two years after the beginning of the activity and every 10 years thereafter, the compliance of the activity with the substantial contribution to climate change mitigation criteria and the DNSH criteria</w:t>
            </w:r>
            <w:r w:rsidR="004121ED" w:rsidRPr="00B140C9">
              <w:rPr>
                <w:vertAlign w:val="superscript"/>
              </w:rPr>
              <w:footnoteReference w:id="186"/>
            </w:r>
            <w:r w:rsidRPr="00B140C9">
              <w:t xml:space="preserve"> are verified by either of the following:</w:t>
            </w:r>
          </w:p>
          <w:p w14:paraId="6D54E5D4" w14:textId="77777777" w:rsidR="004121ED" w:rsidRPr="00B140C9" w:rsidRDefault="004121ED" w:rsidP="00B140C9">
            <w:pPr>
              <w:pStyle w:val="TableNumbered2"/>
            </w:pPr>
            <w:r w:rsidRPr="00B140C9">
              <w:t>The relevant national competent authorities</w:t>
            </w:r>
          </w:p>
          <w:p w14:paraId="6D01D6BF" w14:textId="77777777" w:rsidR="004121ED" w:rsidRPr="00B140C9" w:rsidRDefault="004121ED" w:rsidP="00B140C9">
            <w:pPr>
              <w:pStyle w:val="TableNumbered2"/>
            </w:pPr>
            <w:r w:rsidRPr="00B140C9">
              <w:t>An independent third-party certifier, at the request of national authorities or the operator of the activity</w:t>
            </w:r>
          </w:p>
        </w:tc>
      </w:tr>
      <w:tr w:rsidR="004121ED" w:rsidRPr="00B140C9" w14:paraId="5F72C86C" w14:textId="77777777" w:rsidTr="0A974F12">
        <w:tc>
          <w:tcPr>
            <w:tcW w:w="2657" w:type="dxa"/>
            <w:tcBorders>
              <w:top w:val="single" w:sz="4" w:space="0" w:color="000000" w:themeColor="text2"/>
            </w:tcBorders>
            <w:shd w:val="clear" w:color="auto" w:fill="auto"/>
          </w:tcPr>
          <w:p w14:paraId="3F6B5CB6" w14:textId="77777777" w:rsidR="004121ED" w:rsidRPr="00B140C9" w:rsidRDefault="004121ED" w:rsidP="00DC306F">
            <w:pPr>
              <w:pStyle w:val="TableText"/>
            </w:pPr>
            <w:r w:rsidRPr="00B140C9">
              <w:lastRenderedPageBreak/>
              <w:t>Santander-specific</w:t>
            </w:r>
          </w:p>
        </w:tc>
        <w:tc>
          <w:tcPr>
            <w:tcW w:w="6948" w:type="dxa"/>
          </w:tcPr>
          <w:p w14:paraId="14D07F5F" w14:textId="77777777" w:rsidR="004121ED" w:rsidRPr="00B140C9" w:rsidRDefault="004121ED" w:rsidP="00B140C9">
            <w:pPr>
              <w:pStyle w:val="TableText"/>
            </w:pPr>
            <w:r w:rsidRPr="00B140C9">
              <w:t>The activity complies with</w:t>
            </w:r>
            <w:r w:rsidR="00A05D65">
              <w:t xml:space="preserve"> at least</w:t>
            </w:r>
            <w:r w:rsidRPr="00B140C9">
              <w:t xml:space="preserve"> </w:t>
            </w:r>
            <w:r w:rsidR="00815F38">
              <w:rPr>
                <w:b/>
                <w:bCs/>
                <w:u w:val="single"/>
              </w:rPr>
              <w:t>one</w:t>
            </w:r>
            <w:r w:rsidRPr="00B140C9">
              <w:t xml:space="preserve"> of the following criteria:</w:t>
            </w:r>
          </w:p>
          <w:p w14:paraId="1DB31D68" w14:textId="77777777" w:rsidR="004121ED" w:rsidRPr="00B140C9" w:rsidRDefault="004121ED" w:rsidP="00A46517">
            <w:pPr>
              <w:pStyle w:val="TableNumbered1"/>
              <w:numPr>
                <w:ilvl w:val="0"/>
                <w:numId w:val="204"/>
              </w:numPr>
            </w:pPr>
            <w:r w:rsidRPr="00B140C9">
              <w:t>Restoration of native and high conservation value forests</w:t>
            </w:r>
          </w:p>
          <w:p w14:paraId="7B7BD39A" w14:textId="77777777" w:rsidR="004121ED" w:rsidRPr="00B140C9" w:rsidRDefault="004121ED" w:rsidP="00B140C9">
            <w:pPr>
              <w:pStyle w:val="TableNumbered1"/>
            </w:pPr>
            <w:r w:rsidRPr="00B140C9">
              <w:t>Preservation of biodiverse land or valuable natural habitats</w:t>
            </w:r>
          </w:p>
          <w:p w14:paraId="5871BD52" w14:textId="77777777" w:rsidR="004121ED" w:rsidRPr="00B140C9" w:rsidRDefault="004121ED" w:rsidP="00B140C9">
            <w:pPr>
              <w:pStyle w:val="TableNumbered1"/>
            </w:pPr>
            <w:r w:rsidRPr="00B140C9">
              <w:t>Preservation or restoration of biodiversity in urban areas such as parks and green rooftops</w:t>
            </w:r>
          </w:p>
          <w:p w14:paraId="1E78CEBA" w14:textId="77777777" w:rsidR="004121ED" w:rsidRPr="00B140C9" w:rsidRDefault="004121ED" w:rsidP="00B140C9">
            <w:pPr>
              <w:pStyle w:val="TableNumbered1"/>
            </w:pPr>
            <w:r w:rsidRPr="00B140C9">
              <w:t>Permanent conservation of land</w:t>
            </w:r>
          </w:p>
          <w:p w14:paraId="1B9F8A8B" w14:textId="77777777" w:rsidR="004121ED" w:rsidRPr="00B140C9" w:rsidRDefault="004121ED" w:rsidP="00B140C9">
            <w:pPr>
              <w:pStyle w:val="TableNumbered1"/>
            </w:pPr>
            <w:r w:rsidRPr="00B140C9">
              <w:t>Soil remediation or remediating contaminated soil /land (not caused by the client/borrower, or when the cause of contamination has been eliminated)</w:t>
            </w:r>
          </w:p>
          <w:p w14:paraId="77E3BB07" w14:textId="77777777" w:rsidR="004121ED" w:rsidRDefault="004121ED" w:rsidP="00B140C9">
            <w:pPr>
              <w:pStyle w:val="TableNumbered1"/>
              <w:rPr>
                <w:ins w:id="4579" w:author="Martinez De Hurtado Yela Fermin" w:date="2025-01-02T17:12:00Z" w16du:dateUtc="2025-01-02T16:12:00Z"/>
              </w:rPr>
            </w:pPr>
            <w:r w:rsidRPr="00B140C9">
              <w:t>Eco-schemes P5 (Establishment of biodiversity areas), Spontaneous or sown vegetation cover (P6), and Inert Cover (P7) where the entire project area receives funding</w:t>
            </w:r>
          </w:p>
          <w:p w14:paraId="5292A939" w14:textId="2F2D6B41" w:rsidR="00FD6611" w:rsidRPr="00B140C9" w:rsidRDefault="00FD6611" w:rsidP="00B140C9">
            <w:pPr>
              <w:pStyle w:val="TableNumbered1"/>
            </w:pPr>
            <w:ins w:id="4580" w:author="Martinez De Hurtado Yela Fermin" w:date="2025-01-02T17:12:00Z" w16du:dateUtc="2025-01-02T16:12:00Z">
              <w:r w:rsidRPr="00FD6611">
                <w:t>Gestão Florestal Sustentável (Sustainable Forest Management)</w:t>
              </w:r>
              <w:r>
                <w:t xml:space="preserve"> Certificate (</w:t>
              </w:r>
              <w:r w:rsidRPr="00FD6611">
                <w:t>Portugese spinoff of PEFC</w:t>
              </w:r>
              <w:r>
                <w:t>)</w:t>
              </w:r>
            </w:ins>
          </w:p>
        </w:tc>
      </w:tr>
    </w:tbl>
    <w:p w14:paraId="517FB378" w14:textId="77777777" w:rsidR="004121ED" w:rsidRPr="004121ED" w:rsidRDefault="004121ED" w:rsidP="00F94BA4">
      <w:pPr>
        <w:pStyle w:val="BodyTextNoSpacing"/>
      </w:pPr>
    </w:p>
    <w:p w14:paraId="2B14F370" w14:textId="77777777" w:rsidR="00F94BA4" w:rsidRPr="00F94BA4" w:rsidRDefault="00F94BA4" w:rsidP="00F94BA4">
      <w:pPr>
        <w:pStyle w:val="BodyTextNoSpacing"/>
      </w:pPr>
      <w:bookmarkStart w:id="4581" w:name="_Toc152843981"/>
      <w:r>
        <w:rPr>
          <w:lang w:val="en-GB"/>
        </w:rPr>
        <w:br w:type="page"/>
      </w:r>
    </w:p>
    <w:p w14:paraId="5DCBD84B" w14:textId="77777777" w:rsidR="004121ED" w:rsidRPr="004121ED" w:rsidRDefault="004121ED" w:rsidP="005415BD">
      <w:pPr>
        <w:pStyle w:val="HeadingA3"/>
        <w:rPr>
          <w:lang w:val="en-GB"/>
        </w:rPr>
      </w:pPr>
      <w:bookmarkStart w:id="4582" w:name="_Toc153408848"/>
      <w:bookmarkStart w:id="4583" w:name="_Toc186795207"/>
      <w:r w:rsidRPr="6862EE71">
        <w:rPr>
          <w:lang w:val="en-GB"/>
        </w:rPr>
        <w:lastRenderedPageBreak/>
        <w:t>Conservation forestry</w:t>
      </w:r>
      <w:bookmarkEnd w:id="4581"/>
      <w:bookmarkEnd w:id="4582"/>
      <w:bookmarkEnd w:id="4583"/>
    </w:p>
    <w:p w14:paraId="70358F75" w14:textId="77777777" w:rsidR="004121ED" w:rsidRPr="004121ED" w:rsidRDefault="004121ED" w:rsidP="002A651D">
      <w:pPr>
        <w:pStyle w:val="Boldunderline"/>
      </w:pPr>
      <w:r w:rsidRPr="004121ED">
        <w:t>Activity description</w:t>
      </w:r>
    </w:p>
    <w:p w14:paraId="51CD7004" w14:textId="77777777" w:rsidR="004121ED" w:rsidRPr="004121ED" w:rsidRDefault="004121ED" w:rsidP="00265B75">
      <w:pPr>
        <w:pStyle w:val="Textoindependiente"/>
      </w:pPr>
      <w:r w:rsidRPr="004121ED">
        <w:t>Forest management activities with the objective of preserving one or more habitats or species.</w:t>
      </w:r>
    </w:p>
    <w:p w14:paraId="514F34AD" w14:textId="77777777" w:rsidR="004121ED" w:rsidRPr="004121ED" w:rsidRDefault="004121ED" w:rsidP="00265B75">
      <w:pPr>
        <w:pStyle w:val="BodyTextNoSpacing"/>
      </w:pPr>
    </w:p>
    <w:tbl>
      <w:tblPr>
        <w:tblStyle w:val="OWTable"/>
        <w:tblW w:w="5000" w:type="pct"/>
        <w:tblLayout w:type="fixed"/>
        <w:tblLook w:val="0400" w:firstRow="0" w:lastRow="0" w:firstColumn="0" w:lastColumn="0" w:noHBand="0" w:noVBand="1"/>
      </w:tblPr>
      <w:tblGrid>
        <w:gridCol w:w="2657"/>
        <w:gridCol w:w="6948"/>
      </w:tblGrid>
      <w:tr w:rsidR="004121ED" w:rsidRPr="00265B75" w14:paraId="5845331B" w14:textId="77777777" w:rsidTr="0A974F12">
        <w:trPr>
          <w:tblHeader/>
        </w:trPr>
        <w:tc>
          <w:tcPr>
            <w:tcW w:w="2657" w:type="dxa"/>
            <w:tcBorders>
              <w:top w:val="nil"/>
              <w:bottom w:val="single" w:sz="4" w:space="0" w:color="000000" w:themeColor="text2"/>
            </w:tcBorders>
            <w:shd w:val="clear" w:color="auto" w:fill="auto"/>
            <w:vAlign w:val="bottom"/>
          </w:tcPr>
          <w:p w14:paraId="66A4A7EA" w14:textId="77777777" w:rsidR="004121ED" w:rsidRPr="00265B75" w:rsidRDefault="004121ED" w:rsidP="00265B75">
            <w:pPr>
              <w:pStyle w:val="TableHeadingText"/>
            </w:pPr>
            <w:r w:rsidRPr="00265B75">
              <w:t>Eligibility</w:t>
            </w:r>
          </w:p>
        </w:tc>
        <w:tc>
          <w:tcPr>
            <w:tcW w:w="6948" w:type="dxa"/>
            <w:tcBorders>
              <w:top w:val="nil"/>
            </w:tcBorders>
            <w:shd w:val="clear" w:color="auto" w:fill="auto"/>
            <w:vAlign w:val="bottom"/>
          </w:tcPr>
          <w:p w14:paraId="55CA9865" w14:textId="77777777" w:rsidR="004121ED" w:rsidRPr="00265B75" w:rsidRDefault="004121ED" w:rsidP="00265B75">
            <w:pPr>
              <w:pStyle w:val="TableHeadingText"/>
              <w:rPr>
                <w:color w:val="002C77" w:themeColor="accent1"/>
              </w:rPr>
            </w:pPr>
            <w:r w:rsidRPr="00265B75">
              <w:t xml:space="preserve">Criteria </w:t>
            </w:r>
          </w:p>
        </w:tc>
      </w:tr>
      <w:tr w:rsidR="004121ED" w:rsidRPr="00265B75" w14:paraId="61848BF3" w14:textId="77777777" w:rsidTr="0A974F12">
        <w:tc>
          <w:tcPr>
            <w:tcW w:w="2657" w:type="dxa"/>
            <w:tcBorders>
              <w:top w:val="single" w:sz="4" w:space="0" w:color="000000" w:themeColor="text2"/>
              <w:bottom w:val="single" w:sz="4" w:space="0" w:color="000000" w:themeColor="text2"/>
            </w:tcBorders>
            <w:shd w:val="clear" w:color="auto" w:fill="C9E8D3" w:themeFill="accent5" w:themeFillTint="33"/>
          </w:tcPr>
          <w:p w14:paraId="71C67988" w14:textId="77777777" w:rsidR="004121ED" w:rsidRPr="00265B75" w:rsidRDefault="004121ED" w:rsidP="00DC306F">
            <w:pPr>
              <w:pStyle w:val="TableText"/>
            </w:pPr>
            <w:r w:rsidRPr="00265B75">
              <w:t>EU Taxonomy consistent</w:t>
            </w:r>
          </w:p>
        </w:tc>
        <w:tc>
          <w:tcPr>
            <w:tcW w:w="6948" w:type="dxa"/>
            <w:shd w:val="clear" w:color="auto" w:fill="C9E8D3" w:themeFill="accent5" w:themeFillTint="33"/>
          </w:tcPr>
          <w:p w14:paraId="663157BB" w14:textId="77777777" w:rsidR="004121ED" w:rsidRPr="00265B75" w:rsidRDefault="004121ED" w:rsidP="00265B75">
            <w:pPr>
              <w:pStyle w:val="TableText"/>
            </w:pPr>
            <w:r w:rsidRPr="00265B75">
              <w:t xml:space="preserve">Conservation forestry activities complies  with </w:t>
            </w:r>
            <w:r w:rsidRPr="00265B75">
              <w:rPr>
                <w:b/>
                <w:bCs/>
                <w:u w:val="single"/>
              </w:rPr>
              <w:t>all</w:t>
            </w:r>
            <w:r w:rsidRPr="00265B75">
              <w:t xml:space="preserve"> of the following criteria</w:t>
            </w:r>
            <w:r w:rsidR="6ADB6CFC" w:rsidRPr="00265B75">
              <w:t xml:space="preserve"> </w:t>
            </w:r>
            <w:r w:rsidR="6ADB6CFC" w:rsidRPr="00265B75">
              <w:rPr>
                <w:b/>
                <w:bCs/>
                <w:color w:val="002C77" w:themeColor="accent1"/>
              </w:rPr>
              <w:t>[LTO]</w:t>
            </w:r>
            <w:r w:rsidRPr="00265B75">
              <w:t>:</w:t>
            </w:r>
          </w:p>
          <w:p w14:paraId="0DFF8E8F" w14:textId="77777777" w:rsidR="004121ED" w:rsidRPr="00265B75" w:rsidRDefault="004121ED" w:rsidP="00A46517">
            <w:pPr>
              <w:pStyle w:val="TableNumbered1"/>
              <w:numPr>
                <w:ilvl w:val="0"/>
                <w:numId w:val="205"/>
              </w:numPr>
            </w:pPr>
            <w:r w:rsidRPr="00265B75">
              <w:t>Occur in an area subject to a 10+ year forest  management plan  (or equivalent document) covering:</w:t>
            </w:r>
          </w:p>
          <w:p w14:paraId="200CAD76" w14:textId="77777777" w:rsidR="004121ED" w:rsidRPr="00265B75" w:rsidRDefault="004121ED" w:rsidP="00265B75">
            <w:pPr>
              <w:pStyle w:val="TableNumbered2"/>
            </w:pPr>
            <w:r w:rsidRPr="00265B75">
              <w:t>Description of the area according to its gazetting in the land registry</w:t>
            </w:r>
          </w:p>
          <w:p w14:paraId="21675379" w14:textId="77777777" w:rsidR="004121ED" w:rsidRPr="00265B75" w:rsidRDefault="004121ED" w:rsidP="00265B75">
            <w:pPr>
              <w:pStyle w:val="TableNumbered2"/>
            </w:pPr>
            <w:r w:rsidRPr="00265B75">
              <w:t>Site preparation and its impacts on pre-existing carbon stocks, including soils and above-ground biomass</w:t>
            </w:r>
          </w:p>
          <w:p w14:paraId="13FA0700" w14:textId="77777777" w:rsidR="004121ED" w:rsidRPr="00265B75" w:rsidRDefault="004121ED" w:rsidP="00265B75">
            <w:pPr>
              <w:pStyle w:val="TableNumbered2"/>
            </w:pPr>
            <w:r w:rsidRPr="00265B75">
              <w:t>Management goals, including major constraints and strategies and activities and protection measures planned to reach goals</w:t>
            </w:r>
          </w:p>
          <w:p w14:paraId="79EB4DC2" w14:textId="77777777" w:rsidR="004121ED" w:rsidRPr="00265B75" w:rsidRDefault="004121ED" w:rsidP="00265B75">
            <w:pPr>
              <w:pStyle w:val="TableNumbered2"/>
            </w:pPr>
            <w:r w:rsidRPr="00265B75">
              <w:t>Definition of the forest habitat context (including forest tree species)</w:t>
            </w:r>
          </w:p>
          <w:p w14:paraId="5313059C" w14:textId="77777777" w:rsidR="004121ED" w:rsidRPr="00265B75" w:rsidRDefault="004121ED" w:rsidP="00265B75">
            <w:pPr>
              <w:pStyle w:val="TableNumbered2"/>
            </w:pPr>
            <w:r w:rsidRPr="00265B75">
              <w:t>Infrastructure and access (inc. compartments, roads, other public access, physical features including waterways)</w:t>
            </w:r>
          </w:p>
          <w:p w14:paraId="1BCB0E83" w14:textId="77777777" w:rsidR="004121ED" w:rsidRPr="00265B75" w:rsidRDefault="004121ED" w:rsidP="00265B75">
            <w:pPr>
              <w:pStyle w:val="TableNumbered2"/>
            </w:pPr>
            <w:r w:rsidRPr="00265B75">
              <w:t>Consideration of societal issues (including preservation of landscape)</w:t>
            </w:r>
          </w:p>
          <w:p w14:paraId="57F86D16" w14:textId="77777777" w:rsidR="004121ED" w:rsidRPr="00265B75" w:rsidRDefault="004121ED" w:rsidP="00265B75">
            <w:pPr>
              <w:pStyle w:val="TableNumbered2"/>
            </w:pPr>
            <w:r w:rsidRPr="00265B75">
              <w:t>Assessment of forest related risks (e.g. fires, pests and diseases outbreaks)</w:t>
            </w:r>
          </w:p>
          <w:p w14:paraId="707DD95A" w14:textId="77777777" w:rsidR="004121ED" w:rsidRPr="00265B75" w:rsidRDefault="004121ED" w:rsidP="00265B75">
            <w:pPr>
              <w:pStyle w:val="TableNumbered2"/>
            </w:pPr>
            <w:r w:rsidRPr="00265B75">
              <w:t>Assessment of impact on food security</w:t>
            </w:r>
          </w:p>
          <w:p w14:paraId="27085545" w14:textId="77777777" w:rsidR="004121ED" w:rsidRPr="00265B75" w:rsidRDefault="004121ED" w:rsidP="00265B75">
            <w:pPr>
              <w:pStyle w:val="TableNumbered1"/>
            </w:pPr>
            <w:r w:rsidRPr="00265B75">
              <w:t>The afforestation plan (or equivalent document) must be continuously updated and monitored</w:t>
            </w:r>
          </w:p>
          <w:p w14:paraId="05BC1069" w14:textId="77777777" w:rsidR="004121ED" w:rsidRPr="00265B75" w:rsidRDefault="004121ED" w:rsidP="00265B75">
            <w:pPr>
              <w:pStyle w:val="TableNumbered1"/>
            </w:pPr>
            <w:r w:rsidRPr="00265B75">
              <w:t>The forest management plan or the equivalent instrument:</w:t>
            </w:r>
          </w:p>
          <w:p w14:paraId="1ACE458B" w14:textId="77777777" w:rsidR="004121ED" w:rsidRPr="00265B75" w:rsidRDefault="004121ED" w:rsidP="00265B75">
            <w:pPr>
              <w:pStyle w:val="TableNumbered2"/>
            </w:pPr>
            <w:r w:rsidRPr="00265B75">
              <w:t xml:space="preserve">Shows a primary designated management objective that consists in protection of soil and water, conservation of biodiversity or social services based on the </w:t>
            </w:r>
            <w:hyperlink w:anchor="FAOdefinitionofforest" w:history="1">
              <w:r w:rsidRPr="00265B75">
                <w:rPr>
                  <w:rFonts w:cstheme="minorHAnsi"/>
                  <w:highlight w:val="cyan"/>
                </w:rPr>
                <w:t>FAO definitions</w:t>
              </w:r>
            </w:hyperlink>
            <w:r w:rsidRPr="00265B75">
              <w:t xml:space="preserve"> </w:t>
            </w:r>
          </w:p>
          <w:p w14:paraId="764E9E37" w14:textId="77777777" w:rsidR="004121ED" w:rsidRPr="00265B75" w:rsidRDefault="004121ED" w:rsidP="00265B75">
            <w:pPr>
              <w:pStyle w:val="TableNumbered2"/>
            </w:pPr>
            <w:r w:rsidRPr="00265B75">
              <w:t>Promotes biodiversity-friendly practices that enhance forests’ natural processes</w:t>
            </w:r>
          </w:p>
          <w:p w14:paraId="41189114" w14:textId="77777777" w:rsidR="004121ED" w:rsidRPr="00265B75" w:rsidRDefault="004121ED" w:rsidP="00265B75">
            <w:pPr>
              <w:pStyle w:val="TableNumbered2"/>
            </w:pPr>
            <w:r w:rsidRPr="00265B75">
              <w:t>Includes an analysis of</w:t>
            </w:r>
          </w:p>
          <w:p w14:paraId="668271B9" w14:textId="77777777" w:rsidR="004121ED" w:rsidRPr="00265B75" w:rsidRDefault="004121ED" w:rsidP="00265B75">
            <w:pPr>
              <w:pStyle w:val="TableNumbered3"/>
            </w:pPr>
            <w:r w:rsidRPr="00265B75">
              <w:t>Impacts and pressures on habitat conservation and diversity of associated habitats</w:t>
            </w:r>
          </w:p>
          <w:p w14:paraId="3551AEA8" w14:textId="77777777" w:rsidR="004121ED" w:rsidRPr="00265B75" w:rsidRDefault="004121ED" w:rsidP="00265B75">
            <w:pPr>
              <w:pStyle w:val="TableNumbered3"/>
            </w:pPr>
            <w:r w:rsidRPr="00265B75">
              <w:t>Condition of harvesting minimizing soil impacts</w:t>
            </w:r>
          </w:p>
          <w:p w14:paraId="19A644D1" w14:textId="77777777" w:rsidR="004121ED" w:rsidRPr="00265B75" w:rsidRDefault="004121ED" w:rsidP="00265B75">
            <w:pPr>
              <w:pStyle w:val="TableNumbered3"/>
            </w:pPr>
            <w:r w:rsidRPr="00265B75">
              <w:t>Other activities that have an impact on conservation objectives, such as hunting and fishing, agricultural, pastoral and forestry activities, industrial, mining, and commercial activities</w:t>
            </w:r>
          </w:p>
          <w:p w14:paraId="1AAABAFA" w14:textId="77777777" w:rsidR="004121ED" w:rsidRPr="00265B75" w:rsidRDefault="004121ED" w:rsidP="00265B75">
            <w:pPr>
              <w:pStyle w:val="TableNumbered1"/>
            </w:pPr>
            <w:r w:rsidRPr="00265B75">
              <w:t xml:space="preserve">The activity does not involve the degradation of land with high carbon stock, including </w:t>
            </w:r>
            <w:hyperlink w:anchor="Highbiodiversityvalueland" w:history="1">
              <w:r w:rsidRPr="00265B75">
                <w:rPr>
                  <w:rFonts w:cstheme="minorHAnsi"/>
                  <w:highlight w:val="cyan"/>
                </w:rPr>
                <w:t>high biodiversity value</w:t>
              </w:r>
            </w:hyperlink>
            <w:r w:rsidRPr="00265B75">
              <w:t xml:space="preserve"> land, peat lands and wetlands and shall not derive </w:t>
            </w:r>
            <w:hyperlink w:anchor="Unsustainableproduction" w:history="1">
              <w:r w:rsidRPr="00265B75">
                <w:rPr>
                  <w:rFonts w:cstheme="minorHAnsi"/>
                  <w:highlight w:val="cyan"/>
                </w:rPr>
                <w:t>unsustainable production</w:t>
              </w:r>
            </w:hyperlink>
            <w:r w:rsidRPr="00265B75">
              <w:t>; examples of non-eligible land include protected areas, natural reserves, land certified by IUCN RLE, Natura 2000</w:t>
            </w:r>
          </w:p>
          <w:p w14:paraId="22D3D360" w14:textId="77777777" w:rsidR="004121ED" w:rsidRPr="00265B75" w:rsidRDefault="004121ED" w:rsidP="00265B75">
            <w:pPr>
              <w:pStyle w:val="TableNumbered1"/>
            </w:pPr>
            <w:r w:rsidRPr="00265B75">
              <w:t>The activity ensures management systems are in place at forest sourcing area level to ensure that carbon stocks and sinks levels in the forest are maintained, or strengthened over the long term; these management systems are subject to due diligence</w:t>
            </w:r>
          </w:p>
          <w:p w14:paraId="3360D973" w14:textId="77777777" w:rsidR="004121ED" w:rsidRPr="00265B75" w:rsidRDefault="004121ED" w:rsidP="00265B75">
            <w:pPr>
              <w:pStyle w:val="TableNumbered1"/>
            </w:pPr>
            <w:r w:rsidRPr="00265B75">
              <w:t>Either a. or b. are complied with to prove the sustainability of the forest management systems:</w:t>
            </w:r>
          </w:p>
          <w:p w14:paraId="2582E6DF" w14:textId="77777777" w:rsidR="004121ED" w:rsidRPr="00265B75" w:rsidRDefault="004121ED" w:rsidP="00265B75">
            <w:pPr>
              <w:pStyle w:val="TableNumbered2"/>
            </w:pPr>
            <w:r w:rsidRPr="00265B75">
              <w:t xml:space="preserve">The activity follows the </w:t>
            </w:r>
            <w:hyperlink w:anchor="MarketcertificatesforPanEuropeanGuideli" w:history="1">
              <w:r w:rsidRPr="00265B75">
                <w:rPr>
                  <w:highlight w:val="cyan"/>
                </w:rPr>
                <w:t>"Pan-European Guidelines for Afforestation and Reforestation with a special focus on the provisions of the UNFCCC"</w:t>
              </w:r>
            </w:hyperlink>
            <w:r w:rsidRPr="00265B75">
              <w:t xml:space="preserve"> </w:t>
            </w:r>
          </w:p>
          <w:p w14:paraId="29DFC78A" w14:textId="77777777" w:rsidR="004121ED" w:rsidRPr="00265B75" w:rsidRDefault="004121ED" w:rsidP="00265B75">
            <w:pPr>
              <w:pStyle w:val="TableNumbered2"/>
            </w:pPr>
            <w:r w:rsidRPr="00265B75">
              <w:t>The beneficiary shall conduct tending, thinnings or grazing activities as appropriate as well as an assessment of the potential invasive character of the species under local conditions is required</w:t>
            </w:r>
          </w:p>
          <w:p w14:paraId="08F6BA66" w14:textId="77777777" w:rsidR="004121ED" w:rsidRPr="00265B75" w:rsidRDefault="004121ED" w:rsidP="00265B75">
            <w:pPr>
              <w:pStyle w:val="TableNumbered2"/>
            </w:pPr>
            <w:r w:rsidRPr="00265B75">
              <w:t>The forest management matches the national definition of sustainable forest management, if any</w:t>
            </w:r>
          </w:p>
          <w:p w14:paraId="7C59968B" w14:textId="77777777" w:rsidR="004121ED" w:rsidRPr="00265B75" w:rsidRDefault="004121ED" w:rsidP="00265B75">
            <w:pPr>
              <w:pStyle w:val="TableNumbered1"/>
            </w:pPr>
            <w:r w:rsidRPr="00265B75">
              <w:t>Forest holdings over 13 ha are required to conduct a climate benefit analysis for all carbon pools impacted by the activity (including above-ground biomass, below-ground biomass, deadwood, litter and soil), that complies with all of the following:</w:t>
            </w:r>
          </w:p>
          <w:p w14:paraId="13F15B3E" w14:textId="77777777" w:rsidR="004121ED" w:rsidRPr="00265B75" w:rsidRDefault="296594EA" w:rsidP="00265B75">
            <w:pPr>
              <w:pStyle w:val="TableNumbered2"/>
            </w:pPr>
            <w:r w:rsidRPr="00265B75">
              <w:lastRenderedPageBreak/>
              <w:t>The 30-year</w:t>
            </w:r>
            <w:r w:rsidR="004121ED" w:rsidRPr="00265B75">
              <w:rPr>
                <w:vertAlign w:val="superscript"/>
              </w:rPr>
              <w:footnoteReference w:id="187"/>
            </w:r>
            <w:r w:rsidRPr="00265B75">
              <w:t xml:space="preserve">  net balance of GHG emissions and removals generated by the activity is lower than a baseline, corresponding to the business-as-usual practices that would have occurred on the involved area in the absence of the activity</w:t>
            </w:r>
          </w:p>
          <w:p w14:paraId="2D462008" w14:textId="77777777" w:rsidR="004121ED" w:rsidRPr="00265B75" w:rsidRDefault="004121ED" w:rsidP="00265B75">
            <w:pPr>
              <w:pStyle w:val="TableNumbered2"/>
            </w:pPr>
            <w:r w:rsidRPr="00265B75">
              <w:t>The analysis is consistent with the latest IPCC Guidelines for National Greenhouse Gas Inventories and relies on the most conservative assumptions for calculations</w:t>
            </w:r>
          </w:p>
          <w:p w14:paraId="7647A9D2" w14:textId="77777777" w:rsidR="004121ED" w:rsidRPr="00265B75" w:rsidRDefault="004121ED" w:rsidP="00265B75">
            <w:pPr>
              <w:pStyle w:val="TableNumbered2"/>
            </w:pPr>
            <w:r w:rsidRPr="00265B75">
              <w:t>Includes appropriate considerations about the risks of non-permanence and reversals of carbon sequestration, the risk of saturation and the risk of leakage</w:t>
            </w:r>
          </w:p>
          <w:p w14:paraId="364AD21A" w14:textId="77777777" w:rsidR="004121ED" w:rsidRPr="00265B75" w:rsidRDefault="004121ED" w:rsidP="00265B75">
            <w:pPr>
              <w:pStyle w:val="TableNumbered2"/>
            </w:pPr>
            <w:r w:rsidRPr="00265B75">
              <w:t>The business as-usual practices, including harvesting practices, are ones of the following:</w:t>
            </w:r>
          </w:p>
          <w:p w14:paraId="6F6B102D" w14:textId="77777777" w:rsidR="004121ED" w:rsidRPr="00265B75" w:rsidRDefault="004121ED" w:rsidP="00265B75">
            <w:pPr>
              <w:pStyle w:val="TableNumbered3"/>
            </w:pPr>
            <w:r w:rsidRPr="00265B75">
              <w:t>Management practices documented in the latest version of the forest management plan or equivalent instrument before the start of the activity</w:t>
            </w:r>
          </w:p>
          <w:p w14:paraId="79587B4A" w14:textId="77777777" w:rsidR="004121ED" w:rsidRPr="00265B75" w:rsidRDefault="004121ED" w:rsidP="00265B75">
            <w:pPr>
              <w:pStyle w:val="TableNumbered3"/>
            </w:pPr>
            <w:r w:rsidRPr="00265B75">
              <w:t>If any, management practices prior to the start of the activity</w:t>
            </w:r>
          </w:p>
          <w:p w14:paraId="527ECA48" w14:textId="77777777" w:rsidR="004121ED" w:rsidRPr="00265B75" w:rsidRDefault="004121ED" w:rsidP="00265B75">
            <w:pPr>
              <w:pStyle w:val="TableNumbered3"/>
            </w:pPr>
            <w:r w:rsidRPr="00265B75">
              <w:t xml:space="preserve">The practices corresponding to management systems ensuring that carbon stocks and sinks levels </w:t>
            </w:r>
          </w:p>
          <w:p w14:paraId="6523047F" w14:textId="77777777" w:rsidR="004121ED" w:rsidRPr="00265B75" w:rsidRDefault="004121ED" w:rsidP="00265B75">
            <w:pPr>
              <w:pStyle w:val="TableNumbered2"/>
            </w:pPr>
            <w:r w:rsidRPr="00265B75">
              <w:t>The resolution of the analysis is proportionate to the size of the area concerned and values specific to the area concerned are used</w:t>
            </w:r>
          </w:p>
          <w:p w14:paraId="0B705BE6" w14:textId="77777777" w:rsidR="004121ED" w:rsidRPr="00265B75" w:rsidRDefault="004121ED" w:rsidP="00265B75">
            <w:pPr>
              <w:pStyle w:val="TableNumbered2"/>
            </w:pPr>
            <w:r w:rsidRPr="00265B75">
              <w:t>Emissions and removals that occur due to natural disturbances, such as pests and diseases infestations, forest fires, wind, storm damages, that impact the area and cause underperformance do not result in non-compliance</w:t>
            </w:r>
          </w:p>
          <w:p w14:paraId="70823F46" w14:textId="77777777" w:rsidR="004121ED" w:rsidRPr="00265B75" w:rsidRDefault="29A25334" w:rsidP="00265B75">
            <w:pPr>
              <w:pStyle w:val="TableNumbered1"/>
            </w:pPr>
            <w:r w:rsidRPr="00265B75">
              <w:t>Within two years after the beginning of the activity and every 10 years thereafter, the compliance of the activity with the substantial contribution to climate change mitigation criteria and the DNSH criteria</w:t>
            </w:r>
            <w:r w:rsidR="004121ED" w:rsidRPr="00265B75">
              <w:rPr>
                <w:vertAlign w:val="superscript"/>
              </w:rPr>
              <w:footnoteReference w:id="188"/>
            </w:r>
            <w:r w:rsidRPr="00265B75">
              <w:t xml:space="preserve"> are verified by either of the following:</w:t>
            </w:r>
          </w:p>
          <w:p w14:paraId="4FC24D86" w14:textId="77777777" w:rsidR="004121ED" w:rsidRPr="00265B75" w:rsidRDefault="004121ED" w:rsidP="00265B75">
            <w:pPr>
              <w:pStyle w:val="TableNumbered2"/>
            </w:pPr>
            <w:r w:rsidRPr="00265B75">
              <w:t>The relevant national competent authorities</w:t>
            </w:r>
          </w:p>
          <w:p w14:paraId="6C24F980" w14:textId="77777777" w:rsidR="004121ED" w:rsidRPr="00265B75" w:rsidRDefault="004121ED" w:rsidP="00265B75">
            <w:pPr>
              <w:pStyle w:val="TableNumbered2"/>
            </w:pPr>
            <w:r w:rsidRPr="00265B75">
              <w:t>An independent third-party certifier, at the request of national authorities or the operator of the activity</w:t>
            </w:r>
          </w:p>
        </w:tc>
      </w:tr>
      <w:tr w:rsidR="004121ED" w:rsidRPr="00265B75" w14:paraId="53D60165" w14:textId="77777777" w:rsidTr="0A974F12">
        <w:tc>
          <w:tcPr>
            <w:tcW w:w="2657" w:type="dxa"/>
            <w:tcBorders>
              <w:top w:val="single" w:sz="4" w:space="0" w:color="000000" w:themeColor="text2"/>
            </w:tcBorders>
            <w:shd w:val="clear" w:color="auto" w:fill="auto"/>
          </w:tcPr>
          <w:p w14:paraId="34F9CB36" w14:textId="77777777" w:rsidR="004121ED" w:rsidRPr="00265B75" w:rsidRDefault="004121ED" w:rsidP="00DC306F">
            <w:pPr>
              <w:pStyle w:val="TableText"/>
            </w:pPr>
            <w:r w:rsidRPr="00265B75">
              <w:lastRenderedPageBreak/>
              <w:t>Santander-specific</w:t>
            </w:r>
          </w:p>
        </w:tc>
        <w:tc>
          <w:tcPr>
            <w:tcW w:w="6948" w:type="dxa"/>
          </w:tcPr>
          <w:p w14:paraId="6DF5999A" w14:textId="77777777" w:rsidR="004121ED" w:rsidRPr="00265B75" w:rsidRDefault="004121ED" w:rsidP="00265B75">
            <w:pPr>
              <w:pStyle w:val="TableText"/>
            </w:pPr>
            <w:r w:rsidRPr="00265B75">
              <w:t>The activity complies with</w:t>
            </w:r>
            <w:r w:rsidR="00A05D65">
              <w:t xml:space="preserve"> at least</w:t>
            </w:r>
            <w:r w:rsidRPr="00265B75">
              <w:t xml:space="preserve"> </w:t>
            </w:r>
            <w:r w:rsidR="005510F0">
              <w:rPr>
                <w:b/>
                <w:bCs/>
                <w:u w:val="single"/>
              </w:rPr>
              <w:t>one</w:t>
            </w:r>
            <w:r w:rsidRPr="00265B75">
              <w:t xml:space="preserve"> of the following criteria:</w:t>
            </w:r>
          </w:p>
          <w:p w14:paraId="021291A0" w14:textId="77777777" w:rsidR="004121ED" w:rsidRPr="00265B75" w:rsidRDefault="004121ED" w:rsidP="00A46517">
            <w:pPr>
              <w:pStyle w:val="TableNumbered1"/>
              <w:numPr>
                <w:ilvl w:val="0"/>
                <w:numId w:val="206"/>
              </w:numPr>
            </w:pPr>
            <w:r w:rsidRPr="00265B75">
              <w:t>Restoration of native and high conservation value forests</w:t>
            </w:r>
          </w:p>
          <w:p w14:paraId="1D69512A" w14:textId="77777777" w:rsidR="004121ED" w:rsidRPr="00265B75" w:rsidRDefault="004121ED" w:rsidP="00265B75">
            <w:pPr>
              <w:pStyle w:val="TableNumbered1"/>
            </w:pPr>
            <w:r w:rsidRPr="00265B75">
              <w:t>Preservation of biodiverse land or valuable natural habitats</w:t>
            </w:r>
          </w:p>
          <w:p w14:paraId="6C5B67EA" w14:textId="77777777" w:rsidR="004121ED" w:rsidRPr="00265B75" w:rsidRDefault="004121ED" w:rsidP="00265B75">
            <w:pPr>
              <w:pStyle w:val="TableNumbered1"/>
            </w:pPr>
            <w:r w:rsidRPr="00265B75">
              <w:t>Preservation or restoration of biodiversity in urban areas such as parks and green rooftops</w:t>
            </w:r>
          </w:p>
          <w:p w14:paraId="09AE5A92" w14:textId="77777777" w:rsidR="004121ED" w:rsidRPr="00265B75" w:rsidRDefault="004121ED" w:rsidP="00265B75">
            <w:pPr>
              <w:pStyle w:val="TableNumbered1"/>
            </w:pPr>
            <w:r w:rsidRPr="00265B75">
              <w:t>Permanent conservation of land</w:t>
            </w:r>
          </w:p>
          <w:p w14:paraId="00D54F83" w14:textId="77777777" w:rsidR="004121ED" w:rsidRPr="00265B75" w:rsidRDefault="004121ED" w:rsidP="00265B75">
            <w:pPr>
              <w:pStyle w:val="TableNumbered1"/>
            </w:pPr>
            <w:r w:rsidRPr="00265B75">
              <w:t>Soil remediation or remediating contaminated soil /land (not caused by the client/borrower, or when the cause of contamination has been eliminated)</w:t>
            </w:r>
          </w:p>
          <w:p w14:paraId="1257F81C" w14:textId="77777777" w:rsidR="004121ED" w:rsidRPr="00265B75" w:rsidRDefault="004121ED" w:rsidP="00265B75">
            <w:pPr>
              <w:pStyle w:val="TableNumbered1"/>
            </w:pPr>
            <w:r w:rsidRPr="00265B75">
              <w:t>Eco-schemes P5 (Establishment of biodiversity areas), Spontaneous or sown vegetation cover (P6), and Inert Cover (P7) where the entire project area receives funding</w:t>
            </w:r>
          </w:p>
        </w:tc>
      </w:tr>
    </w:tbl>
    <w:p w14:paraId="54006003" w14:textId="77777777" w:rsidR="004121ED" w:rsidRPr="004121ED" w:rsidRDefault="004121ED" w:rsidP="00F94BA4">
      <w:pPr>
        <w:pStyle w:val="Textoindependiente"/>
      </w:pPr>
    </w:p>
    <w:p w14:paraId="2D702CDB" w14:textId="77777777" w:rsidR="009E6EAB" w:rsidRDefault="009E6EAB" w:rsidP="009E6EAB">
      <w:pPr>
        <w:pStyle w:val="Textoindependiente"/>
        <w:rPr>
          <w:lang w:val="en-GB"/>
        </w:rPr>
      </w:pPr>
      <w:bookmarkStart w:id="4584" w:name="_Toc152843982"/>
      <w:r>
        <w:rPr>
          <w:lang w:val="en-GB"/>
        </w:rPr>
        <w:br w:type="page"/>
      </w:r>
    </w:p>
    <w:p w14:paraId="43759843" w14:textId="77777777" w:rsidR="004121ED" w:rsidRPr="004121ED" w:rsidRDefault="004121ED" w:rsidP="005415BD">
      <w:pPr>
        <w:pStyle w:val="HeadingA3"/>
        <w:rPr>
          <w:lang w:val="en-GB"/>
        </w:rPr>
      </w:pPr>
      <w:bookmarkStart w:id="4585" w:name="_Toc153408849"/>
      <w:bookmarkStart w:id="4586" w:name="_Toc186795208"/>
      <w:r w:rsidRPr="6862EE71">
        <w:rPr>
          <w:lang w:val="en-GB"/>
        </w:rPr>
        <w:lastRenderedPageBreak/>
        <w:t>Restoration of wetlands</w:t>
      </w:r>
      <w:bookmarkEnd w:id="4584"/>
      <w:bookmarkEnd w:id="4585"/>
      <w:bookmarkEnd w:id="4586"/>
    </w:p>
    <w:p w14:paraId="115F1FDB" w14:textId="77777777" w:rsidR="004121ED" w:rsidRPr="004121ED" w:rsidRDefault="004121ED" w:rsidP="002A651D">
      <w:pPr>
        <w:pStyle w:val="Boldunderline"/>
      </w:pPr>
      <w:r w:rsidRPr="004121ED">
        <w:t>Activity description</w:t>
      </w:r>
    </w:p>
    <w:p w14:paraId="0955BC0D" w14:textId="77777777" w:rsidR="004121ED" w:rsidRPr="004121ED" w:rsidRDefault="004121ED" w:rsidP="00F94BA4">
      <w:pPr>
        <w:pStyle w:val="Textoindependiente"/>
      </w:pPr>
      <w:r w:rsidRPr="004121ED">
        <w:t>Restoration of wetlands refers to economic activities that promote a return to original conditions of wetlands and economic activities that improve wetland functions without necessarily promoting a return to pre-disturbance conditions, with wetlands meaning land matching the international definition of wetland or of peatland as set out in the Convention on Wetlands of International Importance especially as Waterfowl Habitat (Ramsar Convention).</w:t>
      </w:r>
    </w:p>
    <w:p w14:paraId="391BE7A2" w14:textId="77777777" w:rsidR="004121ED" w:rsidRPr="00F94BA4" w:rsidRDefault="004121ED" w:rsidP="00F94BA4">
      <w:pPr>
        <w:pStyle w:val="Textoindependiente"/>
      </w:pPr>
    </w:p>
    <w:tbl>
      <w:tblPr>
        <w:tblStyle w:val="OWTable"/>
        <w:tblW w:w="5000" w:type="pct"/>
        <w:tblLayout w:type="fixed"/>
        <w:tblLook w:val="0400" w:firstRow="0" w:lastRow="0" w:firstColumn="0" w:lastColumn="0" w:noHBand="0" w:noVBand="1"/>
      </w:tblPr>
      <w:tblGrid>
        <w:gridCol w:w="2656"/>
        <w:gridCol w:w="6949"/>
      </w:tblGrid>
      <w:tr w:rsidR="004121ED" w:rsidRPr="009E6EAB" w14:paraId="7BF1A201" w14:textId="77777777" w:rsidTr="0A974F12">
        <w:trPr>
          <w:tblHeader/>
        </w:trPr>
        <w:tc>
          <w:tcPr>
            <w:tcW w:w="2656" w:type="dxa"/>
            <w:tcBorders>
              <w:top w:val="nil"/>
              <w:bottom w:val="single" w:sz="4" w:space="0" w:color="000000" w:themeColor="text2"/>
            </w:tcBorders>
            <w:shd w:val="clear" w:color="auto" w:fill="auto"/>
            <w:vAlign w:val="bottom"/>
          </w:tcPr>
          <w:p w14:paraId="7E92126E" w14:textId="77777777" w:rsidR="004121ED" w:rsidRPr="009E6EAB" w:rsidRDefault="004121ED" w:rsidP="009E6EAB">
            <w:pPr>
              <w:pStyle w:val="TableHeadingText"/>
            </w:pPr>
            <w:r w:rsidRPr="009E6EAB">
              <w:t>Eligibility</w:t>
            </w:r>
          </w:p>
        </w:tc>
        <w:tc>
          <w:tcPr>
            <w:tcW w:w="6949" w:type="dxa"/>
            <w:tcBorders>
              <w:top w:val="nil"/>
            </w:tcBorders>
            <w:shd w:val="clear" w:color="auto" w:fill="auto"/>
            <w:vAlign w:val="bottom"/>
          </w:tcPr>
          <w:p w14:paraId="44DA0B55" w14:textId="77777777" w:rsidR="004121ED" w:rsidRPr="009E6EAB" w:rsidRDefault="004121ED" w:rsidP="009E6EAB">
            <w:pPr>
              <w:pStyle w:val="TableHeadingText"/>
              <w:rPr>
                <w:color w:val="002C77" w:themeColor="accent1"/>
              </w:rPr>
            </w:pPr>
            <w:r w:rsidRPr="009E6EAB">
              <w:t xml:space="preserve">Criteria </w:t>
            </w:r>
          </w:p>
        </w:tc>
      </w:tr>
      <w:tr w:rsidR="004121ED" w:rsidRPr="009E6EAB" w14:paraId="53C37BD7" w14:textId="77777777" w:rsidTr="0A974F12">
        <w:tc>
          <w:tcPr>
            <w:tcW w:w="2656" w:type="dxa"/>
            <w:tcBorders>
              <w:top w:val="single" w:sz="4" w:space="0" w:color="000000" w:themeColor="text2"/>
              <w:bottom w:val="single" w:sz="4" w:space="0" w:color="000000" w:themeColor="text2"/>
            </w:tcBorders>
            <w:shd w:val="clear" w:color="auto" w:fill="C9E8D3" w:themeFill="accent5" w:themeFillTint="33"/>
          </w:tcPr>
          <w:p w14:paraId="7FE0F04D" w14:textId="77777777" w:rsidR="004121ED" w:rsidRPr="009E6EAB" w:rsidRDefault="004121ED" w:rsidP="00DC306F">
            <w:pPr>
              <w:pStyle w:val="TableText"/>
            </w:pPr>
            <w:r w:rsidRPr="009E6EAB">
              <w:t>EU Taxonomy consistent</w:t>
            </w:r>
          </w:p>
        </w:tc>
        <w:tc>
          <w:tcPr>
            <w:tcW w:w="6949" w:type="dxa"/>
            <w:shd w:val="clear" w:color="auto" w:fill="C9E8D3" w:themeFill="accent5" w:themeFillTint="33"/>
          </w:tcPr>
          <w:p w14:paraId="736FC88F" w14:textId="77777777" w:rsidR="004121ED" w:rsidRPr="009E6EAB" w:rsidRDefault="004121ED" w:rsidP="009E6EAB">
            <w:pPr>
              <w:pStyle w:val="TableText"/>
            </w:pPr>
            <w:r w:rsidRPr="009E6EAB">
              <w:t xml:space="preserve">The activity complies with </w:t>
            </w:r>
            <w:r w:rsidRPr="009E6EAB">
              <w:rPr>
                <w:b/>
                <w:bCs/>
                <w:u w:val="single"/>
              </w:rPr>
              <w:t>all</w:t>
            </w:r>
            <w:r w:rsidRPr="009E6EAB">
              <w:rPr>
                <w:b/>
                <w:bCs/>
              </w:rPr>
              <w:t xml:space="preserve"> </w:t>
            </w:r>
            <w:r w:rsidRPr="009E6EAB">
              <w:t>of the following criteria</w:t>
            </w:r>
            <w:r w:rsidR="048A9129" w:rsidRPr="009E6EAB">
              <w:t xml:space="preserve"> </w:t>
            </w:r>
            <w:r w:rsidR="048A9129" w:rsidRPr="009E6EAB">
              <w:rPr>
                <w:b/>
                <w:bCs/>
                <w:color w:val="002C77" w:themeColor="accent1"/>
              </w:rPr>
              <w:t>[LTO]</w:t>
            </w:r>
            <w:r w:rsidRPr="009E6EAB">
              <w:t>:</w:t>
            </w:r>
          </w:p>
          <w:p w14:paraId="226E0944" w14:textId="77777777" w:rsidR="004121ED" w:rsidRPr="009E6EAB" w:rsidRDefault="004121ED" w:rsidP="00A46517">
            <w:pPr>
              <w:pStyle w:val="TableNumbered1"/>
              <w:numPr>
                <w:ilvl w:val="0"/>
                <w:numId w:val="207"/>
              </w:numPr>
            </w:pPr>
            <w:r w:rsidRPr="009E6EAB">
              <w:t>The area is covered by a restoration/ wetland/ peatland management plan consistent with the Ramsar Convention covering:</w:t>
            </w:r>
          </w:p>
          <w:p w14:paraId="72663E28" w14:textId="77777777" w:rsidR="004121ED" w:rsidRPr="009E6EAB" w:rsidRDefault="004121ED" w:rsidP="009E6EAB">
            <w:pPr>
              <w:pStyle w:val="TableNumbered2"/>
            </w:pPr>
            <w:r w:rsidRPr="009E6EAB">
              <w:t>Identification of site management objectives</w:t>
            </w:r>
          </w:p>
          <w:p w14:paraId="576B772C" w14:textId="77777777" w:rsidR="004121ED" w:rsidRPr="009E6EAB" w:rsidRDefault="004121ED" w:rsidP="009E6EAB">
            <w:pPr>
              <w:pStyle w:val="TableNumbered2"/>
            </w:pPr>
            <w:r w:rsidRPr="009E6EAB">
              <w:t>Identification of factors, including trends, constraints and obligations, that has influenced, is influencing, or may influence the features of the site for which objectives are set</w:t>
            </w:r>
          </w:p>
          <w:p w14:paraId="50C7A987" w14:textId="77777777" w:rsidR="004121ED" w:rsidRPr="009E6EAB" w:rsidRDefault="004121ED" w:rsidP="009E6EAB">
            <w:pPr>
              <w:pStyle w:val="TableNumbered2"/>
            </w:pPr>
            <w:r w:rsidRPr="009E6EAB">
              <w:t>A forum for resolving conflicts of interest</w:t>
            </w:r>
          </w:p>
          <w:p w14:paraId="16BF7204" w14:textId="77777777" w:rsidR="004121ED" w:rsidRPr="009E6EAB" w:rsidRDefault="004121ED" w:rsidP="009E6EAB">
            <w:pPr>
              <w:pStyle w:val="TableNumbered2"/>
            </w:pPr>
            <w:r w:rsidRPr="009E6EAB">
              <w:t>A monitoring program recognized as an integral component of the plan</w:t>
            </w:r>
          </w:p>
          <w:p w14:paraId="4985D25A" w14:textId="77777777" w:rsidR="004121ED" w:rsidRPr="009E6EAB" w:rsidRDefault="004121ED" w:rsidP="009E6EAB">
            <w:pPr>
              <w:pStyle w:val="TableNumbered2"/>
            </w:pPr>
            <w:r w:rsidRPr="009E6EAB">
              <w:t>Identification of the strategic plan and description activities to meet management goals</w:t>
            </w:r>
          </w:p>
          <w:p w14:paraId="2DE3AACD" w14:textId="77777777" w:rsidR="004121ED" w:rsidRPr="009E6EAB" w:rsidRDefault="004121ED" w:rsidP="009E6EAB">
            <w:pPr>
              <w:pStyle w:val="TableNumbered2"/>
            </w:pPr>
            <w:r w:rsidRPr="009E6EAB">
              <w:t>Identification and quantification of resources required to manage the site, including detailed budget</w:t>
            </w:r>
          </w:p>
          <w:p w14:paraId="121C47BA" w14:textId="77777777" w:rsidR="004121ED" w:rsidRPr="009E6EAB" w:rsidRDefault="004121ED" w:rsidP="009E6EAB">
            <w:pPr>
              <w:pStyle w:val="TableNumbered2"/>
            </w:pPr>
            <w:r w:rsidRPr="009E6EAB">
              <w:t>Serve as a channel for communication within and between sites, organizations and stakeholders</w:t>
            </w:r>
          </w:p>
          <w:p w14:paraId="61F86876" w14:textId="77777777" w:rsidR="004121ED" w:rsidRPr="009E6EAB" w:rsidRDefault="004121ED" w:rsidP="009E6EAB">
            <w:pPr>
              <w:pStyle w:val="TableNumbered2"/>
            </w:pPr>
            <w:r w:rsidRPr="009E6EAB">
              <w:t>Ensure compliance with local, national, and international policies</w:t>
            </w:r>
          </w:p>
          <w:p w14:paraId="11CC520F" w14:textId="77777777" w:rsidR="004121ED" w:rsidRPr="009E6EAB" w:rsidRDefault="004121ED" w:rsidP="009E6EAB">
            <w:pPr>
              <w:pStyle w:val="TableNumbered1"/>
            </w:pPr>
            <w:r w:rsidRPr="009E6EAB">
              <w:t>The restoration plan (or equivalent document):</w:t>
            </w:r>
          </w:p>
          <w:p w14:paraId="6674BF19" w14:textId="77777777" w:rsidR="004121ED" w:rsidRPr="009E6EAB" w:rsidRDefault="004121ED" w:rsidP="009E6EAB">
            <w:pPr>
              <w:pStyle w:val="TableNumbered2"/>
            </w:pPr>
            <w:r w:rsidRPr="009E6EAB">
              <w:t>Contains careful consideration of local hydrological and pedological conditions, including the dynamics of soil saturation and the change of aerobic and anaerobic conditions.</w:t>
            </w:r>
          </w:p>
          <w:p w14:paraId="27D3FE05" w14:textId="77777777" w:rsidR="004121ED" w:rsidRPr="009E6EAB" w:rsidRDefault="004121ED" w:rsidP="009E6EAB">
            <w:pPr>
              <w:pStyle w:val="TableNumbered2"/>
            </w:pPr>
            <w:r w:rsidRPr="009E6EAB">
              <w:t>Must be continuously updated and monitored</w:t>
            </w:r>
          </w:p>
          <w:p w14:paraId="0AC4DACA" w14:textId="77777777" w:rsidR="004121ED" w:rsidRPr="009E6EAB" w:rsidRDefault="004121ED" w:rsidP="009E6EAB">
            <w:pPr>
              <w:pStyle w:val="TableNumbered1"/>
            </w:pPr>
            <w:r w:rsidRPr="009E6EAB">
              <w:t>A climate benefit analysis must be conducted for carbon pools impacted by the activity (including above-ground biomass, below-ground biomass, deadwood, litter and soil) and complies with all of the following:</w:t>
            </w:r>
          </w:p>
          <w:p w14:paraId="3D0A2A1C" w14:textId="77777777" w:rsidR="004121ED" w:rsidRPr="009E6EAB" w:rsidRDefault="004121ED" w:rsidP="009E6EAB">
            <w:pPr>
              <w:pStyle w:val="TableNumbered2"/>
            </w:pPr>
            <w:r w:rsidRPr="009E6EAB">
              <w:t>The 30-year net balance of GHG emissions and removals generated by the activity is lower than a baseline, corresponding to the business-as-usual practices that would have occurred on the involved area in the absence of the activity;</w:t>
            </w:r>
          </w:p>
          <w:p w14:paraId="49FE4CE3" w14:textId="77777777" w:rsidR="004121ED" w:rsidRPr="009E6EAB" w:rsidRDefault="004121ED" w:rsidP="009E6EAB">
            <w:pPr>
              <w:pStyle w:val="TableNumbered2"/>
            </w:pPr>
            <w:r w:rsidRPr="009E6EAB">
              <w:t>The projected 100-year long-term average net GHG balance of the activity is lower than the long-term average GHG balance projected for the baseline</w:t>
            </w:r>
          </w:p>
          <w:p w14:paraId="3BD87CB4" w14:textId="77777777" w:rsidR="004121ED" w:rsidRPr="009E6EAB" w:rsidRDefault="004121ED" w:rsidP="009E6EAB">
            <w:pPr>
              <w:pStyle w:val="TableNumbered2"/>
            </w:pPr>
            <w:r w:rsidRPr="009E6EAB">
              <w:t>The analysis is consistent with the latest IPCC Guidelines for National Greenhouse Gas Inventories and relies on the most conservative assumptions for calculations*</w:t>
            </w:r>
          </w:p>
          <w:p w14:paraId="7B34CFDE" w14:textId="77777777" w:rsidR="004121ED" w:rsidRPr="009E6EAB" w:rsidRDefault="004121ED" w:rsidP="009E6EAB">
            <w:pPr>
              <w:pStyle w:val="TableNumbered2"/>
            </w:pPr>
            <w:r w:rsidRPr="009E6EAB">
              <w:t>*If the wetland definition differs from the wetland definition used in the national GHG inventory, the analysis includes an identification of the different land categories covered by the involved area.</w:t>
            </w:r>
          </w:p>
          <w:p w14:paraId="3417669E" w14:textId="77777777" w:rsidR="004121ED" w:rsidRPr="009E6EAB" w:rsidRDefault="004121ED" w:rsidP="009E6EAB">
            <w:pPr>
              <w:pStyle w:val="TableNumbered2"/>
            </w:pPr>
            <w:r w:rsidRPr="009E6EAB">
              <w:t>Includes appropriate considerations about the risks of non-permanence and reversals of carbon sequestration, the risk of saturation and the risk of leakage</w:t>
            </w:r>
          </w:p>
          <w:p w14:paraId="00C895B1" w14:textId="77777777" w:rsidR="004121ED" w:rsidRPr="009E6EAB" w:rsidRDefault="004121ED" w:rsidP="009E6EAB">
            <w:pPr>
              <w:pStyle w:val="TableNumbered2"/>
            </w:pPr>
            <w:r w:rsidRPr="009E6EAB">
              <w:t>For coastal wetlands, climate benefit analysis considers projections of expected relative sea level rise and the potential that the wetlands will migrate</w:t>
            </w:r>
          </w:p>
          <w:p w14:paraId="2A23560F" w14:textId="77777777" w:rsidR="004121ED" w:rsidRPr="009E6EAB" w:rsidRDefault="004121ED" w:rsidP="009E6EAB">
            <w:pPr>
              <w:pStyle w:val="TableNumbered2"/>
            </w:pPr>
            <w:r w:rsidRPr="009E6EAB">
              <w:t>The business as-usual practices, including harvesting practices, are ones of the following:</w:t>
            </w:r>
          </w:p>
          <w:p w14:paraId="28A93E1E" w14:textId="77777777" w:rsidR="004121ED" w:rsidRPr="009E6EAB" w:rsidRDefault="004121ED" w:rsidP="009E6EAB">
            <w:pPr>
              <w:pStyle w:val="TableNumbered2"/>
            </w:pPr>
            <w:r w:rsidRPr="009E6EAB">
              <w:t>management practices documented in the latest version of the forest management plan or equivalent instrument before the start of the activity</w:t>
            </w:r>
          </w:p>
          <w:p w14:paraId="7FC0BA82" w14:textId="77777777" w:rsidR="004121ED" w:rsidRPr="009E6EAB" w:rsidRDefault="004121ED" w:rsidP="009E6EAB">
            <w:pPr>
              <w:pStyle w:val="TableNumbered3"/>
            </w:pPr>
            <w:r w:rsidRPr="009E6EAB">
              <w:t>If any, management practices prior to the start of the activity</w:t>
            </w:r>
          </w:p>
          <w:p w14:paraId="1FBFF8DD" w14:textId="77777777" w:rsidR="004121ED" w:rsidRPr="009E6EAB" w:rsidRDefault="004121ED" w:rsidP="009E6EAB">
            <w:pPr>
              <w:pStyle w:val="TableNumbered3"/>
            </w:pPr>
            <w:r w:rsidRPr="009E6EAB">
              <w:t xml:space="preserve">The practices corresponding to management systems ensuring that carbon stocks and sinks levels </w:t>
            </w:r>
          </w:p>
          <w:p w14:paraId="22BAFA3F" w14:textId="77777777" w:rsidR="004121ED" w:rsidRPr="009E6EAB" w:rsidRDefault="004121ED" w:rsidP="009E6EAB">
            <w:pPr>
              <w:pStyle w:val="TableNumbered2"/>
            </w:pPr>
            <w:r w:rsidRPr="009E6EAB">
              <w:lastRenderedPageBreak/>
              <w:t>The resolution of the analysis is proportionate to the size of the area concerned and values specific to the area concerned are used</w:t>
            </w:r>
          </w:p>
          <w:p w14:paraId="7A1F130F" w14:textId="77777777" w:rsidR="004121ED" w:rsidRPr="009E6EAB" w:rsidRDefault="004121ED" w:rsidP="009E6EAB">
            <w:pPr>
              <w:pStyle w:val="TableNumbered2"/>
            </w:pPr>
            <w:r w:rsidRPr="009E6EAB">
              <w:t>Emissions and removals that occur due to natural disturbances, such as pests and diseases infestations, forest fires, wind, storm damages, that impact the area and cause underperformance do not result in non-compliance</w:t>
            </w:r>
          </w:p>
          <w:p w14:paraId="152B0DEE" w14:textId="77777777" w:rsidR="004121ED" w:rsidRPr="009E6EAB" w:rsidRDefault="29A25334" w:rsidP="009E6EAB">
            <w:pPr>
              <w:pStyle w:val="TableNumbered1"/>
            </w:pPr>
            <w:r w:rsidRPr="009E6EAB">
              <w:t>Within two years after the beginning of the activity and every 10 years thereafter, the compliance of the activity with the substantial contribution to climate change mitigation criteria and the DNSH criteria</w:t>
            </w:r>
            <w:r w:rsidR="004121ED" w:rsidRPr="009E6EAB">
              <w:rPr>
                <w:vertAlign w:val="superscript"/>
              </w:rPr>
              <w:footnoteReference w:id="189"/>
            </w:r>
            <w:r w:rsidRPr="009E6EAB">
              <w:t xml:space="preserve"> are verified by either of the following:</w:t>
            </w:r>
          </w:p>
          <w:p w14:paraId="2FC21118" w14:textId="77777777" w:rsidR="004121ED" w:rsidRPr="009E6EAB" w:rsidRDefault="004121ED" w:rsidP="009E6EAB">
            <w:pPr>
              <w:pStyle w:val="TableNumbered2"/>
            </w:pPr>
            <w:r w:rsidRPr="009E6EAB">
              <w:t>The relevant national competent authorities</w:t>
            </w:r>
          </w:p>
          <w:p w14:paraId="431690F2" w14:textId="77777777" w:rsidR="004121ED" w:rsidRPr="009E6EAB" w:rsidRDefault="004121ED" w:rsidP="009E6EAB">
            <w:pPr>
              <w:pStyle w:val="TableNumbered2"/>
            </w:pPr>
            <w:r w:rsidRPr="009E6EAB">
              <w:t>An independent third-party certifier, at the request of national authorities or the operator of the activity</w:t>
            </w:r>
          </w:p>
        </w:tc>
      </w:tr>
      <w:tr w:rsidR="004121ED" w:rsidRPr="009E6EAB" w14:paraId="14DB0E7E" w14:textId="77777777" w:rsidTr="0A974F12">
        <w:tc>
          <w:tcPr>
            <w:tcW w:w="2656" w:type="dxa"/>
            <w:tcBorders>
              <w:top w:val="single" w:sz="4" w:space="0" w:color="000000" w:themeColor="text2"/>
            </w:tcBorders>
            <w:shd w:val="clear" w:color="auto" w:fill="auto"/>
          </w:tcPr>
          <w:p w14:paraId="0D72BE7A" w14:textId="77777777" w:rsidR="004121ED" w:rsidRPr="009E6EAB" w:rsidRDefault="004121ED" w:rsidP="00DC306F">
            <w:pPr>
              <w:pStyle w:val="TableText"/>
            </w:pPr>
            <w:r w:rsidRPr="009E6EAB">
              <w:lastRenderedPageBreak/>
              <w:t>Santander-specific</w:t>
            </w:r>
          </w:p>
        </w:tc>
        <w:tc>
          <w:tcPr>
            <w:tcW w:w="6949" w:type="dxa"/>
          </w:tcPr>
          <w:p w14:paraId="0601F9DC" w14:textId="284D9FD2" w:rsidR="004121ED" w:rsidRPr="009E6EAB" w:rsidRDefault="000A6406" w:rsidP="009E6EAB">
            <w:pPr>
              <w:pStyle w:val="TableText"/>
            </w:pPr>
            <w:ins w:id="4587" w:author="Martinez De Hurtado Yela Fermin" w:date="2024-10-02T12:26:00Z">
              <w:r w:rsidRPr="000A6406">
                <w:t>For non-EU countries, same as EU taxonomy consistent criteria excepting compliance with LTO</w:t>
              </w:r>
            </w:ins>
            <w:del w:id="4588" w:author="Martinez De Hurtado Yela Fermin" w:date="2024-10-02T12:26:00Z">
              <w:r w:rsidR="00201D2E" w:rsidRPr="009E6EAB" w:rsidDel="000A6406">
                <w:delText>Not Applicable</w:delText>
              </w:r>
            </w:del>
          </w:p>
        </w:tc>
      </w:tr>
    </w:tbl>
    <w:p w14:paraId="32C7B9A3" w14:textId="77777777" w:rsidR="004121ED" w:rsidRPr="004121ED" w:rsidRDefault="004121ED" w:rsidP="009E6EAB">
      <w:pPr>
        <w:pStyle w:val="BodyTextNoSpacing"/>
      </w:pPr>
    </w:p>
    <w:p w14:paraId="33296F18" w14:textId="77777777" w:rsidR="004121ED" w:rsidRPr="004121ED" w:rsidRDefault="004121ED" w:rsidP="005415BD">
      <w:pPr>
        <w:pStyle w:val="HeadingA3"/>
        <w:rPr>
          <w:lang w:val="en-GB"/>
        </w:rPr>
      </w:pPr>
      <w:bookmarkStart w:id="4589" w:name="_Toc152843983"/>
      <w:bookmarkStart w:id="4590" w:name="_Toc153408850"/>
      <w:bookmarkStart w:id="4591" w:name="Conservation_including_restoration"/>
      <w:bookmarkStart w:id="4592" w:name="_Toc186795209"/>
      <w:r w:rsidRPr="6862EE71">
        <w:rPr>
          <w:lang w:val="en-GB"/>
        </w:rPr>
        <w:t>Conservation, including restoration, of habitats, ecosystems and species</w:t>
      </w:r>
      <w:bookmarkEnd w:id="4589"/>
      <w:bookmarkEnd w:id="4590"/>
      <w:bookmarkEnd w:id="4591"/>
      <w:bookmarkEnd w:id="4592"/>
    </w:p>
    <w:p w14:paraId="5797AD21" w14:textId="77777777" w:rsidR="004121ED" w:rsidRPr="004121ED" w:rsidRDefault="004121ED" w:rsidP="002A651D">
      <w:pPr>
        <w:pStyle w:val="Boldunderline"/>
      </w:pPr>
      <w:r w:rsidRPr="004121ED">
        <w:t>Activity description</w:t>
      </w:r>
    </w:p>
    <w:p w14:paraId="70D9BAC7" w14:textId="77777777" w:rsidR="004121ED" w:rsidRPr="004121ED" w:rsidRDefault="004121ED" w:rsidP="00F94BA4">
      <w:pPr>
        <w:pStyle w:val="Textoindependiente"/>
      </w:pPr>
      <w:r w:rsidRPr="004121ED">
        <w:t xml:space="preserve">Restoration of native and high conservation value forests; preservation of biodiverse land or valuable natural habitats; preservation or restoration of biodiversity in urban areas such as parks and green rooftops, permanent </w:t>
      </w:r>
      <w:r w:rsidRPr="00F94BA4">
        <w:t>conservation</w:t>
      </w:r>
      <w:r w:rsidRPr="004121ED">
        <w:t xml:space="preserve"> of land; soil remediation or remediating contaminated soil /land (not caused by the client/borrower, or when the cause of contamination has been eliminated).</w:t>
      </w:r>
    </w:p>
    <w:p w14:paraId="6BDF64CB" w14:textId="77777777" w:rsidR="004121ED" w:rsidRPr="004121ED" w:rsidRDefault="004121ED" w:rsidP="00704F85">
      <w:pPr>
        <w:pStyle w:val="Textoindependiente"/>
      </w:pPr>
    </w:p>
    <w:tbl>
      <w:tblPr>
        <w:tblStyle w:val="OWTable"/>
        <w:tblW w:w="5000" w:type="pct"/>
        <w:tblLayout w:type="fixed"/>
        <w:tblLook w:val="0400" w:firstRow="0" w:lastRow="0" w:firstColumn="0" w:lastColumn="0" w:noHBand="0" w:noVBand="1"/>
      </w:tblPr>
      <w:tblGrid>
        <w:gridCol w:w="2656"/>
        <w:gridCol w:w="6949"/>
      </w:tblGrid>
      <w:tr w:rsidR="004121ED" w:rsidRPr="00FB2656" w14:paraId="3C34F4BA" w14:textId="77777777" w:rsidTr="00FB2656">
        <w:trPr>
          <w:tblHeader/>
        </w:trPr>
        <w:tc>
          <w:tcPr>
            <w:tcW w:w="2656" w:type="dxa"/>
            <w:tcBorders>
              <w:top w:val="nil"/>
              <w:bottom w:val="single" w:sz="4" w:space="0" w:color="000000" w:themeColor="text1"/>
            </w:tcBorders>
            <w:shd w:val="clear" w:color="auto" w:fill="auto"/>
            <w:vAlign w:val="bottom"/>
          </w:tcPr>
          <w:p w14:paraId="742AAD5D" w14:textId="77777777" w:rsidR="004121ED" w:rsidRPr="00FB2656" w:rsidRDefault="004121ED" w:rsidP="00FB2656">
            <w:pPr>
              <w:pStyle w:val="TableHeadingText"/>
            </w:pPr>
            <w:r w:rsidRPr="00FB2656">
              <w:t>Eligibility</w:t>
            </w:r>
          </w:p>
        </w:tc>
        <w:tc>
          <w:tcPr>
            <w:tcW w:w="6949" w:type="dxa"/>
            <w:tcBorders>
              <w:top w:val="nil"/>
            </w:tcBorders>
            <w:shd w:val="clear" w:color="auto" w:fill="auto"/>
            <w:vAlign w:val="bottom"/>
          </w:tcPr>
          <w:p w14:paraId="2449BF19" w14:textId="77777777" w:rsidR="004121ED" w:rsidRPr="00FB2656" w:rsidRDefault="004121ED" w:rsidP="00FB2656">
            <w:pPr>
              <w:pStyle w:val="TableHeadingText"/>
            </w:pPr>
            <w:r w:rsidRPr="00FB2656">
              <w:t>Criteria</w:t>
            </w:r>
          </w:p>
        </w:tc>
      </w:tr>
      <w:tr w:rsidR="004121ED" w:rsidRPr="00FB2656" w14:paraId="772426E9" w14:textId="77777777" w:rsidTr="00FB2656">
        <w:tc>
          <w:tcPr>
            <w:tcW w:w="2656" w:type="dxa"/>
            <w:tcBorders>
              <w:top w:val="single" w:sz="4" w:space="0" w:color="000000" w:themeColor="text1"/>
              <w:bottom w:val="single" w:sz="4" w:space="0" w:color="000000" w:themeColor="text1"/>
            </w:tcBorders>
            <w:shd w:val="clear" w:color="auto" w:fill="C9E8D3" w:themeFill="accent5" w:themeFillTint="33"/>
          </w:tcPr>
          <w:p w14:paraId="569D6AD2" w14:textId="77777777" w:rsidR="004121ED" w:rsidRPr="00FB2656" w:rsidRDefault="004121ED" w:rsidP="00DC306F">
            <w:pPr>
              <w:pStyle w:val="TableText"/>
            </w:pPr>
            <w:r w:rsidRPr="00FB2656">
              <w:t>EU Taxonomy consistent</w:t>
            </w:r>
          </w:p>
        </w:tc>
        <w:tc>
          <w:tcPr>
            <w:tcW w:w="6949" w:type="dxa"/>
            <w:shd w:val="clear" w:color="auto" w:fill="C9E8D3" w:themeFill="accent5" w:themeFillTint="33"/>
          </w:tcPr>
          <w:p w14:paraId="7017DFAA" w14:textId="77777777" w:rsidR="00335397" w:rsidRDefault="00335397" w:rsidP="00335397">
            <w:pPr>
              <w:pStyle w:val="TableNumbered1"/>
              <w:numPr>
                <w:ilvl w:val="0"/>
                <w:numId w:val="0"/>
              </w:numPr>
              <w:ind w:left="216" w:hanging="216"/>
            </w:pPr>
            <w:r>
              <w:t xml:space="preserve">The activity complies with </w:t>
            </w:r>
            <w:r w:rsidRPr="00335397">
              <w:rPr>
                <w:b/>
                <w:bCs/>
                <w:u w:val="single"/>
              </w:rPr>
              <w:t>all</w:t>
            </w:r>
            <w:r>
              <w:t xml:space="preserve"> of the following:</w:t>
            </w:r>
          </w:p>
          <w:p w14:paraId="5EEC73BE" w14:textId="77777777" w:rsidR="004121ED" w:rsidRPr="00FB2656" w:rsidRDefault="004121ED" w:rsidP="00A46517">
            <w:pPr>
              <w:pStyle w:val="TableNumbered1"/>
              <w:numPr>
                <w:ilvl w:val="0"/>
                <w:numId w:val="208"/>
              </w:numPr>
            </w:pPr>
            <w:r w:rsidRPr="00FB2656">
              <w:t xml:space="preserve">The activity complies </w:t>
            </w:r>
            <w:r w:rsidRPr="00335397">
              <w:t xml:space="preserve">with </w:t>
            </w:r>
            <w:r w:rsidR="000C1849" w:rsidRPr="00335397">
              <w:t>all</w:t>
            </w:r>
            <w:r w:rsidRPr="00335397">
              <w:t xml:space="preserve"> of the</w:t>
            </w:r>
            <w:r w:rsidRPr="00FB2656">
              <w:t xml:space="preserve"> following:</w:t>
            </w:r>
          </w:p>
          <w:p w14:paraId="30212AF3" w14:textId="77777777" w:rsidR="004121ED" w:rsidRPr="00FB2656" w:rsidRDefault="004121ED" w:rsidP="00FB2656">
            <w:pPr>
              <w:pStyle w:val="TableNumbered2"/>
            </w:pPr>
            <w:r w:rsidRPr="00FB2656">
              <w:t>Maintaining good condition of ecosystems, species, habitats or of habitats of species</w:t>
            </w:r>
          </w:p>
          <w:p w14:paraId="0379677A" w14:textId="77777777" w:rsidR="004121ED" w:rsidRPr="00FB2656" w:rsidRDefault="004121ED" w:rsidP="00FB2656">
            <w:pPr>
              <w:pStyle w:val="TableNumbered2"/>
            </w:pPr>
            <w:r w:rsidRPr="00FB2656">
              <w:t>Re-establishing or restoring ecosystems, habitats or habitats of species towards or to good condition</w:t>
            </w:r>
          </w:p>
          <w:p w14:paraId="63835376" w14:textId="77777777" w:rsidR="004121ED" w:rsidRPr="00FB2656" w:rsidRDefault="004121ED" w:rsidP="00FB2656">
            <w:pPr>
              <w:pStyle w:val="TableNumbered1"/>
            </w:pPr>
            <w:r w:rsidRPr="00FB2656">
              <w:t xml:space="preserve">The activity takes place in an area with a detailed description of its initial ecological conditions which contains the following elements: </w:t>
            </w:r>
          </w:p>
          <w:p w14:paraId="4025D326" w14:textId="77777777" w:rsidR="004121ED" w:rsidRPr="00FB2656" w:rsidRDefault="004121ED" w:rsidP="00FB2656">
            <w:pPr>
              <w:pStyle w:val="TableNumbered2"/>
            </w:pPr>
            <w:r w:rsidRPr="00FB2656">
              <w:t>Mapping of the current habitats and their condition</w:t>
            </w:r>
          </w:p>
          <w:p w14:paraId="06222742" w14:textId="77777777" w:rsidR="004121ED" w:rsidRPr="00FB2656" w:rsidRDefault="004121ED" w:rsidP="00FB2656">
            <w:pPr>
              <w:pStyle w:val="TableNumbered2"/>
            </w:pPr>
            <w:r w:rsidRPr="00FB2656">
              <w:t>Where applicable, the protection status of the area</w:t>
            </w:r>
          </w:p>
          <w:p w14:paraId="6748C945" w14:textId="77777777" w:rsidR="004121ED" w:rsidRPr="00FB2656" w:rsidRDefault="004121ED" w:rsidP="00FB2656">
            <w:pPr>
              <w:pStyle w:val="TableNumbered2"/>
            </w:pPr>
            <w:r w:rsidRPr="00FB2656">
              <w:t>Characterization of the situation of the main species, habitats or habitats of species in terms of conservation relevance present in the area (including list of species, size of the population, size of the habitat, period during which the area is used by the species)</w:t>
            </w:r>
          </w:p>
          <w:p w14:paraId="6E5E420B" w14:textId="77777777" w:rsidR="004121ED" w:rsidRPr="00FB2656" w:rsidRDefault="004121ED" w:rsidP="00FB2656">
            <w:pPr>
              <w:pStyle w:val="TableNumbered2"/>
            </w:pPr>
            <w:r w:rsidRPr="00FB2656">
              <w:t>The importance of the area to reaching good condition of species, habitats or habitats of species</w:t>
            </w:r>
          </w:p>
          <w:p w14:paraId="31188201" w14:textId="77777777" w:rsidR="004121ED" w:rsidRPr="00FB2656" w:rsidRDefault="004121ED" w:rsidP="00FB2656">
            <w:pPr>
              <w:pStyle w:val="TableNumbered2"/>
            </w:pPr>
            <w:r w:rsidRPr="00FB2656">
              <w:t>The potential for improving the condition/re-establishing habitats or habitats of species in the area</w:t>
            </w:r>
          </w:p>
          <w:p w14:paraId="14402A52" w14:textId="77777777" w:rsidR="004121ED" w:rsidRPr="00FB2656" w:rsidRDefault="004121ED" w:rsidP="00FB2656">
            <w:pPr>
              <w:pStyle w:val="TableNumbered1"/>
            </w:pPr>
            <w:r w:rsidRPr="00FB2656">
              <w:t>The area is covered by a management plan or by an equivalent instrument, (e.g. restoration plan), which is regularly updated and in any case at least every ten years, and contains the following information:</w:t>
            </w:r>
          </w:p>
          <w:p w14:paraId="7CA449FA" w14:textId="77777777" w:rsidR="004121ED" w:rsidRPr="00FB2656" w:rsidRDefault="004121ED" w:rsidP="00FB2656">
            <w:pPr>
              <w:pStyle w:val="TableNumbered2"/>
            </w:pPr>
            <w:r w:rsidRPr="00FB2656">
              <w:t>a description of the expected contribution of the area to the nature conservation objectives set by the competent nature or environment authority</w:t>
            </w:r>
          </w:p>
          <w:p w14:paraId="45B6F2E2" w14:textId="77777777" w:rsidR="004121ED" w:rsidRPr="00FB2656" w:rsidRDefault="004121ED" w:rsidP="00FB2656">
            <w:pPr>
              <w:pStyle w:val="TableNumbered2"/>
            </w:pPr>
            <w:r w:rsidRPr="00FB2656">
              <w:t xml:space="preserve">The list of species, habitats and habitats of the species that will benefit from the conservation measures </w:t>
            </w:r>
          </w:p>
          <w:p w14:paraId="169093B5" w14:textId="77777777" w:rsidR="004121ED" w:rsidRPr="00FB2656" w:rsidRDefault="004121ED" w:rsidP="00FB2656">
            <w:pPr>
              <w:pStyle w:val="TableNumbered2"/>
              <w:keepNext/>
              <w:keepLines/>
            </w:pPr>
            <w:r w:rsidRPr="00FB2656">
              <w:lastRenderedPageBreak/>
              <w:t xml:space="preserve">The duration of the plan and a clear description of the conservation objectives for each targeted habitat and species and of the corresponding conservation measures that address identified pressures and threats, including expected deadlines and milestones </w:t>
            </w:r>
          </w:p>
          <w:p w14:paraId="437F44CB" w14:textId="77777777" w:rsidR="004121ED" w:rsidRPr="00FB2656" w:rsidRDefault="004121ED" w:rsidP="00FB2656">
            <w:pPr>
              <w:pStyle w:val="TableNumbered2"/>
            </w:pPr>
            <w:r w:rsidRPr="00FB2656">
              <w:t>A description of the threats and pressures that could hinder the achievement of the conservation objectives</w:t>
            </w:r>
          </w:p>
          <w:p w14:paraId="047F08E0" w14:textId="77777777" w:rsidR="004121ED" w:rsidRPr="00FB2656" w:rsidRDefault="004121ED" w:rsidP="00FB2656">
            <w:pPr>
              <w:pStyle w:val="TableNumbered2"/>
            </w:pPr>
            <w:r w:rsidRPr="00FB2656">
              <w:t>The measures to ensure that all DNSH criteria for this activity are achieved</w:t>
            </w:r>
          </w:p>
          <w:p w14:paraId="188426C9" w14:textId="77777777" w:rsidR="004121ED" w:rsidRPr="00FB2656" w:rsidRDefault="004121ED" w:rsidP="00FB2656">
            <w:pPr>
              <w:pStyle w:val="TableNumbered2"/>
            </w:pPr>
            <w:r w:rsidRPr="00FB2656">
              <w:t>Consideration of societal issues (including preservation of landscape, consultation of stakeholders)</w:t>
            </w:r>
          </w:p>
          <w:p w14:paraId="20D0A358" w14:textId="77777777" w:rsidR="004121ED" w:rsidRPr="00FB2656" w:rsidRDefault="004121ED" w:rsidP="00FB2656">
            <w:pPr>
              <w:pStyle w:val="TableNumbered2"/>
            </w:pPr>
            <w:r w:rsidRPr="00FB2656">
              <w:t>Where applicable, a description of enhanced ecosystem services, such as carbon storage, water purification, flood protection, erosion prevention, pollination, recreational opportunities, and wider socio-economic benefits</w:t>
            </w:r>
          </w:p>
          <w:p w14:paraId="7F1734E4" w14:textId="77777777" w:rsidR="004121ED" w:rsidRPr="00FB2656" w:rsidRDefault="004121ED" w:rsidP="00FB2656">
            <w:pPr>
              <w:pStyle w:val="TableNumbered2"/>
            </w:pPr>
            <w:r w:rsidRPr="00FB2656">
              <w:t>A monitoring scheme with specific and relevant indicators</w:t>
            </w:r>
          </w:p>
          <w:p w14:paraId="38550B6F" w14:textId="77777777" w:rsidR="004121ED" w:rsidRPr="00FB2656" w:rsidRDefault="004121ED" w:rsidP="00FB2656">
            <w:pPr>
              <w:pStyle w:val="TableNumbered2"/>
            </w:pPr>
            <w:r w:rsidRPr="00FB2656">
              <w:t>The stakeholders involved in the management or restoration of the area and the necessary collaborations or partnerships in place to achieve the conservation objectives</w:t>
            </w:r>
          </w:p>
          <w:p w14:paraId="31A47DDD" w14:textId="77777777" w:rsidR="004121ED" w:rsidRPr="00FB2656" w:rsidRDefault="004121ED" w:rsidP="00FB2656">
            <w:pPr>
              <w:pStyle w:val="TableNumbered2"/>
            </w:pPr>
            <w:r w:rsidRPr="00FB2656">
              <w:t>The measures taken to ensure transparency about the conservation objectives, the conservation measures and the monitoring and its results</w:t>
            </w:r>
          </w:p>
          <w:p w14:paraId="0E7D4747" w14:textId="77777777" w:rsidR="004121ED" w:rsidRPr="00FB2656" w:rsidRDefault="004121ED" w:rsidP="00FB2656">
            <w:pPr>
              <w:pStyle w:val="TableNumbered2"/>
            </w:pPr>
            <w:r w:rsidRPr="00FB2656">
              <w:t>The funding necessary for implementing the conservation measures, for the monitoring of the area and its audit</w:t>
            </w:r>
          </w:p>
        </w:tc>
      </w:tr>
      <w:tr w:rsidR="004121ED" w:rsidRPr="00FB2656" w14:paraId="2C023B85" w14:textId="77777777" w:rsidTr="00FB2656">
        <w:tc>
          <w:tcPr>
            <w:tcW w:w="2656" w:type="dxa"/>
            <w:tcBorders>
              <w:top w:val="single" w:sz="4" w:space="0" w:color="000000" w:themeColor="text1"/>
            </w:tcBorders>
            <w:shd w:val="clear" w:color="auto" w:fill="auto"/>
          </w:tcPr>
          <w:p w14:paraId="40F5BAB8" w14:textId="77777777" w:rsidR="004121ED" w:rsidRPr="00FB2656" w:rsidRDefault="004121ED" w:rsidP="00DC306F">
            <w:pPr>
              <w:pStyle w:val="TableText"/>
            </w:pPr>
            <w:r w:rsidRPr="00FB2656">
              <w:lastRenderedPageBreak/>
              <w:t>Santander-specific</w:t>
            </w:r>
          </w:p>
        </w:tc>
        <w:tc>
          <w:tcPr>
            <w:tcW w:w="6949" w:type="dxa"/>
          </w:tcPr>
          <w:p w14:paraId="2E090B46" w14:textId="77777777" w:rsidR="004121ED" w:rsidRPr="00FB2656" w:rsidRDefault="00201D2E" w:rsidP="00FB2656">
            <w:pPr>
              <w:pStyle w:val="TableText"/>
            </w:pPr>
            <w:r w:rsidRPr="00FB2656">
              <w:t>Not Applicable</w:t>
            </w:r>
          </w:p>
        </w:tc>
      </w:tr>
    </w:tbl>
    <w:p w14:paraId="6CB234E8" w14:textId="77777777" w:rsidR="000F780A" w:rsidRDefault="000F780A" w:rsidP="000F780A">
      <w:pPr>
        <w:pStyle w:val="Textoindependiente"/>
        <w:rPr>
          <w:lang w:val="en-GB"/>
        </w:rPr>
      </w:pPr>
      <w:bookmarkStart w:id="4593" w:name="_Toc152843984"/>
    </w:p>
    <w:p w14:paraId="0BA48F16" w14:textId="77777777" w:rsidR="004121ED" w:rsidRPr="004121ED" w:rsidRDefault="004121ED" w:rsidP="005415BD">
      <w:pPr>
        <w:pStyle w:val="HeadingA3"/>
        <w:rPr>
          <w:lang w:val="en-GB"/>
        </w:rPr>
      </w:pPr>
      <w:bookmarkStart w:id="4594" w:name="_Toc153408851"/>
      <w:bookmarkStart w:id="4595" w:name="_Toc186795210"/>
      <w:r w:rsidRPr="6862EE71">
        <w:rPr>
          <w:lang w:val="en-GB"/>
        </w:rPr>
        <w:t>Sustainable growing of crops</w:t>
      </w:r>
      <w:bookmarkEnd w:id="4593"/>
      <w:bookmarkEnd w:id="4594"/>
      <w:bookmarkEnd w:id="4595"/>
    </w:p>
    <w:p w14:paraId="4311FA8F" w14:textId="77777777" w:rsidR="004121ED" w:rsidRPr="004121ED" w:rsidRDefault="004121ED" w:rsidP="002A651D">
      <w:pPr>
        <w:pStyle w:val="Boldunderline"/>
      </w:pPr>
      <w:r w:rsidRPr="004121ED">
        <w:t>Activity description</w:t>
      </w:r>
    </w:p>
    <w:p w14:paraId="23C6294D" w14:textId="77777777" w:rsidR="004121ED" w:rsidRPr="004121ED" w:rsidRDefault="004121ED" w:rsidP="00F94BA4">
      <w:pPr>
        <w:pStyle w:val="Textoindependiente"/>
      </w:pPr>
      <w:r w:rsidRPr="004121ED">
        <w:t xml:space="preserve">Sustainably produced crops that have been grown within its natural cycle, source low-carbon energy, or certified under a credible scheme </w:t>
      </w:r>
    </w:p>
    <w:p w14:paraId="042B314A" w14:textId="77777777" w:rsidR="004121ED" w:rsidRPr="004121ED" w:rsidRDefault="004121ED" w:rsidP="004025A8">
      <w:pPr>
        <w:pStyle w:val="Textoindependiente"/>
      </w:pPr>
    </w:p>
    <w:tbl>
      <w:tblPr>
        <w:tblStyle w:val="OWTable"/>
        <w:tblW w:w="5000" w:type="pct"/>
        <w:tblLayout w:type="fixed"/>
        <w:tblLook w:val="0400" w:firstRow="0" w:lastRow="0" w:firstColumn="0" w:lastColumn="0" w:noHBand="0" w:noVBand="1"/>
      </w:tblPr>
      <w:tblGrid>
        <w:gridCol w:w="2160"/>
        <w:gridCol w:w="7445"/>
      </w:tblGrid>
      <w:tr w:rsidR="004121ED" w:rsidRPr="000F780A" w14:paraId="73BDC7FE" w14:textId="77777777" w:rsidTr="000F780A">
        <w:trPr>
          <w:tblHeader/>
        </w:trPr>
        <w:tc>
          <w:tcPr>
            <w:tcW w:w="2160" w:type="dxa"/>
            <w:tcBorders>
              <w:top w:val="nil"/>
              <w:bottom w:val="single" w:sz="4" w:space="0" w:color="000000" w:themeColor="text1"/>
            </w:tcBorders>
            <w:shd w:val="clear" w:color="auto" w:fill="auto"/>
            <w:vAlign w:val="bottom"/>
          </w:tcPr>
          <w:p w14:paraId="080E8DD9" w14:textId="77777777" w:rsidR="004121ED" w:rsidRPr="000F780A" w:rsidRDefault="004121ED" w:rsidP="000F780A">
            <w:pPr>
              <w:pStyle w:val="TableHeadingText"/>
            </w:pPr>
            <w:r w:rsidRPr="000F780A">
              <w:t>Eligibility</w:t>
            </w:r>
          </w:p>
        </w:tc>
        <w:tc>
          <w:tcPr>
            <w:tcW w:w="7445" w:type="dxa"/>
            <w:tcBorders>
              <w:top w:val="nil"/>
            </w:tcBorders>
            <w:shd w:val="clear" w:color="auto" w:fill="auto"/>
            <w:vAlign w:val="bottom"/>
          </w:tcPr>
          <w:p w14:paraId="31646685" w14:textId="77777777" w:rsidR="004121ED" w:rsidRPr="000F780A" w:rsidRDefault="004121ED" w:rsidP="000F780A">
            <w:pPr>
              <w:pStyle w:val="TableHeadingText"/>
            </w:pPr>
            <w:r w:rsidRPr="000F780A">
              <w:t>Criteria</w:t>
            </w:r>
          </w:p>
        </w:tc>
      </w:tr>
      <w:tr w:rsidR="004121ED" w:rsidRPr="000F780A" w14:paraId="5BD553EE" w14:textId="77777777" w:rsidTr="000F780A">
        <w:tc>
          <w:tcPr>
            <w:tcW w:w="2160" w:type="dxa"/>
            <w:tcBorders>
              <w:top w:val="single" w:sz="4" w:space="0" w:color="000000" w:themeColor="text1"/>
              <w:bottom w:val="single" w:sz="4" w:space="0" w:color="000000" w:themeColor="text1"/>
            </w:tcBorders>
            <w:shd w:val="clear" w:color="auto" w:fill="C9E8D3" w:themeFill="accent5" w:themeFillTint="33"/>
          </w:tcPr>
          <w:p w14:paraId="52AE46A5" w14:textId="77777777" w:rsidR="004121ED" w:rsidRPr="000F780A" w:rsidRDefault="004121ED" w:rsidP="00DC306F">
            <w:pPr>
              <w:pStyle w:val="TableText"/>
            </w:pPr>
            <w:r w:rsidRPr="000F780A">
              <w:t>EU Taxonomy consistent</w:t>
            </w:r>
          </w:p>
        </w:tc>
        <w:tc>
          <w:tcPr>
            <w:tcW w:w="7445" w:type="dxa"/>
            <w:shd w:val="clear" w:color="auto" w:fill="C9E8D3" w:themeFill="accent5" w:themeFillTint="33"/>
          </w:tcPr>
          <w:p w14:paraId="02D90D06" w14:textId="77777777" w:rsidR="004121ED" w:rsidRPr="000F780A" w:rsidRDefault="00201D2E" w:rsidP="000F780A">
            <w:pPr>
              <w:pStyle w:val="TableText"/>
            </w:pPr>
            <w:r w:rsidRPr="000F780A">
              <w:t>Not Applicable</w:t>
            </w:r>
          </w:p>
        </w:tc>
      </w:tr>
      <w:tr w:rsidR="004121ED" w:rsidRPr="00BC15CD" w14:paraId="6BA3FB89" w14:textId="77777777" w:rsidTr="000F780A">
        <w:tc>
          <w:tcPr>
            <w:tcW w:w="2160" w:type="dxa"/>
            <w:tcBorders>
              <w:top w:val="single" w:sz="4" w:space="0" w:color="000000" w:themeColor="text1"/>
            </w:tcBorders>
            <w:shd w:val="clear" w:color="auto" w:fill="auto"/>
          </w:tcPr>
          <w:p w14:paraId="2201A682" w14:textId="77777777" w:rsidR="004121ED" w:rsidRPr="000F780A" w:rsidRDefault="004121ED" w:rsidP="00DC306F">
            <w:pPr>
              <w:pStyle w:val="TableText"/>
            </w:pPr>
            <w:r w:rsidRPr="000F780A">
              <w:t>Santander-specific</w:t>
            </w:r>
            <w:r w:rsidRPr="000F780A">
              <w:tab/>
            </w:r>
          </w:p>
        </w:tc>
        <w:tc>
          <w:tcPr>
            <w:tcW w:w="7445" w:type="dxa"/>
          </w:tcPr>
          <w:p w14:paraId="345D99ED" w14:textId="77777777" w:rsidR="004121ED" w:rsidRPr="000F780A" w:rsidRDefault="004121ED" w:rsidP="000F780A">
            <w:pPr>
              <w:pStyle w:val="TableText"/>
            </w:pPr>
            <w:r w:rsidRPr="000F780A">
              <w:t xml:space="preserve">The activity complies with </w:t>
            </w:r>
            <w:r w:rsidRPr="000F780A">
              <w:rPr>
                <w:b/>
                <w:bCs/>
                <w:u w:val="single"/>
              </w:rPr>
              <w:t>one</w:t>
            </w:r>
            <w:r w:rsidRPr="000F780A">
              <w:t xml:space="preserve"> of the following: </w:t>
            </w:r>
          </w:p>
          <w:p w14:paraId="05E6E4A1" w14:textId="77777777" w:rsidR="004121ED" w:rsidRPr="000F780A" w:rsidRDefault="004121ED" w:rsidP="006F79CF">
            <w:pPr>
              <w:pStyle w:val="TableNumbered1"/>
            </w:pPr>
            <w:r w:rsidRPr="000F780A">
              <w:t xml:space="preserve">Operations that will either grow each crop within its natural cycle or source low-carbon energy for heat and power </w:t>
            </w:r>
          </w:p>
          <w:p w14:paraId="05DDAB91" w14:textId="77777777" w:rsidR="004121ED" w:rsidRPr="000F780A" w:rsidRDefault="004121ED" w:rsidP="006F79CF">
            <w:pPr>
              <w:pStyle w:val="TableNumbered1"/>
            </w:pPr>
            <w:r w:rsidRPr="000F780A">
              <w:t>Sustainably produced crops that have a valid certification or audited under a credible scheme or committed to industry-leading guidelines, such as:</w:t>
            </w:r>
          </w:p>
          <w:p w14:paraId="240B7A32" w14:textId="77777777" w:rsidR="004121ED" w:rsidRPr="000F780A" w:rsidRDefault="004121ED" w:rsidP="006F79CF">
            <w:pPr>
              <w:pStyle w:val="TableNumbered2"/>
            </w:pPr>
            <w:r w:rsidRPr="000F780A">
              <w:t>Organic Agriculture</w:t>
            </w:r>
          </w:p>
          <w:p w14:paraId="675BA38F" w14:textId="77777777" w:rsidR="004121ED" w:rsidRPr="000F780A" w:rsidRDefault="004121ED" w:rsidP="006F79CF">
            <w:pPr>
              <w:pStyle w:val="TableNumbered3"/>
            </w:pPr>
            <w:r w:rsidRPr="000F780A">
              <w:t>EU Organic</w:t>
            </w:r>
          </w:p>
          <w:p w14:paraId="419E8528" w14:textId="77777777" w:rsidR="004121ED" w:rsidRPr="000F780A" w:rsidRDefault="004121ED" w:rsidP="006F79CF">
            <w:pPr>
              <w:pStyle w:val="TableNumbered3"/>
            </w:pPr>
            <w:r w:rsidRPr="000F780A">
              <w:t xml:space="preserve">USDA </w:t>
            </w:r>
          </w:p>
          <w:p w14:paraId="7967320F" w14:textId="77777777" w:rsidR="004121ED" w:rsidRPr="000F780A" w:rsidRDefault="004121ED" w:rsidP="006F79CF">
            <w:pPr>
              <w:pStyle w:val="TableNumbered3"/>
            </w:pPr>
            <w:r w:rsidRPr="000F780A">
              <w:t>Canada Organic</w:t>
            </w:r>
          </w:p>
          <w:p w14:paraId="06F86430" w14:textId="77777777" w:rsidR="004121ED" w:rsidRPr="000F780A" w:rsidRDefault="004121ED" w:rsidP="006F79CF">
            <w:pPr>
              <w:pStyle w:val="TableNumbered3"/>
            </w:pPr>
            <w:r w:rsidRPr="000F780A">
              <w:t>Nespresso AAA Sustainable Quality Program for Organic Farming</w:t>
            </w:r>
          </w:p>
          <w:p w14:paraId="022826EF" w14:textId="77777777" w:rsidR="004121ED" w:rsidRPr="000F780A" w:rsidRDefault="004121ED" w:rsidP="006F79CF">
            <w:pPr>
              <w:pStyle w:val="TableNumbered3"/>
            </w:pPr>
            <w:r w:rsidRPr="000F780A">
              <w:t>Biosuisse for cropping agriculture</w:t>
            </w:r>
          </w:p>
          <w:p w14:paraId="596A59B7" w14:textId="77777777" w:rsidR="004121ED" w:rsidRPr="000F780A" w:rsidRDefault="00656FB6" w:rsidP="006F79CF">
            <w:pPr>
              <w:pStyle w:val="TableNumbered3"/>
            </w:pPr>
            <w:r>
              <w:t xml:space="preserve">Orgánico SAGARPA Mexico </w:t>
            </w:r>
            <w:r w:rsidR="004121ED" w:rsidRPr="000F780A">
              <w:t>for cropping agriculture</w:t>
            </w:r>
          </w:p>
          <w:p w14:paraId="6000B8D8" w14:textId="77777777" w:rsidR="004121ED" w:rsidRPr="000F780A" w:rsidRDefault="004121ED" w:rsidP="006F79CF">
            <w:pPr>
              <w:pStyle w:val="TableNumbered3"/>
            </w:pPr>
            <w:r w:rsidRPr="000F780A">
              <w:t>Organico Brasil for cropping agriculture</w:t>
            </w:r>
          </w:p>
          <w:p w14:paraId="16C00E83" w14:textId="77777777" w:rsidR="004121ED" w:rsidRPr="00626BD3" w:rsidRDefault="004121ED" w:rsidP="006F79CF">
            <w:pPr>
              <w:pStyle w:val="TableNumbered3"/>
              <w:rPr>
                <w:lang w:val="es-ES"/>
              </w:rPr>
            </w:pPr>
            <w:r w:rsidRPr="00626BD3">
              <w:rPr>
                <w:lang w:val="es-ES"/>
              </w:rPr>
              <w:t>SAG´s Certificación de Productos Orgánicos Agrícolas</w:t>
            </w:r>
          </w:p>
          <w:p w14:paraId="60F97B79" w14:textId="77777777" w:rsidR="004121ED" w:rsidRDefault="004121ED" w:rsidP="006F79CF">
            <w:pPr>
              <w:pStyle w:val="TableNumbered3"/>
              <w:rPr>
                <w:ins w:id="4596" w:author="Martinez De Hurtado Yela Fermin" w:date="2024-09-06T11:40:00Z"/>
              </w:rPr>
            </w:pPr>
            <w:r w:rsidRPr="000F780A">
              <w:t>Regenerative Organic Certified</w:t>
            </w:r>
          </w:p>
          <w:p w14:paraId="291CBF28" w14:textId="7EA84882" w:rsidR="002E6588" w:rsidRDefault="002E6588" w:rsidP="006F79CF">
            <w:pPr>
              <w:pStyle w:val="TableNumbered3"/>
              <w:rPr>
                <w:ins w:id="4597" w:author="Martinez De Hurtado Yela Fermin" w:date="2025-01-02T17:13:00Z" w16du:dateUtc="2025-01-02T16:13:00Z"/>
              </w:rPr>
            </w:pPr>
            <w:ins w:id="4598" w:author="Martinez De Hurtado Yela Fermin" w:date="2024-09-06T11:40:00Z">
              <w:r>
                <w:t xml:space="preserve"> </w:t>
              </w:r>
              <w:r w:rsidRPr="002E6588">
                <w:t>DAKKS – Mayacert</w:t>
              </w:r>
            </w:ins>
          </w:p>
          <w:p w14:paraId="05922283" w14:textId="6F2DA9F0" w:rsidR="00FD6611" w:rsidRDefault="00FD6611" w:rsidP="006F79CF">
            <w:pPr>
              <w:pStyle w:val="TableNumbered3"/>
              <w:rPr>
                <w:ins w:id="4599" w:author="Martinez De Hurtado Yela Fermin" w:date="2025-01-02T17:13:00Z" w16du:dateUtc="2025-01-02T16:13:00Z"/>
              </w:rPr>
            </w:pPr>
            <w:ins w:id="4600" w:author="Martinez De Hurtado Yela Fermin" w:date="2025-01-02T17:13:00Z" w16du:dateUtc="2025-01-02T16:13:00Z">
              <w:r w:rsidRPr="00FD6611">
                <w:t>Union for Ethical Bio Trade (UEBT)</w:t>
              </w:r>
            </w:ins>
          </w:p>
          <w:p w14:paraId="30D0AFFD" w14:textId="6A74F260" w:rsidR="00FD6611" w:rsidRPr="000F780A" w:rsidRDefault="00FD6611" w:rsidP="006F79CF">
            <w:pPr>
              <w:pStyle w:val="TableNumbered3"/>
            </w:pPr>
            <w:ins w:id="4601" w:author="Martinez De Hurtado Yela Fermin" w:date="2025-01-02T17:13:00Z" w16du:dateUtc="2025-01-02T16:13:00Z">
              <w:r w:rsidRPr="00FD6611">
                <w:t>ZERYA – Produção Agro sem Resíduos</w:t>
              </w:r>
            </w:ins>
          </w:p>
          <w:p w14:paraId="5E02C086" w14:textId="77777777" w:rsidR="004121ED" w:rsidRPr="000F780A" w:rsidRDefault="004121ED" w:rsidP="006F79CF">
            <w:pPr>
              <w:pStyle w:val="TableNumbered2"/>
            </w:pPr>
            <w:r w:rsidRPr="000F780A">
              <w:t>Sustainable Agriculture</w:t>
            </w:r>
          </w:p>
          <w:p w14:paraId="2AA0C047" w14:textId="77777777" w:rsidR="004121ED" w:rsidRPr="000F780A" w:rsidRDefault="004121ED" w:rsidP="006F79CF">
            <w:pPr>
              <w:pStyle w:val="TableNumbered3"/>
            </w:pPr>
            <w:r w:rsidRPr="000F780A">
              <w:t>Naturland</w:t>
            </w:r>
          </w:p>
          <w:p w14:paraId="73FD3756" w14:textId="77777777" w:rsidR="004121ED" w:rsidRPr="000F780A" w:rsidRDefault="004121ED" w:rsidP="006F79CF">
            <w:pPr>
              <w:pStyle w:val="TableNumbered3"/>
            </w:pPr>
            <w:r w:rsidRPr="000F780A">
              <w:lastRenderedPageBreak/>
              <w:t>Linking Environment and Farming (LEAF) Standard</w:t>
            </w:r>
          </w:p>
          <w:p w14:paraId="5440CC63" w14:textId="77777777" w:rsidR="004121ED" w:rsidRPr="000F780A" w:rsidRDefault="004121ED" w:rsidP="006F79CF">
            <w:pPr>
              <w:pStyle w:val="TableNumbered3"/>
            </w:pPr>
            <w:r w:rsidRPr="000F780A">
              <w:t>Sustainable Rice Platform (SRP)</w:t>
            </w:r>
          </w:p>
          <w:p w14:paraId="54EDCC67" w14:textId="77777777" w:rsidR="004121ED" w:rsidRPr="000F780A" w:rsidRDefault="004121ED" w:rsidP="006F79CF">
            <w:pPr>
              <w:pStyle w:val="TableNumbered3"/>
            </w:pPr>
            <w:r w:rsidRPr="000F780A">
              <w:t>Bord Bia Quality Assurance Scheme</w:t>
            </w:r>
          </w:p>
          <w:p w14:paraId="41C76E79" w14:textId="77777777" w:rsidR="004121ED" w:rsidRPr="000F780A" w:rsidRDefault="004121ED" w:rsidP="006F79CF">
            <w:pPr>
              <w:pStyle w:val="TableNumbered3"/>
            </w:pPr>
            <w:r w:rsidRPr="000F780A">
              <w:t>Fairtrade International</w:t>
            </w:r>
          </w:p>
          <w:p w14:paraId="1AE5F6BE" w14:textId="77777777" w:rsidR="004121ED" w:rsidRPr="000F780A" w:rsidRDefault="004121ED" w:rsidP="006F79CF">
            <w:pPr>
              <w:pStyle w:val="TableNumbered3"/>
            </w:pPr>
            <w:r w:rsidRPr="000F780A">
              <w:t>ProTerra Standard for cropping agriculture</w:t>
            </w:r>
          </w:p>
          <w:p w14:paraId="0337A840" w14:textId="77777777" w:rsidR="004121ED" w:rsidRPr="000F780A" w:rsidRDefault="004121ED" w:rsidP="006F79CF">
            <w:pPr>
              <w:pStyle w:val="TableNumbered3"/>
            </w:pPr>
            <w:r w:rsidRPr="000F780A">
              <w:t>Rainforest Alliance</w:t>
            </w:r>
          </w:p>
          <w:p w14:paraId="093E4ED5" w14:textId="77777777" w:rsidR="004121ED" w:rsidRPr="000F780A" w:rsidRDefault="004121ED" w:rsidP="006F79CF">
            <w:pPr>
              <w:pStyle w:val="TableNumbered3"/>
            </w:pPr>
            <w:r w:rsidRPr="000F780A">
              <w:t>Bonsucro</w:t>
            </w:r>
          </w:p>
          <w:p w14:paraId="366301F8" w14:textId="77777777" w:rsidR="004121ED" w:rsidRPr="000F780A" w:rsidRDefault="004121ED" w:rsidP="006F79CF">
            <w:pPr>
              <w:pStyle w:val="TableNumbered3"/>
            </w:pPr>
            <w:r w:rsidRPr="000F780A">
              <w:t>UTZ Certification for cropping agriculture</w:t>
            </w:r>
          </w:p>
          <w:p w14:paraId="0F4F6798" w14:textId="77777777" w:rsidR="004121ED" w:rsidRPr="000F780A" w:rsidRDefault="004121ED" w:rsidP="006F79CF">
            <w:pPr>
              <w:pStyle w:val="TableNumbered3"/>
            </w:pPr>
            <w:r w:rsidRPr="000F780A">
              <w:t>4C Code of Conduct</w:t>
            </w:r>
          </w:p>
          <w:p w14:paraId="7445FAF9" w14:textId="77777777" w:rsidR="004121ED" w:rsidRPr="000F780A" w:rsidRDefault="004121ED" w:rsidP="006F79CF">
            <w:pPr>
              <w:pStyle w:val="TableNumbered3"/>
            </w:pPr>
            <w:r w:rsidRPr="000F780A">
              <w:t>C.A.F.E Practices Verification</w:t>
            </w:r>
          </w:p>
          <w:p w14:paraId="3BBA0A9C" w14:textId="77777777" w:rsidR="004121ED" w:rsidRPr="000F780A" w:rsidRDefault="004121ED" w:rsidP="006F79CF">
            <w:pPr>
              <w:pStyle w:val="TableNumbered3"/>
            </w:pPr>
            <w:r w:rsidRPr="000F780A">
              <w:t>Global Good Agricultural Practice (Global GAP), including Integrated Farm Assurance - Crops Base</w:t>
            </w:r>
          </w:p>
          <w:p w14:paraId="6B35C8BA" w14:textId="77777777" w:rsidR="004121ED" w:rsidRPr="000F780A" w:rsidRDefault="004121ED" w:rsidP="006F79CF">
            <w:pPr>
              <w:pStyle w:val="TableNumbered3"/>
            </w:pPr>
            <w:r w:rsidRPr="000F780A">
              <w:t xml:space="preserve">Fairtrade International </w:t>
            </w:r>
          </w:p>
          <w:p w14:paraId="09628168" w14:textId="77777777" w:rsidR="004121ED" w:rsidRPr="000F780A" w:rsidRDefault="004121ED" w:rsidP="006F79CF">
            <w:pPr>
              <w:pStyle w:val="TableNumbered3"/>
            </w:pPr>
            <w:r w:rsidRPr="000F780A">
              <w:t>Planet Proof</w:t>
            </w:r>
          </w:p>
          <w:p w14:paraId="230B33BF" w14:textId="77777777" w:rsidR="004121ED" w:rsidRPr="000F780A" w:rsidRDefault="004121ED" w:rsidP="006F79CF">
            <w:pPr>
              <w:pStyle w:val="TableNumbered3"/>
            </w:pPr>
            <w:r w:rsidRPr="000F780A">
              <w:t>Wineries for Climate Protection (WfCP) </w:t>
            </w:r>
          </w:p>
          <w:p w14:paraId="7FCCEC5E" w14:textId="77777777" w:rsidR="004121ED" w:rsidRPr="000F780A" w:rsidRDefault="004121ED" w:rsidP="006F79CF">
            <w:pPr>
              <w:pStyle w:val="TableNumbered2"/>
            </w:pPr>
            <w:r w:rsidRPr="000F780A">
              <w:t>Soy</w:t>
            </w:r>
          </w:p>
          <w:p w14:paraId="7394C503" w14:textId="77777777" w:rsidR="004121ED" w:rsidRPr="000F780A" w:rsidRDefault="004121ED" w:rsidP="006F79CF">
            <w:pPr>
              <w:pStyle w:val="TableNumbered3"/>
            </w:pPr>
            <w:r w:rsidRPr="000F780A">
              <w:t>Roundtable for Responsible Soy (RTRS)</w:t>
            </w:r>
          </w:p>
          <w:p w14:paraId="2D56EF77" w14:textId="77777777" w:rsidR="004121ED" w:rsidRPr="000F780A" w:rsidRDefault="004121ED" w:rsidP="006F79CF">
            <w:pPr>
              <w:pStyle w:val="TableNumbered3"/>
            </w:pPr>
            <w:r w:rsidRPr="000F780A">
              <w:t>3S Cargill Program (Triple S Soy)</w:t>
            </w:r>
          </w:p>
          <w:p w14:paraId="7B2D66F1" w14:textId="77777777" w:rsidR="004121ED" w:rsidRPr="000F780A" w:rsidRDefault="004121ED" w:rsidP="006F79CF">
            <w:pPr>
              <w:pStyle w:val="TableNumbered2"/>
            </w:pPr>
            <w:r w:rsidRPr="000F780A">
              <w:t>Cotton</w:t>
            </w:r>
          </w:p>
          <w:p w14:paraId="715EACE8" w14:textId="77777777" w:rsidR="006F79CF" w:rsidRDefault="006F79CF" w:rsidP="006F79CF">
            <w:pPr>
              <w:pStyle w:val="TableNumbered3"/>
              <w:rPr>
                <w:ins w:id="4602" w:author="Martinez De Hurtado Yela Fermin" w:date="2025-01-20T12:08:00Z" w16du:dateUtc="2025-01-20T11:08:00Z"/>
              </w:rPr>
            </w:pPr>
            <w:ins w:id="4603" w:author="Martinez De Hurtado Yela Fermin" w:date="2025-01-20T12:08:00Z" w16du:dateUtc="2025-01-20T11:08:00Z">
              <w:r>
                <w:t>Better Cotton Initiative (BCI)</w:t>
              </w:r>
            </w:ins>
          </w:p>
          <w:p w14:paraId="17D32D08" w14:textId="77777777" w:rsidR="004121ED" w:rsidRPr="000F780A" w:rsidRDefault="004121ED" w:rsidP="006F79CF">
            <w:pPr>
              <w:pStyle w:val="TableNumbered3"/>
            </w:pPr>
            <w:r w:rsidRPr="000F780A">
              <w:t>ECOCERT COMOS Organic</w:t>
            </w:r>
          </w:p>
          <w:p w14:paraId="1B733A97" w14:textId="77777777" w:rsidR="004121ED" w:rsidRPr="000F780A" w:rsidRDefault="004121ED" w:rsidP="006F79CF">
            <w:pPr>
              <w:pStyle w:val="TableNumbered3"/>
            </w:pPr>
            <w:r w:rsidRPr="000F780A">
              <w:t>OEKO-TEX Organic Cotton</w:t>
            </w:r>
          </w:p>
          <w:p w14:paraId="2E9B6C8D" w14:textId="77777777" w:rsidR="004121ED" w:rsidRPr="00626BD3" w:rsidRDefault="004121ED" w:rsidP="006F79CF">
            <w:pPr>
              <w:pStyle w:val="TableNumbered3"/>
              <w:rPr>
                <w:lang w:val="es-ES"/>
              </w:rPr>
            </w:pPr>
            <w:r w:rsidRPr="00626BD3">
              <w:rPr>
                <w:lang w:val="es-ES"/>
              </w:rPr>
              <w:t>ABR Algodao Brasileiro Responsavel/ Brazilian Responsible Cotton (ABR)</w:t>
            </w:r>
          </w:p>
          <w:p w14:paraId="1BA031D2" w14:textId="77777777" w:rsidR="004121ED" w:rsidRPr="00626BD3" w:rsidRDefault="004121ED" w:rsidP="00C40FE6">
            <w:pPr>
              <w:pStyle w:val="TableNumbered3"/>
              <w:numPr>
                <w:ilvl w:val="0"/>
                <w:numId w:val="0"/>
              </w:numPr>
              <w:ind w:left="432"/>
              <w:rPr>
                <w:lang w:val="es-ES"/>
              </w:rPr>
            </w:pPr>
          </w:p>
        </w:tc>
      </w:tr>
    </w:tbl>
    <w:p w14:paraId="0CF5A418" w14:textId="77777777" w:rsidR="004121ED" w:rsidRPr="00626BD3" w:rsidRDefault="004121ED" w:rsidP="00F94BA4">
      <w:pPr>
        <w:pStyle w:val="Textoindependiente"/>
        <w:rPr>
          <w:lang w:val="es-ES"/>
        </w:rPr>
      </w:pPr>
    </w:p>
    <w:p w14:paraId="46A4E0CB" w14:textId="77777777" w:rsidR="004121ED" w:rsidRPr="004121ED" w:rsidRDefault="004121ED" w:rsidP="00DC306F">
      <w:pPr>
        <w:pStyle w:val="HeadingA3"/>
        <w:rPr>
          <w:lang w:val="en-GB"/>
        </w:rPr>
      </w:pPr>
      <w:bookmarkStart w:id="4604" w:name="_Toc152843985"/>
      <w:bookmarkStart w:id="4605" w:name="_Toc153408852"/>
      <w:bookmarkStart w:id="4606" w:name="_Toc186795211"/>
      <w:r w:rsidRPr="6862EE71">
        <w:rPr>
          <w:lang w:val="en-GB"/>
        </w:rPr>
        <w:t>Soil Remediation</w:t>
      </w:r>
      <w:bookmarkEnd w:id="4604"/>
      <w:bookmarkEnd w:id="4605"/>
      <w:bookmarkEnd w:id="4606"/>
    </w:p>
    <w:p w14:paraId="3E50AECD" w14:textId="77777777" w:rsidR="004121ED" w:rsidRPr="004121ED" w:rsidRDefault="004121ED" w:rsidP="00DC306F">
      <w:pPr>
        <w:pStyle w:val="Boldunderline"/>
        <w:keepNext/>
        <w:keepLines/>
      </w:pPr>
      <w:r w:rsidRPr="004121ED">
        <w:t>Activity description</w:t>
      </w:r>
    </w:p>
    <w:p w14:paraId="384ECD42" w14:textId="77777777" w:rsidR="004121ED" w:rsidRPr="004121ED" w:rsidRDefault="004121ED" w:rsidP="00DC306F">
      <w:pPr>
        <w:pStyle w:val="Textoindependiente"/>
        <w:keepNext/>
        <w:keepLines/>
      </w:pPr>
      <w:r w:rsidRPr="004121ED">
        <w:t>Recovery and restoration of degraded soil.</w:t>
      </w:r>
    </w:p>
    <w:p w14:paraId="42252E33" w14:textId="77777777" w:rsidR="004121ED" w:rsidRPr="004121ED" w:rsidRDefault="004121ED" w:rsidP="00DC306F">
      <w:pPr>
        <w:keepNext/>
        <w:keepLines/>
        <w:spacing w:after="80"/>
        <w:jc w:val="both"/>
        <w:rPr>
          <w:rFonts w:cstheme="minorHAnsi"/>
        </w:rPr>
      </w:pPr>
    </w:p>
    <w:tbl>
      <w:tblPr>
        <w:tblStyle w:val="OWTable"/>
        <w:tblW w:w="5000" w:type="pct"/>
        <w:tblLayout w:type="fixed"/>
        <w:tblLook w:val="0400" w:firstRow="0" w:lastRow="0" w:firstColumn="0" w:lastColumn="0" w:noHBand="0" w:noVBand="1"/>
      </w:tblPr>
      <w:tblGrid>
        <w:gridCol w:w="2657"/>
        <w:gridCol w:w="6948"/>
      </w:tblGrid>
      <w:tr w:rsidR="004121ED" w:rsidRPr="009B009F" w14:paraId="32B58E5D" w14:textId="77777777" w:rsidTr="009B009F">
        <w:tc>
          <w:tcPr>
            <w:tcW w:w="2657" w:type="dxa"/>
            <w:tcBorders>
              <w:top w:val="nil"/>
              <w:bottom w:val="single" w:sz="4" w:space="0" w:color="000000" w:themeColor="text1"/>
            </w:tcBorders>
            <w:shd w:val="clear" w:color="auto" w:fill="auto"/>
            <w:vAlign w:val="bottom"/>
          </w:tcPr>
          <w:p w14:paraId="276A3079" w14:textId="77777777" w:rsidR="004121ED" w:rsidRPr="009B009F" w:rsidRDefault="004121ED" w:rsidP="00DC306F">
            <w:pPr>
              <w:pStyle w:val="TableHeadingText"/>
              <w:keepNext/>
            </w:pPr>
            <w:r w:rsidRPr="009B009F">
              <w:t>Eligibility</w:t>
            </w:r>
          </w:p>
        </w:tc>
        <w:tc>
          <w:tcPr>
            <w:tcW w:w="6948" w:type="dxa"/>
            <w:tcBorders>
              <w:top w:val="nil"/>
            </w:tcBorders>
            <w:shd w:val="clear" w:color="auto" w:fill="auto"/>
            <w:vAlign w:val="bottom"/>
          </w:tcPr>
          <w:p w14:paraId="2FD2528C" w14:textId="77777777" w:rsidR="004121ED" w:rsidRPr="009B009F" w:rsidRDefault="004121ED" w:rsidP="00DC306F">
            <w:pPr>
              <w:pStyle w:val="TableHeadingText"/>
              <w:keepNext/>
            </w:pPr>
            <w:r w:rsidRPr="009B009F">
              <w:t>Criteria</w:t>
            </w:r>
          </w:p>
        </w:tc>
      </w:tr>
      <w:tr w:rsidR="004121ED" w:rsidRPr="009B009F" w14:paraId="1A41E0F9" w14:textId="77777777" w:rsidTr="009B009F">
        <w:tc>
          <w:tcPr>
            <w:tcW w:w="2657" w:type="dxa"/>
            <w:tcBorders>
              <w:top w:val="single" w:sz="4" w:space="0" w:color="000000" w:themeColor="text1"/>
              <w:bottom w:val="single" w:sz="4" w:space="0" w:color="000000" w:themeColor="text1"/>
            </w:tcBorders>
            <w:shd w:val="clear" w:color="auto" w:fill="C9E8D3" w:themeFill="accent5" w:themeFillTint="33"/>
          </w:tcPr>
          <w:p w14:paraId="7A2366E4" w14:textId="77777777" w:rsidR="004121ED" w:rsidRPr="009B009F" w:rsidRDefault="004121ED" w:rsidP="00DC306F">
            <w:pPr>
              <w:pStyle w:val="TableText"/>
              <w:keepNext/>
              <w:keepLines/>
            </w:pPr>
            <w:r w:rsidRPr="009B009F">
              <w:t>EU Taxonomy consistent</w:t>
            </w:r>
          </w:p>
        </w:tc>
        <w:tc>
          <w:tcPr>
            <w:tcW w:w="6948" w:type="dxa"/>
            <w:shd w:val="clear" w:color="auto" w:fill="C9E8D3" w:themeFill="accent5" w:themeFillTint="33"/>
          </w:tcPr>
          <w:p w14:paraId="3B2F2241" w14:textId="77777777" w:rsidR="004121ED" w:rsidRPr="009B009F" w:rsidRDefault="00201D2E" w:rsidP="00DC306F">
            <w:pPr>
              <w:pStyle w:val="TableText"/>
              <w:keepNext/>
              <w:keepLines/>
            </w:pPr>
            <w:r w:rsidRPr="009B009F">
              <w:t>Not Applicable</w:t>
            </w:r>
          </w:p>
        </w:tc>
      </w:tr>
      <w:tr w:rsidR="004121ED" w:rsidRPr="009B009F" w14:paraId="22351F5D" w14:textId="77777777" w:rsidTr="009B009F">
        <w:tc>
          <w:tcPr>
            <w:tcW w:w="2657" w:type="dxa"/>
            <w:tcBorders>
              <w:top w:val="single" w:sz="4" w:space="0" w:color="000000" w:themeColor="text1"/>
            </w:tcBorders>
            <w:shd w:val="clear" w:color="auto" w:fill="auto"/>
          </w:tcPr>
          <w:p w14:paraId="6C605D43" w14:textId="77777777" w:rsidR="004121ED" w:rsidRPr="009B009F" w:rsidRDefault="004121ED" w:rsidP="00DC306F">
            <w:pPr>
              <w:pStyle w:val="TableText"/>
              <w:keepNext/>
              <w:keepLines/>
            </w:pPr>
            <w:r w:rsidRPr="009B009F">
              <w:t>Santander-specific</w:t>
            </w:r>
          </w:p>
        </w:tc>
        <w:tc>
          <w:tcPr>
            <w:tcW w:w="6948" w:type="dxa"/>
          </w:tcPr>
          <w:p w14:paraId="47E6C502" w14:textId="77777777" w:rsidR="004121ED" w:rsidRPr="009B009F" w:rsidRDefault="004121ED" w:rsidP="00DC306F">
            <w:pPr>
              <w:pStyle w:val="TableText"/>
              <w:keepNext/>
              <w:keepLines/>
            </w:pPr>
            <w:r w:rsidRPr="009B009F">
              <w:t xml:space="preserve">Recovery and restoration of degraded soil should comply with </w:t>
            </w:r>
            <w:r w:rsidR="00B4128A">
              <w:t xml:space="preserve">at least </w:t>
            </w:r>
            <w:r w:rsidRPr="009B009F">
              <w:rPr>
                <w:b/>
                <w:bCs/>
                <w:u w:val="single"/>
              </w:rPr>
              <w:t>one</w:t>
            </w:r>
            <w:r w:rsidRPr="009B009F">
              <w:t xml:space="preserve"> of the following:</w:t>
            </w:r>
          </w:p>
          <w:p w14:paraId="7B20A654" w14:textId="77777777" w:rsidR="004121ED" w:rsidRPr="009B009F" w:rsidRDefault="004121ED" w:rsidP="00A46517">
            <w:pPr>
              <w:pStyle w:val="TableNumbered1"/>
              <w:keepNext/>
              <w:keepLines/>
              <w:numPr>
                <w:ilvl w:val="0"/>
                <w:numId w:val="210"/>
              </w:numPr>
            </w:pPr>
            <w:r w:rsidRPr="009B009F">
              <w:t>Respect EU standards on good agricultural and environmental condition of land (GAEC), relating to soil management (e.g., preventing soil erosion by defining minimum soil cover and maintaining soil organic matter and soil structure)</w:t>
            </w:r>
          </w:p>
          <w:p w14:paraId="2E99E518" w14:textId="77777777" w:rsidR="004121ED" w:rsidRPr="009B009F" w:rsidRDefault="004121ED" w:rsidP="00DC306F">
            <w:pPr>
              <w:pStyle w:val="TableNumbered1"/>
              <w:keepNext/>
              <w:keepLines/>
            </w:pPr>
            <w:r w:rsidRPr="009B009F">
              <w:t xml:space="preserve">Measures to avoid soil salinization and maintain soil integrity and fertility </w:t>
            </w:r>
          </w:p>
          <w:p w14:paraId="60F697DE" w14:textId="77777777" w:rsidR="004121ED" w:rsidRPr="009B009F" w:rsidRDefault="004121ED" w:rsidP="00DC306F">
            <w:pPr>
              <w:pStyle w:val="TableNumbered1"/>
              <w:keepNext/>
              <w:keepLines/>
            </w:pPr>
            <w:r w:rsidRPr="009B009F">
              <w:t>Adhere to one of the best practices below:</w:t>
            </w:r>
          </w:p>
          <w:p w14:paraId="6F2D0ACB" w14:textId="77777777" w:rsidR="004121ED" w:rsidRPr="009B009F" w:rsidRDefault="004121ED" w:rsidP="00DC306F">
            <w:pPr>
              <w:pStyle w:val="TableNumbered2"/>
              <w:keepNext/>
              <w:keepLines/>
            </w:pPr>
            <w:r w:rsidRPr="009B009F">
              <w:t>Sown biodiverse pastures, excluding pasture for industrial livestock grazing</w:t>
            </w:r>
          </w:p>
          <w:p w14:paraId="2E040436" w14:textId="77777777" w:rsidR="004121ED" w:rsidRPr="009B009F" w:rsidRDefault="004121ED" w:rsidP="00DC306F">
            <w:pPr>
              <w:pStyle w:val="TableNumbered2"/>
              <w:keepNext/>
              <w:keepLines/>
            </w:pPr>
            <w:r w:rsidRPr="009B009F">
              <w:t>Biological nitrogen fixation</w:t>
            </w:r>
          </w:p>
          <w:p w14:paraId="6B2245D6" w14:textId="77777777" w:rsidR="004121ED" w:rsidRPr="009B009F" w:rsidRDefault="004121ED" w:rsidP="00DC306F">
            <w:pPr>
              <w:pStyle w:val="TableNumbered2"/>
              <w:keepNext/>
              <w:keepLines/>
            </w:pPr>
            <w:r w:rsidRPr="009B009F">
              <w:t>Projects to reduce the use of synthetic fertilizers, such as through the use of organic fertilizers</w:t>
            </w:r>
          </w:p>
          <w:p w14:paraId="1CDE01C1" w14:textId="77777777" w:rsidR="004121ED" w:rsidRPr="009B009F" w:rsidRDefault="004121ED" w:rsidP="00DC306F">
            <w:pPr>
              <w:pStyle w:val="TableNumbered2"/>
              <w:keepNext/>
              <w:keepLines/>
            </w:pPr>
            <w:r w:rsidRPr="009B009F">
              <w:t>Projects to keep the use of pesticides to a minimum, including biological control</w:t>
            </w:r>
          </w:p>
          <w:p w14:paraId="0BF608E1" w14:textId="77777777" w:rsidR="004121ED" w:rsidRPr="009B009F" w:rsidRDefault="004121ED" w:rsidP="00DC306F">
            <w:pPr>
              <w:pStyle w:val="TableNumbered2"/>
              <w:keepNext/>
              <w:keepLines/>
            </w:pPr>
            <w:r w:rsidRPr="009B009F">
              <w:t>Soil treatment for biogas production</w:t>
            </w:r>
          </w:p>
          <w:p w14:paraId="78BF6951" w14:textId="77777777" w:rsidR="004121ED" w:rsidRPr="009B009F" w:rsidRDefault="004121ED" w:rsidP="00DC306F">
            <w:pPr>
              <w:pStyle w:val="TableNumbered2"/>
              <w:keepNext/>
              <w:keepLines/>
            </w:pPr>
            <w:r w:rsidRPr="009B009F">
              <w:t>Dry agriculture</w:t>
            </w:r>
          </w:p>
          <w:p w14:paraId="62383080" w14:textId="77777777" w:rsidR="004121ED" w:rsidRPr="009B009F" w:rsidRDefault="004121ED" w:rsidP="00DC306F">
            <w:pPr>
              <w:pStyle w:val="TableNumbered2"/>
              <w:keepNext/>
              <w:keepLines/>
            </w:pPr>
            <w:r w:rsidRPr="009B009F">
              <w:t>Crop rotation</w:t>
            </w:r>
          </w:p>
          <w:p w14:paraId="20A983E1" w14:textId="77777777" w:rsidR="004121ED" w:rsidRPr="009B009F" w:rsidRDefault="004121ED" w:rsidP="00DC306F">
            <w:pPr>
              <w:pStyle w:val="TableNumbered2"/>
              <w:keepNext/>
              <w:keepLines/>
            </w:pPr>
            <w:r w:rsidRPr="009B009F">
              <w:t>Sowing of diverse cover crops</w:t>
            </w:r>
          </w:p>
        </w:tc>
      </w:tr>
    </w:tbl>
    <w:p w14:paraId="6B00F758" w14:textId="77777777" w:rsidR="004121ED" w:rsidRPr="004121ED" w:rsidRDefault="004121ED" w:rsidP="009B009F">
      <w:pPr>
        <w:pStyle w:val="BodyTextNoSpacing"/>
      </w:pPr>
    </w:p>
    <w:p w14:paraId="1F1DCC87" w14:textId="77777777" w:rsidR="004121ED" w:rsidRPr="004121ED" w:rsidRDefault="004121ED" w:rsidP="00DC306F">
      <w:pPr>
        <w:pStyle w:val="HeadingA3"/>
        <w:rPr>
          <w:lang w:val="en-GB"/>
        </w:rPr>
      </w:pPr>
      <w:bookmarkStart w:id="4607" w:name="_Toc152843986"/>
      <w:bookmarkStart w:id="4608" w:name="_Toc153408853"/>
      <w:bookmarkStart w:id="4609" w:name="_Toc186795212"/>
      <w:bookmarkStart w:id="4610" w:name="Low_carbon_agricultural_technologies"/>
      <w:r w:rsidRPr="6862EE71">
        <w:rPr>
          <w:lang w:val="en-GB"/>
        </w:rPr>
        <w:lastRenderedPageBreak/>
        <w:t>Low-carbon agricultural technologies to improve efficiency (e.g. techniques used in precision farming, hydroponics farming, aeroponics farming)</w:t>
      </w:r>
      <w:bookmarkEnd w:id="4607"/>
      <w:bookmarkEnd w:id="4608"/>
      <w:bookmarkEnd w:id="4609"/>
    </w:p>
    <w:bookmarkEnd w:id="4610"/>
    <w:p w14:paraId="553C1DB3" w14:textId="77777777" w:rsidR="004121ED" w:rsidRPr="004121ED" w:rsidRDefault="004121ED" w:rsidP="00DC306F">
      <w:pPr>
        <w:pStyle w:val="Boldunderline"/>
        <w:keepNext/>
        <w:keepLines/>
      </w:pPr>
      <w:r w:rsidRPr="004121ED">
        <w:t>Activity description</w:t>
      </w:r>
    </w:p>
    <w:p w14:paraId="7E4C40E1" w14:textId="77777777" w:rsidR="004121ED" w:rsidRPr="004121ED" w:rsidRDefault="004121ED" w:rsidP="00DC306F">
      <w:pPr>
        <w:pStyle w:val="Textoindependiente"/>
        <w:keepNext/>
        <w:keepLines/>
      </w:pPr>
      <w:r w:rsidRPr="004121ED">
        <w:t xml:space="preserve">Low-carbon agricultural technologies that improve productivity and efficiency while reducing environmental impact (like crop sensors, vertical </w:t>
      </w:r>
      <w:r w:rsidRPr="009B009F">
        <w:t>farming</w:t>
      </w:r>
      <w:r w:rsidRPr="004121ED">
        <w:t xml:space="preserve">, hydroponics and aeroponics, and solar irrigation pumps). </w:t>
      </w:r>
    </w:p>
    <w:p w14:paraId="4E61E44F" w14:textId="77777777" w:rsidR="004121ED" w:rsidRPr="004121ED" w:rsidRDefault="004121ED" w:rsidP="00DC306F">
      <w:pPr>
        <w:keepNext/>
        <w:keepLines/>
        <w:spacing w:after="80"/>
        <w:jc w:val="both"/>
        <w:rPr>
          <w:rFonts w:cstheme="minorHAnsi"/>
        </w:rPr>
      </w:pPr>
    </w:p>
    <w:tbl>
      <w:tblPr>
        <w:tblStyle w:val="OWTable"/>
        <w:tblW w:w="5000" w:type="pct"/>
        <w:tblLayout w:type="fixed"/>
        <w:tblLook w:val="0400" w:firstRow="0" w:lastRow="0" w:firstColumn="0" w:lastColumn="0" w:noHBand="0" w:noVBand="1"/>
      </w:tblPr>
      <w:tblGrid>
        <w:gridCol w:w="2658"/>
        <w:gridCol w:w="6947"/>
      </w:tblGrid>
      <w:tr w:rsidR="004121ED" w:rsidRPr="009B009F" w14:paraId="1D9AB013" w14:textId="77777777" w:rsidTr="009B009F">
        <w:tc>
          <w:tcPr>
            <w:tcW w:w="2658" w:type="dxa"/>
            <w:tcBorders>
              <w:top w:val="nil"/>
              <w:bottom w:val="single" w:sz="4" w:space="0" w:color="000000" w:themeColor="text1"/>
            </w:tcBorders>
            <w:shd w:val="clear" w:color="auto" w:fill="auto"/>
            <w:vAlign w:val="bottom"/>
          </w:tcPr>
          <w:p w14:paraId="1C808C2F" w14:textId="77777777" w:rsidR="004121ED" w:rsidRPr="009B009F" w:rsidRDefault="004121ED" w:rsidP="00DC306F">
            <w:pPr>
              <w:pStyle w:val="TableHeadingText"/>
              <w:keepNext/>
            </w:pPr>
            <w:r w:rsidRPr="009B009F">
              <w:t>Eligibility</w:t>
            </w:r>
          </w:p>
        </w:tc>
        <w:tc>
          <w:tcPr>
            <w:tcW w:w="6947" w:type="dxa"/>
            <w:tcBorders>
              <w:top w:val="nil"/>
            </w:tcBorders>
            <w:shd w:val="clear" w:color="auto" w:fill="auto"/>
            <w:vAlign w:val="bottom"/>
          </w:tcPr>
          <w:p w14:paraId="0A8EA69E" w14:textId="77777777" w:rsidR="004121ED" w:rsidRPr="009B009F" w:rsidRDefault="004121ED" w:rsidP="00DC306F">
            <w:pPr>
              <w:pStyle w:val="TableHeadingText"/>
              <w:keepNext/>
            </w:pPr>
            <w:r w:rsidRPr="009B009F">
              <w:t>Criteria</w:t>
            </w:r>
          </w:p>
        </w:tc>
      </w:tr>
      <w:tr w:rsidR="004121ED" w:rsidRPr="009B009F" w14:paraId="1A36A939" w14:textId="77777777" w:rsidTr="009B009F">
        <w:tc>
          <w:tcPr>
            <w:tcW w:w="2658" w:type="dxa"/>
            <w:tcBorders>
              <w:top w:val="single" w:sz="4" w:space="0" w:color="000000" w:themeColor="text1"/>
              <w:bottom w:val="single" w:sz="4" w:space="0" w:color="000000" w:themeColor="text1"/>
            </w:tcBorders>
            <w:shd w:val="clear" w:color="auto" w:fill="C9E8D3" w:themeFill="accent5" w:themeFillTint="33"/>
          </w:tcPr>
          <w:p w14:paraId="526196FA" w14:textId="77777777" w:rsidR="004121ED" w:rsidRPr="009B009F" w:rsidRDefault="004121ED" w:rsidP="00DC306F">
            <w:pPr>
              <w:pStyle w:val="TableText"/>
              <w:keepNext/>
              <w:keepLines/>
            </w:pPr>
            <w:r w:rsidRPr="009B009F">
              <w:t>EU Taxonomy consistent</w:t>
            </w:r>
          </w:p>
        </w:tc>
        <w:tc>
          <w:tcPr>
            <w:tcW w:w="6947" w:type="dxa"/>
            <w:shd w:val="clear" w:color="auto" w:fill="C9E8D3" w:themeFill="accent5" w:themeFillTint="33"/>
          </w:tcPr>
          <w:p w14:paraId="04E9D901" w14:textId="77777777" w:rsidR="004121ED" w:rsidRPr="009B009F" w:rsidRDefault="00201D2E" w:rsidP="00DC306F">
            <w:pPr>
              <w:pStyle w:val="TableText"/>
              <w:keepNext/>
              <w:keepLines/>
            </w:pPr>
            <w:r w:rsidRPr="009B009F">
              <w:t>Not Applicable</w:t>
            </w:r>
          </w:p>
        </w:tc>
      </w:tr>
      <w:tr w:rsidR="004121ED" w:rsidRPr="009B009F" w14:paraId="76714036" w14:textId="77777777" w:rsidTr="009B009F">
        <w:tc>
          <w:tcPr>
            <w:tcW w:w="2658" w:type="dxa"/>
            <w:tcBorders>
              <w:top w:val="single" w:sz="4" w:space="0" w:color="000000" w:themeColor="text1"/>
            </w:tcBorders>
            <w:shd w:val="clear" w:color="auto" w:fill="auto"/>
          </w:tcPr>
          <w:p w14:paraId="3E06A97A" w14:textId="77777777" w:rsidR="004121ED" w:rsidRPr="009B009F" w:rsidRDefault="004121ED" w:rsidP="00DC306F">
            <w:pPr>
              <w:pStyle w:val="TableText"/>
              <w:keepNext/>
              <w:keepLines/>
            </w:pPr>
            <w:r w:rsidRPr="009B009F">
              <w:t>Santander-specific</w:t>
            </w:r>
          </w:p>
        </w:tc>
        <w:tc>
          <w:tcPr>
            <w:tcW w:w="6947" w:type="dxa"/>
          </w:tcPr>
          <w:p w14:paraId="20A088E3" w14:textId="77777777" w:rsidR="004121ED" w:rsidRPr="009B009F" w:rsidRDefault="004121ED" w:rsidP="00DC306F">
            <w:pPr>
              <w:pStyle w:val="TableText"/>
              <w:keepNext/>
              <w:keepLines/>
            </w:pPr>
            <w:r w:rsidRPr="009B009F">
              <w:t xml:space="preserve">Low-carbon agricultural technologies must comply with </w:t>
            </w:r>
            <w:r w:rsidR="00B4128A">
              <w:t xml:space="preserve">at least </w:t>
            </w:r>
            <w:r w:rsidRPr="009B009F">
              <w:rPr>
                <w:b/>
                <w:bCs/>
                <w:u w:val="single"/>
              </w:rPr>
              <w:t>one</w:t>
            </w:r>
            <w:r w:rsidRPr="009B009F">
              <w:t xml:space="preserve"> of the following criteria:</w:t>
            </w:r>
          </w:p>
          <w:p w14:paraId="49B01E97" w14:textId="77777777" w:rsidR="004121ED" w:rsidRPr="009B009F" w:rsidRDefault="004121ED" w:rsidP="00A46517">
            <w:pPr>
              <w:pStyle w:val="TableNumbered1"/>
              <w:keepNext/>
              <w:keepLines/>
              <w:numPr>
                <w:ilvl w:val="0"/>
                <w:numId w:val="211"/>
              </w:numPr>
            </w:pPr>
            <w:r w:rsidRPr="009B009F">
              <w:t>Improve productivity and efficiency while reducing environmental impact (like crop sensors, vertical farming, hydroponics and aeroponics, and solar irrigation pumps). Vertical farming, hydroponics and aeroponics should be coupled with the implementation of energy efficiency measures and preferably coupled with sustainable fertilizer</w:t>
            </w:r>
          </w:p>
          <w:p w14:paraId="0492748E" w14:textId="77777777" w:rsidR="004121ED" w:rsidRPr="009B009F" w:rsidRDefault="004121ED" w:rsidP="00DC306F">
            <w:pPr>
              <w:pStyle w:val="TableNumbered1"/>
              <w:keepNext/>
              <w:keepLines/>
            </w:pPr>
            <w:r w:rsidRPr="009B009F">
              <w:t>Incorporate renewable energy sources (e.g.</w:t>
            </w:r>
            <w:r w:rsidR="00A96826">
              <w:t>,</w:t>
            </w:r>
            <w:r w:rsidRPr="009B009F">
              <w:t xml:space="preserve"> solar, wind) into the agricultural process </w:t>
            </w:r>
          </w:p>
          <w:p w14:paraId="018E1C12" w14:textId="5B1D7C74" w:rsidR="004121ED" w:rsidRPr="009B009F" w:rsidRDefault="004121ED" w:rsidP="00DC306F">
            <w:pPr>
              <w:pStyle w:val="TableNumbered1"/>
              <w:keepNext/>
              <w:keepLines/>
            </w:pPr>
            <w:r w:rsidRPr="009B009F">
              <w:t xml:space="preserve">Contribute to </w:t>
            </w:r>
            <w:del w:id="4611" w:author="Cisneros Morales Diana Karen" w:date="2024-08-26T17:40:00Z">
              <w:r w:rsidRPr="009B009F" w:rsidDel="000F0291">
                <w:delText xml:space="preserve">the six </w:delText>
              </w:r>
            </w:del>
            <w:r w:rsidRPr="009B009F">
              <w:t>environmental objectives (e.g.</w:t>
            </w:r>
            <w:r w:rsidR="00A96826">
              <w:t>,</w:t>
            </w:r>
            <w:r w:rsidRPr="009B009F">
              <w:t xml:space="preserve"> GHG emissions reduction, sustainable use of water resources, pollution prevention) such as:</w:t>
            </w:r>
          </w:p>
          <w:p w14:paraId="43D77FA8" w14:textId="77777777" w:rsidR="004121ED" w:rsidRPr="009B009F" w:rsidRDefault="004121ED" w:rsidP="00DC306F">
            <w:pPr>
              <w:pStyle w:val="TableNumbered2"/>
              <w:keepNext/>
              <w:keepLines/>
            </w:pPr>
            <w:r w:rsidRPr="009B009F">
              <w:t>Systems enhancing water efficiency, such as high-efficiency drip irrigation, dynamic irrigation and pivot irrigation systems, dams, pond and water storage management, and humidity sensors</w:t>
            </w:r>
          </w:p>
          <w:p w14:paraId="3D4934D0" w14:textId="77777777" w:rsidR="004121ED" w:rsidRPr="009B009F" w:rsidRDefault="004121ED" w:rsidP="00DC306F">
            <w:pPr>
              <w:pStyle w:val="TableNumbered2"/>
              <w:keepNext/>
              <w:keepLines/>
            </w:pPr>
            <w:r w:rsidRPr="009B009F">
              <w:t>Precision farming technologies and other ICT solutions that are predominantly used for the provision of data and analytics enabling GHG emission reductions</w:t>
            </w:r>
          </w:p>
          <w:p w14:paraId="3C7BDA44" w14:textId="4CAC6537" w:rsidR="004121ED" w:rsidRPr="009B009F" w:rsidRDefault="004121ED" w:rsidP="00DC306F">
            <w:pPr>
              <w:pStyle w:val="TableNumbered2"/>
              <w:keepNext/>
              <w:keepLines/>
            </w:pPr>
            <w:r w:rsidRPr="009B009F">
              <w:t xml:space="preserve">Autonomous drone sprayers </w:t>
            </w:r>
            <w:ins w:id="4612" w:author="Cisneros Morales Diana Karen" w:date="2024-08-26T19:37:00Z">
              <w:r w:rsidR="00745721" w:rsidRPr="00745721">
                <w:t xml:space="preserve">and other sprayers </w:t>
              </w:r>
            </w:ins>
            <w:r w:rsidRPr="009B009F">
              <w:t>are aided by IoT technology to distribute fertilizer, pesticides, herbicides, water, and other farming inputs to, to boost crop health and distribute resources more efficiently. Strong preference for these drones to be coupled with non-synthetic agricultural inputs. These electric or zero-emissions drones should replace internal combustion tractors</w:t>
            </w:r>
          </w:p>
        </w:tc>
      </w:tr>
    </w:tbl>
    <w:p w14:paraId="71B94BD4" w14:textId="77777777" w:rsidR="004121ED" w:rsidRPr="004121ED" w:rsidRDefault="004121ED" w:rsidP="00AD0076">
      <w:pPr>
        <w:pStyle w:val="BodyTextNoSpacing"/>
      </w:pPr>
    </w:p>
    <w:p w14:paraId="6C9EF9BA" w14:textId="77777777" w:rsidR="004121ED" w:rsidRPr="004121ED" w:rsidRDefault="004121ED" w:rsidP="00AD0076">
      <w:pPr>
        <w:pStyle w:val="HeadingA3"/>
        <w:rPr>
          <w:lang w:val="en-GB"/>
        </w:rPr>
      </w:pPr>
      <w:bookmarkStart w:id="4613" w:name="_Toc152843987"/>
      <w:bookmarkStart w:id="4614" w:name="_Toc153408854"/>
      <w:bookmarkStart w:id="4615" w:name="_Toc186795213"/>
      <w:r w:rsidRPr="6862EE71">
        <w:rPr>
          <w:lang w:val="en-GB"/>
        </w:rPr>
        <w:lastRenderedPageBreak/>
        <w:t>Efficient electric machinery, excluding tech for livestock production</w:t>
      </w:r>
      <w:bookmarkEnd w:id="4613"/>
      <w:bookmarkEnd w:id="4614"/>
      <w:bookmarkEnd w:id="4615"/>
    </w:p>
    <w:p w14:paraId="29DF3C33" w14:textId="77777777" w:rsidR="004121ED" w:rsidRPr="004121ED" w:rsidRDefault="004121ED" w:rsidP="00AD0076">
      <w:pPr>
        <w:pStyle w:val="Boldunderline"/>
        <w:keepNext/>
        <w:keepLines/>
      </w:pPr>
      <w:r w:rsidRPr="004121ED">
        <w:t>Activity description</w:t>
      </w:r>
    </w:p>
    <w:p w14:paraId="74152C18" w14:textId="77777777" w:rsidR="004121ED" w:rsidRPr="004121ED" w:rsidRDefault="004121ED" w:rsidP="00AD0076">
      <w:pPr>
        <w:pStyle w:val="Textoindependiente"/>
        <w:keepNext/>
        <w:keepLines/>
      </w:pPr>
      <w:r w:rsidRPr="00FC4AB2">
        <w:t>Electric</w:t>
      </w:r>
      <w:r w:rsidRPr="004121ED">
        <w:t xml:space="preserve"> machinery, excluding technologies for livestock production units</w:t>
      </w:r>
    </w:p>
    <w:p w14:paraId="6B497E11" w14:textId="77777777" w:rsidR="004121ED" w:rsidRPr="004121ED" w:rsidRDefault="004121ED" w:rsidP="00AD0076">
      <w:pPr>
        <w:pStyle w:val="Textoindependiente"/>
        <w:keepNext/>
        <w:keepLines/>
      </w:pPr>
    </w:p>
    <w:tbl>
      <w:tblPr>
        <w:tblStyle w:val="OWTable"/>
        <w:tblW w:w="5000" w:type="pct"/>
        <w:tblLayout w:type="fixed"/>
        <w:tblLook w:val="0400" w:firstRow="0" w:lastRow="0" w:firstColumn="0" w:lastColumn="0" w:noHBand="0" w:noVBand="1"/>
      </w:tblPr>
      <w:tblGrid>
        <w:gridCol w:w="2658"/>
        <w:gridCol w:w="6947"/>
      </w:tblGrid>
      <w:tr w:rsidR="004121ED" w:rsidRPr="00AD0076" w14:paraId="281DAA18" w14:textId="77777777" w:rsidTr="00AD0076">
        <w:tc>
          <w:tcPr>
            <w:tcW w:w="2658" w:type="dxa"/>
            <w:tcBorders>
              <w:top w:val="nil"/>
              <w:bottom w:val="single" w:sz="4" w:space="0" w:color="000000" w:themeColor="text1"/>
            </w:tcBorders>
            <w:shd w:val="clear" w:color="auto" w:fill="auto"/>
            <w:vAlign w:val="bottom"/>
          </w:tcPr>
          <w:p w14:paraId="7D763AFF" w14:textId="77777777" w:rsidR="004121ED" w:rsidRPr="00AD0076" w:rsidRDefault="004121ED" w:rsidP="00DC306F">
            <w:pPr>
              <w:pStyle w:val="TableHeadingText"/>
              <w:keepNext/>
            </w:pPr>
            <w:r w:rsidRPr="00AD0076">
              <w:t>Eligibility</w:t>
            </w:r>
          </w:p>
        </w:tc>
        <w:tc>
          <w:tcPr>
            <w:tcW w:w="6947" w:type="dxa"/>
            <w:tcBorders>
              <w:top w:val="nil"/>
            </w:tcBorders>
            <w:shd w:val="clear" w:color="auto" w:fill="auto"/>
            <w:vAlign w:val="bottom"/>
          </w:tcPr>
          <w:p w14:paraId="3BC24D56" w14:textId="77777777" w:rsidR="004121ED" w:rsidRPr="00AD0076" w:rsidRDefault="004121ED" w:rsidP="00DC306F">
            <w:pPr>
              <w:pStyle w:val="TableHeadingText"/>
              <w:keepNext/>
            </w:pPr>
            <w:r w:rsidRPr="00AD0076">
              <w:t>Criteria</w:t>
            </w:r>
          </w:p>
        </w:tc>
      </w:tr>
      <w:tr w:rsidR="004121ED" w:rsidRPr="00AD0076" w14:paraId="549F1191" w14:textId="77777777" w:rsidTr="00AD0076">
        <w:tc>
          <w:tcPr>
            <w:tcW w:w="2658" w:type="dxa"/>
            <w:tcBorders>
              <w:top w:val="single" w:sz="4" w:space="0" w:color="000000" w:themeColor="text1"/>
              <w:bottom w:val="single" w:sz="4" w:space="0" w:color="000000" w:themeColor="text1"/>
            </w:tcBorders>
            <w:shd w:val="clear" w:color="auto" w:fill="C9E8D3" w:themeFill="accent5" w:themeFillTint="33"/>
          </w:tcPr>
          <w:p w14:paraId="151329FF" w14:textId="77777777" w:rsidR="004121ED" w:rsidRPr="00AD0076" w:rsidRDefault="004121ED" w:rsidP="00DC306F">
            <w:pPr>
              <w:pStyle w:val="TableText"/>
              <w:keepNext/>
              <w:keepLines/>
            </w:pPr>
            <w:r w:rsidRPr="00AD0076">
              <w:t>EU Taxonomy consistent</w:t>
            </w:r>
          </w:p>
        </w:tc>
        <w:tc>
          <w:tcPr>
            <w:tcW w:w="6947" w:type="dxa"/>
            <w:shd w:val="clear" w:color="auto" w:fill="C9E8D3" w:themeFill="accent5" w:themeFillTint="33"/>
          </w:tcPr>
          <w:p w14:paraId="1B3ED5DC" w14:textId="77777777" w:rsidR="004121ED" w:rsidRPr="00AD0076" w:rsidRDefault="00201D2E" w:rsidP="00DC306F">
            <w:pPr>
              <w:pStyle w:val="TableText"/>
              <w:keepNext/>
              <w:keepLines/>
            </w:pPr>
            <w:r w:rsidRPr="00AD0076">
              <w:t>Not Applicable</w:t>
            </w:r>
          </w:p>
        </w:tc>
      </w:tr>
      <w:tr w:rsidR="004121ED" w:rsidRPr="00AD0076" w14:paraId="23D41670" w14:textId="77777777" w:rsidTr="00AD0076">
        <w:tc>
          <w:tcPr>
            <w:tcW w:w="2658" w:type="dxa"/>
            <w:tcBorders>
              <w:top w:val="single" w:sz="4" w:space="0" w:color="000000" w:themeColor="text1"/>
            </w:tcBorders>
            <w:shd w:val="clear" w:color="auto" w:fill="auto"/>
          </w:tcPr>
          <w:p w14:paraId="7571CDCD" w14:textId="77777777" w:rsidR="004121ED" w:rsidRPr="00AD0076" w:rsidRDefault="004121ED" w:rsidP="00DC306F">
            <w:pPr>
              <w:pStyle w:val="TableText"/>
              <w:keepNext/>
              <w:keepLines/>
            </w:pPr>
            <w:r w:rsidRPr="00AD0076">
              <w:t>Santander-specific</w:t>
            </w:r>
          </w:p>
        </w:tc>
        <w:tc>
          <w:tcPr>
            <w:tcW w:w="6947" w:type="dxa"/>
          </w:tcPr>
          <w:p w14:paraId="29F1216B" w14:textId="77777777" w:rsidR="004121ED" w:rsidRPr="00AD0076" w:rsidRDefault="004121ED" w:rsidP="00DC306F">
            <w:pPr>
              <w:pStyle w:val="TableText"/>
              <w:keepNext/>
              <w:keepLines/>
            </w:pPr>
            <w:r w:rsidRPr="00AD0076">
              <w:t xml:space="preserve">Efficient electric machinery (excluding for industrial livestock production) that reduce emissions and boost efficiency in agriculture, forestry, and aquaculture. For instance, </w:t>
            </w:r>
            <w:r w:rsidR="00A42DFB">
              <w:t>comply with</w:t>
            </w:r>
            <w:r w:rsidR="00B4128A">
              <w:t xml:space="preserve"> at least</w:t>
            </w:r>
            <w:r w:rsidR="00A42DFB">
              <w:t xml:space="preserve"> </w:t>
            </w:r>
            <w:r w:rsidRPr="00B4128A">
              <w:rPr>
                <w:b/>
                <w:bCs/>
                <w:u w:val="single"/>
              </w:rPr>
              <w:t>one</w:t>
            </w:r>
            <w:r w:rsidRPr="00AD0076">
              <w:t xml:space="preserve"> of the following activities:</w:t>
            </w:r>
          </w:p>
          <w:p w14:paraId="229BC7BC" w14:textId="77777777" w:rsidR="004121ED" w:rsidRPr="00AD0076" w:rsidRDefault="004121ED" w:rsidP="00A46517">
            <w:pPr>
              <w:pStyle w:val="TableNumbered1"/>
              <w:keepNext/>
              <w:keepLines/>
              <w:numPr>
                <w:ilvl w:val="0"/>
                <w:numId w:val="212"/>
              </w:numPr>
            </w:pPr>
            <w:hyperlink w:anchor="Transportation_sector" w:history="1">
              <w:r w:rsidRPr="00A42DFB">
                <w:rPr>
                  <w:rStyle w:val="Hipervnculo"/>
                  <w:color w:val="auto"/>
                  <w:highlight w:val="cyan"/>
                </w:rPr>
                <w:t>Zero direct emission vehicles</w:t>
              </w:r>
            </w:hyperlink>
            <w:r w:rsidRPr="00A42DFB">
              <w:t xml:space="preserve"> (e.g</w:t>
            </w:r>
            <w:r w:rsidRPr="00AD0076">
              <w:t>., electric tractors, loaders, mowers, sprayers, etc.)</w:t>
            </w:r>
          </w:p>
          <w:p w14:paraId="4D4A442C" w14:textId="77777777" w:rsidR="004121ED" w:rsidRPr="00AD0076" w:rsidRDefault="004121ED" w:rsidP="00DC306F">
            <w:pPr>
              <w:pStyle w:val="TableNumbered1"/>
              <w:keepNext/>
              <w:keepLines/>
            </w:pPr>
            <w:r w:rsidRPr="00AD0076">
              <w:t>Low-emission heavy-duty vehicles with specific direct CO2 emissions of less than 50% of the reference CO2 emissions of all vehicles in the same sub-group</w:t>
            </w:r>
          </w:p>
          <w:p w14:paraId="352633C3" w14:textId="77777777" w:rsidR="004121ED" w:rsidRPr="00AD0076" w:rsidRDefault="004121ED" w:rsidP="00DC306F">
            <w:pPr>
              <w:pStyle w:val="TableNumbered1"/>
              <w:keepNext/>
              <w:keepLines/>
            </w:pPr>
            <w:r w:rsidRPr="00AD0076">
              <w:t>Machinery to improve the efficiency of fertilizer use – such as drones, ground-based sensors, nozzles or other sprayers with high flow rates; other machinery, e.g.: bio-digesters</w:t>
            </w:r>
          </w:p>
          <w:p w14:paraId="159C8946" w14:textId="77777777" w:rsidR="004121ED" w:rsidRPr="00AD0076" w:rsidRDefault="004121ED" w:rsidP="00DC306F">
            <w:pPr>
              <w:pStyle w:val="TableNumbered1"/>
              <w:keepNext/>
              <w:keepLines/>
            </w:pPr>
            <w:r w:rsidRPr="00AD0076">
              <w:t xml:space="preserve">Low-emissions electric machinery to support organic farming practices </w:t>
            </w:r>
          </w:p>
          <w:p w14:paraId="314AF635" w14:textId="77777777" w:rsidR="004121ED" w:rsidRPr="00AD0076" w:rsidRDefault="004121ED" w:rsidP="00DC306F">
            <w:pPr>
              <w:pStyle w:val="TableNumbered1"/>
              <w:keepNext/>
              <w:keepLines/>
            </w:pPr>
            <w:r w:rsidRPr="00AD0076">
              <w:t>General R&amp;D for low-emissions electric machinery</w:t>
            </w:r>
          </w:p>
        </w:tc>
      </w:tr>
    </w:tbl>
    <w:p w14:paraId="1A6D8F98" w14:textId="77777777" w:rsidR="004121ED" w:rsidRPr="004121ED" w:rsidRDefault="004121ED" w:rsidP="00FC4AB2">
      <w:pPr>
        <w:pStyle w:val="Textoindependiente"/>
      </w:pPr>
    </w:p>
    <w:p w14:paraId="782A89F0" w14:textId="77777777" w:rsidR="004121ED" w:rsidRPr="004121ED" w:rsidRDefault="004121ED" w:rsidP="005415BD">
      <w:pPr>
        <w:pStyle w:val="HeadingA3"/>
        <w:rPr>
          <w:lang w:val="en-GB"/>
        </w:rPr>
      </w:pPr>
      <w:bookmarkStart w:id="4616" w:name="_Toc152843988"/>
      <w:bookmarkStart w:id="4617" w:name="_Toc153408855"/>
      <w:bookmarkStart w:id="4618" w:name="_Toc186795214"/>
      <w:r w:rsidRPr="6862EE71">
        <w:rPr>
          <w:lang w:val="en-GB"/>
        </w:rPr>
        <w:t>Regenerative Farming</w:t>
      </w:r>
      <w:bookmarkEnd w:id="4616"/>
      <w:bookmarkEnd w:id="4617"/>
      <w:bookmarkEnd w:id="4618"/>
    </w:p>
    <w:p w14:paraId="12FAC695" w14:textId="77777777" w:rsidR="004121ED" w:rsidRPr="004121ED" w:rsidRDefault="004121ED" w:rsidP="002A651D">
      <w:pPr>
        <w:pStyle w:val="Boldunderline"/>
      </w:pPr>
      <w:r w:rsidRPr="00C40FE6">
        <w:t>Activity description</w:t>
      </w:r>
    </w:p>
    <w:p w14:paraId="39A1087D" w14:textId="77777777" w:rsidR="004121ED" w:rsidRPr="004121ED" w:rsidRDefault="00E02A14" w:rsidP="00FC4AB2">
      <w:pPr>
        <w:pStyle w:val="Textoindependiente"/>
      </w:pPr>
      <w:r w:rsidRPr="00E02A14">
        <w:t>Regenerative farming practices should comply with either no-till farming, cover cropping, crop rotation, reducing reliance on synthetic inputs, or building silvopastures through managed grazing and agroforestry techniques.</w:t>
      </w:r>
    </w:p>
    <w:p w14:paraId="71CF6C63" w14:textId="77777777" w:rsidR="004121ED" w:rsidRPr="004121ED" w:rsidRDefault="004121ED" w:rsidP="00FC4AB2">
      <w:pPr>
        <w:pStyle w:val="Textoindependiente"/>
      </w:pPr>
    </w:p>
    <w:tbl>
      <w:tblPr>
        <w:tblStyle w:val="OWTable"/>
        <w:tblW w:w="5000" w:type="pct"/>
        <w:tblLayout w:type="fixed"/>
        <w:tblLook w:val="0400" w:firstRow="0" w:lastRow="0" w:firstColumn="0" w:lastColumn="0" w:noHBand="0" w:noVBand="1"/>
      </w:tblPr>
      <w:tblGrid>
        <w:gridCol w:w="2658"/>
        <w:gridCol w:w="6947"/>
      </w:tblGrid>
      <w:tr w:rsidR="004121ED" w:rsidRPr="00AD0076" w14:paraId="7EC51018" w14:textId="77777777" w:rsidTr="0A974F12">
        <w:tc>
          <w:tcPr>
            <w:tcW w:w="2658" w:type="dxa"/>
            <w:tcBorders>
              <w:top w:val="nil"/>
              <w:bottom w:val="single" w:sz="4" w:space="0" w:color="000000" w:themeColor="text2"/>
            </w:tcBorders>
            <w:shd w:val="clear" w:color="auto" w:fill="auto"/>
            <w:vAlign w:val="bottom"/>
          </w:tcPr>
          <w:p w14:paraId="3D7E0F05" w14:textId="77777777" w:rsidR="004121ED" w:rsidRPr="00AD0076" w:rsidRDefault="004121ED" w:rsidP="00AD0076">
            <w:pPr>
              <w:pStyle w:val="TableHeadingText"/>
            </w:pPr>
            <w:r w:rsidRPr="00AD0076">
              <w:t>Eligibility</w:t>
            </w:r>
          </w:p>
        </w:tc>
        <w:tc>
          <w:tcPr>
            <w:tcW w:w="6947" w:type="dxa"/>
            <w:tcBorders>
              <w:top w:val="nil"/>
            </w:tcBorders>
            <w:shd w:val="clear" w:color="auto" w:fill="auto"/>
            <w:vAlign w:val="bottom"/>
          </w:tcPr>
          <w:p w14:paraId="281312CD" w14:textId="77777777" w:rsidR="004121ED" w:rsidRPr="00AD0076" w:rsidRDefault="004121ED" w:rsidP="00AD0076">
            <w:pPr>
              <w:pStyle w:val="TableHeadingText"/>
            </w:pPr>
            <w:r w:rsidRPr="00AD0076">
              <w:t>Criteria</w:t>
            </w:r>
          </w:p>
        </w:tc>
      </w:tr>
      <w:tr w:rsidR="004121ED" w:rsidRPr="00AD0076" w14:paraId="4A8117FB" w14:textId="77777777" w:rsidTr="0A974F12">
        <w:tc>
          <w:tcPr>
            <w:tcW w:w="2658" w:type="dxa"/>
            <w:tcBorders>
              <w:top w:val="single" w:sz="4" w:space="0" w:color="000000" w:themeColor="text2"/>
              <w:bottom w:val="single" w:sz="4" w:space="0" w:color="000000" w:themeColor="text2"/>
            </w:tcBorders>
            <w:shd w:val="clear" w:color="auto" w:fill="C9E8D3" w:themeFill="accent5" w:themeFillTint="33"/>
          </w:tcPr>
          <w:p w14:paraId="69076FD0" w14:textId="77777777" w:rsidR="004121ED" w:rsidRPr="00AD0076" w:rsidRDefault="004121ED" w:rsidP="00DC306F">
            <w:pPr>
              <w:pStyle w:val="TableText"/>
            </w:pPr>
            <w:r w:rsidRPr="00AD0076">
              <w:t>EU Taxonomy consistent</w:t>
            </w:r>
          </w:p>
        </w:tc>
        <w:tc>
          <w:tcPr>
            <w:tcW w:w="6947" w:type="dxa"/>
            <w:shd w:val="clear" w:color="auto" w:fill="C9E8D3" w:themeFill="accent5" w:themeFillTint="33"/>
          </w:tcPr>
          <w:p w14:paraId="5D596B95" w14:textId="77777777" w:rsidR="004121ED" w:rsidRPr="00AD0076" w:rsidRDefault="00201D2E" w:rsidP="00AD0076">
            <w:pPr>
              <w:pStyle w:val="TableText"/>
            </w:pPr>
            <w:r w:rsidRPr="00AD0076">
              <w:t>Not Applicable</w:t>
            </w:r>
          </w:p>
        </w:tc>
      </w:tr>
      <w:tr w:rsidR="004121ED" w:rsidRPr="00AD0076" w14:paraId="66FE30D0" w14:textId="77777777" w:rsidTr="0A974F12">
        <w:tc>
          <w:tcPr>
            <w:tcW w:w="2658" w:type="dxa"/>
            <w:tcBorders>
              <w:top w:val="single" w:sz="4" w:space="0" w:color="000000" w:themeColor="text2"/>
            </w:tcBorders>
            <w:shd w:val="clear" w:color="auto" w:fill="auto"/>
          </w:tcPr>
          <w:p w14:paraId="5581E4C1" w14:textId="77777777" w:rsidR="004121ED" w:rsidRPr="00AD0076" w:rsidRDefault="004121ED" w:rsidP="00DC306F">
            <w:pPr>
              <w:pStyle w:val="TableText"/>
            </w:pPr>
            <w:r w:rsidRPr="00AD0076">
              <w:t>Santander-specific</w:t>
            </w:r>
          </w:p>
        </w:tc>
        <w:tc>
          <w:tcPr>
            <w:tcW w:w="6947" w:type="dxa"/>
          </w:tcPr>
          <w:p w14:paraId="7331A184" w14:textId="77777777" w:rsidR="004121ED" w:rsidRPr="00AD0076" w:rsidRDefault="004121ED" w:rsidP="00A46517">
            <w:pPr>
              <w:pStyle w:val="TableNumbered1"/>
              <w:numPr>
                <w:ilvl w:val="0"/>
                <w:numId w:val="213"/>
              </w:numPr>
            </w:pPr>
            <w:r w:rsidRPr="00AD0076">
              <w:t xml:space="preserve">Regenerative farming practices should comply with at least </w:t>
            </w:r>
            <w:r w:rsidRPr="00AD0076">
              <w:rPr>
                <w:b/>
                <w:bCs/>
                <w:u w:val="single"/>
              </w:rPr>
              <w:t>one</w:t>
            </w:r>
            <w:r w:rsidRPr="00AD0076">
              <w:t xml:space="preserve"> of the following agricultural practices: </w:t>
            </w:r>
          </w:p>
          <w:p w14:paraId="520E4A40" w14:textId="77777777" w:rsidR="004121ED" w:rsidRPr="00AD0076" w:rsidRDefault="004121ED" w:rsidP="00AD0076">
            <w:pPr>
              <w:pStyle w:val="TableNumbered2"/>
            </w:pPr>
            <w:r w:rsidRPr="00AD0076">
              <w:t>No-till farming (an agricultural technique for growing crops or pasture without disturbing the soil through tillage) or Eco-scheme P4 (No-till farming) where the entire project area receives funding</w:t>
            </w:r>
          </w:p>
          <w:p w14:paraId="0943587D" w14:textId="77777777" w:rsidR="004121ED" w:rsidRPr="00AD0076" w:rsidRDefault="004121ED" w:rsidP="00AD0076">
            <w:pPr>
              <w:pStyle w:val="TableNumbered2"/>
            </w:pPr>
            <w:r w:rsidRPr="00AD0076">
              <w:t>Cover cropping and similar practices that preserve the biological structures that bacteria, fungi, and other soil microbes build underground or Eco-scheme P3 (crop-improving species) where the entire project area receives funding</w:t>
            </w:r>
          </w:p>
          <w:p w14:paraId="77A661B6" w14:textId="77777777" w:rsidR="004121ED" w:rsidRPr="00AD0076" w:rsidRDefault="004121ED" w:rsidP="00AD0076">
            <w:pPr>
              <w:pStyle w:val="TableNumbered2"/>
            </w:pPr>
            <w:r w:rsidRPr="00AD0076">
              <w:t>Crop rotation to increase plant diversity and healthier soil or Eco-scheme P3 (crop-improving species) where the entire project area receives funding</w:t>
            </w:r>
          </w:p>
          <w:p w14:paraId="44FF8D0F" w14:textId="77777777" w:rsidR="004121ED" w:rsidRPr="00AD0076" w:rsidRDefault="29A25334" w:rsidP="00AD0076">
            <w:pPr>
              <w:pStyle w:val="TableNumbered2"/>
            </w:pPr>
            <w:r w:rsidRPr="00AD0076">
              <w:t>Reduce reliance on synthetic inputs, such as herbicides, pesticides, and chemical fertilizers</w:t>
            </w:r>
            <w:r w:rsidR="00E96CFE" w:rsidRPr="00AD0076">
              <w:rPr>
                <w:rStyle w:val="Refdenotaalpie"/>
              </w:rPr>
              <w:footnoteReference w:id="190"/>
            </w:r>
            <w:r w:rsidRPr="00AD0076">
              <w:t xml:space="preserve"> </w:t>
            </w:r>
          </w:p>
          <w:p w14:paraId="1AD361BA" w14:textId="77777777" w:rsidR="004121ED" w:rsidRPr="00AD0076" w:rsidRDefault="004121ED" w:rsidP="00AD0076">
            <w:pPr>
              <w:pStyle w:val="TableNumbered2"/>
            </w:pPr>
            <w:r w:rsidRPr="00AD0076">
              <w:t>Build silvopastures through the combination of managed grazing and agroforestry techniques</w:t>
            </w:r>
          </w:p>
          <w:p w14:paraId="3A58D7EA" w14:textId="77777777" w:rsidR="004121ED" w:rsidRPr="00AD0076" w:rsidRDefault="004121ED" w:rsidP="00AD0076">
            <w:pPr>
              <w:pStyle w:val="TableText"/>
            </w:pPr>
            <w:r w:rsidRPr="00AD0076">
              <w:t>OR</w:t>
            </w:r>
          </w:p>
          <w:p w14:paraId="7D600073" w14:textId="77777777" w:rsidR="004121ED" w:rsidRPr="00AD0076" w:rsidRDefault="004121ED" w:rsidP="00A46517">
            <w:pPr>
              <w:pStyle w:val="TableNumbered1"/>
              <w:numPr>
                <w:ilvl w:val="0"/>
                <w:numId w:val="214"/>
              </w:numPr>
            </w:pPr>
            <w:r w:rsidRPr="00AD0076">
              <w:t>Be certified by Regenerative Organic Certified.</w:t>
            </w:r>
          </w:p>
        </w:tc>
      </w:tr>
    </w:tbl>
    <w:p w14:paraId="40A39146" w14:textId="77777777" w:rsidR="004121ED" w:rsidRPr="004121ED" w:rsidRDefault="004121ED" w:rsidP="00FC4AB2">
      <w:pPr>
        <w:pStyle w:val="Textoindependiente"/>
      </w:pPr>
    </w:p>
    <w:p w14:paraId="5E0911FB" w14:textId="77777777" w:rsidR="004121ED" w:rsidRPr="004121ED" w:rsidRDefault="004121ED" w:rsidP="005415BD">
      <w:pPr>
        <w:pStyle w:val="HeadingA3"/>
        <w:rPr>
          <w:lang w:val="en-GB"/>
        </w:rPr>
      </w:pPr>
      <w:bookmarkStart w:id="4619" w:name="_Toc152843989"/>
      <w:bookmarkStart w:id="4620" w:name="_Toc153408856"/>
      <w:bookmarkStart w:id="4621" w:name="_Toc186795215"/>
      <w:r w:rsidRPr="6862EE71">
        <w:rPr>
          <w:lang w:val="en-GB"/>
        </w:rPr>
        <w:t>Agricultural Structures</w:t>
      </w:r>
      <w:bookmarkEnd w:id="4619"/>
      <w:bookmarkEnd w:id="4620"/>
      <w:bookmarkEnd w:id="4621"/>
    </w:p>
    <w:p w14:paraId="1D03A513" w14:textId="77777777" w:rsidR="004121ED" w:rsidRPr="004121ED" w:rsidRDefault="004121ED" w:rsidP="002A651D">
      <w:pPr>
        <w:pStyle w:val="Boldunderline"/>
      </w:pPr>
      <w:r w:rsidRPr="004121ED">
        <w:t>Activity description</w:t>
      </w:r>
    </w:p>
    <w:p w14:paraId="2FE08A0B" w14:textId="77777777" w:rsidR="004121ED" w:rsidRPr="004121ED" w:rsidRDefault="004121ED" w:rsidP="00FC4AB2">
      <w:pPr>
        <w:pStyle w:val="Textoindependiente"/>
      </w:pPr>
      <w:r w:rsidRPr="004121ED">
        <w:t>Agricultural structures (such as greenhouses and shade houses) that save energy and water.</w:t>
      </w:r>
    </w:p>
    <w:p w14:paraId="541C8E0E" w14:textId="77777777" w:rsidR="004121ED" w:rsidRPr="004121ED" w:rsidRDefault="004121ED" w:rsidP="00FC4AB2">
      <w:pPr>
        <w:pStyle w:val="Textoindependiente"/>
      </w:pPr>
    </w:p>
    <w:tbl>
      <w:tblPr>
        <w:tblStyle w:val="OWTable"/>
        <w:tblW w:w="5000" w:type="pct"/>
        <w:tblLayout w:type="fixed"/>
        <w:tblLook w:val="0400" w:firstRow="0" w:lastRow="0" w:firstColumn="0" w:lastColumn="0" w:noHBand="0" w:noVBand="1"/>
      </w:tblPr>
      <w:tblGrid>
        <w:gridCol w:w="2657"/>
        <w:gridCol w:w="6948"/>
      </w:tblGrid>
      <w:tr w:rsidR="004121ED" w:rsidRPr="00AD0076" w14:paraId="5DDADF3F" w14:textId="77777777" w:rsidTr="00AD0076">
        <w:tc>
          <w:tcPr>
            <w:tcW w:w="2657" w:type="dxa"/>
            <w:tcBorders>
              <w:top w:val="nil"/>
              <w:bottom w:val="single" w:sz="4" w:space="0" w:color="000000" w:themeColor="text1"/>
            </w:tcBorders>
            <w:shd w:val="clear" w:color="auto" w:fill="auto"/>
            <w:vAlign w:val="bottom"/>
          </w:tcPr>
          <w:p w14:paraId="6682828E" w14:textId="77777777" w:rsidR="004121ED" w:rsidRPr="00AD0076" w:rsidRDefault="004121ED" w:rsidP="00AD0076">
            <w:pPr>
              <w:pStyle w:val="TableHeadingText"/>
            </w:pPr>
            <w:r w:rsidRPr="00AD0076">
              <w:t>Eligibility</w:t>
            </w:r>
          </w:p>
        </w:tc>
        <w:tc>
          <w:tcPr>
            <w:tcW w:w="6948" w:type="dxa"/>
            <w:tcBorders>
              <w:top w:val="nil"/>
            </w:tcBorders>
            <w:shd w:val="clear" w:color="auto" w:fill="auto"/>
            <w:vAlign w:val="bottom"/>
          </w:tcPr>
          <w:p w14:paraId="37D768C3" w14:textId="77777777" w:rsidR="004121ED" w:rsidRPr="00AD0076" w:rsidRDefault="004121ED" w:rsidP="00AD0076">
            <w:pPr>
              <w:pStyle w:val="TableHeadingText"/>
            </w:pPr>
            <w:r w:rsidRPr="00AD0076">
              <w:t>Criteria</w:t>
            </w:r>
          </w:p>
        </w:tc>
      </w:tr>
      <w:tr w:rsidR="004121ED" w:rsidRPr="00AD0076" w14:paraId="54E48D5E" w14:textId="77777777" w:rsidTr="00AD0076">
        <w:tc>
          <w:tcPr>
            <w:tcW w:w="2657" w:type="dxa"/>
            <w:tcBorders>
              <w:top w:val="single" w:sz="4" w:space="0" w:color="000000" w:themeColor="text1"/>
              <w:bottom w:val="single" w:sz="4" w:space="0" w:color="000000" w:themeColor="text1"/>
            </w:tcBorders>
            <w:shd w:val="clear" w:color="auto" w:fill="C9E8D3" w:themeFill="accent5" w:themeFillTint="33"/>
          </w:tcPr>
          <w:p w14:paraId="30B36EFF" w14:textId="77777777" w:rsidR="004121ED" w:rsidRPr="00AD0076" w:rsidRDefault="004121ED" w:rsidP="00DC306F">
            <w:pPr>
              <w:pStyle w:val="TableText"/>
            </w:pPr>
            <w:r w:rsidRPr="00AD0076">
              <w:t>EU Taxonomy consistent</w:t>
            </w:r>
          </w:p>
        </w:tc>
        <w:tc>
          <w:tcPr>
            <w:tcW w:w="6948" w:type="dxa"/>
            <w:shd w:val="clear" w:color="auto" w:fill="C9E8D3" w:themeFill="accent5" w:themeFillTint="33"/>
          </w:tcPr>
          <w:p w14:paraId="6EB5F0D2" w14:textId="77777777" w:rsidR="004121ED" w:rsidRPr="00AD0076" w:rsidRDefault="00201D2E" w:rsidP="00AD0076">
            <w:pPr>
              <w:pStyle w:val="TableText"/>
            </w:pPr>
            <w:r w:rsidRPr="00AD0076">
              <w:t>Not Applicable</w:t>
            </w:r>
          </w:p>
        </w:tc>
      </w:tr>
      <w:tr w:rsidR="004121ED" w:rsidRPr="00AD0076" w14:paraId="249B1BBC" w14:textId="77777777" w:rsidTr="00AD0076">
        <w:tc>
          <w:tcPr>
            <w:tcW w:w="2657" w:type="dxa"/>
            <w:tcBorders>
              <w:top w:val="single" w:sz="4" w:space="0" w:color="000000" w:themeColor="text1"/>
            </w:tcBorders>
            <w:shd w:val="clear" w:color="auto" w:fill="auto"/>
          </w:tcPr>
          <w:p w14:paraId="5F102A56" w14:textId="77777777" w:rsidR="004121ED" w:rsidRPr="00AD0076" w:rsidRDefault="004121ED" w:rsidP="00DC306F">
            <w:pPr>
              <w:pStyle w:val="TableText"/>
            </w:pPr>
            <w:r w:rsidRPr="00AD0076">
              <w:t>Santander-specific</w:t>
            </w:r>
          </w:p>
        </w:tc>
        <w:tc>
          <w:tcPr>
            <w:tcW w:w="6948" w:type="dxa"/>
          </w:tcPr>
          <w:p w14:paraId="0A350142" w14:textId="77777777" w:rsidR="004121ED" w:rsidRPr="00AD0076" w:rsidRDefault="004121ED" w:rsidP="00AD0076">
            <w:pPr>
              <w:pStyle w:val="TableText"/>
            </w:pPr>
            <w:r w:rsidRPr="00AD0076">
              <w:t xml:space="preserve">The activity complies with </w:t>
            </w:r>
            <w:r w:rsidRPr="00AD0076">
              <w:rPr>
                <w:b/>
                <w:bCs/>
                <w:u w:val="single"/>
              </w:rPr>
              <w:t>one</w:t>
            </w:r>
            <w:r w:rsidRPr="00AD0076">
              <w:t xml:space="preserve"> of the following criteria: </w:t>
            </w:r>
          </w:p>
          <w:p w14:paraId="2E7DF68D" w14:textId="77777777" w:rsidR="004121ED" w:rsidRPr="00AD0076" w:rsidRDefault="004121ED" w:rsidP="00A46517">
            <w:pPr>
              <w:pStyle w:val="TableNumbered1"/>
              <w:numPr>
                <w:ilvl w:val="0"/>
                <w:numId w:val="215"/>
              </w:numPr>
            </w:pPr>
            <w:r w:rsidRPr="00AD0076">
              <w:t>Funding for the construction, renovation, and acquisition of energy-efficient agricultural structures, for example:</w:t>
            </w:r>
          </w:p>
          <w:p w14:paraId="31685431" w14:textId="77777777" w:rsidR="004121ED" w:rsidRPr="00AD0076" w:rsidRDefault="004121ED" w:rsidP="00AD0076">
            <w:pPr>
              <w:pStyle w:val="TableNumbered2"/>
            </w:pPr>
            <w:r w:rsidRPr="00AD0076">
              <w:t xml:space="preserve">Heated agricultural structures (such as farmhouses and heated greenhouses) should strive to significantly reduce the consumption of non-renewable energy sources or reduce energy consumption by at least 30% or run on 100% renewable energy to heat the building. For new builds, heated agricultural structures should run on 100% renewable energy. </w:t>
            </w:r>
          </w:p>
          <w:p w14:paraId="0A72B4E5" w14:textId="77777777" w:rsidR="004121ED" w:rsidRPr="00AD0076" w:rsidRDefault="004121ED" w:rsidP="00AD0076">
            <w:pPr>
              <w:pStyle w:val="TableNumbered2"/>
            </w:pPr>
            <w:r w:rsidRPr="00AD0076">
              <w:t>Other agricultural structures (such as barns, non-heated greenhouses, and shade houses) should save energy and water</w:t>
            </w:r>
          </w:p>
          <w:p w14:paraId="6D92678A" w14:textId="77777777" w:rsidR="004121ED" w:rsidRPr="00AD0076" w:rsidRDefault="004121ED" w:rsidP="00AD0076">
            <w:pPr>
              <w:pStyle w:val="TableNumbered2"/>
            </w:pPr>
            <w:r w:rsidRPr="00AD0076">
              <w:t>In-door farming, such as vertical farms, coupled with energy efficiency and positive land-use change considerations, reduces the use of water, energy, and fertilizer. In-door farming activities should be suited to the location’s climate conditions.</w:t>
            </w:r>
          </w:p>
        </w:tc>
      </w:tr>
    </w:tbl>
    <w:p w14:paraId="6D83C5D9" w14:textId="77777777" w:rsidR="004121ED" w:rsidRPr="004121ED" w:rsidRDefault="004121ED" w:rsidP="00AD0076">
      <w:pPr>
        <w:pStyle w:val="BodyTextNoSpacing"/>
      </w:pPr>
    </w:p>
    <w:p w14:paraId="734A0BC4" w14:textId="77777777" w:rsidR="004121ED" w:rsidRPr="004121ED" w:rsidRDefault="004121ED" w:rsidP="005415BD">
      <w:pPr>
        <w:pStyle w:val="HeadingA3"/>
        <w:rPr>
          <w:lang w:val="en-GB"/>
        </w:rPr>
      </w:pPr>
      <w:bookmarkStart w:id="4622" w:name="_Toc152843990"/>
      <w:bookmarkStart w:id="4623" w:name="_Toc153408857"/>
      <w:bookmarkStart w:id="4624" w:name="_Toc186795216"/>
      <w:r w:rsidRPr="6862EE71">
        <w:rPr>
          <w:lang w:val="en-GB"/>
        </w:rPr>
        <w:t>Integrated Crop-Livestock-Forestry Systems (ICLFS)</w:t>
      </w:r>
      <w:bookmarkEnd w:id="4622"/>
      <w:bookmarkEnd w:id="4623"/>
      <w:bookmarkEnd w:id="4624"/>
    </w:p>
    <w:p w14:paraId="7AB25ACE" w14:textId="77777777" w:rsidR="004121ED" w:rsidRPr="004121ED" w:rsidRDefault="004121ED" w:rsidP="002A651D">
      <w:pPr>
        <w:pStyle w:val="Boldunderline"/>
      </w:pPr>
      <w:r w:rsidRPr="004121ED">
        <w:t>Activity description</w:t>
      </w:r>
    </w:p>
    <w:p w14:paraId="275293BD" w14:textId="77777777" w:rsidR="004121ED" w:rsidRPr="004121ED" w:rsidRDefault="004121ED" w:rsidP="00FC4AB2">
      <w:pPr>
        <w:pStyle w:val="Textoindependiente"/>
      </w:pPr>
      <w:r w:rsidRPr="004121ED">
        <w:t>Operations that use integrated crop-livestock-forestry systems (ICLFS), where operations have sustainable forest management processes in place.</w:t>
      </w:r>
    </w:p>
    <w:p w14:paraId="25FA79BA" w14:textId="77777777" w:rsidR="004121ED" w:rsidRPr="004121ED" w:rsidRDefault="004121ED" w:rsidP="00FC4AB2">
      <w:pPr>
        <w:pStyle w:val="Textoindependiente"/>
      </w:pPr>
    </w:p>
    <w:tbl>
      <w:tblPr>
        <w:tblStyle w:val="OWTable"/>
        <w:tblW w:w="5000" w:type="pct"/>
        <w:tblLayout w:type="fixed"/>
        <w:tblLook w:val="0400" w:firstRow="0" w:lastRow="0" w:firstColumn="0" w:lastColumn="0" w:noHBand="0" w:noVBand="1"/>
      </w:tblPr>
      <w:tblGrid>
        <w:gridCol w:w="2657"/>
        <w:gridCol w:w="6948"/>
      </w:tblGrid>
      <w:tr w:rsidR="004121ED" w:rsidRPr="00AD0076" w14:paraId="7B425758" w14:textId="77777777" w:rsidTr="0A974F12">
        <w:tc>
          <w:tcPr>
            <w:tcW w:w="2657" w:type="dxa"/>
            <w:tcBorders>
              <w:top w:val="nil"/>
              <w:bottom w:val="single" w:sz="4" w:space="0" w:color="000000" w:themeColor="text2"/>
            </w:tcBorders>
            <w:shd w:val="clear" w:color="auto" w:fill="auto"/>
            <w:vAlign w:val="bottom"/>
          </w:tcPr>
          <w:p w14:paraId="151C93AA" w14:textId="77777777" w:rsidR="004121ED" w:rsidRPr="00AD0076" w:rsidRDefault="004121ED" w:rsidP="00AD0076">
            <w:pPr>
              <w:pStyle w:val="TableHeadingText"/>
            </w:pPr>
            <w:r w:rsidRPr="00AD0076">
              <w:t>Eligibility</w:t>
            </w:r>
          </w:p>
        </w:tc>
        <w:tc>
          <w:tcPr>
            <w:tcW w:w="6948" w:type="dxa"/>
            <w:tcBorders>
              <w:top w:val="nil"/>
            </w:tcBorders>
            <w:shd w:val="clear" w:color="auto" w:fill="auto"/>
            <w:vAlign w:val="bottom"/>
          </w:tcPr>
          <w:p w14:paraId="045991FD" w14:textId="77777777" w:rsidR="004121ED" w:rsidRPr="00AD0076" w:rsidRDefault="004121ED" w:rsidP="00AD0076">
            <w:pPr>
              <w:pStyle w:val="TableHeadingText"/>
            </w:pPr>
            <w:r w:rsidRPr="00AD0076">
              <w:t>Criteria</w:t>
            </w:r>
          </w:p>
        </w:tc>
      </w:tr>
      <w:tr w:rsidR="004121ED" w:rsidRPr="00AD0076" w14:paraId="36C41A7C" w14:textId="77777777" w:rsidTr="0A974F12">
        <w:tc>
          <w:tcPr>
            <w:tcW w:w="2657" w:type="dxa"/>
            <w:tcBorders>
              <w:top w:val="single" w:sz="4" w:space="0" w:color="000000" w:themeColor="text2"/>
              <w:bottom w:val="single" w:sz="4" w:space="0" w:color="000000" w:themeColor="text2"/>
            </w:tcBorders>
            <w:shd w:val="clear" w:color="auto" w:fill="C9E8D3" w:themeFill="accent5" w:themeFillTint="33"/>
          </w:tcPr>
          <w:p w14:paraId="3B1DD344" w14:textId="77777777" w:rsidR="004121ED" w:rsidRPr="00AD0076" w:rsidRDefault="004121ED" w:rsidP="00DC306F">
            <w:pPr>
              <w:pStyle w:val="TableText"/>
            </w:pPr>
            <w:r w:rsidRPr="00AD0076">
              <w:t>EU Taxonomy consistent</w:t>
            </w:r>
          </w:p>
        </w:tc>
        <w:tc>
          <w:tcPr>
            <w:tcW w:w="6948" w:type="dxa"/>
            <w:shd w:val="clear" w:color="auto" w:fill="C9E8D3" w:themeFill="accent5" w:themeFillTint="33"/>
          </w:tcPr>
          <w:p w14:paraId="023E9AC5" w14:textId="77777777" w:rsidR="004121ED" w:rsidRPr="00AD0076" w:rsidRDefault="00201D2E" w:rsidP="00AD0076">
            <w:pPr>
              <w:pStyle w:val="TableText"/>
            </w:pPr>
            <w:r w:rsidRPr="00AD0076">
              <w:t>Not Applicable</w:t>
            </w:r>
          </w:p>
        </w:tc>
      </w:tr>
      <w:tr w:rsidR="004121ED" w:rsidRPr="00AD0076" w14:paraId="3843EF91" w14:textId="77777777" w:rsidTr="0A974F12">
        <w:tc>
          <w:tcPr>
            <w:tcW w:w="2657" w:type="dxa"/>
            <w:tcBorders>
              <w:top w:val="single" w:sz="4" w:space="0" w:color="000000" w:themeColor="text2"/>
            </w:tcBorders>
            <w:shd w:val="clear" w:color="auto" w:fill="auto"/>
          </w:tcPr>
          <w:p w14:paraId="1C38D341" w14:textId="77777777" w:rsidR="004121ED" w:rsidRPr="00AD0076" w:rsidRDefault="004121ED" w:rsidP="00DC306F">
            <w:pPr>
              <w:pStyle w:val="TableText"/>
            </w:pPr>
            <w:r w:rsidRPr="00AD0076">
              <w:t>Santander-specific</w:t>
            </w:r>
          </w:p>
        </w:tc>
        <w:tc>
          <w:tcPr>
            <w:tcW w:w="6948" w:type="dxa"/>
          </w:tcPr>
          <w:p w14:paraId="4B0D24AD" w14:textId="77777777" w:rsidR="004121ED" w:rsidRPr="00AD0076" w:rsidRDefault="004121ED" w:rsidP="00AD0076">
            <w:pPr>
              <w:pStyle w:val="TableBullet1"/>
            </w:pPr>
            <w:r>
              <w:t>Operations that use integrated crop-livestock-forestry systems (ICLFS), where operations have sustainable forest management processes in place</w:t>
            </w:r>
          </w:p>
          <w:p w14:paraId="5244E64D" w14:textId="77777777" w:rsidR="004121ED" w:rsidRPr="00AD0076" w:rsidRDefault="004121ED" w:rsidP="00AD0076">
            <w:pPr>
              <w:pStyle w:val="TableText"/>
            </w:pPr>
            <w:r w:rsidRPr="00AD0076">
              <w:t>(Livestock management projects for industrial-scale meat processors/producers, and projects towards industrial-scale livestock are excluded.)</w:t>
            </w:r>
          </w:p>
        </w:tc>
      </w:tr>
    </w:tbl>
    <w:p w14:paraId="214A4E1E" w14:textId="77777777" w:rsidR="004121ED" w:rsidRPr="004121ED" w:rsidRDefault="004121ED" w:rsidP="00FC4AB2">
      <w:pPr>
        <w:pStyle w:val="Textoindependiente"/>
      </w:pPr>
    </w:p>
    <w:p w14:paraId="3AA39078" w14:textId="77777777" w:rsidR="004121ED" w:rsidRPr="004121ED" w:rsidRDefault="004121ED" w:rsidP="00AD0076">
      <w:pPr>
        <w:pStyle w:val="HeadingA3"/>
        <w:rPr>
          <w:lang w:val="en-GB"/>
        </w:rPr>
      </w:pPr>
      <w:bookmarkStart w:id="4625" w:name="_Toc152843991"/>
      <w:bookmarkStart w:id="4626" w:name="_Toc153408858"/>
      <w:bookmarkStart w:id="4627" w:name="_Toc186795217"/>
      <w:r w:rsidRPr="6862EE71">
        <w:rPr>
          <w:lang w:val="en-GB"/>
        </w:rPr>
        <w:lastRenderedPageBreak/>
        <w:t>Sustainable Feed Production</w:t>
      </w:r>
      <w:bookmarkEnd w:id="4625"/>
      <w:bookmarkEnd w:id="4626"/>
      <w:bookmarkEnd w:id="4627"/>
    </w:p>
    <w:p w14:paraId="2FEA0E95" w14:textId="77777777" w:rsidR="004121ED" w:rsidRPr="004121ED" w:rsidRDefault="004121ED" w:rsidP="00AD0076">
      <w:pPr>
        <w:pStyle w:val="Boldunderline"/>
        <w:keepNext/>
        <w:keepLines/>
        <w:rPr>
          <w:bCs/>
        </w:rPr>
      </w:pPr>
      <w:r w:rsidRPr="004121ED">
        <w:t>Activity description</w:t>
      </w:r>
    </w:p>
    <w:p w14:paraId="413E2C71" w14:textId="77777777" w:rsidR="004121ED" w:rsidRPr="004121ED" w:rsidRDefault="00554F88" w:rsidP="00AD0076">
      <w:pPr>
        <w:pStyle w:val="Textoindependiente"/>
        <w:keepNext/>
        <w:keepLines/>
      </w:pPr>
      <w:r>
        <w:t>Using feed with less</w:t>
      </w:r>
      <w:r w:rsidR="001E13C7" w:rsidRPr="001E13C7">
        <w:t xml:space="preserve"> additives that reduce gas formation in the gut </w:t>
      </w:r>
      <w:r>
        <w:t>or</w:t>
      </w:r>
      <w:r w:rsidR="001E13C7" w:rsidRPr="001E13C7">
        <w:t xml:space="preserve"> ensuring soybean feed production is certified by recognized certifications.</w:t>
      </w:r>
    </w:p>
    <w:tbl>
      <w:tblPr>
        <w:tblStyle w:val="OWTable"/>
        <w:tblW w:w="5000" w:type="pct"/>
        <w:tblLayout w:type="fixed"/>
        <w:tblLook w:val="0400" w:firstRow="0" w:lastRow="0" w:firstColumn="0" w:lastColumn="0" w:noHBand="0" w:noVBand="1"/>
      </w:tblPr>
      <w:tblGrid>
        <w:gridCol w:w="2657"/>
        <w:gridCol w:w="6948"/>
      </w:tblGrid>
      <w:tr w:rsidR="004121ED" w:rsidRPr="00AD0076" w14:paraId="5B4BEFC6" w14:textId="77777777" w:rsidTr="00AD0076">
        <w:tc>
          <w:tcPr>
            <w:tcW w:w="2657" w:type="dxa"/>
            <w:tcBorders>
              <w:top w:val="nil"/>
              <w:bottom w:val="single" w:sz="4" w:space="0" w:color="000000" w:themeColor="text1"/>
            </w:tcBorders>
            <w:shd w:val="clear" w:color="auto" w:fill="auto"/>
            <w:vAlign w:val="bottom"/>
          </w:tcPr>
          <w:p w14:paraId="093BBB61" w14:textId="77777777" w:rsidR="004121ED" w:rsidRPr="00AD0076" w:rsidRDefault="004121ED" w:rsidP="00AD0076">
            <w:pPr>
              <w:pStyle w:val="TableHeadingText"/>
              <w:keepNext/>
            </w:pPr>
            <w:r w:rsidRPr="00AD0076">
              <w:t>Eligibility</w:t>
            </w:r>
          </w:p>
        </w:tc>
        <w:tc>
          <w:tcPr>
            <w:tcW w:w="6948" w:type="dxa"/>
            <w:tcBorders>
              <w:top w:val="nil"/>
            </w:tcBorders>
            <w:shd w:val="clear" w:color="auto" w:fill="auto"/>
            <w:vAlign w:val="bottom"/>
          </w:tcPr>
          <w:p w14:paraId="539020EC" w14:textId="77777777" w:rsidR="004121ED" w:rsidRPr="00AD0076" w:rsidRDefault="004121ED" w:rsidP="00AD0076">
            <w:pPr>
              <w:pStyle w:val="TableHeadingText"/>
              <w:keepNext/>
            </w:pPr>
            <w:r w:rsidRPr="00AD0076">
              <w:t>Criteria</w:t>
            </w:r>
          </w:p>
        </w:tc>
      </w:tr>
      <w:tr w:rsidR="004121ED" w:rsidRPr="00AD0076" w14:paraId="1A857AF8" w14:textId="77777777" w:rsidTr="00AD0076">
        <w:tc>
          <w:tcPr>
            <w:tcW w:w="2657" w:type="dxa"/>
            <w:tcBorders>
              <w:top w:val="single" w:sz="4" w:space="0" w:color="000000" w:themeColor="text1"/>
              <w:bottom w:val="single" w:sz="4" w:space="0" w:color="000000" w:themeColor="text1"/>
            </w:tcBorders>
            <w:shd w:val="clear" w:color="auto" w:fill="C9E8D3" w:themeFill="accent5" w:themeFillTint="33"/>
          </w:tcPr>
          <w:p w14:paraId="0B3A6A4E" w14:textId="77777777" w:rsidR="004121ED" w:rsidRPr="00AD0076" w:rsidRDefault="004121ED" w:rsidP="00DC306F">
            <w:pPr>
              <w:pStyle w:val="TableText"/>
              <w:keepNext/>
              <w:keepLines/>
            </w:pPr>
            <w:r w:rsidRPr="00AD0076">
              <w:t>EU Taxonomy consistent</w:t>
            </w:r>
          </w:p>
        </w:tc>
        <w:tc>
          <w:tcPr>
            <w:tcW w:w="6948" w:type="dxa"/>
            <w:shd w:val="clear" w:color="auto" w:fill="C9E8D3" w:themeFill="accent5" w:themeFillTint="33"/>
          </w:tcPr>
          <w:p w14:paraId="5B0CF0FA" w14:textId="77777777" w:rsidR="004121ED" w:rsidRPr="00AD0076" w:rsidRDefault="00201D2E" w:rsidP="00AD0076">
            <w:pPr>
              <w:pStyle w:val="TableText"/>
              <w:keepNext/>
              <w:keepLines/>
            </w:pPr>
            <w:r w:rsidRPr="00AD0076">
              <w:t>Not Applicable</w:t>
            </w:r>
          </w:p>
        </w:tc>
      </w:tr>
      <w:tr w:rsidR="004121ED" w:rsidRPr="00AD0076" w14:paraId="069F0EB1" w14:textId="77777777" w:rsidTr="00AD0076">
        <w:tc>
          <w:tcPr>
            <w:tcW w:w="2657" w:type="dxa"/>
            <w:tcBorders>
              <w:top w:val="single" w:sz="4" w:space="0" w:color="000000" w:themeColor="text1"/>
            </w:tcBorders>
            <w:shd w:val="clear" w:color="auto" w:fill="auto"/>
          </w:tcPr>
          <w:p w14:paraId="0DCB2EE6" w14:textId="77777777" w:rsidR="004121ED" w:rsidRPr="00AD0076" w:rsidRDefault="004121ED" w:rsidP="00DC306F">
            <w:pPr>
              <w:pStyle w:val="TableText"/>
              <w:keepNext/>
              <w:keepLines/>
            </w:pPr>
            <w:r w:rsidRPr="00AD0076">
              <w:t>Santander-specific</w:t>
            </w:r>
          </w:p>
        </w:tc>
        <w:tc>
          <w:tcPr>
            <w:tcW w:w="6948" w:type="dxa"/>
          </w:tcPr>
          <w:p w14:paraId="46D2E6E0" w14:textId="77777777" w:rsidR="004121ED" w:rsidRPr="00AD0076" w:rsidRDefault="004121ED" w:rsidP="00AD0076">
            <w:pPr>
              <w:pStyle w:val="TableText"/>
              <w:keepNext/>
              <w:keepLines/>
            </w:pPr>
            <w:r w:rsidRPr="00AD0076">
              <w:t xml:space="preserve">The activity complies with </w:t>
            </w:r>
            <w:r w:rsidR="00DE135B">
              <w:t xml:space="preserve">at least </w:t>
            </w:r>
            <w:r w:rsidRPr="00AD0076">
              <w:rPr>
                <w:b/>
                <w:bCs/>
                <w:u w:val="single"/>
              </w:rPr>
              <w:t>one</w:t>
            </w:r>
            <w:r w:rsidRPr="00AD0076">
              <w:t xml:space="preserve"> of the following:</w:t>
            </w:r>
          </w:p>
          <w:p w14:paraId="23EFF77E" w14:textId="77777777" w:rsidR="004121ED" w:rsidRPr="00AD0076" w:rsidRDefault="004121ED" w:rsidP="00A46517">
            <w:pPr>
              <w:pStyle w:val="TableNumbered1"/>
              <w:keepNext/>
              <w:keepLines/>
              <w:numPr>
                <w:ilvl w:val="0"/>
                <w:numId w:val="216"/>
              </w:numPr>
            </w:pPr>
            <w:r w:rsidRPr="00AD0076">
              <w:t xml:space="preserve">Sustainable feed production and processing that aligns with criteria under </w:t>
            </w:r>
            <w:r w:rsidR="005145D3">
              <w:t xml:space="preserve">Sustainable Growing of </w:t>
            </w:r>
            <w:r w:rsidRPr="00AD0076">
              <w:t>Crop</w:t>
            </w:r>
            <w:r w:rsidR="005145D3">
              <w:t>s</w:t>
            </w:r>
            <w:r w:rsidRPr="00AD0076">
              <w:t>, Livestock Management, and Agricultur</w:t>
            </w:r>
            <w:r w:rsidR="0054246B">
              <w:t>al Structures</w:t>
            </w:r>
            <w:r w:rsidRPr="00AD0076">
              <w:t>.</w:t>
            </w:r>
          </w:p>
          <w:p w14:paraId="47F667A0" w14:textId="77777777" w:rsidR="004121ED" w:rsidRPr="00AD0076" w:rsidRDefault="53C8648C" w:rsidP="00AD0076">
            <w:pPr>
              <w:pStyle w:val="TableNumbered1"/>
              <w:keepNext/>
              <w:keepLines/>
            </w:pPr>
            <w:r w:rsidRPr="00AD0076">
              <w:t>Sustainable feeds with additives that reduce the formation of methane and other gases in the gut (additives examples include the chemical 3-NOP, seaweed</w:t>
            </w:r>
            <w:r w:rsidR="009114DD" w:rsidRPr="00AD0076">
              <w:t xml:space="preserve">) </w:t>
            </w:r>
          </w:p>
          <w:p w14:paraId="52F25092" w14:textId="77777777" w:rsidR="004121ED" w:rsidRPr="00AD0076" w:rsidRDefault="004121ED" w:rsidP="00AD0076">
            <w:pPr>
              <w:pStyle w:val="TableNumbered1"/>
              <w:keepNext/>
              <w:keepLines/>
            </w:pPr>
            <w:r w:rsidRPr="00AD0076">
              <w:t xml:space="preserve">Soybean feed production should be certified by one of the following or equivalent certifications: </w:t>
            </w:r>
          </w:p>
          <w:p w14:paraId="3509DD03" w14:textId="77777777" w:rsidR="004121ED" w:rsidRPr="00AD0076" w:rsidRDefault="004121ED" w:rsidP="00AD0076">
            <w:pPr>
              <w:pStyle w:val="TableNumbered2"/>
              <w:keepNext/>
              <w:keepLines/>
            </w:pPr>
            <w:r w:rsidRPr="00AD0076">
              <w:t>The Roundtable on Responsible Soy Association (RTRS)</w:t>
            </w:r>
          </w:p>
          <w:p w14:paraId="56708C1D" w14:textId="77777777" w:rsidR="004121ED" w:rsidRPr="00AD0076" w:rsidRDefault="004121ED" w:rsidP="00AD0076">
            <w:pPr>
              <w:pStyle w:val="TableNumbered2"/>
              <w:keepNext/>
              <w:keepLines/>
            </w:pPr>
            <w:r w:rsidRPr="00AD0076">
              <w:t>The ProTerra Standard for Sustainable Soy Production</w:t>
            </w:r>
          </w:p>
          <w:p w14:paraId="36BC0E13" w14:textId="77777777" w:rsidR="004121ED" w:rsidRPr="00AD0076" w:rsidRDefault="004121ED" w:rsidP="00AD0076">
            <w:pPr>
              <w:pStyle w:val="TableNumbered2"/>
              <w:keepNext/>
              <w:keepLines/>
            </w:pPr>
            <w:r w:rsidRPr="00AD0076">
              <w:t>Cargill Triple S™ (Sustainably Sourced &amp; Supplied)</w:t>
            </w:r>
          </w:p>
          <w:p w14:paraId="6774CB10" w14:textId="77777777" w:rsidR="004121ED" w:rsidRPr="00AD0076" w:rsidRDefault="004121ED" w:rsidP="00AD0076">
            <w:pPr>
              <w:pStyle w:val="TableText"/>
              <w:keepNext/>
              <w:keepLines/>
            </w:pPr>
            <w:r w:rsidRPr="00AD0076">
              <w:t>(Livestock management projects for industrial-scale meat processors/producers, and projects towards industrial-scale livestock are excluded.)</w:t>
            </w:r>
          </w:p>
        </w:tc>
      </w:tr>
    </w:tbl>
    <w:p w14:paraId="1F0342AB" w14:textId="77777777" w:rsidR="004121ED" w:rsidRPr="004121ED" w:rsidRDefault="004121ED" w:rsidP="00FC4AB2">
      <w:pPr>
        <w:pStyle w:val="Textoindependiente"/>
      </w:pPr>
    </w:p>
    <w:p w14:paraId="5B214D98" w14:textId="77777777" w:rsidR="004121ED" w:rsidRPr="004121ED" w:rsidRDefault="004121ED" w:rsidP="00AD0076">
      <w:pPr>
        <w:pStyle w:val="HeadingA3"/>
        <w:rPr>
          <w:lang w:val="en-GB"/>
        </w:rPr>
      </w:pPr>
      <w:bookmarkStart w:id="4628" w:name="_Toc152843992"/>
      <w:bookmarkStart w:id="4629" w:name="_Toc153408859"/>
      <w:bookmarkStart w:id="4630" w:name="_Toc186795218"/>
      <w:r w:rsidRPr="6862EE71">
        <w:rPr>
          <w:lang w:val="en-GB"/>
        </w:rPr>
        <w:lastRenderedPageBreak/>
        <w:t>Livestock Management</w:t>
      </w:r>
      <w:bookmarkEnd w:id="4628"/>
      <w:bookmarkEnd w:id="4629"/>
      <w:bookmarkEnd w:id="4630"/>
    </w:p>
    <w:p w14:paraId="27AAB841" w14:textId="77777777" w:rsidR="004121ED" w:rsidRPr="004121ED" w:rsidRDefault="004121ED" w:rsidP="00AD0076">
      <w:pPr>
        <w:pStyle w:val="Boldunderline"/>
        <w:keepNext/>
        <w:keepLines/>
      </w:pPr>
      <w:r w:rsidRPr="004121ED">
        <w:t>Activity description</w:t>
      </w:r>
    </w:p>
    <w:p w14:paraId="5B6B6F00" w14:textId="77777777" w:rsidR="004121ED" w:rsidRPr="004121ED" w:rsidRDefault="004121ED" w:rsidP="00AD0076">
      <w:pPr>
        <w:pStyle w:val="Textoindependiente"/>
        <w:keepNext/>
        <w:keepLines/>
      </w:pPr>
      <w:r w:rsidRPr="004121ED">
        <w:t>Operations that use integrated crop-livestock-forestry systems (ICLFS), where operations have sustainable forest management processes in place; sustainable feed production; projects to reduce emissions from livestock.</w:t>
      </w:r>
    </w:p>
    <w:p w14:paraId="438E4797" w14:textId="77777777" w:rsidR="004121ED" w:rsidRPr="004121ED" w:rsidRDefault="004121ED" w:rsidP="00AD0076">
      <w:pPr>
        <w:pStyle w:val="Textoindependiente"/>
        <w:keepNext/>
        <w:keepLines/>
      </w:pPr>
    </w:p>
    <w:tbl>
      <w:tblPr>
        <w:tblStyle w:val="OWTable"/>
        <w:tblW w:w="5000" w:type="pct"/>
        <w:tblLayout w:type="fixed"/>
        <w:tblLook w:val="0400" w:firstRow="0" w:lastRow="0" w:firstColumn="0" w:lastColumn="0" w:noHBand="0" w:noVBand="1"/>
      </w:tblPr>
      <w:tblGrid>
        <w:gridCol w:w="2657"/>
        <w:gridCol w:w="6948"/>
      </w:tblGrid>
      <w:tr w:rsidR="004121ED" w:rsidRPr="00AD0076" w14:paraId="5D9CEC2F" w14:textId="77777777" w:rsidTr="0A974F12">
        <w:tc>
          <w:tcPr>
            <w:tcW w:w="2657" w:type="dxa"/>
            <w:tcBorders>
              <w:top w:val="nil"/>
              <w:bottom w:val="single" w:sz="4" w:space="0" w:color="000000" w:themeColor="text2"/>
            </w:tcBorders>
            <w:shd w:val="clear" w:color="auto" w:fill="auto"/>
            <w:vAlign w:val="bottom"/>
          </w:tcPr>
          <w:p w14:paraId="445D379C" w14:textId="77777777" w:rsidR="004121ED" w:rsidRPr="00AD0076" w:rsidRDefault="004121ED" w:rsidP="00AD0076">
            <w:pPr>
              <w:pStyle w:val="TableHeadingText"/>
              <w:keepNext/>
            </w:pPr>
            <w:r w:rsidRPr="00AD0076">
              <w:t>Eligibility</w:t>
            </w:r>
          </w:p>
        </w:tc>
        <w:tc>
          <w:tcPr>
            <w:tcW w:w="6948" w:type="dxa"/>
            <w:tcBorders>
              <w:top w:val="nil"/>
            </w:tcBorders>
            <w:shd w:val="clear" w:color="auto" w:fill="auto"/>
            <w:vAlign w:val="bottom"/>
          </w:tcPr>
          <w:p w14:paraId="472B27A6" w14:textId="77777777" w:rsidR="004121ED" w:rsidRPr="00AD0076" w:rsidRDefault="004121ED" w:rsidP="00AD0076">
            <w:pPr>
              <w:pStyle w:val="TableHeadingText"/>
              <w:keepNext/>
            </w:pPr>
            <w:r w:rsidRPr="00AD0076">
              <w:t>Criteria</w:t>
            </w:r>
          </w:p>
        </w:tc>
      </w:tr>
      <w:tr w:rsidR="004121ED" w:rsidRPr="00AD0076" w14:paraId="0CC71063" w14:textId="77777777" w:rsidTr="0A974F12">
        <w:tc>
          <w:tcPr>
            <w:tcW w:w="2657" w:type="dxa"/>
            <w:tcBorders>
              <w:top w:val="single" w:sz="4" w:space="0" w:color="000000" w:themeColor="text2"/>
              <w:bottom w:val="single" w:sz="4" w:space="0" w:color="000000" w:themeColor="text2"/>
            </w:tcBorders>
            <w:shd w:val="clear" w:color="auto" w:fill="C9E8D3" w:themeFill="accent5" w:themeFillTint="33"/>
          </w:tcPr>
          <w:p w14:paraId="681DC1F4" w14:textId="77777777" w:rsidR="004121ED" w:rsidRPr="00AD0076" w:rsidRDefault="004121ED" w:rsidP="00DC306F">
            <w:pPr>
              <w:pStyle w:val="TableText"/>
              <w:keepNext/>
              <w:keepLines/>
            </w:pPr>
            <w:r w:rsidRPr="00AD0076">
              <w:t>EU Taxonomy consistent</w:t>
            </w:r>
          </w:p>
        </w:tc>
        <w:tc>
          <w:tcPr>
            <w:tcW w:w="6948" w:type="dxa"/>
            <w:shd w:val="clear" w:color="auto" w:fill="C9E8D3" w:themeFill="accent5" w:themeFillTint="33"/>
          </w:tcPr>
          <w:p w14:paraId="58A6A9A5" w14:textId="77777777" w:rsidR="004121ED" w:rsidRPr="00AD0076" w:rsidRDefault="00201D2E" w:rsidP="00AD0076">
            <w:pPr>
              <w:pStyle w:val="TableText"/>
              <w:keepNext/>
              <w:keepLines/>
            </w:pPr>
            <w:r w:rsidRPr="00AD0076">
              <w:t>Not Applicable</w:t>
            </w:r>
          </w:p>
        </w:tc>
      </w:tr>
      <w:tr w:rsidR="004121ED" w:rsidRPr="00AD0076" w14:paraId="0338B840" w14:textId="77777777" w:rsidTr="0A974F12">
        <w:tc>
          <w:tcPr>
            <w:tcW w:w="2657" w:type="dxa"/>
            <w:tcBorders>
              <w:top w:val="single" w:sz="4" w:space="0" w:color="000000" w:themeColor="text2"/>
            </w:tcBorders>
            <w:shd w:val="clear" w:color="auto" w:fill="auto"/>
          </w:tcPr>
          <w:p w14:paraId="4BCC5997" w14:textId="77777777" w:rsidR="004121ED" w:rsidRPr="00AD0076" w:rsidRDefault="004121ED" w:rsidP="00DC306F">
            <w:pPr>
              <w:pStyle w:val="TableText"/>
              <w:keepNext/>
              <w:keepLines/>
            </w:pPr>
            <w:r w:rsidRPr="00AD0076">
              <w:t>Santander-specific</w:t>
            </w:r>
          </w:p>
        </w:tc>
        <w:tc>
          <w:tcPr>
            <w:tcW w:w="6948" w:type="dxa"/>
          </w:tcPr>
          <w:p w14:paraId="7995D576" w14:textId="77777777" w:rsidR="004121ED" w:rsidRPr="00AD0076" w:rsidRDefault="29A25334" w:rsidP="00AD0076">
            <w:pPr>
              <w:pStyle w:val="TableText"/>
              <w:keepNext/>
              <w:keepLines/>
            </w:pPr>
            <w:r w:rsidRPr="00AD0076">
              <w:t>Projects to reduce emissions from livestock should comply with</w:t>
            </w:r>
            <w:r w:rsidR="327ABFC8" w:rsidRPr="00AD0076">
              <w:t xml:space="preserve"> relevant </w:t>
            </w:r>
            <w:r w:rsidR="6817CE59" w:rsidRPr="00AD0076">
              <w:t>local</w:t>
            </w:r>
            <w:r w:rsidR="327ABFC8" w:rsidRPr="00AD0076">
              <w:t xml:space="preserve"> regulations</w:t>
            </w:r>
            <w:r w:rsidR="004121ED" w:rsidRPr="00AD0076">
              <w:rPr>
                <w:rStyle w:val="Refdenotaalpie"/>
              </w:rPr>
              <w:footnoteReference w:id="191"/>
            </w:r>
            <w:r w:rsidR="327ABFC8" w:rsidRPr="00AD0076">
              <w:t xml:space="preserve"> and</w:t>
            </w:r>
            <w:r w:rsidRPr="00AD0076">
              <w:t xml:space="preserve"> </w:t>
            </w:r>
            <w:r w:rsidR="00BE22A6">
              <w:t xml:space="preserve">at least </w:t>
            </w:r>
            <w:r w:rsidRPr="00AD0076">
              <w:rPr>
                <w:b/>
                <w:bCs/>
                <w:u w:val="single"/>
              </w:rPr>
              <w:t>one</w:t>
            </w:r>
            <w:r w:rsidRPr="00AD0076">
              <w:t xml:space="preserve"> of the following:</w:t>
            </w:r>
          </w:p>
          <w:p w14:paraId="042B0762" w14:textId="77777777" w:rsidR="004121ED" w:rsidRPr="00AD0076" w:rsidRDefault="004121ED" w:rsidP="00A46517">
            <w:pPr>
              <w:pStyle w:val="TableNumbered1"/>
              <w:keepNext/>
              <w:keepLines/>
              <w:numPr>
                <w:ilvl w:val="0"/>
                <w:numId w:val="217"/>
              </w:numPr>
            </w:pPr>
            <w:r w:rsidRPr="00AD0076">
              <w:t>Adhere to at least one of the following livestock management standards:</w:t>
            </w:r>
          </w:p>
          <w:p w14:paraId="01C6E34B" w14:textId="77777777" w:rsidR="004121ED" w:rsidRPr="00AD0076" w:rsidRDefault="004121ED" w:rsidP="00AD0076">
            <w:pPr>
              <w:pStyle w:val="TableNumbered2"/>
              <w:keepNext/>
              <w:keepLines/>
            </w:pPr>
            <w:r w:rsidRPr="00AD0076">
              <w:t>Sustainable Beef and Lamb Assurance Scheme (SBLAS)</w:t>
            </w:r>
          </w:p>
          <w:p w14:paraId="460A598F" w14:textId="77777777" w:rsidR="004121ED" w:rsidRPr="00AD0076" w:rsidRDefault="004121ED" w:rsidP="00AD0076">
            <w:pPr>
              <w:pStyle w:val="TableNumbered2"/>
              <w:keepNext/>
              <w:keepLines/>
            </w:pPr>
            <w:r w:rsidRPr="00AD0076">
              <w:t>Food Alliance Certified Livestock Producers (Level 4)</w:t>
            </w:r>
          </w:p>
          <w:p w14:paraId="161AAE54" w14:textId="77777777" w:rsidR="004121ED" w:rsidRPr="00AD0076" w:rsidRDefault="004121ED" w:rsidP="00AD0076">
            <w:pPr>
              <w:pStyle w:val="TableNumbered2"/>
              <w:keepNext/>
              <w:keepLines/>
            </w:pPr>
            <w:r w:rsidRPr="00AD0076">
              <w:t xml:space="preserve"> Industrial emission license for pig and poultry enterprises</w:t>
            </w:r>
          </w:p>
          <w:p w14:paraId="189E7BCC" w14:textId="77777777" w:rsidR="004121ED" w:rsidRPr="00AD0076" w:rsidRDefault="004121ED" w:rsidP="00AD0076">
            <w:pPr>
              <w:pStyle w:val="TableNumbered2"/>
              <w:keepNext/>
              <w:keepLines/>
            </w:pPr>
            <w:r w:rsidRPr="00AD0076">
              <w:t>or equivalent certification</w:t>
            </w:r>
          </w:p>
          <w:p w14:paraId="13000C31" w14:textId="77777777" w:rsidR="004121ED" w:rsidRPr="00AD0076" w:rsidRDefault="004121ED" w:rsidP="00AD0076">
            <w:pPr>
              <w:pStyle w:val="TableNumbered1"/>
              <w:keepNext/>
              <w:keepLines/>
            </w:pPr>
            <w:r w:rsidRPr="00AD0076">
              <w:t xml:space="preserve">Sustainable management of livestock and livestock waste to reduce methane or other GHG emissions, examples include manure management with bio-digesters for biomethane production, managed grazing (such as the use of eco-scheme P1 where they can demonstrate the reduction of Unit of Grazing Livestock (e.g. from 2 UGM/ha to 0.5 UGM/ha), or other practices that reduce GHG emissions. </w:t>
            </w:r>
          </w:p>
          <w:p w14:paraId="03E0676E" w14:textId="77777777" w:rsidR="004121ED" w:rsidRPr="00AD0076" w:rsidRDefault="004121ED" w:rsidP="00AD0076">
            <w:pPr>
              <w:pStyle w:val="TableNumbered1"/>
              <w:keepNext/>
              <w:keepLines/>
            </w:pPr>
            <w:r w:rsidRPr="00AD0076">
              <w:t xml:space="preserve">Changes to animal feed to reduce nitrous oxide and methane emissions (e.g. grazing on silvopastures) </w:t>
            </w:r>
          </w:p>
          <w:p w14:paraId="52ECA035" w14:textId="77777777" w:rsidR="004121ED" w:rsidRPr="00AD0076" w:rsidRDefault="004121ED" w:rsidP="00AD0076">
            <w:pPr>
              <w:pStyle w:val="TableNumbered1"/>
              <w:keepNext/>
              <w:keepLines/>
            </w:pPr>
            <w:r w:rsidRPr="00AD0076">
              <w:t>Feedlot/stall-fed and in-house livestock must use feed that is sustainably sourced and from areas not recently converted from natural habitat.</w:t>
            </w:r>
          </w:p>
          <w:p w14:paraId="5ACAE266" w14:textId="77777777" w:rsidR="004121ED" w:rsidRDefault="004121ED" w:rsidP="00AD0076">
            <w:pPr>
              <w:pStyle w:val="TableText"/>
              <w:keepNext/>
              <w:keepLines/>
            </w:pPr>
            <w:r w:rsidRPr="00AD0076">
              <w:t>(Livestock management projects for industrial-scale meat processors/producers, and projects towards industrial-scale livestock are excluded.)</w:t>
            </w:r>
          </w:p>
          <w:p w14:paraId="345C5865" w14:textId="77777777" w:rsidR="0027326A" w:rsidRDefault="0027326A" w:rsidP="00AD0076">
            <w:pPr>
              <w:pStyle w:val="TableText"/>
              <w:keepNext/>
              <w:keepLines/>
            </w:pPr>
          </w:p>
          <w:p w14:paraId="55B7DF66" w14:textId="77777777" w:rsidR="0027326A" w:rsidRPr="0027326A" w:rsidRDefault="0027326A" w:rsidP="00AD0076">
            <w:pPr>
              <w:pStyle w:val="TableText"/>
              <w:keepNext/>
              <w:keepLines/>
              <w:rPr>
                <w:b/>
                <w:bCs/>
              </w:rPr>
            </w:pPr>
            <w:r w:rsidRPr="0027326A">
              <w:rPr>
                <w:b/>
                <w:bCs/>
              </w:rPr>
              <w:t>AND</w:t>
            </w:r>
          </w:p>
          <w:p w14:paraId="0A023B8D" w14:textId="77777777" w:rsidR="0027326A" w:rsidRPr="00AD0076" w:rsidRDefault="0027326A" w:rsidP="0027326A">
            <w:pPr>
              <w:pStyle w:val="TableNumbered1"/>
              <w:keepNext/>
              <w:keepLines/>
              <w:numPr>
                <w:ilvl w:val="0"/>
                <w:numId w:val="0"/>
              </w:numPr>
              <w:ind w:left="216" w:hanging="216"/>
            </w:pPr>
            <w:r w:rsidRPr="00AD0076">
              <w:t>Adhere to the following standards on animal welfare, if the intervention involves agricultural production that includes livestock in intensive production systems:</w:t>
            </w:r>
          </w:p>
          <w:p w14:paraId="12B34E7E" w14:textId="77777777" w:rsidR="0027326A" w:rsidRPr="00AD0076" w:rsidRDefault="0027326A" w:rsidP="0027326A">
            <w:pPr>
              <w:pStyle w:val="TableNumbered2"/>
              <w:keepNext/>
              <w:keepLines/>
            </w:pPr>
            <w:r w:rsidRPr="00AD0076">
              <w:t>IFC Good Practice Note on Animal Welfare in Livestock Operations</w:t>
            </w:r>
          </w:p>
          <w:p w14:paraId="03D6E915" w14:textId="77777777" w:rsidR="0027326A" w:rsidRPr="00AD0076" w:rsidRDefault="0027326A" w:rsidP="0027326A">
            <w:pPr>
              <w:pStyle w:val="TableNumbered2"/>
              <w:keepNext/>
              <w:keepLines/>
            </w:pPr>
            <w:r w:rsidRPr="00AD0076">
              <w:t>World Organization for Animal Health</w:t>
            </w:r>
          </w:p>
          <w:p w14:paraId="66B86BAC" w14:textId="77777777" w:rsidR="0027326A" w:rsidRPr="00AD0076" w:rsidRDefault="0027326A" w:rsidP="0027326A">
            <w:pPr>
              <w:pStyle w:val="TableNumbered2"/>
              <w:keepNext/>
              <w:keepLines/>
            </w:pPr>
            <w:r w:rsidRPr="00AD0076">
              <w:t>FARMS Initiative</w:t>
            </w:r>
          </w:p>
          <w:p w14:paraId="4C07834B" w14:textId="77777777" w:rsidR="0027326A" w:rsidRPr="00AD0076" w:rsidRDefault="0027326A" w:rsidP="0027326A">
            <w:pPr>
              <w:pStyle w:val="TableNumbered2"/>
              <w:keepNext/>
              <w:keepLines/>
            </w:pPr>
            <w:r w:rsidRPr="00AD0076">
              <w:t>or equivalent certification</w:t>
            </w:r>
          </w:p>
          <w:p w14:paraId="5744BDF8" w14:textId="77777777" w:rsidR="0027326A" w:rsidRPr="00AD0076" w:rsidRDefault="0027326A" w:rsidP="00AD0076">
            <w:pPr>
              <w:pStyle w:val="TableText"/>
              <w:keepNext/>
              <w:keepLines/>
            </w:pPr>
          </w:p>
        </w:tc>
      </w:tr>
    </w:tbl>
    <w:p w14:paraId="32012AF8" w14:textId="77777777" w:rsidR="004121ED" w:rsidRPr="00AD0076" w:rsidRDefault="004121ED" w:rsidP="00AD0076">
      <w:pPr>
        <w:pStyle w:val="Textoindependiente"/>
      </w:pPr>
    </w:p>
    <w:p w14:paraId="71DA3D04" w14:textId="77777777" w:rsidR="004121ED" w:rsidRPr="004121ED" w:rsidRDefault="004121ED" w:rsidP="00AD0076">
      <w:pPr>
        <w:pStyle w:val="HeadingA3"/>
        <w:rPr>
          <w:lang w:val="en-GB"/>
        </w:rPr>
      </w:pPr>
      <w:bookmarkStart w:id="4631" w:name="_Toc152843993"/>
      <w:bookmarkStart w:id="4632" w:name="_Toc153408860"/>
      <w:bookmarkStart w:id="4633" w:name="_Toc186795219"/>
      <w:r w:rsidRPr="6862EE71">
        <w:rPr>
          <w:lang w:val="en-GB"/>
        </w:rPr>
        <w:lastRenderedPageBreak/>
        <w:t>Sustainable Aquaculture and Fishing</w:t>
      </w:r>
      <w:bookmarkEnd w:id="4631"/>
      <w:bookmarkEnd w:id="4632"/>
      <w:bookmarkEnd w:id="4633"/>
    </w:p>
    <w:p w14:paraId="5C63B9E3" w14:textId="77777777" w:rsidR="004121ED" w:rsidRPr="004121ED" w:rsidRDefault="004121ED" w:rsidP="00AD0076">
      <w:pPr>
        <w:pStyle w:val="Boldunderline"/>
        <w:keepNext/>
        <w:keepLines/>
      </w:pPr>
      <w:r w:rsidRPr="004121ED">
        <w:t>Activity description</w:t>
      </w:r>
    </w:p>
    <w:p w14:paraId="78DF27FB" w14:textId="77777777" w:rsidR="004121ED" w:rsidRPr="004121ED" w:rsidRDefault="004121ED" w:rsidP="00AD0076">
      <w:pPr>
        <w:pStyle w:val="Textoindependiente"/>
        <w:keepNext/>
        <w:keepLines/>
      </w:pPr>
      <w:r w:rsidRPr="004121ED">
        <w:t>Sustainably produced seafood that has been certified by the Aquaculture Stewardship Council (ASC), Best Aquaculture Practice (2 stars or more) or Marine Stewardship Council.</w:t>
      </w:r>
    </w:p>
    <w:p w14:paraId="240DC551" w14:textId="77777777" w:rsidR="004121ED" w:rsidRPr="004121ED" w:rsidRDefault="004121ED" w:rsidP="00AD0076">
      <w:pPr>
        <w:keepNext/>
        <w:keepLines/>
        <w:spacing w:after="80"/>
        <w:jc w:val="both"/>
        <w:rPr>
          <w:rFonts w:cstheme="minorHAnsi"/>
        </w:rPr>
      </w:pPr>
    </w:p>
    <w:tbl>
      <w:tblPr>
        <w:tblStyle w:val="OWTable"/>
        <w:tblW w:w="5000" w:type="pct"/>
        <w:tblLayout w:type="fixed"/>
        <w:tblLook w:val="0400" w:firstRow="0" w:lastRow="0" w:firstColumn="0" w:lastColumn="0" w:noHBand="0" w:noVBand="1"/>
      </w:tblPr>
      <w:tblGrid>
        <w:gridCol w:w="2658"/>
        <w:gridCol w:w="6947"/>
      </w:tblGrid>
      <w:tr w:rsidR="004121ED" w:rsidRPr="00AD0076" w14:paraId="71EC7900" w14:textId="77777777" w:rsidTr="00AD0076">
        <w:tc>
          <w:tcPr>
            <w:tcW w:w="2658" w:type="dxa"/>
            <w:tcBorders>
              <w:top w:val="nil"/>
              <w:bottom w:val="single" w:sz="4" w:space="0" w:color="000000" w:themeColor="text1"/>
            </w:tcBorders>
            <w:shd w:val="clear" w:color="auto" w:fill="auto"/>
            <w:vAlign w:val="bottom"/>
          </w:tcPr>
          <w:p w14:paraId="3F577517" w14:textId="77777777" w:rsidR="004121ED" w:rsidRPr="00AD0076" w:rsidRDefault="004121ED" w:rsidP="00AD0076">
            <w:pPr>
              <w:pStyle w:val="TableHeadingText"/>
              <w:keepNext/>
            </w:pPr>
            <w:r w:rsidRPr="00AD0076">
              <w:t>Eligibility</w:t>
            </w:r>
          </w:p>
        </w:tc>
        <w:tc>
          <w:tcPr>
            <w:tcW w:w="6947" w:type="dxa"/>
            <w:tcBorders>
              <w:top w:val="nil"/>
            </w:tcBorders>
            <w:shd w:val="clear" w:color="auto" w:fill="auto"/>
            <w:vAlign w:val="bottom"/>
          </w:tcPr>
          <w:p w14:paraId="1933C3D5" w14:textId="77777777" w:rsidR="004121ED" w:rsidRPr="00AD0076" w:rsidRDefault="004121ED" w:rsidP="00AD0076">
            <w:pPr>
              <w:pStyle w:val="TableHeadingText"/>
              <w:keepNext/>
            </w:pPr>
            <w:r w:rsidRPr="00AD0076">
              <w:t>Criteria</w:t>
            </w:r>
          </w:p>
        </w:tc>
      </w:tr>
      <w:tr w:rsidR="004121ED" w:rsidRPr="00AD0076" w14:paraId="3DE4C965" w14:textId="77777777" w:rsidTr="00AD0076">
        <w:tc>
          <w:tcPr>
            <w:tcW w:w="2658" w:type="dxa"/>
            <w:tcBorders>
              <w:top w:val="single" w:sz="4" w:space="0" w:color="000000" w:themeColor="text1"/>
              <w:bottom w:val="single" w:sz="4" w:space="0" w:color="000000" w:themeColor="text1"/>
            </w:tcBorders>
            <w:shd w:val="clear" w:color="auto" w:fill="C9E8D3" w:themeFill="accent5" w:themeFillTint="33"/>
          </w:tcPr>
          <w:p w14:paraId="17EADECD" w14:textId="77777777" w:rsidR="004121ED" w:rsidRPr="00AD0076" w:rsidRDefault="004121ED" w:rsidP="00DC306F">
            <w:pPr>
              <w:pStyle w:val="TableText"/>
              <w:keepNext/>
              <w:keepLines/>
            </w:pPr>
            <w:r w:rsidRPr="00AD0076">
              <w:t>EU Taxonomy consistent</w:t>
            </w:r>
          </w:p>
        </w:tc>
        <w:tc>
          <w:tcPr>
            <w:tcW w:w="6947" w:type="dxa"/>
            <w:shd w:val="clear" w:color="auto" w:fill="C9E8D3" w:themeFill="accent5" w:themeFillTint="33"/>
          </w:tcPr>
          <w:p w14:paraId="2872243C" w14:textId="77777777" w:rsidR="004121ED" w:rsidRPr="00AD0076" w:rsidRDefault="00201D2E" w:rsidP="00AD0076">
            <w:pPr>
              <w:pStyle w:val="TableText"/>
              <w:keepNext/>
              <w:keepLines/>
            </w:pPr>
            <w:r w:rsidRPr="00AD0076">
              <w:t>Not Applicable</w:t>
            </w:r>
          </w:p>
        </w:tc>
      </w:tr>
      <w:tr w:rsidR="004121ED" w:rsidRPr="00AD0076" w14:paraId="14925EAB" w14:textId="77777777" w:rsidTr="00AD0076">
        <w:tc>
          <w:tcPr>
            <w:tcW w:w="2658" w:type="dxa"/>
            <w:tcBorders>
              <w:top w:val="single" w:sz="4" w:space="0" w:color="000000" w:themeColor="text1"/>
            </w:tcBorders>
            <w:shd w:val="clear" w:color="auto" w:fill="auto"/>
          </w:tcPr>
          <w:p w14:paraId="0D0EF8FE" w14:textId="77777777" w:rsidR="004121ED" w:rsidRPr="00AD0076" w:rsidRDefault="004121ED" w:rsidP="00DC306F">
            <w:pPr>
              <w:pStyle w:val="TableText"/>
              <w:keepNext/>
              <w:keepLines/>
            </w:pPr>
            <w:r w:rsidRPr="00AD0076">
              <w:t>Santander-specific</w:t>
            </w:r>
          </w:p>
        </w:tc>
        <w:tc>
          <w:tcPr>
            <w:tcW w:w="6947" w:type="dxa"/>
          </w:tcPr>
          <w:p w14:paraId="1272DED3" w14:textId="77777777" w:rsidR="004121ED" w:rsidRPr="00AD0076" w:rsidRDefault="004121ED" w:rsidP="00AD0076">
            <w:pPr>
              <w:pStyle w:val="TableText"/>
              <w:keepNext/>
              <w:keepLines/>
            </w:pPr>
            <w:r w:rsidRPr="00AD0076">
              <w:t xml:space="preserve">The activity complies with </w:t>
            </w:r>
            <w:r w:rsidRPr="00AD0076">
              <w:rPr>
                <w:b/>
                <w:bCs/>
                <w:u w:val="single"/>
              </w:rPr>
              <w:t>one</w:t>
            </w:r>
            <w:r w:rsidRPr="00AD0076">
              <w:t xml:space="preserve"> of the following:</w:t>
            </w:r>
          </w:p>
          <w:p w14:paraId="5BDB011E" w14:textId="6D1EF7CE" w:rsidR="004121ED" w:rsidRPr="00AD0076" w:rsidRDefault="004121ED" w:rsidP="00A46517">
            <w:pPr>
              <w:pStyle w:val="TableNumbered1"/>
              <w:keepNext/>
              <w:keepLines/>
              <w:numPr>
                <w:ilvl w:val="0"/>
                <w:numId w:val="218"/>
              </w:numPr>
            </w:pPr>
            <w:r w:rsidRPr="00AD0076">
              <w:t xml:space="preserve">Sustainable aquaculture: sustainably produced seafood that has been certified by the Aquaculture Stewardship Council (ASC), Best Aquaculture Practice (2 stars or more), </w:t>
            </w:r>
            <w:del w:id="4634" w:author="Martinez De Hurtado Yela Fermin" w:date="2024-09-06T11:38:00Z">
              <w:r w:rsidRPr="00AD0076" w:rsidDel="002E6588">
                <w:delText xml:space="preserve">or </w:delText>
              </w:r>
            </w:del>
            <w:r w:rsidRPr="00AD0076">
              <w:t>Marine Stewardship Council (MSC)</w:t>
            </w:r>
            <w:ins w:id="4635" w:author="Martinez De Hurtado Yela Fermin" w:date="2024-09-06T11:38:00Z">
              <w:r w:rsidR="002E6588">
                <w:t xml:space="preserve">, or </w:t>
              </w:r>
              <w:r w:rsidR="002E6588" w:rsidRPr="002E6588">
                <w:t>Friend of the Sea</w:t>
              </w:r>
              <w:r w:rsidR="002E6588">
                <w:t xml:space="preserve"> certification.</w:t>
              </w:r>
            </w:ins>
          </w:p>
          <w:p w14:paraId="7BC6CC23" w14:textId="77777777" w:rsidR="004121ED" w:rsidRPr="00AD0076" w:rsidRDefault="004121ED" w:rsidP="00AD0076">
            <w:pPr>
              <w:pStyle w:val="TableNumbered1"/>
              <w:keepNext/>
              <w:keepLines/>
            </w:pPr>
            <w:r w:rsidRPr="00AD0076">
              <w:t>Sustainable fishing: sustainably caught seafood in accordance with the Food and Agriculture Organization of the United Nations (FAO) Code of Conduct for Responsible Fisheries, Marine Stewardship Council (MSC), or Global Sustainable Seafood Initiative (GSSI)</w:t>
            </w:r>
          </w:p>
        </w:tc>
      </w:tr>
    </w:tbl>
    <w:p w14:paraId="4E4674A7" w14:textId="77777777" w:rsidR="004121ED" w:rsidRPr="004121ED" w:rsidRDefault="004121ED" w:rsidP="00FC4AB2">
      <w:pPr>
        <w:pStyle w:val="Textoindependiente"/>
      </w:pPr>
    </w:p>
    <w:p w14:paraId="7FF5FCC9" w14:textId="77777777" w:rsidR="004121ED" w:rsidRPr="004121ED" w:rsidRDefault="004121ED" w:rsidP="005415BD">
      <w:pPr>
        <w:pStyle w:val="HeadingA3"/>
        <w:rPr>
          <w:lang w:val="en-GB"/>
        </w:rPr>
      </w:pPr>
      <w:bookmarkStart w:id="4636" w:name="_Toc152843994"/>
      <w:bookmarkStart w:id="4637" w:name="_Toc153408861"/>
      <w:bookmarkStart w:id="4638" w:name="_Toc186795220"/>
      <w:r w:rsidRPr="6862EE71">
        <w:rPr>
          <w:lang w:val="en-GB"/>
        </w:rPr>
        <w:t>Carbon Sequestration Activities</w:t>
      </w:r>
      <w:bookmarkEnd w:id="4636"/>
      <w:bookmarkEnd w:id="4637"/>
      <w:bookmarkEnd w:id="4638"/>
    </w:p>
    <w:p w14:paraId="1AEFAE39" w14:textId="77777777" w:rsidR="004121ED" w:rsidRPr="004121ED" w:rsidRDefault="004121ED" w:rsidP="002A651D">
      <w:pPr>
        <w:pStyle w:val="Boldunderline"/>
      </w:pPr>
      <w:r w:rsidRPr="004121ED">
        <w:t>Activity description</w:t>
      </w:r>
    </w:p>
    <w:p w14:paraId="77FB7647" w14:textId="77777777" w:rsidR="004121ED" w:rsidRPr="004121ED" w:rsidRDefault="004121ED" w:rsidP="00FC4AB2">
      <w:pPr>
        <w:pStyle w:val="Textoindependiente"/>
      </w:pPr>
      <w:r w:rsidRPr="004121ED">
        <w:t>A natural or artificial process by which carbon dioxide is removed from the atmosphere and held in solid or liquid form.</w:t>
      </w:r>
    </w:p>
    <w:p w14:paraId="04F57D21" w14:textId="77777777" w:rsidR="004121ED" w:rsidRPr="004121ED" w:rsidRDefault="004121ED" w:rsidP="00FC4AB2">
      <w:pPr>
        <w:pStyle w:val="Textoindependiente"/>
      </w:pPr>
    </w:p>
    <w:tbl>
      <w:tblPr>
        <w:tblStyle w:val="OWTable"/>
        <w:tblW w:w="5000" w:type="pct"/>
        <w:tblLayout w:type="fixed"/>
        <w:tblLook w:val="0400" w:firstRow="0" w:lastRow="0" w:firstColumn="0" w:lastColumn="0" w:noHBand="0" w:noVBand="1"/>
      </w:tblPr>
      <w:tblGrid>
        <w:gridCol w:w="2657"/>
        <w:gridCol w:w="6948"/>
      </w:tblGrid>
      <w:tr w:rsidR="004121ED" w:rsidRPr="00AD0076" w14:paraId="5BE1742E" w14:textId="77777777" w:rsidTr="00AD0076">
        <w:tc>
          <w:tcPr>
            <w:tcW w:w="2657" w:type="dxa"/>
            <w:tcBorders>
              <w:top w:val="nil"/>
              <w:bottom w:val="single" w:sz="4" w:space="0" w:color="000000" w:themeColor="text1"/>
            </w:tcBorders>
            <w:shd w:val="clear" w:color="auto" w:fill="auto"/>
            <w:vAlign w:val="bottom"/>
          </w:tcPr>
          <w:p w14:paraId="58CE0DDD" w14:textId="77777777" w:rsidR="004121ED" w:rsidRPr="00AD0076" w:rsidRDefault="004121ED" w:rsidP="00AD0076">
            <w:pPr>
              <w:pStyle w:val="TableHeadingText"/>
            </w:pPr>
            <w:r w:rsidRPr="00AD0076">
              <w:t>Eligibility</w:t>
            </w:r>
          </w:p>
        </w:tc>
        <w:tc>
          <w:tcPr>
            <w:tcW w:w="6948" w:type="dxa"/>
            <w:tcBorders>
              <w:top w:val="nil"/>
            </w:tcBorders>
            <w:shd w:val="clear" w:color="auto" w:fill="auto"/>
            <w:vAlign w:val="bottom"/>
          </w:tcPr>
          <w:p w14:paraId="73F6BDEF" w14:textId="77777777" w:rsidR="004121ED" w:rsidRPr="00AD0076" w:rsidRDefault="004121ED" w:rsidP="00AD0076">
            <w:pPr>
              <w:pStyle w:val="TableHeadingText"/>
            </w:pPr>
            <w:r w:rsidRPr="00AD0076">
              <w:t>Criteria</w:t>
            </w:r>
          </w:p>
        </w:tc>
      </w:tr>
      <w:tr w:rsidR="004121ED" w:rsidRPr="00AD0076" w14:paraId="1DB50FD0" w14:textId="77777777" w:rsidTr="00AD0076">
        <w:tc>
          <w:tcPr>
            <w:tcW w:w="2657" w:type="dxa"/>
            <w:tcBorders>
              <w:top w:val="single" w:sz="4" w:space="0" w:color="000000" w:themeColor="text1"/>
              <w:bottom w:val="single" w:sz="4" w:space="0" w:color="000000" w:themeColor="text1"/>
            </w:tcBorders>
            <w:shd w:val="clear" w:color="auto" w:fill="C9E8D3" w:themeFill="accent5" w:themeFillTint="33"/>
          </w:tcPr>
          <w:p w14:paraId="7332FA60" w14:textId="77777777" w:rsidR="004121ED" w:rsidRPr="00AD0076" w:rsidRDefault="004121ED" w:rsidP="00DC306F">
            <w:pPr>
              <w:pStyle w:val="TableText"/>
            </w:pPr>
            <w:r w:rsidRPr="00AD0076">
              <w:t>EU Taxonomy consistent</w:t>
            </w:r>
          </w:p>
        </w:tc>
        <w:tc>
          <w:tcPr>
            <w:tcW w:w="6948" w:type="dxa"/>
            <w:shd w:val="clear" w:color="auto" w:fill="C9E8D3" w:themeFill="accent5" w:themeFillTint="33"/>
          </w:tcPr>
          <w:p w14:paraId="05BC23C6" w14:textId="77777777" w:rsidR="004121ED" w:rsidRPr="00AD0076" w:rsidRDefault="00201D2E" w:rsidP="00AD0076">
            <w:pPr>
              <w:pStyle w:val="TableText"/>
            </w:pPr>
            <w:r w:rsidRPr="00AD0076">
              <w:t>Not Applicable</w:t>
            </w:r>
          </w:p>
        </w:tc>
      </w:tr>
      <w:tr w:rsidR="004121ED" w:rsidRPr="00AD0076" w14:paraId="3A51AAB4" w14:textId="77777777" w:rsidTr="00AD0076">
        <w:tc>
          <w:tcPr>
            <w:tcW w:w="2657" w:type="dxa"/>
            <w:tcBorders>
              <w:top w:val="single" w:sz="4" w:space="0" w:color="000000" w:themeColor="text1"/>
            </w:tcBorders>
            <w:shd w:val="clear" w:color="auto" w:fill="auto"/>
          </w:tcPr>
          <w:p w14:paraId="462C70D5" w14:textId="77777777" w:rsidR="004121ED" w:rsidRPr="00AD0076" w:rsidRDefault="004121ED" w:rsidP="00DC306F">
            <w:pPr>
              <w:pStyle w:val="TableText"/>
            </w:pPr>
            <w:r w:rsidRPr="00AD0076">
              <w:t>Santander-specific</w:t>
            </w:r>
          </w:p>
        </w:tc>
        <w:tc>
          <w:tcPr>
            <w:tcW w:w="6948" w:type="dxa"/>
          </w:tcPr>
          <w:p w14:paraId="31F18627" w14:textId="77777777" w:rsidR="004121ED" w:rsidRPr="00AD0076" w:rsidRDefault="004121ED" w:rsidP="00AD0076">
            <w:pPr>
              <w:pStyle w:val="TableText"/>
            </w:pPr>
            <w:r w:rsidRPr="00AD0076">
              <w:t xml:space="preserve">The activity complies with </w:t>
            </w:r>
            <w:r w:rsidRPr="00AD0076">
              <w:rPr>
                <w:b/>
                <w:bCs/>
                <w:u w:val="single"/>
              </w:rPr>
              <w:t>all</w:t>
            </w:r>
            <w:r w:rsidRPr="00AD0076">
              <w:t xml:space="preserve"> of the following criteria for carbon sequestration plantations:</w:t>
            </w:r>
          </w:p>
          <w:p w14:paraId="19B459CA" w14:textId="77777777" w:rsidR="004121ED" w:rsidRPr="00AD0076" w:rsidRDefault="004121ED" w:rsidP="00A46517">
            <w:pPr>
              <w:pStyle w:val="TableNumbered1"/>
              <w:numPr>
                <w:ilvl w:val="0"/>
                <w:numId w:val="219"/>
              </w:numPr>
            </w:pPr>
            <w:r w:rsidRPr="00AD0076">
              <w:t>No conversion of high carbon stock lands (designated as HCV or HCVF by FSC)</w:t>
            </w:r>
          </w:p>
          <w:p w14:paraId="36E56922" w14:textId="77777777" w:rsidR="004121ED" w:rsidRPr="00AD0076" w:rsidRDefault="004121ED" w:rsidP="00AD0076">
            <w:pPr>
              <w:pStyle w:val="TableNumbered1"/>
            </w:pPr>
            <w:r w:rsidRPr="00AD0076">
              <w:t>The intervention must enable or support the relevant low GHG best practices. This can be demonstrated by either achieving a climate-aligned % reduction in GHG emissions (tCO2e) over the investment period compared to the start of that period, OR provide evidence of following low- emissions agricultural best practices (e.g., soil management, reduction in fertilizer use)</w:t>
            </w:r>
          </w:p>
          <w:p w14:paraId="19FF1386" w14:textId="77777777" w:rsidR="004121ED" w:rsidRPr="00AD0076" w:rsidRDefault="004121ED" w:rsidP="00AD0076">
            <w:pPr>
              <w:pStyle w:val="TableNumbered1"/>
            </w:pPr>
            <w:r w:rsidRPr="00AD0076">
              <w:t>Clear boundaries and critical interdependencies between the intervention and the agricultural production unit and wider system it operates within are identified.</w:t>
            </w:r>
          </w:p>
          <w:p w14:paraId="699CAACF" w14:textId="77777777" w:rsidR="004121ED" w:rsidRPr="00AD0076" w:rsidRDefault="004121ED" w:rsidP="00AD0076">
            <w:pPr>
              <w:pStyle w:val="TableNumbered1"/>
            </w:pPr>
            <w:r w:rsidRPr="00AD0076">
              <w:t>An assessment has been undertaken to identify the key physical climate hazards to which the production unit will be exposed and vulnerable over its operating life, this can include an Environmental Impact Assessment or equivalent.</w:t>
            </w:r>
          </w:p>
        </w:tc>
      </w:tr>
    </w:tbl>
    <w:p w14:paraId="6A0E9D9F" w14:textId="77777777" w:rsidR="004121ED" w:rsidRPr="004121ED" w:rsidRDefault="004121ED" w:rsidP="00AD0076">
      <w:pPr>
        <w:pStyle w:val="BodyTextNoSpacing"/>
      </w:pPr>
    </w:p>
    <w:p w14:paraId="4DC1BB9F" w14:textId="77777777" w:rsidR="00AD0076" w:rsidRDefault="00AD0076">
      <w:pPr>
        <w:rPr>
          <w:b/>
          <w:bCs/>
          <w:color w:val="FF0000"/>
          <w:sz w:val="32"/>
          <w:szCs w:val="32"/>
          <w:lang w:val="en-GB"/>
        </w:rPr>
      </w:pPr>
      <w:bookmarkStart w:id="4639" w:name="_Toc152843995"/>
      <w:r>
        <w:rPr>
          <w:lang w:val="en-GB"/>
        </w:rPr>
        <w:br w:type="page"/>
      </w:r>
    </w:p>
    <w:p w14:paraId="1C479AF4" w14:textId="77777777" w:rsidR="004121ED" w:rsidRPr="004121ED" w:rsidRDefault="004121ED" w:rsidP="005415BD">
      <w:pPr>
        <w:pStyle w:val="HeadingA3"/>
        <w:rPr>
          <w:lang w:val="en-GB"/>
        </w:rPr>
      </w:pPr>
      <w:bookmarkStart w:id="4640" w:name="_Toc153408862"/>
      <w:bookmarkStart w:id="4641" w:name="_Toc186795221"/>
      <w:r w:rsidRPr="6862EE71">
        <w:rPr>
          <w:lang w:val="en-GB"/>
        </w:rPr>
        <w:lastRenderedPageBreak/>
        <w:t>Sustainable Agricultural Production</w:t>
      </w:r>
      <w:bookmarkEnd w:id="4639"/>
      <w:bookmarkEnd w:id="4640"/>
      <w:bookmarkEnd w:id="4641"/>
    </w:p>
    <w:p w14:paraId="02105477" w14:textId="77777777" w:rsidR="004121ED" w:rsidRPr="004121ED" w:rsidRDefault="004121ED" w:rsidP="002A651D">
      <w:pPr>
        <w:pStyle w:val="Boldunderline"/>
      </w:pPr>
      <w:r w:rsidRPr="004121ED">
        <w:t>Activity description</w:t>
      </w:r>
    </w:p>
    <w:p w14:paraId="47851A31" w14:textId="77777777" w:rsidR="004121ED" w:rsidRPr="004121ED" w:rsidRDefault="004121ED" w:rsidP="00FC4AB2">
      <w:pPr>
        <w:pStyle w:val="Textoindependiente"/>
      </w:pPr>
      <w:r w:rsidRPr="004121ED">
        <w:t>The use of agricultural land and the production of agricultural produce that complies with the agricultural standards outlined.</w:t>
      </w:r>
    </w:p>
    <w:p w14:paraId="584AB626" w14:textId="77777777" w:rsidR="004121ED" w:rsidRPr="004121ED" w:rsidRDefault="004121ED" w:rsidP="00FC4AB2">
      <w:pPr>
        <w:pStyle w:val="Textoindependiente"/>
      </w:pPr>
    </w:p>
    <w:tbl>
      <w:tblPr>
        <w:tblStyle w:val="OWTable"/>
        <w:tblW w:w="5000" w:type="pct"/>
        <w:tblLayout w:type="fixed"/>
        <w:tblLook w:val="0400" w:firstRow="0" w:lastRow="0" w:firstColumn="0" w:lastColumn="0" w:noHBand="0" w:noVBand="1"/>
      </w:tblPr>
      <w:tblGrid>
        <w:gridCol w:w="2656"/>
        <w:gridCol w:w="6949"/>
      </w:tblGrid>
      <w:tr w:rsidR="004121ED" w:rsidRPr="00AD0076" w14:paraId="5CB8EC52" w14:textId="77777777" w:rsidTr="0A974F12">
        <w:trPr>
          <w:tblHeader/>
        </w:trPr>
        <w:tc>
          <w:tcPr>
            <w:tcW w:w="2656" w:type="dxa"/>
            <w:tcBorders>
              <w:top w:val="nil"/>
              <w:bottom w:val="single" w:sz="4" w:space="0" w:color="000000" w:themeColor="text2"/>
            </w:tcBorders>
            <w:shd w:val="clear" w:color="auto" w:fill="auto"/>
            <w:vAlign w:val="bottom"/>
          </w:tcPr>
          <w:p w14:paraId="453AB34F" w14:textId="77777777" w:rsidR="004121ED" w:rsidRPr="00AD0076" w:rsidRDefault="004121ED" w:rsidP="00AD0076">
            <w:pPr>
              <w:pStyle w:val="TableHeadingText"/>
            </w:pPr>
            <w:r w:rsidRPr="00AD0076">
              <w:t>Eligibility</w:t>
            </w:r>
          </w:p>
        </w:tc>
        <w:tc>
          <w:tcPr>
            <w:tcW w:w="6949" w:type="dxa"/>
            <w:tcBorders>
              <w:top w:val="nil"/>
            </w:tcBorders>
            <w:shd w:val="clear" w:color="auto" w:fill="auto"/>
            <w:vAlign w:val="bottom"/>
          </w:tcPr>
          <w:p w14:paraId="77FDBFED" w14:textId="77777777" w:rsidR="004121ED" w:rsidRPr="00AD0076" w:rsidRDefault="004121ED" w:rsidP="00AD0076">
            <w:pPr>
              <w:pStyle w:val="TableHeadingText"/>
            </w:pPr>
            <w:r w:rsidRPr="00AD0076">
              <w:t>Criteria</w:t>
            </w:r>
          </w:p>
        </w:tc>
      </w:tr>
      <w:tr w:rsidR="004121ED" w:rsidRPr="00AD0076" w14:paraId="147AB979" w14:textId="77777777" w:rsidTr="0A974F12">
        <w:tc>
          <w:tcPr>
            <w:tcW w:w="2656" w:type="dxa"/>
            <w:tcBorders>
              <w:top w:val="single" w:sz="4" w:space="0" w:color="000000" w:themeColor="text2"/>
              <w:bottom w:val="single" w:sz="4" w:space="0" w:color="000000" w:themeColor="text2"/>
            </w:tcBorders>
            <w:shd w:val="clear" w:color="auto" w:fill="C9E8D3" w:themeFill="accent5" w:themeFillTint="33"/>
          </w:tcPr>
          <w:p w14:paraId="3D4EDE21" w14:textId="77777777" w:rsidR="004121ED" w:rsidRPr="00AD0076" w:rsidRDefault="004121ED" w:rsidP="00DC306F">
            <w:pPr>
              <w:pStyle w:val="TableText"/>
            </w:pPr>
            <w:r w:rsidRPr="00AD0076">
              <w:t>EU Taxonomy consistent</w:t>
            </w:r>
          </w:p>
        </w:tc>
        <w:tc>
          <w:tcPr>
            <w:tcW w:w="6949" w:type="dxa"/>
            <w:shd w:val="clear" w:color="auto" w:fill="C9E8D3" w:themeFill="accent5" w:themeFillTint="33"/>
          </w:tcPr>
          <w:p w14:paraId="15AC77C0" w14:textId="77777777" w:rsidR="004121ED" w:rsidRPr="00AD0076" w:rsidRDefault="00201D2E" w:rsidP="00AD0076">
            <w:pPr>
              <w:pStyle w:val="TableText"/>
            </w:pPr>
            <w:r w:rsidRPr="00AD0076">
              <w:t>Not Applicable</w:t>
            </w:r>
          </w:p>
        </w:tc>
      </w:tr>
      <w:tr w:rsidR="004121ED" w:rsidRPr="00BC15CD" w14:paraId="007F1592" w14:textId="77777777" w:rsidTr="0A974F12">
        <w:tc>
          <w:tcPr>
            <w:tcW w:w="2656" w:type="dxa"/>
            <w:tcBorders>
              <w:top w:val="single" w:sz="4" w:space="0" w:color="000000" w:themeColor="text2"/>
            </w:tcBorders>
            <w:shd w:val="clear" w:color="auto" w:fill="auto"/>
          </w:tcPr>
          <w:p w14:paraId="432A1DB1" w14:textId="77777777" w:rsidR="004121ED" w:rsidRPr="00AD0076" w:rsidRDefault="004121ED" w:rsidP="00DC306F">
            <w:pPr>
              <w:pStyle w:val="TableText"/>
            </w:pPr>
            <w:r w:rsidRPr="00AD0076">
              <w:t>Santander-specific</w:t>
            </w:r>
          </w:p>
        </w:tc>
        <w:tc>
          <w:tcPr>
            <w:tcW w:w="6949" w:type="dxa"/>
          </w:tcPr>
          <w:p w14:paraId="41C1D4C2" w14:textId="77777777" w:rsidR="004121ED" w:rsidRPr="00AD0076" w:rsidRDefault="004121ED" w:rsidP="00AD0076">
            <w:pPr>
              <w:pStyle w:val="TableText"/>
            </w:pPr>
            <w:r w:rsidRPr="00AD0076">
              <w:t xml:space="preserve">The activity complies with </w:t>
            </w:r>
            <w:r w:rsidRPr="00AD0076">
              <w:rPr>
                <w:b/>
                <w:bCs/>
                <w:u w:val="single"/>
              </w:rPr>
              <w:t>all</w:t>
            </w:r>
            <w:r w:rsidRPr="00AD0076">
              <w:t xml:space="preserve"> of the following criteria:</w:t>
            </w:r>
          </w:p>
          <w:p w14:paraId="440BFEED" w14:textId="746EA9B8" w:rsidR="004121ED" w:rsidRPr="00AD0076" w:rsidRDefault="004121ED" w:rsidP="00A46517">
            <w:pPr>
              <w:pStyle w:val="TableNumbered1"/>
              <w:numPr>
                <w:ilvl w:val="0"/>
                <w:numId w:val="220"/>
              </w:numPr>
            </w:pPr>
            <w:r w:rsidRPr="00AD0076">
              <w:t xml:space="preserve">Short rotation advanced-bioenergy crop production on marginal/pastures land </w:t>
            </w:r>
            <w:del w:id="4642" w:author="Cisneros Morales Diana Karen" w:date="2024-08-26T17:46:00Z">
              <w:r w:rsidRPr="00AD0076" w:rsidDel="002B19B8">
                <w:delText>with</w:delText>
              </w:r>
            </w:del>
            <w:ins w:id="4643" w:author="Cisneros Morales Diana Karen" w:date="2024-08-26T17:46:00Z">
              <w:r w:rsidR="002B19B8">
                <w:t>which</w:t>
              </w:r>
            </w:ins>
            <w:r w:rsidRPr="00AD0076">
              <w:t xml:space="preserve"> complies with Greening  Environmental Certification System</w:t>
            </w:r>
          </w:p>
          <w:p w14:paraId="1B3FABE2" w14:textId="77777777" w:rsidR="004121ED" w:rsidRPr="00AD0076" w:rsidRDefault="004121ED" w:rsidP="00AD0076">
            <w:pPr>
              <w:pStyle w:val="TableNumbered1"/>
            </w:pPr>
            <w:r w:rsidRPr="00AD0076">
              <w:t>Avoidance of GHG emissions in storage and processing of manure and slurry, and management of grasslands through at least one of the following measures:</w:t>
            </w:r>
          </w:p>
          <w:p w14:paraId="74B1B226" w14:textId="77777777" w:rsidR="004121ED" w:rsidRPr="00AD0076" w:rsidRDefault="004121ED" w:rsidP="00AD0076">
            <w:pPr>
              <w:pStyle w:val="TableNumbered2"/>
            </w:pPr>
            <w:r w:rsidRPr="00AD0076">
              <w:t>Optimising fertilization (protected urea instead of urea; adequate slurry storage in place, precision farming use of GPS for chemicals, fertiliser etc.)</w:t>
            </w:r>
          </w:p>
          <w:p w14:paraId="600C4CB8" w14:textId="77777777" w:rsidR="004121ED" w:rsidRPr="00AD0076" w:rsidRDefault="004121ED" w:rsidP="00AD0076">
            <w:pPr>
              <w:pStyle w:val="TableNumbered2"/>
            </w:pPr>
            <w:r w:rsidRPr="00AD0076">
              <w:t>Use low-emission slurry applications and machines</w:t>
            </w:r>
          </w:p>
          <w:p w14:paraId="52E824DB" w14:textId="77777777" w:rsidR="004121ED" w:rsidRPr="00AD0076" w:rsidRDefault="004121ED" w:rsidP="00AD0076">
            <w:pPr>
              <w:pStyle w:val="TableNumbered1"/>
            </w:pPr>
            <w:r w:rsidRPr="00AD0076">
              <w:t>Electrical Agricultural Equipment for crop and livestock production</w:t>
            </w:r>
          </w:p>
          <w:p w14:paraId="2EDAC29F" w14:textId="77777777" w:rsidR="004121ED" w:rsidRPr="00AD0076" w:rsidRDefault="004121ED" w:rsidP="00AD0076">
            <w:pPr>
              <w:pStyle w:val="TableNumbered1"/>
            </w:pPr>
            <w:r w:rsidRPr="00AD0076">
              <w:t>Certified agricultural activities. The following certifications/certification bodies are currently eligible:</w:t>
            </w:r>
          </w:p>
          <w:p w14:paraId="1969182B" w14:textId="77777777" w:rsidR="004121ED" w:rsidRPr="00AD0076" w:rsidRDefault="004121ED" w:rsidP="00AD0076">
            <w:pPr>
              <w:pStyle w:val="TableNumbered2"/>
            </w:pPr>
            <w:r w:rsidRPr="00AD0076">
              <w:t>Organic Agriculture</w:t>
            </w:r>
          </w:p>
          <w:p w14:paraId="6FD0EB41" w14:textId="77777777" w:rsidR="004121ED" w:rsidRPr="00AD0076" w:rsidRDefault="004121ED" w:rsidP="00AD0076">
            <w:pPr>
              <w:pStyle w:val="TableNumbered3"/>
            </w:pPr>
            <w:r w:rsidRPr="00AD0076">
              <w:t>EU Organic</w:t>
            </w:r>
          </w:p>
          <w:p w14:paraId="3CDE2150" w14:textId="77777777" w:rsidR="004121ED" w:rsidRPr="00AD0076" w:rsidRDefault="004121ED" w:rsidP="00AD0076">
            <w:pPr>
              <w:pStyle w:val="TableNumbered3"/>
            </w:pPr>
            <w:r w:rsidRPr="00AD0076">
              <w:t>USDA Organic</w:t>
            </w:r>
          </w:p>
          <w:p w14:paraId="30B0C7EA" w14:textId="77777777" w:rsidR="004121ED" w:rsidRPr="00AD0076" w:rsidRDefault="004121ED" w:rsidP="00AD0076">
            <w:pPr>
              <w:pStyle w:val="TableNumbered3"/>
            </w:pPr>
            <w:r w:rsidRPr="00AD0076">
              <w:t>Canada Organic</w:t>
            </w:r>
          </w:p>
          <w:p w14:paraId="08F22B49" w14:textId="77777777" w:rsidR="004121ED" w:rsidRPr="00AD0076" w:rsidRDefault="004121ED" w:rsidP="00AD0076">
            <w:pPr>
              <w:pStyle w:val="TableNumbered3"/>
            </w:pPr>
            <w:r w:rsidRPr="00AD0076">
              <w:t>Nespresso AAA Sustainable Quality Program for Organic Farming</w:t>
            </w:r>
          </w:p>
          <w:p w14:paraId="4D7349BD" w14:textId="77777777" w:rsidR="004121ED" w:rsidRPr="00AD0076" w:rsidRDefault="004121ED" w:rsidP="00AD0076">
            <w:pPr>
              <w:pStyle w:val="TableNumbered3"/>
            </w:pPr>
            <w:r w:rsidRPr="00AD0076">
              <w:t>Biosuisse for cropping agriculture</w:t>
            </w:r>
          </w:p>
          <w:p w14:paraId="5AE0B6AB" w14:textId="77777777" w:rsidR="004121ED" w:rsidRPr="00AD0076" w:rsidRDefault="004121ED" w:rsidP="00AD0076">
            <w:pPr>
              <w:pStyle w:val="TableNumbered3"/>
            </w:pPr>
            <w:r w:rsidRPr="00AD0076">
              <w:t>Org</w:t>
            </w:r>
            <w:r w:rsidR="00656FB6">
              <w:t>á</w:t>
            </w:r>
            <w:r w:rsidRPr="00AD0076">
              <w:t>nic</w:t>
            </w:r>
            <w:r w:rsidR="00656FB6">
              <w:t>o</w:t>
            </w:r>
            <w:r w:rsidRPr="00AD0076">
              <w:t xml:space="preserve"> SAGARPA Mexico for cropping agriculture</w:t>
            </w:r>
          </w:p>
          <w:p w14:paraId="79CCA43F" w14:textId="77777777" w:rsidR="004121ED" w:rsidRPr="00AD0076" w:rsidRDefault="004121ED" w:rsidP="00AD0076">
            <w:pPr>
              <w:pStyle w:val="TableNumbered3"/>
            </w:pPr>
            <w:r w:rsidRPr="00AD0076">
              <w:t>Organico Brasil for cropping agriculture</w:t>
            </w:r>
          </w:p>
          <w:p w14:paraId="3AC5F4D5" w14:textId="77777777" w:rsidR="004121ED" w:rsidRPr="00626BD3" w:rsidRDefault="004121ED" w:rsidP="00AD0076">
            <w:pPr>
              <w:pStyle w:val="TableNumbered3"/>
              <w:rPr>
                <w:lang w:val="es-ES"/>
              </w:rPr>
            </w:pPr>
            <w:r w:rsidRPr="00626BD3">
              <w:rPr>
                <w:lang w:val="es-ES"/>
              </w:rPr>
              <w:t>SAG´s Certificación de Productos Orgánicos Agrícolas</w:t>
            </w:r>
          </w:p>
          <w:p w14:paraId="574E513D" w14:textId="77777777" w:rsidR="004121ED" w:rsidRDefault="004121ED" w:rsidP="00AD0076">
            <w:pPr>
              <w:pStyle w:val="TableNumbered3"/>
              <w:rPr>
                <w:ins w:id="4644" w:author="Martinez De Hurtado Yela Fermin" w:date="2024-09-06T11:39:00Z"/>
              </w:rPr>
            </w:pPr>
            <w:r w:rsidRPr="00AD0076">
              <w:t>Regenerative Organic Certified</w:t>
            </w:r>
          </w:p>
          <w:p w14:paraId="48628CB0" w14:textId="5C9DA145" w:rsidR="002E6588" w:rsidRPr="00AD0076" w:rsidRDefault="002E6588" w:rsidP="00AD0076">
            <w:pPr>
              <w:pStyle w:val="TableNumbered3"/>
            </w:pPr>
            <w:ins w:id="4645" w:author="Martinez De Hurtado Yela Fermin" w:date="2024-09-06T11:41:00Z">
              <w:r>
                <w:t xml:space="preserve"> </w:t>
              </w:r>
            </w:ins>
            <w:ins w:id="4646" w:author="Martinez De Hurtado Yela Fermin" w:date="2024-09-06T11:39:00Z">
              <w:r w:rsidRPr="002E6588">
                <w:t>DAKKS – Mayacert</w:t>
              </w:r>
            </w:ins>
          </w:p>
          <w:p w14:paraId="728F8466" w14:textId="77777777" w:rsidR="004121ED" w:rsidRPr="00AD0076" w:rsidRDefault="004121ED" w:rsidP="00AD0076">
            <w:pPr>
              <w:pStyle w:val="TableNumbered2"/>
            </w:pPr>
            <w:r w:rsidRPr="00AD0076">
              <w:t>Sustainable Agriculture</w:t>
            </w:r>
          </w:p>
          <w:p w14:paraId="06D724D6" w14:textId="77777777" w:rsidR="004121ED" w:rsidRPr="00AD0076" w:rsidRDefault="004121ED" w:rsidP="00AD0076">
            <w:pPr>
              <w:pStyle w:val="TableNumbered3"/>
            </w:pPr>
            <w:r w:rsidRPr="00AD0076">
              <w:t>Naturland</w:t>
            </w:r>
          </w:p>
          <w:p w14:paraId="06ACC8E3" w14:textId="77777777" w:rsidR="004121ED" w:rsidRPr="00AD0076" w:rsidRDefault="004121ED" w:rsidP="00AD0076">
            <w:pPr>
              <w:pStyle w:val="TableNumbered3"/>
            </w:pPr>
            <w:r w:rsidRPr="00AD0076">
              <w:t>Linking Environment and Farming (LEAF) Standard</w:t>
            </w:r>
          </w:p>
          <w:p w14:paraId="2DA36736" w14:textId="77777777" w:rsidR="004121ED" w:rsidRPr="00AD0076" w:rsidRDefault="004121ED" w:rsidP="00AD0076">
            <w:pPr>
              <w:pStyle w:val="TableNumbered3"/>
            </w:pPr>
            <w:r w:rsidRPr="00AD0076">
              <w:t>Good Cultivation and Harvesting Practices for Medicinal Plants (GACP)</w:t>
            </w:r>
          </w:p>
          <w:p w14:paraId="70BB45AD" w14:textId="77777777" w:rsidR="004121ED" w:rsidRPr="00AD0076" w:rsidRDefault="004121ED" w:rsidP="00AD0076">
            <w:pPr>
              <w:pStyle w:val="TableNumbered3"/>
            </w:pPr>
            <w:r w:rsidRPr="00AD0076">
              <w:t>Sustainable Rice Platform (SRP)</w:t>
            </w:r>
          </w:p>
          <w:p w14:paraId="5B6CED7D" w14:textId="77777777" w:rsidR="004121ED" w:rsidRPr="00AD0076" w:rsidRDefault="004121ED" w:rsidP="00AD0076">
            <w:pPr>
              <w:pStyle w:val="TableNumbered3"/>
            </w:pPr>
            <w:r w:rsidRPr="00AD0076">
              <w:t>Bord Bia Quality Assurance Scheme</w:t>
            </w:r>
          </w:p>
          <w:p w14:paraId="7CDFC71F" w14:textId="77777777" w:rsidR="004121ED" w:rsidRPr="00AD0076" w:rsidRDefault="004121ED" w:rsidP="00AD0076">
            <w:pPr>
              <w:pStyle w:val="TableNumbered3"/>
            </w:pPr>
            <w:r w:rsidRPr="00AD0076">
              <w:t>Fairtrade International</w:t>
            </w:r>
          </w:p>
          <w:p w14:paraId="2FE6F3FD" w14:textId="77777777" w:rsidR="004121ED" w:rsidRPr="00AD0076" w:rsidRDefault="004121ED" w:rsidP="00AD0076">
            <w:pPr>
              <w:pStyle w:val="TableNumbered3"/>
            </w:pPr>
            <w:r w:rsidRPr="00AD0076">
              <w:t>ProTerra Standard for cropping agriculture</w:t>
            </w:r>
          </w:p>
          <w:p w14:paraId="4A2AF0F9" w14:textId="77777777" w:rsidR="004121ED" w:rsidRPr="00AD0076" w:rsidRDefault="004121ED" w:rsidP="00AD0076">
            <w:pPr>
              <w:pStyle w:val="TableNumbered3"/>
            </w:pPr>
            <w:r w:rsidRPr="00AD0076">
              <w:t>Rainforest Alliance</w:t>
            </w:r>
          </w:p>
          <w:p w14:paraId="6C6B65E8" w14:textId="77777777" w:rsidR="004121ED" w:rsidRPr="00AD0076" w:rsidRDefault="004121ED" w:rsidP="00AD0076">
            <w:pPr>
              <w:pStyle w:val="TableNumbered3"/>
            </w:pPr>
            <w:r w:rsidRPr="00AD0076">
              <w:t>Bonsucro</w:t>
            </w:r>
          </w:p>
          <w:p w14:paraId="6F31733C" w14:textId="77777777" w:rsidR="004121ED" w:rsidRPr="00AD0076" w:rsidRDefault="004121ED" w:rsidP="00AD0076">
            <w:pPr>
              <w:pStyle w:val="TableNumbered3"/>
            </w:pPr>
            <w:r w:rsidRPr="00AD0076">
              <w:t>UTZ Certification for cropping agriculture</w:t>
            </w:r>
          </w:p>
          <w:p w14:paraId="571EABAC" w14:textId="77777777" w:rsidR="004121ED" w:rsidRPr="00AD0076" w:rsidRDefault="004121ED" w:rsidP="00AD0076">
            <w:pPr>
              <w:pStyle w:val="TableNumbered3"/>
            </w:pPr>
            <w:r w:rsidRPr="00AD0076">
              <w:t>4C Code of Conduct</w:t>
            </w:r>
          </w:p>
          <w:p w14:paraId="4EACCE75" w14:textId="77777777" w:rsidR="004121ED" w:rsidRPr="00AD0076" w:rsidRDefault="004121ED" w:rsidP="00AD0076">
            <w:pPr>
              <w:pStyle w:val="TableNumbered3"/>
            </w:pPr>
            <w:r w:rsidRPr="00AD0076">
              <w:t>C.A.F.E Practices Verification</w:t>
            </w:r>
          </w:p>
          <w:p w14:paraId="56794AB3" w14:textId="77777777" w:rsidR="004121ED" w:rsidRPr="00AD0076" w:rsidDel="00C71111" w:rsidRDefault="004121ED" w:rsidP="00AD0076">
            <w:pPr>
              <w:pStyle w:val="TableNumbered3"/>
              <w:rPr>
                <w:del w:id="4647" w:author="Cisneros Morales Diana Karen" w:date="2024-08-26T17:48:00Z"/>
              </w:rPr>
            </w:pPr>
            <w:r w:rsidRPr="00AD0076">
              <w:t>Global Good Agricultural Practice (Global GAP), including Integrated Farm Assurance - Crops Base</w:t>
            </w:r>
          </w:p>
          <w:p w14:paraId="063399F6" w14:textId="77777777" w:rsidR="004121ED" w:rsidRPr="00AD0076" w:rsidRDefault="004121ED" w:rsidP="00C71111">
            <w:pPr>
              <w:pStyle w:val="TableNumbered3"/>
            </w:pPr>
            <w:del w:id="4648" w:author="Cisneros Morales Diana Karen" w:date="2024-08-26T17:48:00Z">
              <w:r w:rsidRPr="00AD0076" w:rsidDel="00C71111">
                <w:delText>Fairtrade International</w:delText>
              </w:r>
            </w:del>
            <w:r w:rsidRPr="00AD0076">
              <w:t xml:space="preserve"> </w:t>
            </w:r>
          </w:p>
          <w:p w14:paraId="04A6192F" w14:textId="77777777" w:rsidR="004121ED" w:rsidRPr="00AD0076" w:rsidRDefault="29A25334" w:rsidP="00AD0076">
            <w:pPr>
              <w:pStyle w:val="TableNumbered3"/>
              <w:rPr>
                <w:rFonts w:cstheme="minorHAnsi"/>
              </w:rPr>
            </w:pPr>
            <w:r w:rsidRPr="00AD0076">
              <w:t>Sustainable Agriculture Network Standards (SAN)</w:t>
            </w:r>
            <w:r w:rsidR="004121ED" w:rsidRPr="00AD0076">
              <w:rPr>
                <w:vertAlign w:val="superscript"/>
              </w:rPr>
              <w:footnoteReference w:id="192"/>
            </w:r>
          </w:p>
          <w:p w14:paraId="7320D6FE" w14:textId="77777777" w:rsidR="004121ED" w:rsidRPr="00AD0076" w:rsidRDefault="004121ED" w:rsidP="00AD0076">
            <w:pPr>
              <w:pStyle w:val="TableNumbered3"/>
            </w:pPr>
            <w:r w:rsidRPr="00AD0076">
              <w:t>Planet Proof</w:t>
            </w:r>
          </w:p>
          <w:p w14:paraId="4DE4D3F2" w14:textId="77777777" w:rsidR="004121ED" w:rsidRPr="00AD0076" w:rsidRDefault="004121ED" w:rsidP="00AD0076">
            <w:pPr>
              <w:pStyle w:val="TableNumbered3"/>
            </w:pPr>
            <w:r w:rsidRPr="00AD0076">
              <w:t>Tesco Nurture</w:t>
            </w:r>
          </w:p>
          <w:p w14:paraId="5EA3C68D" w14:textId="77777777" w:rsidR="004121ED" w:rsidRPr="00AD0076" w:rsidRDefault="004121ED" w:rsidP="00AD0076">
            <w:pPr>
              <w:pStyle w:val="TableNumbered3"/>
              <w:tabs>
                <w:tab w:val="left" w:pos="825"/>
              </w:tabs>
            </w:pPr>
            <w:r w:rsidRPr="00AD0076">
              <w:lastRenderedPageBreak/>
              <w:t>Wineries for Climate Protection (WfCP) </w:t>
            </w:r>
          </w:p>
          <w:p w14:paraId="4C04EEAE" w14:textId="77777777" w:rsidR="004121ED" w:rsidRPr="00AD0076" w:rsidRDefault="004121ED" w:rsidP="00AD0076">
            <w:pPr>
              <w:pStyle w:val="TableNumbered2"/>
            </w:pPr>
            <w:r w:rsidRPr="00AD0076">
              <w:t>Soy</w:t>
            </w:r>
          </w:p>
          <w:p w14:paraId="744572C8" w14:textId="77777777" w:rsidR="004121ED" w:rsidRPr="00AD0076" w:rsidRDefault="004121ED" w:rsidP="00AD0076">
            <w:pPr>
              <w:pStyle w:val="TableNumbered3"/>
            </w:pPr>
            <w:r w:rsidRPr="00AD0076">
              <w:t>Roundtable for Responsible Soy (RTRS)</w:t>
            </w:r>
          </w:p>
          <w:p w14:paraId="2751603D" w14:textId="77777777" w:rsidR="004121ED" w:rsidRPr="00AD0076" w:rsidRDefault="004121ED" w:rsidP="00AD0076">
            <w:pPr>
              <w:pStyle w:val="TableNumbered3"/>
            </w:pPr>
            <w:r w:rsidRPr="00AD0076">
              <w:t>3S Cargill Program (Triple S Soy)</w:t>
            </w:r>
          </w:p>
          <w:p w14:paraId="77E5C81E" w14:textId="77777777" w:rsidR="00E2733A" w:rsidRDefault="00E2733A" w:rsidP="00E2733A">
            <w:pPr>
              <w:pStyle w:val="TableNumbered3"/>
              <w:numPr>
                <w:ilvl w:val="0"/>
                <w:numId w:val="0"/>
              </w:numPr>
              <w:ind w:left="648" w:hanging="216"/>
              <w:rPr>
                <w:rFonts w:cstheme="minorHAnsi"/>
              </w:rPr>
            </w:pPr>
          </w:p>
          <w:p w14:paraId="453B1D6F" w14:textId="77777777" w:rsidR="004121ED" w:rsidRPr="00A45A74" w:rsidRDefault="004121ED">
            <w:pPr>
              <w:pStyle w:val="TableNumbered2"/>
              <w:pPrChange w:id="4649" w:author="Martinez De Hurtado Yela Fermin" w:date="2025-01-20T12:09:00Z" w16du:dateUtc="2025-01-20T11:09:00Z">
                <w:pPr>
                  <w:pStyle w:val="TableNumbered3"/>
                  <w:numPr>
                    <w:ilvl w:val="0"/>
                    <w:numId w:val="0"/>
                  </w:numPr>
                  <w:ind w:left="0" w:firstLine="0"/>
                </w:pPr>
              </w:pPrChange>
            </w:pPr>
            <w:r w:rsidRPr="00A45A74">
              <w:t>Cotton</w:t>
            </w:r>
          </w:p>
          <w:p w14:paraId="07E512F4" w14:textId="77777777" w:rsidR="004121ED" w:rsidRPr="00AD0076" w:rsidRDefault="004121ED" w:rsidP="00AD0076">
            <w:pPr>
              <w:pStyle w:val="TableNumbered3"/>
            </w:pPr>
            <w:r w:rsidRPr="00AD0076">
              <w:t>Better Cotton Initiative (BCI)</w:t>
            </w:r>
          </w:p>
          <w:p w14:paraId="7A14D621" w14:textId="77777777" w:rsidR="004121ED" w:rsidRPr="00AD0076" w:rsidRDefault="004121ED" w:rsidP="00AD0076">
            <w:pPr>
              <w:pStyle w:val="TableNumbered3"/>
            </w:pPr>
            <w:r w:rsidRPr="00AD0076">
              <w:t>ECOCERT COMOS Organic</w:t>
            </w:r>
          </w:p>
          <w:p w14:paraId="0C67B8BC" w14:textId="77777777" w:rsidR="004121ED" w:rsidRPr="00AD0076" w:rsidRDefault="004121ED" w:rsidP="00AD0076">
            <w:pPr>
              <w:pStyle w:val="TableNumbered3"/>
            </w:pPr>
            <w:r w:rsidRPr="00AD0076">
              <w:t>OEKO-TEX Organic Cotton</w:t>
            </w:r>
          </w:p>
          <w:p w14:paraId="0226CACF" w14:textId="77777777" w:rsidR="004121ED" w:rsidRPr="00626BD3" w:rsidRDefault="004121ED" w:rsidP="00AD0076">
            <w:pPr>
              <w:pStyle w:val="TableNumbered3"/>
              <w:rPr>
                <w:lang w:val="es-ES"/>
              </w:rPr>
            </w:pPr>
            <w:r w:rsidRPr="00626BD3">
              <w:rPr>
                <w:lang w:val="es-ES"/>
              </w:rPr>
              <w:t>ABR Algodao Brasileiro Responsavel/ Brazilian Responsible Cotton (ABR)</w:t>
            </w:r>
          </w:p>
          <w:p w14:paraId="253F17C1" w14:textId="77777777" w:rsidR="004121ED" w:rsidRPr="00626BD3" w:rsidRDefault="004121ED" w:rsidP="00E2733A">
            <w:pPr>
              <w:pStyle w:val="TableNumbered3"/>
              <w:numPr>
                <w:ilvl w:val="0"/>
                <w:numId w:val="0"/>
              </w:numPr>
              <w:ind w:left="648" w:hanging="216"/>
              <w:rPr>
                <w:lang w:val="es-ES"/>
              </w:rPr>
            </w:pPr>
          </w:p>
        </w:tc>
      </w:tr>
    </w:tbl>
    <w:p w14:paraId="266B2CFA" w14:textId="77777777" w:rsidR="004121ED" w:rsidRPr="00626BD3" w:rsidRDefault="004121ED" w:rsidP="00AD0076">
      <w:pPr>
        <w:pStyle w:val="BodyTextNoSpacing"/>
        <w:rPr>
          <w:lang w:val="es-ES"/>
        </w:rPr>
      </w:pPr>
    </w:p>
    <w:p w14:paraId="78A9295E" w14:textId="77777777" w:rsidR="004121ED" w:rsidRPr="004121ED" w:rsidRDefault="004121ED" w:rsidP="00E94098">
      <w:pPr>
        <w:pStyle w:val="HeadingA3"/>
        <w:rPr>
          <w:lang w:val="en-GB"/>
        </w:rPr>
      </w:pPr>
      <w:bookmarkStart w:id="4650" w:name="_Toc152843996"/>
      <w:bookmarkStart w:id="4651" w:name="_Toc153408863"/>
      <w:bookmarkStart w:id="4652" w:name="_Toc186795222"/>
      <w:r w:rsidRPr="6862EE71">
        <w:rPr>
          <w:lang w:val="en-GB"/>
        </w:rPr>
        <w:lastRenderedPageBreak/>
        <w:t>Organic Farming</w:t>
      </w:r>
      <w:bookmarkEnd w:id="4650"/>
      <w:bookmarkEnd w:id="4651"/>
      <w:bookmarkEnd w:id="4652"/>
    </w:p>
    <w:p w14:paraId="0CA4E97C" w14:textId="77777777" w:rsidR="004121ED" w:rsidRPr="004121ED" w:rsidRDefault="004121ED" w:rsidP="00E94098">
      <w:pPr>
        <w:pStyle w:val="Boldunderline"/>
        <w:keepNext/>
        <w:keepLines/>
      </w:pPr>
      <w:r w:rsidRPr="004121ED">
        <w:t>Activity description</w:t>
      </w:r>
    </w:p>
    <w:p w14:paraId="2D9DEC53" w14:textId="77777777" w:rsidR="004121ED" w:rsidRPr="004121ED" w:rsidRDefault="004121ED" w:rsidP="00E94098">
      <w:pPr>
        <w:pStyle w:val="Textoindependiente"/>
        <w:keepNext/>
        <w:keepLines/>
      </w:pPr>
      <w:r w:rsidRPr="004121ED">
        <w:t xml:space="preserve">Producing organic agriculture includes avoiding the use of synthetic fertilizers and pesticides. </w:t>
      </w:r>
    </w:p>
    <w:p w14:paraId="1E80016C" w14:textId="77777777" w:rsidR="004121ED" w:rsidRPr="004121ED" w:rsidRDefault="004121ED" w:rsidP="00E94098">
      <w:pPr>
        <w:pStyle w:val="Textoindependiente"/>
        <w:keepNext/>
        <w:keepLines/>
      </w:pPr>
    </w:p>
    <w:tbl>
      <w:tblPr>
        <w:tblStyle w:val="OWTable"/>
        <w:tblW w:w="5000" w:type="pct"/>
        <w:tblLayout w:type="fixed"/>
        <w:tblLook w:val="0400" w:firstRow="0" w:lastRow="0" w:firstColumn="0" w:lastColumn="0" w:noHBand="0" w:noVBand="1"/>
      </w:tblPr>
      <w:tblGrid>
        <w:gridCol w:w="2657"/>
        <w:gridCol w:w="6948"/>
      </w:tblGrid>
      <w:tr w:rsidR="004121ED" w:rsidRPr="00305B03" w14:paraId="0286AD32" w14:textId="77777777" w:rsidTr="0A974F12">
        <w:tc>
          <w:tcPr>
            <w:tcW w:w="2657" w:type="dxa"/>
            <w:tcBorders>
              <w:top w:val="nil"/>
              <w:bottom w:val="single" w:sz="4" w:space="0" w:color="000000" w:themeColor="text2"/>
            </w:tcBorders>
            <w:shd w:val="clear" w:color="auto" w:fill="auto"/>
            <w:vAlign w:val="bottom"/>
          </w:tcPr>
          <w:p w14:paraId="2FC35AD6" w14:textId="77777777" w:rsidR="004121ED" w:rsidRPr="00305B03" w:rsidRDefault="004121ED" w:rsidP="00E94098">
            <w:pPr>
              <w:pStyle w:val="TableHeadingText"/>
              <w:keepNext/>
            </w:pPr>
            <w:r w:rsidRPr="00305B03">
              <w:t>Eligibility</w:t>
            </w:r>
          </w:p>
        </w:tc>
        <w:tc>
          <w:tcPr>
            <w:tcW w:w="6948" w:type="dxa"/>
            <w:tcBorders>
              <w:top w:val="nil"/>
            </w:tcBorders>
            <w:shd w:val="clear" w:color="auto" w:fill="auto"/>
            <w:vAlign w:val="bottom"/>
          </w:tcPr>
          <w:p w14:paraId="74808BF8" w14:textId="77777777" w:rsidR="004121ED" w:rsidRPr="00305B03" w:rsidRDefault="004121ED" w:rsidP="00E94098">
            <w:pPr>
              <w:pStyle w:val="TableHeadingText"/>
              <w:keepNext/>
            </w:pPr>
            <w:r w:rsidRPr="00305B03">
              <w:t>Criteria</w:t>
            </w:r>
          </w:p>
        </w:tc>
      </w:tr>
      <w:tr w:rsidR="004121ED" w:rsidRPr="00305B03" w14:paraId="4A7CB583" w14:textId="77777777" w:rsidTr="0A974F12">
        <w:tc>
          <w:tcPr>
            <w:tcW w:w="2657" w:type="dxa"/>
            <w:tcBorders>
              <w:top w:val="single" w:sz="4" w:space="0" w:color="000000" w:themeColor="text2"/>
              <w:bottom w:val="single" w:sz="4" w:space="0" w:color="000000" w:themeColor="text2"/>
            </w:tcBorders>
            <w:shd w:val="clear" w:color="auto" w:fill="C9E8D3" w:themeFill="accent5" w:themeFillTint="33"/>
          </w:tcPr>
          <w:p w14:paraId="03AF13A3" w14:textId="77777777" w:rsidR="004121ED" w:rsidRPr="00305B03" w:rsidRDefault="004121ED" w:rsidP="00DC306F">
            <w:pPr>
              <w:pStyle w:val="TableText"/>
              <w:keepNext/>
              <w:keepLines/>
            </w:pPr>
            <w:r w:rsidRPr="00305B03">
              <w:t>EU Taxonomy consistent</w:t>
            </w:r>
          </w:p>
        </w:tc>
        <w:tc>
          <w:tcPr>
            <w:tcW w:w="6948" w:type="dxa"/>
            <w:shd w:val="clear" w:color="auto" w:fill="C9E8D3" w:themeFill="accent5" w:themeFillTint="33"/>
          </w:tcPr>
          <w:p w14:paraId="6E90F7BB" w14:textId="77777777" w:rsidR="004121ED" w:rsidRPr="00305B03" w:rsidRDefault="00201D2E" w:rsidP="00E94098">
            <w:pPr>
              <w:pStyle w:val="TableText"/>
              <w:keepNext/>
              <w:keepLines/>
            </w:pPr>
            <w:r w:rsidRPr="00305B03">
              <w:t>Not Applicable</w:t>
            </w:r>
          </w:p>
        </w:tc>
      </w:tr>
      <w:tr w:rsidR="004121ED" w:rsidRPr="00305B03" w14:paraId="01E345AF" w14:textId="77777777" w:rsidTr="0A974F12">
        <w:tc>
          <w:tcPr>
            <w:tcW w:w="2657" w:type="dxa"/>
            <w:tcBorders>
              <w:top w:val="single" w:sz="4" w:space="0" w:color="000000" w:themeColor="text2"/>
            </w:tcBorders>
            <w:shd w:val="clear" w:color="auto" w:fill="auto"/>
          </w:tcPr>
          <w:p w14:paraId="2D4C4592" w14:textId="77777777" w:rsidR="004121ED" w:rsidRPr="00305B03" w:rsidRDefault="004121ED" w:rsidP="00DC306F">
            <w:pPr>
              <w:pStyle w:val="TableText"/>
              <w:keepNext/>
              <w:keepLines/>
            </w:pPr>
            <w:r w:rsidRPr="00305B03">
              <w:t>Santander-specific</w:t>
            </w:r>
          </w:p>
        </w:tc>
        <w:tc>
          <w:tcPr>
            <w:tcW w:w="6948" w:type="dxa"/>
          </w:tcPr>
          <w:p w14:paraId="6215C9DA" w14:textId="77777777" w:rsidR="004121ED" w:rsidRPr="00305B03" w:rsidRDefault="004121ED" w:rsidP="00E94098">
            <w:pPr>
              <w:pStyle w:val="TableText"/>
              <w:keepNext/>
              <w:keepLines/>
            </w:pPr>
            <w:r w:rsidRPr="00305B03">
              <w:t xml:space="preserve">The activity complies with </w:t>
            </w:r>
            <w:r w:rsidRPr="00305B03">
              <w:rPr>
                <w:b/>
                <w:bCs/>
                <w:u w:val="single"/>
              </w:rPr>
              <w:t>one</w:t>
            </w:r>
            <w:r w:rsidRPr="00305B03">
              <w:t xml:space="preserve"> of the following criteria: </w:t>
            </w:r>
          </w:p>
          <w:p w14:paraId="78EDABE6" w14:textId="77777777" w:rsidR="004121ED" w:rsidRPr="00305B03" w:rsidRDefault="004121ED" w:rsidP="00A46517">
            <w:pPr>
              <w:pStyle w:val="TableNumbered1"/>
              <w:keepNext/>
              <w:keepLines/>
              <w:numPr>
                <w:ilvl w:val="0"/>
                <w:numId w:val="221"/>
              </w:numPr>
            </w:pPr>
            <w:r w:rsidRPr="00305B03">
              <w:t>Producers of organic agriculture products complies with all of the following criteria:</w:t>
            </w:r>
          </w:p>
          <w:p w14:paraId="50E8927C" w14:textId="77777777" w:rsidR="004121ED" w:rsidRPr="00305B03" w:rsidRDefault="29A25334" w:rsidP="00E94098">
            <w:pPr>
              <w:pStyle w:val="TableNumbered2"/>
              <w:keepNext/>
              <w:keepLines/>
            </w:pPr>
            <w:r w:rsidRPr="00305B03">
              <w:t>avoid the use of synthetic fertilizers and pesticides, unless pre-approved for specific purposes</w:t>
            </w:r>
            <w:r w:rsidR="004121ED" w:rsidRPr="00305B03">
              <w:rPr>
                <w:vertAlign w:val="superscript"/>
              </w:rPr>
              <w:footnoteReference w:id="193"/>
            </w:r>
          </w:p>
          <w:p w14:paraId="054889AC" w14:textId="77777777" w:rsidR="004121ED" w:rsidRPr="00305B03" w:rsidRDefault="29A25334" w:rsidP="00E94098">
            <w:pPr>
              <w:pStyle w:val="TableNumbered2"/>
              <w:keepNext/>
              <w:keepLines/>
            </w:pPr>
            <w:r w:rsidRPr="00305B03">
              <w:t>Be registered with a relevant national control agency or body that verifies agricultural activities are in compliance with organic rules</w:t>
            </w:r>
            <w:bookmarkStart w:id="4653" w:name="_Ref152842781"/>
            <w:r w:rsidR="004121ED" w:rsidRPr="00305B03">
              <w:rPr>
                <w:vertAlign w:val="superscript"/>
              </w:rPr>
              <w:footnoteReference w:id="194"/>
            </w:r>
            <w:bookmarkEnd w:id="4653"/>
          </w:p>
          <w:p w14:paraId="4AD6512B" w14:textId="77777777" w:rsidR="004121ED" w:rsidRPr="00305B03" w:rsidRDefault="004121ED" w:rsidP="00E94098">
            <w:pPr>
              <w:pStyle w:val="TableNumbered2"/>
              <w:keepNext/>
              <w:keepLines/>
            </w:pPr>
            <w:r w:rsidRPr="00305B03">
              <w:t>Undergo a yearly inspection and a set of checks to ensure compliance with the rules on organic production, or the timeline required by the national authority</w:t>
            </w:r>
          </w:p>
          <w:p w14:paraId="1AF4B59E" w14:textId="77777777" w:rsidR="004121ED" w:rsidRPr="00305B03" w:rsidRDefault="004121ED" w:rsidP="00E94098">
            <w:pPr>
              <w:pStyle w:val="TableNumbered2"/>
              <w:keepNext/>
              <w:keepLines/>
            </w:pPr>
            <w:r w:rsidRPr="00305B03">
              <w:t>In addition to fulfilling the standard organic farming criteria, new organic farmers must undergo a process known as 'conversion’:</w:t>
            </w:r>
          </w:p>
          <w:p w14:paraId="38E81D74" w14:textId="77777777" w:rsidR="004121ED" w:rsidRPr="00305B03" w:rsidRDefault="004121ED" w:rsidP="00E94098">
            <w:pPr>
              <w:pStyle w:val="TableNumbered3"/>
              <w:keepNext/>
              <w:keepLines/>
            </w:pPr>
            <w:r w:rsidRPr="00305B03">
              <w:t xml:space="preserve">During conversion, organic production methods must be used  but the resulting product cannot be sold as organic </w:t>
            </w:r>
          </w:p>
          <w:p w14:paraId="3BBEC7AD" w14:textId="3C2AC90F" w:rsidR="004121ED" w:rsidRPr="00305B03" w:rsidRDefault="004121ED" w:rsidP="00E94098">
            <w:pPr>
              <w:pStyle w:val="TableNumbered3"/>
              <w:keepNext/>
              <w:keepLines/>
            </w:pPr>
            <w:r w:rsidRPr="00305B03">
              <w:t>The length of the conversion period depends on the type of organic product being produced (e.g., 3 years for orchards of perennial soft, top and vine fruits, 12 months for pig and poultry grazing, and 2 years for land ruminant grazing annual crops)</w:t>
            </w:r>
            <w:r w:rsidRPr="00305B03">
              <w:fldChar w:fldCharType="begin"/>
            </w:r>
            <w:r w:rsidRPr="00305B03">
              <w:instrText xml:space="preserve"> NOTEREF _Ref152842781 \f \h  \* MERGEFORMAT </w:instrText>
            </w:r>
            <w:r w:rsidRPr="00305B03">
              <w:fldChar w:fldCharType="separate"/>
            </w:r>
            <w:r w:rsidR="004D2094" w:rsidRPr="004D2094">
              <w:t>163</w:t>
            </w:r>
            <w:r w:rsidRPr="00305B03">
              <w:fldChar w:fldCharType="end"/>
            </w:r>
          </w:p>
          <w:p w14:paraId="20FF1E34" w14:textId="77777777" w:rsidR="004121ED" w:rsidRPr="00305B03" w:rsidRDefault="004121ED" w:rsidP="00E94098">
            <w:pPr>
              <w:pStyle w:val="TableText"/>
              <w:keepNext/>
              <w:keepLines/>
            </w:pPr>
            <w:r w:rsidRPr="00305B03">
              <w:t>Or</w:t>
            </w:r>
          </w:p>
          <w:p w14:paraId="76366902" w14:textId="77777777" w:rsidR="004121ED" w:rsidRPr="00305B03" w:rsidRDefault="004121ED" w:rsidP="00A46517">
            <w:pPr>
              <w:pStyle w:val="TableNumbered1"/>
              <w:keepNext/>
              <w:keepLines/>
              <w:numPr>
                <w:ilvl w:val="0"/>
                <w:numId w:val="222"/>
              </w:numPr>
            </w:pPr>
            <w:r w:rsidRPr="00305B03">
              <w:t>Producers of organic agriculture products in the EU and other territories must provide certification from one of the following bodies:</w:t>
            </w:r>
          </w:p>
          <w:p w14:paraId="206773CE" w14:textId="77777777" w:rsidR="004121ED" w:rsidRPr="00305B03" w:rsidRDefault="004121ED" w:rsidP="00E94098">
            <w:pPr>
              <w:pStyle w:val="TableNumbered2"/>
              <w:keepNext/>
              <w:keepLines/>
            </w:pPr>
            <w:r w:rsidRPr="00305B03">
              <w:t>USDA Organic</w:t>
            </w:r>
          </w:p>
          <w:p w14:paraId="3BD265E6" w14:textId="77777777" w:rsidR="004121ED" w:rsidRPr="00305B03" w:rsidRDefault="004121ED" w:rsidP="00E94098">
            <w:pPr>
              <w:pStyle w:val="TableNumbered2"/>
              <w:keepNext/>
              <w:keepLines/>
            </w:pPr>
            <w:r w:rsidRPr="00305B03">
              <w:t>EU Organic Label</w:t>
            </w:r>
          </w:p>
          <w:p w14:paraId="119C0E03" w14:textId="77777777" w:rsidR="004121ED" w:rsidRPr="00305B03" w:rsidRDefault="004121ED" w:rsidP="00E94098">
            <w:pPr>
              <w:pStyle w:val="TableNumbered2"/>
              <w:keepNext/>
              <w:keepLines/>
            </w:pPr>
            <w:r w:rsidRPr="00305B03">
              <w:t>Canada Organic</w:t>
            </w:r>
          </w:p>
          <w:p w14:paraId="2AD23A52" w14:textId="77777777" w:rsidR="004121ED" w:rsidRPr="00305B03" w:rsidRDefault="004121ED" w:rsidP="00E94098">
            <w:pPr>
              <w:pStyle w:val="TableNumbered2"/>
              <w:keepNext/>
              <w:keepLines/>
            </w:pPr>
            <w:r w:rsidRPr="00305B03">
              <w:t>Nespresso AAA Sustainable Quality Program for organic farming</w:t>
            </w:r>
          </w:p>
          <w:p w14:paraId="5E141C3A" w14:textId="77777777" w:rsidR="004121ED" w:rsidRPr="00305B03" w:rsidRDefault="004121ED" w:rsidP="00E94098">
            <w:pPr>
              <w:pStyle w:val="TableNumbered2"/>
              <w:keepNext/>
              <w:keepLines/>
            </w:pPr>
            <w:r w:rsidRPr="00305B03">
              <w:t>Orgánico México for cropping agriculture</w:t>
            </w:r>
          </w:p>
          <w:p w14:paraId="448BBF00" w14:textId="77777777" w:rsidR="004121ED" w:rsidRPr="00305B03" w:rsidRDefault="004121ED" w:rsidP="00E94098">
            <w:pPr>
              <w:pStyle w:val="TableNumbered2"/>
              <w:keepNext/>
              <w:keepLines/>
            </w:pPr>
            <w:r w:rsidRPr="00305B03">
              <w:t xml:space="preserve">Organics Brasil for cropping agriculture </w:t>
            </w:r>
          </w:p>
          <w:p w14:paraId="402B4C59" w14:textId="77777777" w:rsidR="004121ED" w:rsidRPr="00305B03" w:rsidRDefault="004121ED" w:rsidP="00E94098">
            <w:pPr>
              <w:pStyle w:val="TableNumbered2"/>
              <w:keepNext/>
              <w:keepLines/>
            </w:pPr>
            <w:r w:rsidRPr="00305B03">
              <w:t>JAS Organic Label</w:t>
            </w:r>
          </w:p>
          <w:p w14:paraId="581CDB01" w14:textId="77777777" w:rsidR="004121ED" w:rsidRPr="00626BD3" w:rsidRDefault="004121ED" w:rsidP="00E94098">
            <w:pPr>
              <w:pStyle w:val="TableNumbered2"/>
              <w:keepNext/>
              <w:keepLines/>
              <w:rPr>
                <w:lang w:val="es-ES"/>
              </w:rPr>
            </w:pPr>
            <w:r w:rsidRPr="00626BD3">
              <w:rPr>
                <w:lang w:val="es-ES"/>
              </w:rPr>
              <w:t>SAG's Certificación de Productos Orgánicos Agricolas</w:t>
            </w:r>
          </w:p>
          <w:p w14:paraId="660AAC0C" w14:textId="77777777" w:rsidR="004121ED" w:rsidRPr="00305B03" w:rsidRDefault="004121ED" w:rsidP="00E94098">
            <w:pPr>
              <w:pStyle w:val="TableNumbered2"/>
              <w:keepNext/>
              <w:keepLines/>
            </w:pPr>
            <w:r w:rsidRPr="00305B03">
              <w:t>Biosuisse</w:t>
            </w:r>
            <w:r w:rsidR="006D65E2" w:rsidRPr="00305B03">
              <w:t xml:space="preserve"> for cropping agriculture</w:t>
            </w:r>
          </w:p>
          <w:p w14:paraId="42773DC6" w14:textId="77777777" w:rsidR="004121ED" w:rsidRDefault="004121ED" w:rsidP="00E94098">
            <w:pPr>
              <w:pStyle w:val="TableNumbered2"/>
              <w:keepNext/>
              <w:keepLines/>
              <w:rPr>
                <w:ins w:id="4654" w:author="Martinez De Hurtado Yela Fermin" w:date="2024-09-06T11:39:00Z"/>
              </w:rPr>
            </w:pPr>
            <w:r w:rsidRPr="00305B03">
              <w:t>Naturland</w:t>
            </w:r>
          </w:p>
          <w:p w14:paraId="0E223299" w14:textId="37B7C5BF" w:rsidR="002E6588" w:rsidRDefault="002E6588" w:rsidP="00E94098">
            <w:pPr>
              <w:pStyle w:val="TableNumbered2"/>
              <w:keepNext/>
              <w:keepLines/>
              <w:rPr>
                <w:ins w:id="4655" w:author="Martinez De Hurtado Yela Fermin" w:date="2025-01-02T17:13:00Z" w16du:dateUtc="2025-01-02T16:13:00Z"/>
              </w:rPr>
            </w:pPr>
            <w:ins w:id="4656" w:author="Martinez De Hurtado Yela Fermin" w:date="2024-09-06T11:39:00Z">
              <w:r w:rsidRPr="002E6588">
                <w:t>DAKKS – Mayacert</w:t>
              </w:r>
            </w:ins>
          </w:p>
          <w:p w14:paraId="0C165624" w14:textId="53B919A8" w:rsidR="00FD6611" w:rsidRPr="00305B03" w:rsidRDefault="00FD6611" w:rsidP="00E94098">
            <w:pPr>
              <w:pStyle w:val="TableNumbered2"/>
              <w:keepNext/>
              <w:keepLines/>
            </w:pPr>
            <w:ins w:id="4657" w:author="Martinez De Hurtado Yela Fermin" w:date="2025-01-02T17:14:00Z" w16du:dateUtc="2025-01-02T16:14:00Z">
              <w:r w:rsidRPr="00FD6611">
                <w:t>Global Organic Textile Standard</w:t>
              </w:r>
            </w:ins>
          </w:p>
          <w:p w14:paraId="7389A09B" w14:textId="77777777" w:rsidR="004121ED" w:rsidRPr="00305B03" w:rsidRDefault="004121ED" w:rsidP="00E94098">
            <w:pPr>
              <w:pStyle w:val="TableNumbered2"/>
              <w:keepNext/>
              <w:keepLines/>
            </w:pPr>
            <w:r w:rsidRPr="00305B03">
              <w:t>or equivalent certification</w:t>
            </w:r>
          </w:p>
        </w:tc>
      </w:tr>
    </w:tbl>
    <w:p w14:paraId="06F5094B" w14:textId="77777777" w:rsidR="004121ED" w:rsidRPr="00FC4AB2" w:rsidRDefault="004121ED" w:rsidP="00FC4AB2">
      <w:pPr>
        <w:pStyle w:val="Textoindependiente"/>
      </w:pPr>
    </w:p>
    <w:p w14:paraId="01723701" w14:textId="77777777" w:rsidR="004121ED" w:rsidRPr="004121ED" w:rsidRDefault="004121ED" w:rsidP="009C4B6F">
      <w:pPr>
        <w:pStyle w:val="HeadingA3"/>
        <w:rPr>
          <w:lang w:val="en-GB"/>
        </w:rPr>
      </w:pPr>
      <w:bookmarkStart w:id="4658" w:name="_Toc152843997"/>
      <w:bookmarkStart w:id="4659" w:name="_Toc153408864"/>
      <w:bookmarkStart w:id="4660" w:name="_Toc186795223"/>
      <w:r w:rsidRPr="6862EE71">
        <w:rPr>
          <w:lang w:val="en-GB"/>
        </w:rPr>
        <w:lastRenderedPageBreak/>
        <w:t>Sustainable Land Purchase and Transformation</w:t>
      </w:r>
      <w:bookmarkEnd w:id="4658"/>
      <w:bookmarkEnd w:id="4659"/>
      <w:bookmarkEnd w:id="4660"/>
    </w:p>
    <w:p w14:paraId="15B4C0AD" w14:textId="77777777" w:rsidR="004121ED" w:rsidRPr="004121ED" w:rsidRDefault="004121ED" w:rsidP="009C4B6F">
      <w:pPr>
        <w:pStyle w:val="Boldunderline"/>
        <w:keepNext/>
        <w:keepLines/>
        <w:rPr>
          <w:bCs/>
        </w:rPr>
      </w:pPr>
      <w:r w:rsidRPr="004121ED">
        <w:t>Activity description</w:t>
      </w:r>
    </w:p>
    <w:p w14:paraId="52507495" w14:textId="77777777" w:rsidR="004121ED" w:rsidRPr="004121ED" w:rsidRDefault="00554F88" w:rsidP="009C4B6F">
      <w:pPr>
        <w:pStyle w:val="Textoindependiente"/>
        <w:keepNext/>
        <w:keepLines/>
      </w:pPr>
      <w:r>
        <w:t>Transforming</w:t>
      </w:r>
      <w:r w:rsidRPr="00554F88">
        <w:t xml:space="preserve"> newly acquired existing farmland with agricultural practices that reduce emissions</w:t>
      </w:r>
    </w:p>
    <w:p w14:paraId="73955E59" w14:textId="77777777" w:rsidR="004121ED" w:rsidRPr="004121ED" w:rsidRDefault="004121ED" w:rsidP="009C4B6F">
      <w:pPr>
        <w:pStyle w:val="Textoindependiente"/>
        <w:keepNext/>
        <w:keepLines/>
      </w:pPr>
    </w:p>
    <w:tbl>
      <w:tblPr>
        <w:tblStyle w:val="OWTable"/>
        <w:tblW w:w="5000" w:type="pct"/>
        <w:tblLayout w:type="fixed"/>
        <w:tblLook w:val="0400" w:firstRow="0" w:lastRow="0" w:firstColumn="0" w:lastColumn="0" w:noHBand="0" w:noVBand="1"/>
      </w:tblPr>
      <w:tblGrid>
        <w:gridCol w:w="2657"/>
        <w:gridCol w:w="6948"/>
      </w:tblGrid>
      <w:tr w:rsidR="004121ED" w:rsidRPr="009C4B6F" w14:paraId="15008039" w14:textId="77777777" w:rsidTr="009C4B6F">
        <w:tc>
          <w:tcPr>
            <w:tcW w:w="2657" w:type="dxa"/>
            <w:tcBorders>
              <w:top w:val="nil"/>
              <w:bottom w:val="single" w:sz="4" w:space="0" w:color="000000" w:themeColor="text1"/>
            </w:tcBorders>
            <w:shd w:val="clear" w:color="auto" w:fill="auto"/>
            <w:vAlign w:val="bottom"/>
          </w:tcPr>
          <w:p w14:paraId="44516B60" w14:textId="77777777" w:rsidR="004121ED" w:rsidRPr="009C4B6F" w:rsidRDefault="004121ED" w:rsidP="009C4B6F">
            <w:pPr>
              <w:pStyle w:val="TableHeadingText"/>
              <w:keepNext/>
            </w:pPr>
            <w:r w:rsidRPr="009C4B6F">
              <w:t>Eligibility</w:t>
            </w:r>
          </w:p>
        </w:tc>
        <w:tc>
          <w:tcPr>
            <w:tcW w:w="6948" w:type="dxa"/>
            <w:tcBorders>
              <w:top w:val="nil"/>
            </w:tcBorders>
            <w:shd w:val="clear" w:color="auto" w:fill="auto"/>
            <w:vAlign w:val="bottom"/>
          </w:tcPr>
          <w:p w14:paraId="02912336" w14:textId="77777777" w:rsidR="004121ED" w:rsidRPr="009C4B6F" w:rsidRDefault="004121ED" w:rsidP="009C4B6F">
            <w:pPr>
              <w:pStyle w:val="TableHeadingText"/>
              <w:keepNext/>
            </w:pPr>
            <w:r w:rsidRPr="009C4B6F">
              <w:t>Criteria</w:t>
            </w:r>
          </w:p>
        </w:tc>
      </w:tr>
      <w:tr w:rsidR="004121ED" w:rsidRPr="009C4B6F" w14:paraId="2F99294C" w14:textId="77777777" w:rsidTr="009C4B6F">
        <w:tc>
          <w:tcPr>
            <w:tcW w:w="2657" w:type="dxa"/>
            <w:tcBorders>
              <w:top w:val="single" w:sz="4" w:space="0" w:color="000000" w:themeColor="text1"/>
              <w:bottom w:val="single" w:sz="4" w:space="0" w:color="000000" w:themeColor="text1"/>
            </w:tcBorders>
            <w:shd w:val="clear" w:color="auto" w:fill="C9E8D3" w:themeFill="accent5" w:themeFillTint="33"/>
          </w:tcPr>
          <w:p w14:paraId="4F43C7A0" w14:textId="77777777" w:rsidR="004121ED" w:rsidRPr="009C4B6F" w:rsidRDefault="004121ED" w:rsidP="00A978AA">
            <w:pPr>
              <w:pStyle w:val="TableText"/>
            </w:pPr>
            <w:r w:rsidRPr="009C4B6F">
              <w:t>EU Taxonomy consistent</w:t>
            </w:r>
          </w:p>
        </w:tc>
        <w:tc>
          <w:tcPr>
            <w:tcW w:w="6948" w:type="dxa"/>
            <w:shd w:val="clear" w:color="auto" w:fill="C9E8D3" w:themeFill="accent5" w:themeFillTint="33"/>
          </w:tcPr>
          <w:p w14:paraId="764E2973" w14:textId="77777777" w:rsidR="004121ED" w:rsidRPr="009C4B6F" w:rsidRDefault="00201D2E" w:rsidP="009C4B6F">
            <w:pPr>
              <w:pStyle w:val="TableText"/>
              <w:keepNext/>
              <w:keepLines/>
            </w:pPr>
            <w:r w:rsidRPr="009C4B6F">
              <w:t>Not Applicable</w:t>
            </w:r>
          </w:p>
        </w:tc>
      </w:tr>
      <w:tr w:rsidR="004121ED" w:rsidRPr="009C4B6F" w14:paraId="3522D1EB" w14:textId="77777777" w:rsidTr="009C4B6F">
        <w:tc>
          <w:tcPr>
            <w:tcW w:w="2657" w:type="dxa"/>
            <w:tcBorders>
              <w:top w:val="single" w:sz="4" w:space="0" w:color="000000" w:themeColor="text1"/>
            </w:tcBorders>
            <w:shd w:val="clear" w:color="auto" w:fill="auto"/>
          </w:tcPr>
          <w:p w14:paraId="21D220A7" w14:textId="77777777" w:rsidR="004121ED" w:rsidRPr="009C4B6F" w:rsidRDefault="004121ED" w:rsidP="00A978AA">
            <w:pPr>
              <w:pStyle w:val="TableText"/>
            </w:pPr>
            <w:r w:rsidRPr="009C4B6F">
              <w:t>Santander-specific</w:t>
            </w:r>
          </w:p>
        </w:tc>
        <w:tc>
          <w:tcPr>
            <w:tcW w:w="6948" w:type="dxa"/>
          </w:tcPr>
          <w:p w14:paraId="153B6A8E" w14:textId="77777777" w:rsidR="004121ED" w:rsidRPr="009C4B6F" w:rsidRDefault="004121ED" w:rsidP="009C4B6F">
            <w:pPr>
              <w:pStyle w:val="TableText"/>
              <w:keepNext/>
              <w:keepLines/>
            </w:pPr>
            <w:r w:rsidRPr="009C4B6F">
              <w:t xml:space="preserve">Example of Sustainability-linked financing for transforming newly acquired existing farmland with agricultural practices that reduce emissions where </w:t>
            </w:r>
            <w:r w:rsidRPr="0027326A">
              <w:rPr>
                <w:b/>
                <w:bCs/>
                <w:u w:val="single"/>
              </w:rPr>
              <w:t>all</w:t>
            </w:r>
            <w:r w:rsidRPr="009C4B6F">
              <w:t xml:space="preserve"> of the below are met:</w:t>
            </w:r>
          </w:p>
          <w:p w14:paraId="237392CB" w14:textId="77777777" w:rsidR="004121ED" w:rsidRPr="009C4B6F" w:rsidRDefault="004121ED" w:rsidP="00A46517">
            <w:pPr>
              <w:pStyle w:val="TableNumbered1"/>
              <w:keepNext/>
              <w:keepLines/>
              <w:numPr>
                <w:ilvl w:val="0"/>
                <w:numId w:val="223"/>
              </w:numPr>
            </w:pPr>
            <w:r w:rsidRPr="009C4B6F">
              <w:t>A sustainable agricultural management plan is submitted prior to acquisition, with actionable and measurable sustainable performance targets</w:t>
            </w:r>
          </w:p>
          <w:p w14:paraId="23D33AFB" w14:textId="77777777" w:rsidR="004121ED" w:rsidRPr="009C4B6F" w:rsidRDefault="004121ED" w:rsidP="009C4B6F">
            <w:pPr>
              <w:pStyle w:val="TableNumbered1"/>
              <w:keepNext/>
              <w:keepLines/>
            </w:pPr>
            <w:r w:rsidRPr="009C4B6F">
              <w:t>An audit is conducted annually throughout the duration of the financing to ensure compliance with sustainable performance targets and overall sustainability goals</w:t>
            </w:r>
          </w:p>
          <w:p w14:paraId="798A82BA" w14:textId="77777777" w:rsidR="004121ED" w:rsidRPr="009C4B6F" w:rsidRDefault="004121ED" w:rsidP="009C4B6F">
            <w:pPr>
              <w:pStyle w:val="TableNumbered1"/>
              <w:keepNext/>
              <w:keepLines/>
            </w:pPr>
            <w:r w:rsidRPr="009C4B6F">
              <w:t>Borrower must maintain a high level of accurate data collection and reporting throughout the duration of the financing activity</w:t>
            </w:r>
          </w:p>
          <w:p w14:paraId="51C607B7" w14:textId="77777777" w:rsidR="004121ED" w:rsidRPr="009C4B6F" w:rsidRDefault="004121ED" w:rsidP="009C4B6F">
            <w:pPr>
              <w:pStyle w:val="TableNumbered1"/>
              <w:keepNext/>
              <w:keepLines/>
            </w:pPr>
            <w:r w:rsidRPr="009C4B6F">
              <w:t>Key sustainability performance targets include implementing sustainable fertilization, soil management, water management, and biodiversity management practices</w:t>
            </w:r>
          </w:p>
        </w:tc>
      </w:tr>
    </w:tbl>
    <w:p w14:paraId="13DC076E" w14:textId="77777777" w:rsidR="004121ED" w:rsidRPr="004121ED" w:rsidRDefault="004121ED" w:rsidP="009C4B6F">
      <w:pPr>
        <w:pStyle w:val="BodyTextNoSpacing"/>
      </w:pPr>
    </w:p>
    <w:p w14:paraId="7B15BF61" w14:textId="77777777" w:rsidR="004121ED" w:rsidRPr="004121ED" w:rsidRDefault="00475F95" w:rsidP="00475F95">
      <w:pPr>
        <w:pStyle w:val="HeadingA3"/>
      </w:pPr>
      <w:bookmarkStart w:id="4661" w:name="_Toc153408865"/>
      <w:bookmarkStart w:id="4662" w:name="_Toc186795224"/>
      <w:r>
        <w:t>Terminology definition</w:t>
      </w:r>
      <w:bookmarkEnd w:id="4661"/>
      <w:bookmarkEnd w:id="4662"/>
    </w:p>
    <w:tbl>
      <w:tblPr>
        <w:tblStyle w:val="OWTable"/>
        <w:tblW w:w="5000" w:type="pct"/>
        <w:tblLayout w:type="fixed"/>
        <w:tblLook w:val="0400" w:firstRow="0" w:lastRow="0" w:firstColumn="0" w:lastColumn="0" w:noHBand="0" w:noVBand="1"/>
      </w:tblPr>
      <w:tblGrid>
        <w:gridCol w:w="2250"/>
        <w:gridCol w:w="7355"/>
      </w:tblGrid>
      <w:tr w:rsidR="004121ED" w:rsidRPr="009C4B6F" w14:paraId="7B3E0D2B" w14:textId="77777777" w:rsidTr="0A974F12">
        <w:trPr>
          <w:tblHeader/>
        </w:trPr>
        <w:tc>
          <w:tcPr>
            <w:tcW w:w="2250" w:type="dxa"/>
            <w:tcBorders>
              <w:top w:val="nil"/>
              <w:bottom w:val="single" w:sz="4" w:space="0" w:color="000000" w:themeColor="text2"/>
            </w:tcBorders>
            <w:shd w:val="clear" w:color="auto" w:fill="FF0000"/>
            <w:vAlign w:val="bottom"/>
          </w:tcPr>
          <w:p w14:paraId="0C5BE3D4" w14:textId="77777777" w:rsidR="004121ED" w:rsidRPr="009C4B6F" w:rsidRDefault="004121ED" w:rsidP="009C4B6F">
            <w:pPr>
              <w:pStyle w:val="TableHeadingText"/>
              <w:rPr>
                <w:color w:val="FFFFFF" w:themeColor="background1"/>
              </w:rPr>
            </w:pPr>
            <w:r w:rsidRPr="009C4B6F">
              <w:rPr>
                <w:color w:val="FFFFFF" w:themeColor="background1"/>
              </w:rPr>
              <w:t>Term</w:t>
            </w:r>
          </w:p>
        </w:tc>
        <w:tc>
          <w:tcPr>
            <w:tcW w:w="7355" w:type="dxa"/>
            <w:tcBorders>
              <w:top w:val="nil"/>
            </w:tcBorders>
            <w:shd w:val="clear" w:color="auto" w:fill="FF0000"/>
            <w:vAlign w:val="bottom"/>
          </w:tcPr>
          <w:p w14:paraId="3C3FEB98" w14:textId="77777777" w:rsidR="004121ED" w:rsidRPr="009C4B6F" w:rsidRDefault="004121ED" w:rsidP="009C4B6F">
            <w:pPr>
              <w:pStyle w:val="TableHeadingText"/>
              <w:rPr>
                <w:color w:val="FFFFFF" w:themeColor="background1"/>
              </w:rPr>
            </w:pPr>
            <w:r w:rsidRPr="009C4B6F">
              <w:rPr>
                <w:color w:val="FFFFFF" w:themeColor="background1"/>
              </w:rPr>
              <w:t>Definition</w:t>
            </w:r>
          </w:p>
        </w:tc>
      </w:tr>
      <w:tr w:rsidR="004121ED" w:rsidRPr="009C4B6F" w14:paraId="17920769" w14:textId="77777777" w:rsidTr="0A974F12">
        <w:tc>
          <w:tcPr>
            <w:tcW w:w="2250" w:type="dxa"/>
            <w:tcBorders>
              <w:top w:val="single" w:sz="4" w:space="0" w:color="000000" w:themeColor="text2"/>
              <w:bottom w:val="single" w:sz="4" w:space="0" w:color="000000" w:themeColor="text2"/>
            </w:tcBorders>
            <w:shd w:val="clear" w:color="auto" w:fill="auto"/>
          </w:tcPr>
          <w:p w14:paraId="168C1A7E" w14:textId="77777777" w:rsidR="004121ED" w:rsidRPr="009C4B6F" w:rsidRDefault="004121ED" w:rsidP="009C4B6F">
            <w:pPr>
              <w:pStyle w:val="TableHeadingText"/>
            </w:pPr>
            <w:bookmarkStart w:id="4663" w:name="FAOdefinitionofforest"/>
            <w:r w:rsidRPr="009C4B6F">
              <w:t>FAO definition of forest</w:t>
            </w:r>
          </w:p>
          <w:bookmarkEnd w:id="4663"/>
          <w:p w14:paraId="17E10E98" w14:textId="77777777" w:rsidR="004121ED" w:rsidRPr="009C4B6F" w:rsidRDefault="004121ED" w:rsidP="009C4B6F">
            <w:pPr>
              <w:pStyle w:val="TableHeadingText"/>
              <w:rPr>
                <w:rFonts w:cstheme="minorHAnsi"/>
              </w:rPr>
            </w:pPr>
          </w:p>
        </w:tc>
        <w:tc>
          <w:tcPr>
            <w:tcW w:w="7355" w:type="dxa"/>
          </w:tcPr>
          <w:p w14:paraId="2FF9A740" w14:textId="77777777" w:rsidR="004121ED" w:rsidRPr="009C4B6F" w:rsidRDefault="004121ED" w:rsidP="009C4B6F">
            <w:pPr>
              <w:pStyle w:val="TableText"/>
              <w:rPr>
                <w:rFonts w:cstheme="minorHAnsi"/>
                <w:b/>
              </w:rPr>
            </w:pPr>
            <w:r w:rsidRPr="009C4B6F">
              <w:t>Land spanning more than 0.5 hectares with trees higher than 5 meters and a canopy cover of more than 10 percent, or trees able to reach these thresholds in situ. It does not include land that is predominantly under agricultural or urban land use</w:t>
            </w:r>
          </w:p>
        </w:tc>
      </w:tr>
      <w:tr w:rsidR="004121ED" w:rsidRPr="009C4B6F" w14:paraId="39FF0613" w14:textId="77777777" w:rsidTr="0A974F12">
        <w:tc>
          <w:tcPr>
            <w:tcW w:w="2250" w:type="dxa"/>
            <w:tcBorders>
              <w:top w:val="single" w:sz="4" w:space="0" w:color="000000" w:themeColor="text2"/>
              <w:bottom w:val="single" w:sz="4" w:space="0" w:color="000000" w:themeColor="text2"/>
            </w:tcBorders>
            <w:shd w:val="clear" w:color="auto" w:fill="auto"/>
          </w:tcPr>
          <w:p w14:paraId="583313B8" w14:textId="77777777" w:rsidR="004121ED" w:rsidRPr="009C4B6F" w:rsidRDefault="004121ED" w:rsidP="009C4B6F">
            <w:pPr>
              <w:pStyle w:val="TableHeadingText"/>
            </w:pPr>
            <w:r w:rsidRPr="009C4B6F">
              <w:t>High biodiversity value</w:t>
            </w:r>
          </w:p>
        </w:tc>
        <w:tc>
          <w:tcPr>
            <w:tcW w:w="7355" w:type="dxa"/>
          </w:tcPr>
          <w:p w14:paraId="3A886C1C" w14:textId="77777777" w:rsidR="004121ED" w:rsidRPr="009C4B6F" w:rsidRDefault="004121ED" w:rsidP="009C4B6F">
            <w:pPr>
              <w:pStyle w:val="TableText"/>
              <w:rPr>
                <w:b/>
              </w:rPr>
            </w:pPr>
            <w:r w:rsidRPr="009C4B6F">
              <w:t>Land with high biodiversity value encompasses land that had one of the following statuses in or after January 2008, whether or not the land continues to have that status:</w:t>
            </w:r>
          </w:p>
          <w:p w14:paraId="1EA84817" w14:textId="77777777" w:rsidR="004121ED" w:rsidRPr="009C4B6F" w:rsidRDefault="004121ED" w:rsidP="009C4B6F">
            <w:pPr>
              <w:pStyle w:val="TableAlphaNumbered1"/>
              <w:rPr>
                <w:b/>
              </w:rPr>
            </w:pPr>
            <w:r w:rsidRPr="009C4B6F">
              <w:t>Primary forest and other wooded land that show no clear signs of human activity and have undisturbed ecological processes</w:t>
            </w:r>
          </w:p>
          <w:p w14:paraId="38E24CA2" w14:textId="77777777" w:rsidR="004121ED" w:rsidRPr="009C4B6F" w:rsidRDefault="004121ED" w:rsidP="009C4B6F">
            <w:pPr>
              <w:pStyle w:val="TableAlphaNumbered1"/>
              <w:rPr>
                <w:b/>
              </w:rPr>
            </w:pPr>
            <w:r w:rsidRPr="009C4B6F">
              <w:t>Highly biodiverse forest and other wooded land which is species-rich and not degraded, or has been identified as being highly biodiverse by the relevant competent authority</w:t>
            </w:r>
          </w:p>
          <w:p w14:paraId="5CA2B81E" w14:textId="77777777" w:rsidR="004121ED" w:rsidRPr="009C4B6F" w:rsidRDefault="004121ED" w:rsidP="009C4B6F">
            <w:pPr>
              <w:pStyle w:val="TableAlphaNumbered1"/>
              <w:rPr>
                <w:b/>
              </w:rPr>
            </w:pPr>
            <w:r w:rsidRPr="009C4B6F">
              <w:t>Areas designated:</w:t>
            </w:r>
          </w:p>
          <w:p w14:paraId="697E4BDC" w14:textId="77777777" w:rsidR="004121ED" w:rsidRPr="009C4B6F" w:rsidRDefault="009C4B6F" w:rsidP="009C4B6F">
            <w:pPr>
              <w:pStyle w:val="TableBullet2"/>
              <w:rPr>
                <w:b/>
              </w:rPr>
            </w:pPr>
            <w:r>
              <w:t>B</w:t>
            </w:r>
            <w:r w:rsidR="004121ED" w:rsidRPr="009C4B6F">
              <w:t>y law or by the relevant competent authority for nature protection purposes; or</w:t>
            </w:r>
          </w:p>
          <w:p w14:paraId="2D312584" w14:textId="77777777" w:rsidR="004121ED" w:rsidRPr="009C4B6F" w:rsidRDefault="009C4B6F" w:rsidP="009C4B6F">
            <w:pPr>
              <w:pStyle w:val="TableBullet2"/>
              <w:rPr>
                <w:b/>
              </w:rPr>
            </w:pPr>
            <w:r>
              <w:t>F</w:t>
            </w:r>
            <w:r w:rsidR="004121ED" w:rsidRPr="009C4B6F">
              <w:t>or the protection of rare, threatened or endangered ecosystems or species recognised by international agreements or included in lists drawn up by intergovernmental organisations or the International Union for the Conservation of Nature</w:t>
            </w:r>
          </w:p>
          <w:p w14:paraId="517916B0" w14:textId="77777777" w:rsidR="004121ED" w:rsidRPr="009C4B6F" w:rsidRDefault="004121ED" w:rsidP="009C4B6F">
            <w:pPr>
              <w:pStyle w:val="TableAlphaNumbered1"/>
              <w:rPr>
                <w:b/>
              </w:rPr>
            </w:pPr>
            <w:r w:rsidRPr="009C4B6F">
              <w:t>d. Highly biodiverse grassland spanning more than one hectare, either:</w:t>
            </w:r>
          </w:p>
          <w:p w14:paraId="2D6840B2" w14:textId="77777777" w:rsidR="004121ED" w:rsidRPr="009C4B6F" w:rsidRDefault="009C4B6F" w:rsidP="009C4B6F">
            <w:pPr>
              <w:pStyle w:val="TableBullet2"/>
              <w:rPr>
                <w:b/>
              </w:rPr>
            </w:pPr>
            <w:r>
              <w:t>N</w:t>
            </w:r>
            <w:r w:rsidR="004121ED" w:rsidRPr="009C4B6F">
              <w:t>atural grassland that would remain as such without human intervention and maintains its natural species composition and ecological characteristics</w:t>
            </w:r>
          </w:p>
          <w:p w14:paraId="1386AF94" w14:textId="77777777" w:rsidR="004121ED" w:rsidRPr="009C4B6F" w:rsidRDefault="009C4B6F" w:rsidP="009C4B6F">
            <w:pPr>
              <w:pStyle w:val="TableBullet2"/>
              <w:rPr>
                <w:b/>
              </w:rPr>
            </w:pPr>
            <w:r>
              <w:t>N</w:t>
            </w:r>
            <w:r w:rsidR="004121ED" w:rsidRPr="009C4B6F">
              <w:t>on-natural, namely grassland that would cease to be grassland in the absence of human intervention and that is species-rich and not degraded and has been identified as being highly biodiverse by the relevant competent authority</w:t>
            </w:r>
          </w:p>
          <w:p w14:paraId="310A7C1C" w14:textId="77777777" w:rsidR="004121ED" w:rsidRPr="009C4B6F" w:rsidRDefault="004121ED" w:rsidP="009C4B6F">
            <w:pPr>
              <w:pStyle w:val="TableText"/>
              <w:rPr>
                <w:b/>
              </w:rPr>
            </w:pPr>
            <w:r w:rsidRPr="009C4B6F">
              <w:t>Accepted certifications for land with high biodiversity value:</w:t>
            </w:r>
          </w:p>
          <w:p w14:paraId="7A48129D" w14:textId="77777777" w:rsidR="004121ED" w:rsidRPr="009C4B6F" w:rsidRDefault="004121ED" w:rsidP="009C4B6F">
            <w:pPr>
              <w:pStyle w:val="TableBullet1"/>
              <w:rPr>
                <w:b/>
              </w:rPr>
            </w:pPr>
            <w:r>
              <w:t>- Red List of Ecosystems (IUCN)</w:t>
            </w:r>
          </w:p>
        </w:tc>
      </w:tr>
      <w:tr w:rsidR="004121ED" w:rsidRPr="009C4B6F" w14:paraId="363D5E8F" w14:textId="77777777" w:rsidTr="0A974F12">
        <w:tc>
          <w:tcPr>
            <w:tcW w:w="2250" w:type="dxa"/>
            <w:tcBorders>
              <w:top w:val="single" w:sz="4" w:space="0" w:color="000000" w:themeColor="text2"/>
              <w:bottom w:val="single" w:sz="4" w:space="0" w:color="000000" w:themeColor="text2"/>
            </w:tcBorders>
            <w:shd w:val="clear" w:color="auto" w:fill="auto"/>
          </w:tcPr>
          <w:p w14:paraId="0798D641" w14:textId="52831364" w:rsidR="004121ED" w:rsidRPr="009C4B6F" w:rsidRDefault="00136F1E" w:rsidP="009C4B6F">
            <w:pPr>
              <w:pStyle w:val="TableHeadingText"/>
              <w:keepNext/>
            </w:pPr>
            <w:bookmarkStart w:id="4664" w:name="Unsustainableproduction"/>
            <w:ins w:id="4665" w:author="Cisneros Morales Diana Karen" w:date="2024-06-12T17:04:00Z">
              <w:r>
                <w:lastRenderedPageBreak/>
                <w:t>S</w:t>
              </w:r>
            </w:ins>
            <w:del w:id="4666" w:author="Cisneros Morales Diana Karen" w:date="2024-06-12T17:04:00Z">
              <w:r w:rsidR="004121ED" w:rsidRPr="009C4B6F" w:rsidDel="00136F1E">
                <w:delText>Uns</w:delText>
              </w:r>
            </w:del>
            <w:r w:rsidR="004121ED" w:rsidRPr="009C4B6F">
              <w:t>ustainable production</w:t>
            </w:r>
            <w:bookmarkEnd w:id="4664"/>
          </w:p>
        </w:tc>
        <w:tc>
          <w:tcPr>
            <w:tcW w:w="7355" w:type="dxa"/>
          </w:tcPr>
          <w:p w14:paraId="0D603CCE" w14:textId="77777777" w:rsidR="004121ED" w:rsidRPr="009C4B6F" w:rsidRDefault="009C4B6F" w:rsidP="00A46517">
            <w:pPr>
              <w:pStyle w:val="TableAlphaNumbered1"/>
              <w:keepNext/>
              <w:keepLines/>
              <w:numPr>
                <w:ilvl w:val="0"/>
                <w:numId w:val="224"/>
              </w:numPr>
              <w:rPr>
                <w:b/>
              </w:rPr>
            </w:pPr>
            <w:r>
              <w:t>T</w:t>
            </w:r>
            <w:r w:rsidR="004121ED" w:rsidRPr="009C4B6F">
              <w:t xml:space="preserve">he country in which forest biomass was harvested has national or sub-national laws applicable in the area of  harvest as well as monitoring and enforcement systems in place ensuring: </w:t>
            </w:r>
          </w:p>
          <w:p w14:paraId="40095F5C" w14:textId="77777777" w:rsidR="004121ED" w:rsidRPr="009C4B6F" w:rsidRDefault="009C4B6F" w:rsidP="009C4B6F">
            <w:pPr>
              <w:pStyle w:val="TableBullet2"/>
              <w:keepNext/>
              <w:keepLines/>
              <w:rPr>
                <w:b/>
              </w:rPr>
            </w:pPr>
            <w:r>
              <w:t>T</w:t>
            </w:r>
            <w:r w:rsidR="004121ED" w:rsidRPr="009C4B6F">
              <w:t xml:space="preserve">he legality of harvesting operations; </w:t>
            </w:r>
          </w:p>
          <w:p w14:paraId="429C32ED" w14:textId="77777777" w:rsidR="004121ED" w:rsidRPr="009C4B6F" w:rsidRDefault="009C4B6F" w:rsidP="009C4B6F">
            <w:pPr>
              <w:pStyle w:val="TableBullet2"/>
              <w:keepNext/>
              <w:keepLines/>
              <w:rPr>
                <w:b/>
              </w:rPr>
            </w:pPr>
            <w:r>
              <w:t>F</w:t>
            </w:r>
            <w:r w:rsidR="004121ED" w:rsidRPr="009C4B6F">
              <w:t xml:space="preserve">orest regeneration of harvested areas; </w:t>
            </w:r>
          </w:p>
          <w:p w14:paraId="7D5A7427" w14:textId="77777777" w:rsidR="004121ED" w:rsidRPr="009C4B6F" w:rsidRDefault="009C4B6F" w:rsidP="009C4B6F">
            <w:pPr>
              <w:pStyle w:val="TableBullet2"/>
              <w:keepNext/>
              <w:keepLines/>
              <w:rPr>
                <w:b/>
              </w:rPr>
            </w:pPr>
            <w:r>
              <w:t>T</w:t>
            </w:r>
            <w:r w:rsidR="004121ED" w:rsidRPr="009C4B6F">
              <w:t xml:space="preserve">hat areas designated by international or national law or by the relevant competent authority for nature protection purposes, including in wetlands and peatlands, are protected; </w:t>
            </w:r>
          </w:p>
          <w:p w14:paraId="1226F601" w14:textId="77777777" w:rsidR="004121ED" w:rsidRPr="009C4B6F" w:rsidRDefault="009C4B6F" w:rsidP="009C4B6F">
            <w:pPr>
              <w:pStyle w:val="TableBullet2"/>
              <w:keepNext/>
              <w:keepLines/>
              <w:rPr>
                <w:b/>
              </w:rPr>
            </w:pPr>
            <w:r>
              <w:t>T</w:t>
            </w:r>
            <w:r w:rsidR="004121ED" w:rsidRPr="009C4B6F">
              <w:t xml:space="preserve">hat harvesting is carried out considering maintenance of soil quality and biodiversity with the aim of minimising negative impacts; and </w:t>
            </w:r>
          </w:p>
          <w:p w14:paraId="7BB84553" w14:textId="77777777" w:rsidR="004121ED" w:rsidRPr="009C4B6F" w:rsidRDefault="009C4B6F" w:rsidP="009C4B6F">
            <w:pPr>
              <w:pStyle w:val="TableBullet2"/>
              <w:keepNext/>
              <w:keepLines/>
              <w:rPr>
                <w:b/>
              </w:rPr>
            </w:pPr>
            <w:r>
              <w:t>T</w:t>
            </w:r>
            <w:r w:rsidR="004121ED" w:rsidRPr="009C4B6F">
              <w:t xml:space="preserve">hat harvesting maintains or improves the long-term production capacity of the forest; </w:t>
            </w:r>
          </w:p>
          <w:p w14:paraId="67486D7F" w14:textId="77777777" w:rsidR="004121ED" w:rsidRPr="009C4B6F" w:rsidRDefault="009C4B6F" w:rsidP="009C4B6F">
            <w:pPr>
              <w:pStyle w:val="TableAlphaNumbered1"/>
              <w:keepNext/>
              <w:keepLines/>
              <w:rPr>
                <w:b/>
              </w:rPr>
            </w:pPr>
            <w:r>
              <w:t>W</w:t>
            </w:r>
            <w:r w:rsidR="004121ED" w:rsidRPr="009C4B6F">
              <w:t xml:space="preserve">hen evidence referred to in point (a) of this paragraph is not available, the biofuels, bioliquids and biomass fuels produced from forest biomass shall be taken into account for the purposes referred to in points (a), (b) and (c) of the first subparagraph of paragraph 1 if management systems are in place at forest sourcing area level ensuring:  </w:t>
            </w:r>
          </w:p>
          <w:p w14:paraId="609D9426" w14:textId="77777777" w:rsidR="004121ED" w:rsidRPr="009C4B6F" w:rsidRDefault="009C4B6F" w:rsidP="009C4B6F">
            <w:pPr>
              <w:pStyle w:val="TableBullet2"/>
              <w:keepNext/>
              <w:keepLines/>
              <w:rPr>
                <w:b/>
              </w:rPr>
            </w:pPr>
            <w:r>
              <w:t>T</w:t>
            </w:r>
            <w:r w:rsidR="004121ED" w:rsidRPr="009C4B6F">
              <w:t xml:space="preserve">he legality of harvesting operations; </w:t>
            </w:r>
          </w:p>
          <w:p w14:paraId="18496F0B" w14:textId="77777777" w:rsidR="004121ED" w:rsidRPr="009C4B6F" w:rsidRDefault="009C4B6F" w:rsidP="009C4B6F">
            <w:pPr>
              <w:pStyle w:val="TableBullet2"/>
              <w:keepNext/>
              <w:keepLines/>
              <w:rPr>
                <w:b/>
              </w:rPr>
            </w:pPr>
            <w:r>
              <w:t>F</w:t>
            </w:r>
            <w:r w:rsidR="004121ED" w:rsidRPr="009C4B6F">
              <w:t xml:space="preserve">orest regeneration of harvested areas; </w:t>
            </w:r>
          </w:p>
          <w:p w14:paraId="5435A86D" w14:textId="77777777" w:rsidR="004121ED" w:rsidRPr="009C4B6F" w:rsidRDefault="009C4B6F" w:rsidP="009C4B6F">
            <w:pPr>
              <w:pStyle w:val="TableBullet2"/>
              <w:keepNext/>
              <w:keepLines/>
              <w:rPr>
                <w:b/>
              </w:rPr>
            </w:pPr>
            <w:r>
              <w:t>T</w:t>
            </w:r>
            <w:r w:rsidR="004121ED" w:rsidRPr="009C4B6F">
              <w:t xml:space="preserve">hat areas designated by international or national law or by the relevant competent authority for nature protection purposes, including in wetlands and peatlands, are protected unless evidence is provided that the harvesting of that raw material does not interfere with those nature protection purposes; </w:t>
            </w:r>
          </w:p>
          <w:p w14:paraId="298B369D" w14:textId="77777777" w:rsidR="004121ED" w:rsidRPr="009C4B6F" w:rsidRDefault="009C4B6F" w:rsidP="009C4B6F">
            <w:pPr>
              <w:pStyle w:val="TableBullet2"/>
              <w:keepNext/>
              <w:keepLines/>
              <w:rPr>
                <w:b/>
              </w:rPr>
            </w:pPr>
            <w:r>
              <w:t>T</w:t>
            </w:r>
            <w:r w:rsidR="004121ED" w:rsidRPr="009C4B6F">
              <w:t xml:space="preserve">hat harvesting is carried out considering the maintenance of soil quality and biodiversity with the aim of minimising negative impacts; and </w:t>
            </w:r>
          </w:p>
          <w:p w14:paraId="5CBAF6C8" w14:textId="77777777" w:rsidR="004121ED" w:rsidRPr="009C4B6F" w:rsidRDefault="009C4B6F" w:rsidP="009C4B6F">
            <w:pPr>
              <w:pStyle w:val="TableBullet2"/>
              <w:keepNext/>
              <w:keepLines/>
              <w:rPr>
                <w:b/>
              </w:rPr>
            </w:pPr>
            <w:r>
              <w:t>T</w:t>
            </w:r>
            <w:r w:rsidR="004121ED" w:rsidRPr="009C4B6F">
              <w:t>hat harvesting maintains or improves the long-term production capacity of the forest</w:t>
            </w:r>
            <w:r w:rsidR="004121ED" w:rsidRPr="009C4B6F">
              <w:br/>
            </w:r>
          </w:p>
          <w:p w14:paraId="0B9A3704" w14:textId="77777777" w:rsidR="004121ED" w:rsidRPr="009C4B6F" w:rsidRDefault="004121ED" w:rsidP="009C4B6F">
            <w:pPr>
              <w:pStyle w:val="TableBullet1"/>
              <w:keepNext/>
              <w:keepLines/>
              <w:rPr>
                <w:b/>
              </w:rPr>
            </w:pPr>
            <w:r>
              <w:t>Accepted certifications for land with sustainable production:</w:t>
            </w:r>
            <w:r>
              <w:br/>
              <w:t>- FSC®</w:t>
            </w:r>
          </w:p>
        </w:tc>
      </w:tr>
      <w:tr w:rsidR="004121ED" w:rsidRPr="009C4B6F" w14:paraId="7EAD6D55" w14:textId="77777777" w:rsidTr="0A974F12">
        <w:tc>
          <w:tcPr>
            <w:tcW w:w="2250" w:type="dxa"/>
            <w:tcBorders>
              <w:top w:val="single" w:sz="4" w:space="0" w:color="000000" w:themeColor="text2"/>
              <w:bottom w:val="single" w:sz="4" w:space="0" w:color="000000" w:themeColor="text2"/>
            </w:tcBorders>
            <w:shd w:val="clear" w:color="auto" w:fill="auto"/>
          </w:tcPr>
          <w:p w14:paraId="6B616013" w14:textId="77777777" w:rsidR="004121ED" w:rsidRPr="009C4B6F" w:rsidRDefault="004121ED" w:rsidP="009C4B6F">
            <w:pPr>
              <w:pStyle w:val="TableHeadingText"/>
            </w:pPr>
            <w:bookmarkStart w:id="4667" w:name="MarketcertificatesforPanEuropeanGuideli"/>
            <w:r w:rsidRPr="009C4B6F">
              <w:t>Market certificates for Pan-European Guidelines for Afforestation and Reforestation with a special focus on the provisions of the United Nations Framework Convention on Climate Change (UNFCCC)</w:t>
            </w:r>
            <w:bookmarkEnd w:id="4667"/>
          </w:p>
        </w:tc>
        <w:tc>
          <w:tcPr>
            <w:tcW w:w="7355" w:type="dxa"/>
          </w:tcPr>
          <w:p w14:paraId="11AFA7B9" w14:textId="77777777" w:rsidR="004121ED" w:rsidRPr="00413ACA" w:rsidRDefault="004121ED" w:rsidP="009C4B6F">
            <w:pPr>
              <w:pStyle w:val="TableText"/>
            </w:pPr>
            <w:r w:rsidRPr="00413ACA">
              <w:t xml:space="preserve">There is no specific certificate in the market that exclusively proves compliance with the Pan-European Guidelines for Afforestation and Reforestation with a special focus on the provisions of the United Nations Framework Convention on Climate Change (UNFCCC). However, the following certification schemes promote sustainable forest management practices, which broadly align with the principles outlined in the Pan-European Guidelines and contribute to climate change mitigation efforts: </w:t>
            </w:r>
          </w:p>
          <w:p w14:paraId="1AC23090" w14:textId="77777777" w:rsidR="004121ED" w:rsidRPr="00413ACA" w:rsidRDefault="004121ED" w:rsidP="009C4B6F">
            <w:pPr>
              <w:pStyle w:val="TableBullet1"/>
            </w:pPr>
            <w:r w:rsidRPr="00413ACA">
              <w:t>- Forest Stewardship Council (FSC)</w:t>
            </w:r>
          </w:p>
          <w:p w14:paraId="26CDBB50" w14:textId="77777777" w:rsidR="004121ED" w:rsidRPr="00413ACA" w:rsidRDefault="004121ED" w:rsidP="009C4B6F">
            <w:pPr>
              <w:pStyle w:val="TableBullet1"/>
            </w:pPr>
            <w:r w:rsidRPr="00413ACA">
              <w:t>- Programme for the Endorsement of Forest Certification (PEFC)</w:t>
            </w:r>
          </w:p>
          <w:p w14:paraId="3D97ABFA" w14:textId="77777777" w:rsidR="004121ED" w:rsidRPr="009C4B6F" w:rsidRDefault="004121ED" w:rsidP="009C4B6F">
            <w:pPr>
              <w:pStyle w:val="TableBullet1"/>
              <w:rPr>
                <w:b/>
                <w:bCs/>
              </w:rPr>
            </w:pPr>
            <w:r>
              <w:t>- Carbon Offset Standards: Various carbon offset standards, such as the Verified Carbon Standard (VCS) and the Gold Standard, provide guidelines for projects that aim to reduce greenhouse gas emissions through afforestation and reforestation activities. These standards ensure that projects meet specific criteria for carbon sequestration and sustainable land use.</w:t>
            </w:r>
          </w:p>
        </w:tc>
      </w:tr>
      <w:tr w:rsidR="004121ED" w:rsidRPr="009C4B6F" w14:paraId="5CDC9B7C" w14:textId="77777777" w:rsidTr="0A974F12">
        <w:tc>
          <w:tcPr>
            <w:tcW w:w="2250" w:type="dxa"/>
            <w:tcBorders>
              <w:top w:val="single" w:sz="4" w:space="0" w:color="000000" w:themeColor="text2"/>
              <w:bottom w:val="single" w:sz="4" w:space="0" w:color="000000" w:themeColor="text2"/>
            </w:tcBorders>
            <w:shd w:val="clear" w:color="auto" w:fill="auto"/>
          </w:tcPr>
          <w:p w14:paraId="5E485C13" w14:textId="77777777" w:rsidR="004121ED" w:rsidRPr="009C4B6F" w:rsidRDefault="004121ED" w:rsidP="009C4B6F">
            <w:pPr>
              <w:pStyle w:val="TableHeadingText"/>
            </w:pPr>
            <w:bookmarkStart w:id="4668" w:name="Protectionofsoilandwater"/>
            <w:r w:rsidRPr="009C4B6F">
              <w:t>Protection of soil and</w:t>
            </w:r>
            <w:r w:rsidR="00A978AA">
              <w:t> </w:t>
            </w:r>
            <w:r w:rsidRPr="009C4B6F">
              <w:t>water</w:t>
            </w:r>
            <w:bookmarkEnd w:id="4668"/>
          </w:p>
        </w:tc>
        <w:tc>
          <w:tcPr>
            <w:tcW w:w="7355" w:type="dxa"/>
          </w:tcPr>
          <w:p w14:paraId="19012B08" w14:textId="77777777" w:rsidR="004121ED" w:rsidRPr="009C4B6F" w:rsidRDefault="004121ED" w:rsidP="009C4B6F">
            <w:pPr>
              <w:pStyle w:val="TableText"/>
              <w:rPr>
                <w:b/>
              </w:rPr>
            </w:pPr>
            <w:r w:rsidRPr="009C4B6F">
              <w:t xml:space="preserve">Forest where the management objective is protection of soil and water. (FAO Global Resources Assessment 2020. </w:t>
            </w:r>
            <w:hyperlink r:id="rId71" w:history="1">
              <w:r w:rsidRPr="009C4B6F">
                <w:rPr>
                  <w:color w:val="2C6EF2"/>
                </w:rPr>
                <w:t>Terms and definitions version of [adoption date]</w:t>
              </w:r>
            </w:hyperlink>
            <w:r w:rsidRPr="009C4B6F">
              <w:t>.</w:t>
            </w:r>
          </w:p>
        </w:tc>
      </w:tr>
      <w:tr w:rsidR="004121ED" w:rsidRPr="009C4B6F" w14:paraId="4366D255" w14:textId="77777777" w:rsidTr="0A974F12">
        <w:tc>
          <w:tcPr>
            <w:tcW w:w="2250" w:type="dxa"/>
            <w:tcBorders>
              <w:top w:val="single" w:sz="4" w:space="0" w:color="000000" w:themeColor="text2"/>
              <w:bottom w:val="single" w:sz="4" w:space="0" w:color="000000" w:themeColor="text2"/>
            </w:tcBorders>
            <w:shd w:val="clear" w:color="auto" w:fill="auto"/>
          </w:tcPr>
          <w:p w14:paraId="1645CC20" w14:textId="77777777" w:rsidR="004121ED" w:rsidRPr="009C4B6F" w:rsidRDefault="004121ED" w:rsidP="009C4B6F">
            <w:pPr>
              <w:pStyle w:val="TableHeadingText"/>
            </w:pPr>
            <w:bookmarkStart w:id="4669" w:name="Conservationofbiodiversity"/>
            <w:r w:rsidRPr="009C4B6F">
              <w:t>Conservation of biodiversity</w:t>
            </w:r>
            <w:bookmarkEnd w:id="4669"/>
          </w:p>
        </w:tc>
        <w:tc>
          <w:tcPr>
            <w:tcW w:w="7355" w:type="dxa"/>
          </w:tcPr>
          <w:p w14:paraId="0EB4A691" w14:textId="77777777" w:rsidR="004121ED" w:rsidRPr="009C4B6F" w:rsidRDefault="004121ED" w:rsidP="009C4B6F">
            <w:pPr>
              <w:pStyle w:val="TableText"/>
              <w:rPr>
                <w:b/>
              </w:rPr>
            </w:pPr>
            <w:r w:rsidRPr="009C4B6F">
              <w:t xml:space="preserve">Forest where the management objective is conservation of biological diversity. Includes but is not limited to areas designated for biodiversity conservation within the protected areas. (FAO Global Resources Assessment 2020. </w:t>
            </w:r>
            <w:hyperlink r:id="rId72" w:history="1">
              <w:r w:rsidRPr="009C4B6F">
                <w:rPr>
                  <w:rFonts w:ascii="Calibri" w:hAnsi="Calibri" w:cs="Calibri"/>
                  <w:bCs/>
                  <w:color w:val="2C6EF2"/>
                </w:rPr>
                <w:t>Terms and definitions version of [adoption date]</w:t>
              </w:r>
            </w:hyperlink>
            <w:r w:rsidRPr="009C4B6F">
              <w:rPr>
                <w:rFonts w:ascii="Calibri" w:hAnsi="Calibri" w:cs="Calibri"/>
                <w:bCs/>
              </w:rPr>
              <w:t>.</w:t>
            </w:r>
          </w:p>
        </w:tc>
      </w:tr>
      <w:tr w:rsidR="004121ED" w:rsidRPr="009C4B6F" w14:paraId="228F1C62" w14:textId="77777777" w:rsidTr="0A974F12">
        <w:tc>
          <w:tcPr>
            <w:tcW w:w="2250" w:type="dxa"/>
            <w:tcBorders>
              <w:top w:val="single" w:sz="4" w:space="0" w:color="000000" w:themeColor="text2"/>
            </w:tcBorders>
            <w:shd w:val="clear" w:color="auto" w:fill="auto"/>
          </w:tcPr>
          <w:p w14:paraId="5A9FCF8F" w14:textId="77777777" w:rsidR="004121ED" w:rsidRPr="009C4B6F" w:rsidRDefault="004121ED" w:rsidP="009C4B6F">
            <w:pPr>
              <w:pStyle w:val="TableHeadingText"/>
            </w:pPr>
            <w:bookmarkStart w:id="4670" w:name="Socialservices"/>
            <w:r w:rsidRPr="009C4B6F">
              <w:t>Social services</w:t>
            </w:r>
            <w:bookmarkEnd w:id="4670"/>
          </w:p>
        </w:tc>
        <w:tc>
          <w:tcPr>
            <w:tcW w:w="7355" w:type="dxa"/>
          </w:tcPr>
          <w:p w14:paraId="3FEA8222" w14:textId="77777777" w:rsidR="004121ED" w:rsidRPr="009C4B6F" w:rsidRDefault="004121ED" w:rsidP="009C4B6F">
            <w:pPr>
              <w:pStyle w:val="TableText"/>
              <w:rPr>
                <w:b/>
              </w:rPr>
            </w:pPr>
            <w:r w:rsidRPr="009C4B6F">
              <w:t xml:space="preserve">Forest where the management objective is social services. (FAO Global Resources Assessment 2020. </w:t>
            </w:r>
            <w:hyperlink r:id="rId73" w:history="1">
              <w:r w:rsidRPr="009C4B6F">
                <w:rPr>
                  <w:rFonts w:ascii="Calibri" w:hAnsi="Calibri" w:cs="Calibri"/>
                  <w:bCs/>
                  <w:color w:val="2C6EF2"/>
                </w:rPr>
                <w:t>Terms and definitions version of [adoption date]</w:t>
              </w:r>
            </w:hyperlink>
            <w:r w:rsidRPr="009C4B6F">
              <w:rPr>
                <w:rFonts w:ascii="Calibri" w:hAnsi="Calibri" w:cs="Calibri"/>
                <w:bCs/>
              </w:rPr>
              <w:t>.</w:t>
            </w:r>
          </w:p>
        </w:tc>
      </w:tr>
    </w:tbl>
    <w:p w14:paraId="6740A0C2" w14:textId="77777777" w:rsidR="00454820" w:rsidRDefault="00454820" w:rsidP="00FC4AB2">
      <w:pPr>
        <w:pStyle w:val="Textoindependiente"/>
        <w:rPr>
          <w:ins w:id="4671" w:author="Cisneros Morales Diana Karen" w:date="2024-07-26T13:30:00Z"/>
        </w:rPr>
      </w:pPr>
    </w:p>
    <w:p w14:paraId="0DC0DB19" w14:textId="6B59D010" w:rsidR="004D616C" w:rsidRDefault="004D616C" w:rsidP="00FC4AB2">
      <w:pPr>
        <w:pStyle w:val="Textoindependiente"/>
        <w:rPr>
          <w:ins w:id="4672" w:author="Cisneros Morales Diana Karen" w:date="2024-07-26T13:30:00Z"/>
        </w:rPr>
      </w:pPr>
      <w:ins w:id="4673" w:author="Cisneros Morales Diana Karen" w:date="2024-07-26T13:30:00Z">
        <w:r>
          <w:br w:type="page"/>
        </w:r>
      </w:ins>
    </w:p>
    <w:p w14:paraId="6F8FF783" w14:textId="77777777" w:rsidR="004D616C" w:rsidRDefault="004D616C" w:rsidP="00FC4AB2">
      <w:pPr>
        <w:pStyle w:val="Textoindependiente"/>
      </w:pPr>
    </w:p>
    <w:bookmarkStart w:id="4674" w:name="_Toc153298579"/>
    <w:bookmarkStart w:id="4675" w:name="Manufacture_sector"/>
    <w:p w14:paraId="628E5F93" w14:textId="77777777" w:rsidR="004D616C" w:rsidRDefault="004D616C" w:rsidP="004D616C">
      <w:pPr>
        <w:rPr>
          <w:ins w:id="4676" w:author="Cisneros Morales Diana Karen" w:date="2024-07-26T13:30:00Z"/>
          <w:rFonts w:cstheme="minorHAnsi"/>
        </w:rPr>
      </w:pPr>
      <w:ins w:id="4677" w:author="Cisneros Morales Diana Karen" w:date="2024-07-26T13:30:00Z">
        <w:r w:rsidRPr="00854071">
          <w:rPr>
            <w:noProof/>
            <w:lang w:val="es-ES" w:eastAsia="es-ES"/>
          </w:rPr>
          <mc:AlternateContent>
            <mc:Choice Requires="wps">
              <w:drawing>
                <wp:anchor distT="0" distB="0" distL="114300" distR="114300" simplePos="0" relativeHeight="251662381" behindDoc="1" locked="0" layoutInCell="1" allowOverlap="1" wp14:anchorId="058BD3BF" wp14:editId="6047077F">
                  <wp:simplePos x="0" y="0"/>
                  <wp:positionH relativeFrom="margin">
                    <wp:align>center</wp:align>
                  </wp:positionH>
                  <wp:positionV relativeFrom="page">
                    <wp:align>center</wp:align>
                  </wp:positionV>
                  <wp:extent cx="8759952" cy="914400"/>
                  <wp:effectExtent l="0" t="0" r="3175" b="0"/>
                  <wp:wrapNone/>
                  <wp:docPr id="11" name="Rectángulo 11"/>
                  <wp:cNvGraphicFramePr/>
                  <a:graphic xmlns:a="http://schemas.openxmlformats.org/drawingml/2006/main">
                    <a:graphicData uri="http://schemas.microsoft.com/office/word/2010/wordprocessingShape">
                      <wps:wsp>
                        <wps:cNvSpPr/>
                        <wps:spPr>
                          <a:xfrm>
                            <a:off x="0" y="0"/>
                            <a:ext cx="8759952"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6E8AEC0B" w14:textId="77BE8BB4" w:rsidR="004D616C" w:rsidRPr="00657495" w:rsidRDefault="004D616C" w:rsidP="004D616C">
                              <w:pPr>
                                <w:pStyle w:val="HeadingU"/>
                              </w:pPr>
                              <w:del w:id="4678" w:author="Cisneros Morales Diana Karen" w:date="2024-07-26T13:30:00Z">
                                <w:r w:rsidRPr="00657495" w:rsidDel="004D616C">
                                  <w:delText>Agriculture</w:delText>
                                </w:r>
                              </w:del>
                              <w:ins w:id="4679" w:author="Cisneros Morales Diana Karen" w:date="2024-07-26T13:30:00Z">
                                <w:r>
                                  <w:t>Manufacturing</w:t>
                                </w:r>
                              </w:ins>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8BD3BF" id="Rectángulo 11" o:spid="_x0000_s1035" style="position:absolute;margin-left:0;margin-top:0;width:689.75pt;height:1in;z-index:-251654099;visibility:visible;mso-wrap-style:square;mso-width-percent:0;mso-wrap-distance-left:9pt;mso-wrap-distance-top:0;mso-wrap-distance-right:9pt;mso-wrap-distance-bottom:0;mso-position-horizontal:center;mso-position-horizontal-relative:margin;mso-position-vertical:center;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" fillcolor="white [3212]" stroked="f">
                  <v:textbox inset="5.76pt,5.76pt,5.76pt,5.76pt">
                    <w:txbxContent>
                      <w:p w14:paraId="6E8AEC0B" w14:textId="77BE8BB4" w:rsidR="004D616C" w:rsidRPr="00657495" w:rsidRDefault="004D616C" w:rsidP="004D616C">
                        <w:pPr>
                          <w:pStyle w:val="HeadingU"/>
                        </w:pPr>
                        <w:del w:id="4692" w:author="Cisneros Morales Diana Karen" w:date="2024-07-26T13:30:00Z">
                          <w:r w:rsidRPr="00657495" w:rsidDel="004D616C">
                            <w:delText>Agriculture</w:delText>
                          </w:r>
                        </w:del>
                        <w:ins w:id="4693" w:author="Cisneros Morales Diana Karen" w:date="2024-07-26T13:30:00Z">
                          <w:r>
                            <w:t>Manufacturing</w:t>
                          </w:r>
                        </w:ins>
                      </w:p>
                    </w:txbxContent>
                  </v:textbox>
                  <w10:wrap anchorx="margin" anchory="page"/>
                </v:rect>
              </w:pict>
            </mc:Fallback>
          </mc:AlternateContent>
        </w:r>
      </w:ins>
    </w:p>
    <w:p w14:paraId="0AF574BB" w14:textId="77777777" w:rsidR="004D616C" w:rsidRDefault="004D616C" w:rsidP="004D616C">
      <w:pPr>
        <w:rPr>
          <w:ins w:id="4680" w:author="Cisneros Morales Diana Karen" w:date="2024-07-26T13:30:00Z"/>
          <w:b/>
          <w:bCs/>
          <w:color w:val="FF0000"/>
          <w:sz w:val="36"/>
        </w:rPr>
      </w:pPr>
      <w:ins w:id="4681" w:author="Cisneros Morales Diana Karen" w:date="2024-07-26T13:30:00Z">
        <w:r>
          <w:br w:type="page"/>
        </w:r>
      </w:ins>
    </w:p>
    <w:p w14:paraId="3564256B" w14:textId="77777777" w:rsidR="009C4B6F" w:rsidRDefault="009C4B6F" w:rsidP="6862EE71">
      <w:pPr>
        <w:pStyle w:val="HeadingA2"/>
        <w:numPr>
          <w:ilvl w:val="1"/>
          <w:numId w:val="0"/>
        </w:numPr>
        <w:sectPr w:rsidR="009C4B6F" w:rsidSect="00585935">
          <w:pgSz w:w="11907" w:h="16839" w:code="9"/>
          <w:pgMar w:top="1728" w:right="1151" w:bottom="1440" w:left="1151" w:header="1152" w:footer="720" w:gutter="0"/>
          <w:cols w:space="720"/>
          <w:docGrid w:linePitch="360"/>
        </w:sectPr>
      </w:pPr>
    </w:p>
    <w:p w14:paraId="5DFC45C6" w14:textId="77777777" w:rsidR="00454820" w:rsidRPr="00854071" w:rsidRDefault="00B522D8" w:rsidP="005415BD">
      <w:pPr>
        <w:pStyle w:val="HeadingA2"/>
        <w:rPr>
          <w:rFonts w:cstheme="minorHAnsi"/>
        </w:rPr>
      </w:pPr>
      <w:bookmarkStart w:id="4682" w:name="_Toc153408866"/>
      <w:bookmarkStart w:id="4683" w:name="_Toc186795225"/>
      <w:r>
        <w:lastRenderedPageBreak/>
        <w:t>Manufacturing</w:t>
      </w:r>
      <w:bookmarkEnd w:id="4674"/>
      <w:bookmarkEnd w:id="4675"/>
      <w:bookmarkEnd w:id="4682"/>
      <w:bookmarkEnd w:id="4683"/>
    </w:p>
    <w:p w14:paraId="320D96D8" w14:textId="77777777" w:rsidR="00A25116" w:rsidRPr="00A25116" w:rsidRDefault="00A25116" w:rsidP="00FC4AB2">
      <w:pPr>
        <w:pStyle w:val="Textoindependiente"/>
      </w:pPr>
      <w:r w:rsidRPr="00A25116">
        <w:t xml:space="preserve">This chapter aims to detail the various standards and conditions which are to be met for an investment related to the manufacturing sector is deemed green / sustainable. The provided definitions can be divided into EU taxonomy and </w:t>
      </w:r>
      <w:r w:rsidR="00267FFC">
        <w:t>Santander-specific</w:t>
      </w:r>
      <w:r w:rsidRPr="00A25116">
        <w:t xml:space="preserve">. With </w:t>
      </w:r>
      <w:r w:rsidR="00267FFC">
        <w:t>Santander-specific</w:t>
      </w:r>
      <w:r w:rsidRPr="00A25116">
        <w:t>, a reference is made to the internal Santander standard for climate and sustainability.</w:t>
      </w:r>
    </w:p>
    <w:p w14:paraId="4E60B51C" w14:textId="5058BEF1" w:rsidR="00A25116" w:rsidRPr="00A25116" w:rsidRDefault="00A25116" w:rsidP="00FC4AB2">
      <w:pPr>
        <w:pStyle w:val="Textoindependiente"/>
      </w:pPr>
      <w:r w:rsidRPr="00A25116">
        <w:t xml:space="preserve">All the activities mentioned in this chapter </w:t>
      </w:r>
      <w:ins w:id="4684" w:author="Cisneros Morales Diana Karen" w:date="2024-05-30T11:52:00Z">
        <w:r w:rsidR="007141BE">
          <w:t>f</w:t>
        </w:r>
      </w:ins>
      <w:del w:id="4685" w:author="Cisneros Morales Diana Karen" w:date="2024-05-30T11:52:00Z">
        <w:r w:rsidRPr="00A25116" w:rsidDel="007141BE">
          <w:delText>c</w:delText>
        </w:r>
      </w:del>
      <w:r w:rsidRPr="00A25116">
        <w:t>all under the manufacturing sector, as defined by the European Commission. Furthermore, all criteria have been validated by experts to ensure conformity with regulation.</w:t>
      </w:r>
    </w:p>
    <w:p w14:paraId="6F10C870" w14:textId="77777777" w:rsidR="00A25116" w:rsidRPr="00A25116" w:rsidRDefault="00A25116" w:rsidP="00FC4AB2">
      <w:pPr>
        <w:pStyle w:val="Textoindependiente"/>
      </w:pPr>
      <w:r w:rsidRPr="00A25116">
        <w:t xml:space="preserve">Shown below is a table of the substantial contribution technical screening criteria (for </w:t>
      </w:r>
      <w:r w:rsidR="00267FFC">
        <w:t>EU Taxonomy consistent</w:t>
      </w:r>
      <w:r w:rsidRPr="00A25116">
        <w:t xml:space="preserve"> criteria only), for all the activities considered in this chapter.</w:t>
      </w:r>
    </w:p>
    <w:p w14:paraId="71E665A6" w14:textId="77777777" w:rsidR="00B522D8" w:rsidRDefault="00B522D8" w:rsidP="00FC4AB2">
      <w:pPr>
        <w:pStyle w:val="Textoindependiente"/>
      </w:pPr>
    </w:p>
    <w:tbl>
      <w:tblPr>
        <w:tblStyle w:val="OWTable"/>
        <w:tblW w:w="5000" w:type="pct"/>
        <w:tblLayout w:type="fixed"/>
        <w:tblLook w:val="0400" w:firstRow="0" w:lastRow="0" w:firstColumn="0" w:lastColumn="0" w:noHBand="0" w:noVBand="1"/>
      </w:tblPr>
      <w:tblGrid>
        <w:gridCol w:w="3960"/>
        <w:gridCol w:w="1620"/>
        <w:gridCol w:w="1530"/>
        <w:gridCol w:w="1440"/>
        <w:gridCol w:w="1080"/>
        <w:gridCol w:w="1440"/>
        <w:gridCol w:w="1440"/>
        <w:gridCol w:w="1161"/>
      </w:tblGrid>
      <w:tr w:rsidR="00FB25EC" w:rsidRPr="00C43672" w14:paraId="4819976A" w14:textId="77777777" w:rsidTr="002D45AC">
        <w:trPr>
          <w:trHeight w:val="20"/>
          <w:tblHeader/>
        </w:trPr>
        <w:tc>
          <w:tcPr>
            <w:tcW w:w="3960" w:type="dxa"/>
            <w:tcBorders>
              <w:top w:val="nil"/>
              <w:bottom w:val="single" w:sz="4" w:space="0" w:color="000000" w:themeColor="text1"/>
            </w:tcBorders>
            <w:shd w:val="clear" w:color="auto" w:fill="FF0000"/>
            <w:noWrap/>
            <w:vAlign w:val="bottom"/>
            <w:hideMark/>
          </w:tcPr>
          <w:p w14:paraId="2ED67FFA" w14:textId="77777777" w:rsidR="00570EF6" w:rsidRPr="00365975" w:rsidRDefault="00570EF6" w:rsidP="00C43672">
            <w:pPr>
              <w:pStyle w:val="TableHeadingText"/>
              <w:rPr>
                <w:color w:val="FFFFFF" w:themeColor="background1"/>
                <w:lang w:val="en-GB" w:eastAsia="en-GB"/>
              </w:rPr>
            </w:pPr>
            <w:r w:rsidRPr="00365975">
              <w:rPr>
                <w:color w:val="FFFFFF" w:themeColor="background1"/>
                <w:lang w:val="en-GB" w:eastAsia="en-GB"/>
              </w:rPr>
              <w:t>Activity</w:t>
            </w:r>
          </w:p>
        </w:tc>
        <w:tc>
          <w:tcPr>
            <w:tcW w:w="1620" w:type="dxa"/>
            <w:tcBorders>
              <w:top w:val="nil"/>
              <w:right w:val="single" w:sz="4" w:space="0" w:color="auto"/>
            </w:tcBorders>
            <w:shd w:val="clear" w:color="auto" w:fill="FF0000"/>
            <w:noWrap/>
            <w:vAlign w:val="bottom"/>
            <w:hideMark/>
          </w:tcPr>
          <w:p w14:paraId="75F8583C" w14:textId="77777777" w:rsidR="00570EF6" w:rsidRPr="00365975" w:rsidRDefault="00CA004C" w:rsidP="00C43672">
            <w:pPr>
              <w:pStyle w:val="TableHeadingText"/>
              <w:rPr>
                <w:color w:val="FFFFFF" w:themeColor="background1"/>
                <w:lang w:val="en-GB" w:eastAsia="en-GB"/>
              </w:rPr>
            </w:pPr>
            <w:r>
              <w:rPr>
                <w:color w:val="FFFFFF" w:themeColor="background1"/>
                <w:lang w:val="en-GB" w:eastAsia="en-GB"/>
              </w:rPr>
              <w:t>Environmental classification</w:t>
            </w:r>
          </w:p>
        </w:tc>
        <w:tc>
          <w:tcPr>
            <w:tcW w:w="1530" w:type="dxa"/>
            <w:tcBorders>
              <w:top w:val="nil"/>
              <w:left w:val="single" w:sz="4" w:space="0" w:color="auto"/>
            </w:tcBorders>
            <w:shd w:val="clear" w:color="auto" w:fill="FF0000"/>
            <w:noWrap/>
            <w:vAlign w:val="bottom"/>
            <w:hideMark/>
          </w:tcPr>
          <w:p w14:paraId="535DDB66"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Mitigation</w:t>
            </w:r>
          </w:p>
        </w:tc>
        <w:tc>
          <w:tcPr>
            <w:tcW w:w="1440" w:type="dxa"/>
            <w:tcBorders>
              <w:top w:val="nil"/>
            </w:tcBorders>
            <w:shd w:val="clear" w:color="auto" w:fill="FF0000"/>
            <w:noWrap/>
            <w:vAlign w:val="bottom"/>
            <w:hideMark/>
          </w:tcPr>
          <w:p w14:paraId="52B6BD95"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Adaptation</w:t>
            </w:r>
          </w:p>
        </w:tc>
        <w:tc>
          <w:tcPr>
            <w:tcW w:w="1080" w:type="dxa"/>
            <w:tcBorders>
              <w:top w:val="nil"/>
            </w:tcBorders>
            <w:shd w:val="clear" w:color="auto" w:fill="FF0000"/>
            <w:noWrap/>
            <w:vAlign w:val="bottom"/>
            <w:hideMark/>
          </w:tcPr>
          <w:p w14:paraId="4793DBB0"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Water</w:t>
            </w:r>
          </w:p>
        </w:tc>
        <w:tc>
          <w:tcPr>
            <w:tcW w:w="1440" w:type="dxa"/>
            <w:tcBorders>
              <w:top w:val="nil"/>
            </w:tcBorders>
            <w:shd w:val="clear" w:color="auto" w:fill="FF0000"/>
            <w:noWrap/>
            <w:vAlign w:val="bottom"/>
            <w:hideMark/>
          </w:tcPr>
          <w:p w14:paraId="0E5FD19F"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Circular economy</w:t>
            </w:r>
          </w:p>
        </w:tc>
        <w:tc>
          <w:tcPr>
            <w:tcW w:w="1440" w:type="dxa"/>
            <w:tcBorders>
              <w:top w:val="nil"/>
            </w:tcBorders>
            <w:shd w:val="clear" w:color="auto" w:fill="FF0000"/>
            <w:noWrap/>
            <w:vAlign w:val="bottom"/>
            <w:hideMark/>
          </w:tcPr>
          <w:p w14:paraId="0CF97CB5"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Pollution</w:t>
            </w:r>
          </w:p>
        </w:tc>
        <w:tc>
          <w:tcPr>
            <w:tcW w:w="1161" w:type="dxa"/>
            <w:tcBorders>
              <w:top w:val="nil"/>
            </w:tcBorders>
            <w:shd w:val="clear" w:color="auto" w:fill="FF0000"/>
            <w:noWrap/>
            <w:vAlign w:val="bottom"/>
            <w:hideMark/>
          </w:tcPr>
          <w:p w14:paraId="5A31EB38" w14:textId="77777777" w:rsidR="00570EF6" w:rsidRPr="00365975" w:rsidRDefault="00843C71" w:rsidP="00C43672">
            <w:pPr>
              <w:pStyle w:val="TableHeadingText"/>
              <w:rPr>
                <w:color w:val="FFFFFF" w:themeColor="background1"/>
                <w:lang w:val="en-GB" w:eastAsia="en-GB"/>
              </w:rPr>
            </w:pPr>
            <w:r w:rsidRPr="00365975">
              <w:rPr>
                <w:color w:val="FFFFFF" w:themeColor="background1"/>
                <w:lang w:val="en-GB" w:eastAsia="en-GB"/>
              </w:rPr>
              <w:t>Biodiversity</w:t>
            </w:r>
          </w:p>
        </w:tc>
      </w:tr>
      <w:tr w:rsidR="00365975" w:rsidRPr="00C43672" w14:paraId="6D68CC38"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18D28FB5" w14:textId="77777777" w:rsidR="00570EF6" w:rsidRPr="00626BD3" w:rsidRDefault="00570EF6" w:rsidP="00C43672">
            <w:pPr>
              <w:pStyle w:val="TableHeadingText"/>
              <w:rPr>
                <w:lang w:val="en-GB" w:eastAsia="es-ES"/>
              </w:rPr>
            </w:pPr>
            <w:r w:rsidRPr="00626BD3">
              <w:rPr>
                <w:lang w:val="en-GB" w:eastAsia="es-ES"/>
              </w:rPr>
              <w:t>Manufacture of renewable energy technologies</w:t>
            </w:r>
          </w:p>
        </w:tc>
        <w:tc>
          <w:tcPr>
            <w:tcW w:w="1620" w:type="dxa"/>
            <w:tcBorders>
              <w:top w:val="single" w:sz="4" w:space="0" w:color="000000" w:themeColor="text1"/>
              <w:right w:val="single" w:sz="4" w:space="0" w:color="auto"/>
            </w:tcBorders>
            <w:noWrap/>
            <w:hideMark/>
          </w:tcPr>
          <w:p w14:paraId="60DFD032"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0542E5E9" w14:textId="77777777" w:rsidR="00570EF6" w:rsidRPr="00C43672" w:rsidRDefault="00570EF6" w:rsidP="00C43672">
            <w:pPr>
              <w:pStyle w:val="TableText"/>
              <w:rPr>
                <w:lang w:val="es-ES" w:eastAsia="es-ES"/>
              </w:rPr>
            </w:pPr>
            <w:r w:rsidRPr="00C43672">
              <w:rPr>
                <w:lang w:val="es-ES" w:eastAsia="es-ES"/>
              </w:rPr>
              <w:t>Enabling</w:t>
            </w:r>
          </w:p>
        </w:tc>
        <w:tc>
          <w:tcPr>
            <w:tcW w:w="1440" w:type="dxa"/>
            <w:noWrap/>
            <w:hideMark/>
          </w:tcPr>
          <w:p w14:paraId="727AC3A7"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6AB0DDB8"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1E36C605"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3657700E"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53729271" w14:textId="77777777" w:rsidR="00570EF6" w:rsidRPr="00C43672" w:rsidRDefault="00570EF6" w:rsidP="00C43672">
            <w:pPr>
              <w:pStyle w:val="TableText"/>
              <w:rPr>
                <w:lang w:val="es-ES" w:eastAsia="es-ES"/>
              </w:rPr>
            </w:pPr>
            <w:r w:rsidRPr="00C43672">
              <w:rPr>
                <w:lang w:val="es-ES" w:eastAsia="es-ES"/>
              </w:rPr>
              <w:t> </w:t>
            </w:r>
          </w:p>
        </w:tc>
      </w:tr>
      <w:tr w:rsidR="00FB25EC" w:rsidRPr="00C43672" w14:paraId="308EFC06"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86F7202" w14:textId="77777777" w:rsidR="00570EF6" w:rsidRPr="00626BD3" w:rsidRDefault="00570EF6" w:rsidP="00C43672">
            <w:pPr>
              <w:pStyle w:val="TableHeadingText"/>
              <w:rPr>
                <w:lang w:val="en-GB" w:eastAsia="es-ES"/>
              </w:rPr>
            </w:pPr>
            <w:r w:rsidRPr="00626BD3">
              <w:rPr>
                <w:lang w:val="en-GB" w:eastAsia="es-ES"/>
              </w:rPr>
              <w:t>Manufacture of equipment for the production and use of hydrogen</w:t>
            </w:r>
          </w:p>
        </w:tc>
        <w:tc>
          <w:tcPr>
            <w:tcW w:w="1620" w:type="dxa"/>
            <w:tcBorders>
              <w:top w:val="single" w:sz="4" w:space="0" w:color="000000" w:themeColor="text1"/>
              <w:right w:val="single" w:sz="4" w:space="0" w:color="auto"/>
            </w:tcBorders>
            <w:noWrap/>
            <w:hideMark/>
          </w:tcPr>
          <w:p w14:paraId="1675A5B3"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3A6277E1" w14:textId="77777777" w:rsidR="00570EF6" w:rsidRPr="00C43672" w:rsidRDefault="00570EF6" w:rsidP="00C43672">
            <w:pPr>
              <w:pStyle w:val="TableText"/>
              <w:rPr>
                <w:lang w:val="es-ES" w:eastAsia="es-ES"/>
              </w:rPr>
            </w:pPr>
            <w:r w:rsidRPr="00C43672">
              <w:rPr>
                <w:lang w:val="es-ES" w:eastAsia="es-ES"/>
              </w:rPr>
              <w:t>Enabling</w:t>
            </w:r>
          </w:p>
        </w:tc>
        <w:tc>
          <w:tcPr>
            <w:tcW w:w="1440" w:type="dxa"/>
            <w:noWrap/>
            <w:hideMark/>
          </w:tcPr>
          <w:p w14:paraId="6E9DC0E3"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34FDAF9D"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0346EA4A"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5296BA9A"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7B8175BE" w14:textId="77777777" w:rsidR="00570EF6" w:rsidRPr="00C43672" w:rsidRDefault="00570EF6" w:rsidP="00C43672">
            <w:pPr>
              <w:pStyle w:val="TableText"/>
              <w:rPr>
                <w:lang w:val="es-ES" w:eastAsia="es-ES"/>
              </w:rPr>
            </w:pPr>
            <w:r w:rsidRPr="00C43672">
              <w:rPr>
                <w:lang w:val="es-ES" w:eastAsia="es-ES"/>
              </w:rPr>
              <w:t> </w:t>
            </w:r>
          </w:p>
        </w:tc>
      </w:tr>
      <w:tr w:rsidR="00365975" w:rsidRPr="00C43672" w14:paraId="09A084AB"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786751B6" w14:textId="77777777" w:rsidR="00570EF6" w:rsidRPr="00C43672" w:rsidRDefault="00570EF6" w:rsidP="00C43672">
            <w:pPr>
              <w:pStyle w:val="TableHeadingText"/>
              <w:rPr>
                <w:lang w:val="es-ES" w:eastAsia="es-ES"/>
              </w:rPr>
            </w:pPr>
            <w:r w:rsidRPr="00C43672">
              <w:rPr>
                <w:lang w:val="es-ES" w:eastAsia="es-ES"/>
              </w:rPr>
              <w:t>Manufacture of hydrogen</w:t>
            </w:r>
          </w:p>
        </w:tc>
        <w:tc>
          <w:tcPr>
            <w:tcW w:w="1620" w:type="dxa"/>
            <w:tcBorders>
              <w:top w:val="single" w:sz="4" w:space="0" w:color="000000" w:themeColor="text1"/>
              <w:right w:val="single" w:sz="4" w:space="0" w:color="auto"/>
            </w:tcBorders>
            <w:noWrap/>
            <w:hideMark/>
          </w:tcPr>
          <w:p w14:paraId="2EB6A3A9"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2FB15DA4" w14:textId="77777777" w:rsidR="00570EF6" w:rsidRPr="00C43672" w:rsidRDefault="00CA004C" w:rsidP="00C43672">
            <w:pPr>
              <w:pStyle w:val="TableText"/>
              <w:rPr>
                <w:lang w:val="es-ES" w:eastAsia="es-ES"/>
              </w:rPr>
            </w:pPr>
            <w:r>
              <w:rPr>
                <w:lang w:val="es-ES" w:eastAsia="es-ES"/>
              </w:rPr>
              <w:t>Own Performance</w:t>
            </w:r>
          </w:p>
        </w:tc>
        <w:tc>
          <w:tcPr>
            <w:tcW w:w="1440" w:type="dxa"/>
            <w:noWrap/>
            <w:hideMark/>
          </w:tcPr>
          <w:p w14:paraId="42622ED9"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4BAC259B"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262B7EEE"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6DB13F35"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43D2D0C9" w14:textId="77777777" w:rsidR="00570EF6" w:rsidRPr="00C43672" w:rsidRDefault="00570EF6" w:rsidP="00C43672">
            <w:pPr>
              <w:pStyle w:val="TableText"/>
              <w:rPr>
                <w:lang w:val="es-ES" w:eastAsia="es-ES"/>
              </w:rPr>
            </w:pPr>
            <w:r w:rsidRPr="00C43672">
              <w:rPr>
                <w:lang w:val="es-ES" w:eastAsia="es-ES"/>
              </w:rPr>
              <w:t> </w:t>
            </w:r>
          </w:p>
        </w:tc>
      </w:tr>
      <w:tr w:rsidR="00267FFC" w:rsidRPr="00C43672" w14:paraId="5837CDA1" w14:textId="77777777" w:rsidTr="004705E1">
        <w:trPr>
          <w:trHeight w:val="20"/>
        </w:trPr>
        <w:tc>
          <w:tcPr>
            <w:tcW w:w="3960" w:type="dxa"/>
            <w:vMerge w:val="restart"/>
            <w:tcBorders>
              <w:top w:val="single" w:sz="4" w:space="0" w:color="000000" w:themeColor="text1"/>
            </w:tcBorders>
            <w:shd w:val="clear" w:color="auto" w:fill="auto"/>
            <w:hideMark/>
          </w:tcPr>
          <w:p w14:paraId="6E0E38D5" w14:textId="77777777" w:rsidR="00267FFC" w:rsidRPr="00626BD3" w:rsidRDefault="00267FFC" w:rsidP="00C43672">
            <w:pPr>
              <w:pStyle w:val="TableHeadingText"/>
              <w:rPr>
                <w:lang w:val="en-GB" w:eastAsia="es-ES"/>
              </w:rPr>
            </w:pPr>
            <w:r w:rsidRPr="00626BD3">
              <w:rPr>
                <w:lang w:val="en-GB" w:eastAsia="es-ES"/>
              </w:rPr>
              <w:t>Manufacture of low carbon technologies for transport</w:t>
            </w:r>
          </w:p>
        </w:tc>
        <w:tc>
          <w:tcPr>
            <w:tcW w:w="1620" w:type="dxa"/>
            <w:tcBorders>
              <w:top w:val="single" w:sz="4" w:space="0" w:color="000000" w:themeColor="text1"/>
              <w:right w:val="single" w:sz="4" w:space="0" w:color="auto"/>
            </w:tcBorders>
            <w:noWrap/>
            <w:hideMark/>
          </w:tcPr>
          <w:p w14:paraId="32A743BB" w14:textId="77777777" w:rsidR="00267FFC" w:rsidRPr="00C43672" w:rsidRDefault="00267FFC"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55DE3C9E" w14:textId="77777777" w:rsidR="00267FFC" w:rsidRPr="00C43672" w:rsidRDefault="00267FFC" w:rsidP="00C43672">
            <w:pPr>
              <w:pStyle w:val="TableText"/>
              <w:rPr>
                <w:lang w:val="es-ES" w:eastAsia="es-ES"/>
              </w:rPr>
            </w:pPr>
            <w:r w:rsidRPr="00C43672">
              <w:rPr>
                <w:lang w:val="es-ES" w:eastAsia="es-ES"/>
              </w:rPr>
              <w:t>Enabling</w:t>
            </w:r>
          </w:p>
        </w:tc>
        <w:tc>
          <w:tcPr>
            <w:tcW w:w="1440" w:type="dxa"/>
            <w:noWrap/>
            <w:hideMark/>
          </w:tcPr>
          <w:p w14:paraId="49C85184" w14:textId="77777777" w:rsidR="00267FFC" w:rsidRPr="00C43672" w:rsidRDefault="00267FFC" w:rsidP="00C43672">
            <w:pPr>
              <w:pStyle w:val="TableText"/>
              <w:rPr>
                <w:lang w:val="es-ES" w:eastAsia="es-ES"/>
              </w:rPr>
            </w:pPr>
            <w:r>
              <w:rPr>
                <w:lang w:val="es-ES" w:eastAsia="es-ES"/>
              </w:rPr>
              <w:t>Own Performance</w:t>
            </w:r>
          </w:p>
        </w:tc>
        <w:tc>
          <w:tcPr>
            <w:tcW w:w="1080" w:type="dxa"/>
            <w:noWrap/>
            <w:hideMark/>
          </w:tcPr>
          <w:p w14:paraId="24EBFFCF"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0CC16D49"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738A4F20" w14:textId="77777777" w:rsidR="00267FFC" w:rsidRPr="00C43672" w:rsidRDefault="00267FFC" w:rsidP="00C43672">
            <w:pPr>
              <w:pStyle w:val="TableText"/>
              <w:rPr>
                <w:lang w:val="es-ES" w:eastAsia="es-ES"/>
              </w:rPr>
            </w:pPr>
            <w:r w:rsidRPr="00C43672">
              <w:rPr>
                <w:lang w:val="es-ES" w:eastAsia="es-ES"/>
              </w:rPr>
              <w:t> </w:t>
            </w:r>
          </w:p>
        </w:tc>
        <w:tc>
          <w:tcPr>
            <w:tcW w:w="1161" w:type="dxa"/>
            <w:noWrap/>
            <w:hideMark/>
          </w:tcPr>
          <w:p w14:paraId="1C0A7504" w14:textId="77777777" w:rsidR="00267FFC" w:rsidRPr="00C43672" w:rsidRDefault="00267FFC" w:rsidP="00C43672">
            <w:pPr>
              <w:pStyle w:val="TableText"/>
              <w:rPr>
                <w:lang w:val="es-ES" w:eastAsia="es-ES"/>
              </w:rPr>
            </w:pPr>
            <w:r w:rsidRPr="00C43672">
              <w:rPr>
                <w:lang w:val="es-ES" w:eastAsia="es-ES"/>
              </w:rPr>
              <w:t> </w:t>
            </w:r>
          </w:p>
        </w:tc>
      </w:tr>
      <w:tr w:rsidR="00267FFC" w:rsidRPr="00C43672" w14:paraId="1902C024" w14:textId="77777777" w:rsidTr="004705E1">
        <w:trPr>
          <w:trHeight w:val="20"/>
        </w:trPr>
        <w:tc>
          <w:tcPr>
            <w:tcW w:w="3960" w:type="dxa"/>
            <w:vMerge/>
            <w:tcBorders>
              <w:bottom w:val="single" w:sz="4" w:space="0" w:color="000000" w:themeColor="text1"/>
            </w:tcBorders>
            <w:shd w:val="clear" w:color="auto" w:fill="auto"/>
            <w:hideMark/>
          </w:tcPr>
          <w:p w14:paraId="6FD875A6" w14:textId="77777777" w:rsidR="00267FFC" w:rsidRPr="00C43672" w:rsidRDefault="00267FFC" w:rsidP="00C43672">
            <w:pPr>
              <w:pStyle w:val="TableHeadingText"/>
              <w:rPr>
                <w:lang w:val="es-ES" w:eastAsia="es-ES"/>
              </w:rPr>
            </w:pPr>
          </w:p>
        </w:tc>
        <w:tc>
          <w:tcPr>
            <w:tcW w:w="1620" w:type="dxa"/>
            <w:tcBorders>
              <w:top w:val="single" w:sz="4" w:space="0" w:color="000000" w:themeColor="text1"/>
              <w:right w:val="single" w:sz="4" w:space="0" w:color="auto"/>
            </w:tcBorders>
            <w:noWrap/>
            <w:hideMark/>
          </w:tcPr>
          <w:p w14:paraId="5E264B2D" w14:textId="77777777" w:rsidR="00267FFC" w:rsidRPr="00C43672" w:rsidRDefault="00267FFC" w:rsidP="00C43672">
            <w:pPr>
              <w:pStyle w:val="TableText"/>
              <w:rPr>
                <w:lang w:val="es-ES" w:eastAsia="es-ES"/>
              </w:rPr>
            </w:pPr>
            <w:r w:rsidRPr="00C43672">
              <w:rPr>
                <w:lang w:val="es-ES" w:eastAsia="es-ES"/>
              </w:rPr>
              <w:t>Santander-specific</w:t>
            </w:r>
          </w:p>
        </w:tc>
        <w:tc>
          <w:tcPr>
            <w:tcW w:w="1530" w:type="dxa"/>
            <w:tcBorders>
              <w:left w:val="single" w:sz="4" w:space="0" w:color="auto"/>
            </w:tcBorders>
            <w:noWrap/>
            <w:hideMark/>
          </w:tcPr>
          <w:p w14:paraId="7E1EF082" w14:textId="77777777" w:rsidR="00267FFC" w:rsidRPr="00C43672" w:rsidRDefault="00267FFC" w:rsidP="00C43672">
            <w:pPr>
              <w:pStyle w:val="TableText"/>
              <w:rPr>
                <w:lang w:val="es-ES" w:eastAsia="es-ES"/>
              </w:rPr>
            </w:pPr>
            <w:r w:rsidRPr="00C43672">
              <w:rPr>
                <w:lang w:val="es-ES" w:eastAsia="es-ES"/>
              </w:rPr>
              <w:t>Enabling</w:t>
            </w:r>
          </w:p>
        </w:tc>
        <w:tc>
          <w:tcPr>
            <w:tcW w:w="1440" w:type="dxa"/>
            <w:noWrap/>
            <w:hideMark/>
          </w:tcPr>
          <w:p w14:paraId="03FDB267" w14:textId="77777777" w:rsidR="00267FFC" w:rsidRPr="00C43672" w:rsidRDefault="00267FFC" w:rsidP="00C43672">
            <w:pPr>
              <w:pStyle w:val="TableText"/>
              <w:rPr>
                <w:lang w:val="es-ES" w:eastAsia="es-ES"/>
              </w:rPr>
            </w:pPr>
            <w:r>
              <w:rPr>
                <w:lang w:val="es-ES" w:eastAsia="es-ES"/>
              </w:rPr>
              <w:t>Own Performance</w:t>
            </w:r>
          </w:p>
        </w:tc>
        <w:tc>
          <w:tcPr>
            <w:tcW w:w="1080" w:type="dxa"/>
            <w:noWrap/>
            <w:hideMark/>
          </w:tcPr>
          <w:p w14:paraId="36B1C09B"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5C36D412"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3E72A79B" w14:textId="77777777" w:rsidR="00267FFC" w:rsidRPr="00C43672" w:rsidRDefault="00267FFC" w:rsidP="00C43672">
            <w:pPr>
              <w:pStyle w:val="TableText"/>
              <w:rPr>
                <w:lang w:val="es-ES" w:eastAsia="es-ES"/>
              </w:rPr>
            </w:pPr>
            <w:r w:rsidRPr="00C43672">
              <w:rPr>
                <w:lang w:val="es-ES" w:eastAsia="es-ES"/>
              </w:rPr>
              <w:t> </w:t>
            </w:r>
          </w:p>
        </w:tc>
        <w:tc>
          <w:tcPr>
            <w:tcW w:w="1161" w:type="dxa"/>
            <w:noWrap/>
            <w:hideMark/>
          </w:tcPr>
          <w:p w14:paraId="4F94C2D2" w14:textId="77777777" w:rsidR="00267FFC" w:rsidRPr="00C43672" w:rsidRDefault="00267FFC" w:rsidP="00C43672">
            <w:pPr>
              <w:pStyle w:val="TableText"/>
              <w:rPr>
                <w:lang w:val="es-ES" w:eastAsia="es-ES"/>
              </w:rPr>
            </w:pPr>
            <w:r w:rsidRPr="00C43672">
              <w:rPr>
                <w:lang w:val="es-ES" w:eastAsia="es-ES"/>
              </w:rPr>
              <w:t> </w:t>
            </w:r>
          </w:p>
        </w:tc>
      </w:tr>
      <w:tr w:rsidR="00FB25EC" w:rsidRPr="00C43672" w14:paraId="49C1369D"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1991F45B" w14:textId="77777777" w:rsidR="00570EF6" w:rsidRPr="00C43672" w:rsidRDefault="00570EF6" w:rsidP="00C43672">
            <w:pPr>
              <w:pStyle w:val="TableHeadingText"/>
              <w:rPr>
                <w:lang w:val="es-ES" w:eastAsia="es-ES"/>
              </w:rPr>
            </w:pPr>
            <w:r w:rsidRPr="00C43672">
              <w:rPr>
                <w:lang w:val="es-ES" w:eastAsia="es-ES"/>
              </w:rPr>
              <w:t>Manufacture of batteries</w:t>
            </w:r>
          </w:p>
        </w:tc>
        <w:tc>
          <w:tcPr>
            <w:tcW w:w="1620" w:type="dxa"/>
            <w:tcBorders>
              <w:top w:val="single" w:sz="4" w:space="0" w:color="000000" w:themeColor="text1"/>
              <w:right w:val="single" w:sz="4" w:space="0" w:color="auto"/>
            </w:tcBorders>
            <w:noWrap/>
            <w:hideMark/>
          </w:tcPr>
          <w:p w14:paraId="0F580148"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3E35DFCD" w14:textId="77777777" w:rsidR="00570EF6" w:rsidRPr="00C43672" w:rsidRDefault="00570EF6" w:rsidP="00C43672">
            <w:pPr>
              <w:pStyle w:val="TableText"/>
              <w:rPr>
                <w:lang w:val="es-ES" w:eastAsia="es-ES"/>
              </w:rPr>
            </w:pPr>
            <w:r w:rsidRPr="00C43672">
              <w:rPr>
                <w:lang w:val="es-ES" w:eastAsia="es-ES"/>
              </w:rPr>
              <w:t>Enabling</w:t>
            </w:r>
          </w:p>
        </w:tc>
        <w:tc>
          <w:tcPr>
            <w:tcW w:w="1440" w:type="dxa"/>
            <w:noWrap/>
            <w:hideMark/>
          </w:tcPr>
          <w:p w14:paraId="33D7A19A"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725F5A86"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4F20AEC1"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33DD077E"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41753D66" w14:textId="77777777" w:rsidR="00570EF6" w:rsidRPr="00C43672" w:rsidRDefault="00570EF6" w:rsidP="00C43672">
            <w:pPr>
              <w:pStyle w:val="TableText"/>
              <w:rPr>
                <w:lang w:val="es-ES" w:eastAsia="es-ES"/>
              </w:rPr>
            </w:pPr>
            <w:r w:rsidRPr="00C43672">
              <w:rPr>
                <w:lang w:val="es-ES" w:eastAsia="es-ES"/>
              </w:rPr>
              <w:t> </w:t>
            </w:r>
          </w:p>
        </w:tc>
      </w:tr>
      <w:tr w:rsidR="00267FFC" w:rsidRPr="00C43672" w14:paraId="6463D424" w14:textId="77777777" w:rsidTr="004705E1">
        <w:trPr>
          <w:trHeight w:val="20"/>
        </w:trPr>
        <w:tc>
          <w:tcPr>
            <w:tcW w:w="3960" w:type="dxa"/>
            <w:vMerge w:val="restart"/>
            <w:tcBorders>
              <w:top w:val="single" w:sz="4" w:space="0" w:color="000000" w:themeColor="text1"/>
            </w:tcBorders>
            <w:shd w:val="clear" w:color="auto" w:fill="auto"/>
            <w:hideMark/>
          </w:tcPr>
          <w:p w14:paraId="14590698" w14:textId="77777777" w:rsidR="00267FFC" w:rsidRPr="00626BD3" w:rsidRDefault="00267FFC" w:rsidP="00C43672">
            <w:pPr>
              <w:pStyle w:val="TableHeadingText"/>
              <w:rPr>
                <w:lang w:val="en-GB" w:eastAsia="es-ES"/>
              </w:rPr>
            </w:pPr>
            <w:r w:rsidRPr="00626BD3">
              <w:rPr>
                <w:lang w:val="en-GB" w:eastAsia="es-ES"/>
              </w:rPr>
              <w:t>Manufacture of energy efficiency equipment for buildings</w:t>
            </w:r>
          </w:p>
        </w:tc>
        <w:tc>
          <w:tcPr>
            <w:tcW w:w="1620" w:type="dxa"/>
            <w:tcBorders>
              <w:top w:val="single" w:sz="4" w:space="0" w:color="000000" w:themeColor="text1"/>
              <w:right w:val="single" w:sz="4" w:space="0" w:color="auto"/>
            </w:tcBorders>
            <w:noWrap/>
            <w:hideMark/>
          </w:tcPr>
          <w:p w14:paraId="365EBBBA" w14:textId="77777777" w:rsidR="00267FFC" w:rsidRPr="00C43672" w:rsidRDefault="00267FFC"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6B54A57C" w14:textId="77777777" w:rsidR="00267FFC" w:rsidRPr="00C43672" w:rsidRDefault="00267FFC" w:rsidP="00C43672">
            <w:pPr>
              <w:pStyle w:val="TableText"/>
              <w:rPr>
                <w:lang w:val="es-ES" w:eastAsia="es-ES"/>
              </w:rPr>
            </w:pPr>
            <w:r w:rsidRPr="00C43672">
              <w:rPr>
                <w:lang w:val="es-ES" w:eastAsia="es-ES"/>
              </w:rPr>
              <w:t>Enabling</w:t>
            </w:r>
          </w:p>
        </w:tc>
        <w:tc>
          <w:tcPr>
            <w:tcW w:w="1440" w:type="dxa"/>
            <w:noWrap/>
            <w:hideMark/>
          </w:tcPr>
          <w:p w14:paraId="295D7ADD" w14:textId="77777777" w:rsidR="00267FFC" w:rsidRPr="00C43672" w:rsidRDefault="00267FFC" w:rsidP="00C43672">
            <w:pPr>
              <w:pStyle w:val="TableText"/>
              <w:rPr>
                <w:lang w:val="es-ES" w:eastAsia="es-ES"/>
              </w:rPr>
            </w:pPr>
            <w:r>
              <w:rPr>
                <w:lang w:val="es-ES" w:eastAsia="es-ES"/>
              </w:rPr>
              <w:t>Own Performance</w:t>
            </w:r>
          </w:p>
        </w:tc>
        <w:tc>
          <w:tcPr>
            <w:tcW w:w="1080" w:type="dxa"/>
            <w:noWrap/>
            <w:hideMark/>
          </w:tcPr>
          <w:p w14:paraId="023F2AA9"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4C54359D"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5599A5EC" w14:textId="77777777" w:rsidR="00267FFC" w:rsidRPr="00C43672" w:rsidRDefault="00267FFC" w:rsidP="00C43672">
            <w:pPr>
              <w:pStyle w:val="TableText"/>
              <w:rPr>
                <w:lang w:val="es-ES" w:eastAsia="es-ES"/>
              </w:rPr>
            </w:pPr>
            <w:r w:rsidRPr="00C43672">
              <w:rPr>
                <w:lang w:val="es-ES" w:eastAsia="es-ES"/>
              </w:rPr>
              <w:t> </w:t>
            </w:r>
          </w:p>
        </w:tc>
        <w:tc>
          <w:tcPr>
            <w:tcW w:w="1161" w:type="dxa"/>
            <w:noWrap/>
            <w:hideMark/>
          </w:tcPr>
          <w:p w14:paraId="027F3012" w14:textId="77777777" w:rsidR="00267FFC" w:rsidRPr="00C43672" w:rsidRDefault="00267FFC" w:rsidP="00C43672">
            <w:pPr>
              <w:pStyle w:val="TableText"/>
              <w:rPr>
                <w:lang w:val="es-ES" w:eastAsia="es-ES"/>
              </w:rPr>
            </w:pPr>
            <w:r w:rsidRPr="00C43672">
              <w:rPr>
                <w:lang w:val="es-ES" w:eastAsia="es-ES"/>
              </w:rPr>
              <w:t> </w:t>
            </w:r>
          </w:p>
        </w:tc>
      </w:tr>
      <w:tr w:rsidR="00267FFC" w:rsidRPr="00C43672" w14:paraId="04B80608" w14:textId="77777777" w:rsidTr="004705E1">
        <w:trPr>
          <w:trHeight w:val="20"/>
        </w:trPr>
        <w:tc>
          <w:tcPr>
            <w:tcW w:w="3960" w:type="dxa"/>
            <w:vMerge/>
            <w:tcBorders>
              <w:bottom w:val="single" w:sz="4" w:space="0" w:color="000000" w:themeColor="text1"/>
            </w:tcBorders>
            <w:shd w:val="clear" w:color="auto" w:fill="auto"/>
            <w:hideMark/>
          </w:tcPr>
          <w:p w14:paraId="64CE4C5C" w14:textId="77777777" w:rsidR="00267FFC" w:rsidRPr="00C43672" w:rsidRDefault="00267FFC" w:rsidP="00C43672">
            <w:pPr>
              <w:pStyle w:val="TableHeadingText"/>
              <w:rPr>
                <w:lang w:val="es-ES" w:eastAsia="es-ES"/>
              </w:rPr>
            </w:pPr>
          </w:p>
        </w:tc>
        <w:tc>
          <w:tcPr>
            <w:tcW w:w="1620" w:type="dxa"/>
            <w:tcBorders>
              <w:top w:val="single" w:sz="4" w:space="0" w:color="000000" w:themeColor="text1"/>
              <w:right w:val="single" w:sz="4" w:space="0" w:color="auto"/>
            </w:tcBorders>
            <w:noWrap/>
            <w:hideMark/>
          </w:tcPr>
          <w:p w14:paraId="595449C0" w14:textId="77777777" w:rsidR="00267FFC" w:rsidRPr="00C43672" w:rsidRDefault="00267FFC" w:rsidP="00C43672">
            <w:pPr>
              <w:pStyle w:val="TableText"/>
              <w:rPr>
                <w:lang w:val="es-ES" w:eastAsia="es-ES"/>
              </w:rPr>
            </w:pPr>
            <w:r w:rsidRPr="00C43672">
              <w:rPr>
                <w:lang w:val="es-ES" w:eastAsia="es-ES"/>
              </w:rPr>
              <w:t>Santander-specific</w:t>
            </w:r>
          </w:p>
        </w:tc>
        <w:tc>
          <w:tcPr>
            <w:tcW w:w="1530" w:type="dxa"/>
            <w:tcBorders>
              <w:left w:val="single" w:sz="4" w:space="0" w:color="auto"/>
            </w:tcBorders>
            <w:noWrap/>
            <w:hideMark/>
          </w:tcPr>
          <w:p w14:paraId="119E2CE9" w14:textId="77777777" w:rsidR="00267FFC" w:rsidRPr="00C43672" w:rsidRDefault="00267FFC" w:rsidP="00C43672">
            <w:pPr>
              <w:pStyle w:val="TableText"/>
              <w:rPr>
                <w:lang w:val="es-ES" w:eastAsia="es-ES"/>
              </w:rPr>
            </w:pPr>
            <w:r w:rsidRPr="00C43672">
              <w:rPr>
                <w:lang w:val="es-ES" w:eastAsia="es-ES"/>
              </w:rPr>
              <w:t>Enabling</w:t>
            </w:r>
          </w:p>
        </w:tc>
        <w:tc>
          <w:tcPr>
            <w:tcW w:w="1440" w:type="dxa"/>
            <w:noWrap/>
            <w:hideMark/>
          </w:tcPr>
          <w:p w14:paraId="7C2D982B" w14:textId="77777777" w:rsidR="00267FFC" w:rsidRPr="00C43672" w:rsidRDefault="00267FFC" w:rsidP="00C43672">
            <w:pPr>
              <w:pStyle w:val="TableText"/>
              <w:rPr>
                <w:lang w:val="es-ES" w:eastAsia="es-ES"/>
              </w:rPr>
            </w:pPr>
            <w:r>
              <w:rPr>
                <w:lang w:val="es-ES" w:eastAsia="es-ES"/>
              </w:rPr>
              <w:t>Own Performance</w:t>
            </w:r>
          </w:p>
        </w:tc>
        <w:tc>
          <w:tcPr>
            <w:tcW w:w="1080" w:type="dxa"/>
            <w:noWrap/>
            <w:hideMark/>
          </w:tcPr>
          <w:p w14:paraId="7C33AC4B"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6565B10E" w14:textId="77777777" w:rsidR="00267FFC" w:rsidRPr="00C43672" w:rsidRDefault="00267FFC" w:rsidP="00C43672">
            <w:pPr>
              <w:pStyle w:val="TableText"/>
              <w:rPr>
                <w:lang w:val="es-ES" w:eastAsia="es-ES"/>
              </w:rPr>
            </w:pPr>
            <w:r w:rsidRPr="00C43672">
              <w:rPr>
                <w:lang w:val="es-ES" w:eastAsia="es-ES"/>
              </w:rPr>
              <w:t> </w:t>
            </w:r>
          </w:p>
        </w:tc>
        <w:tc>
          <w:tcPr>
            <w:tcW w:w="1440" w:type="dxa"/>
            <w:noWrap/>
            <w:hideMark/>
          </w:tcPr>
          <w:p w14:paraId="09465103" w14:textId="77777777" w:rsidR="00267FFC" w:rsidRPr="00C43672" w:rsidRDefault="00267FFC" w:rsidP="00C43672">
            <w:pPr>
              <w:pStyle w:val="TableText"/>
              <w:rPr>
                <w:lang w:val="es-ES" w:eastAsia="es-ES"/>
              </w:rPr>
            </w:pPr>
            <w:r w:rsidRPr="00C43672">
              <w:rPr>
                <w:lang w:val="es-ES" w:eastAsia="es-ES"/>
              </w:rPr>
              <w:t> </w:t>
            </w:r>
          </w:p>
        </w:tc>
        <w:tc>
          <w:tcPr>
            <w:tcW w:w="1161" w:type="dxa"/>
            <w:noWrap/>
            <w:hideMark/>
          </w:tcPr>
          <w:p w14:paraId="699E9B48" w14:textId="77777777" w:rsidR="00267FFC" w:rsidRPr="00C43672" w:rsidRDefault="00267FFC" w:rsidP="00C43672">
            <w:pPr>
              <w:pStyle w:val="TableText"/>
              <w:rPr>
                <w:lang w:val="es-ES" w:eastAsia="es-ES"/>
              </w:rPr>
            </w:pPr>
            <w:r w:rsidRPr="00C43672">
              <w:rPr>
                <w:lang w:val="es-ES" w:eastAsia="es-ES"/>
              </w:rPr>
              <w:t> </w:t>
            </w:r>
          </w:p>
        </w:tc>
      </w:tr>
      <w:tr w:rsidR="00365975" w:rsidRPr="00C43672" w14:paraId="3F8143F1"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22CC1176" w14:textId="77777777" w:rsidR="00570EF6" w:rsidRPr="00626BD3" w:rsidRDefault="00570EF6" w:rsidP="00C43672">
            <w:pPr>
              <w:pStyle w:val="TableHeadingText"/>
              <w:rPr>
                <w:lang w:val="en-GB" w:eastAsia="es-ES"/>
              </w:rPr>
            </w:pPr>
            <w:r w:rsidRPr="00626BD3">
              <w:rPr>
                <w:lang w:val="en-GB" w:eastAsia="es-ES"/>
              </w:rPr>
              <w:t>Manufacture of other low carbon technologies</w:t>
            </w:r>
          </w:p>
        </w:tc>
        <w:tc>
          <w:tcPr>
            <w:tcW w:w="1620" w:type="dxa"/>
            <w:tcBorders>
              <w:top w:val="single" w:sz="4" w:space="0" w:color="000000" w:themeColor="text1"/>
              <w:right w:val="single" w:sz="4" w:space="0" w:color="auto"/>
            </w:tcBorders>
            <w:noWrap/>
            <w:hideMark/>
          </w:tcPr>
          <w:p w14:paraId="09C6AA52"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2580C616" w14:textId="77777777" w:rsidR="00570EF6" w:rsidRPr="00C43672" w:rsidRDefault="00570EF6" w:rsidP="00C43672">
            <w:pPr>
              <w:pStyle w:val="TableText"/>
              <w:rPr>
                <w:lang w:val="es-ES" w:eastAsia="es-ES"/>
              </w:rPr>
            </w:pPr>
            <w:r w:rsidRPr="00C43672">
              <w:rPr>
                <w:lang w:val="es-ES" w:eastAsia="es-ES"/>
              </w:rPr>
              <w:t>Enabling</w:t>
            </w:r>
          </w:p>
        </w:tc>
        <w:tc>
          <w:tcPr>
            <w:tcW w:w="1440" w:type="dxa"/>
            <w:noWrap/>
            <w:hideMark/>
          </w:tcPr>
          <w:p w14:paraId="583BF99B"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0FE39151"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284A9A62"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51115FCB"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2294BF72" w14:textId="77777777" w:rsidR="00570EF6" w:rsidRPr="00C43672" w:rsidRDefault="00570EF6" w:rsidP="00C43672">
            <w:pPr>
              <w:pStyle w:val="TableText"/>
              <w:rPr>
                <w:lang w:val="es-ES" w:eastAsia="es-ES"/>
              </w:rPr>
            </w:pPr>
            <w:r w:rsidRPr="00C43672">
              <w:rPr>
                <w:lang w:val="es-ES" w:eastAsia="es-ES"/>
              </w:rPr>
              <w:t> </w:t>
            </w:r>
          </w:p>
        </w:tc>
      </w:tr>
      <w:tr w:rsidR="00FB25EC" w:rsidRPr="00C43672" w14:paraId="6AA7879C"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5D1851FC" w14:textId="77777777" w:rsidR="00570EF6" w:rsidRPr="00C43672" w:rsidRDefault="00570EF6" w:rsidP="00C43672">
            <w:pPr>
              <w:pStyle w:val="TableHeadingText"/>
              <w:rPr>
                <w:lang w:val="es-ES" w:eastAsia="es-ES"/>
              </w:rPr>
            </w:pPr>
            <w:r w:rsidRPr="00C43672">
              <w:rPr>
                <w:lang w:val="es-ES" w:eastAsia="es-ES"/>
              </w:rPr>
              <w:t>Manufacture of cement</w:t>
            </w:r>
          </w:p>
        </w:tc>
        <w:tc>
          <w:tcPr>
            <w:tcW w:w="1620" w:type="dxa"/>
            <w:tcBorders>
              <w:top w:val="single" w:sz="4" w:space="0" w:color="000000" w:themeColor="text1"/>
              <w:right w:val="single" w:sz="4" w:space="0" w:color="auto"/>
            </w:tcBorders>
            <w:noWrap/>
            <w:hideMark/>
          </w:tcPr>
          <w:p w14:paraId="090E1DCC"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7D99C823" w14:textId="77777777" w:rsidR="00570EF6" w:rsidRPr="00C43672" w:rsidRDefault="00570EF6" w:rsidP="00C43672">
            <w:pPr>
              <w:pStyle w:val="TableText"/>
              <w:rPr>
                <w:lang w:val="es-ES" w:eastAsia="es-ES"/>
              </w:rPr>
            </w:pPr>
            <w:r w:rsidRPr="00C43672">
              <w:rPr>
                <w:lang w:val="es-ES" w:eastAsia="es-ES"/>
              </w:rPr>
              <w:t>Transition</w:t>
            </w:r>
          </w:p>
        </w:tc>
        <w:tc>
          <w:tcPr>
            <w:tcW w:w="1440" w:type="dxa"/>
            <w:noWrap/>
            <w:hideMark/>
          </w:tcPr>
          <w:p w14:paraId="0F9FED4A"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055EEC0E"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25928318"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00BBF76E"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460FE3EB" w14:textId="77777777" w:rsidR="00570EF6" w:rsidRPr="00C43672" w:rsidRDefault="00570EF6" w:rsidP="00C43672">
            <w:pPr>
              <w:pStyle w:val="TableText"/>
              <w:rPr>
                <w:lang w:val="es-ES" w:eastAsia="es-ES"/>
              </w:rPr>
            </w:pPr>
            <w:r w:rsidRPr="00C43672">
              <w:rPr>
                <w:lang w:val="es-ES" w:eastAsia="es-ES"/>
              </w:rPr>
              <w:t> </w:t>
            </w:r>
          </w:p>
        </w:tc>
      </w:tr>
      <w:tr w:rsidR="00365975" w:rsidRPr="00C43672" w14:paraId="2A6B5182"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380A5DCA" w14:textId="77777777" w:rsidR="00570EF6" w:rsidRPr="00C43672" w:rsidRDefault="00570EF6" w:rsidP="00C43672">
            <w:pPr>
              <w:pStyle w:val="TableHeadingText"/>
              <w:rPr>
                <w:lang w:val="es-ES" w:eastAsia="es-ES"/>
              </w:rPr>
            </w:pPr>
            <w:r w:rsidRPr="00C43672">
              <w:rPr>
                <w:lang w:val="es-ES" w:eastAsia="es-ES"/>
              </w:rPr>
              <w:t>Manufacture of aluminium</w:t>
            </w:r>
          </w:p>
        </w:tc>
        <w:tc>
          <w:tcPr>
            <w:tcW w:w="1620" w:type="dxa"/>
            <w:tcBorders>
              <w:top w:val="single" w:sz="4" w:space="0" w:color="000000" w:themeColor="text1"/>
              <w:right w:val="single" w:sz="4" w:space="0" w:color="auto"/>
            </w:tcBorders>
            <w:noWrap/>
            <w:hideMark/>
          </w:tcPr>
          <w:p w14:paraId="00BCDA5D"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6811DC4D" w14:textId="77777777" w:rsidR="00570EF6" w:rsidRPr="00C43672" w:rsidRDefault="00570EF6" w:rsidP="00C43672">
            <w:pPr>
              <w:pStyle w:val="TableText"/>
              <w:rPr>
                <w:lang w:val="es-ES" w:eastAsia="es-ES"/>
              </w:rPr>
            </w:pPr>
            <w:r w:rsidRPr="00C43672">
              <w:rPr>
                <w:lang w:val="es-ES" w:eastAsia="es-ES"/>
              </w:rPr>
              <w:t>Transition</w:t>
            </w:r>
          </w:p>
        </w:tc>
        <w:tc>
          <w:tcPr>
            <w:tcW w:w="1440" w:type="dxa"/>
            <w:noWrap/>
            <w:hideMark/>
          </w:tcPr>
          <w:p w14:paraId="103D70DC"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201F62AB"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6F18FD2E"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2CB5BD5B"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532E1869" w14:textId="77777777" w:rsidR="00570EF6" w:rsidRPr="00C43672" w:rsidRDefault="00570EF6" w:rsidP="00C43672">
            <w:pPr>
              <w:pStyle w:val="TableText"/>
              <w:rPr>
                <w:lang w:val="es-ES" w:eastAsia="es-ES"/>
              </w:rPr>
            </w:pPr>
            <w:r w:rsidRPr="00C43672">
              <w:rPr>
                <w:lang w:val="es-ES" w:eastAsia="es-ES"/>
              </w:rPr>
              <w:t> </w:t>
            </w:r>
          </w:p>
        </w:tc>
      </w:tr>
      <w:tr w:rsidR="00FB25EC" w:rsidRPr="00C43672" w14:paraId="230272F1"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7222A823" w14:textId="77777777" w:rsidR="00570EF6" w:rsidRPr="00626BD3" w:rsidRDefault="00570EF6" w:rsidP="00C43672">
            <w:pPr>
              <w:pStyle w:val="TableHeadingText"/>
              <w:rPr>
                <w:lang w:val="en-GB" w:eastAsia="es-ES"/>
              </w:rPr>
            </w:pPr>
            <w:r w:rsidRPr="00626BD3">
              <w:rPr>
                <w:lang w:val="en-GB" w:eastAsia="es-ES"/>
              </w:rPr>
              <w:lastRenderedPageBreak/>
              <w:t>Manufacture of iron and steel</w:t>
            </w:r>
          </w:p>
        </w:tc>
        <w:tc>
          <w:tcPr>
            <w:tcW w:w="1620" w:type="dxa"/>
            <w:tcBorders>
              <w:top w:val="single" w:sz="4" w:space="0" w:color="000000" w:themeColor="text1"/>
              <w:right w:val="single" w:sz="4" w:space="0" w:color="auto"/>
            </w:tcBorders>
            <w:noWrap/>
            <w:hideMark/>
          </w:tcPr>
          <w:p w14:paraId="36994498"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30E95B0E" w14:textId="77777777" w:rsidR="00570EF6" w:rsidRPr="00C43672" w:rsidRDefault="00570EF6" w:rsidP="00C43672">
            <w:pPr>
              <w:pStyle w:val="TableText"/>
              <w:rPr>
                <w:lang w:val="es-ES" w:eastAsia="es-ES"/>
              </w:rPr>
            </w:pPr>
            <w:r w:rsidRPr="00C43672">
              <w:rPr>
                <w:lang w:val="es-ES" w:eastAsia="es-ES"/>
              </w:rPr>
              <w:t>Transition</w:t>
            </w:r>
          </w:p>
        </w:tc>
        <w:tc>
          <w:tcPr>
            <w:tcW w:w="1440" w:type="dxa"/>
            <w:noWrap/>
            <w:hideMark/>
          </w:tcPr>
          <w:p w14:paraId="0356E7C7"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38067FE8"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6C65AD1D"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13AF1677"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3EFDA07B" w14:textId="77777777" w:rsidR="00570EF6" w:rsidRPr="00C43672" w:rsidRDefault="00570EF6" w:rsidP="00C43672">
            <w:pPr>
              <w:pStyle w:val="TableText"/>
              <w:rPr>
                <w:lang w:val="es-ES" w:eastAsia="es-ES"/>
              </w:rPr>
            </w:pPr>
            <w:r w:rsidRPr="00C43672">
              <w:rPr>
                <w:lang w:val="es-ES" w:eastAsia="es-ES"/>
              </w:rPr>
              <w:t> </w:t>
            </w:r>
          </w:p>
        </w:tc>
      </w:tr>
      <w:tr w:rsidR="00365975" w:rsidRPr="00C43672" w14:paraId="64F7D422"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30003C60" w14:textId="77777777" w:rsidR="00570EF6" w:rsidRPr="00C43672" w:rsidRDefault="00570EF6" w:rsidP="00C43672">
            <w:pPr>
              <w:pStyle w:val="TableHeadingText"/>
              <w:rPr>
                <w:lang w:val="es-ES" w:eastAsia="es-ES"/>
              </w:rPr>
            </w:pPr>
            <w:r w:rsidRPr="00C43672">
              <w:rPr>
                <w:lang w:val="es-ES" w:eastAsia="es-ES"/>
              </w:rPr>
              <w:t>Manufacture of carbon black</w:t>
            </w:r>
          </w:p>
        </w:tc>
        <w:tc>
          <w:tcPr>
            <w:tcW w:w="1620" w:type="dxa"/>
            <w:tcBorders>
              <w:top w:val="single" w:sz="4" w:space="0" w:color="000000" w:themeColor="text1"/>
              <w:right w:val="single" w:sz="4" w:space="0" w:color="auto"/>
            </w:tcBorders>
            <w:noWrap/>
            <w:hideMark/>
          </w:tcPr>
          <w:p w14:paraId="14190AE4" w14:textId="77777777" w:rsidR="00570EF6" w:rsidRPr="00C43672" w:rsidRDefault="00570EF6" w:rsidP="00C43672">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1FC38267" w14:textId="77777777" w:rsidR="00570EF6" w:rsidRPr="00C43672" w:rsidRDefault="00570EF6" w:rsidP="00C43672">
            <w:pPr>
              <w:pStyle w:val="TableText"/>
              <w:rPr>
                <w:lang w:val="es-ES" w:eastAsia="es-ES"/>
              </w:rPr>
            </w:pPr>
            <w:r w:rsidRPr="00C43672">
              <w:rPr>
                <w:lang w:val="es-ES" w:eastAsia="es-ES"/>
              </w:rPr>
              <w:t>Transition</w:t>
            </w:r>
          </w:p>
        </w:tc>
        <w:tc>
          <w:tcPr>
            <w:tcW w:w="1440" w:type="dxa"/>
            <w:noWrap/>
            <w:hideMark/>
          </w:tcPr>
          <w:p w14:paraId="2A6E7E63" w14:textId="77777777" w:rsidR="00570EF6" w:rsidRPr="00C43672" w:rsidRDefault="00CA004C" w:rsidP="00C43672">
            <w:pPr>
              <w:pStyle w:val="TableText"/>
              <w:rPr>
                <w:lang w:val="es-ES" w:eastAsia="es-ES"/>
              </w:rPr>
            </w:pPr>
            <w:r>
              <w:rPr>
                <w:lang w:val="es-ES" w:eastAsia="es-ES"/>
              </w:rPr>
              <w:t>Own Performance</w:t>
            </w:r>
          </w:p>
        </w:tc>
        <w:tc>
          <w:tcPr>
            <w:tcW w:w="1080" w:type="dxa"/>
            <w:noWrap/>
            <w:hideMark/>
          </w:tcPr>
          <w:p w14:paraId="6BF3750D"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75DE72CC" w14:textId="77777777" w:rsidR="00570EF6" w:rsidRPr="00C43672" w:rsidRDefault="00570EF6" w:rsidP="00C43672">
            <w:pPr>
              <w:pStyle w:val="TableText"/>
              <w:rPr>
                <w:lang w:val="es-ES" w:eastAsia="es-ES"/>
              </w:rPr>
            </w:pPr>
            <w:r w:rsidRPr="00C43672">
              <w:rPr>
                <w:lang w:val="es-ES" w:eastAsia="es-ES"/>
              </w:rPr>
              <w:t> </w:t>
            </w:r>
          </w:p>
        </w:tc>
        <w:tc>
          <w:tcPr>
            <w:tcW w:w="1440" w:type="dxa"/>
            <w:noWrap/>
            <w:hideMark/>
          </w:tcPr>
          <w:p w14:paraId="71E6FEB5" w14:textId="77777777" w:rsidR="00570EF6" w:rsidRPr="00C43672" w:rsidRDefault="00570EF6" w:rsidP="00C43672">
            <w:pPr>
              <w:pStyle w:val="TableText"/>
              <w:rPr>
                <w:lang w:val="es-ES" w:eastAsia="es-ES"/>
              </w:rPr>
            </w:pPr>
            <w:r w:rsidRPr="00C43672">
              <w:rPr>
                <w:lang w:val="es-ES" w:eastAsia="es-ES"/>
              </w:rPr>
              <w:t> </w:t>
            </w:r>
          </w:p>
        </w:tc>
        <w:tc>
          <w:tcPr>
            <w:tcW w:w="1161" w:type="dxa"/>
            <w:noWrap/>
            <w:hideMark/>
          </w:tcPr>
          <w:p w14:paraId="45C656AC" w14:textId="77777777" w:rsidR="00570EF6" w:rsidRPr="00C43672" w:rsidRDefault="00570EF6" w:rsidP="00C43672">
            <w:pPr>
              <w:pStyle w:val="TableText"/>
              <w:rPr>
                <w:lang w:val="es-ES" w:eastAsia="es-ES"/>
              </w:rPr>
            </w:pPr>
            <w:r w:rsidRPr="00C43672">
              <w:rPr>
                <w:lang w:val="es-ES" w:eastAsia="es-ES"/>
              </w:rPr>
              <w:t> </w:t>
            </w:r>
          </w:p>
        </w:tc>
      </w:tr>
      <w:tr w:rsidR="005C6E31" w:rsidRPr="00C43672" w14:paraId="67CC2AF3" w14:textId="77777777" w:rsidTr="002D45AC">
        <w:trPr>
          <w:trHeight w:val="20"/>
        </w:trPr>
        <w:tc>
          <w:tcPr>
            <w:tcW w:w="3960" w:type="dxa"/>
            <w:tcBorders>
              <w:top w:val="single" w:sz="4" w:space="0" w:color="000000" w:themeColor="text1"/>
              <w:bottom w:val="single" w:sz="4" w:space="0" w:color="000000" w:themeColor="text1"/>
            </w:tcBorders>
            <w:shd w:val="clear" w:color="auto" w:fill="auto"/>
          </w:tcPr>
          <w:p w14:paraId="1291F96A" w14:textId="77777777" w:rsidR="005C6E31" w:rsidRPr="00C43672" w:rsidRDefault="005C6E31" w:rsidP="005C6E31">
            <w:pPr>
              <w:pStyle w:val="TableHeadingText"/>
              <w:rPr>
                <w:lang w:val="es-ES" w:eastAsia="es-ES"/>
              </w:rPr>
            </w:pPr>
            <w:r w:rsidRPr="00C43672">
              <w:rPr>
                <w:lang w:val="es-ES" w:eastAsia="es-ES"/>
              </w:rPr>
              <w:t xml:space="preserve">Manufacture of </w:t>
            </w:r>
            <w:r>
              <w:rPr>
                <w:lang w:val="es-ES" w:eastAsia="es-ES"/>
              </w:rPr>
              <w:t>soda ash</w:t>
            </w:r>
          </w:p>
        </w:tc>
        <w:tc>
          <w:tcPr>
            <w:tcW w:w="1620" w:type="dxa"/>
            <w:tcBorders>
              <w:top w:val="single" w:sz="4" w:space="0" w:color="000000" w:themeColor="text1"/>
              <w:right w:val="single" w:sz="4" w:space="0" w:color="auto"/>
            </w:tcBorders>
            <w:noWrap/>
          </w:tcPr>
          <w:p w14:paraId="051A21EA" w14:textId="77777777" w:rsidR="005C6E31" w:rsidRPr="00C43672" w:rsidRDefault="005C6E31" w:rsidP="005C6E31">
            <w:pPr>
              <w:pStyle w:val="TableText"/>
              <w:rPr>
                <w:lang w:val="es-ES" w:eastAsia="es-ES"/>
              </w:rPr>
            </w:pPr>
            <w:r w:rsidRPr="00C43672">
              <w:rPr>
                <w:lang w:val="es-ES" w:eastAsia="es-ES"/>
              </w:rPr>
              <w:t>EU Taxonomy</w:t>
            </w:r>
          </w:p>
        </w:tc>
        <w:tc>
          <w:tcPr>
            <w:tcW w:w="1530" w:type="dxa"/>
            <w:tcBorders>
              <w:left w:val="single" w:sz="4" w:space="0" w:color="auto"/>
            </w:tcBorders>
            <w:noWrap/>
          </w:tcPr>
          <w:p w14:paraId="5693CFA5" w14:textId="77777777" w:rsidR="005C6E31" w:rsidRPr="00C43672" w:rsidRDefault="005C6E31" w:rsidP="005C6E31">
            <w:pPr>
              <w:pStyle w:val="TableText"/>
              <w:rPr>
                <w:lang w:val="es-ES" w:eastAsia="es-ES"/>
              </w:rPr>
            </w:pPr>
            <w:r w:rsidRPr="00C43672">
              <w:rPr>
                <w:lang w:val="es-ES" w:eastAsia="es-ES"/>
              </w:rPr>
              <w:t>Transition</w:t>
            </w:r>
          </w:p>
        </w:tc>
        <w:tc>
          <w:tcPr>
            <w:tcW w:w="1440" w:type="dxa"/>
            <w:noWrap/>
          </w:tcPr>
          <w:p w14:paraId="7F91CB46" w14:textId="77777777" w:rsidR="005C6E31" w:rsidRPr="00C43672" w:rsidRDefault="00CA004C" w:rsidP="005C6E31">
            <w:pPr>
              <w:pStyle w:val="TableText"/>
              <w:rPr>
                <w:lang w:val="es-ES" w:eastAsia="es-ES"/>
              </w:rPr>
            </w:pPr>
            <w:r>
              <w:rPr>
                <w:lang w:val="es-ES" w:eastAsia="es-ES"/>
              </w:rPr>
              <w:t>Own Performance</w:t>
            </w:r>
          </w:p>
        </w:tc>
        <w:tc>
          <w:tcPr>
            <w:tcW w:w="1080" w:type="dxa"/>
            <w:noWrap/>
          </w:tcPr>
          <w:p w14:paraId="17303092" w14:textId="77777777" w:rsidR="005C6E31" w:rsidRPr="00C43672" w:rsidRDefault="005C6E31" w:rsidP="005C6E31">
            <w:pPr>
              <w:pStyle w:val="TableText"/>
              <w:rPr>
                <w:lang w:val="es-ES" w:eastAsia="es-ES"/>
              </w:rPr>
            </w:pPr>
          </w:p>
        </w:tc>
        <w:tc>
          <w:tcPr>
            <w:tcW w:w="1440" w:type="dxa"/>
            <w:noWrap/>
          </w:tcPr>
          <w:p w14:paraId="2EC4197F" w14:textId="77777777" w:rsidR="005C6E31" w:rsidRPr="00C43672" w:rsidRDefault="005C6E31" w:rsidP="005C6E31">
            <w:pPr>
              <w:pStyle w:val="TableText"/>
              <w:rPr>
                <w:lang w:val="es-ES" w:eastAsia="es-ES"/>
              </w:rPr>
            </w:pPr>
          </w:p>
        </w:tc>
        <w:tc>
          <w:tcPr>
            <w:tcW w:w="1440" w:type="dxa"/>
            <w:noWrap/>
          </w:tcPr>
          <w:p w14:paraId="3412E96A" w14:textId="77777777" w:rsidR="005C6E31" w:rsidRPr="00C43672" w:rsidRDefault="005C6E31" w:rsidP="005C6E31">
            <w:pPr>
              <w:pStyle w:val="TableText"/>
              <w:rPr>
                <w:lang w:val="es-ES" w:eastAsia="es-ES"/>
              </w:rPr>
            </w:pPr>
          </w:p>
        </w:tc>
        <w:tc>
          <w:tcPr>
            <w:tcW w:w="1161" w:type="dxa"/>
            <w:noWrap/>
          </w:tcPr>
          <w:p w14:paraId="54915DE6" w14:textId="77777777" w:rsidR="005C6E31" w:rsidRPr="00C43672" w:rsidRDefault="005C6E31" w:rsidP="005C6E31">
            <w:pPr>
              <w:pStyle w:val="TableText"/>
              <w:rPr>
                <w:lang w:val="es-ES" w:eastAsia="es-ES"/>
              </w:rPr>
            </w:pPr>
          </w:p>
        </w:tc>
      </w:tr>
      <w:tr w:rsidR="003E3026" w:rsidRPr="00C43672" w14:paraId="48D688D7" w14:textId="77777777" w:rsidTr="004705E1">
        <w:trPr>
          <w:trHeight w:val="20"/>
        </w:trPr>
        <w:tc>
          <w:tcPr>
            <w:tcW w:w="3960" w:type="dxa"/>
            <w:vMerge w:val="restart"/>
            <w:tcBorders>
              <w:top w:val="single" w:sz="4" w:space="0" w:color="000000" w:themeColor="text1"/>
            </w:tcBorders>
            <w:shd w:val="clear" w:color="auto" w:fill="auto"/>
          </w:tcPr>
          <w:p w14:paraId="1E98A9C9" w14:textId="77777777" w:rsidR="003E3026" w:rsidRPr="00626BD3" w:rsidRDefault="003E3026" w:rsidP="003E3026">
            <w:pPr>
              <w:pStyle w:val="TableHeadingText"/>
              <w:rPr>
                <w:lang w:val="en-GB" w:eastAsia="es-ES"/>
              </w:rPr>
            </w:pPr>
            <w:r w:rsidRPr="00626BD3">
              <w:rPr>
                <w:lang w:val="en-GB" w:eastAsia="es-ES"/>
              </w:rPr>
              <w:t>Manufacture of organic basic materials</w:t>
            </w:r>
          </w:p>
        </w:tc>
        <w:tc>
          <w:tcPr>
            <w:tcW w:w="1620" w:type="dxa"/>
            <w:tcBorders>
              <w:top w:val="single" w:sz="4" w:space="0" w:color="000000" w:themeColor="text1"/>
              <w:right w:val="single" w:sz="4" w:space="0" w:color="auto"/>
            </w:tcBorders>
            <w:noWrap/>
          </w:tcPr>
          <w:p w14:paraId="61B64102" w14:textId="77777777" w:rsidR="003E3026" w:rsidRPr="00C43672" w:rsidRDefault="003E3026" w:rsidP="003E3026">
            <w:pPr>
              <w:pStyle w:val="TableText"/>
              <w:rPr>
                <w:lang w:val="es-ES" w:eastAsia="es-ES"/>
              </w:rPr>
            </w:pPr>
            <w:r w:rsidRPr="00C43672">
              <w:rPr>
                <w:lang w:val="es-ES" w:eastAsia="es-ES"/>
              </w:rPr>
              <w:t>EU Taxonomy</w:t>
            </w:r>
          </w:p>
        </w:tc>
        <w:tc>
          <w:tcPr>
            <w:tcW w:w="1530" w:type="dxa"/>
            <w:tcBorders>
              <w:left w:val="single" w:sz="4" w:space="0" w:color="auto"/>
            </w:tcBorders>
            <w:noWrap/>
          </w:tcPr>
          <w:p w14:paraId="27E8E463" w14:textId="77777777" w:rsidR="003E3026" w:rsidRPr="00C43672" w:rsidRDefault="003E3026" w:rsidP="003E3026">
            <w:pPr>
              <w:pStyle w:val="TableText"/>
              <w:rPr>
                <w:lang w:val="es-ES" w:eastAsia="es-ES"/>
              </w:rPr>
            </w:pPr>
            <w:r w:rsidRPr="00C43672">
              <w:rPr>
                <w:lang w:val="es-ES" w:eastAsia="es-ES"/>
              </w:rPr>
              <w:t>Transition</w:t>
            </w:r>
          </w:p>
        </w:tc>
        <w:tc>
          <w:tcPr>
            <w:tcW w:w="1440" w:type="dxa"/>
            <w:noWrap/>
          </w:tcPr>
          <w:p w14:paraId="2C8E6AB4" w14:textId="77777777" w:rsidR="003E3026" w:rsidRPr="00C43672" w:rsidRDefault="00CA004C" w:rsidP="003E3026">
            <w:pPr>
              <w:pStyle w:val="TableText"/>
              <w:rPr>
                <w:lang w:val="es-ES" w:eastAsia="es-ES"/>
              </w:rPr>
            </w:pPr>
            <w:r>
              <w:rPr>
                <w:lang w:val="es-ES" w:eastAsia="es-ES"/>
              </w:rPr>
              <w:t>Own Performance</w:t>
            </w:r>
          </w:p>
        </w:tc>
        <w:tc>
          <w:tcPr>
            <w:tcW w:w="1080" w:type="dxa"/>
            <w:noWrap/>
          </w:tcPr>
          <w:p w14:paraId="6EA052D4" w14:textId="77777777" w:rsidR="003E3026" w:rsidRPr="00C43672" w:rsidRDefault="003E3026" w:rsidP="003E3026">
            <w:pPr>
              <w:pStyle w:val="TableText"/>
              <w:rPr>
                <w:lang w:val="es-ES" w:eastAsia="es-ES"/>
              </w:rPr>
            </w:pPr>
          </w:p>
        </w:tc>
        <w:tc>
          <w:tcPr>
            <w:tcW w:w="1440" w:type="dxa"/>
            <w:noWrap/>
          </w:tcPr>
          <w:p w14:paraId="17968E3F" w14:textId="77777777" w:rsidR="003E3026" w:rsidRPr="00C43672" w:rsidRDefault="003E3026" w:rsidP="003E3026">
            <w:pPr>
              <w:pStyle w:val="TableText"/>
              <w:rPr>
                <w:lang w:val="es-ES" w:eastAsia="es-ES"/>
              </w:rPr>
            </w:pPr>
          </w:p>
        </w:tc>
        <w:tc>
          <w:tcPr>
            <w:tcW w:w="1440" w:type="dxa"/>
            <w:noWrap/>
          </w:tcPr>
          <w:p w14:paraId="05DBCADA" w14:textId="77777777" w:rsidR="003E3026" w:rsidRPr="00C43672" w:rsidRDefault="003E3026" w:rsidP="003E3026">
            <w:pPr>
              <w:pStyle w:val="TableText"/>
              <w:rPr>
                <w:lang w:val="es-ES" w:eastAsia="es-ES"/>
              </w:rPr>
            </w:pPr>
          </w:p>
        </w:tc>
        <w:tc>
          <w:tcPr>
            <w:tcW w:w="1161" w:type="dxa"/>
            <w:noWrap/>
          </w:tcPr>
          <w:p w14:paraId="5C01B701" w14:textId="77777777" w:rsidR="003E3026" w:rsidRPr="00C43672" w:rsidRDefault="003E3026" w:rsidP="003E3026">
            <w:pPr>
              <w:pStyle w:val="TableText"/>
              <w:rPr>
                <w:lang w:val="es-ES" w:eastAsia="es-ES"/>
              </w:rPr>
            </w:pPr>
          </w:p>
        </w:tc>
      </w:tr>
      <w:tr w:rsidR="003E3026" w:rsidRPr="00C43672" w14:paraId="5C847B55" w14:textId="77777777" w:rsidTr="004705E1">
        <w:trPr>
          <w:trHeight w:val="20"/>
        </w:trPr>
        <w:tc>
          <w:tcPr>
            <w:tcW w:w="3960" w:type="dxa"/>
            <w:vMerge/>
            <w:tcBorders>
              <w:bottom w:val="single" w:sz="4" w:space="0" w:color="000000" w:themeColor="text1"/>
            </w:tcBorders>
            <w:shd w:val="clear" w:color="auto" w:fill="auto"/>
          </w:tcPr>
          <w:p w14:paraId="694C7406" w14:textId="77777777" w:rsidR="003E3026" w:rsidRPr="00C43672" w:rsidRDefault="003E3026" w:rsidP="003E3026">
            <w:pPr>
              <w:pStyle w:val="TableHeadingText"/>
              <w:rPr>
                <w:lang w:val="es-ES" w:eastAsia="es-ES"/>
              </w:rPr>
            </w:pPr>
          </w:p>
        </w:tc>
        <w:tc>
          <w:tcPr>
            <w:tcW w:w="1620" w:type="dxa"/>
            <w:tcBorders>
              <w:top w:val="single" w:sz="4" w:space="0" w:color="000000" w:themeColor="text1"/>
              <w:right w:val="single" w:sz="4" w:space="0" w:color="auto"/>
            </w:tcBorders>
            <w:noWrap/>
          </w:tcPr>
          <w:p w14:paraId="350BF4CE" w14:textId="77777777" w:rsidR="003E3026" w:rsidRPr="00C43672" w:rsidRDefault="003E3026" w:rsidP="003E3026">
            <w:pPr>
              <w:pStyle w:val="TableText"/>
              <w:rPr>
                <w:lang w:val="es-ES" w:eastAsia="es-ES"/>
              </w:rPr>
            </w:pPr>
            <w:r w:rsidRPr="00C43672">
              <w:rPr>
                <w:lang w:val="es-ES" w:eastAsia="es-ES"/>
              </w:rPr>
              <w:t>Santander-specific</w:t>
            </w:r>
          </w:p>
        </w:tc>
        <w:tc>
          <w:tcPr>
            <w:tcW w:w="1530" w:type="dxa"/>
            <w:tcBorders>
              <w:left w:val="single" w:sz="4" w:space="0" w:color="auto"/>
            </w:tcBorders>
            <w:noWrap/>
          </w:tcPr>
          <w:p w14:paraId="26BB4885" w14:textId="77777777" w:rsidR="003E3026" w:rsidRPr="00C43672" w:rsidRDefault="003E3026" w:rsidP="003E3026">
            <w:pPr>
              <w:pStyle w:val="TableText"/>
              <w:rPr>
                <w:lang w:val="es-ES" w:eastAsia="es-ES"/>
              </w:rPr>
            </w:pPr>
            <w:r w:rsidRPr="00C43672">
              <w:rPr>
                <w:lang w:val="es-ES" w:eastAsia="es-ES"/>
              </w:rPr>
              <w:t>Transition</w:t>
            </w:r>
          </w:p>
        </w:tc>
        <w:tc>
          <w:tcPr>
            <w:tcW w:w="1440" w:type="dxa"/>
            <w:noWrap/>
          </w:tcPr>
          <w:p w14:paraId="79D9ED4E" w14:textId="77777777" w:rsidR="003E3026" w:rsidRPr="00C43672" w:rsidRDefault="00CA004C" w:rsidP="003E3026">
            <w:pPr>
              <w:pStyle w:val="TableText"/>
              <w:rPr>
                <w:lang w:val="es-ES" w:eastAsia="es-ES"/>
              </w:rPr>
            </w:pPr>
            <w:r>
              <w:rPr>
                <w:lang w:val="es-ES" w:eastAsia="es-ES"/>
              </w:rPr>
              <w:t>Own Performance</w:t>
            </w:r>
          </w:p>
        </w:tc>
        <w:tc>
          <w:tcPr>
            <w:tcW w:w="1080" w:type="dxa"/>
            <w:noWrap/>
          </w:tcPr>
          <w:p w14:paraId="3871C51E" w14:textId="77777777" w:rsidR="003E3026" w:rsidRPr="00C43672" w:rsidRDefault="003E3026" w:rsidP="003E3026">
            <w:pPr>
              <w:pStyle w:val="TableText"/>
              <w:rPr>
                <w:lang w:val="es-ES" w:eastAsia="es-ES"/>
              </w:rPr>
            </w:pPr>
          </w:p>
        </w:tc>
        <w:tc>
          <w:tcPr>
            <w:tcW w:w="1440" w:type="dxa"/>
            <w:noWrap/>
          </w:tcPr>
          <w:p w14:paraId="7FA3EC6E" w14:textId="77777777" w:rsidR="003E3026" w:rsidRPr="00C43672" w:rsidRDefault="003E3026" w:rsidP="003E3026">
            <w:pPr>
              <w:pStyle w:val="TableText"/>
              <w:rPr>
                <w:lang w:val="es-ES" w:eastAsia="es-ES"/>
              </w:rPr>
            </w:pPr>
          </w:p>
        </w:tc>
        <w:tc>
          <w:tcPr>
            <w:tcW w:w="1440" w:type="dxa"/>
            <w:noWrap/>
          </w:tcPr>
          <w:p w14:paraId="4EB244AD" w14:textId="77777777" w:rsidR="003E3026" w:rsidRPr="00C43672" w:rsidRDefault="003E3026" w:rsidP="003E3026">
            <w:pPr>
              <w:pStyle w:val="TableText"/>
              <w:rPr>
                <w:lang w:val="es-ES" w:eastAsia="es-ES"/>
              </w:rPr>
            </w:pPr>
          </w:p>
        </w:tc>
        <w:tc>
          <w:tcPr>
            <w:tcW w:w="1161" w:type="dxa"/>
            <w:noWrap/>
          </w:tcPr>
          <w:p w14:paraId="28017F7C" w14:textId="77777777" w:rsidR="003E3026" w:rsidRPr="00C43672" w:rsidRDefault="003E3026" w:rsidP="003E3026">
            <w:pPr>
              <w:pStyle w:val="TableText"/>
              <w:rPr>
                <w:lang w:val="es-ES" w:eastAsia="es-ES"/>
              </w:rPr>
            </w:pPr>
          </w:p>
        </w:tc>
      </w:tr>
      <w:tr w:rsidR="003E3026" w:rsidRPr="00C43672" w14:paraId="6A703052" w14:textId="77777777" w:rsidTr="002D45AC">
        <w:trPr>
          <w:trHeight w:val="20"/>
        </w:trPr>
        <w:tc>
          <w:tcPr>
            <w:tcW w:w="3960" w:type="dxa"/>
            <w:tcBorders>
              <w:top w:val="single" w:sz="4" w:space="0" w:color="000000" w:themeColor="text1"/>
              <w:bottom w:val="single" w:sz="4" w:space="0" w:color="000000" w:themeColor="text1"/>
            </w:tcBorders>
            <w:shd w:val="clear" w:color="auto" w:fill="auto"/>
          </w:tcPr>
          <w:p w14:paraId="617C4A10" w14:textId="77777777" w:rsidR="003E3026" w:rsidRPr="00C43672" w:rsidRDefault="003E3026" w:rsidP="003E3026">
            <w:pPr>
              <w:pStyle w:val="TableHeadingText"/>
              <w:rPr>
                <w:lang w:val="es-ES" w:eastAsia="es-ES"/>
              </w:rPr>
            </w:pPr>
            <w:r>
              <w:rPr>
                <w:lang w:val="es-ES" w:eastAsia="es-ES"/>
              </w:rPr>
              <w:t>Manufacture of nitric acid</w:t>
            </w:r>
          </w:p>
        </w:tc>
        <w:tc>
          <w:tcPr>
            <w:tcW w:w="1620" w:type="dxa"/>
            <w:tcBorders>
              <w:top w:val="single" w:sz="4" w:space="0" w:color="000000" w:themeColor="text1"/>
              <w:right w:val="single" w:sz="4" w:space="0" w:color="auto"/>
            </w:tcBorders>
            <w:noWrap/>
          </w:tcPr>
          <w:p w14:paraId="78322E03" w14:textId="77777777" w:rsidR="003E3026" w:rsidRPr="00C43672" w:rsidRDefault="003E3026" w:rsidP="003E3026">
            <w:pPr>
              <w:pStyle w:val="TableText"/>
              <w:rPr>
                <w:lang w:val="es-ES" w:eastAsia="es-ES"/>
              </w:rPr>
            </w:pPr>
            <w:r w:rsidRPr="00C43672">
              <w:rPr>
                <w:lang w:val="es-ES" w:eastAsia="es-ES"/>
              </w:rPr>
              <w:t>EU Taxonomy</w:t>
            </w:r>
          </w:p>
        </w:tc>
        <w:tc>
          <w:tcPr>
            <w:tcW w:w="1530" w:type="dxa"/>
            <w:tcBorders>
              <w:left w:val="single" w:sz="4" w:space="0" w:color="auto"/>
            </w:tcBorders>
            <w:noWrap/>
          </w:tcPr>
          <w:p w14:paraId="381C2000" w14:textId="77777777" w:rsidR="003E3026" w:rsidRPr="00C43672" w:rsidRDefault="003E3026" w:rsidP="003E3026">
            <w:pPr>
              <w:pStyle w:val="TableText"/>
              <w:rPr>
                <w:lang w:val="es-ES" w:eastAsia="es-ES"/>
              </w:rPr>
            </w:pPr>
            <w:r w:rsidRPr="00C43672">
              <w:rPr>
                <w:lang w:val="es-ES" w:eastAsia="es-ES"/>
              </w:rPr>
              <w:t>Transition</w:t>
            </w:r>
          </w:p>
        </w:tc>
        <w:tc>
          <w:tcPr>
            <w:tcW w:w="1440" w:type="dxa"/>
            <w:noWrap/>
          </w:tcPr>
          <w:p w14:paraId="2A048408" w14:textId="77777777" w:rsidR="003E3026" w:rsidRPr="00C43672" w:rsidRDefault="00CA004C" w:rsidP="003E3026">
            <w:pPr>
              <w:pStyle w:val="TableText"/>
              <w:rPr>
                <w:lang w:val="es-ES" w:eastAsia="es-ES"/>
              </w:rPr>
            </w:pPr>
            <w:r>
              <w:rPr>
                <w:lang w:val="es-ES" w:eastAsia="es-ES"/>
              </w:rPr>
              <w:t>Own Performance</w:t>
            </w:r>
          </w:p>
        </w:tc>
        <w:tc>
          <w:tcPr>
            <w:tcW w:w="1080" w:type="dxa"/>
            <w:noWrap/>
          </w:tcPr>
          <w:p w14:paraId="0A49ED31" w14:textId="77777777" w:rsidR="003E3026" w:rsidRPr="00C43672" w:rsidRDefault="003E3026" w:rsidP="003E3026">
            <w:pPr>
              <w:pStyle w:val="TableText"/>
              <w:rPr>
                <w:lang w:val="es-ES" w:eastAsia="es-ES"/>
              </w:rPr>
            </w:pPr>
          </w:p>
        </w:tc>
        <w:tc>
          <w:tcPr>
            <w:tcW w:w="1440" w:type="dxa"/>
            <w:noWrap/>
          </w:tcPr>
          <w:p w14:paraId="511D32D0" w14:textId="77777777" w:rsidR="003E3026" w:rsidRPr="00C43672" w:rsidRDefault="003E3026" w:rsidP="003E3026">
            <w:pPr>
              <w:pStyle w:val="TableText"/>
              <w:rPr>
                <w:lang w:val="es-ES" w:eastAsia="es-ES"/>
              </w:rPr>
            </w:pPr>
          </w:p>
        </w:tc>
        <w:tc>
          <w:tcPr>
            <w:tcW w:w="1440" w:type="dxa"/>
            <w:noWrap/>
          </w:tcPr>
          <w:p w14:paraId="68333060" w14:textId="77777777" w:rsidR="003E3026" w:rsidRPr="00C43672" w:rsidRDefault="003E3026" w:rsidP="003E3026">
            <w:pPr>
              <w:pStyle w:val="TableText"/>
              <w:rPr>
                <w:lang w:val="es-ES" w:eastAsia="es-ES"/>
              </w:rPr>
            </w:pPr>
          </w:p>
        </w:tc>
        <w:tc>
          <w:tcPr>
            <w:tcW w:w="1161" w:type="dxa"/>
            <w:noWrap/>
          </w:tcPr>
          <w:p w14:paraId="0ED3B269" w14:textId="77777777" w:rsidR="003E3026" w:rsidRPr="00C43672" w:rsidRDefault="003E3026" w:rsidP="003E3026">
            <w:pPr>
              <w:pStyle w:val="TableText"/>
              <w:rPr>
                <w:lang w:val="es-ES" w:eastAsia="es-ES"/>
              </w:rPr>
            </w:pPr>
          </w:p>
        </w:tc>
      </w:tr>
      <w:tr w:rsidR="003E3026" w:rsidRPr="00C43672" w14:paraId="6C8EF219"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CFAB33F" w14:textId="77777777" w:rsidR="003E3026" w:rsidRPr="00C43672" w:rsidRDefault="003E3026" w:rsidP="003E3026">
            <w:pPr>
              <w:pStyle w:val="TableHeadingText"/>
              <w:rPr>
                <w:lang w:val="es-ES" w:eastAsia="es-ES"/>
              </w:rPr>
            </w:pPr>
            <w:r w:rsidRPr="00C43672">
              <w:rPr>
                <w:lang w:val="es-ES" w:eastAsia="es-ES"/>
              </w:rPr>
              <w:t>Manufacture of chlorine</w:t>
            </w:r>
          </w:p>
        </w:tc>
        <w:tc>
          <w:tcPr>
            <w:tcW w:w="1620" w:type="dxa"/>
            <w:tcBorders>
              <w:top w:val="single" w:sz="4" w:space="0" w:color="000000" w:themeColor="text1"/>
              <w:right w:val="single" w:sz="4" w:space="0" w:color="auto"/>
            </w:tcBorders>
            <w:hideMark/>
          </w:tcPr>
          <w:p w14:paraId="68BB6295" w14:textId="77777777" w:rsidR="003E3026" w:rsidRPr="00C43672" w:rsidRDefault="003E3026" w:rsidP="003E3026">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77C1E124" w14:textId="77777777" w:rsidR="003E3026" w:rsidRPr="00C43672" w:rsidRDefault="003E3026" w:rsidP="003E3026">
            <w:pPr>
              <w:pStyle w:val="TableText"/>
              <w:rPr>
                <w:lang w:val="es-ES" w:eastAsia="es-ES"/>
              </w:rPr>
            </w:pPr>
            <w:r w:rsidRPr="00C43672">
              <w:rPr>
                <w:lang w:val="es-ES" w:eastAsia="es-ES"/>
              </w:rPr>
              <w:t>Transition</w:t>
            </w:r>
          </w:p>
        </w:tc>
        <w:tc>
          <w:tcPr>
            <w:tcW w:w="1440" w:type="dxa"/>
            <w:noWrap/>
            <w:hideMark/>
          </w:tcPr>
          <w:p w14:paraId="63E71B4F" w14:textId="77777777" w:rsidR="003E3026" w:rsidRPr="00C43672" w:rsidRDefault="00CA004C" w:rsidP="003E3026">
            <w:pPr>
              <w:pStyle w:val="TableText"/>
              <w:rPr>
                <w:lang w:val="es-ES" w:eastAsia="es-ES"/>
              </w:rPr>
            </w:pPr>
            <w:r>
              <w:rPr>
                <w:lang w:val="es-ES" w:eastAsia="es-ES"/>
              </w:rPr>
              <w:t>Own Performance</w:t>
            </w:r>
          </w:p>
        </w:tc>
        <w:tc>
          <w:tcPr>
            <w:tcW w:w="1080" w:type="dxa"/>
            <w:hideMark/>
          </w:tcPr>
          <w:p w14:paraId="340FA202"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56C6E750"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27A4D7EF" w14:textId="77777777" w:rsidR="003E3026" w:rsidRPr="00C43672" w:rsidRDefault="003E3026" w:rsidP="003E3026">
            <w:pPr>
              <w:pStyle w:val="TableText"/>
              <w:rPr>
                <w:lang w:val="es-ES" w:eastAsia="es-ES"/>
              </w:rPr>
            </w:pPr>
            <w:r w:rsidRPr="00C43672">
              <w:rPr>
                <w:lang w:val="es-ES" w:eastAsia="es-ES"/>
              </w:rPr>
              <w:t> </w:t>
            </w:r>
          </w:p>
        </w:tc>
        <w:tc>
          <w:tcPr>
            <w:tcW w:w="1161" w:type="dxa"/>
            <w:hideMark/>
          </w:tcPr>
          <w:p w14:paraId="79FCA691" w14:textId="77777777" w:rsidR="003E3026" w:rsidRPr="00C43672" w:rsidRDefault="003E3026" w:rsidP="003E3026">
            <w:pPr>
              <w:pStyle w:val="TableText"/>
              <w:rPr>
                <w:lang w:val="es-ES" w:eastAsia="es-ES"/>
              </w:rPr>
            </w:pPr>
            <w:r w:rsidRPr="00C43672">
              <w:rPr>
                <w:lang w:val="es-ES" w:eastAsia="es-ES"/>
              </w:rPr>
              <w:t> </w:t>
            </w:r>
          </w:p>
        </w:tc>
      </w:tr>
      <w:tr w:rsidR="003E3026" w:rsidRPr="00C43672" w14:paraId="0F1004D0"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42EA98CD" w14:textId="77777777" w:rsidR="003E3026" w:rsidRPr="00C43672" w:rsidRDefault="003E3026" w:rsidP="003E3026">
            <w:pPr>
              <w:pStyle w:val="TableHeadingText"/>
              <w:rPr>
                <w:lang w:val="es-ES" w:eastAsia="es-ES"/>
              </w:rPr>
            </w:pPr>
            <w:r w:rsidRPr="00C43672">
              <w:rPr>
                <w:lang w:val="es-ES" w:eastAsia="es-ES"/>
              </w:rPr>
              <w:t>Manufacture of anhydrous ammonia</w:t>
            </w:r>
          </w:p>
        </w:tc>
        <w:tc>
          <w:tcPr>
            <w:tcW w:w="1620" w:type="dxa"/>
            <w:tcBorders>
              <w:top w:val="single" w:sz="4" w:space="0" w:color="000000" w:themeColor="text1"/>
              <w:right w:val="single" w:sz="4" w:space="0" w:color="auto"/>
            </w:tcBorders>
            <w:hideMark/>
          </w:tcPr>
          <w:p w14:paraId="3CF4C3B8" w14:textId="77777777" w:rsidR="003E3026" w:rsidRPr="00C43672" w:rsidRDefault="003E3026" w:rsidP="003E3026">
            <w:pPr>
              <w:pStyle w:val="TableText"/>
              <w:rPr>
                <w:lang w:val="es-ES" w:eastAsia="es-ES"/>
              </w:rPr>
            </w:pPr>
            <w:r w:rsidRPr="00C43672">
              <w:rPr>
                <w:lang w:val="es-ES" w:eastAsia="es-ES"/>
              </w:rPr>
              <w:t>EU Taxonomy</w:t>
            </w:r>
          </w:p>
        </w:tc>
        <w:tc>
          <w:tcPr>
            <w:tcW w:w="1530" w:type="dxa"/>
            <w:tcBorders>
              <w:left w:val="single" w:sz="4" w:space="0" w:color="auto"/>
            </w:tcBorders>
            <w:hideMark/>
          </w:tcPr>
          <w:p w14:paraId="15053C1E" w14:textId="77777777" w:rsidR="003E3026" w:rsidRPr="00C43672" w:rsidRDefault="00CA004C" w:rsidP="003E3026">
            <w:pPr>
              <w:pStyle w:val="TableText"/>
              <w:rPr>
                <w:lang w:val="es-ES" w:eastAsia="es-ES"/>
              </w:rPr>
            </w:pPr>
            <w:r>
              <w:rPr>
                <w:lang w:val="es-ES" w:eastAsia="es-ES"/>
              </w:rPr>
              <w:t>Own Performance</w:t>
            </w:r>
          </w:p>
        </w:tc>
        <w:tc>
          <w:tcPr>
            <w:tcW w:w="1440" w:type="dxa"/>
            <w:hideMark/>
          </w:tcPr>
          <w:p w14:paraId="04E00F50" w14:textId="77777777" w:rsidR="003E3026" w:rsidRPr="00C43672" w:rsidRDefault="00CA004C" w:rsidP="003E3026">
            <w:pPr>
              <w:pStyle w:val="TableText"/>
              <w:rPr>
                <w:lang w:val="es-ES" w:eastAsia="es-ES"/>
              </w:rPr>
            </w:pPr>
            <w:r>
              <w:rPr>
                <w:lang w:val="es-ES" w:eastAsia="es-ES"/>
              </w:rPr>
              <w:t>Own Performance</w:t>
            </w:r>
          </w:p>
        </w:tc>
        <w:tc>
          <w:tcPr>
            <w:tcW w:w="1080" w:type="dxa"/>
            <w:hideMark/>
          </w:tcPr>
          <w:p w14:paraId="22B81D52"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0C49A18B"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7FC7014C" w14:textId="77777777" w:rsidR="003E3026" w:rsidRPr="00C43672" w:rsidRDefault="003E3026" w:rsidP="003E3026">
            <w:pPr>
              <w:pStyle w:val="TableText"/>
              <w:rPr>
                <w:lang w:val="es-ES" w:eastAsia="es-ES"/>
              </w:rPr>
            </w:pPr>
            <w:r w:rsidRPr="00C43672">
              <w:rPr>
                <w:lang w:val="es-ES" w:eastAsia="es-ES"/>
              </w:rPr>
              <w:t> </w:t>
            </w:r>
          </w:p>
        </w:tc>
        <w:tc>
          <w:tcPr>
            <w:tcW w:w="1161" w:type="dxa"/>
            <w:hideMark/>
          </w:tcPr>
          <w:p w14:paraId="1089BC78" w14:textId="77777777" w:rsidR="003E3026" w:rsidRPr="00C43672" w:rsidRDefault="003E3026" w:rsidP="003E3026">
            <w:pPr>
              <w:pStyle w:val="TableText"/>
              <w:rPr>
                <w:lang w:val="es-ES" w:eastAsia="es-ES"/>
              </w:rPr>
            </w:pPr>
            <w:r w:rsidRPr="00C43672">
              <w:rPr>
                <w:lang w:val="es-ES" w:eastAsia="es-ES"/>
              </w:rPr>
              <w:t> </w:t>
            </w:r>
          </w:p>
        </w:tc>
      </w:tr>
      <w:tr w:rsidR="003E3026" w:rsidRPr="00C43672" w14:paraId="4FFA124B"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74956265" w14:textId="77777777" w:rsidR="003E3026" w:rsidRPr="00626BD3" w:rsidRDefault="003E3026" w:rsidP="003E3026">
            <w:pPr>
              <w:pStyle w:val="TableHeadingText"/>
              <w:rPr>
                <w:lang w:val="en-GB" w:eastAsia="es-ES"/>
              </w:rPr>
            </w:pPr>
            <w:r w:rsidRPr="00626BD3">
              <w:rPr>
                <w:lang w:val="en-GB" w:eastAsia="es-ES"/>
              </w:rPr>
              <w:t>Manufacture of plastics in primary form</w:t>
            </w:r>
          </w:p>
        </w:tc>
        <w:tc>
          <w:tcPr>
            <w:tcW w:w="1620" w:type="dxa"/>
            <w:tcBorders>
              <w:top w:val="single" w:sz="4" w:space="0" w:color="000000" w:themeColor="text1"/>
              <w:right w:val="single" w:sz="4" w:space="0" w:color="auto"/>
            </w:tcBorders>
            <w:hideMark/>
          </w:tcPr>
          <w:p w14:paraId="21ECBDCC" w14:textId="77777777" w:rsidR="003E3026" w:rsidRPr="00C43672" w:rsidRDefault="003E3026" w:rsidP="003E3026">
            <w:pPr>
              <w:pStyle w:val="TableText"/>
              <w:rPr>
                <w:lang w:val="es-ES" w:eastAsia="es-ES"/>
              </w:rPr>
            </w:pPr>
            <w:r w:rsidRPr="00C43672">
              <w:rPr>
                <w:lang w:val="es-ES" w:eastAsia="es-ES"/>
              </w:rPr>
              <w:t>EU Taxonomy</w:t>
            </w:r>
          </w:p>
        </w:tc>
        <w:tc>
          <w:tcPr>
            <w:tcW w:w="1530" w:type="dxa"/>
            <w:tcBorders>
              <w:left w:val="single" w:sz="4" w:space="0" w:color="auto"/>
            </w:tcBorders>
            <w:noWrap/>
            <w:hideMark/>
          </w:tcPr>
          <w:p w14:paraId="1239ED64" w14:textId="77777777" w:rsidR="003E3026" w:rsidRPr="00C43672" w:rsidRDefault="003E3026" w:rsidP="003E3026">
            <w:pPr>
              <w:pStyle w:val="TableText"/>
              <w:rPr>
                <w:lang w:val="es-ES" w:eastAsia="es-ES"/>
              </w:rPr>
            </w:pPr>
            <w:r w:rsidRPr="00C43672">
              <w:rPr>
                <w:lang w:val="es-ES" w:eastAsia="es-ES"/>
              </w:rPr>
              <w:t>Transition</w:t>
            </w:r>
          </w:p>
        </w:tc>
        <w:tc>
          <w:tcPr>
            <w:tcW w:w="1440" w:type="dxa"/>
            <w:noWrap/>
            <w:hideMark/>
          </w:tcPr>
          <w:p w14:paraId="5354C43B" w14:textId="77777777" w:rsidR="003E3026" w:rsidRPr="00C43672" w:rsidRDefault="00CA004C" w:rsidP="003E3026">
            <w:pPr>
              <w:pStyle w:val="TableText"/>
              <w:rPr>
                <w:lang w:val="es-ES" w:eastAsia="es-ES"/>
              </w:rPr>
            </w:pPr>
            <w:r>
              <w:rPr>
                <w:lang w:val="es-ES" w:eastAsia="es-ES"/>
              </w:rPr>
              <w:t>Own Performance</w:t>
            </w:r>
          </w:p>
        </w:tc>
        <w:tc>
          <w:tcPr>
            <w:tcW w:w="1080" w:type="dxa"/>
            <w:hideMark/>
          </w:tcPr>
          <w:p w14:paraId="75F90065"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6C911148" w14:textId="77777777" w:rsidR="003E3026" w:rsidRPr="00C43672" w:rsidRDefault="003E3026" w:rsidP="003E3026">
            <w:pPr>
              <w:pStyle w:val="TableText"/>
              <w:rPr>
                <w:lang w:val="es-ES" w:eastAsia="es-ES"/>
              </w:rPr>
            </w:pPr>
            <w:r w:rsidRPr="00C43672">
              <w:rPr>
                <w:lang w:val="es-ES" w:eastAsia="es-ES"/>
              </w:rPr>
              <w:t> </w:t>
            </w:r>
          </w:p>
        </w:tc>
        <w:tc>
          <w:tcPr>
            <w:tcW w:w="1440" w:type="dxa"/>
            <w:hideMark/>
          </w:tcPr>
          <w:p w14:paraId="1450FB42" w14:textId="77777777" w:rsidR="003E3026" w:rsidRPr="00C43672" w:rsidRDefault="003E3026" w:rsidP="003E3026">
            <w:pPr>
              <w:pStyle w:val="TableText"/>
              <w:rPr>
                <w:lang w:val="es-ES" w:eastAsia="es-ES"/>
              </w:rPr>
            </w:pPr>
            <w:r w:rsidRPr="00C43672">
              <w:rPr>
                <w:lang w:val="es-ES" w:eastAsia="es-ES"/>
              </w:rPr>
              <w:t> </w:t>
            </w:r>
          </w:p>
        </w:tc>
        <w:tc>
          <w:tcPr>
            <w:tcW w:w="1161" w:type="dxa"/>
            <w:hideMark/>
          </w:tcPr>
          <w:p w14:paraId="01C3CF73" w14:textId="77777777" w:rsidR="003E3026" w:rsidRPr="00C43672" w:rsidRDefault="003E3026" w:rsidP="003E3026">
            <w:pPr>
              <w:pStyle w:val="TableText"/>
              <w:rPr>
                <w:lang w:val="es-ES" w:eastAsia="es-ES"/>
              </w:rPr>
            </w:pPr>
            <w:r w:rsidRPr="00C43672">
              <w:rPr>
                <w:lang w:val="es-ES" w:eastAsia="es-ES"/>
              </w:rPr>
              <w:t> </w:t>
            </w:r>
          </w:p>
        </w:tc>
      </w:tr>
      <w:tr w:rsidR="00267FFC" w:rsidRPr="00C43672" w14:paraId="100DE48D" w14:textId="77777777" w:rsidTr="004705E1">
        <w:trPr>
          <w:trHeight w:val="20"/>
        </w:trPr>
        <w:tc>
          <w:tcPr>
            <w:tcW w:w="3960" w:type="dxa"/>
            <w:vMerge w:val="restart"/>
            <w:tcBorders>
              <w:top w:val="single" w:sz="4" w:space="0" w:color="000000" w:themeColor="text1"/>
            </w:tcBorders>
            <w:shd w:val="clear" w:color="auto" w:fill="auto"/>
            <w:hideMark/>
          </w:tcPr>
          <w:p w14:paraId="479CA4D5" w14:textId="77777777" w:rsidR="00267FFC" w:rsidRPr="00626BD3" w:rsidRDefault="00267FFC" w:rsidP="003E3026">
            <w:pPr>
              <w:pStyle w:val="TableHeadingText"/>
              <w:rPr>
                <w:lang w:val="en-GB" w:eastAsia="es-ES"/>
              </w:rPr>
            </w:pPr>
            <w:r w:rsidRPr="00626BD3">
              <w:rPr>
                <w:lang w:val="en-GB" w:eastAsia="es-ES"/>
              </w:rPr>
              <w:t>Manufacture of automotive and mobility components</w:t>
            </w:r>
          </w:p>
        </w:tc>
        <w:tc>
          <w:tcPr>
            <w:tcW w:w="1620" w:type="dxa"/>
            <w:tcBorders>
              <w:top w:val="single" w:sz="4" w:space="0" w:color="000000" w:themeColor="text1"/>
              <w:right w:val="single" w:sz="4" w:space="0" w:color="auto"/>
            </w:tcBorders>
            <w:hideMark/>
          </w:tcPr>
          <w:p w14:paraId="5F6C6B33" w14:textId="77777777" w:rsidR="00267FFC" w:rsidRPr="00C43672" w:rsidRDefault="00267FFC" w:rsidP="003E3026">
            <w:pPr>
              <w:pStyle w:val="TableText"/>
              <w:rPr>
                <w:lang w:val="es-ES" w:eastAsia="es-ES"/>
              </w:rPr>
            </w:pPr>
            <w:r w:rsidRPr="00C43672">
              <w:rPr>
                <w:lang w:val="es-ES" w:eastAsia="es-ES"/>
              </w:rPr>
              <w:t>EU Taxonomy</w:t>
            </w:r>
          </w:p>
        </w:tc>
        <w:tc>
          <w:tcPr>
            <w:tcW w:w="1530" w:type="dxa"/>
            <w:tcBorders>
              <w:left w:val="single" w:sz="4" w:space="0" w:color="auto"/>
            </w:tcBorders>
            <w:hideMark/>
          </w:tcPr>
          <w:p w14:paraId="5D596BFA" w14:textId="77777777" w:rsidR="00267FFC" w:rsidRPr="00C43672" w:rsidRDefault="00267FFC" w:rsidP="003E3026">
            <w:pPr>
              <w:pStyle w:val="TableText"/>
              <w:rPr>
                <w:lang w:val="es-ES" w:eastAsia="es-ES"/>
              </w:rPr>
            </w:pPr>
            <w:r w:rsidRPr="00C43672">
              <w:rPr>
                <w:lang w:val="es-ES" w:eastAsia="es-ES"/>
              </w:rPr>
              <w:t>Enabling</w:t>
            </w:r>
          </w:p>
        </w:tc>
        <w:tc>
          <w:tcPr>
            <w:tcW w:w="1440" w:type="dxa"/>
            <w:hideMark/>
          </w:tcPr>
          <w:p w14:paraId="4A90379A" w14:textId="77777777" w:rsidR="00267FFC" w:rsidRPr="00C43672" w:rsidRDefault="00267FFC" w:rsidP="003E3026">
            <w:pPr>
              <w:pStyle w:val="TableText"/>
              <w:rPr>
                <w:lang w:val="es-ES" w:eastAsia="es-ES"/>
              </w:rPr>
            </w:pPr>
            <w:r w:rsidRPr="00C43672">
              <w:rPr>
                <w:lang w:val="es-ES" w:eastAsia="es-ES"/>
              </w:rPr>
              <w:t> </w:t>
            </w:r>
          </w:p>
        </w:tc>
        <w:tc>
          <w:tcPr>
            <w:tcW w:w="1080" w:type="dxa"/>
            <w:hideMark/>
          </w:tcPr>
          <w:p w14:paraId="19B1EA5C"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597895F9"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021E6766" w14:textId="77777777" w:rsidR="00267FFC" w:rsidRPr="00C43672" w:rsidRDefault="00267FFC" w:rsidP="003E3026">
            <w:pPr>
              <w:pStyle w:val="TableText"/>
              <w:rPr>
                <w:lang w:val="es-ES" w:eastAsia="es-ES"/>
              </w:rPr>
            </w:pPr>
            <w:r w:rsidRPr="00C43672">
              <w:rPr>
                <w:lang w:val="es-ES" w:eastAsia="es-ES"/>
              </w:rPr>
              <w:t> </w:t>
            </w:r>
          </w:p>
        </w:tc>
        <w:tc>
          <w:tcPr>
            <w:tcW w:w="1161" w:type="dxa"/>
            <w:hideMark/>
          </w:tcPr>
          <w:p w14:paraId="637163C8" w14:textId="77777777" w:rsidR="00267FFC" w:rsidRPr="00C43672" w:rsidRDefault="00267FFC" w:rsidP="003E3026">
            <w:pPr>
              <w:pStyle w:val="TableText"/>
              <w:rPr>
                <w:lang w:val="es-ES" w:eastAsia="es-ES"/>
              </w:rPr>
            </w:pPr>
            <w:r w:rsidRPr="00C43672">
              <w:rPr>
                <w:lang w:val="es-ES" w:eastAsia="es-ES"/>
              </w:rPr>
              <w:t> </w:t>
            </w:r>
          </w:p>
        </w:tc>
      </w:tr>
      <w:tr w:rsidR="00267FFC" w:rsidRPr="00C43672" w14:paraId="25D9A7D8" w14:textId="77777777" w:rsidTr="004705E1">
        <w:trPr>
          <w:trHeight w:val="20"/>
        </w:trPr>
        <w:tc>
          <w:tcPr>
            <w:tcW w:w="3960" w:type="dxa"/>
            <w:vMerge/>
            <w:tcBorders>
              <w:bottom w:val="single" w:sz="4" w:space="0" w:color="000000" w:themeColor="text1"/>
            </w:tcBorders>
            <w:shd w:val="clear" w:color="auto" w:fill="auto"/>
            <w:hideMark/>
          </w:tcPr>
          <w:p w14:paraId="0005A721" w14:textId="77777777" w:rsidR="00267FFC" w:rsidRPr="00C43672" w:rsidRDefault="00267FFC" w:rsidP="003E3026">
            <w:pPr>
              <w:pStyle w:val="TableHeadingText"/>
              <w:rPr>
                <w:lang w:val="es-ES" w:eastAsia="es-ES"/>
              </w:rPr>
            </w:pPr>
          </w:p>
        </w:tc>
        <w:tc>
          <w:tcPr>
            <w:tcW w:w="1620" w:type="dxa"/>
            <w:tcBorders>
              <w:top w:val="single" w:sz="4" w:space="0" w:color="000000" w:themeColor="text1"/>
              <w:right w:val="single" w:sz="4" w:space="0" w:color="auto"/>
            </w:tcBorders>
            <w:hideMark/>
          </w:tcPr>
          <w:p w14:paraId="73E94F6A" w14:textId="77777777" w:rsidR="00267FFC" w:rsidRPr="00C43672" w:rsidRDefault="00267FFC" w:rsidP="003E3026">
            <w:pPr>
              <w:pStyle w:val="TableText"/>
              <w:rPr>
                <w:lang w:val="es-ES" w:eastAsia="es-ES"/>
              </w:rPr>
            </w:pPr>
            <w:r w:rsidRPr="00C43672">
              <w:rPr>
                <w:lang w:val="es-ES" w:eastAsia="es-ES"/>
              </w:rPr>
              <w:t>Santander-specific</w:t>
            </w:r>
          </w:p>
        </w:tc>
        <w:tc>
          <w:tcPr>
            <w:tcW w:w="1530" w:type="dxa"/>
            <w:tcBorders>
              <w:left w:val="single" w:sz="4" w:space="0" w:color="auto"/>
            </w:tcBorders>
            <w:hideMark/>
          </w:tcPr>
          <w:p w14:paraId="589878B7" w14:textId="77777777" w:rsidR="00267FFC" w:rsidRPr="00C43672" w:rsidRDefault="00267FFC" w:rsidP="003E3026">
            <w:pPr>
              <w:pStyle w:val="TableText"/>
              <w:rPr>
                <w:lang w:val="es-ES" w:eastAsia="es-ES"/>
              </w:rPr>
            </w:pPr>
            <w:r w:rsidRPr="00C43672">
              <w:rPr>
                <w:lang w:val="es-ES" w:eastAsia="es-ES"/>
              </w:rPr>
              <w:t>Enabling</w:t>
            </w:r>
          </w:p>
        </w:tc>
        <w:tc>
          <w:tcPr>
            <w:tcW w:w="1440" w:type="dxa"/>
            <w:hideMark/>
          </w:tcPr>
          <w:p w14:paraId="6C5BD8C6" w14:textId="77777777" w:rsidR="00267FFC" w:rsidRPr="00C43672" w:rsidRDefault="00267FFC" w:rsidP="003E3026">
            <w:pPr>
              <w:pStyle w:val="TableText"/>
              <w:rPr>
                <w:lang w:val="es-ES" w:eastAsia="es-ES"/>
              </w:rPr>
            </w:pPr>
            <w:r w:rsidRPr="00C43672">
              <w:rPr>
                <w:lang w:val="es-ES" w:eastAsia="es-ES"/>
              </w:rPr>
              <w:t> </w:t>
            </w:r>
          </w:p>
        </w:tc>
        <w:tc>
          <w:tcPr>
            <w:tcW w:w="1080" w:type="dxa"/>
            <w:hideMark/>
          </w:tcPr>
          <w:p w14:paraId="1A980B09"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55EC0959"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5B2F7432" w14:textId="77777777" w:rsidR="00267FFC" w:rsidRPr="00C43672" w:rsidRDefault="00267FFC" w:rsidP="003E3026">
            <w:pPr>
              <w:pStyle w:val="TableText"/>
              <w:rPr>
                <w:lang w:val="es-ES" w:eastAsia="es-ES"/>
              </w:rPr>
            </w:pPr>
            <w:r w:rsidRPr="00C43672">
              <w:rPr>
                <w:lang w:val="es-ES" w:eastAsia="es-ES"/>
              </w:rPr>
              <w:t> </w:t>
            </w:r>
          </w:p>
        </w:tc>
        <w:tc>
          <w:tcPr>
            <w:tcW w:w="1161" w:type="dxa"/>
            <w:hideMark/>
          </w:tcPr>
          <w:p w14:paraId="46898C56" w14:textId="77777777" w:rsidR="00267FFC" w:rsidRPr="00C43672" w:rsidRDefault="00267FFC" w:rsidP="003E3026">
            <w:pPr>
              <w:pStyle w:val="TableText"/>
              <w:rPr>
                <w:lang w:val="es-ES" w:eastAsia="es-ES"/>
              </w:rPr>
            </w:pPr>
            <w:r w:rsidRPr="00C43672">
              <w:rPr>
                <w:lang w:val="es-ES" w:eastAsia="es-ES"/>
              </w:rPr>
              <w:t> </w:t>
            </w:r>
          </w:p>
        </w:tc>
      </w:tr>
      <w:tr w:rsidR="00267FFC" w:rsidRPr="00C43672" w14:paraId="050DE597" w14:textId="77777777" w:rsidTr="004705E1">
        <w:trPr>
          <w:trHeight w:val="20"/>
        </w:trPr>
        <w:tc>
          <w:tcPr>
            <w:tcW w:w="3960" w:type="dxa"/>
            <w:vMerge w:val="restart"/>
            <w:tcBorders>
              <w:top w:val="single" w:sz="4" w:space="0" w:color="000000" w:themeColor="text1"/>
            </w:tcBorders>
            <w:shd w:val="clear" w:color="auto" w:fill="auto"/>
            <w:hideMark/>
          </w:tcPr>
          <w:p w14:paraId="2A08D2D3" w14:textId="77777777" w:rsidR="00267FFC" w:rsidRPr="00626BD3" w:rsidRDefault="00267FFC" w:rsidP="003E3026">
            <w:pPr>
              <w:pStyle w:val="TableHeadingText"/>
              <w:rPr>
                <w:lang w:val="en-GB" w:eastAsia="es-ES"/>
              </w:rPr>
            </w:pPr>
            <w:r w:rsidRPr="00626BD3">
              <w:rPr>
                <w:lang w:val="en-GB" w:eastAsia="es-ES"/>
              </w:rPr>
              <w:t>Manufacture of rail rolling stock constituents</w:t>
            </w:r>
          </w:p>
        </w:tc>
        <w:tc>
          <w:tcPr>
            <w:tcW w:w="1620" w:type="dxa"/>
            <w:tcBorders>
              <w:top w:val="single" w:sz="4" w:space="0" w:color="000000" w:themeColor="text1"/>
              <w:right w:val="single" w:sz="4" w:space="0" w:color="auto"/>
            </w:tcBorders>
            <w:hideMark/>
          </w:tcPr>
          <w:p w14:paraId="2F8CBBD3" w14:textId="77777777" w:rsidR="00267FFC" w:rsidRPr="00C43672" w:rsidRDefault="00267FFC" w:rsidP="003E3026">
            <w:pPr>
              <w:pStyle w:val="TableText"/>
              <w:rPr>
                <w:lang w:val="es-ES" w:eastAsia="es-ES"/>
              </w:rPr>
            </w:pPr>
            <w:r w:rsidRPr="00C43672">
              <w:rPr>
                <w:lang w:val="es-ES" w:eastAsia="es-ES"/>
              </w:rPr>
              <w:t>Santander-specific</w:t>
            </w:r>
          </w:p>
        </w:tc>
        <w:tc>
          <w:tcPr>
            <w:tcW w:w="1530" w:type="dxa"/>
            <w:tcBorders>
              <w:left w:val="single" w:sz="4" w:space="0" w:color="auto"/>
            </w:tcBorders>
            <w:hideMark/>
          </w:tcPr>
          <w:p w14:paraId="450E58F5" w14:textId="77777777" w:rsidR="00267FFC" w:rsidRPr="00C43672" w:rsidRDefault="00267FFC" w:rsidP="003E3026">
            <w:pPr>
              <w:pStyle w:val="TableText"/>
              <w:rPr>
                <w:lang w:val="es-ES" w:eastAsia="es-ES"/>
              </w:rPr>
            </w:pPr>
            <w:r w:rsidRPr="00C43672">
              <w:rPr>
                <w:lang w:val="es-ES" w:eastAsia="es-ES"/>
              </w:rPr>
              <w:t>Enabling</w:t>
            </w:r>
          </w:p>
        </w:tc>
        <w:tc>
          <w:tcPr>
            <w:tcW w:w="1440" w:type="dxa"/>
            <w:hideMark/>
          </w:tcPr>
          <w:p w14:paraId="52777789" w14:textId="77777777" w:rsidR="00267FFC" w:rsidRPr="00C43672" w:rsidRDefault="00267FFC" w:rsidP="003E3026">
            <w:pPr>
              <w:pStyle w:val="TableText"/>
              <w:rPr>
                <w:lang w:val="es-ES" w:eastAsia="es-ES"/>
              </w:rPr>
            </w:pPr>
            <w:r w:rsidRPr="00C43672">
              <w:rPr>
                <w:lang w:val="es-ES" w:eastAsia="es-ES"/>
              </w:rPr>
              <w:t> </w:t>
            </w:r>
          </w:p>
        </w:tc>
        <w:tc>
          <w:tcPr>
            <w:tcW w:w="1080" w:type="dxa"/>
            <w:hideMark/>
          </w:tcPr>
          <w:p w14:paraId="4C319604"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2554E9BA"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459748FB" w14:textId="77777777" w:rsidR="00267FFC" w:rsidRPr="00C43672" w:rsidRDefault="00267FFC" w:rsidP="003E3026">
            <w:pPr>
              <w:pStyle w:val="TableText"/>
              <w:rPr>
                <w:lang w:val="es-ES" w:eastAsia="es-ES"/>
              </w:rPr>
            </w:pPr>
            <w:r w:rsidRPr="00C43672">
              <w:rPr>
                <w:lang w:val="es-ES" w:eastAsia="es-ES"/>
              </w:rPr>
              <w:t> </w:t>
            </w:r>
          </w:p>
        </w:tc>
        <w:tc>
          <w:tcPr>
            <w:tcW w:w="1161" w:type="dxa"/>
            <w:hideMark/>
          </w:tcPr>
          <w:p w14:paraId="57D798CD" w14:textId="77777777" w:rsidR="00267FFC" w:rsidRPr="00C43672" w:rsidRDefault="00267FFC" w:rsidP="003E3026">
            <w:pPr>
              <w:pStyle w:val="TableText"/>
              <w:rPr>
                <w:lang w:val="es-ES" w:eastAsia="es-ES"/>
              </w:rPr>
            </w:pPr>
            <w:r w:rsidRPr="00C43672">
              <w:rPr>
                <w:lang w:val="es-ES" w:eastAsia="es-ES"/>
              </w:rPr>
              <w:t> </w:t>
            </w:r>
          </w:p>
        </w:tc>
      </w:tr>
      <w:tr w:rsidR="00267FFC" w:rsidRPr="00C43672" w14:paraId="319B2B41" w14:textId="77777777" w:rsidTr="004705E1">
        <w:trPr>
          <w:trHeight w:val="20"/>
        </w:trPr>
        <w:tc>
          <w:tcPr>
            <w:tcW w:w="3960" w:type="dxa"/>
            <w:vMerge/>
            <w:tcBorders>
              <w:bottom w:val="single" w:sz="4" w:space="0" w:color="000000" w:themeColor="text1"/>
            </w:tcBorders>
            <w:shd w:val="clear" w:color="auto" w:fill="auto"/>
            <w:hideMark/>
          </w:tcPr>
          <w:p w14:paraId="012D81AA" w14:textId="77777777" w:rsidR="00267FFC" w:rsidRPr="00C43672" w:rsidRDefault="00267FFC" w:rsidP="003E3026">
            <w:pPr>
              <w:pStyle w:val="TableHeadingText"/>
              <w:rPr>
                <w:lang w:val="es-ES" w:eastAsia="es-ES"/>
              </w:rPr>
            </w:pPr>
          </w:p>
        </w:tc>
        <w:tc>
          <w:tcPr>
            <w:tcW w:w="1620" w:type="dxa"/>
            <w:tcBorders>
              <w:top w:val="single" w:sz="4" w:space="0" w:color="000000" w:themeColor="text1"/>
              <w:right w:val="single" w:sz="4" w:space="0" w:color="auto"/>
            </w:tcBorders>
            <w:hideMark/>
          </w:tcPr>
          <w:p w14:paraId="49D405E3" w14:textId="77777777" w:rsidR="00267FFC" w:rsidRPr="00C43672" w:rsidRDefault="00267FFC" w:rsidP="003E3026">
            <w:pPr>
              <w:pStyle w:val="TableText"/>
              <w:rPr>
                <w:lang w:val="es-ES" w:eastAsia="es-ES"/>
              </w:rPr>
            </w:pPr>
            <w:r w:rsidRPr="00C43672">
              <w:rPr>
                <w:lang w:val="es-ES" w:eastAsia="es-ES"/>
              </w:rPr>
              <w:t>EU Taxonomy</w:t>
            </w:r>
          </w:p>
        </w:tc>
        <w:tc>
          <w:tcPr>
            <w:tcW w:w="1530" w:type="dxa"/>
            <w:tcBorders>
              <w:left w:val="single" w:sz="4" w:space="0" w:color="auto"/>
            </w:tcBorders>
            <w:hideMark/>
          </w:tcPr>
          <w:p w14:paraId="65F2B8F8" w14:textId="77777777" w:rsidR="00267FFC" w:rsidRPr="00C43672" w:rsidRDefault="00267FFC" w:rsidP="003E3026">
            <w:pPr>
              <w:pStyle w:val="TableText"/>
              <w:rPr>
                <w:lang w:val="es-ES" w:eastAsia="es-ES"/>
              </w:rPr>
            </w:pPr>
            <w:r w:rsidRPr="00C43672">
              <w:rPr>
                <w:lang w:val="es-ES" w:eastAsia="es-ES"/>
              </w:rPr>
              <w:t>Enabling</w:t>
            </w:r>
          </w:p>
        </w:tc>
        <w:tc>
          <w:tcPr>
            <w:tcW w:w="1440" w:type="dxa"/>
            <w:hideMark/>
          </w:tcPr>
          <w:p w14:paraId="2BAEEFCA" w14:textId="77777777" w:rsidR="00267FFC" w:rsidRPr="00C43672" w:rsidRDefault="00267FFC" w:rsidP="003E3026">
            <w:pPr>
              <w:pStyle w:val="TableText"/>
              <w:rPr>
                <w:lang w:val="es-ES" w:eastAsia="es-ES"/>
              </w:rPr>
            </w:pPr>
            <w:r w:rsidRPr="00C43672">
              <w:rPr>
                <w:lang w:val="es-ES" w:eastAsia="es-ES"/>
              </w:rPr>
              <w:t> </w:t>
            </w:r>
          </w:p>
        </w:tc>
        <w:tc>
          <w:tcPr>
            <w:tcW w:w="1080" w:type="dxa"/>
            <w:hideMark/>
          </w:tcPr>
          <w:p w14:paraId="7131EF39"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23B34B8E" w14:textId="77777777" w:rsidR="00267FFC" w:rsidRPr="00C43672" w:rsidRDefault="00267FFC" w:rsidP="003E3026">
            <w:pPr>
              <w:pStyle w:val="TableText"/>
              <w:rPr>
                <w:lang w:val="es-ES" w:eastAsia="es-ES"/>
              </w:rPr>
            </w:pPr>
            <w:r w:rsidRPr="00C43672">
              <w:rPr>
                <w:lang w:val="es-ES" w:eastAsia="es-ES"/>
              </w:rPr>
              <w:t> </w:t>
            </w:r>
          </w:p>
        </w:tc>
        <w:tc>
          <w:tcPr>
            <w:tcW w:w="1440" w:type="dxa"/>
            <w:hideMark/>
          </w:tcPr>
          <w:p w14:paraId="30664527" w14:textId="77777777" w:rsidR="00267FFC" w:rsidRPr="00C43672" w:rsidRDefault="00267FFC" w:rsidP="003E3026">
            <w:pPr>
              <w:pStyle w:val="TableText"/>
              <w:rPr>
                <w:lang w:val="es-ES" w:eastAsia="es-ES"/>
              </w:rPr>
            </w:pPr>
            <w:r w:rsidRPr="00C43672">
              <w:rPr>
                <w:lang w:val="es-ES" w:eastAsia="es-ES"/>
              </w:rPr>
              <w:t> </w:t>
            </w:r>
          </w:p>
        </w:tc>
        <w:tc>
          <w:tcPr>
            <w:tcW w:w="1161" w:type="dxa"/>
            <w:hideMark/>
          </w:tcPr>
          <w:p w14:paraId="5E77B658" w14:textId="77777777" w:rsidR="00267FFC" w:rsidRPr="00C43672" w:rsidRDefault="00267FFC" w:rsidP="003E3026">
            <w:pPr>
              <w:pStyle w:val="TableText"/>
              <w:rPr>
                <w:lang w:val="es-ES" w:eastAsia="es-ES"/>
              </w:rPr>
            </w:pPr>
            <w:r w:rsidRPr="00C43672">
              <w:rPr>
                <w:lang w:val="es-ES" w:eastAsia="es-ES"/>
              </w:rPr>
              <w:t> </w:t>
            </w:r>
          </w:p>
        </w:tc>
      </w:tr>
      <w:tr w:rsidR="00671FCF" w:rsidRPr="00C43672" w14:paraId="20276A9F" w14:textId="77777777" w:rsidTr="00714AE7">
        <w:trPr>
          <w:trHeight w:val="20"/>
        </w:trPr>
        <w:tc>
          <w:tcPr>
            <w:tcW w:w="3960" w:type="dxa"/>
            <w:vMerge w:val="restart"/>
            <w:tcBorders>
              <w:top w:val="single" w:sz="4" w:space="0" w:color="000000" w:themeColor="text1"/>
            </w:tcBorders>
            <w:shd w:val="clear" w:color="auto" w:fill="auto"/>
            <w:hideMark/>
          </w:tcPr>
          <w:p w14:paraId="28D73BEC" w14:textId="77777777" w:rsidR="00671FCF" w:rsidRPr="00626BD3" w:rsidRDefault="00671FCF" w:rsidP="003E3026">
            <w:pPr>
              <w:pStyle w:val="TableHeadingText"/>
              <w:rPr>
                <w:lang w:val="en-GB" w:eastAsia="es-ES"/>
              </w:rPr>
            </w:pPr>
            <w:r w:rsidRPr="00626BD3">
              <w:rPr>
                <w:lang w:val="en-GB" w:eastAsia="es-ES"/>
              </w:rPr>
              <w:t>Manufacture, installation, and servicing of high, medium and low voltage electrical equipment for electrical transmission and distribution that result in or enable a substantial contribution to climate change mitigation</w:t>
            </w:r>
          </w:p>
        </w:tc>
        <w:tc>
          <w:tcPr>
            <w:tcW w:w="1620" w:type="dxa"/>
            <w:tcBorders>
              <w:top w:val="single" w:sz="4" w:space="0" w:color="000000" w:themeColor="text1"/>
              <w:right w:val="single" w:sz="4" w:space="0" w:color="auto"/>
            </w:tcBorders>
            <w:hideMark/>
          </w:tcPr>
          <w:p w14:paraId="6422A85F" w14:textId="77777777" w:rsidR="00671FCF" w:rsidRPr="00C43672" w:rsidRDefault="00671FCF" w:rsidP="003E3026">
            <w:pPr>
              <w:pStyle w:val="TableText"/>
              <w:rPr>
                <w:lang w:val="es-ES" w:eastAsia="es-ES"/>
              </w:rPr>
            </w:pPr>
            <w:r w:rsidRPr="00C43672">
              <w:rPr>
                <w:lang w:val="es-ES" w:eastAsia="es-ES"/>
              </w:rPr>
              <w:t>EU Taxonomy</w:t>
            </w:r>
          </w:p>
        </w:tc>
        <w:tc>
          <w:tcPr>
            <w:tcW w:w="1530" w:type="dxa"/>
            <w:tcBorders>
              <w:left w:val="single" w:sz="4" w:space="0" w:color="auto"/>
            </w:tcBorders>
            <w:hideMark/>
          </w:tcPr>
          <w:p w14:paraId="20A223F9" w14:textId="0B541B38" w:rsidR="00671FCF" w:rsidRPr="00C43672" w:rsidRDefault="00671FCF" w:rsidP="003E3026">
            <w:pPr>
              <w:pStyle w:val="TableText"/>
              <w:rPr>
                <w:lang w:val="es-ES" w:eastAsia="es-ES"/>
              </w:rPr>
            </w:pPr>
            <w:ins w:id="4686" w:author="Cisneros Morales Diana Karen" w:date="2024-05-29T16:32:00Z">
              <w:r w:rsidRPr="00C43672">
                <w:rPr>
                  <w:lang w:val="es-ES" w:eastAsia="es-ES"/>
                </w:rPr>
                <w:t>Enabling</w:t>
              </w:r>
            </w:ins>
            <w:del w:id="4687" w:author="Cisneros Morales Diana Karen" w:date="2024-05-29T16:32:00Z">
              <w:r w:rsidDel="007E7DB4">
                <w:rPr>
                  <w:lang w:val="es-ES" w:eastAsia="es-ES"/>
                </w:rPr>
                <w:delText>Own Performance</w:delText>
              </w:r>
            </w:del>
          </w:p>
        </w:tc>
        <w:tc>
          <w:tcPr>
            <w:tcW w:w="1440" w:type="dxa"/>
            <w:hideMark/>
          </w:tcPr>
          <w:p w14:paraId="074ACAAC" w14:textId="4D2EF518" w:rsidR="00671FCF" w:rsidRPr="00C43672" w:rsidRDefault="00671FCF" w:rsidP="003E3026">
            <w:pPr>
              <w:pStyle w:val="TableText"/>
              <w:rPr>
                <w:lang w:val="es-ES" w:eastAsia="es-ES"/>
              </w:rPr>
            </w:pPr>
            <w:del w:id="4688" w:author="Cisneros Morales Diana Karen" w:date="2024-05-29T16:33:00Z">
              <w:r w:rsidDel="001A1BE1">
                <w:rPr>
                  <w:lang w:val="es-ES" w:eastAsia="es-ES"/>
                </w:rPr>
                <w:delText>Own Performance</w:delText>
              </w:r>
            </w:del>
          </w:p>
        </w:tc>
        <w:tc>
          <w:tcPr>
            <w:tcW w:w="1080" w:type="dxa"/>
            <w:hideMark/>
          </w:tcPr>
          <w:p w14:paraId="5B4DD956" w14:textId="77777777" w:rsidR="00671FCF" w:rsidRPr="00C43672" w:rsidRDefault="00671FCF" w:rsidP="003E3026">
            <w:pPr>
              <w:pStyle w:val="TableText"/>
              <w:rPr>
                <w:lang w:val="es-ES" w:eastAsia="es-ES"/>
              </w:rPr>
            </w:pPr>
            <w:r w:rsidRPr="00C43672">
              <w:rPr>
                <w:lang w:val="es-ES" w:eastAsia="es-ES"/>
              </w:rPr>
              <w:t> </w:t>
            </w:r>
          </w:p>
        </w:tc>
        <w:tc>
          <w:tcPr>
            <w:tcW w:w="1440" w:type="dxa"/>
            <w:hideMark/>
          </w:tcPr>
          <w:p w14:paraId="5497A291" w14:textId="5C38556B" w:rsidR="00671FCF" w:rsidRPr="00C43672" w:rsidRDefault="00671FCF" w:rsidP="003E3026">
            <w:pPr>
              <w:pStyle w:val="TableText"/>
              <w:rPr>
                <w:lang w:val="es-ES" w:eastAsia="es-ES"/>
              </w:rPr>
            </w:pPr>
            <w:del w:id="4689" w:author="Cisneros Morales Diana Karen" w:date="2024-05-29T16:33:00Z">
              <w:r w:rsidRPr="00C43672" w:rsidDel="00827E05">
                <w:rPr>
                  <w:lang w:val="es-ES" w:eastAsia="es-ES"/>
                </w:rPr>
                <w:delText>Transition</w:delText>
              </w:r>
            </w:del>
          </w:p>
        </w:tc>
        <w:tc>
          <w:tcPr>
            <w:tcW w:w="1440" w:type="dxa"/>
            <w:hideMark/>
          </w:tcPr>
          <w:p w14:paraId="584464D9" w14:textId="77777777" w:rsidR="00671FCF" w:rsidRPr="00C43672" w:rsidRDefault="00671FCF" w:rsidP="003E3026">
            <w:pPr>
              <w:pStyle w:val="TableText"/>
              <w:rPr>
                <w:lang w:val="es-ES" w:eastAsia="es-ES"/>
              </w:rPr>
            </w:pPr>
            <w:r w:rsidRPr="00C43672">
              <w:rPr>
                <w:lang w:val="es-ES" w:eastAsia="es-ES"/>
              </w:rPr>
              <w:t> </w:t>
            </w:r>
          </w:p>
        </w:tc>
        <w:tc>
          <w:tcPr>
            <w:tcW w:w="1161" w:type="dxa"/>
            <w:hideMark/>
          </w:tcPr>
          <w:p w14:paraId="52DDC04F" w14:textId="77777777" w:rsidR="00671FCF" w:rsidRPr="00C43672" w:rsidRDefault="00671FCF" w:rsidP="003E3026">
            <w:pPr>
              <w:pStyle w:val="TableText"/>
              <w:rPr>
                <w:lang w:val="es-ES" w:eastAsia="es-ES"/>
              </w:rPr>
            </w:pPr>
            <w:r w:rsidRPr="00C43672">
              <w:rPr>
                <w:lang w:val="es-ES" w:eastAsia="es-ES"/>
              </w:rPr>
              <w:t> </w:t>
            </w:r>
          </w:p>
        </w:tc>
      </w:tr>
      <w:tr w:rsidR="00671FCF" w:rsidRPr="00C43672" w14:paraId="51D9748C" w14:textId="77777777" w:rsidTr="00714AE7">
        <w:trPr>
          <w:trHeight w:val="20"/>
          <w:ins w:id="4690" w:author="Martinez De Hurtado Yela Fermin" w:date="2025-01-02T17:39:00Z"/>
        </w:trPr>
        <w:tc>
          <w:tcPr>
            <w:tcW w:w="3960" w:type="dxa"/>
            <w:vMerge/>
            <w:tcBorders>
              <w:bottom w:val="single" w:sz="4" w:space="0" w:color="000000" w:themeColor="text1"/>
            </w:tcBorders>
            <w:shd w:val="clear" w:color="auto" w:fill="auto"/>
          </w:tcPr>
          <w:p w14:paraId="4972BC4D" w14:textId="77777777" w:rsidR="00671FCF" w:rsidRPr="00626BD3" w:rsidRDefault="00671FCF" w:rsidP="00671FCF">
            <w:pPr>
              <w:pStyle w:val="TableHeadingText"/>
              <w:rPr>
                <w:ins w:id="4691" w:author="Martinez De Hurtado Yela Fermin" w:date="2025-01-02T17:39:00Z" w16du:dateUtc="2025-01-02T16:39:00Z"/>
                <w:lang w:val="en-GB" w:eastAsia="es-ES"/>
              </w:rPr>
            </w:pPr>
          </w:p>
        </w:tc>
        <w:tc>
          <w:tcPr>
            <w:tcW w:w="1620" w:type="dxa"/>
            <w:tcBorders>
              <w:top w:val="single" w:sz="4" w:space="0" w:color="000000" w:themeColor="text1"/>
              <w:right w:val="single" w:sz="4" w:space="0" w:color="auto"/>
            </w:tcBorders>
          </w:tcPr>
          <w:p w14:paraId="51AEB2A8" w14:textId="5EA154C2" w:rsidR="00671FCF" w:rsidRPr="00C43672" w:rsidRDefault="00671FCF" w:rsidP="00671FCF">
            <w:pPr>
              <w:pStyle w:val="TableText"/>
              <w:rPr>
                <w:ins w:id="4692" w:author="Martinez De Hurtado Yela Fermin" w:date="2025-01-02T17:39:00Z" w16du:dateUtc="2025-01-02T16:39:00Z"/>
                <w:lang w:val="es-ES" w:eastAsia="es-ES"/>
              </w:rPr>
            </w:pPr>
            <w:ins w:id="4693" w:author="Martinez De Hurtado Yela Fermin" w:date="2025-01-02T17:39:00Z" w16du:dateUtc="2025-01-02T16:39:00Z">
              <w:r w:rsidRPr="00C43672">
                <w:rPr>
                  <w:lang w:val="es-ES" w:eastAsia="es-ES"/>
                </w:rPr>
                <w:t>Santander-specific</w:t>
              </w:r>
            </w:ins>
          </w:p>
        </w:tc>
        <w:tc>
          <w:tcPr>
            <w:tcW w:w="1530" w:type="dxa"/>
            <w:tcBorders>
              <w:left w:val="single" w:sz="4" w:space="0" w:color="auto"/>
            </w:tcBorders>
          </w:tcPr>
          <w:p w14:paraId="3608CB52" w14:textId="1C4EC5ED" w:rsidR="00671FCF" w:rsidRPr="00C43672" w:rsidRDefault="00671FCF" w:rsidP="00671FCF">
            <w:pPr>
              <w:pStyle w:val="TableText"/>
              <w:rPr>
                <w:ins w:id="4694" w:author="Martinez De Hurtado Yela Fermin" w:date="2025-01-02T17:39:00Z" w16du:dateUtc="2025-01-02T16:39:00Z"/>
                <w:lang w:val="es-ES" w:eastAsia="es-ES"/>
              </w:rPr>
            </w:pPr>
            <w:ins w:id="4695" w:author="Martinez De Hurtado Yela Fermin" w:date="2025-01-02T17:39:00Z" w16du:dateUtc="2025-01-02T16:39:00Z">
              <w:r w:rsidRPr="00C43672">
                <w:rPr>
                  <w:lang w:val="es-ES" w:eastAsia="es-ES"/>
                </w:rPr>
                <w:t>Enabling</w:t>
              </w:r>
            </w:ins>
          </w:p>
        </w:tc>
        <w:tc>
          <w:tcPr>
            <w:tcW w:w="1440" w:type="dxa"/>
          </w:tcPr>
          <w:p w14:paraId="0A6CDF09" w14:textId="77777777" w:rsidR="00671FCF" w:rsidDel="001A1BE1" w:rsidRDefault="00671FCF" w:rsidP="00671FCF">
            <w:pPr>
              <w:pStyle w:val="TableText"/>
              <w:rPr>
                <w:ins w:id="4696" w:author="Martinez De Hurtado Yela Fermin" w:date="2025-01-02T17:39:00Z" w16du:dateUtc="2025-01-02T16:39:00Z"/>
                <w:lang w:val="es-ES" w:eastAsia="es-ES"/>
              </w:rPr>
            </w:pPr>
          </w:p>
        </w:tc>
        <w:tc>
          <w:tcPr>
            <w:tcW w:w="1080" w:type="dxa"/>
          </w:tcPr>
          <w:p w14:paraId="0DB5125F" w14:textId="77777777" w:rsidR="00671FCF" w:rsidRPr="00C43672" w:rsidRDefault="00671FCF" w:rsidP="00671FCF">
            <w:pPr>
              <w:pStyle w:val="TableText"/>
              <w:rPr>
                <w:ins w:id="4697" w:author="Martinez De Hurtado Yela Fermin" w:date="2025-01-02T17:39:00Z" w16du:dateUtc="2025-01-02T16:39:00Z"/>
                <w:lang w:val="es-ES" w:eastAsia="es-ES"/>
              </w:rPr>
            </w:pPr>
          </w:p>
        </w:tc>
        <w:tc>
          <w:tcPr>
            <w:tcW w:w="1440" w:type="dxa"/>
          </w:tcPr>
          <w:p w14:paraId="768E7F87" w14:textId="77777777" w:rsidR="00671FCF" w:rsidRPr="00C43672" w:rsidDel="00827E05" w:rsidRDefault="00671FCF" w:rsidP="00671FCF">
            <w:pPr>
              <w:pStyle w:val="TableText"/>
              <w:rPr>
                <w:ins w:id="4698" w:author="Martinez De Hurtado Yela Fermin" w:date="2025-01-02T17:39:00Z" w16du:dateUtc="2025-01-02T16:39:00Z"/>
                <w:lang w:val="es-ES" w:eastAsia="es-ES"/>
              </w:rPr>
            </w:pPr>
          </w:p>
        </w:tc>
        <w:tc>
          <w:tcPr>
            <w:tcW w:w="1440" w:type="dxa"/>
          </w:tcPr>
          <w:p w14:paraId="53BF6703" w14:textId="77777777" w:rsidR="00671FCF" w:rsidRPr="00C43672" w:rsidRDefault="00671FCF" w:rsidP="00671FCF">
            <w:pPr>
              <w:pStyle w:val="TableText"/>
              <w:rPr>
                <w:ins w:id="4699" w:author="Martinez De Hurtado Yela Fermin" w:date="2025-01-02T17:39:00Z" w16du:dateUtc="2025-01-02T16:39:00Z"/>
                <w:lang w:val="es-ES" w:eastAsia="es-ES"/>
              </w:rPr>
            </w:pPr>
          </w:p>
        </w:tc>
        <w:tc>
          <w:tcPr>
            <w:tcW w:w="1161" w:type="dxa"/>
          </w:tcPr>
          <w:p w14:paraId="70DFB96D" w14:textId="77777777" w:rsidR="00671FCF" w:rsidRPr="00C43672" w:rsidRDefault="00671FCF" w:rsidP="00671FCF">
            <w:pPr>
              <w:pStyle w:val="TableText"/>
              <w:rPr>
                <w:ins w:id="4700" w:author="Martinez De Hurtado Yela Fermin" w:date="2025-01-02T17:39:00Z" w16du:dateUtc="2025-01-02T16:39:00Z"/>
                <w:lang w:val="es-ES" w:eastAsia="es-ES"/>
              </w:rPr>
            </w:pPr>
          </w:p>
        </w:tc>
      </w:tr>
      <w:tr w:rsidR="00F721A9" w:rsidRPr="00C43672" w14:paraId="36186EB4" w14:textId="77777777" w:rsidTr="006D58E1">
        <w:trPr>
          <w:trHeight w:val="20"/>
        </w:trPr>
        <w:tc>
          <w:tcPr>
            <w:tcW w:w="3960" w:type="dxa"/>
            <w:vMerge w:val="restart"/>
            <w:tcBorders>
              <w:top w:val="single" w:sz="4" w:space="0" w:color="000000" w:themeColor="text1"/>
            </w:tcBorders>
            <w:shd w:val="clear" w:color="auto" w:fill="auto"/>
            <w:hideMark/>
          </w:tcPr>
          <w:p w14:paraId="23321A06" w14:textId="77777777" w:rsidR="00F721A9" w:rsidRPr="00C43672" w:rsidRDefault="00F721A9" w:rsidP="00671FCF">
            <w:pPr>
              <w:pStyle w:val="TableHeadingText"/>
              <w:rPr>
                <w:lang w:val="es-ES" w:eastAsia="es-ES"/>
              </w:rPr>
            </w:pPr>
            <w:r w:rsidRPr="00C43672">
              <w:rPr>
                <w:lang w:val="es-ES" w:eastAsia="es-ES"/>
              </w:rPr>
              <w:t>Manufacturing of aircraft</w:t>
            </w:r>
          </w:p>
        </w:tc>
        <w:tc>
          <w:tcPr>
            <w:tcW w:w="1620" w:type="dxa"/>
            <w:tcBorders>
              <w:top w:val="single" w:sz="4" w:space="0" w:color="000000" w:themeColor="text1"/>
              <w:right w:val="single" w:sz="4" w:space="0" w:color="auto"/>
            </w:tcBorders>
            <w:hideMark/>
          </w:tcPr>
          <w:p w14:paraId="541D1DDD" w14:textId="77777777" w:rsidR="00F721A9" w:rsidRPr="00C43672" w:rsidRDefault="00F721A9"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7C0F7E46" w14:textId="4C416023" w:rsidR="00F721A9" w:rsidRPr="00C43672" w:rsidRDefault="00F721A9" w:rsidP="00671FCF">
            <w:pPr>
              <w:pStyle w:val="TableText"/>
              <w:rPr>
                <w:lang w:val="es-ES" w:eastAsia="es-ES"/>
              </w:rPr>
            </w:pPr>
            <w:ins w:id="4701" w:author="Cisneros Morales Diana Karen" w:date="2024-05-29T16:37:00Z">
              <w:r w:rsidRPr="00C43672">
                <w:rPr>
                  <w:lang w:val="es-ES" w:eastAsia="es-ES"/>
                </w:rPr>
                <w:t>Transition</w:t>
              </w:r>
            </w:ins>
            <w:del w:id="4702" w:author="Cisneros Morales Diana Karen" w:date="2024-05-29T16:37:00Z">
              <w:r w:rsidDel="00E164EC">
                <w:rPr>
                  <w:lang w:val="es-ES" w:eastAsia="es-ES"/>
                </w:rPr>
                <w:delText>Own Performance</w:delText>
              </w:r>
            </w:del>
          </w:p>
        </w:tc>
        <w:tc>
          <w:tcPr>
            <w:tcW w:w="1440" w:type="dxa"/>
            <w:hideMark/>
          </w:tcPr>
          <w:p w14:paraId="796C3F35" w14:textId="36599C1D" w:rsidR="00F721A9" w:rsidRPr="00C43672" w:rsidRDefault="00F721A9" w:rsidP="00671FCF">
            <w:pPr>
              <w:pStyle w:val="TableText"/>
              <w:rPr>
                <w:lang w:val="es-ES" w:eastAsia="es-ES"/>
              </w:rPr>
            </w:pPr>
            <w:del w:id="4703" w:author="Cisneros Morales Diana Karen" w:date="2024-05-29T16:38:00Z">
              <w:r w:rsidDel="00BE2074">
                <w:rPr>
                  <w:lang w:val="es-ES" w:eastAsia="es-ES"/>
                </w:rPr>
                <w:delText>Own Performance</w:delText>
              </w:r>
            </w:del>
          </w:p>
        </w:tc>
        <w:tc>
          <w:tcPr>
            <w:tcW w:w="1080" w:type="dxa"/>
            <w:hideMark/>
          </w:tcPr>
          <w:p w14:paraId="48C1D727" w14:textId="77777777" w:rsidR="00F721A9" w:rsidRPr="00C43672" w:rsidRDefault="00F721A9" w:rsidP="00671FCF">
            <w:pPr>
              <w:pStyle w:val="TableText"/>
              <w:rPr>
                <w:lang w:val="es-ES" w:eastAsia="es-ES"/>
              </w:rPr>
            </w:pPr>
            <w:r w:rsidRPr="00C43672">
              <w:rPr>
                <w:lang w:val="es-ES" w:eastAsia="es-ES"/>
              </w:rPr>
              <w:t> </w:t>
            </w:r>
          </w:p>
        </w:tc>
        <w:tc>
          <w:tcPr>
            <w:tcW w:w="1440" w:type="dxa"/>
            <w:hideMark/>
          </w:tcPr>
          <w:p w14:paraId="4F67D998" w14:textId="77777777" w:rsidR="00F721A9" w:rsidRPr="00C43672" w:rsidRDefault="00F721A9" w:rsidP="00671FCF">
            <w:pPr>
              <w:pStyle w:val="TableText"/>
              <w:rPr>
                <w:lang w:val="es-ES" w:eastAsia="es-ES"/>
              </w:rPr>
            </w:pPr>
            <w:r w:rsidRPr="00C43672">
              <w:rPr>
                <w:lang w:val="es-ES" w:eastAsia="es-ES"/>
              </w:rPr>
              <w:t> </w:t>
            </w:r>
          </w:p>
        </w:tc>
        <w:tc>
          <w:tcPr>
            <w:tcW w:w="1440" w:type="dxa"/>
            <w:hideMark/>
          </w:tcPr>
          <w:p w14:paraId="5E1381AC" w14:textId="77777777" w:rsidR="00F721A9" w:rsidRPr="00C43672" w:rsidRDefault="00F721A9" w:rsidP="00671FCF">
            <w:pPr>
              <w:pStyle w:val="TableText"/>
              <w:rPr>
                <w:lang w:val="es-ES" w:eastAsia="es-ES"/>
              </w:rPr>
            </w:pPr>
            <w:r w:rsidRPr="00C43672">
              <w:rPr>
                <w:lang w:val="es-ES" w:eastAsia="es-ES"/>
              </w:rPr>
              <w:t> </w:t>
            </w:r>
          </w:p>
        </w:tc>
        <w:tc>
          <w:tcPr>
            <w:tcW w:w="1161" w:type="dxa"/>
            <w:hideMark/>
          </w:tcPr>
          <w:p w14:paraId="2D627B14" w14:textId="77777777" w:rsidR="00F721A9" w:rsidRPr="00C43672" w:rsidRDefault="00F721A9" w:rsidP="00671FCF">
            <w:pPr>
              <w:pStyle w:val="TableText"/>
              <w:rPr>
                <w:lang w:val="es-ES" w:eastAsia="es-ES"/>
              </w:rPr>
            </w:pPr>
            <w:r w:rsidRPr="00C43672">
              <w:rPr>
                <w:lang w:val="es-ES" w:eastAsia="es-ES"/>
              </w:rPr>
              <w:t> </w:t>
            </w:r>
          </w:p>
        </w:tc>
      </w:tr>
      <w:tr w:rsidR="00F721A9" w:rsidRPr="00C43672" w14:paraId="3D2D9E80" w14:textId="77777777" w:rsidTr="006D58E1">
        <w:trPr>
          <w:trHeight w:val="20"/>
          <w:ins w:id="4704" w:author="Martinez De Hurtado Yela Fermin" w:date="2025-01-02T17:40:00Z"/>
        </w:trPr>
        <w:tc>
          <w:tcPr>
            <w:tcW w:w="3960" w:type="dxa"/>
            <w:vMerge/>
            <w:tcBorders>
              <w:bottom w:val="single" w:sz="4" w:space="0" w:color="000000" w:themeColor="text1"/>
            </w:tcBorders>
            <w:shd w:val="clear" w:color="auto" w:fill="auto"/>
          </w:tcPr>
          <w:p w14:paraId="71B6F3F9" w14:textId="77777777" w:rsidR="00F721A9" w:rsidRPr="00C43672" w:rsidRDefault="00F721A9" w:rsidP="00671FCF">
            <w:pPr>
              <w:pStyle w:val="TableHeadingText"/>
              <w:rPr>
                <w:ins w:id="4705" w:author="Martinez De Hurtado Yela Fermin" w:date="2025-01-02T17:40:00Z" w16du:dateUtc="2025-01-02T16:40:00Z"/>
                <w:lang w:val="es-ES" w:eastAsia="es-ES"/>
              </w:rPr>
            </w:pPr>
          </w:p>
        </w:tc>
        <w:tc>
          <w:tcPr>
            <w:tcW w:w="1620" w:type="dxa"/>
            <w:tcBorders>
              <w:top w:val="single" w:sz="4" w:space="0" w:color="000000" w:themeColor="text1"/>
              <w:right w:val="single" w:sz="4" w:space="0" w:color="auto"/>
            </w:tcBorders>
          </w:tcPr>
          <w:p w14:paraId="12BA938B" w14:textId="229784F4" w:rsidR="00F721A9" w:rsidRPr="00C43672" w:rsidRDefault="00F721A9" w:rsidP="00671FCF">
            <w:pPr>
              <w:pStyle w:val="TableText"/>
              <w:rPr>
                <w:ins w:id="4706" w:author="Martinez De Hurtado Yela Fermin" w:date="2025-01-02T17:40:00Z" w16du:dateUtc="2025-01-02T16:40:00Z"/>
                <w:lang w:val="es-ES" w:eastAsia="es-ES"/>
              </w:rPr>
            </w:pPr>
            <w:ins w:id="4707" w:author="Martinez De Hurtado Yela Fermin" w:date="2025-01-02T17:41:00Z" w16du:dateUtc="2025-01-02T16:41:00Z">
              <w:r w:rsidRPr="00C43672">
                <w:rPr>
                  <w:lang w:val="es-ES" w:eastAsia="es-ES"/>
                </w:rPr>
                <w:t>Santander-specific</w:t>
              </w:r>
            </w:ins>
          </w:p>
        </w:tc>
        <w:tc>
          <w:tcPr>
            <w:tcW w:w="1530" w:type="dxa"/>
            <w:tcBorders>
              <w:left w:val="single" w:sz="4" w:space="0" w:color="auto"/>
            </w:tcBorders>
          </w:tcPr>
          <w:p w14:paraId="1ABAE72F" w14:textId="0005E1AC" w:rsidR="00F721A9" w:rsidRPr="00C43672" w:rsidRDefault="00F721A9" w:rsidP="00671FCF">
            <w:pPr>
              <w:pStyle w:val="TableText"/>
              <w:rPr>
                <w:ins w:id="4708" w:author="Martinez De Hurtado Yela Fermin" w:date="2025-01-02T17:40:00Z" w16du:dateUtc="2025-01-02T16:40:00Z"/>
                <w:lang w:val="es-ES" w:eastAsia="es-ES"/>
              </w:rPr>
            </w:pPr>
            <w:ins w:id="4709" w:author="Martinez De Hurtado Yela Fermin" w:date="2025-01-02T17:41:00Z" w16du:dateUtc="2025-01-02T16:41:00Z">
              <w:r w:rsidRPr="00C43672">
                <w:rPr>
                  <w:lang w:val="es-ES" w:eastAsia="es-ES"/>
                </w:rPr>
                <w:t>Transition</w:t>
              </w:r>
            </w:ins>
          </w:p>
        </w:tc>
        <w:tc>
          <w:tcPr>
            <w:tcW w:w="1440" w:type="dxa"/>
          </w:tcPr>
          <w:p w14:paraId="0F43A595" w14:textId="77777777" w:rsidR="00F721A9" w:rsidDel="00BE2074" w:rsidRDefault="00F721A9" w:rsidP="00671FCF">
            <w:pPr>
              <w:pStyle w:val="TableText"/>
              <w:rPr>
                <w:ins w:id="4710" w:author="Martinez De Hurtado Yela Fermin" w:date="2025-01-02T17:40:00Z" w16du:dateUtc="2025-01-02T16:40:00Z"/>
                <w:lang w:val="es-ES" w:eastAsia="es-ES"/>
              </w:rPr>
            </w:pPr>
          </w:p>
        </w:tc>
        <w:tc>
          <w:tcPr>
            <w:tcW w:w="1080" w:type="dxa"/>
          </w:tcPr>
          <w:p w14:paraId="3133FEC0" w14:textId="77777777" w:rsidR="00F721A9" w:rsidRPr="00C43672" w:rsidRDefault="00F721A9" w:rsidP="00671FCF">
            <w:pPr>
              <w:pStyle w:val="TableText"/>
              <w:rPr>
                <w:ins w:id="4711" w:author="Martinez De Hurtado Yela Fermin" w:date="2025-01-02T17:40:00Z" w16du:dateUtc="2025-01-02T16:40:00Z"/>
                <w:lang w:val="es-ES" w:eastAsia="es-ES"/>
              </w:rPr>
            </w:pPr>
          </w:p>
        </w:tc>
        <w:tc>
          <w:tcPr>
            <w:tcW w:w="1440" w:type="dxa"/>
          </w:tcPr>
          <w:p w14:paraId="32C0D960" w14:textId="77777777" w:rsidR="00F721A9" w:rsidRPr="00C43672" w:rsidRDefault="00F721A9" w:rsidP="00671FCF">
            <w:pPr>
              <w:pStyle w:val="TableText"/>
              <w:rPr>
                <w:ins w:id="4712" w:author="Martinez De Hurtado Yela Fermin" w:date="2025-01-02T17:40:00Z" w16du:dateUtc="2025-01-02T16:40:00Z"/>
                <w:lang w:val="es-ES" w:eastAsia="es-ES"/>
              </w:rPr>
            </w:pPr>
          </w:p>
        </w:tc>
        <w:tc>
          <w:tcPr>
            <w:tcW w:w="1440" w:type="dxa"/>
          </w:tcPr>
          <w:p w14:paraId="2B60189C" w14:textId="77777777" w:rsidR="00F721A9" w:rsidRPr="00C43672" w:rsidRDefault="00F721A9" w:rsidP="00671FCF">
            <w:pPr>
              <w:pStyle w:val="TableText"/>
              <w:rPr>
                <w:ins w:id="4713" w:author="Martinez De Hurtado Yela Fermin" w:date="2025-01-02T17:40:00Z" w16du:dateUtc="2025-01-02T16:40:00Z"/>
                <w:lang w:val="es-ES" w:eastAsia="es-ES"/>
              </w:rPr>
            </w:pPr>
          </w:p>
        </w:tc>
        <w:tc>
          <w:tcPr>
            <w:tcW w:w="1161" w:type="dxa"/>
          </w:tcPr>
          <w:p w14:paraId="209CDF42" w14:textId="77777777" w:rsidR="00F721A9" w:rsidRPr="00C43672" w:rsidRDefault="00F721A9" w:rsidP="00671FCF">
            <w:pPr>
              <w:pStyle w:val="TableText"/>
              <w:rPr>
                <w:ins w:id="4714" w:author="Martinez De Hurtado Yela Fermin" w:date="2025-01-02T17:40:00Z" w16du:dateUtc="2025-01-02T16:40:00Z"/>
                <w:lang w:val="es-ES" w:eastAsia="es-ES"/>
              </w:rPr>
            </w:pPr>
          </w:p>
        </w:tc>
      </w:tr>
      <w:tr w:rsidR="00671FCF" w:rsidRPr="00C43672" w14:paraId="53EEB97E"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25BD152" w14:textId="6469B14D" w:rsidR="00671FCF" w:rsidRPr="00626BD3" w:rsidRDefault="00671FCF" w:rsidP="00671FCF">
            <w:pPr>
              <w:pStyle w:val="TableHeadingText"/>
              <w:rPr>
                <w:lang w:val="en-GB" w:eastAsia="es-ES"/>
              </w:rPr>
            </w:pPr>
            <w:r w:rsidRPr="00626BD3">
              <w:rPr>
                <w:lang w:val="en-GB" w:eastAsia="es-ES"/>
              </w:rPr>
              <w:t xml:space="preserve">Manufacture, installation and associated services for leakage control technologies enabling leakage reduction and prevention in water supply systems </w:t>
            </w:r>
            <w:del w:id="4715" w:author="Cisneros Morales Diana Karen" w:date="2024-05-29T16:10:00Z">
              <w:r w:rsidRPr="00626BD3" w:rsidDel="001266B9">
                <w:rPr>
                  <w:lang w:val="en-GB" w:eastAsia="es-ES"/>
                </w:rPr>
                <w:delText>enabling leakage reduction and prevention in water supply systems</w:delText>
              </w:r>
            </w:del>
          </w:p>
        </w:tc>
        <w:tc>
          <w:tcPr>
            <w:tcW w:w="1620" w:type="dxa"/>
            <w:tcBorders>
              <w:top w:val="single" w:sz="4" w:space="0" w:color="000000" w:themeColor="text1"/>
              <w:right w:val="single" w:sz="4" w:space="0" w:color="auto"/>
            </w:tcBorders>
            <w:hideMark/>
          </w:tcPr>
          <w:p w14:paraId="777A2023"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232FC764" w14:textId="5C5CDF7E" w:rsidR="00671FCF" w:rsidRPr="00C43672" w:rsidRDefault="00671FCF" w:rsidP="00671FCF">
            <w:pPr>
              <w:pStyle w:val="TableText"/>
              <w:rPr>
                <w:lang w:val="es-ES" w:eastAsia="es-ES"/>
              </w:rPr>
            </w:pPr>
            <w:del w:id="4716" w:author="Cisneros Morales Diana Karen" w:date="2024-05-29T16:36:00Z">
              <w:r w:rsidDel="00CF628F">
                <w:rPr>
                  <w:lang w:val="es-ES" w:eastAsia="es-ES"/>
                </w:rPr>
                <w:delText>Own Performance</w:delText>
              </w:r>
            </w:del>
          </w:p>
        </w:tc>
        <w:tc>
          <w:tcPr>
            <w:tcW w:w="1440" w:type="dxa"/>
            <w:hideMark/>
          </w:tcPr>
          <w:p w14:paraId="7B0117B9" w14:textId="6A719B0C" w:rsidR="00671FCF" w:rsidRPr="00C43672" w:rsidRDefault="00671FCF" w:rsidP="00671FCF">
            <w:pPr>
              <w:pStyle w:val="TableText"/>
              <w:rPr>
                <w:lang w:val="es-ES" w:eastAsia="es-ES"/>
              </w:rPr>
            </w:pPr>
            <w:del w:id="4717" w:author="Cisneros Morales Diana Karen" w:date="2024-05-29T16:36:00Z">
              <w:r w:rsidDel="00CF628F">
                <w:rPr>
                  <w:lang w:val="es-ES" w:eastAsia="es-ES"/>
                </w:rPr>
                <w:delText>Own Performance</w:delText>
              </w:r>
            </w:del>
          </w:p>
        </w:tc>
        <w:tc>
          <w:tcPr>
            <w:tcW w:w="1080" w:type="dxa"/>
            <w:hideMark/>
          </w:tcPr>
          <w:p w14:paraId="73F81096" w14:textId="4C90D8FE" w:rsidR="00671FCF" w:rsidRPr="00C43672" w:rsidRDefault="00671FCF" w:rsidP="00671FCF">
            <w:pPr>
              <w:pStyle w:val="TableText"/>
              <w:rPr>
                <w:lang w:val="es-ES" w:eastAsia="es-ES"/>
              </w:rPr>
            </w:pPr>
            <w:r w:rsidRPr="00C43672">
              <w:rPr>
                <w:lang w:val="es-ES" w:eastAsia="es-ES"/>
              </w:rPr>
              <w:t> </w:t>
            </w:r>
            <w:ins w:id="4718" w:author="Cisneros Morales Diana Karen" w:date="2024-05-29T16:35:00Z">
              <w:r w:rsidRPr="00C43672">
                <w:rPr>
                  <w:lang w:val="es-ES" w:eastAsia="es-ES"/>
                </w:rPr>
                <w:t>Enabling</w:t>
              </w:r>
            </w:ins>
          </w:p>
        </w:tc>
        <w:tc>
          <w:tcPr>
            <w:tcW w:w="1440" w:type="dxa"/>
            <w:hideMark/>
          </w:tcPr>
          <w:p w14:paraId="0EA1386A"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59FDFFF7"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00518F2F"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37AA1A27"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084EF231" w14:textId="53F02C66" w:rsidR="00671FCF" w:rsidRPr="00626BD3" w:rsidRDefault="00671FCF" w:rsidP="00671FCF">
            <w:pPr>
              <w:pStyle w:val="TableHeadingText"/>
              <w:rPr>
                <w:lang w:val="en-GB" w:eastAsia="es-ES"/>
              </w:rPr>
            </w:pPr>
            <w:r w:rsidRPr="00626BD3">
              <w:rPr>
                <w:lang w:val="en-GB" w:eastAsia="es-ES"/>
              </w:rPr>
              <w:lastRenderedPageBreak/>
              <w:t xml:space="preserve">Manufacture, installation and associated services for leakage control technologies enabling leakage reduction and prevention in water supply systems </w:t>
            </w:r>
            <w:del w:id="4719" w:author="Cisneros Morales Diana Karen" w:date="2024-05-29T16:11:00Z">
              <w:r w:rsidRPr="00626BD3" w:rsidDel="006B2100">
                <w:rPr>
                  <w:lang w:val="en-GB" w:eastAsia="es-ES"/>
                </w:rPr>
                <w:delText>enabling leakage reduction and prevention in water supply systems</w:delText>
              </w:r>
            </w:del>
          </w:p>
        </w:tc>
        <w:tc>
          <w:tcPr>
            <w:tcW w:w="1620" w:type="dxa"/>
            <w:tcBorders>
              <w:top w:val="single" w:sz="4" w:space="0" w:color="000000" w:themeColor="text1"/>
              <w:right w:val="single" w:sz="4" w:space="0" w:color="auto"/>
            </w:tcBorders>
            <w:hideMark/>
          </w:tcPr>
          <w:p w14:paraId="57ADF460" w14:textId="77777777" w:rsidR="00671FCF" w:rsidRPr="00C43672" w:rsidRDefault="00671FCF" w:rsidP="00671FCF">
            <w:pPr>
              <w:pStyle w:val="TableText"/>
              <w:rPr>
                <w:lang w:val="es-ES" w:eastAsia="es-ES"/>
              </w:rPr>
            </w:pPr>
            <w:r w:rsidRPr="00C43672">
              <w:rPr>
                <w:lang w:val="es-ES" w:eastAsia="es-ES"/>
              </w:rPr>
              <w:t>Santander-specific</w:t>
            </w:r>
          </w:p>
        </w:tc>
        <w:tc>
          <w:tcPr>
            <w:tcW w:w="1530" w:type="dxa"/>
            <w:tcBorders>
              <w:left w:val="single" w:sz="4" w:space="0" w:color="auto"/>
            </w:tcBorders>
            <w:hideMark/>
          </w:tcPr>
          <w:p w14:paraId="4784F804"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532B95EE" w14:textId="77777777" w:rsidR="00671FCF" w:rsidRPr="00C43672" w:rsidRDefault="00671FCF" w:rsidP="00671FCF">
            <w:pPr>
              <w:pStyle w:val="TableText"/>
              <w:rPr>
                <w:lang w:val="es-ES" w:eastAsia="es-ES"/>
              </w:rPr>
            </w:pPr>
            <w:r>
              <w:rPr>
                <w:lang w:val="es-ES" w:eastAsia="es-ES"/>
              </w:rPr>
              <w:t>Own Performance</w:t>
            </w:r>
          </w:p>
        </w:tc>
        <w:tc>
          <w:tcPr>
            <w:tcW w:w="1080" w:type="dxa"/>
            <w:hideMark/>
          </w:tcPr>
          <w:p w14:paraId="4A23BB8E"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57DF063C"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21FF08DC"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5003AA53"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5CF4F58D" w14:textId="77777777" w:rsidTr="00CC4B94">
        <w:trPr>
          <w:trHeight w:val="20"/>
        </w:trPr>
        <w:tc>
          <w:tcPr>
            <w:tcW w:w="3960" w:type="dxa"/>
            <w:vMerge w:val="restart"/>
            <w:tcBorders>
              <w:top w:val="single" w:sz="4" w:space="0" w:color="000000" w:themeColor="text1"/>
            </w:tcBorders>
            <w:shd w:val="clear" w:color="auto" w:fill="auto"/>
            <w:hideMark/>
          </w:tcPr>
          <w:p w14:paraId="13BA2881" w14:textId="77777777" w:rsidR="00671FCF" w:rsidRPr="00626BD3" w:rsidRDefault="00671FCF" w:rsidP="00671FCF">
            <w:pPr>
              <w:pStyle w:val="TableHeadingText"/>
              <w:rPr>
                <w:lang w:val="en-GB" w:eastAsia="es-ES"/>
              </w:rPr>
            </w:pPr>
            <w:r w:rsidRPr="00626BD3">
              <w:rPr>
                <w:lang w:val="en-GB" w:eastAsia="es-ES"/>
              </w:rPr>
              <w:t>Manufacture of plastic packaging goods</w:t>
            </w:r>
          </w:p>
        </w:tc>
        <w:tc>
          <w:tcPr>
            <w:tcW w:w="1620" w:type="dxa"/>
            <w:tcBorders>
              <w:top w:val="single" w:sz="4" w:space="0" w:color="000000" w:themeColor="text1"/>
              <w:right w:val="single" w:sz="4" w:space="0" w:color="auto"/>
            </w:tcBorders>
            <w:hideMark/>
          </w:tcPr>
          <w:p w14:paraId="67B0AAA3"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7F8F1DE1"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07A4BCE"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5EBAFC78"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4674713E" w14:textId="78FB4194" w:rsidR="00671FCF" w:rsidRPr="00C43672" w:rsidRDefault="00671FCF" w:rsidP="00671FCF">
            <w:pPr>
              <w:pStyle w:val="TableText"/>
              <w:rPr>
                <w:lang w:val="es-ES" w:eastAsia="es-ES"/>
              </w:rPr>
            </w:pPr>
            <w:del w:id="4720" w:author="Cisneros Morales Diana Karen" w:date="2024-05-29T18:32:00Z">
              <w:r w:rsidRPr="00C43672" w:rsidDel="000302D1">
                <w:rPr>
                  <w:lang w:val="es-ES" w:eastAsia="es-ES"/>
                </w:rPr>
                <w:delText>Transition</w:delText>
              </w:r>
            </w:del>
            <w:ins w:id="4721" w:author="Cisneros Morales Diana Karen" w:date="2024-05-29T18:32:00Z">
              <w:r>
                <w:rPr>
                  <w:lang w:val="es-ES" w:eastAsia="es-ES"/>
                </w:rPr>
                <w:t>Own Performance</w:t>
              </w:r>
            </w:ins>
          </w:p>
        </w:tc>
        <w:tc>
          <w:tcPr>
            <w:tcW w:w="1440" w:type="dxa"/>
            <w:hideMark/>
          </w:tcPr>
          <w:p w14:paraId="7C2935B4"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53FE46F5"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7C473B35" w14:textId="77777777" w:rsidTr="00CC4B94">
        <w:trPr>
          <w:trHeight w:val="20"/>
          <w:ins w:id="4722" w:author="Martinez De Hurtado Yela Fermin" w:date="2025-01-02T16:30:00Z"/>
        </w:trPr>
        <w:tc>
          <w:tcPr>
            <w:tcW w:w="3960" w:type="dxa"/>
            <w:vMerge/>
            <w:tcBorders>
              <w:bottom w:val="single" w:sz="4" w:space="0" w:color="000000" w:themeColor="text1"/>
            </w:tcBorders>
            <w:shd w:val="clear" w:color="auto" w:fill="auto"/>
          </w:tcPr>
          <w:p w14:paraId="37BFE168" w14:textId="77777777" w:rsidR="00671FCF" w:rsidRPr="00626BD3" w:rsidRDefault="00671FCF" w:rsidP="00671FCF">
            <w:pPr>
              <w:pStyle w:val="TableHeadingText"/>
              <w:rPr>
                <w:ins w:id="4723" w:author="Martinez De Hurtado Yela Fermin" w:date="2025-01-02T16:30:00Z" w16du:dateUtc="2025-01-02T15:30:00Z"/>
                <w:lang w:val="en-GB" w:eastAsia="es-ES"/>
              </w:rPr>
            </w:pPr>
          </w:p>
        </w:tc>
        <w:tc>
          <w:tcPr>
            <w:tcW w:w="1620" w:type="dxa"/>
            <w:tcBorders>
              <w:top w:val="single" w:sz="4" w:space="0" w:color="000000" w:themeColor="text1"/>
              <w:right w:val="single" w:sz="4" w:space="0" w:color="auto"/>
            </w:tcBorders>
          </w:tcPr>
          <w:p w14:paraId="57371E62" w14:textId="49DCFCBF" w:rsidR="00671FCF" w:rsidRPr="00C43672" w:rsidRDefault="00671FCF" w:rsidP="00671FCF">
            <w:pPr>
              <w:pStyle w:val="TableText"/>
              <w:rPr>
                <w:ins w:id="4724" w:author="Martinez De Hurtado Yela Fermin" w:date="2025-01-02T16:30:00Z" w16du:dateUtc="2025-01-02T15:30:00Z"/>
                <w:lang w:val="es-ES" w:eastAsia="es-ES"/>
              </w:rPr>
            </w:pPr>
            <w:ins w:id="4725" w:author="Martinez De Hurtado Yela Fermin" w:date="2025-01-02T16:30:00Z" w16du:dateUtc="2025-01-02T15:30:00Z">
              <w:r w:rsidRPr="00C43672">
                <w:rPr>
                  <w:lang w:val="es-ES" w:eastAsia="es-ES"/>
                </w:rPr>
                <w:t>Santander-specific</w:t>
              </w:r>
            </w:ins>
          </w:p>
        </w:tc>
        <w:tc>
          <w:tcPr>
            <w:tcW w:w="1530" w:type="dxa"/>
            <w:tcBorders>
              <w:left w:val="single" w:sz="4" w:space="0" w:color="auto"/>
            </w:tcBorders>
          </w:tcPr>
          <w:p w14:paraId="78957A01" w14:textId="77777777" w:rsidR="00671FCF" w:rsidRPr="00C43672" w:rsidRDefault="00671FCF" w:rsidP="00671FCF">
            <w:pPr>
              <w:pStyle w:val="TableText"/>
              <w:rPr>
                <w:ins w:id="4726" w:author="Martinez De Hurtado Yela Fermin" w:date="2025-01-02T16:30:00Z" w16du:dateUtc="2025-01-02T15:30:00Z"/>
                <w:lang w:val="es-ES" w:eastAsia="es-ES"/>
              </w:rPr>
            </w:pPr>
          </w:p>
        </w:tc>
        <w:tc>
          <w:tcPr>
            <w:tcW w:w="1440" w:type="dxa"/>
          </w:tcPr>
          <w:p w14:paraId="1976617E" w14:textId="77777777" w:rsidR="00671FCF" w:rsidRPr="00C43672" w:rsidRDefault="00671FCF" w:rsidP="00671FCF">
            <w:pPr>
              <w:pStyle w:val="TableText"/>
              <w:rPr>
                <w:ins w:id="4727" w:author="Martinez De Hurtado Yela Fermin" w:date="2025-01-02T16:30:00Z" w16du:dateUtc="2025-01-02T15:30:00Z"/>
                <w:lang w:val="es-ES" w:eastAsia="es-ES"/>
              </w:rPr>
            </w:pPr>
          </w:p>
        </w:tc>
        <w:tc>
          <w:tcPr>
            <w:tcW w:w="1080" w:type="dxa"/>
          </w:tcPr>
          <w:p w14:paraId="6D86CC41" w14:textId="77777777" w:rsidR="00671FCF" w:rsidRPr="00C43672" w:rsidRDefault="00671FCF" w:rsidP="00671FCF">
            <w:pPr>
              <w:pStyle w:val="TableText"/>
              <w:rPr>
                <w:ins w:id="4728" w:author="Martinez De Hurtado Yela Fermin" w:date="2025-01-02T16:30:00Z" w16du:dateUtc="2025-01-02T15:30:00Z"/>
                <w:lang w:val="es-ES" w:eastAsia="es-ES"/>
              </w:rPr>
            </w:pPr>
          </w:p>
        </w:tc>
        <w:tc>
          <w:tcPr>
            <w:tcW w:w="1440" w:type="dxa"/>
          </w:tcPr>
          <w:p w14:paraId="6756BD44" w14:textId="681D3D86" w:rsidR="00671FCF" w:rsidRPr="00C43672" w:rsidDel="000302D1" w:rsidRDefault="00671FCF" w:rsidP="00671FCF">
            <w:pPr>
              <w:pStyle w:val="TableText"/>
              <w:rPr>
                <w:ins w:id="4729" w:author="Martinez De Hurtado Yela Fermin" w:date="2025-01-02T16:30:00Z" w16du:dateUtc="2025-01-02T15:30:00Z"/>
                <w:lang w:val="es-ES" w:eastAsia="es-ES"/>
              </w:rPr>
            </w:pPr>
            <w:ins w:id="4730" w:author="Martinez De Hurtado Yela Fermin" w:date="2025-01-02T16:30:00Z" w16du:dateUtc="2025-01-02T15:30:00Z">
              <w:r>
                <w:rPr>
                  <w:lang w:val="es-ES" w:eastAsia="es-ES"/>
                </w:rPr>
                <w:t>Own Performance</w:t>
              </w:r>
            </w:ins>
          </w:p>
        </w:tc>
        <w:tc>
          <w:tcPr>
            <w:tcW w:w="1440" w:type="dxa"/>
          </w:tcPr>
          <w:p w14:paraId="05A7CA06" w14:textId="77777777" w:rsidR="00671FCF" w:rsidRPr="00C43672" w:rsidRDefault="00671FCF" w:rsidP="00671FCF">
            <w:pPr>
              <w:pStyle w:val="TableText"/>
              <w:rPr>
                <w:ins w:id="4731" w:author="Martinez De Hurtado Yela Fermin" w:date="2025-01-02T16:30:00Z" w16du:dateUtc="2025-01-02T15:30:00Z"/>
                <w:lang w:val="es-ES" w:eastAsia="es-ES"/>
              </w:rPr>
            </w:pPr>
          </w:p>
        </w:tc>
        <w:tc>
          <w:tcPr>
            <w:tcW w:w="1161" w:type="dxa"/>
          </w:tcPr>
          <w:p w14:paraId="10FE0660" w14:textId="77777777" w:rsidR="00671FCF" w:rsidRPr="00C43672" w:rsidRDefault="00671FCF" w:rsidP="00671FCF">
            <w:pPr>
              <w:pStyle w:val="TableText"/>
              <w:rPr>
                <w:ins w:id="4732" w:author="Martinez De Hurtado Yela Fermin" w:date="2025-01-02T16:30:00Z" w16du:dateUtc="2025-01-02T15:30:00Z"/>
                <w:lang w:val="es-ES" w:eastAsia="es-ES"/>
              </w:rPr>
            </w:pPr>
          </w:p>
        </w:tc>
      </w:tr>
      <w:tr w:rsidR="00671FCF" w:rsidRPr="00C43672" w14:paraId="57DFF931" w14:textId="77777777" w:rsidTr="00217985">
        <w:trPr>
          <w:trHeight w:val="20"/>
        </w:trPr>
        <w:tc>
          <w:tcPr>
            <w:tcW w:w="3960" w:type="dxa"/>
            <w:vMerge w:val="restart"/>
            <w:tcBorders>
              <w:top w:val="single" w:sz="4" w:space="0" w:color="000000" w:themeColor="text1"/>
            </w:tcBorders>
            <w:shd w:val="clear" w:color="auto" w:fill="auto"/>
            <w:hideMark/>
          </w:tcPr>
          <w:p w14:paraId="3C7D062D" w14:textId="77777777" w:rsidR="00671FCF" w:rsidRPr="00626BD3" w:rsidRDefault="00671FCF" w:rsidP="00671FCF">
            <w:pPr>
              <w:pStyle w:val="TableHeadingText"/>
              <w:rPr>
                <w:lang w:val="en-GB" w:eastAsia="es-ES"/>
              </w:rPr>
            </w:pPr>
            <w:r w:rsidRPr="00626BD3">
              <w:rPr>
                <w:lang w:val="en-GB" w:eastAsia="es-ES"/>
              </w:rPr>
              <w:t>Manufacture of active pharmaceutical ingredients (API) or active substances</w:t>
            </w:r>
          </w:p>
        </w:tc>
        <w:tc>
          <w:tcPr>
            <w:tcW w:w="1620" w:type="dxa"/>
            <w:tcBorders>
              <w:top w:val="single" w:sz="4" w:space="0" w:color="000000" w:themeColor="text1"/>
              <w:right w:val="single" w:sz="4" w:space="0" w:color="auto"/>
            </w:tcBorders>
            <w:hideMark/>
          </w:tcPr>
          <w:p w14:paraId="2362D207"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21201CAE"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67F8F349"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549A1A93"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6FA5830"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D15FAA9" w14:textId="77777777" w:rsidR="00671FCF" w:rsidRPr="00C43672" w:rsidRDefault="00671FCF" w:rsidP="00671FCF">
            <w:pPr>
              <w:pStyle w:val="TableText"/>
              <w:rPr>
                <w:lang w:val="es-ES" w:eastAsia="es-ES"/>
              </w:rPr>
            </w:pPr>
            <w:r>
              <w:rPr>
                <w:lang w:val="es-ES" w:eastAsia="es-ES"/>
              </w:rPr>
              <w:t>Own Performance</w:t>
            </w:r>
          </w:p>
        </w:tc>
        <w:tc>
          <w:tcPr>
            <w:tcW w:w="1161" w:type="dxa"/>
            <w:hideMark/>
          </w:tcPr>
          <w:p w14:paraId="0F3DFB57"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6DF80D8A" w14:textId="77777777" w:rsidTr="00217985">
        <w:trPr>
          <w:trHeight w:val="20"/>
          <w:ins w:id="4733" w:author="Martinez De Hurtado Yela Fermin" w:date="2025-01-02T16:30:00Z"/>
        </w:trPr>
        <w:tc>
          <w:tcPr>
            <w:tcW w:w="3960" w:type="dxa"/>
            <w:vMerge/>
            <w:tcBorders>
              <w:bottom w:val="single" w:sz="4" w:space="0" w:color="000000" w:themeColor="text1"/>
            </w:tcBorders>
            <w:shd w:val="clear" w:color="auto" w:fill="auto"/>
          </w:tcPr>
          <w:p w14:paraId="6F145D4D" w14:textId="77777777" w:rsidR="00671FCF" w:rsidRPr="00626BD3" w:rsidRDefault="00671FCF" w:rsidP="00671FCF">
            <w:pPr>
              <w:pStyle w:val="TableHeadingText"/>
              <w:rPr>
                <w:ins w:id="4734" w:author="Martinez De Hurtado Yela Fermin" w:date="2025-01-02T16:30:00Z" w16du:dateUtc="2025-01-02T15:30:00Z"/>
                <w:lang w:val="en-GB" w:eastAsia="es-ES"/>
              </w:rPr>
            </w:pPr>
          </w:p>
        </w:tc>
        <w:tc>
          <w:tcPr>
            <w:tcW w:w="1620" w:type="dxa"/>
            <w:tcBorders>
              <w:top w:val="single" w:sz="4" w:space="0" w:color="000000" w:themeColor="text1"/>
              <w:right w:val="single" w:sz="4" w:space="0" w:color="auto"/>
            </w:tcBorders>
          </w:tcPr>
          <w:p w14:paraId="7B4C4BFB" w14:textId="5AAAEDEC" w:rsidR="00671FCF" w:rsidRPr="00C43672" w:rsidRDefault="00671FCF" w:rsidP="00671FCF">
            <w:pPr>
              <w:pStyle w:val="TableText"/>
              <w:rPr>
                <w:ins w:id="4735" w:author="Martinez De Hurtado Yela Fermin" w:date="2025-01-02T16:30:00Z" w16du:dateUtc="2025-01-02T15:30:00Z"/>
                <w:lang w:val="es-ES" w:eastAsia="es-ES"/>
              </w:rPr>
            </w:pPr>
            <w:ins w:id="4736" w:author="Martinez De Hurtado Yela Fermin" w:date="2025-01-02T16:30:00Z" w16du:dateUtc="2025-01-02T15:30:00Z">
              <w:r w:rsidRPr="00C43672">
                <w:rPr>
                  <w:lang w:val="es-ES" w:eastAsia="es-ES"/>
                </w:rPr>
                <w:t>Santander-specific</w:t>
              </w:r>
            </w:ins>
          </w:p>
        </w:tc>
        <w:tc>
          <w:tcPr>
            <w:tcW w:w="1530" w:type="dxa"/>
            <w:tcBorders>
              <w:left w:val="single" w:sz="4" w:space="0" w:color="auto"/>
            </w:tcBorders>
          </w:tcPr>
          <w:p w14:paraId="390BC383" w14:textId="77777777" w:rsidR="00671FCF" w:rsidRPr="00C43672" w:rsidRDefault="00671FCF" w:rsidP="00671FCF">
            <w:pPr>
              <w:pStyle w:val="TableText"/>
              <w:rPr>
                <w:ins w:id="4737" w:author="Martinez De Hurtado Yela Fermin" w:date="2025-01-02T16:30:00Z" w16du:dateUtc="2025-01-02T15:30:00Z"/>
                <w:lang w:val="es-ES" w:eastAsia="es-ES"/>
              </w:rPr>
            </w:pPr>
          </w:p>
        </w:tc>
        <w:tc>
          <w:tcPr>
            <w:tcW w:w="1440" w:type="dxa"/>
          </w:tcPr>
          <w:p w14:paraId="13583EA7" w14:textId="77777777" w:rsidR="00671FCF" w:rsidRPr="00C43672" w:rsidRDefault="00671FCF" w:rsidP="00671FCF">
            <w:pPr>
              <w:pStyle w:val="TableText"/>
              <w:rPr>
                <w:ins w:id="4738" w:author="Martinez De Hurtado Yela Fermin" w:date="2025-01-02T16:30:00Z" w16du:dateUtc="2025-01-02T15:30:00Z"/>
                <w:lang w:val="es-ES" w:eastAsia="es-ES"/>
              </w:rPr>
            </w:pPr>
          </w:p>
        </w:tc>
        <w:tc>
          <w:tcPr>
            <w:tcW w:w="1080" w:type="dxa"/>
          </w:tcPr>
          <w:p w14:paraId="3B6839C7" w14:textId="77777777" w:rsidR="00671FCF" w:rsidRPr="00C43672" w:rsidRDefault="00671FCF" w:rsidP="00671FCF">
            <w:pPr>
              <w:pStyle w:val="TableText"/>
              <w:rPr>
                <w:ins w:id="4739" w:author="Martinez De Hurtado Yela Fermin" w:date="2025-01-02T16:30:00Z" w16du:dateUtc="2025-01-02T15:30:00Z"/>
                <w:lang w:val="es-ES" w:eastAsia="es-ES"/>
              </w:rPr>
            </w:pPr>
          </w:p>
        </w:tc>
        <w:tc>
          <w:tcPr>
            <w:tcW w:w="1440" w:type="dxa"/>
          </w:tcPr>
          <w:p w14:paraId="287D481C" w14:textId="77777777" w:rsidR="00671FCF" w:rsidRPr="00C43672" w:rsidRDefault="00671FCF" w:rsidP="00671FCF">
            <w:pPr>
              <w:pStyle w:val="TableText"/>
              <w:rPr>
                <w:ins w:id="4740" w:author="Martinez De Hurtado Yela Fermin" w:date="2025-01-02T16:30:00Z" w16du:dateUtc="2025-01-02T15:30:00Z"/>
                <w:lang w:val="es-ES" w:eastAsia="es-ES"/>
              </w:rPr>
            </w:pPr>
          </w:p>
        </w:tc>
        <w:tc>
          <w:tcPr>
            <w:tcW w:w="1440" w:type="dxa"/>
          </w:tcPr>
          <w:p w14:paraId="69441237" w14:textId="269F25DE" w:rsidR="00671FCF" w:rsidRDefault="00671FCF" w:rsidP="00671FCF">
            <w:pPr>
              <w:pStyle w:val="TableText"/>
              <w:rPr>
                <w:ins w:id="4741" w:author="Martinez De Hurtado Yela Fermin" w:date="2025-01-02T16:30:00Z" w16du:dateUtc="2025-01-02T15:30:00Z"/>
                <w:lang w:val="es-ES" w:eastAsia="es-ES"/>
              </w:rPr>
            </w:pPr>
            <w:ins w:id="4742" w:author="Martinez De Hurtado Yela Fermin" w:date="2025-01-02T16:30:00Z" w16du:dateUtc="2025-01-02T15:30:00Z">
              <w:r>
                <w:rPr>
                  <w:lang w:val="es-ES" w:eastAsia="es-ES"/>
                </w:rPr>
                <w:t>Own Performance</w:t>
              </w:r>
            </w:ins>
          </w:p>
        </w:tc>
        <w:tc>
          <w:tcPr>
            <w:tcW w:w="1161" w:type="dxa"/>
          </w:tcPr>
          <w:p w14:paraId="737BC316" w14:textId="77777777" w:rsidR="00671FCF" w:rsidRPr="00C43672" w:rsidRDefault="00671FCF" w:rsidP="00671FCF">
            <w:pPr>
              <w:pStyle w:val="TableText"/>
              <w:rPr>
                <w:ins w:id="4743" w:author="Martinez De Hurtado Yela Fermin" w:date="2025-01-02T16:30:00Z" w16du:dateUtc="2025-01-02T15:30:00Z"/>
                <w:lang w:val="es-ES" w:eastAsia="es-ES"/>
              </w:rPr>
            </w:pPr>
          </w:p>
        </w:tc>
      </w:tr>
      <w:tr w:rsidR="00671FCF" w:rsidRPr="00C43672" w14:paraId="1C404074" w14:textId="77777777" w:rsidTr="008048A8">
        <w:trPr>
          <w:trHeight w:val="20"/>
        </w:trPr>
        <w:tc>
          <w:tcPr>
            <w:tcW w:w="3960" w:type="dxa"/>
            <w:vMerge w:val="restart"/>
            <w:tcBorders>
              <w:top w:val="single" w:sz="4" w:space="0" w:color="000000" w:themeColor="text1"/>
            </w:tcBorders>
            <w:shd w:val="clear" w:color="auto" w:fill="auto"/>
            <w:hideMark/>
          </w:tcPr>
          <w:p w14:paraId="4667BCAB" w14:textId="77777777" w:rsidR="00671FCF" w:rsidRPr="00C43672" w:rsidRDefault="00671FCF" w:rsidP="00671FCF">
            <w:pPr>
              <w:pStyle w:val="TableHeadingText"/>
              <w:rPr>
                <w:lang w:val="es-ES" w:eastAsia="es-ES"/>
              </w:rPr>
            </w:pPr>
            <w:r w:rsidRPr="00C43672">
              <w:rPr>
                <w:lang w:val="es-ES" w:eastAsia="es-ES"/>
              </w:rPr>
              <w:t>Manufacture of medicinal products</w:t>
            </w:r>
          </w:p>
        </w:tc>
        <w:tc>
          <w:tcPr>
            <w:tcW w:w="1620" w:type="dxa"/>
            <w:tcBorders>
              <w:top w:val="single" w:sz="4" w:space="0" w:color="000000" w:themeColor="text1"/>
              <w:right w:val="single" w:sz="4" w:space="0" w:color="auto"/>
            </w:tcBorders>
            <w:hideMark/>
          </w:tcPr>
          <w:p w14:paraId="14BDCD3B"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5077137E"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0333B86C"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7236AD12"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69A8154"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606052BF" w14:textId="77777777" w:rsidR="00671FCF" w:rsidRPr="00C43672" w:rsidRDefault="00671FCF" w:rsidP="00671FCF">
            <w:pPr>
              <w:pStyle w:val="TableText"/>
              <w:rPr>
                <w:lang w:val="es-ES" w:eastAsia="es-ES"/>
              </w:rPr>
            </w:pPr>
            <w:r>
              <w:rPr>
                <w:lang w:val="es-ES" w:eastAsia="es-ES"/>
              </w:rPr>
              <w:t>Own Performance</w:t>
            </w:r>
          </w:p>
        </w:tc>
        <w:tc>
          <w:tcPr>
            <w:tcW w:w="1161" w:type="dxa"/>
            <w:hideMark/>
          </w:tcPr>
          <w:p w14:paraId="6A53646B"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0C3AD275" w14:textId="77777777" w:rsidTr="008048A8">
        <w:trPr>
          <w:trHeight w:val="20"/>
          <w:ins w:id="4744" w:author="Martinez De Hurtado Yela Fermin" w:date="2025-01-02T16:31:00Z"/>
        </w:trPr>
        <w:tc>
          <w:tcPr>
            <w:tcW w:w="3960" w:type="dxa"/>
            <w:vMerge/>
            <w:tcBorders>
              <w:bottom w:val="single" w:sz="4" w:space="0" w:color="000000" w:themeColor="text1"/>
            </w:tcBorders>
            <w:shd w:val="clear" w:color="auto" w:fill="auto"/>
          </w:tcPr>
          <w:p w14:paraId="43C128AD" w14:textId="77777777" w:rsidR="00671FCF" w:rsidRPr="00C43672" w:rsidRDefault="00671FCF" w:rsidP="00671FCF">
            <w:pPr>
              <w:pStyle w:val="TableHeadingText"/>
              <w:rPr>
                <w:ins w:id="4745" w:author="Martinez De Hurtado Yela Fermin" w:date="2025-01-02T16:31:00Z" w16du:dateUtc="2025-01-02T15:31:00Z"/>
                <w:lang w:val="es-ES" w:eastAsia="es-ES"/>
              </w:rPr>
            </w:pPr>
          </w:p>
        </w:tc>
        <w:tc>
          <w:tcPr>
            <w:tcW w:w="1620" w:type="dxa"/>
            <w:tcBorders>
              <w:top w:val="single" w:sz="4" w:space="0" w:color="000000" w:themeColor="text1"/>
              <w:right w:val="single" w:sz="4" w:space="0" w:color="auto"/>
            </w:tcBorders>
          </w:tcPr>
          <w:p w14:paraId="64423F79" w14:textId="0F1F405E" w:rsidR="00671FCF" w:rsidRPr="00C43672" w:rsidRDefault="00671FCF" w:rsidP="00671FCF">
            <w:pPr>
              <w:pStyle w:val="TableText"/>
              <w:rPr>
                <w:ins w:id="4746" w:author="Martinez De Hurtado Yela Fermin" w:date="2025-01-02T16:31:00Z" w16du:dateUtc="2025-01-02T15:31:00Z"/>
                <w:lang w:val="es-ES" w:eastAsia="es-ES"/>
              </w:rPr>
            </w:pPr>
            <w:ins w:id="4747" w:author="Martinez De Hurtado Yela Fermin" w:date="2025-01-02T16:31:00Z" w16du:dateUtc="2025-01-02T15:31:00Z">
              <w:r w:rsidRPr="00C43672">
                <w:rPr>
                  <w:lang w:val="es-ES" w:eastAsia="es-ES"/>
                </w:rPr>
                <w:t>Santander-specific</w:t>
              </w:r>
            </w:ins>
          </w:p>
        </w:tc>
        <w:tc>
          <w:tcPr>
            <w:tcW w:w="1530" w:type="dxa"/>
            <w:tcBorders>
              <w:left w:val="single" w:sz="4" w:space="0" w:color="auto"/>
            </w:tcBorders>
          </w:tcPr>
          <w:p w14:paraId="5C8A01DC" w14:textId="77777777" w:rsidR="00671FCF" w:rsidRPr="00C43672" w:rsidRDefault="00671FCF" w:rsidP="00671FCF">
            <w:pPr>
              <w:pStyle w:val="TableText"/>
              <w:rPr>
                <w:ins w:id="4748" w:author="Martinez De Hurtado Yela Fermin" w:date="2025-01-02T16:31:00Z" w16du:dateUtc="2025-01-02T15:31:00Z"/>
                <w:lang w:val="es-ES" w:eastAsia="es-ES"/>
              </w:rPr>
            </w:pPr>
          </w:p>
        </w:tc>
        <w:tc>
          <w:tcPr>
            <w:tcW w:w="1440" w:type="dxa"/>
          </w:tcPr>
          <w:p w14:paraId="35764D42" w14:textId="77777777" w:rsidR="00671FCF" w:rsidRPr="00C43672" w:rsidRDefault="00671FCF" w:rsidP="00671FCF">
            <w:pPr>
              <w:pStyle w:val="TableText"/>
              <w:rPr>
                <w:ins w:id="4749" w:author="Martinez De Hurtado Yela Fermin" w:date="2025-01-02T16:31:00Z" w16du:dateUtc="2025-01-02T15:31:00Z"/>
                <w:lang w:val="es-ES" w:eastAsia="es-ES"/>
              </w:rPr>
            </w:pPr>
          </w:p>
        </w:tc>
        <w:tc>
          <w:tcPr>
            <w:tcW w:w="1080" w:type="dxa"/>
          </w:tcPr>
          <w:p w14:paraId="167EABE1" w14:textId="77777777" w:rsidR="00671FCF" w:rsidRPr="00C43672" w:rsidRDefault="00671FCF" w:rsidP="00671FCF">
            <w:pPr>
              <w:pStyle w:val="TableText"/>
              <w:rPr>
                <w:ins w:id="4750" w:author="Martinez De Hurtado Yela Fermin" w:date="2025-01-02T16:31:00Z" w16du:dateUtc="2025-01-02T15:31:00Z"/>
                <w:lang w:val="es-ES" w:eastAsia="es-ES"/>
              </w:rPr>
            </w:pPr>
          </w:p>
        </w:tc>
        <w:tc>
          <w:tcPr>
            <w:tcW w:w="1440" w:type="dxa"/>
          </w:tcPr>
          <w:p w14:paraId="1494947B" w14:textId="77777777" w:rsidR="00671FCF" w:rsidRPr="00C43672" w:rsidRDefault="00671FCF" w:rsidP="00671FCF">
            <w:pPr>
              <w:pStyle w:val="TableText"/>
              <w:rPr>
                <w:ins w:id="4751" w:author="Martinez De Hurtado Yela Fermin" w:date="2025-01-02T16:31:00Z" w16du:dateUtc="2025-01-02T15:31:00Z"/>
                <w:lang w:val="es-ES" w:eastAsia="es-ES"/>
              </w:rPr>
            </w:pPr>
          </w:p>
        </w:tc>
        <w:tc>
          <w:tcPr>
            <w:tcW w:w="1440" w:type="dxa"/>
          </w:tcPr>
          <w:p w14:paraId="2310FFF0" w14:textId="6ED50BED" w:rsidR="00671FCF" w:rsidRDefault="00671FCF" w:rsidP="00671FCF">
            <w:pPr>
              <w:pStyle w:val="TableText"/>
              <w:rPr>
                <w:ins w:id="4752" w:author="Martinez De Hurtado Yela Fermin" w:date="2025-01-02T16:31:00Z" w16du:dateUtc="2025-01-02T15:31:00Z"/>
                <w:lang w:val="es-ES" w:eastAsia="es-ES"/>
              </w:rPr>
            </w:pPr>
            <w:ins w:id="4753" w:author="Martinez De Hurtado Yela Fermin" w:date="2025-01-02T16:31:00Z" w16du:dateUtc="2025-01-02T15:31:00Z">
              <w:r>
                <w:rPr>
                  <w:lang w:val="es-ES" w:eastAsia="es-ES"/>
                </w:rPr>
                <w:t>Own Performance</w:t>
              </w:r>
            </w:ins>
          </w:p>
        </w:tc>
        <w:tc>
          <w:tcPr>
            <w:tcW w:w="1161" w:type="dxa"/>
          </w:tcPr>
          <w:p w14:paraId="5E375814" w14:textId="77777777" w:rsidR="00671FCF" w:rsidRPr="00C43672" w:rsidRDefault="00671FCF" w:rsidP="00671FCF">
            <w:pPr>
              <w:pStyle w:val="TableText"/>
              <w:rPr>
                <w:ins w:id="4754" w:author="Martinez De Hurtado Yela Fermin" w:date="2025-01-02T16:31:00Z" w16du:dateUtc="2025-01-02T15:31:00Z"/>
                <w:lang w:val="es-ES" w:eastAsia="es-ES"/>
              </w:rPr>
            </w:pPr>
          </w:p>
        </w:tc>
      </w:tr>
      <w:tr w:rsidR="00671FCF" w:rsidRPr="00C43672" w14:paraId="37E4F159"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7F564F9" w14:textId="77777777" w:rsidR="00671FCF" w:rsidRPr="00C43672" w:rsidRDefault="00671FCF" w:rsidP="00671FCF">
            <w:pPr>
              <w:pStyle w:val="TableHeadingText"/>
              <w:rPr>
                <w:lang w:val="es-ES" w:eastAsia="es-ES"/>
              </w:rPr>
            </w:pPr>
            <w:r w:rsidRPr="00C43672">
              <w:rPr>
                <w:lang w:val="es-ES" w:eastAsia="es-ES"/>
              </w:rPr>
              <w:t>Manufacture of clean Naphtha</w:t>
            </w:r>
          </w:p>
        </w:tc>
        <w:tc>
          <w:tcPr>
            <w:tcW w:w="1620" w:type="dxa"/>
            <w:tcBorders>
              <w:top w:val="single" w:sz="4" w:space="0" w:color="000000" w:themeColor="text1"/>
              <w:right w:val="single" w:sz="4" w:space="0" w:color="auto"/>
            </w:tcBorders>
            <w:hideMark/>
          </w:tcPr>
          <w:p w14:paraId="4C2FA58F" w14:textId="77777777" w:rsidR="00671FCF" w:rsidRPr="00C43672" w:rsidRDefault="00671FCF" w:rsidP="00671FCF">
            <w:pPr>
              <w:pStyle w:val="TableText"/>
              <w:rPr>
                <w:lang w:val="es-ES" w:eastAsia="es-ES"/>
              </w:rPr>
            </w:pPr>
            <w:r w:rsidRPr="00C43672">
              <w:rPr>
                <w:lang w:val="es-ES" w:eastAsia="es-ES"/>
              </w:rPr>
              <w:t>Santander-specific</w:t>
            </w:r>
          </w:p>
        </w:tc>
        <w:tc>
          <w:tcPr>
            <w:tcW w:w="1530" w:type="dxa"/>
            <w:tcBorders>
              <w:left w:val="single" w:sz="4" w:space="0" w:color="auto"/>
            </w:tcBorders>
            <w:noWrap/>
            <w:hideMark/>
          </w:tcPr>
          <w:p w14:paraId="5AEF3783" w14:textId="77777777" w:rsidR="00671FCF" w:rsidRPr="00C43672" w:rsidRDefault="00671FCF" w:rsidP="00671FCF">
            <w:pPr>
              <w:pStyle w:val="TableText"/>
              <w:rPr>
                <w:lang w:val="es-ES" w:eastAsia="es-ES"/>
              </w:rPr>
            </w:pPr>
            <w:r w:rsidRPr="00C43672">
              <w:rPr>
                <w:lang w:val="es-ES" w:eastAsia="es-ES"/>
              </w:rPr>
              <w:t>Enabling</w:t>
            </w:r>
          </w:p>
        </w:tc>
        <w:tc>
          <w:tcPr>
            <w:tcW w:w="1440" w:type="dxa"/>
            <w:noWrap/>
            <w:hideMark/>
          </w:tcPr>
          <w:p w14:paraId="26319141" w14:textId="77777777" w:rsidR="00671FCF" w:rsidRPr="00C43672" w:rsidRDefault="00671FCF" w:rsidP="00671FCF">
            <w:pPr>
              <w:pStyle w:val="TableText"/>
              <w:rPr>
                <w:lang w:val="es-ES" w:eastAsia="es-ES"/>
              </w:rPr>
            </w:pPr>
            <w:r>
              <w:rPr>
                <w:lang w:val="es-ES" w:eastAsia="es-ES"/>
              </w:rPr>
              <w:t>Own Performance</w:t>
            </w:r>
          </w:p>
        </w:tc>
        <w:tc>
          <w:tcPr>
            <w:tcW w:w="1080" w:type="dxa"/>
            <w:hideMark/>
          </w:tcPr>
          <w:p w14:paraId="569E3D55"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0FA3D41A"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1B0CA457"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4F096E9A"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1BEB77DF"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50BB048" w14:textId="77777777" w:rsidR="00671FCF" w:rsidRPr="00626BD3" w:rsidRDefault="00671FCF" w:rsidP="00671FCF">
            <w:pPr>
              <w:pStyle w:val="TableHeadingText"/>
              <w:rPr>
                <w:lang w:val="en-GB" w:eastAsia="es-ES"/>
              </w:rPr>
            </w:pPr>
            <w:r w:rsidRPr="00626BD3">
              <w:rPr>
                <w:lang w:val="en-GB" w:eastAsia="es-ES"/>
              </w:rPr>
              <w:t>Manufacture and installation of equipment efficient in terms of energy consumption</w:t>
            </w:r>
          </w:p>
        </w:tc>
        <w:tc>
          <w:tcPr>
            <w:tcW w:w="1620" w:type="dxa"/>
            <w:tcBorders>
              <w:top w:val="single" w:sz="4" w:space="0" w:color="000000" w:themeColor="text1"/>
              <w:right w:val="single" w:sz="4" w:space="0" w:color="auto"/>
            </w:tcBorders>
            <w:hideMark/>
          </w:tcPr>
          <w:p w14:paraId="0C76A8E7" w14:textId="77777777" w:rsidR="00671FCF" w:rsidRPr="00C43672" w:rsidRDefault="00671FCF" w:rsidP="00671FCF">
            <w:pPr>
              <w:pStyle w:val="TableText"/>
              <w:rPr>
                <w:lang w:val="es-ES" w:eastAsia="es-ES"/>
              </w:rPr>
            </w:pPr>
            <w:r w:rsidRPr="00C43672">
              <w:rPr>
                <w:lang w:val="es-ES" w:eastAsia="es-ES"/>
              </w:rPr>
              <w:t>Santander-specific</w:t>
            </w:r>
          </w:p>
        </w:tc>
        <w:tc>
          <w:tcPr>
            <w:tcW w:w="1530" w:type="dxa"/>
            <w:tcBorders>
              <w:left w:val="single" w:sz="4" w:space="0" w:color="auto"/>
            </w:tcBorders>
            <w:hideMark/>
          </w:tcPr>
          <w:p w14:paraId="3F3A6B3A" w14:textId="1E7F6E09" w:rsidR="00671FCF" w:rsidRPr="00C43672" w:rsidRDefault="00671FCF" w:rsidP="00671FCF">
            <w:pPr>
              <w:pStyle w:val="TableText"/>
              <w:rPr>
                <w:lang w:val="es-ES" w:eastAsia="es-ES"/>
              </w:rPr>
            </w:pPr>
            <w:r w:rsidRPr="00C43672">
              <w:rPr>
                <w:lang w:val="es-ES" w:eastAsia="es-ES"/>
              </w:rPr>
              <w:t> </w:t>
            </w:r>
            <w:ins w:id="4755" w:author="Martinez De Hurtado Yela Fermin" w:date="2024-10-15T18:27:00Z">
              <w:r>
                <w:rPr>
                  <w:lang w:val="es-ES" w:eastAsia="es-ES"/>
                </w:rPr>
                <w:t>Own Performance</w:t>
              </w:r>
            </w:ins>
          </w:p>
        </w:tc>
        <w:tc>
          <w:tcPr>
            <w:tcW w:w="1440" w:type="dxa"/>
            <w:hideMark/>
          </w:tcPr>
          <w:p w14:paraId="3F306A96"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3F75C027"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235972D5"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99726FA"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76BF173D"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6DFAC357" w14:textId="77777777" w:rsidTr="004705E1">
        <w:trPr>
          <w:trHeight w:val="20"/>
        </w:trPr>
        <w:tc>
          <w:tcPr>
            <w:tcW w:w="3960" w:type="dxa"/>
            <w:vMerge w:val="restart"/>
            <w:tcBorders>
              <w:top w:val="single" w:sz="4" w:space="0" w:color="000000" w:themeColor="text1"/>
            </w:tcBorders>
            <w:shd w:val="clear" w:color="auto" w:fill="auto"/>
            <w:hideMark/>
          </w:tcPr>
          <w:p w14:paraId="33627177" w14:textId="77777777" w:rsidR="00671FCF" w:rsidRPr="00626BD3" w:rsidRDefault="00671FCF" w:rsidP="00671FCF">
            <w:pPr>
              <w:pStyle w:val="TableHeadingText"/>
              <w:rPr>
                <w:lang w:val="en-GB" w:eastAsia="es-ES"/>
              </w:rPr>
            </w:pPr>
            <w:r w:rsidRPr="00626BD3">
              <w:rPr>
                <w:lang w:val="en-GB" w:eastAsia="es-ES"/>
              </w:rPr>
              <w:t>Research, development and innovation for direct air capture of CO2</w:t>
            </w:r>
          </w:p>
        </w:tc>
        <w:tc>
          <w:tcPr>
            <w:tcW w:w="1620" w:type="dxa"/>
            <w:tcBorders>
              <w:top w:val="single" w:sz="4" w:space="0" w:color="000000" w:themeColor="text1"/>
              <w:right w:val="single" w:sz="4" w:space="0" w:color="auto"/>
            </w:tcBorders>
            <w:hideMark/>
          </w:tcPr>
          <w:p w14:paraId="62A7B8B2"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57657608" w14:textId="77777777" w:rsidR="00671FCF" w:rsidRPr="00C43672" w:rsidRDefault="00671FCF" w:rsidP="00671FCF">
            <w:pPr>
              <w:pStyle w:val="TableText"/>
              <w:rPr>
                <w:lang w:val="es-ES" w:eastAsia="es-ES"/>
              </w:rPr>
            </w:pPr>
            <w:r w:rsidRPr="00C43672">
              <w:rPr>
                <w:lang w:val="es-ES" w:eastAsia="es-ES"/>
              </w:rPr>
              <w:t>Enabling</w:t>
            </w:r>
          </w:p>
        </w:tc>
        <w:tc>
          <w:tcPr>
            <w:tcW w:w="1440" w:type="dxa"/>
            <w:hideMark/>
          </w:tcPr>
          <w:p w14:paraId="6A6DE3ED"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14CDDED5"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38EA3BCA"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0D0486E2"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01B73F0F"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08EE541F" w14:textId="77777777" w:rsidTr="004705E1">
        <w:trPr>
          <w:trHeight w:val="20"/>
        </w:trPr>
        <w:tc>
          <w:tcPr>
            <w:tcW w:w="3960" w:type="dxa"/>
            <w:vMerge/>
            <w:tcBorders>
              <w:bottom w:val="single" w:sz="4" w:space="0" w:color="000000" w:themeColor="text1"/>
            </w:tcBorders>
            <w:shd w:val="clear" w:color="auto" w:fill="auto"/>
            <w:hideMark/>
          </w:tcPr>
          <w:p w14:paraId="4824D6D8" w14:textId="77777777" w:rsidR="00671FCF" w:rsidRPr="00C43672" w:rsidRDefault="00671FCF" w:rsidP="00671FCF">
            <w:pPr>
              <w:pStyle w:val="TableHeadingText"/>
              <w:rPr>
                <w:lang w:val="es-ES" w:eastAsia="es-ES"/>
              </w:rPr>
            </w:pPr>
          </w:p>
        </w:tc>
        <w:tc>
          <w:tcPr>
            <w:tcW w:w="1620" w:type="dxa"/>
            <w:tcBorders>
              <w:top w:val="single" w:sz="4" w:space="0" w:color="000000" w:themeColor="text1"/>
              <w:right w:val="single" w:sz="4" w:space="0" w:color="auto"/>
            </w:tcBorders>
            <w:hideMark/>
          </w:tcPr>
          <w:p w14:paraId="4852FF26" w14:textId="77777777" w:rsidR="00671FCF" w:rsidRPr="00C43672" w:rsidRDefault="00671FCF" w:rsidP="00671FCF">
            <w:pPr>
              <w:pStyle w:val="TableText"/>
              <w:rPr>
                <w:lang w:val="es-ES" w:eastAsia="es-ES"/>
              </w:rPr>
            </w:pPr>
            <w:r w:rsidRPr="00C43672">
              <w:rPr>
                <w:lang w:val="es-ES" w:eastAsia="es-ES"/>
              </w:rPr>
              <w:t>Santander-specific</w:t>
            </w:r>
          </w:p>
        </w:tc>
        <w:tc>
          <w:tcPr>
            <w:tcW w:w="1530" w:type="dxa"/>
            <w:tcBorders>
              <w:left w:val="single" w:sz="4" w:space="0" w:color="auto"/>
            </w:tcBorders>
            <w:hideMark/>
          </w:tcPr>
          <w:p w14:paraId="3313371D" w14:textId="77777777" w:rsidR="00671FCF" w:rsidRPr="00C43672" w:rsidRDefault="00671FCF" w:rsidP="00671FCF">
            <w:pPr>
              <w:pStyle w:val="TableText"/>
              <w:rPr>
                <w:lang w:val="es-ES" w:eastAsia="es-ES"/>
              </w:rPr>
            </w:pPr>
            <w:r w:rsidRPr="00C43672">
              <w:rPr>
                <w:lang w:val="es-ES" w:eastAsia="es-ES"/>
              </w:rPr>
              <w:t>Enabling</w:t>
            </w:r>
          </w:p>
        </w:tc>
        <w:tc>
          <w:tcPr>
            <w:tcW w:w="1440" w:type="dxa"/>
            <w:hideMark/>
          </w:tcPr>
          <w:p w14:paraId="03361301"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4C83BB12"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74AC73BC"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16E0EE1B"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4E1B508F"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48BAFF03"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3A1DD864" w14:textId="77777777" w:rsidR="00671FCF" w:rsidRPr="00C43672" w:rsidRDefault="00671FCF" w:rsidP="00671FCF">
            <w:pPr>
              <w:pStyle w:val="TableHeadingText"/>
              <w:rPr>
                <w:lang w:val="es-ES" w:eastAsia="es-ES"/>
              </w:rPr>
            </w:pPr>
            <w:r w:rsidRPr="00C43672">
              <w:rPr>
                <w:lang w:val="es-ES" w:eastAsia="es-ES"/>
              </w:rPr>
              <w:t>Repair, refurbishment and remanufacturing</w:t>
            </w:r>
          </w:p>
        </w:tc>
        <w:tc>
          <w:tcPr>
            <w:tcW w:w="1620" w:type="dxa"/>
            <w:tcBorders>
              <w:top w:val="single" w:sz="4" w:space="0" w:color="000000" w:themeColor="text1"/>
              <w:right w:val="single" w:sz="4" w:space="0" w:color="auto"/>
            </w:tcBorders>
            <w:hideMark/>
          </w:tcPr>
          <w:p w14:paraId="260357D6"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694D689C"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59B30788"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4434C499" w14:textId="77777777" w:rsidR="00671FCF" w:rsidRPr="00C43672" w:rsidRDefault="00671FCF" w:rsidP="00671FCF">
            <w:pPr>
              <w:pStyle w:val="TableText"/>
              <w:rPr>
                <w:lang w:val="es-ES" w:eastAsia="es-ES"/>
              </w:rPr>
            </w:pPr>
            <w:r w:rsidRPr="00C43672">
              <w:rPr>
                <w:lang w:val="es-ES" w:eastAsia="es-ES"/>
              </w:rPr>
              <w:t> </w:t>
            </w:r>
          </w:p>
        </w:tc>
        <w:tc>
          <w:tcPr>
            <w:tcW w:w="1440" w:type="dxa"/>
            <w:noWrap/>
            <w:hideMark/>
          </w:tcPr>
          <w:p w14:paraId="3766F368"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03949DC0"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77746E5E"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297E0851"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48D60176" w14:textId="77777777" w:rsidR="00671FCF" w:rsidRPr="00C43672" w:rsidRDefault="00671FCF" w:rsidP="00671FCF">
            <w:pPr>
              <w:pStyle w:val="TableHeadingText"/>
              <w:rPr>
                <w:lang w:val="es-ES" w:eastAsia="es-ES"/>
              </w:rPr>
            </w:pPr>
            <w:r w:rsidRPr="00C43672">
              <w:rPr>
                <w:lang w:val="es-ES" w:eastAsia="es-ES"/>
              </w:rPr>
              <w:t>Sale of spare parts</w:t>
            </w:r>
          </w:p>
        </w:tc>
        <w:tc>
          <w:tcPr>
            <w:tcW w:w="1620" w:type="dxa"/>
            <w:tcBorders>
              <w:top w:val="single" w:sz="4" w:space="0" w:color="000000" w:themeColor="text1"/>
              <w:right w:val="single" w:sz="4" w:space="0" w:color="auto"/>
            </w:tcBorders>
            <w:hideMark/>
          </w:tcPr>
          <w:p w14:paraId="5502F0DF"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6CDF6F27"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52B82AB2"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7E4ACE7E" w14:textId="77777777" w:rsidR="00671FCF" w:rsidRPr="00C43672" w:rsidRDefault="00671FCF" w:rsidP="00671FCF">
            <w:pPr>
              <w:pStyle w:val="TableText"/>
              <w:rPr>
                <w:lang w:val="es-ES" w:eastAsia="es-ES"/>
              </w:rPr>
            </w:pPr>
            <w:r w:rsidRPr="00C43672">
              <w:rPr>
                <w:lang w:val="es-ES" w:eastAsia="es-ES"/>
              </w:rPr>
              <w:t> </w:t>
            </w:r>
          </w:p>
        </w:tc>
        <w:tc>
          <w:tcPr>
            <w:tcW w:w="1440" w:type="dxa"/>
            <w:noWrap/>
            <w:hideMark/>
          </w:tcPr>
          <w:p w14:paraId="16E0C431"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47D34E90"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1079BE16"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24AE9A56"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6311D959" w14:textId="77777777" w:rsidR="00671FCF" w:rsidRPr="00626BD3" w:rsidRDefault="00671FCF" w:rsidP="00671FCF">
            <w:pPr>
              <w:pStyle w:val="TableHeadingText"/>
              <w:rPr>
                <w:lang w:val="en-GB" w:eastAsia="es-ES"/>
              </w:rPr>
            </w:pPr>
            <w:r w:rsidRPr="00626BD3">
              <w:rPr>
                <w:lang w:val="en-GB" w:eastAsia="es-ES"/>
              </w:rPr>
              <w:t>Preparation for re-use of end-of-life products and product components</w:t>
            </w:r>
          </w:p>
        </w:tc>
        <w:tc>
          <w:tcPr>
            <w:tcW w:w="1620" w:type="dxa"/>
            <w:tcBorders>
              <w:top w:val="single" w:sz="4" w:space="0" w:color="000000" w:themeColor="text1"/>
              <w:right w:val="single" w:sz="4" w:space="0" w:color="auto"/>
            </w:tcBorders>
            <w:hideMark/>
          </w:tcPr>
          <w:p w14:paraId="3ECC27F0"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3924FEA6"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5B4A05B0"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41C9138B" w14:textId="77777777" w:rsidR="00671FCF" w:rsidRPr="00C43672" w:rsidRDefault="00671FCF" w:rsidP="00671FCF">
            <w:pPr>
              <w:pStyle w:val="TableText"/>
              <w:rPr>
                <w:lang w:val="es-ES" w:eastAsia="es-ES"/>
              </w:rPr>
            </w:pPr>
            <w:r w:rsidRPr="00C43672">
              <w:rPr>
                <w:lang w:val="es-ES" w:eastAsia="es-ES"/>
              </w:rPr>
              <w:t> </w:t>
            </w:r>
          </w:p>
        </w:tc>
        <w:tc>
          <w:tcPr>
            <w:tcW w:w="1440" w:type="dxa"/>
            <w:noWrap/>
            <w:hideMark/>
          </w:tcPr>
          <w:p w14:paraId="59FF96D5"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3D4A5354"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676B9135"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45053DA8"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5963A74A" w14:textId="77777777" w:rsidR="00671FCF" w:rsidRPr="00626BD3" w:rsidRDefault="00671FCF" w:rsidP="00671FCF">
            <w:pPr>
              <w:pStyle w:val="TableHeadingText"/>
              <w:rPr>
                <w:lang w:val="en-GB" w:eastAsia="es-ES"/>
              </w:rPr>
            </w:pPr>
            <w:r w:rsidRPr="00626BD3">
              <w:rPr>
                <w:lang w:val="en-GB" w:eastAsia="es-ES"/>
              </w:rPr>
              <w:t>Sale of second-hand goods</w:t>
            </w:r>
          </w:p>
        </w:tc>
        <w:tc>
          <w:tcPr>
            <w:tcW w:w="1620" w:type="dxa"/>
            <w:tcBorders>
              <w:top w:val="single" w:sz="4" w:space="0" w:color="000000" w:themeColor="text1"/>
              <w:right w:val="single" w:sz="4" w:space="0" w:color="auto"/>
            </w:tcBorders>
            <w:hideMark/>
          </w:tcPr>
          <w:p w14:paraId="5F1597C0"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5A6B80BB"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693679EC"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69F03377" w14:textId="77777777" w:rsidR="00671FCF" w:rsidRPr="00C43672" w:rsidRDefault="00671FCF" w:rsidP="00671FCF">
            <w:pPr>
              <w:pStyle w:val="TableText"/>
              <w:rPr>
                <w:lang w:val="es-ES" w:eastAsia="es-ES"/>
              </w:rPr>
            </w:pPr>
            <w:r w:rsidRPr="00C43672">
              <w:rPr>
                <w:lang w:val="es-ES" w:eastAsia="es-ES"/>
              </w:rPr>
              <w:t> </w:t>
            </w:r>
          </w:p>
        </w:tc>
        <w:tc>
          <w:tcPr>
            <w:tcW w:w="1440" w:type="dxa"/>
            <w:noWrap/>
            <w:hideMark/>
          </w:tcPr>
          <w:p w14:paraId="3EF3492D"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164B213C"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5B46C520"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16E1E273" w14:textId="77777777" w:rsidTr="002D45AC">
        <w:trPr>
          <w:trHeight w:val="20"/>
        </w:trPr>
        <w:tc>
          <w:tcPr>
            <w:tcW w:w="3960" w:type="dxa"/>
            <w:tcBorders>
              <w:top w:val="single" w:sz="4" w:space="0" w:color="000000" w:themeColor="text1"/>
              <w:bottom w:val="single" w:sz="4" w:space="0" w:color="000000" w:themeColor="text1"/>
            </w:tcBorders>
            <w:shd w:val="clear" w:color="auto" w:fill="auto"/>
            <w:hideMark/>
          </w:tcPr>
          <w:p w14:paraId="751B387C" w14:textId="77777777" w:rsidR="00671FCF" w:rsidRPr="00626BD3" w:rsidRDefault="00671FCF" w:rsidP="00671FCF">
            <w:pPr>
              <w:pStyle w:val="TableHeadingText"/>
              <w:rPr>
                <w:lang w:val="en-GB" w:eastAsia="es-ES"/>
              </w:rPr>
            </w:pPr>
            <w:r w:rsidRPr="00626BD3">
              <w:rPr>
                <w:lang w:val="en-GB" w:eastAsia="es-ES"/>
              </w:rPr>
              <w:t>Product-as-a-service and other circular use- and result-oriented service models</w:t>
            </w:r>
          </w:p>
        </w:tc>
        <w:tc>
          <w:tcPr>
            <w:tcW w:w="1620" w:type="dxa"/>
            <w:tcBorders>
              <w:top w:val="single" w:sz="4" w:space="0" w:color="000000" w:themeColor="text1"/>
              <w:right w:val="single" w:sz="4" w:space="0" w:color="auto"/>
            </w:tcBorders>
            <w:hideMark/>
          </w:tcPr>
          <w:p w14:paraId="3052E0D0"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76875776"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41334A25"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67B04614" w14:textId="77777777" w:rsidR="00671FCF" w:rsidRPr="00C43672" w:rsidRDefault="00671FCF" w:rsidP="00671FCF">
            <w:pPr>
              <w:pStyle w:val="TableText"/>
              <w:rPr>
                <w:lang w:val="es-ES" w:eastAsia="es-ES"/>
              </w:rPr>
            </w:pPr>
            <w:r w:rsidRPr="00C43672">
              <w:rPr>
                <w:lang w:val="es-ES" w:eastAsia="es-ES"/>
              </w:rPr>
              <w:t> </w:t>
            </w:r>
          </w:p>
        </w:tc>
        <w:tc>
          <w:tcPr>
            <w:tcW w:w="1440" w:type="dxa"/>
            <w:noWrap/>
            <w:hideMark/>
          </w:tcPr>
          <w:p w14:paraId="707D68E5" w14:textId="77777777" w:rsidR="00671FCF" w:rsidRPr="00C43672" w:rsidRDefault="00671FCF" w:rsidP="00671FCF">
            <w:pPr>
              <w:pStyle w:val="TableText"/>
              <w:rPr>
                <w:lang w:val="es-ES" w:eastAsia="es-ES"/>
              </w:rPr>
            </w:pPr>
            <w:r>
              <w:rPr>
                <w:lang w:val="es-ES" w:eastAsia="es-ES"/>
              </w:rPr>
              <w:t>Own Performance</w:t>
            </w:r>
          </w:p>
        </w:tc>
        <w:tc>
          <w:tcPr>
            <w:tcW w:w="1440" w:type="dxa"/>
            <w:hideMark/>
          </w:tcPr>
          <w:p w14:paraId="162E0E28"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7FE1DCD5"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583461AC" w14:textId="77777777" w:rsidTr="00E5634E">
        <w:trPr>
          <w:trHeight w:val="20"/>
        </w:trPr>
        <w:tc>
          <w:tcPr>
            <w:tcW w:w="3960" w:type="dxa"/>
            <w:vMerge w:val="restart"/>
            <w:tcBorders>
              <w:top w:val="single" w:sz="4" w:space="0" w:color="000000" w:themeColor="text1"/>
            </w:tcBorders>
            <w:shd w:val="clear" w:color="auto" w:fill="auto"/>
            <w:hideMark/>
          </w:tcPr>
          <w:p w14:paraId="72B90E0C" w14:textId="77777777" w:rsidR="00671FCF" w:rsidRPr="00626BD3" w:rsidRDefault="00671FCF" w:rsidP="00671FCF">
            <w:pPr>
              <w:pStyle w:val="TableHeadingText"/>
              <w:rPr>
                <w:lang w:val="en-GB" w:eastAsia="es-ES"/>
              </w:rPr>
            </w:pPr>
            <w:r w:rsidRPr="00626BD3">
              <w:rPr>
                <w:lang w:val="en-GB" w:eastAsia="es-ES"/>
              </w:rPr>
              <w:t>Marketplace for the trade of second-hand goods for reuse</w:t>
            </w:r>
          </w:p>
        </w:tc>
        <w:tc>
          <w:tcPr>
            <w:tcW w:w="1620" w:type="dxa"/>
            <w:tcBorders>
              <w:top w:val="single" w:sz="4" w:space="0" w:color="000000" w:themeColor="text1"/>
              <w:bottom w:val="single" w:sz="4" w:space="0" w:color="000000" w:themeColor="text1"/>
              <w:right w:val="single" w:sz="4" w:space="0" w:color="auto"/>
            </w:tcBorders>
            <w:hideMark/>
          </w:tcPr>
          <w:p w14:paraId="405CCC02" w14:textId="77777777" w:rsidR="00671FCF" w:rsidRPr="00C43672" w:rsidRDefault="00671FCF" w:rsidP="00671FCF">
            <w:pPr>
              <w:pStyle w:val="TableText"/>
              <w:rPr>
                <w:lang w:val="es-ES" w:eastAsia="es-ES"/>
              </w:rPr>
            </w:pPr>
            <w:r w:rsidRPr="00C43672">
              <w:rPr>
                <w:lang w:val="es-ES" w:eastAsia="es-ES"/>
              </w:rPr>
              <w:t>EU Taxonomy</w:t>
            </w:r>
          </w:p>
        </w:tc>
        <w:tc>
          <w:tcPr>
            <w:tcW w:w="1530" w:type="dxa"/>
            <w:tcBorders>
              <w:left w:val="single" w:sz="4" w:space="0" w:color="auto"/>
            </w:tcBorders>
            <w:hideMark/>
          </w:tcPr>
          <w:p w14:paraId="430B4710"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22B1FE97" w14:textId="77777777" w:rsidR="00671FCF" w:rsidRPr="00C43672" w:rsidRDefault="00671FCF" w:rsidP="00671FCF">
            <w:pPr>
              <w:pStyle w:val="TableText"/>
              <w:rPr>
                <w:lang w:val="es-ES" w:eastAsia="es-ES"/>
              </w:rPr>
            </w:pPr>
            <w:r w:rsidRPr="00C43672">
              <w:rPr>
                <w:lang w:val="es-ES" w:eastAsia="es-ES"/>
              </w:rPr>
              <w:t> </w:t>
            </w:r>
          </w:p>
        </w:tc>
        <w:tc>
          <w:tcPr>
            <w:tcW w:w="1080" w:type="dxa"/>
            <w:hideMark/>
          </w:tcPr>
          <w:p w14:paraId="2180AF2A" w14:textId="77777777" w:rsidR="00671FCF" w:rsidRPr="00C43672" w:rsidRDefault="00671FCF" w:rsidP="00671FCF">
            <w:pPr>
              <w:pStyle w:val="TableText"/>
              <w:rPr>
                <w:lang w:val="es-ES" w:eastAsia="es-ES"/>
              </w:rPr>
            </w:pPr>
            <w:r w:rsidRPr="00C43672">
              <w:rPr>
                <w:lang w:val="es-ES" w:eastAsia="es-ES"/>
              </w:rPr>
              <w:t> </w:t>
            </w:r>
          </w:p>
        </w:tc>
        <w:tc>
          <w:tcPr>
            <w:tcW w:w="1440" w:type="dxa"/>
            <w:hideMark/>
          </w:tcPr>
          <w:p w14:paraId="60CC9C99" w14:textId="77777777" w:rsidR="00671FCF" w:rsidRPr="00C43672" w:rsidRDefault="00671FCF" w:rsidP="00671FCF">
            <w:pPr>
              <w:pStyle w:val="TableText"/>
              <w:rPr>
                <w:lang w:val="es-ES" w:eastAsia="es-ES"/>
              </w:rPr>
            </w:pPr>
            <w:r w:rsidRPr="00C43672">
              <w:rPr>
                <w:lang w:val="es-ES" w:eastAsia="es-ES"/>
              </w:rPr>
              <w:t>Enabling</w:t>
            </w:r>
          </w:p>
        </w:tc>
        <w:tc>
          <w:tcPr>
            <w:tcW w:w="1440" w:type="dxa"/>
            <w:hideMark/>
          </w:tcPr>
          <w:p w14:paraId="24A07838" w14:textId="77777777" w:rsidR="00671FCF" w:rsidRPr="00C43672" w:rsidRDefault="00671FCF" w:rsidP="00671FCF">
            <w:pPr>
              <w:pStyle w:val="TableText"/>
              <w:rPr>
                <w:lang w:val="es-ES" w:eastAsia="es-ES"/>
              </w:rPr>
            </w:pPr>
            <w:r w:rsidRPr="00C43672">
              <w:rPr>
                <w:lang w:val="es-ES" w:eastAsia="es-ES"/>
              </w:rPr>
              <w:t> </w:t>
            </w:r>
          </w:p>
        </w:tc>
        <w:tc>
          <w:tcPr>
            <w:tcW w:w="1161" w:type="dxa"/>
            <w:hideMark/>
          </w:tcPr>
          <w:p w14:paraId="3B30BFA1" w14:textId="77777777" w:rsidR="00671FCF" w:rsidRPr="00C43672" w:rsidRDefault="00671FCF" w:rsidP="00671FCF">
            <w:pPr>
              <w:pStyle w:val="TableText"/>
              <w:rPr>
                <w:lang w:val="es-ES" w:eastAsia="es-ES"/>
              </w:rPr>
            </w:pPr>
            <w:r w:rsidRPr="00C43672">
              <w:rPr>
                <w:lang w:val="es-ES" w:eastAsia="es-ES"/>
              </w:rPr>
              <w:t> </w:t>
            </w:r>
          </w:p>
        </w:tc>
      </w:tr>
      <w:tr w:rsidR="00671FCF" w:rsidRPr="00C43672" w14:paraId="4602AEA7" w14:textId="77777777" w:rsidTr="00E5634E">
        <w:trPr>
          <w:trHeight w:val="20"/>
          <w:ins w:id="4756" w:author="Martinez De Hurtado Yela Fermin" w:date="2025-01-02T16:31:00Z"/>
        </w:trPr>
        <w:tc>
          <w:tcPr>
            <w:tcW w:w="3960" w:type="dxa"/>
            <w:vMerge/>
            <w:tcBorders>
              <w:bottom w:val="single" w:sz="4" w:space="0" w:color="000000" w:themeColor="text1"/>
            </w:tcBorders>
            <w:shd w:val="clear" w:color="auto" w:fill="auto"/>
          </w:tcPr>
          <w:p w14:paraId="2F9DBA01" w14:textId="77777777" w:rsidR="00671FCF" w:rsidRPr="00626BD3" w:rsidRDefault="00671FCF" w:rsidP="00671FCF">
            <w:pPr>
              <w:pStyle w:val="TableHeadingText"/>
              <w:rPr>
                <w:ins w:id="4757" w:author="Martinez De Hurtado Yela Fermin" w:date="2025-01-02T16:31:00Z" w16du:dateUtc="2025-01-02T15:31:00Z"/>
                <w:lang w:val="en-GB" w:eastAsia="es-ES"/>
              </w:rPr>
            </w:pPr>
          </w:p>
        </w:tc>
        <w:tc>
          <w:tcPr>
            <w:tcW w:w="1620" w:type="dxa"/>
            <w:tcBorders>
              <w:top w:val="single" w:sz="4" w:space="0" w:color="000000" w:themeColor="text1"/>
              <w:bottom w:val="single" w:sz="4" w:space="0" w:color="000000" w:themeColor="text1"/>
              <w:right w:val="single" w:sz="4" w:space="0" w:color="auto"/>
            </w:tcBorders>
          </w:tcPr>
          <w:p w14:paraId="50F58012" w14:textId="2AADD130" w:rsidR="00671FCF" w:rsidRPr="00C43672" w:rsidRDefault="00671FCF" w:rsidP="00671FCF">
            <w:pPr>
              <w:pStyle w:val="TableText"/>
              <w:rPr>
                <w:ins w:id="4758" w:author="Martinez De Hurtado Yela Fermin" w:date="2025-01-02T16:31:00Z" w16du:dateUtc="2025-01-02T15:31:00Z"/>
                <w:lang w:val="es-ES" w:eastAsia="es-ES"/>
              </w:rPr>
            </w:pPr>
            <w:ins w:id="4759" w:author="Martinez De Hurtado Yela Fermin" w:date="2025-01-02T16:32:00Z" w16du:dateUtc="2025-01-02T15:32:00Z">
              <w:r w:rsidRPr="00C43672">
                <w:rPr>
                  <w:lang w:val="es-ES" w:eastAsia="es-ES"/>
                </w:rPr>
                <w:t>Santander-specific</w:t>
              </w:r>
            </w:ins>
          </w:p>
        </w:tc>
        <w:tc>
          <w:tcPr>
            <w:tcW w:w="1530" w:type="dxa"/>
            <w:tcBorders>
              <w:left w:val="single" w:sz="4" w:space="0" w:color="auto"/>
            </w:tcBorders>
          </w:tcPr>
          <w:p w14:paraId="753F05DB" w14:textId="77777777" w:rsidR="00671FCF" w:rsidRPr="00C43672" w:rsidRDefault="00671FCF" w:rsidP="00671FCF">
            <w:pPr>
              <w:pStyle w:val="TableText"/>
              <w:rPr>
                <w:ins w:id="4760" w:author="Martinez De Hurtado Yela Fermin" w:date="2025-01-02T16:31:00Z" w16du:dateUtc="2025-01-02T15:31:00Z"/>
                <w:lang w:val="es-ES" w:eastAsia="es-ES"/>
              </w:rPr>
            </w:pPr>
          </w:p>
        </w:tc>
        <w:tc>
          <w:tcPr>
            <w:tcW w:w="1440" w:type="dxa"/>
          </w:tcPr>
          <w:p w14:paraId="0DD0A22A" w14:textId="77777777" w:rsidR="00671FCF" w:rsidRPr="00C43672" w:rsidRDefault="00671FCF" w:rsidP="00671FCF">
            <w:pPr>
              <w:pStyle w:val="TableText"/>
              <w:rPr>
                <w:ins w:id="4761" w:author="Martinez De Hurtado Yela Fermin" w:date="2025-01-02T16:31:00Z" w16du:dateUtc="2025-01-02T15:31:00Z"/>
                <w:lang w:val="es-ES" w:eastAsia="es-ES"/>
              </w:rPr>
            </w:pPr>
          </w:p>
        </w:tc>
        <w:tc>
          <w:tcPr>
            <w:tcW w:w="1080" w:type="dxa"/>
          </w:tcPr>
          <w:p w14:paraId="17E9E5A0" w14:textId="77777777" w:rsidR="00671FCF" w:rsidRPr="00C43672" w:rsidRDefault="00671FCF" w:rsidP="00671FCF">
            <w:pPr>
              <w:pStyle w:val="TableText"/>
              <w:rPr>
                <w:ins w:id="4762" w:author="Martinez De Hurtado Yela Fermin" w:date="2025-01-02T16:31:00Z" w16du:dateUtc="2025-01-02T15:31:00Z"/>
                <w:lang w:val="es-ES" w:eastAsia="es-ES"/>
              </w:rPr>
            </w:pPr>
          </w:p>
        </w:tc>
        <w:tc>
          <w:tcPr>
            <w:tcW w:w="1440" w:type="dxa"/>
          </w:tcPr>
          <w:p w14:paraId="031ADFBB" w14:textId="289983DF" w:rsidR="00671FCF" w:rsidRPr="00C43672" w:rsidRDefault="00671FCF" w:rsidP="00671FCF">
            <w:pPr>
              <w:pStyle w:val="TableText"/>
              <w:rPr>
                <w:ins w:id="4763" w:author="Martinez De Hurtado Yela Fermin" w:date="2025-01-02T16:31:00Z" w16du:dateUtc="2025-01-02T15:31:00Z"/>
                <w:lang w:val="es-ES" w:eastAsia="es-ES"/>
              </w:rPr>
            </w:pPr>
            <w:ins w:id="4764" w:author="Martinez De Hurtado Yela Fermin" w:date="2025-01-02T16:32:00Z" w16du:dateUtc="2025-01-02T15:32:00Z">
              <w:r w:rsidRPr="00C43672">
                <w:rPr>
                  <w:lang w:val="es-ES" w:eastAsia="es-ES"/>
                </w:rPr>
                <w:t>Enabling</w:t>
              </w:r>
            </w:ins>
          </w:p>
        </w:tc>
        <w:tc>
          <w:tcPr>
            <w:tcW w:w="1440" w:type="dxa"/>
          </w:tcPr>
          <w:p w14:paraId="3905A9AE" w14:textId="77777777" w:rsidR="00671FCF" w:rsidRPr="00C43672" w:rsidRDefault="00671FCF" w:rsidP="00671FCF">
            <w:pPr>
              <w:pStyle w:val="TableText"/>
              <w:rPr>
                <w:ins w:id="4765" w:author="Martinez De Hurtado Yela Fermin" w:date="2025-01-02T16:31:00Z" w16du:dateUtc="2025-01-02T15:31:00Z"/>
                <w:lang w:val="es-ES" w:eastAsia="es-ES"/>
              </w:rPr>
            </w:pPr>
          </w:p>
        </w:tc>
        <w:tc>
          <w:tcPr>
            <w:tcW w:w="1161" w:type="dxa"/>
          </w:tcPr>
          <w:p w14:paraId="294B3A27" w14:textId="77777777" w:rsidR="00671FCF" w:rsidRPr="00C43672" w:rsidRDefault="00671FCF" w:rsidP="00671FCF">
            <w:pPr>
              <w:pStyle w:val="TableText"/>
              <w:rPr>
                <w:ins w:id="4766" w:author="Martinez De Hurtado Yela Fermin" w:date="2025-01-02T16:31:00Z" w16du:dateUtc="2025-01-02T15:31:00Z"/>
                <w:lang w:val="es-ES" w:eastAsia="es-ES"/>
              </w:rPr>
            </w:pPr>
          </w:p>
        </w:tc>
      </w:tr>
      <w:tr w:rsidR="00671FCF" w:rsidRPr="00C43672" w14:paraId="4F801479" w14:textId="77777777" w:rsidTr="002D45AC">
        <w:trPr>
          <w:trHeight w:val="20"/>
          <w:ins w:id="4767" w:author="Martinez De Hurtado Yela Fermin" w:date="2024-10-15T11:04:00Z"/>
        </w:trPr>
        <w:tc>
          <w:tcPr>
            <w:tcW w:w="3960" w:type="dxa"/>
            <w:tcBorders>
              <w:top w:val="single" w:sz="4" w:space="0" w:color="000000" w:themeColor="text1"/>
            </w:tcBorders>
            <w:shd w:val="clear" w:color="auto" w:fill="auto"/>
          </w:tcPr>
          <w:p w14:paraId="43D5FFD6" w14:textId="2B2C48FD" w:rsidR="00671FCF" w:rsidRPr="00626BD3" w:rsidRDefault="00671FCF" w:rsidP="00671FCF">
            <w:pPr>
              <w:pStyle w:val="TableHeadingText"/>
              <w:rPr>
                <w:ins w:id="4768" w:author="Martinez De Hurtado Yela Fermin" w:date="2024-10-15T11:04:00Z"/>
                <w:lang w:val="en-GB" w:eastAsia="es-ES"/>
              </w:rPr>
            </w:pPr>
            <w:ins w:id="4769" w:author="Martinez De Hurtado Yela Fermin" w:date="2024-10-15T11:05:00Z">
              <w:r w:rsidRPr="005E2DA1">
                <w:rPr>
                  <w:lang w:val="en-GB" w:eastAsia="es-ES"/>
                </w:rPr>
                <w:lastRenderedPageBreak/>
                <w:t>Manufacture of electrical and electronic equipment contribution to circular economy</w:t>
              </w:r>
            </w:ins>
          </w:p>
        </w:tc>
        <w:tc>
          <w:tcPr>
            <w:tcW w:w="1620" w:type="dxa"/>
            <w:tcBorders>
              <w:top w:val="single" w:sz="4" w:space="0" w:color="000000" w:themeColor="text1"/>
              <w:right w:val="single" w:sz="4" w:space="0" w:color="auto"/>
            </w:tcBorders>
          </w:tcPr>
          <w:p w14:paraId="03C48AD7" w14:textId="2A3AA436" w:rsidR="00671FCF" w:rsidRPr="00C43672" w:rsidRDefault="00671FCF" w:rsidP="00671FCF">
            <w:pPr>
              <w:pStyle w:val="TableText"/>
              <w:rPr>
                <w:ins w:id="4770" w:author="Martinez De Hurtado Yela Fermin" w:date="2024-10-15T11:04:00Z"/>
                <w:lang w:val="es-ES" w:eastAsia="es-ES"/>
              </w:rPr>
            </w:pPr>
            <w:ins w:id="4771" w:author="Martinez De Hurtado Yela Fermin" w:date="2024-10-15T11:05:00Z">
              <w:r w:rsidRPr="00C43672">
                <w:rPr>
                  <w:lang w:val="es-ES" w:eastAsia="es-ES"/>
                </w:rPr>
                <w:t>EU Taxonomy</w:t>
              </w:r>
            </w:ins>
          </w:p>
        </w:tc>
        <w:tc>
          <w:tcPr>
            <w:tcW w:w="1530" w:type="dxa"/>
            <w:tcBorders>
              <w:left w:val="single" w:sz="4" w:space="0" w:color="auto"/>
            </w:tcBorders>
          </w:tcPr>
          <w:p w14:paraId="260F0245" w14:textId="26BA8156" w:rsidR="00671FCF" w:rsidRPr="00C43672" w:rsidRDefault="00671FCF" w:rsidP="00671FCF">
            <w:pPr>
              <w:pStyle w:val="TableText"/>
              <w:rPr>
                <w:ins w:id="4772" w:author="Martinez De Hurtado Yela Fermin" w:date="2024-10-15T11:04:00Z"/>
                <w:lang w:val="es-ES" w:eastAsia="es-ES"/>
              </w:rPr>
            </w:pPr>
            <w:ins w:id="4773" w:author="Martinez De Hurtado Yela Fermin" w:date="2024-10-15T11:05:00Z">
              <w:r w:rsidRPr="00C43672">
                <w:rPr>
                  <w:lang w:val="es-ES" w:eastAsia="es-ES"/>
                </w:rPr>
                <w:t> </w:t>
              </w:r>
            </w:ins>
          </w:p>
        </w:tc>
        <w:tc>
          <w:tcPr>
            <w:tcW w:w="1440" w:type="dxa"/>
          </w:tcPr>
          <w:p w14:paraId="28D6D255" w14:textId="5C00924A" w:rsidR="00671FCF" w:rsidRPr="00C43672" w:rsidRDefault="00671FCF" w:rsidP="00671FCF">
            <w:pPr>
              <w:pStyle w:val="TableText"/>
              <w:rPr>
                <w:ins w:id="4774" w:author="Martinez De Hurtado Yela Fermin" w:date="2024-10-15T11:04:00Z"/>
                <w:lang w:val="es-ES" w:eastAsia="es-ES"/>
              </w:rPr>
            </w:pPr>
            <w:ins w:id="4775" w:author="Martinez De Hurtado Yela Fermin" w:date="2024-10-15T11:05:00Z">
              <w:r w:rsidRPr="00C43672">
                <w:rPr>
                  <w:lang w:val="es-ES" w:eastAsia="es-ES"/>
                </w:rPr>
                <w:t> </w:t>
              </w:r>
            </w:ins>
          </w:p>
        </w:tc>
        <w:tc>
          <w:tcPr>
            <w:tcW w:w="1080" w:type="dxa"/>
          </w:tcPr>
          <w:p w14:paraId="544FC25F" w14:textId="1CF8F6C1" w:rsidR="00671FCF" w:rsidRPr="00C43672" w:rsidRDefault="00671FCF" w:rsidP="00671FCF">
            <w:pPr>
              <w:pStyle w:val="TableText"/>
              <w:rPr>
                <w:ins w:id="4776" w:author="Martinez De Hurtado Yela Fermin" w:date="2024-10-15T11:04:00Z"/>
                <w:lang w:val="es-ES" w:eastAsia="es-ES"/>
              </w:rPr>
            </w:pPr>
            <w:ins w:id="4777" w:author="Martinez De Hurtado Yela Fermin" w:date="2024-10-15T11:05:00Z">
              <w:r w:rsidRPr="00C43672">
                <w:rPr>
                  <w:lang w:val="es-ES" w:eastAsia="es-ES"/>
                </w:rPr>
                <w:t> </w:t>
              </w:r>
            </w:ins>
          </w:p>
        </w:tc>
        <w:tc>
          <w:tcPr>
            <w:tcW w:w="1440" w:type="dxa"/>
          </w:tcPr>
          <w:p w14:paraId="12E098E5" w14:textId="161F03BC" w:rsidR="00671FCF" w:rsidRPr="00C43672" w:rsidRDefault="00671FCF" w:rsidP="00671FCF">
            <w:pPr>
              <w:pStyle w:val="TableText"/>
              <w:rPr>
                <w:ins w:id="4778" w:author="Martinez De Hurtado Yela Fermin" w:date="2024-10-15T11:04:00Z"/>
                <w:lang w:val="es-ES" w:eastAsia="es-ES"/>
              </w:rPr>
            </w:pPr>
            <w:ins w:id="4779" w:author="Martinez De Hurtado Yela Fermin" w:date="2024-10-15T11:05:00Z">
              <w:r>
                <w:rPr>
                  <w:lang w:val="es-ES" w:eastAsia="es-ES"/>
                </w:rPr>
                <w:t>Own Performance</w:t>
              </w:r>
            </w:ins>
          </w:p>
        </w:tc>
        <w:tc>
          <w:tcPr>
            <w:tcW w:w="1440" w:type="dxa"/>
          </w:tcPr>
          <w:p w14:paraId="4D564FA0" w14:textId="77777777" w:rsidR="00671FCF" w:rsidRPr="00C43672" w:rsidRDefault="00671FCF" w:rsidP="00671FCF">
            <w:pPr>
              <w:pStyle w:val="TableText"/>
              <w:rPr>
                <w:ins w:id="4780" w:author="Martinez De Hurtado Yela Fermin" w:date="2024-10-15T11:04:00Z"/>
                <w:lang w:val="es-ES" w:eastAsia="es-ES"/>
              </w:rPr>
            </w:pPr>
          </w:p>
        </w:tc>
        <w:tc>
          <w:tcPr>
            <w:tcW w:w="1161" w:type="dxa"/>
          </w:tcPr>
          <w:p w14:paraId="03397D14" w14:textId="77777777" w:rsidR="00671FCF" w:rsidRPr="00C43672" w:rsidRDefault="00671FCF" w:rsidP="00671FCF">
            <w:pPr>
              <w:pStyle w:val="TableText"/>
              <w:rPr>
                <w:ins w:id="4781" w:author="Martinez De Hurtado Yela Fermin" w:date="2024-10-15T11:04:00Z"/>
                <w:lang w:val="es-ES" w:eastAsia="es-ES"/>
              </w:rPr>
            </w:pPr>
          </w:p>
        </w:tc>
      </w:tr>
    </w:tbl>
    <w:p w14:paraId="6C93E9AF" w14:textId="77777777" w:rsidR="001219F1" w:rsidRDefault="001219F1" w:rsidP="00FC4AB2">
      <w:pPr>
        <w:pStyle w:val="Textoindependiente"/>
      </w:pPr>
    </w:p>
    <w:p w14:paraId="0178D57D" w14:textId="77777777" w:rsidR="001219F1" w:rsidRPr="00854071" w:rsidRDefault="001219F1" w:rsidP="00FC4AB2">
      <w:pPr>
        <w:pStyle w:val="Textoindependiente"/>
      </w:pPr>
    </w:p>
    <w:p w14:paraId="13A2DA14" w14:textId="77777777" w:rsidR="009C4B6F" w:rsidRDefault="009C4B6F" w:rsidP="6862EE71">
      <w:pPr>
        <w:pStyle w:val="HeadingA3"/>
        <w:numPr>
          <w:ilvl w:val="2"/>
          <w:numId w:val="0"/>
        </w:numPr>
        <w:sectPr w:rsidR="009C4B6F" w:rsidSect="009C4B6F">
          <w:pgSz w:w="16839" w:h="11907" w:orient="landscape" w:code="9"/>
          <w:pgMar w:top="1151" w:right="1728" w:bottom="1151" w:left="1440" w:header="1152" w:footer="720" w:gutter="0"/>
          <w:cols w:space="720"/>
          <w:docGrid w:linePitch="360"/>
        </w:sectPr>
      </w:pPr>
      <w:bookmarkStart w:id="4782" w:name="_Toc153298580"/>
    </w:p>
    <w:p w14:paraId="6994F78C" w14:textId="77777777" w:rsidR="00454820" w:rsidRPr="00854071" w:rsidRDefault="00454820" w:rsidP="005415BD">
      <w:pPr>
        <w:pStyle w:val="HeadingA3"/>
        <w:rPr>
          <w:lang w:eastAsia="en-GB"/>
        </w:rPr>
      </w:pPr>
      <w:bookmarkStart w:id="4783" w:name="_Toc153408867"/>
      <w:bookmarkStart w:id="4784" w:name="_Toc186795226"/>
      <w:r>
        <w:lastRenderedPageBreak/>
        <w:t>Manufacture</w:t>
      </w:r>
      <w:r w:rsidRPr="6862EE71">
        <w:rPr>
          <w:lang w:eastAsia="en-GB"/>
        </w:rPr>
        <w:t xml:space="preserve"> of renewable energy technologies</w:t>
      </w:r>
      <w:bookmarkEnd w:id="4782"/>
      <w:bookmarkEnd w:id="4783"/>
      <w:bookmarkEnd w:id="4784"/>
    </w:p>
    <w:p w14:paraId="12E9A9BD" w14:textId="77777777" w:rsidR="00454820" w:rsidRPr="00854071" w:rsidRDefault="00387898" w:rsidP="00272A49">
      <w:pPr>
        <w:pStyle w:val="Boldunderline"/>
      </w:pPr>
      <w:r>
        <w:t>Activity description</w:t>
      </w:r>
    </w:p>
    <w:p w14:paraId="29217ACC" w14:textId="77777777" w:rsidR="00454820" w:rsidRPr="0086191A" w:rsidRDefault="00454820" w:rsidP="00FC4AB2">
      <w:pPr>
        <w:pStyle w:val="Textoindependiente"/>
      </w:pPr>
      <w:r w:rsidRPr="0086191A">
        <w:t>Manufacture of renewable energy technologies.</w:t>
      </w:r>
    </w:p>
    <w:p w14:paraId="0470B45D"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272A49" w14:paraId="4DE7AF77" w14:textId="77777777" w:rsidTr="0A974F12">
        <w:tc>
          <w:tcPr>
            <w:tcW w:w="2665" w:type="dxa"/>
            <w:tcBorders>
              <w:top w:val="nil"/>
              <w:bottom w:val="single" w:sz="4" w:space="0" w:color="000000" w:themeColor="text2"/>
            </w:tcBorders>
            <w:shd w:val="clear" w:color="auto" w:fill="auto"/>
            <w:vAlign w:val="bottom"/>
          </w:tcPr>
          <w:p w14:paraId="72C3F580" w14:textId="77777777" w:rsidR="00454820" w:rsidRPr="00272A49" w:rsidRDefault="00454820" w:rsidP="00272A49">
            <w:pPr>
              <w:pStyle w:val="TableHeadingText"/>
            </w:pPr>
            <w:r w:rsidRPr="00272A49">
              <w:t>Eligibility</w:t>
            </w:r>
          </w:p>
        </w:tc>
        <w:tc>
          <w:tcPr>
            <w:tcW w:w="6877" w:type="dxa"/>
            <w:tcBorders>
              <w:top w:val="nil"/>
            </w:tcBorders>
            <w:shd w:val="clear" w:color="auto" w:fill="auto"/>
            <w:vAlign w:val="bottom"/>
          </w:tcPr>
          <w:p w14:paraId="62AE25A9" w14:textId="77777777" w:rsidR="00454820" w:rsidRPr="00272A49" w:rsidRDefault="00454820" w:rsidP="00272A49">
            <w:pPr>
              <w:pStyle w:val="TableHeadingText"/>
            </w:pPr>
            <w:r w:rsidRPr="00272A49">
              <w:t>Criteria</w:t>
            </w:r>
            <w:r w:rsidRPr="00272A49">
              <w:rPr>
                <w:color w:val="002C77" w:themeColor="accent1"/>
              </w:rPr>
              <w:t xml:space="preserve"> </w:t>
            </w:r>
          </w:p>
        </w:tc>
      </w:tr>
      <w:tr w:rsidR="00454820" w:rsidRPr="00272A49" w14:paraId="6518208D"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4C4357B9" w14:textId="77777777" w:rsidR="00454820" w:rsidRPr="00272A49" w:rsidRDefault="00454820" w:rsidP="00A978AA">
            <w:pPr>
              <w:pStyle w:val="TableText"/>
            </w:pPr>
            <w:r w:rsidRPr="00272A49">
              <w:t>EU Taxonomy consistent</w:t>
            </w:r>
          </w:p>
        </w:tc>
        <w:tc>
          <w:tcPr>
            <w:tcW w:w="6877" w:type="dxa"/>
            <w:shd w:val="clear" w:color="auto" w:fill="C9E8D3" w:themeFill="accent5" w:themeFillTint="33"/>
          </w:tcPr>
          <w:p w14:paraId="4E8938D6" w14:textId="77777777" w:rsidR="00454820" w:rsidRPr="00272A49" w:rsidRDefault="00454820" w:rsidP="00272A49">
            <w:pPr>
              <w:pStyle w:val="TableText"/>
            </w:pPr>
            <w:r w:rsidRPr="00272A49">
              <w:t>The activity complies with the following criteria:</w:t>
            </w:r>
          </w:p>
          <w:p w14:paraId="0156416A" w14:textId="167D7F0C" w:rsidR="00454820" w:rsidRPr="00272A49" w:rsidRDefault="00454820" w:rsidP="00272A49">
            <w:pPr>
              <w:pStyle w:val="TableBullet1"/>
            </w:pPr>
            <w:r>
              <w:t xml:space="preserve">The economic activity </w:t>
            </w:r>
            <w:r w:rsidRPr="00F77408">
              <w:t xml:space="preserve">manufactures </w:t>
            </w:r>
            <w:r w:rsidR="006325A9">
              <w:fldChar w:fldCharType="begin"/>
            </w:r>
            <w:ins w:id="4785" w:author="Cisneros Morales Diana Karen" w:date="2024-08-26T18:05:00Z">
              <w:r w:rsidR="003E5AB5">
                <w:instrText>HYPERLINK  \l "Energy_intro"</w:instrText>
              </w:r>
            </w:ins>
            <w:del w:id="4786" w:author="Cisneros Morales Diana Karen" w:date="2024-08-26T18:05:00Z">
              <w:r w:rsidR="006325A9" w:rsidDel="003E5AB5">
                <w:delInstrText>HYPERLINK \l "Electricity_generation_from_renewable"</w:delInstrText>
              </w:r>
            </w:del>
            <w:r w:rsidR="006325A9">
              <w:fldChar w:fldCharType="separate"/>
            </w:r>
            <w:r w:rsidRPr="00F77408">
              <w:rPr>
                <w:rStyle w:val="Hipervnculo"/>
                <w:color w:val="auto"/>
                <w:highlight w:val="cyan"/>
              </w:rPr>
              <w:t>renewable energy</w:t>
            </w:r>
            <w:r w:rsidR="006325A9">
              <w:rPr>
                <w:rStyle w:val="Hipervnculo"/>
                <w:color w:val="auto"/>
                <w:highlight w:val="cyan"/>
              </w:rPr>
              <w:fldChar w:fldCharType="end"/>
            </w:r>
            <w:r w:rsidRPr="00F77408">
              <w:t xml:space="preserve"> technologies</w:t>
            </w:r>
            <w:r>
              <w:t>.</w:t>
            </w:r>
          </w:p>
        </w:tc>
      </w:tr>
      <w:tr w:rsidR="00454820" w:rsidRPr="00272A49" w14:paraId="6391D4DA" w14:textId="77777777" w:rsidTr="0A974F12">
        <w:tc>
          <w:tcPr>
            <w:tcW w:w="2665" w:type="dxa"/>
            <w:tcBorders>
              <w:top w:val="single" w:sz="4" w:space="0" w:color="000000" w:themeColor="text2"/>
            </w:tcBorders>
            <w:shd w:val="clear" w:color="auto" w:fill="auto"/>
          </w:tcPr>
          <w:p w14:paraId="69A59F08" w14:textId="77777777" w:rsidR="00454820" w:rsidRPr="00272A49" w:rsidRDefault="00454820" w:rsidP="00A978AA">
            <w:pPr>
              <w:pStyle w:val="TableText"/>
            </w:pPr>
            <w:r w:rsidRPr="00272A49">
              <w:t>Santander-specific</w:t>
            </w:r>
          </w:p>
        </w:tc>
        <w:tc>
          <w:tcPr>
            <w:tcW w:w="6877" w:type="dxa"/>
          </w:tcPr>
          <w:p w14:paraId="11D2EB19" w14:textId="77777777" w:rsidR="00454820" w:rsidRPr="00272A49" w:rsidRDefault="00454820" w:rsidP="00272A49">
            <w:pPr>
              <w:pStyle w:val="TableText"/>
            </w:pPr>
            <w:r w:rsidRPr="00272A49">
              <w:t>Not applicable</w:t>
            </w:r>
          </w:p>
        </w:tc>
      </w:tr>
    </w:tbl>
    <w:p w14:paraId="6C9FA6EE" w14:textId="77777777" w:rsidR="00454820" w:rsidRPr="00854071" w:rsidRDefault="00454820" w:rsidP="00272A49">
      <w:pPr>
        <w:pStyle w:val="Textoindependiente"/>
      </w:pPr>
    </w:p>
    <w:p w14:paraId="43D3DC57" w14:textId="77777777" w:rsidR="00454820" w:rsidRPr="00854071" w:rsidRDefault="00454820" w:rsidP="005415BD">
      <w:pPr>
        <w:pStyle w:val="HeadingA3"/>
        <w:rPr>
          <w:lang w:eastAsia="en-GB"/>
        </w:rPr>
      </w:pPr>
      <w:bookmarkStart w:id="4787" w:name="_Toc153298581"/>
      <w:bookmarkStart w:id="4788" w:name="_Toc153408868"/>
      <w:bookmarkStart w:id="4789" w:name="Manufacture_of_equipment_for_the_product"/>
      <w:bookmarkStart w:id="4790" w:name="_Toc186795227"/>
      <w:r>
        <w:t>Manufacture</w:t>
      </w:r>
      <w:r w:rsidRPr="6862EE71">
        <w:rPr>
          <w:lang w:eastAsia="en-GB"/>
        </w:rPr>
        <w:t xml:space="preserve"> of equipment for the production and use of</w:t>
      </w:r>
      <w:r w:rsidR="00272A49" w:rsidRPr="6862EE71">
        <w:rPr>
          <w:lang w:eastAsia="en-GB"/>
        </w:rPr>
        <w:t> </w:t>
      </w:r>
      <w:r w:rsidRPr="6862EE71">
        <w:rPr>
          <w:lang w:eastAsia="en-GB"/>
        </w:rPr>
        <w:t>hydrogen</w:t>
      </w:r>
      <w:bookmarkEnd w:id="4787"/>
      <w:bookmarkEnd w:id="4788"/>
      <w:bookmarkEnd w:id="4789"/>
      <w:bookmarkEnd w:id="4790"/>
    </w:p>
    <w:p w14:paraId="31B8D464" w14:textId="77777777" w:rsidR="00454820" w:rsidRPr="00854071" w:rsidRDefault="00387898" w:rsidP="00272A49">
      <w:pPr>
        <w:pStyle w:val="Boldunderline"/>
      </w:pPr>
      <w:r>
        <w:t>Activity description</w:t>
      </w:r>
    </w:p>
    <w:p w14:paraId="1AB8D18E" w14:textId="77777777" w:rsidR="00454820" w:rsidRPr="0086191A" w:rsidRDefault="00454820" w:rsidP="00FC4AB2">
      <w:pPr>
        <w:pStyle w:val="Textoindependiente"/>
      </w:pPr>
      <w:r w:rsidRPr="0086191A">
        <w:t>Manufacture of equipment for the production and use of hydrogen.</w:t>
      </w:r>
    </w:p>
    <w:p w14:paraId="3F4BE42A"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2A63" w14:paraId="39A4F95F" w14:textId="77777777" w:rsidTr="00322A63">
        <w:tc>
          <w:tcPr>
            <w:tcW w:w="2665" w:type="dxa"/>
            <w:tcBorders>
              <w:top w:val="nil"/>
              <w:bottom w:val="single" w:sz="4" w:space="0" w:color="000000" w:themeColor="text1"/>
            </w:tcBorders>
            <w:shd w:val="clear" w:color="auto" w:fill="auto"/>
            <w:vAlign w:val="bottom"/>
          </w:tcPr>
          <w:p w14:paraId="5D7D0635" w14:textId="77777777" w:rsidR="00454820" w:rsidRPr="00322A63" w:rsidRDefault="00454820" w:rsidP="00322A63">
            <w:pPr>
              <w:pStyle w:val="TableHeadingText"/>
            </w:pPr>
            <w:r w:rsidRPr="00322A63">
              <w:t>Eligibility</w:t>
            </w:r>
          </w:p>
        </w:tc>
        <w:tc>
          <w:tcPr>
            <w:tcW w:w="6877" w:type="dxa"/>
            <w:tcBorders>
              <w:top w:val="nil"/>
            </w:tcBorders>
            <w:shd w:val="clear" w:color="auto" w:fill="auto"/>
            <w:vAlign w:val="bottom"/>
          </w:tcPr>
          <w:p w14:paraId="20640F20" w14:textId="77777777" w:rsidR="00454820" w:rsidRPr="00322A63" w:rsidRDefault="00454820" w:rsidP="00322A63">
            <w:pPr>
              <w:pStyle w:val="TableHeadingText"/>
            </w:pPr>
            <w:r w:rsidRPr="00322A63">
              <w:t>Criteria</w:t>
            </w:r>
            <w:r w:rsidRPr="00322A63">
              <w:rPr>
                <w:color w:val="002C77" w:themeColor="accent1"/>
              </w:rPr>
              <w:t xml:space="preserve"> </w:t>
            </w:r>
          </w:p>
        </w:tc>
      </w:tr>
      <w:tr w:rsidR="00454820" w:rsidRPr="00322A63" w14:paraId="231E953B" w14:textId="77777777" w:rsidTr="00322A63">
        <w:tc>
          <w:tcPr>
            <w:tcW w:w="2665" w:type="dxa"/>
            <w:tcBorders>
              <w:top w:val="single" w:sz="4" w:space="0" w:color="000000" w:themeColor="text1"/>
              <w:bottom w:val="single" w:sz="4" w:space="0" w:color="000000" w:themeColor="text1"/>
            </w:tcBorders>
            <w:shd w:val="clear" w:color="auto" w:fill="C9E8D3" w:themeFill="accent5" w:themeFillTint="33"/>
          </w:tcPr>
          <w:p w14:paraId="08FF7494" w14:textId="77777777" w:rsidR="00454820" w:rsidRPr="00322A63" w:rsidRDefault="00454820" w:rsidP="00A978AA">
            <w:pPr>
              <w:pStyle w:val="TableText"/>
            </w:pPr>
            <w:r w:rsidRPr="00322A63">
              <w:t>EU Taxonomy consistent</w:t>
            </w:r>
          </w:p>
        </w:tc>
        <w:tc>
          <w:tcPr>
            <w:tcW w:w="6877" w:type="dxa"/>
            <w:shd w:val="clear" w:color="auto" w:fill="C9E8D3" w:themeFill="accent5" w:themeFillTint="33"/>
          </w:tcPr>
          <w:p w14:paraId="4B27F4AF" w14:textId="77777777" w:rsidR="00454820" w:rsidRPr="00322A63" w:rsidRDefault="00454820" w:rsidP="00322A63">
            <w:pPr>
              <w:pStyle w:val="TableText"/>
            </w:pPr>
            <w:r w:rsidRPr="00322A63">
              <w:t>The activity complies with all of the following criteria:</w:t>
            </w:r>
          </w:p>
          <w:p w14:paraId="56E2A9C6" w14:textId="77777777" w:rsidR="00454820" w:rsidRPr="00322A63" w:rsidRDefault="00454820" w:rsidP="00A46517">
            <w:pPr>
              <w:pStyle w:val="TableNumbered1"/>
              <w:numPr>
                <w:ilvl w:val="0"/>
                <w:numId w:val="225"/>
              </w:numPr>
            </w:pPr>
            <w:r w:rsidRPr="00322A63">
              <w:t xml:space="preserve">The economic activity manufactures equipment for </w:t>
            </w:r>
            <w:r w:rsidRPr="00F77408">
              <w:t xml:space="preserve">the </w:t>
            </w:r>
            <w:hyperlink w:anchor="Manufacture_of_hydrogen" w:history="1">
              <w:r w:rsidRPr="00F77408">
                <w:rPr>
                  <w:rStyle w:val="Hipervnculo"/>
                  <w:color w:val="auto"/>
                  <w:highlight w:val="cyan"/>
                </w:rPr>
                <w:t>production of hydrogen</w:t>
              </w:r>
            </w:hyperlink>
            <w:r w:rsidRPr="00322A63">
              <w:t xml:space="preserve"> (e.g., electric heat pumps, electrolysers for green hydrogen and hydrogen fuel cells) compliant with the Technical Screening Criteria set out in manufacture of hydrogen (produced through such as Steam Methane Reforming (SMR), Auto Thermal reforming (ATR)):</w:t>
            </w:r>
          </w:p>
          <w:p w14:paraId="509806B7" w14:textId="77777777" w:rsidR="00454820" w:rsidRPr="00322A63" w:rsidRDefault="00454820" w:rsidP="00322A63">
            <w:pPr>
              <w:pStyle w:val="TableNumbered2"/>
            </w:pPr>
            <w:r w:rsidRPr="00322A63">
              <w:t>Lifecycle GHG emissions savings requirement of 73.4% for hydrogen [resulting in lifecycle GHG emissions lower than 3tCO2e/tH2] and</w:t>
            </w:r>
          </w:p>
          <w:p w14:paraId="734688FF" w14:textId="77777777" w:rsidR="00454820" w:rsidRPr="00322A63" w:rsidRDefault="00454820" w:rsidP="00322A63">
            <w:pPr>
              <w:pStyle w:val="TableNumbered2"/>
            </w:pPr>
            <w:r w:rsidRPr="00322A63">
              <w:t>70% for hydrogen-based synthetic fuels (28.2 g CO2e/MJ) relative to a fossil fuel comparator of 94 g CO2e/MJ; quantified lifecycle GHG emission savings are calculated using ISO 14067:2018119 or ISO 14064- 1:2018120 and are verified by an independent third party</w:t>
            </w:r>
          </w:p>
          <w:p w14:paraId="74029BC4" w14:textId="77777777" w:rsidR="00454820" w:rsidRPr="00322A63" w:rsidRDefault="00454820" w:rsidP="00322A63">
            <w:pPr>
              <w:pStyle w:val="TableNumbered1"/>
            </w:pPr>
            <w:r w:rsidRPr="00322A63">
              <w:t>The CO2 leakage of carbon transport methods are limited to &lt;= 0.5 %, and Carbon sequestration sites comply with internationally recognized standards (i.e. the activity complies with ISO 27914:2017)</w:t>
            </w:r>
          </w:p>
        </w:tc>
      </w:tr>
      <w:tr w:rsidR="00454820" w:rsidRPr="00322A63" w14:paraId="37DD0965" w14:textId="77777777" w:rsidTr="00322A63">
        <w:tc>
          <w:tcPr>
            <w:tcW w:w="2665" w:type="dxa"/>
            <w:tcBorders>
              <w:top w:val="single" w:sz="4" w:space="0" w:color="000000" w:themeColor="text1"/>
            </w:tcBorders>
            <w:shd w:val="clear" w:color="auto" w:fill="auto"/>
          </w:tcPr>
          <w:p w14:paraId="674FC8FB" w14:textId="77777777" w:rsidR="00454820" w:rsidRPr="00322A63" w:rsidRDefault="00454820" w:rsidP="00A978AA">
            <w:pPr>
              <w:pStyle w:val="TableText"/>
            </w:pPr>
            <w:r w:rsidRPr="00322A63">
              <w:t>Santander-specific</w:t>
            </w:r>
          </w:p>
        </w:tc>
        <w:tc>
          <w:tcPr>
            <w:tcW w:w="6877" w:type="dxa"/>
          </w:tcPr>
          <w:p w14:paraId="7ADE2922" w14:textId="77777777" w:rsidR="00454820" w:rsidRPr="00322A63" w:rsidRDefault="00454820" w:rsidP="00322A63">
            <w:pPr>
              <w:pStyle w:val="TableText"/>
            </w:pPr>
            <w:r w:rsidRPr="00322A63">
              <w:t>Not applicable</w:t>
            </w:r>
          </w:p>
        </w:tc>
      </w:tr>
    </w:tbl>
    <w:p w14:paraId="35BE2DE6" w14:textId="77777777" w:rsidR="00B72740" w:rsidRPr="00854071" w:rsidRDefault="00B72740" w:rsidP="00322A63">
      <w:pPr>
        <w:pStyle w:val="BodyTextNoSpacing"/>
      </w:pPr>
    </w:p>
    <w:p w14:paraId="5BF3B1F6" w14:textId="77777777" w:rsidR="00454820" w:rsidRPr="009E40A1" w:rsidRDefault="00454820" w:rsidP="00322A63">
      <w:pPr>
        <w:pStyle w:val="HeadingA3"/>
      </w:pPr>
      <w:bookmarkStart w:id="4791" w:name="_Toc153298582"/>
      <w:bookmarkStart w:id="4792" w:name="_Toc153408869"/>
      <w:bookmarkStart w:id="4793" w:name="_Toc186795228"/>
      <w:bookmarkStart w:id="4794" w:name="Manufacture_of_hydrogen"/>
      <w:r>
        <w:lastRenderedPageBreak/>
        <w:t>Manufacture of hydrogen</w:t>
      </w:r>
      <w:bookmarkEnd w:id="4791"/>
      <w:bookmarkEnd w:id="4792"/>
      <w:bookmarkEnd w:id="4793"/>
    </w:p>
    <w:bookmarkEnd w:id="4794"/>
    <w:p w14:paraId="2EFF094D" w14:textId="77777777" w:rsidR="00454820" w:rsidRPr="00854071" w:rsidRDefault="00387898" w:rsidP="00322A63">
      <w:pPr>
        <w:pStyle w:val="Boldunderline"/>
        <w:keepNext/>
        <w:keepLines/>
      </w:pPr>
      <w:r>
        <w:t>Activity description</w:t>
      </w:r>
    </w:p>
    <w:p w14:paraId="0914AE23" w14:textId="77777777" w:rsidR="00454820" w:rsidRPr="0086191A" w:rsidRDefault="00454820" w:rsidP="00322A63">
      <w:pPr>
        <w:pStyle w:val="Textoindependiente"/>
        <w:keepNext/>
        <w:keepLines/>
      </w:pPr>
      <w:r w:rsidRPr="0086191A">
        <w:t>Manufacture of hydrogen and hydrogen-based synthetic fuels.</w:t>
      </w:r>
    </w:p>
    <w:tbl>
      <w:tblPr>
        <w:tblStyle w:val="OWTable"/>
        <w:tblW w:w="5000" w:type="pct"/>
        <w:tblLayout w:type="fixed"/>
        <w:tblLook w:val="0400" w:firstRow="0" w:lastRow="0" w:firstColumn="0" w:lastColumn="0" w:noHBand="0" w:noVBand="1"/>
      </w:tblPr>
      <w:tblGrid>
        <w:gridCol w:w="2683"/>
        <w:gridCol w:w="6922"/>
      </w:tblGrid>
      <w:tr w:rsidR="00454820" w:rsidRPr="00322A63" w14:paraId="7511460E" w14:textId="77777777" w:rsidTr="00322A63">
        <w:tc>
          <w:tcPr>
            <w:tcW w:w="2665" w:type="dxa"/>
            <w:tcBorders>
              <w:top w:val="nil"/>
              <w:bottom w:val="single" w:sz="4" w:space="0" w:color="000000" w:themeColor="text1"/>
            </w:tcBorders>
            <w:shd w:val="clear" w:color="auto" w:fill="auto"/>
            <w:vAlign w:val="bottom"/>
          </w:tcPr>
          <w:p w14:paraId="79691C0D" w14:textId="77777777" w:rsidR="00454820" w:rsidRPr="00322A63" w:rsidRDefault="00454820" w:rsidP="00322A63">
            <w:pPr>
              <w:pStyle w:val="TableHeadingText"/>
              <w:keepNext/>
            </w:pPr>
            <w:r w:rsidRPr="00322A63">
              <w:t>Eligibility</w:t>
            </w:r>
          </w:p>
        </w:tc>
        <w:tc>
          <w:tcPr>
            <w:tcW w:w="6877" w:type="dxa"/>
            <w:tcBorders>
              <w:top w:val="nil"/>
            </w:tcBorders>
            <w:shd w:val="clear" w:color="auto" w:fill="auto"/>
            <w:vAlign w:val="bottom"/>
          </w:tcPr>
          <w:p w14:paraId="5066066C" w14:textId="77777777" w:rsidR="00454820" w:rsidRPr="00322A63" w:rsidRDefault="00454820" w:rsidP="00322A63">
            <w:pPr>
              <w:pStyle w:val="TableHeadingText"/>
              <w:keepNext/>
            </w:pPr>
            <w:r w:rsidRPr="00322A63">
              <w:t>Criteria</w:t>
            </w:r>
            <w:r w:rsidRPr="00322A63">
              <w:rPr>
                <w:color w:val="002C77" w:themeColor="accent1"/>
              </w:rPr>
              <w:t xml:space="preserve"> </w:t>
            </w:r>
          </w:p>
        </w:tc>
      </w:tr>
      <w:tr w:rsidR="00454820" w:rsidRPr="00322A63" w14:paraId="7C2A9749" w14:textId="77777777" w:rsidTr="00322A63">
        <w:tc>
          <w:tcPr>
            <w:tcW w:w="2665" w:type="dxa"/>
            <w:tcBorders>
              <w:top w:val="single" w:sz="4" w:space="0" w:color="000000" w:themeColor="text1"/>
              <w:bottom w:val="single" w:sz="4" w:space="0" w:color="000000" w:themeColor="text1"/>
            </w:tcBorders>
            <w:shd w:val="clear" w:color="auto" w:fill="C9E8D3" w:themeFill="accent5" w:themeFillTint="33"/>
          </w:tcPr>
          <w:p w14:paraId="32B98BB6" w14:textId="77777777" w:rsidR="00454820" w:rsidRPr="00322A63" w:rsidRDefault="00454820" w:rsidP="00A978AA">
            <w:pPr>
              <w:pStyle w:val="TableText"/>
            </w:pPr>
            <w:r w:rsidRPr="00322A63">
              <w:t>EU Taxonomy consistent</w:t>
            </w:r>
          </w:p>
        </w:tc>
        <w:tc>
          <w:tcPr>
            <w:tcW w:w="6877" w:type="dxa"/>
            <w:shd w:val="clear" w:color="auto" w:fill="C9E8D3" w:themeFill="accent5" w:themeFillTint="33"/>
          </w:tcPr>
          <w:p w14:paraId="13318C14" w14:textId="77777777" w:rsidR="00454820" w:rsidRPr="00322A63" w:rsidRDefault="00454820" w:rsidP="00322A63">
            <w:pPr>
              <w:pStyle w:val="TableText"/>
              <w:keepNext/>
              <w:keepLines/>
            </w:pPr>
            <w:r w:rsidRPr="00322A63">
              <w:t>The activity complies with all of the following criteria:</w:t>
            </w:r>
          </w:p>
          <w:p w14:paraId="6ED78F43" w14:textId="77777777" w:rsidR="00454820" w:rsidRPr="00322A63" w:rsidRDefault="00454820" w:rsidP="00A46517">
            <w:pPr>
              <w:pStyle w:val="TableNumbered1"/>
              <w:keepNext/>
              <w:keepLines/>
              <w:numPr>
                <w:ilvl w:val="0"/>
                <w:numId w:val="226"/>
              </w:numPr>
            </w:pPr>
            <w:r w:rsidRPr="00322A63">
              <w:t>The economic activity complies with all of the following:</w:t>
            </w:r>
          </w:p>
          <w:p w14:paraId="5E9FFFCA" w14:textId="77777777" w:rsidR="00454820" w:rsidRPr="00322A63" w:rsidRDefault="00454820" w:rsidP="00322A63">
            <w:pPr>
              <w:pStyle w:val="TableNumbered2"/>
              <w:keepNext/>
              <w:keepLines/>
            </w:pPr>
            <w:r w:rsidRPr="00322A63">
              <w:t>Lifecycle GHG emissions savings requirement of 73.4% for hydrogen [resulting in lifecycle GHG emissions lower than 3tCO2e/tH2] and</w:t>
            </w:r>
          </w:p>
          <w:p w14:paraId="3B24CB5D" w14:textId="77777777" w:rsidR="00454820" w:rsidRPr="00322A63" w:rsidRDefault="00454820" w:rsidP="00322A63">
            <w:pPr>
              <w:pStyle w:val="TableNumbered2"/>
              <w:keepNext/>
              <w:keepLines/>
            </w:pPr>
            <w:r w:rsidRPr="00322A63">
              <w:t>70% for hydrogen-based synthetic fuels (28.2 g CO2e/MJ) relative to a fossil fuel comparator of 94 g CO2e/MJ; quantified lifecycle GHG emission savings are calculated using ISO 14067:2018119 or ISO 14064- 1:2018120 and are verified by an independent third party</w:t>
            </w:r>
          </w:p>
          <w:p w14:paraId="0D9A869B" w14:textId="77777777" w:rsidR="00454820" w:rsidRPr="00322A63" w:rsidRDefault="00454820" w:rsidP="00322A63">
            <w:pPr>
              <w:pStyle w:val="TableNumbered1"/>
              <w:keepNext/>
              <w:keepLines/>
            </w:pPr>
            <w:r w:rsidRPr="00322A63">
              <w:t>The CO2 leakage of carbon transport methods are limited to &lt;= 0.5 %, and Carbon sequestration sites comply with internationally recognized standards (i.e. the activity complies with ISO 27914:2017)</w:t>
            </w:r>
          </w:p>
        </w:tc>
      </w:tr>
      <w:tr w:rsidR="00454820" w:rsidRPr="00322A63" w14:paraId="1985421B" w14:textId="77777777" w:rsidTr="00322A63">
        <w:tc>
          <w:tcPr>
            <w:tcW w:w="2665" w:type="dxa"/>
            <w:tcBorders>
              <w:top w:val="single" w:sz="4" w:space="0" w:color="000000" w:themeColor="text1"/>
            </w:tcBorders>
            <w:shd w:val="clear" w:color="auto" w:fill="auto"/>
          </w:tcPr>
          <w:p w14:paraId="08FAC774" w14:textId="77777777" w:rsidR="00454820" w:rsidRPr="00322A63" w:rsidRDefault="00454820" w:rsidP="00A978AA">
            <w:pPr>
              <w:pStyle w:val="TableText"/>
            </w:pPr>
            <w:r w:rsidRPr="00322A63">
              <w:t>Santander-specific</w:t>
            </w:r>
          </w:p>
        </w:tc>
        <w:tc>
          <w:tcPr>
            <w:tcW w:w="6877" w:type="dxa"/>
          </w:tcPr>
          <w:p w14:paraId="17C27167" w14:textId="77777777" w:rsidR="00454820" w:rsidRPr="00322A63" w:rsidRDefault="00454820" w:rsidP="00322A63">
            <w:pPr>
              <w:pStyle w:val="TableText"/>
            </w:pPr>
            <w:r w:rsidRPr="00322A63">
              <w:t>Not applicable</w:t>
            </w:r>
          </w:p>
        </w:tc>
      </w:tr>
    </w:tbl>
    <w:p w14:paraId="2845B670" w14:textId="77777777" w:rsidR="00324C59" w:rsidRDefault="00324C59" w:rsidP="00324C59">
      <w:pPr>
        <w:pStyle w:val="BodyTextNoSpacing"/>
      </w:pPr>
      <w:bookmarkStart w:id="4795" w:name="_Toc153298583"/>
    </w:p>
    <w:p w14:paraId="1574BC1C" w14:textId="77777777" w:rsidR="00454820" w:rsidRPr="00854071" w:rsidRDefault="00454820" w:rsidP="00324C59">
      <w:pPr>
        <w:pStyle w:val="HeadingA3"/>
        <w:rPr>
          <w:lang w:eastAsia="en-GB"/>
        </w:rPr>
      </w:pPr>
      <w:bookmarkStart w:id="4796" w:name="_Toc153408870"/>
      <w:bookmarkStart w:id="4797" w:name="_Toc186795229"/>
      <w:r>
        <w:t>Manufacture</w:t>
      </w:r>
      <w:r w:rsidRPr="6862EE71">
        <w:rPr>
          <w:lang w:eastAsia="en-GB"/>
        </w:rPr>
        <w:t xml:space="preserve"> of low carbon technologies for transport</w:t>
      </w:r>
      <w:bookmarkEnd w:id="4795"/>
      <w:bookmarkEnd w:id="4796"/>
      <w:bookmarkEnd w:id="4797"/>
    </w:p>
    <w:p w14:paraId="3A613458" w14:textId="77777777" w:rsidR="00454820" w:rsidRPr="00854071" w:rsidRDefault="00387898" w:rsidP="00324C59">
      <w:pPr>
        <w:pStyle w:val="Boldunderline"/>
      </w:pPr>
      <w:r>
        <w:t>Activity description</w:t>
      </w:r>
    </w:p>
    <w:p w14:paraId="3E21FA52" w14:textId="77777777" w:rsidR="00454820" w:rsidRPr="0086191A" w:rsidRDefault="00454820" w:rsidP="00DD20B8">
      <w:pPr>
        <w:pStyle w:val="Textoindependiente"/>
      </w:pPr>
      <w:r w:rsidRPr="0086191A">
        <w:t>Manufacture, repair, maintenance, retrofitting, repurposing and upgrade of low carbon transport vehicles, rolling stock and vessels.</w:t>
      </w:r>
    </w:p>
    <w:p w14:paraId="388CFA46" w14:textId="77777777" w:rsidR="00454820" w:rsidRPr="0086191A"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4C59" w14:paraId="5D023C51" w14:textId="77777777" w:rsidTr="0A974F12">
        <w:tc>
          <w:tcPr>
            <w:tcW w:w="2665" w:type="dxa"/>
            <w:tcBorders>
              <w:top w:val="nil"/>
              <w:bottom w:val="single" w:sz="4" w:space="0" w:color="000000" w:themeColor="text2"/>
            </w:tcBorders>
            <w:shd w:val="clear" w:color="auto" w:fill="auto"/>
            <w:vAlign w:val="bottom"/>
          </w:tcPr>
          <w:p w14:paraId="136A2B25" w14:textId="77777777" w:rsidR="00454820" w:rsidRPr="00324C59" w:rsidRDefault="00454820" w:rsidP="00324C59">
            <w:pPr>
              <w:pStyle w:val="TableHeadingText"/>
            </w:pPr>
            <w:r w:rsidRPr="00324C59">
              <w:t>Eligibility</w:t>
            </w:r>
          </w:p>
        </w:tc>
        <w:tc>
          <w:tcPr>
            <w:tcW w:w="6877" w:type="dxa"/>
            <w:tcBorders>
              <w:top w:val="nil"/>
            </w:tcBorders>
            <w:shd w:val="clear" w:color="auto" w:fill="auto"/>
            <w:vAlign w:val="bottom"/>
          </w:tcPr>
          <w:p w14:paraId="6B05EA81" w14:textId="34B2D701" w:rsidR="00454820" w:rsidRPr="00324C59" w:rsidRDefault="00454820" w:rsidP="00324C59">
            <w:pPr>
              <w:pStyle w:val="TableHeadingText"/>
            </w:pPr>
            <w:r w:rsidRPr="00324C59">
              <w:t>Criteria</w:t>
            </w:r>
            <w:r w:rsidRPr="00324C59">
              <w:rPr>
                <w:color w:val="002C77" w:themeColor="accent1"/>
              </w:rPr>
              <w:t xml:space="preserve"> </w:t>
            </w:r>
            <w:del w:id="4798" w:author="Martinez De Hurtado Yela Fermin" w:date="2024-09-17T18:31:00Z">
              <w:r w:rsidRPr="00324C59" w:rsidDel="003634D3">
                <w:rPr>
                  <w:color w:val="002C77" w:themeColor="accent1"/>
                </w:rPr>
                <w:delText>[LTO]</w:delText>
              </w:r>
            </w:del>
          </w:p>
        </w:tc>
      </w:tr>
      <w:tr w:rsidR="00454820" w:rsidRPr="00324C59" w14:paraId="4B318440"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39D0C72B"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19758B00" w14:textId="33F4E668" w:rsidR="00454820" w:rsidRPr="00324C59" w:rsidRDefault="00454820" w:rsidP="00324C59">
            <w:pPr>
              <w:pStyle w:val="TableText"/>
            </w:pPr>
            <w:r w:rsidRPr="00324C59">
              <w:t>The activity complies with the following criteria</w:t>
            </w:r>
            <w:ins w:id="4799" w:author="Martinez De Hurtado Yela Fermin" w:date="2024-09-17T18:31:00Z">
              <w:r w:rsidR="003634D3">
                <w:t xml:space="preserve"> </w:t>
              </w:r>
              <w:r w:rsidR="003634D3" w:rsidRPr="003634D3">
                <w:rPr>
                  <w:b/>
                  <w:bCs/>
                  <w:color w:val="002C77" w:themeColor="accent1"/>
                  <w:rPrChange w:id="4800" w:author="Martinez De Hurtado Yela Fermin" w:date="2024-09-17T18:31:00Z">
                    <w:rPr>
                      <w:color w:val="002C77" w:themeColor="accent1"/>
                    </w:rPr>
                  </w:rPrChange>
                </w:rPr>
                <w:t>[LTO]</w:t>
              </w:r>
            </w:ins>
            <w:r w:rsidRPr="00324C59">
              <w:t>:</w:t>
            </w:r>
          </w:p>
          <w:p w14:paraId="4D623253" w14:textId="77777777" w:rsidR="00454820" w:rsidRPr="00324C59" w:rsidRDefault="00454820" w:rsidP="00324C59">
            <w:pPr>
              <w:pStyle w:val="TableBullet1"/>
            </w:pPr>
            <w:r>
              <w:t xml:space="preserve">The economic activity manufactures, repairs, maintains, retrofits, repurposes or upgrades, that supports low carbon technologies for assets that comply with the EU Taxonomy criteria </w:t>
            </w:r>
            <w:r w:rsidRPr="00F77408">
              <w:t xml:space="preserve">for </w:t>
            </w:r>
            <w:hyperlink w:anchor="Transportation_sector" w:history="1">
              <w:r w:rsidRPr="00F77408">
                <w:rPr>
                  <w:rStyle w:val="Hipervnculo"/>
                  <w:color w:val="auto"/>
                  <w:highlight w:val="cyan"/>
                </w:rPr>
                <w:t>transportation activities</w:t>
              </w:r>
            </w:hyperlink>
          </w:p>
        </w:tc>
      </w:tr>
      <w:tr w:rsidR="00454820" w:rsidRPr="00324C59" w14:paraId="11AA6DA6" w14:textId="77777777" w:rsidTr="0A974F12">
        <w:tc>
          <w:tcPr>
            <w:tcW w:w="2665" w:type="dxa"/>
            <w:tcBorders>
              <w:top w:val="single" w:sz="4" w:space="0" w:color="000000" w:themeColor="text2"/>
            </w:tcBorders>
            <w:shd w:val="clear" w:color="auto" w:fill="auto"/>
          </w:tcPr>
          <w:p w14:paraId="45AB6CE2" w14:textId="77777777" w:rsidR="00454820" w:rsidRPr="00324C59" w:rsidRDefault="00454820" w:rsidP="00A978AA">
            <w:pPr>
              <w:pStyle w:val="TableText"/>
            </w:pPr>
            <w:r w:rsidRPr="00324C59">
              <w:t>Santander-specific</w:t>
            </w:r>
          </w:p>
        </w:tc>
        <w:tc>
          <w:tcPr>
            <w:tcW w:w="6877" w:type="dxa"/>
          </w:tcPr>
          <w:p w14:paraId="5C7CE793" w14:textId="77777777" w:rsidR="00454820" w:rsidRPr="00324C59" w:rsidRDefault="00454820" w:rsidP="00324C59">
            <w:pPr>
              <w:pStyle w:val="TableText"/>
            </w:pPr>
            <w:r w:rsidRPr="00324C59">
              <w:t>The activity complies with one of the following criteria:</w:t>
            </w:r>
          </w:p>
          <w:p w14:paraId="3ECCEB90" w14:textId="77777777" w:rsidR="00454820" w:rsidRPr="00324C59" w:rsidRDefault="00454820" w:rsidP="00324C59">
            <w:pPr>
              <w:pStyle w:val="TableBullet1"/>
            </w:pPr>
            <w:r>
              <w:t>Electric vehicles and trains.</w:t>
            </w:r>
          </w:p>
          <w:p w14:paraId="5675C223" w14:textId="77777777" w:rsidR="00454820" w:rsidRPr="00324C59" w:rsidRDefault="00454820" w:rsidP="00324C59">
            <w:pPr>
              <w:pStyle w:val="TableBullet1"/>
            </w:pPr>
            <w:r>
              <w:t>Zero direct emissions vehicles not intended for road, such as cranes and forklifts.</w:t>
            </w:r>
          </w:p>
          <w:p w14:paraId="7EA595D9" w14:textId="77777777" w:rsidR="00454820" w:rsidRPr="00324C59" w:rsidRDefault="00454820" w:rsidP="00324C59">
            <w:pPr>
              <w:pStyle w:val="TableBullet1"/>
            </w:pPr>
            <w:r>
              <w:t>Active mobility, including bicycles and other forms of self-propelled types of transportation.</w:t>
            </w:r>
          </w:p>
          <w:p w14:paraId="31729D92" w14:textId="25801562" w:rsidR="00454820" w:rsidRPr="00324C59" w:rsidRDefault="00454820" w:rsidP="00324C59">
            <w:pPr>
              <w:pStyle w:val="TableBullet1"/>
            </w:pPr>
            <w:r>
              <w:t xml:space="preserve">Vehicles and trains (including hybrids) with less than </w:t>
            </w:r>
            <w:ins w:id="4801" w:author="Cisneros Morales Diana Karen" w:date="2024-08-27T10:44:00Z">
              <w:r w:rsidR="00D5100C">
                <w:t>75</w:t>
              </w:r>
            </w:ins>
            <w:del w:id="4802" w:author="Cisneros Morales Diana Karen" w:date="2024-08-27T10:44:00Z">
              <w:r w:rsidDel="00D5100C">
                <w:delText>50</w:delText>
              </w:r>
            </w:del>
            <w:r>
              <w:t xml:space="preserve">g CO2 per km or 25g CO2 per tonne-km (freight) until the end of 2025; starting on 1 January 2026 they will not be included in this </w:t>
            </w:r>
            <w:r w:rsidR="004D3951">
              <w:t>SFICS</w:t>
            </w:r>
            <w:r>
              <w:t>.</w:t>
            </w:r>
          </w:p>
          <w:p w14:paraId="1513A7B5" w14:textId="77777777" w:rsidR="00454820" w:rsidRPr="00324C59" w:rsidRDefault="00454820" w:rsidP="00324C59">
            <w:pPr>
              <w:pStyle w:val="TableBullet1"/>
            </w:pPr>
            <w:r>
              <w:t>Hydrogen-powered vehicles.</w:t>
            </w:r>
          </w:p>
          <w:p w14:paraId="2E15910A" w14:textId="77777777" w:rsidR="00454820" w:rsidRPr="00324C59" w:rsidRDefault="00454820" w:rsidP="00324C59">
            <w:pPr>
              <w:pStyle w:val="TableBullet1"/>
            </w:pPr>
            <w:r>
              <w:t>Development or improvement of railway transport infrastructure.</w:t>
            </w:r>
          </w:p>
          <w:p w14:paraId="0C69EEA6" w14:textId="77777777" w:rsidR="00454820" w:rsidRPr="00324C59" w:rsidRDefault="00454820" w:rsidP="00324C59">
            <w:pPr>
              <w:pStyle w:val="TableBullet1"/>
            </w:pPr>
            <w:r>
              <w:t xml:space="preserve">Development or manufacture of specialized components for green transportation, such as EV batteries. </w:t>
            </w:r>
          </w:p>
          <w:p w14:paraId="56F50AC1" w14:textId="77777777" w:rsidR="00454820" w:rsidRPr="00324C59" w:rsidRDefault="00454820" w:rsidP="00324C59">
            <w:pPr>
              <w:pStyle w:val="TableBullet1"/>
            </w:pPr>
            <w:r>
              <w:t>The primary purpose (more than 25% share) should not be the transportation of fossil fuel freight.</w:t>
            </w:r>
          </w:p>
        </w:tc>
      </w:tr>
    </w:tbl>
    <w:p w14:paraId="523D437C" w14:textId="77777777" w:rsidR="00324C59" w:rsidRDefault="00324C59" w:rsidP="00324C59">
      <w:pPr>
        <w:pStyle w:val="Textoindependiente"/>
      </w:pPr>
      <w:bookmarkStart w:id="4803" w:name="_Toc153298584"/>
      <w:bookmarkStart w:id="4804" w:name="Manufacture_of_batteries"/>
    </w:p>
    <w:p w14:paraId="1352BF25" w14:textId="77777777" w:rsidR="00454820" w:rsidRPr="00854071" w:rsidRDefault="00454820" w:rsidP="00324C59">
      <w:pPr>
        <w:pStyle w:val="HeadingA3"/>
        <w:rPr>
          <w:lang w:eastAsia="en-GB"/>
        </w:rPr>
      </w:pPr>
      <w:bookmarkStart w:id="4805" w:name="_Toc153408871"/>
      <w:bookmarkStart w:id="4806" w:name="_Toc186795230"/>
      <w:r w:rsidRPr="6862EE71">
        <w:rPr>
          <w:lang w:eastAsia="en-GB"/>
        </w:rPr>
        <w:lastRenderedPageBreak/>
        <w:t>Manufacture of batteries</w:t>
      </w:r>
      <w:bookmarkEnd w:id="4803"/>
      <w:bookmarkEnd w:id="4805"/>
      <w:bookmarkEnd w:id="4806"/>
    </w:p>
    <w:bookmarkEnd w:id="4804"/>
    <w:p w14:paraId="687BB2C6" w14:textId="77777777" w:rsidR="00454820" w:rsidRPr="00854071" w:rsidRDefault="00387898" w:rsidP="00324C59">
      <w:pPr>
        <w:pStyle w:val="Boldunderline"/>
        <w:keepNext/>
        <w:keepLines/>
      </w:pPr>
      <w:r>
        <w:t>Activity description</w:t>
      </w:r>
    </w:p>
    <w:p w14:paraId="6C8648F1" w14:textId="77777777" w:rsidR="00454820" w:rsidRPr="0086191A" w:rsidRDefault="00454820" w:rsidP="00324C59">
      <w:pPr>
        <w:pStyle w:val="Textoindependiente"/>
        <w:keepNext/>
        <w:keepLines/>
      </w:pPr>
      <w:r w:rsidRPr="0086191A">
        <w:t xml:space="preserve">Manufacture of rechargeable batteries, battery packs and accumulators for transport, stationary and off-grid energy storage and other industrial applications. Manufacture of respective components (battery active materials, battery cells, casings and electronic </w:t>
      </w:r>
      <w:r w:rsidRPr="00324C59">
        <w:t>components</w:t>
      </w:r>
      <w:r w:rsidRPr="0086191A">
        <w:t>).</w:t>
      </w:r>
    </w:p>
    <w:p w14:paraId="76A93EC8"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4C59" w14:paraId="19E3F12B" w14:textId="77777777" w:rsidTr="0A974F12">
        <w:tc>
          <w:tcPr>
            <w:tcW w:w="2665" w:type="dxa"/>
            <w:tcBorders>
              <w:top w:val="nil"/>
              <w:bottom w:val="single" w:sz="4" w:space="0" w:color="000000" w:themeColor="text2"/>
            </w:tcBorders>
            <w:shd w:val="clear" w:color="auto" w:fill="auto"/>
            <w:vAlign w:val="bottom"/>
          </w:tcPr>
          <w:p w14:paraId="55DA7AF6" w14:textId="77777777" w:rsidR="00454820" w:rsidRPr="00324C59" w:rsidRDefault="00454820" w:rsidP="00324C59">
            <w:pPr>
              <w:pStyle w:val="TableHeadingText"/>
            </w:pPr>
            <w:r w:rsidRPr="00324C59">
              <w:t>Eligibility</w:t>
            </w:r>
          </w:p>
        </w:tc>
        <w:tc>
          <w:tcPr>
            <w:tcW w:w="6877" w:type="dxa"/>
            <w:tcBorders>
              <w:top w:val="nil"/>
            </w:tcBorders>
            <w:shd w:val="clear" w:color="auto" w:fill="auto"/>
            <w:vAlign w:val="bottom"/>
          </w:tcPr>
          <w:p w14:paraId="39AC1665" w14:textId="77777777" w:rsidR="00454820" w:rsidRPr="00324C59" w:rsidRDefault="00454820" w:rsidP="00324C59">
            <w:pPr>
              <w:pStyle w:val="TableHeadingText"/>
            </w:pPr>
            <w:r w:rsidRPr="00324C59">
              <w:t>Criteria</w:t>
            </w:r>
            <w:r w:rsidRPr="00324C59">
              <w:rPr>
                <w:color w:val="002C77" w:themeColor="accent1"/>
              </w:rPr>
              <w:t xml:space="preserve"> </w:t>
            </w:r>
          </w:p>
        </w:tc>
      </w:tr>
      <w:tr w:rsidR="00454820" w:rsidRPr="00324C59" w14:paraId="37E8199B"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58A7B53E"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34E0F553" w14:textId="77777777" w:rsidR="00454820" w:rsidRPr="00324C59" w:rsidRDefault="00454820" w:rsidP="00324C59">
            <w:pPr>
              <w:pStyle w:val="TableText"/>
            </w:pPr>
            <w:r w:rsidRPr="00324C59">
              <w:t xml:space="preserve">The activity complies with either (1.) or (2.): </w:t>
            </w:r>
          </w:p>
          <w:p w14:paraId="353036E9" w14:textId="77777777" w:rsidR="00454820" w:rsidRPr="00324C59" w:rsidRDefault="00454820" w:rsidP="00A46517">
            <w:pPr>
              <w:pStyle w:val="TableNumbered1"/>
              <w:numPr>
                <w:ilvl w:val="0"/>
                <w:numId w:val="227"/>
              </w:numPr>
            </w:pPr>
            <w:r w:rsidRPr="00324C59">
              <w:t xml:space="preserve">The economic activity manufactures rechargeable batteries, battery packs and accumulators (and their respective components), including from secondary raw materials, that result in substantial GHG emission reductions in transport, stationary and off-grid energy storage, and other industrial applications; and </w:t>
            </w:r>
          </w:p>
          <w:p w14:paraId="15B7669C" w14:textId="77777777" w:rsidR="00454820" w:rsidRPr="00324C59" w:rsidRDefault="437C6A04" w:rsidP="00324C59">
            <w:pPr>
              <w:pStyle w:val="TableNumbered1"/>
            </w:pPr>
            <w:r w:rsidRPr="00324C59">
              <w:t>The economic activity recycles end-of-life batteries (e.g., EV batteries)</w:t>
            </w:r>
            <w:r w:rsidR="00454820" w:rsidRPr="00324C59">
              <w:rPr>
                <w:rStyle w:val="Refdenotaalpie"/>
              </w:rPr>
              <w:footnoteReference w:id="195"/>
            </w:r>
          </w:p>
        </w:tc>
      </w:tr>
      <w:tr w:rsidR="00454820" w:rsidRPr="00324C59" w14:paraId="3DB9DF3A" w14:textId="77777777" w:rsidTr="0A974F12">
        <w:tc>
          <w:tcPr>
            <w:tcW w:w="2665" w:type="dxa"/>
            <w:tcBorders>
              <w:top w:val="single" w:sz="4" w:space="0" w:color="000000" w:themeColor="text2"/>
            </w:tcBorders>
            <w:shd w:val="clear" w:color="auto" w:fill="auto"/>
          </w:tcPr>
          <w:p w14:paraId="5E2B2C38" w14:textId="77777777" w:rsidR="00454820" w:rsidRPr="00324C59" w:rsidRDefault="00454820" w:rsidP="00A978AA">
            <w:pPr>
              <w:pStyle w:val="TableText"/>
            </w:pPr>
            <w:r w:rsidRPr="00324C59">
              <w:t>Santander-specific</w:t>
            </w:r>
          </w:p>
        </w:tc>
        <w:tc>
          <w:tcPr>
            <w:tcW w:w="6877" w:type="dxa"/>
          </w:tcPr>
          <w:p w14:paraId="394C432D" w14:textId="77777777" w:rsidR="00454820" w:rsidRPr="00324C59" w:rsidRDefault="00454820" w:rsidP="00324C59">
            <w:pPr>
              <w:pStyle w:val="TableText"/>
            </w:pPr>
            <w:r w:rsidRPr="00324C59">
              <w:t>Not applicable</w:t>
            </w:r>
          </w:p>
        </w:tc>
      </w:tr>
    </w:tbl>
    <w:p w14:paraId="1EB591A8" w14:textId="77777777" w:rsidR="00454820" w:rsidRPr="00854071" w:rsidRDefault="00454820" w:rsidP="00454820">
      <w:pPr>
        <w:rPr>
          <w:rFonts w:cstheme="minorHAnsi"/>
        </w:rPr>
      </w:pPr>
      <w:r w:rsidRPr="00854071">
        <w:rPr>
          <w:rFonts w:cstheme="minorHAnsi"/>
        </w:rPr>
        <w:br w:type="page"/>
      </w:r>
    </w:p>
    <w:p w14:paraId="36A1AEDA" w14:textId="77777777" w:rsidR="00454820" w:rsidRPr="00854071" w:rsidRDefault="00454820" w:rsidP="005415BD">
      <w:pPr>
        <w:pStyle w:val="HeadingA3"/>
        <w:rPr>
          <w:lang w:eastAsia="en-GB"/>
        </w:rPr>
      </w:pPr>
      <w:bookmarkStart w:id="4807" w:name="_Toc153298585"/>
      <w:bookmarkStart w:id="4808" w:name="_Toc153408872"/>
      <w:bookmarkStart w:id="4809" w:name="_Toc186795231"/>
      <w:bookmarkStart w:id="4810" w:name="Manufacture_of_energy_efficiency_eq"/>
      <w:r w:rsidRPr="6862EE71">
        <w:rPr>
          <w:lang w:eastAsia="en-GB"/>
        </w:rPr>
        <w:lastRenderedPageBreak/>
        <w:t>Manufacture of energy efficiency equipment for buildings</w:t>
      </w:r>
      <w:bookmarkEnd w:id="4807"/>
      <w:bookmarkEnd w:id="4808"/>
      <w:bookmarkEnd w:id="4809"/>
    </w:p>
    <w:bookmarkEnd w:id="4810"/>
    <w:p w14:paraId="73BDAC58" w14:textId="77777777" w:rsidR="00454820" w:rsidRPr="00854071" w:rsidRDefault="00387898" w:rsidP="00324C59">
      <w:pPr>
        <w:pStyle w:val="Boldunderline"/>
      </w:pPr>
      <w:r>
        <w:t>Activity description</w:t>
      </w:r>
    </w:p>
    <w:p w14:paraId="4E89B34A" w14:textId="77777777" w:rsidR="00454820" w:rsidRPr="00E51B7D" w:rsidRDefault="00454820" w:rsidP="00FC4AB2">
      <w:pPr>
        <w:pStyle w:val="Textoindependiente"/>
      </w:pPr>
      <w:r w:rsidRPr="00E51B7D">
        <w:t>Manufacture of energy efficiency equipment for buildings.</w:t>
      </w:r>
    </w:p>
    <w:p w14:paraId="13AFF986"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4C59" w14:paraId="5AC81F14" w14:textId="77777777" w:rsidTr="00324C59">
        <w:tc>
          <w:tcPr>
            <w:tcW w:w="2665" w:type="dxa"/>
            <w:tcBorders>
              <w:top w:val="nil"/>
              <w:bottom w:val="single" w:sz="4" w:space="0" w:color="000000" w:themeColor="text1"/>
            </w:tcBorders>
            <w:shd w:val="clear" w:color="auto" w:fill="auto"/>
            <w:vAlign w:val="bottom"/>
          </w:tcPr>
          <w:p w14:paraId="610442C6" w14:textId="77777777" w:rsidR="00454820" w:rsidRPr="00324C59" w:rsidRDefault="00454820" w:rsidP="00324C59">
            <w:pPr>
              <w:pStyle w:val="TableHeadingText"/>
            </w:pPr>
            <w:r w:rsidRPr="00324C59">
              <w:t>Eligibility</w:t>
            </w:r>
          </w:p>
        </w:tc>
        <w:tc>
          <w:tcPr>
            <w:tcW w:w="6877" w:type="dxa"/>
            <w:tcBorders>
              <w:top w:val="nil"/>
            </w:tcBorders>
            <w:shd w:val="clear" w:color="auto" w:fill="auto"/>
            <w:vAlign w:val="bottom"/>
          </w:tcPr>
          <w:p w14:paraId="7B828F80" w14:textId="0EF145A3" w:rsidR="00454820" w:rsidRPr="00324C59" w:rsidRDefault="00454820" w:rsidP="00324C59">
            <w:pPr>
              <w:pStyle w:val="TableHeadingText"/>
            </w:pPr>
            <w:r w:rsidRPr="00324C59">
              <w:t>Criteria</w:t>
            </w:r>
            <w:r w:rsidRPr="00324C59">
              <w:rPr>
                <w:color w:val="002C77" w:themeColor="accent1"/>
              </w:rPr>
              <w:t xml:space="preserve"> </w:t>
            </w:r>
            <w:del w:id="4811" w:author="Martinez De Hurtado Yela Fermin" w:date="2024-09-17T18:31:00Z">
              <w:r w:rsidRPr="00324C59" w:rsidDel="003634D3">
                <w:rPr>
                  <w:color w:val="002C77" w:themeColor="accent1"/>
                </w:rPr>
                <w:delText>[LTO]</w:delText>
              </w:r>
            </w:del>
          </w:p>
        </w:tc>
      </w:tr>
      <w:tr w:rsidR="00454820" w:rsidRPr="00324C59" w14:paraId="5E38D967" w14:textId="77777777" w:rsidTr="00324C59">
        <w:tc>
          <w:tcPr>
            <w:tcW w:w="2665" w:type="dxa"/>
            <w:tcBorders>
              <w:top w:val="single" w:sz="4" w:space="0" w:color="000000" w:themeColor="text1"/>
              <w:bottom w:val="single" w:sz="4" w:space="0" w:color="000000" w:themeColor="text1"/>
            </w:tcBorders>
            <w:shd w:val="clear" w:color="auto" w:fill="C9E8D3" w:themeFill="accent5" w:themeFillTint="33"/>
          </w:tcPr>
          <w:p w14:paraId="4A5D2C97"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73846D07" w14:textId="5371C28E" w:rsidR="00454820" w:rsidRPr="00324C59" w:rsidRDefault="00454820" w:rsidP="00324C59">
            <w:pPr>
              <w:pStyle w:val="TableText"/>
            </w:pPr>
            <w:r w:rsidRPr="00324C59">
              <w:t>The activity complies with the following criteria</w:t>
            </w:r>
            <w:ins w:id="4812" w:author="Martinez De Hurtado Yela Fermin" w:date="2024-09-17T18:31:00Z">
              <w:r w:rsidR="003634D3">
                <w:t xml:space="preserve"> </w:t>
              </w:r>
              <w:r w:rsidR="003634D3" w:rsidRPr="003634D3">
                <w:rPr>
                  <w:b/>
                  <w:bCs/>
                  <w:color w:val="002C77" w:themeColor="accent1"/>
                  <w:rPrChange w:id="4813" w:author="Martinez De Hurtado Yela Fermin" w:date="2024-09-17T18:31:00Z">
                    <w:rPr>
                      <w:color w:val="002C77" w:themeColor="accent1"/>
                    </w:rPr>
                  </w:rPrChange>
                </w:rPr>
                <w:t>[LTO]</w:t>
              </w:r>
            </w:ins>
            <w:r w:rsidRPr="00324C59">
              <w:t>:</w:t>
            </w:r>
          </w:p>
          <w:p w14:paraId="3A578D05" w14:textId="77777777" w:rsidR="00454820" w:rsidRPr="00324C59" w:rsidRDefault="00454820" w:rsidP="00A46517">
            <w:pPr>
              <w:pStyle w:val="TableNumbered1"/>
              <w:numPr>
                <w:ilvl w:val="0"/>
                <w:numId w:val="228"/>
              </w:numPr>
            </w:pPr>
            <w:r w:rsidRPr="00324C59">
              <w:t>The economic activity manufactures one or more of the following products and their key components:</w:t>
            </w:r>
          </w:p>
          <w:p w14:paraId="4BC9CCD0" w14:textId="77777777" w:rsidR="00454820" w:rsidRPr="00324C59" w:rsidRDefault="00454820" w:rsidP="00324C59">
            <w:pPr>
              <w:pStyle w:val="TableNumbered2"/>
            </w:pPr>
            <w:r w:rsidRPr="00324C59">
              <w:t>Windows with U-value lower or equal to 1,0 W/m2K</w:t>
            </w:r>
          </w:p>
          <w:p w14:paraId="17C312CB" w14:textId="77777777" w:rsidR="00454820" w:rsidRPr="00324C59" w:rsidRDefault="00454820" w:rsidP="00324C59">
            <w:pPr>
              <w:pStyle w:val="TableNumbered2"/>
            </w:pPr>
            <w:r w:rsidRPr="00324C59">
              <w:t>Doors with U-value lower or equal to 1,2 W/m2K</w:t>
            </w:r>
          </w:p>
          <w:p w14:paraId="31B4B74F" w14:textId="77777777" w:rsidR="00454820" w:rsidRPr="00324C59" w:rsidRDefault="00454820" w:rsidP="00324C59">
            <w:pPr>
              <w:pStyle w:val="TableNumbered2"/>
            </w:pPr>
            <w:r w:rsidRPr="00324C59">
              <w:t>External wall systems with U-value lower or equal to 0,5 W/m2K</w:t>
            </w:r>
          </w:p>
          <w:p w14:paraId="7CE92910" w14:textId="77777777" w:rsidR="00454820" w:rsidRPr="00324C59" w:rsidRDefault="00454820" w:rsidP="00324C59">
            <w:pPr>
              <w:pStyle w:val="TableNumbered2"/>
            </w:pPr>
            <w:r w:rsidRPr="00324C59">
              <w:t>Roofing systems with U-value lower or equal to 0,3 W/m2K</w:t>
            </w:r>
          </w:p>
          <w:p w14:paraId="17D94313" w14:textId="77777777" w:rsidR="00454820" w:rsidRPr="00324C59" w:rsidRDefault="00454820" w:rsidP="00324C59">
            <w:pPr>
              <w:pStyle w:val="TableNumbered2"/>
            </w:pPr>
            <w:r w:rsidRPr="00324C59">
              <w:t>Insulating products with a lambda value lower or equal to 0,06 W/mK;</w:t>
            </w:r>
          </w:p>
          <w:p w14:paraId="04EEF7EA" w14:textId="77777777" w:rsidR="00454820" w:rsidRPr="00324C59" w:rsidRDefault="00454820" w:rsidP="00324C59">
            <w:pPr>
              <w:pStyle w:val="TableNumbered2"/>
            </w:pPr>
            <w:r w:rsidRPr="00324C59">
              <w:t>Household appliances falling into the highest two populated classes of energy efficiency (A or B)</w:t>
            </w:r>
          </w:p>
          <w:p w14:paraId="5EA96E79" w14:textId="77777777" w:rsidR="00454820" w:rsidRPr="00324C59" w:rsidRDefault="00454820" w:rsidP="00324C59">
            <w:pPr>
              <w:pStyle w:val="TableNumbered2"/>
            </w:pPr>
            <w:r w:rsidRPr="00324C59">
              <w:t>Light sources rated in the highest two populated classes of energy efficiency (A or B)</w:t>
            </w:r>
          </w:p>
          <w:p w14:paraId="25000714" w14:textId="77777777" w:rsidR="00454820" w:rsidRPr="00324C59" w:rsidRDefault="00454820" w:rsidP="00324C59">
            <w:pPr>
              <w:pStyle w:val="TableNumbered2"/>
            </w:pPr>
            <w:r w:rsidRPr="00324C59">
              <w:t>Space heating and domestic hot water systems rated in the highest two populated classes of energy efficiency (A or B)</w:t>
            </w:r>
          </w:p>
          <w:p w14:paraId="0D1C4C0E" w14:textId="77777777" w:rsidR="00454820" w:rsidRPr="00324C59" w:rsidRDefault="00454820" w:rsidP="00324C59">
            <w:pPr>
              <w:pStyle w:val="TableNumbered2"/>
            </w:pPr>
            <w:r w:rsidRPr="00324C59">
              <w:t>Cooling and ventilation systems rated in the highest two populated classes of energy efficiency (A or B)</w:t>
            </w:r>
          </w:p>
          <w:p w14:paraId="119E7AFF" w14:textId="77777777" w:rsidR="00454820" w:rsidRPr="00324C59" w:rsidRDefault="00454820" w:rsidP="00324C59">
            <w:pPr>
              <w:pStyle w:val="TableNumbered2"/>
            </w:pPr>
            <w:r w:rsidRPr="00324C59">
              <w:t>Presence and daylight controls for lighting systems</w:t>
            </w:r>
          </w:p>
          <w:p w14:paraId="07E14E2D" w14:textId="77777777" w:rsidR="00454820" w:rsidRPr="00324C59" w:rsidRDefault="00454820" w:rsidP="00324C59">
            <w:pPr>
              <w:pStyle w:val="TableNumbered2"/>
            </w:pPr>
            <w:r w:rsidRPr="004D3951">
              <w:t>Heat pumps compliant</w:t>
            </w:r>
            <w:r w:rsidRPr="00324C59">
              <w:t xml:space="preserve"> with Energy's activity "Installation and operation of electric </w:t>
            </w:r>
            <w:hyperlink w:anchor="Installation_and_operation_of_electric" w:history="1">
              <w:r w:rsidRPr="004D3951">
                <w:rPr>
                  <w:rStyle w:val="Hipervnculo"/>
                  <w:color w:val="auto"/>
                  <w:highlight w:val="cyan"/>
                </w:rPr>
                <w:t>heat pumps</w:t>
              </w:r>
            </w:hyperlink>
          </w:p>
          <w:p w14:paraId="6980B70A" w14:textId="77777777" w:rsidR="00454820" w:rsidRPr="00324C59" w:rsidRDefault="00454820" w:rsidP="00324C59">
            <w:pPr>
              <w:pStyle w:val="TableNumbered2"/>
            </w:pPr>
            <w:r w:rsidRPr="00324C59">
              <w:t>Façade and roofing elements with a solar shading or solar control function, including those that support the growing of vegetation</w:t>
            </w:r>
          </w:p>
          <w:p w14:paraId="09FAD84C" w14:textId="77777777" w:rsidR="00454820" w:rsidRPr="00324C59" w:rsidRDefault="00454820" w:rsidP="00324C59">
            <w:pPr>
              <w:pStyle w:val="TableNumbered2"/>
            </w:pPr>
            <w:r w:rsidRPr="00324C59">
              <w:t>Energy-efficient building automation and control systems for residential and non-residential buildings</w:t>
            </w:r>
          </w:p>
          <w:p w14:paraId="77489108" w14:textId="77777777" w:rsidR="00454820" w:rsidRPr="00324C59" w:rsidRDefault="00454820" w:rsidP="00324C59">
            <w:pPr>
              <w:pStyle w:val="TableNumbered2"/>
            </w:pPr>
            <w:r w:rsidRPr="00324C59">
              <w:t>Zoned thermostats and devices for the smart monitoring of the main electricity loads or heat loads for buildings, and sensoring equipment</w:t>
            </w:r>
          </w:p>
          <w:p w14:paraId="35F0CD4D" w14:textId="77777777" w:rsidR="00454820" w:rsidRPr="00324C59" w:rsidRDefault="00454820" w:rsidP="00324C59">
            <w:pPr>
              <w:pStyle w:val="TableNumbered2"/>
            </w:pPr>
            <w:r w:rsidRPr="00324C59">
              <w:t>Products for heat metering and thermostatic controls for individual homes connected to district heating systems, for individual flats connected to central heating systems serving a whole building, and for central heating systems</w:t>
            </w:r>
          </w:p>
          <w:p w14:paraId="7200E44D" w14:textId="77777777" w:rsidR="00454820" w:rsidRPr="00324C59" w:rsidRDefault="00454820" w:rsidP="00324C59">
            <w:pPr>
              <w:pStyle w:val="TableNumbered2"/>
            </w:pPr>
            <w:r w:rsidRPr="00324C59">
              <w:t>District heating exchangers and substations compliant Energy's activity "District heating/cooling distribution"</w:t>
            </w:r>
          </w:p>
          <w:p w14:paraId="27435C4E" w14:textId="77777777" w:rsidR="00454820" w:rsidRPr="00324C59" w:rsidRDefault="00454820" w:rsidP="00324C59">
            <w:pPr>
              <w:pStyle w:val="TableNumbered2"/>
            </w:pPr>
            <w:r w:rsidRPr="00324C59">
              <w:t>Products for smart monitoring and regulating of heating system, and sensoring equipment</w:t>
            </w:r>
          </w:p>
        </w:tc>
      </w:tr>
      <w:tr w:rsidR="00454820" w:rsidRPr="00324C59" w14:paraId="6936418C" w14:textId="77777777" w:rsidTr="00324C59">
        <w:tc>
          <w:tcPr>
            <w:tcW w:w="2665" w:type="dxa"/>
            <w:tcBorders>
              <w:top w:val="single" w:sz="4" w:space="0" w:color="000000" w:themeColor="text1"/>
            </w:tcBorders>
            <w:shd w:val="clear" w:color="auto" w:fill="auto"/>
          </w:tcPr>
          <w:p w14:paraId="45F91FAE" w14:textId="77777777" w:rsidR="00454820" w:rsidRPr="00324C59" w:rsidRDefault="00454820" w:rsidP="00A978AA">
            <w:pPr>
              <w:pStyle w:val="TableText"/>
            </w:pPr>
            <w:r w:rsidRPr="00324C59">
              <w:t>Santander-specific</w:t>
            </w:r>
          </w:p>
        </w:tc>
        <w:tc>
          <w:tcPr>
            <w:tcW w:w="6877" w:type="dxa"/>
          </w:tcPr>
          <w:p w14:paraId="01413932" w14:textId="5C53E461" w:rsidR="00454820" w:rsidRPr="00324C59" w:rsidRDefault="00454820" w:rsidP="00324C59">
            <w:pPr>
              <w:pStyle w:val="TableText"/>
            </w:pPr>
            <w:r w:rsidRPr="00324C59">
              <w:t xml:space="preserve">The activity complies with </w:t>
            </w:r>
            <w:del w:id="4814" w:author="Cisneros Morales Diana Karen" w:date="2024-05-30T11:45:00Z">
              <w:r w:rsidRPr="00324C59" w:rsidDel="00C72233">
                <w:delText xml:space="preserve">either </w:delText>
              </w:r>
            </w:del>
            <w:ins w:id="4815" w:author="Cisneros Morales Diana Karen" w:date="2024-05-30T11:45:00Z">
              <w:r w:rsidR="00C72233">
                <w:t>any</w:t>
              </w:r>
              <w:r w:rsidR="00C72233" w:rsidRPr="00324C59">
                <w:t xml:space="preserve"> </w:t>
              </w:r>
            </w:ins>
            <w:r w:rsidRPr="00324C59">
              <w:t xml:space="preserve">(1.), (2.) or (3.): </w:t>
            </w:r>
          </w:p>
          <w:p w14:paraId="3E3BE49E" w14:textId="77777777" w:rsidR="00454820" w:rsidRPr="00324C59" w:rsidRDefault="00454820" w:rsidP="00A46517">
            <w:pPr>
              <w:pStyle w:val="TableNumbered1"/>
              <w:numPr>
                <w:ilvl w:val="0"/>
                <w:numId w:val="229"/>
              </w:numPr>
            </w:pPr>
            <w:r w:rsidRPr="00324C59">
              <w:t>The activity complies with one of the following criteria:</w:t>
            </w:r>
          </w:p>
          <w:p w14:paraId="1ABE56BF" w14:textId="77777777" w:rsidR="00454820" w:rsidRPr="00324C59" w:rsidRDefault="00454820" w:rsidP="00324C59">
            <w:pPr>
              <w:pStyle w:val="TableNumbered2"/>
            </w:pPr>
            <w:r w:rsidRPr="00324C59">
              <w:t xml:space="preserve"> A minimum EU Energy Efficiency Rating of B (EU)</w:t>
            </w:r>
          </w:p>
          <w:p w14:paraId="1312980F" w14:textId="77777777" w:rsidR="00454820" w:rsidRPr="00324C59" w:rsidRDefault="00454820" w:rsidP="00324C59">
            <w:pPr>
              <w:pStyle w:val="TableNumbered2"/>
            </w:pPr>
            <w:r w:rsidRPr="00324C59">
              <w:t>PROCEL rating of B (Brazil)</w:t>
            </w:r>
          </w:p>
          <w:p w14:paraId="4B60338B" w14:textId="77777777" w:rsidR="00454820" w:rsidRPr="00324C59" w:rsidRDefault="00454820" w:rsidP="00324C59">
            <w:pPr>
              <w:pStyle w:val="TableNumbered2"/>
            </w:pPr>
            <w:r w:rsidRPr="00324C59">
              <w:t>A minimum A+ Energy Label (EEE) (Argentina)</w:t>
            </w:r>
          </w:p>
          <w:p w14:paraId="44A628E6" w14:textId="77777777" w:rsidR="00454820" w:rsidRPr="00324C59" w:rsidRDefault="00454820" w:rsidP="00324C59">
            <w:pPr>
              <w:pStyle w:val="TableNumbered1"/>
            </w:pPr>
            <w:r w:rsidRPr="00324C59">
              <w:t>Equivalent energy efficiency label</w:t>
            </w:r>
          </w:p>
          <w:p w14:paraId="357BCB62" w14:textId="77777777" w:rsidR="00454820" w:rsidRPr="00324C59" w:rsidRDefault="00454820" w:rsidP="00324C59">
            <w:pPr>
              <w:pStyle w:val="TableNumbered1"/>
            </w:pPr>
            <w:r w:rsidRPr="00324C59">
              <w:t>Manufacturing of energy efficiency equipment for buildings (products and their key components) including LEDs, Building Management Systems, green roof, heat metering, and energy efficient HVAC systems</w:t>
            </w:r>
          </w:p>
        </w:tc>
      </w:tr>
    </w:tbl>
    <w:p w14:paraId="617D749E" w14:textId="77777777" w:rsidR="00454820" w:rsidRPr="00854071" w:rsidRDefault="00454820" w:rsidP="00324C59">
      <w:pPr>
        <w:pStyle w:val="Textoindependiente"/>
      </w:pPr>
    </w:p>
    <w:p w14:paraId="24EFCCA8" w14:textId="77777777" w:rsidR="00454820" w:rsidRPr="00854071" w:rsidRDefault="00454820" w:rsidP="00324C59">
      <w:pPr>
        <w:pStyle w:val="HeadingA3"/>
        <w:rPr>
          <w:lang w:eastAsia="en-GB"/>
        </w:rPr>
      </w:pPr>
      <w:bookmarkStart w:id="4816" w:name="_Toc153298586"/>
      <w:bookmarkStart w:id="4817" w:name="_Toc153408873"/>
      <w:bookmarkStart w:id="4818" w:name="_Toc186795232"/>
      <w:r w:rsidRPr="6862EE71">
        <w:rPr>
          <w:lang w:eastAsia="en-GB"/>
        </w:rPr>
        <w:lastRenderedPageBreak/>
        <w:t>Manufacture of other low carbon technologies</w:t>
      </w:r>
      <w:bookmarkEnd w:id="4816"/>
      <w:bookmarkEnd w:id="4817"/>
      <w:bookmarkEnd w:id="4818"/>
    </w:p>
    <w:p w14:paraId="1E8B1B28" w14:textId="77777777" w:rsidR="00454820" w:rsidRPr="00854071" w:rsidRDefault="00387898" w:rsidP="00324C59">
      <w:pPr>
        <w:pStyle w:val="Boldunderline"/>
        <w:keepNext/>
        <w:keepLines/>
      </w:pPr>
      <w:r>
        <w:t>Activity description</w:t>
      </w:r>
    </w:p>
    <w:p w14:paraId="599D8401" w14:textId="77777777" w:rsidR="00454820" w:rsidRPr="002222D6" w:rsidRDefault="00454820" w:rsidP="00324C59">
      <w:pPr>
        <w:pStyle w:val="Textoindependiente"/>
        <w:keepNext/>
        <w:keepLines/>
      </w:pPr>
      <w:r w:rsidRPr="002222D6">
        <w:t>Manufacture of technologies aimed at substantial GHG emission reductions in other sectors of the economy.</w:t>
      </w:r>
    </w:p>
    <w:p w14:paraId="0ADDF63B"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4C59" w14:paraId="03341619" w14:textId="77777777" w:rsidTr="0A974F12">
        <w:tc>
          <w:tcPr>
            <w:tcW w:w="2665" w:type="dxa"/>
            <w:tcBorders>
              <w:top w:val="nil"/>
              <w:bottom w:val="single" w:sz="4" w:space="0" w:color="000000" w:themeColor="text2"/>
            </w:tcBorders>
            <w:shd w:val="clear" w:color="auto" w:fill="auto"/>
            <w:vAlign w:val="bottom"/>
          </w:tcPr>
          <w:p w14:paraId="003BDD13" w14:textId="77777777" w:rsidR="00454820" w:rsidRPr="00324C59" w:rsidRDefault="00454820" w:rsidP="00324C59">
            <w:pPr>
              <w:pStyle w:val="TableHeadingText"/>
            </w:pPr>
            <w:r w:rsidRPr="00324C59">
              <w:t>Eligibility</w:t>
            </w:r>
          </w:p>
        </w:tc>
        <w:tc>
          <w:tcPr>
            <w:tcW w:w="6877" w:type="dxa"/>
            <w:tcBorders>
              <w:top w:val="nil"/>
            </w:tcBorders>
            <w:shd w:val="clear" w:color="auto" w:fill="auto"/>
            <w:vAlign w:val="bottom"/>
          </w:tcPr>
          <w:p w14:paraId="139CD8C1" w14:textId="77777777" w:rsidR="00454820" w:rsidRPr="00324C59" w:rsidRDefault="00454820" w:rsidP="00324C59">
            <w:pPr>
              <w:pStyle w:val="TableHeadingText"/>
            </w:pPr>
            <w:r w:rsidRPr="00324C59">
              <w:t>Criteria</w:t>
            </w:r>
            <w:r w:rsidRPr="00324C59">
              <w:rPr>
                <w:color w:val="002C77" w:themeColor="accent1"/>
              </w:rPr>
              <w:t xml:space="preserve"> </w:t>
            </w:r>
          </w:p>
        </w:tc>
      </w:tr>
      <w:tr w:rsidR="00454820" w:rsidRPr="00324C59" w14:paraId="3AC8F95B"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00405E7C"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407576D3" w14:textId="77777777" w:rsidR="00454820" w:rsidRPr="00324C59" w:rsidRDefault="00454820" w:rsidP="00324C59">
            <w:pPr>
              <w:pStyle w:val="TableText"/>
            </w:pPr>
            <w:r w:rsidRPr="00324C59">
              <w:t>The activity complies with the following criteria:</w:t>
            </w:r>
          </w:p>
          <w:p w14:paraId="755C4D06" w14:textId="77777777" w:rsidR="00454820" w:rsidRPr="00324C59" w:rsidRDefault="437C6A04" w:rsidP="00A46517">
            <w:pPr>
              <w:pStyle w:val="TableNumbered1"/>
              <w:numPr>
                <w:ilvl w:val="0"/>
                <w:numId w:val="230"/>
              </w:numPr>
              <w:rPr>
                <w:rFonts w:cstheme="minorHAnsi"/>
              </w:rPr>
            </w:pPr>
            <w:r w:rsidRPr="00324C59">
              <w:t>The economic activity manufactures technologies that are aimed at and demonstrate substantial life-cycle GHG emission savings compared to the best performing alte</w:t>
            </w:r>
            <w:r w:rsidRPr="00324C59">
              <w:rPr>
                <w:color w:val="000000"/>
              </w:rPr>
              <w:t>rnative technology/product/solution available on the market</w:t>
            </w:r>
            <w:r w:rsidR="00454820" w:rsidRPr="00324C59">
              <w:rPr>
                <w:rStyle w:val="Refdenotaalpie"/>
                <w:color w:val="000000"/>
              </w:rPr>
              <w:footnoteReference w:id="196"/>
            </w:r>
          </w:p>
          <w:p w14:paraId="7103D32A" w14:textId="77777777" w:rsidR="00454820" w:rsidRPr="00324C59" w:rsidRDefault="00454820" w:rsidP="00324C59">
            <w:pPr>
              <w:pStyle w:val="TableNumbered1"/>
            </w:pPr>
            <w:r w:rsidRPr="00324C59">
              <w:t>Life cycle GHG emission savings are calculated using ISO 14067:2018 or ISO 14064-1:2018; quantified life cycle GHG emission savings are verified by an independent third party.</w:t>
            </w:r>
          </w:p>
        </w:tc>
      </w:tr>
      <w:tr w:rsidR="00454820" w:rsidRPr="00324C59" w14:paraId="767B6472" w14:textId="77777777" w:rsidTr="0A974F12">
        <w:trPr>
          <w:trHeight w:val="318"/>
        </w:trPr>
        <w:tc>
          <w:tcPr>
            <w:tcW w:w="2665" w:type="dxa"/>
            <w:tcBorders>
              <w:top w:val="single" w:sz="4" w:space="0" w:color="000000" w:themeColor="text2"/>
            </w:tcBorders>
            <w:shd w:val="clear" w:color="auto" w:fill="auto"/>
          </w:tcPr>
          <w:p w14:paraId="4B12DEB7" w14:textId="77777777" w:rsidR="00454820" w:rsidRPr="00324C59" w:rsidRDefault="00454820" w:rsidP="00A978AA">
            <w:pPr>
              <w:pStyle w:val="TableText"/>
            </w:pPr>
            <w:r w:rsidRPr="00324C59">
              <w:t>Santander-specific</w:t>
            </w:r>
          </w:p>
        </w:tc>
        <w:tc>
          <w:tcPr>
            <w:tcW w:w="6877" w:type="dxa"/>
          </w:tcPr>
          <w:p w14:paraId="2DF6F756" w14:textId="77777777" w:rsidR="00454820" w:rsidRPr="00324C59" w:rsidRDefault="00454820" w:rsidP="00324C59">
            <w:pPr>
              <w:pStyle w:val="TableText"/>
            </w:pPr>
            <w:r w:rsidRPr="00324C59">
              <w:t>Not applicable</w:t>
            </w:r>
          </w:p>
        </w:tc>
      </w:tr>
    </w:tbl>
    <w:p w14:paraId="76C9712E" w14:textId="77777777" w:rsidR="00324C59" w:rsidRDefault="00324C59" w:rsidP="00324C59">
      <w:pPr>
        <w:pStyle w:val="BodyTextNoSpacing"/>
      </w:pPr>
      <w:bookmarkStart w:id="4819" w:name="_Toc153298587"/>
    </w:p>
    <w:p w14:paraId="2907F703" w14:textId="77777777" w:rsidR="00454820" w:rsidRPr="00854071" w:rsidRDefault="00454820" w:rsidP="005415BD">
      <w:pPr>
        <w:pStyle w:val="HeadingA3"/>
        <w:rPr>
          <w:lang w:eastAsia="en-GB"/>
        </w:rPr>
      </w:pPr>
      <w:bookmarkStart w:id="4820" w:name="_Toc153408874"/>
      <w:bookmarkStart w:id="4821" w:name="_Toc186795233"/>
      <w:r w:rsidRPr="6862EE71">
        <w:rPr>
          <w:lang w:eastAsia="en-GB"/>
        </w:rPr>
        <w:t>Manufacture of cement</w:t>
      </w:r>
      <w:bookmarkEnd w:id="4819"/>
      <w:bookmarkEnd w:id="4820"/>
      <w:bookmarkEnd w:id="4821"/>
    </w:p>
    <w:p w14:paraId="319BE6F6" w14:textId="77777777" w:rsidR="00454820" w:rsidRPr="00854071" w:rsidRDefault="00387898" w:rsidP="00324C59">
      <w:pPr>
        <w:pStyle w:val="Boldunderline"/>
      </w:pPr>
      <w:r>
        <w:t>Activity description</w:t>
      </w:r>
    </w:p>
    <w:p w14:paraId="44F84009" w14:textId="77777777" w:rsidR="00454820" w:rsidRPr="00F1084F" w:rsidRDefault="00454820" w:rsidP="00DD20B8">
      <w:pPr>
        <w:pStyle w:val="Textoindependiente"/>
      </w:pPr>
      <w:r w:rsidRPr="00F1084F">
        <w:t>Manufacture of cement clinker, cement or alternative binder.</w:t>
      </w:r>
    </w:p>
    <w:p w14:paraId="02BD7CDA"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324C59" w14:paraId="42A32C83" w14:textId="77777777" w:rsidTr="0A974F12">
        <w:tc>
          <w:tcPr>
            <w:tcW w:w="2665" w:type="dxa"/>
            <w:tcBorders>
              <w:top w:val="nil"/>
              <w:bottom w:val="single" w:sz="4" w:space="0" w:color="000000" w:themeColor="text2"/>
            </w:tcBorders>
            <w:shd w:val="clear" w:color="auto" w:fill="auto"/>
            <w:vAlign w:val="bottom"/>
          </w:tcPr>
          <w:p w14:paraId="3A6B7A08" w14:textId="77777777" w:rsidR="00454820" w:rsidRPr="00324C59" w:rsidRDefault="00454820" w:rsidP="00324C59">
            <w:pPr>
              <w:pStyle w:val="TableHeadingText"/>
            </w:pPr>
            <w:r w:rsidRPr="00324C59">
              <w:t>Eligibility</w:t>
            </w:r>
          </w:p>
        </w:tc>
        <w:tc>
          <w:tcPr>
            <w:tcW w:w="6877" w:type="dxa"/>
            <w:tcBorders>
              <w:top w:val="nil"/>
            </w:tcBorders>
            <w:shd w:val="clear" w:color="auto" w:fill="auto"/>
            <w:vAlign w:val="bottom"/>
          </w:tcPr>
          <w:p w14:paraId="48355FA6" w14:textId="77777777" w:rsidR="00454820" w:rsidRPr="00324C59" w:rsidRDefault="00454820" w:rsidP="00324C59">
            <w:pPr>
              <w:pStyle w:val="TableHeadingText"/>
            </w:pPr>
            <w:r w:rsidRPr="00324C59">
              <w:t>Criteria</w:t>
            </w:r>
            <w:r w:rsidRPr="00324C59">
              <w:rPr>
                <w:color w:val="002C77" w:themeColor="accent1"/>
              </w:rPr>
              <w:t xml:space="preserve"> </w:t>
            </w:r>
          </w:p>
        </w:tc>
      </w:tr>
      <w:tr w:rsidR="00454820" w:rsidRPr="00324C59" w14:paraId="53AF4E70"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08EF62D4"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62AF0C32" w14:textId="77777777" w:rsidR="00454820" w:rsidRPr="00324C59" w:rsidRDefault="00454820" w:rsidP="00324C59">
            <w:pPr>
              <w:pStyle w:val="TableText"/>
            </w:pPr>
            <w:r w:rsidRPr="00324C59">
              <w:t>The activity manufactures one of the following:</w:t>
            </w:r>
          </w:p>
          <w:p w14:paraId="7073C84E" w14:textId="77777777" w:rsidR="00454820" w:rsidRPr="00324C59" w:rsidRDefault="00454820" w:rsidP="00A46517">
            <w:pPr>
              <w:pStyle w:val="TableNumbered1"/>
              <w:numPr>
                <w:ilvl w:val="0"/>
                <w:numId w:val="231"/>
              </w:numPr>
            </w:pPr>
            <w:r w:rsidRPr="00324C59">
              <w:t>Grey cement clinker where the specific GHG emissions are lower than 0,722 tCO2e per ton of grey cement clinker</w:t>
            </w:r>
          </w:p>
          <w:p w14:paraId="24D858FD" w14:textId="77777777" w:rsidR="00454820" w:rsidRPr="00324C59" w:rsidRDefault="00454820" w:rsidP="00324C59">
            <w:pPr>
              <w:pStyle w:val="TableNumbered1"/>
            </w:pPr>
            <w:r w:rsidRPr="00324C59">
              <w:t>Cement from grey clinker or alternative hydraulic binder, where the specific GHG emissions from the clinker and cement or alternative binder production are lower than 0,469 tCO2e per ton of cement or alternative binder manufactured.</w:t>
            </w:r>
          </w:p>
          <w:p w14:paraId="1ADAB71B" w14:textId="77777777" w:rsidR="00454820" w:rsidRPr="00324C59" w:rsidRDefault="437C6A04" w:rsidP="00324C59">
            <w:pPr>
              <w:pStyle w:val="TableText"/>
            </w:pPr>
            <w:r w:rsidRPr="00324C59">
              <w:t xml:space="preserve">Where the CO2 that would otherwise be emitted from the manufacturing process is captured for the purpose of underground </w:t>
            </w:r>
            <w:r w:rsidRPr="004D3951">
              <w:t xml:space="preserve">storage, the </w:t>
            </w:r>
            <w:hyperlink w:anchor="Transport_of_CO2" w:history="1">
              <w:r w:rsidRPr="004D3951">
                <w:rPr>
                  <w:rStyle w:val="Hipervnculo"/>
                  <w:color w:val="auto"/>
                  <w:highlight w:val="cyan"/>
                </w:rPr>
                <w:t>CO2 is transported and stored underground</w:t>
              </w:r>
            </w:hyperlink>
            <w:r w:rsidRPr="004D3951">
              <w:t xml:space="preserve">, the CO2 leakage of carbon transport </w:t>
            </w:r>
            <w:r w:rsidRPr="00324C59">
              <w:t>methods are limited to &lt;= 0.5 %, and Carbon sequestration sites comply with internationally recognized standards (i.e. the activity complies with ISO 27914:2017)</w:t>
            </w:r>
            <w:r w:rsidR="00454820" w:rsidRPr="00324C59">
              <w:rPr>
                <w:rStyle w:val="Refdenotaalpie"/>
                <w:rFonts w:ascii="Calibri" w:hAnsi="Calibri" w:cs="Calibri"/>
              </w:rPr>
              <w:footnoteReference w:id="197"/>
            </w:r>
          </w:p>
        </w:tc>
      </w:tr>
      <w:tr w:rsidR="00454820" w:rsidRPr="00324C59" w14:paraId="3F74D46B" w14:textId="77777777" w:rsidTr="0A974F12">
        <w:tc>
          <w:tcPr>
            <w:tcW w:w="2665" w:type="dxa"/>
            <w:tcBorders>
              <w:top w:val="single" w:sz="4" w:space="0" w:color="000000" w:themeColor="text2"/>
            </w:tcBorders>
            <w:shd w:val="clear" w:color="auto" w:fill="auto"/>
          </w:tcPr>
          <w:p w14:paraId="07611168" w14:textId="77777777" w:rsidR="00454820" w:rsidRPr="00324C59" w:rsidRDefault="00454820" w:rsidP="00A978AA">
            <w:pPr>
              <w:pStyle w:val="TableText"/>
            </w:pPr>
            <w:r w:rsidRPr="00324C59">
              <w:t>Santander-specific</w:t>
            </w:r>
          </w:p>
        </w:tc>
        <w:tc>
          <w:tcPr>
            <w:tcW w:w="6877" w:type="dxa"/>
          </w:tcPr>
          <w:p w14:paraId="31E579C8" w14:textId="77777777" w:rsidR="00454820" w:rsidRPr="00324C59" w:rsidRDefault="00454820" w:rsidP="00324C59">
            <w:pPr>
              <w:pStyle w:val="TableText"/>
            </w:pPr>
            <w:r w:rsidRPr="00324C59">
              <w:t xml:space="preserve">The activity manufactures technologies that are: </w:t>
            </w:r>
          </w:p>
          <w:p w14:paraId="4B7DAD92" w14:textId="77777777" w:rsidR="00454820" w:rsidRPr="00324C59" w:rsidRDefault="00454820" w:rsidP="00A46517">
            <w:pPr>
              <w:pStyle w:val="TableNumbered1"/>
              <w:numPr>
                <w:ilvl w:val="0"/>
                <w:numId w:val="232"/>
              </w:numPr>
            </w:pPr>
            <w:r w:rsidRPr="00324C59">
              <w:t xml:space="preserve">Aimed at and demonstrate life cycle GHG emission savings compared to the best performing alternative technology/product/solution available on the market, such as demand management technologies; and </w:t>
            </w:r>
          </w:p>
          <w:p w14:paraId="2F78918F" w14:textId="77777777" w:rsidR="00454820" w:rsidRPr="00324C59" w:rsidRDefault="00454820" w:rsidP="00324C59">
            <w:pPr>
              <w:pStyle w:val="TableNumbered1"/>
            </w:pPr>
            <w:r w:rsidRPr="00324C59">
              <w:t>Where quantified, life cycle GHG emission savings must be verified by an independent third party</w:t>
            </w:r>
          </w:p>
        </w:tc>
      </w:tr>
    </w:tbl>
    <w:p w14:paraId="0005F2ED" w14:textId="77777777" w:rsidR="00324C59" w:rsidRDefault="00324C59" w:rsidP="00324C59">
      <w:pPr>
        <w:pStyle w:val="BodyTextNoSpacing"/>
      </w:pPr>
      <w:bookmarkStart w:id="4822" w:name="_Toc153298588"/>
    </w:p>
    <w:p w14:paraId="7F4530B5" w14:textId="77777777" w:rsidR="00454820" w:rsidRPr="00854071" w:rsidRDefault="00454820" w:rsidP="00324C59">
      <w:pPr>
        <w:pStyle w:val="HeadingA3"/>
        <w:rPr>
          <w:lang w:eastAsia="en-GB"/>
        </w:rPr>
      </w:pPr>
      <w:bookmarkStart w:id="4823" w:name="_Toc153408875"/>
      <w:bookmarkStart w:id="4824" w:name="Manufacture_of_aluminium"/>
      <w:bookmarkStart w:id="4825" w:name="_Toc186795234"/>
      <w:r w:rsidRPr="6862EE71">
        <w:rPr>
          <w:lang w:eastAsia="en-GB"/>
        </w:rPr>
        <w:lastRenderedPageBreak/>
        <w:t>Manufacture of aluminium</w:t>
      </w:r>
      <w:bookmarkEnd w:id="4822"/>
      <w:bookmarkEnd w:id="4823"/>
      <w:bookmarkEnd w:id="4824"/>
      <w:bookmarkEnd w:id="4825"/>
    </w:p>
    <w:p w14:paraId="1C6A7BF4" w14:textId="77777777" w:rsidR="00454820" w:rsidRPr="00854071" w:rsidRDefault="00387898" w:rsidP="00324C59">
      <w:pPr>
        <w:pStyle w:val="Boldunderline"/>
        <w:keepNext/>
        <w:keepLines/>
      </w:pPr>
      <w:r>
        <w:t>Activity description</w:t>
      </w:r>
    </w:p>
    <w:p w14:paraId="3C220C25" w14:textId="77777777" w:rsidR="00454820" w:rsidRPr="00586899" w:rsidRDefault="00454820" w:rsidP="00324C59">
      <w:pPr>
        <w:pStyle w:val="Textoindependiente"/>
        <w:keepNext/>
        <w:keepLines/>
      </w:pPr>
      <w:r w:rsidRPr="00586899">
        <w:t>Manufacture of aluminium through primary alumina (bauxite) process or secondary aluminium recycling.</w:t>
      </w:r>
    </w:p>
    <w:p w14:paraId="0138AC61" w14:textId="77777777" w:rsidR="00454820" w:rsidRPr="00854071" w:rsidRDefault="00454820" w:rsidP="00324C59">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324C59" w14:paraId="4975E4F9" w14:textId="77777777" w:rsidTr="00324C59">
        <w:tc>
          <w:tcPr>
            <w:tcW w:w="2665" w:type="dxa"/>
            <w:tcBorders>
              <w:top w:val="nil"/>
              <w:bottom w:val="single" w:sz="4" w:space="0" w:color="000000" w:themeColor="text1"/>
            </w:tcBorders>
            <w:shd w:val="clear" w:color="auto" w:fill="auto"/>
            <w:vAlign w:val="bottom"/>
          </w:tcPr>
          <w:p w14:paraId="7639BCE8" w14:textId="77777777" w:rsidR="00454820" w:rsidRPr="00324C59" w:rsidRDefault="00454820" w:rsidP="00324C59">
            <w:pPr>
              <w:pStyle w:val="TableHeadingText"/>
              <w:keepNext/>
            </w:pPr>
            <w:r w:rsidRPr="00324C59">
              <w:t>Eligibility</w:t>
            </w:r>
          </w:p>
        </w:tc>
        <w:tc>
          <w:tcPr>
            <w:tcW w:w="6877" w:type="dxa"/>
            <w:tcBorders>
              <w:top w:val="nil"/>
            </w:tcBorders>
            <w:shd w:val="clear" w:color="auto" w:fill="auto"/>
            <w:vAlign w:val="bottom"/>
          </w:tcPr>
          <w:p w14:paraId="20110EEA" w14:textId="77777777" w:rsidR="00454820" w:rsidRPr="00324C59" w:rsidRDefault="00454820" w:rsidP="00324C59">
            <w:pPr>
              <w:pStyle w:val="TableHeadingText"/>
              <w:keepNext/>
            </w:pPr>
            <w:r w:rsidRPr="00324C59">
              <w:t>Criteria</w:t>
            </w:r>
            <w:r w:rsidRPr="00324C59">
              <w:rPr>
                <w:color w:val="002C77" w:themeColor="accent1"/>
              </w:rPr>
              <w:t xml:space="preserve"> </w:t>
            </w:r>
          </w:p>
        </w:tc>
      </w:tr>
      <w:tr w:rsidR="00454820" w:rsidRPr="00324C59" w14:paraId="5D6B867D" w14:textId="77777777" w:rsidTr="00324C59">
        <w:tc>
          <w:tcPr>
            <w:tcW w:w="2665" w:type="dxa"/>
            <w:tcBorders>
              <w:top w:val="single" w:sz="4" w:space="0" w:color="000000" w:themeColor="text1"/>
              <w:bottom w:val="single" w:sz="4" w:space="0" w:color="000000" w:themeColor="text1"/>
            </w:tcBorders>
            <w:shd w:val="clear" w:color="auto" w:fill="C9E8D3" w:themeFill="accent5" w:themeFillTint="33"/>
          </w:tcPr>
          <w:p w14:paraId="4ADE069D"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42B08CED" w14:textId="77777777" w:rsidR="00454820" w:rsidRPr="00324C59" w:rsidRDefault="00454820" w:rsidP="00324C59">
            <w:pPr>
              <w:pStyle w:val="TableText"/>
              <w:keepNext/>
              <w:keepLines/>
            </w:pPr>
            <w:r w:rsidRPr="00324C59">
              <w:t>The activity manufactures either (1.) or (2.):</w:t>
            </w:r>
          </w:p>
          <w:p w14:paraId="0A1B3C6A" w14:textId="77777777" w:rsidR="00454820" w:rsidRPr="00324C59" w:rsidRDefault="00454820" w:rsidP="00A46517">
            <w:pPr>
              <w:pStyle w:val="TableNumbered1"/>
              <w:keepNext/>
              <w:keepLines/>
              <w:numPr>
                <w:ilvl w:val="0"/>
                <w:numId w:val="233"/>
              </w:numPr>
            </w:pPr>
            <w:r w:rsidRPr="00324C59">
              <w:t>Primary aluminium where the economic activity complies with two of the following criteria a), b) or c) until 2025, and with all of the following criteria after 2025:</w:t>
            </w:r>
          </w:p>
          <w:p w14:paraId="51E95997" w14:textId="77777777" w:rsidR="00454820" w:rsidRPr="00324C59" w:rsidRDefault="00454820" w:rsidP="00324C59">
            <w:pPr>
              <w:pStyle w:val="TableNumbered2"/>
              <w:keepNext/>
              <w:keepLines/>
            </w:pPr>
            <w:r w:rsidRPr="00324C59">
              <w:t>The GHG emissions do not exceed 1,484 tCO2e per ton of aluminium manufactured:</w:t>
            </w:r>
          </w:p>
          <w:p w14:paraId="001EE0B5" w14:textId="77777777" w:rsidR="00454820" w:rsidRPr="00324C59" w:rsidRDefault="00454820" w:rsidP="00324C59">
            <w:pPr>
              <w:pStyle w:val="TableNumbered2"/>
              <w:keepNext/>
              <w:keepLines/>
            </w:pPr>
            <w:r w:rsidRPr="00324C59">
              <w:t>The average carbon intensity for the indirect GHG emissions does not exceed 100g CO2e/kWh;</w:t>
            </w:r>
          </w:p>
          <w:p w14:paraId="3B9F33FB" w14:textId="77777777" w:rsidR="00454820" w:rsidRPr="00324C59" w:rsidRDefault="00454820" w:rsidP="00324C59">
            <w:pPr>
              <w:pStyle w:val="TableNumbered2"/>
              <w:keepNext/>
              <w:keepLines/>
            </w:pPr>
            <w:r w:rsidRPr="00324C59">
              <w:t>The electricity consumption for the manufacturing process does not exceed 15.5 MWh/t Al.</w:t>
            </w:r>
          </w:p>
          <w:p w14:paraId="6599EED0" w14:textId="77777777" w:rsidR="00454820" w:rsidRPr="00324C59" w:rsidRDefault="00454820" w:rsidP="00324C59">
            <w:pPr>
              <w:pStyle w:val="TableNumbered1"/>
              <w:keepNext/>
              <w:keepLines/>
            </w:pPr>
            <w:r w:rsidRPr="00324C59">
              <w:t>Is secondary aluminium</w:t>
            </w:r>
          </w:p>
        </w:tc>
      </w:tr>
      <w:tr w:rsidR="00454820" w:rsidRPr="00324C59" w14:paraId="2C5551BA" w14:textId="77777777" w:rsidTr="00324C59">
        <w:trPr>
          <w:trHeight w:val="1111"/>
        </w:trPr>
        <w:tc>
          <w:tcPr>
            <w:tcW w:w="2665" w:type="dxa"/>
            <w:tcBorders>
              <w:top w:val="single" w:sz="4" w:space="0" w:color="000000" w:themeColor="text1"/>
            </w:tcBorders>
            <w:shd w:val="clear" w:color="auto" w:fill="auto"/>
          </w:tcPr>
          <w:p w14:paraId="01135CF4" w14:textId="77777777" w:rsidR="00454820" w:rsidRPr="00324C59" w:rsidRDefault="00454820" w:rsidP="00A978AA">
            <w:pPr>
              <w:pStyle w:val="TableText"/>
            </w:pPr>
            <w:r w:rsidRPr="00324C59">
              <w:t>Santander-specific</w:t>
            </w:r>
          </w:p>
        </w:tc>
        <w:tc>
          <w:tcPr>
            <w:tcW w:w="6877" w:type="dxa"/>
          </w:tcPr>
          <w:p w14:paraId="5EE1B390" w14:textId="77777777" w:rsidR="00454820" w:rsidRPr="00324C59" w:rsidRDefault="00454820" w:rsidP="00324C59">
            <w:pPr>
              <w:pStyle w:val="TableText"/>
            </w:pPr>
            <w:r w:rsidRPr="00324C59">
              <w:t xml:space="preserve">The activity manufactures technologies that are: </w:t>
            </w:r>
          </w:p>
          <w:p w14:paraId="13B27AA0" w14:textId="77777777" w:rsidR="00454820" w:rsidRPr="00324C59" w:rsidRDefault="00454820" w:rsidP="00A46517">
            <w:pPr>
              <w:pStyle w:val="TableNumbered1"/>
              <w:numPr>
                <w:ilvl w:val="0"/>
                <w:numId w:val="234"/>
              </w:numPr>
            </w:pPr>
            <w:r w:rsidRPr="00324C59">
              <w:t xml:space="preserve">Aimed at and demonstrate life cycle GHG emission savings compared to the best performing alternative technology/product/solution available on the market, such as demand management technologies; and </w:t>
            </w:r>
          </w:p>
          <w:p w14:paraId="41170CDD" w14:textId="77777777" w:rsidR="00454820" w:rsidRPr="00324C59" w:rsidRDefault="00454820" w:rsidP="00324C59">
            <w:pPr>
              <w:pStyle w:val="TableNumbered1"/>
            </w:pPr>
            <w:r w:rsidRPr="00324C59">
              <w:t>Where quantified, life cycle GHG emission savings must be verified by an independent third party</w:t>
            </w:r>
          </w:p>
        </w:tc>
      </w:tr>
    </w:tbl>
    <w:p w14:paraId="602D256F" w14:textId="77777777" w:rsidR="00324C59" w:rsidRDefault="00324C59" w:rsidP="00324C59">
      <w:pPr>
        <w:pStyle w:val="Textoindependiente"/>
      </w:pPr>
      <w:bookmarkStart w:id="4826" w:name="_Toc153298589"/>
    </w:p>
    <w:p w14:paraId="3F01FD7F" w14:textId="77777777" w:rsidR="00454820" w:rsidRPr="00854071" w:rsidRDefault="00454820" w:rsidP="00AD146B">
      <w:pPr>
        <w:pStyle w:val="HeadingA3"/>
        <w:rPr>
          <w:lang w:eastAsia="en-GB"/>
        </w:rPr>
      </w:pPr>
      <w:bookmarkStart w:id="4827" w:name="_Toc153408876"/>
      <w:bookmarkStart w:id="4828" w:name="_Toc186795235"/>
      <w:bookmarkStart w:id="4829" w:name="Manufacture_of_iron_and_steel"/>
      <w:r w:rsidRPr="6862EE71">
        <w:rPr>
          <w:lang w:eastAsia="en-GB"/>
        </w:rPr>
        <w:lastRenderedPageBreak/>
        <w:t>Manufacture of iron and steel</w:t>
      </w:r>
      <w:bookmarkEnd w:id="4826"/>
      <w:bookmarkEnd w:id="4827"/>
      <w:bookmarkEnd w:id="4828"/>
    </w:p>
    <w:bookmarkEnd w:id="4829"/>
    <w:p w14:paraId="4A66D9BC" w14:textId="77777777" w:rsidR="00454820" w:rsidRPr="00854071" w:rsidRDefault="00387898" w:rsidP="00AD146B">
      <w:pPr>
        <w:pStyle w:val="Boldunderline"/>
        <w:keepNext/>
        <w:keepLines/>
      </w:pPr>
      <w:r>
        <w:t>Activity description</w:t>
      </w:r>
    </w:p>
    <w:p w14:paraId="66BBF103" w14:textId="77777777" w:rsidR="00454820" w:rsidRPr="00371589" w:rsidRDefault="00454820" w:rsidP="00AD146B">
      <w:pPr>
        <w:pStyle w:val="Textoindependiente"/>
        <w:keepNext/>
        <w:keepLines/>
      </w:pPr>
      <w:r w:rsidRPr="00371589">
        <w:t>Manufacture of iron and steel.</w:t>
      </w:r>
    </w:p>
    <w:p w14:paraId="5319F99F" w14:textId="77777777" w:rsidR="00454820" w:rsidRPr="00854071" w:rsidRDefault="00454820" w:rsidP="00AD146B">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324C59" w14:paraId="6232F304" w14:textId="77777777" w:rsidTr="0A974F12">
        <w:tc>
          <w:tcPr>
            <w:tcW w:w="2665" w:type="dxa"/>
            <w:tcBorders>
              <w:top w:val="nil"/>
              <w:bottom w:val="single" w:sz="4" w:space="0" w:color="000000" w:themeColor="text2"/>
            </w:tcBorders>
            <w:shd w:val="clear" w:color="auto" w:fill="auto"/>
            <w:vAlign w:val="bottom"/>
          </w:tcPr>
          <w:p w14:paraId="268A3A6E" w14:textId="77777777" w:rsidR="00454820" w:rsidRPr="00324C59" w:rsidRDefault="00454820" w:rsidP="00AD146B">
            <w:pPr>
              <w:pStyle w:val="TableHeadingText"/>
              <w:keepNext/>
            </w:pPr>
            <w:r w:rsidRPr="00324C59">
              <w:t>Eligibility</w:t>
            </w:r>
          </w:p>
        </w:tc>
        <w:tc>
          <w:tcPr>
            <w:tcW w:w="6877" w:type="dxa"/>
            <w:tcBorders>
              <w:top w:val="nil"/>
            </w:tcBorders>
            <w:shd w:val="clear" w:color="auto" w:fill="auto"/>
            <w:vAlign w:val="bottom"/>
          </w:tcPr>
          <w:p w14:paraId="1FF0567E" w14:textId="77777777" w:rsidR="00454820" w:rsidRPr="00324C59" w:rsidRDefault="00454820" w:rsidP="00AD146B">
            <w:pPr>
              <w:pStyle w:val="TableHeadingText"/>
              <w:keepNext/>
            </w:pPr>
            <w:r w:rsidRPr="00324C59">
              <w:t>Criteria</w:t>
            </w:r>
            <w:r w:rsidRPr="00324C59">
              <w:rPr>
                <w:color w:val="002C77" w:themeColor="accent1"/>
              </w:rPr>
              <w:t xml:space="preserve"> </w:t>
            </w:r>
          </w:p>
        </w:tc>
      </w:tr>
      <w:tr w:rsidR="00454820" w:rsidRPr="00324C59" w14:paraId="3C928A92"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57A1D916" w14:textId="77777777" w:rsidR="00454820" w:rsidRPr="00324C59" w:rsidRDefault="00454820" w:rsidP="00A978AA">
            <w:pPr>
              <w:pStyle w:val="TableText"/>
            </w:pPr>
            <w:r w:rsidRPr="00324C59">
              <w:t>EU Taxonomy consistent</w:t>
            </w:r>
          </w:p>
        </w:tc>
        <w:tc>
          <w:tcPr>
            <w:tcW w:w="6877" w:type="dxa"/>
            <w:shd w:val="clear" w:color="auto" w:fill="C9E8D3" w:themeFill="accent5" w:themeFillTint="33"/>
          </w:tcPr>
          <w:p w14:paraId="77120BC3" w14:textId="77777777" w:rsidR="00454820" w:rsidRPr="00324C59" w:rsidRDefault="00454820" w:rsidP="00AD146B">
            <w:pPr>
              <w:pStyle w:val="TableText"/>
              <w:keepNext/>
              <w:keepLines/>
            </w:pPr>
            <w:r w:rsidRPr="00324C59">
              <w:t>The activity manufactures one of the following:</w:t>
            </w:r>
          </w:p>
          <w:p w14:paraId="0A5A31D4" w14:textId="77777777" w:rsidR="00454820" w:rsidRPr="00324C59" w:rsidRDefault="437C6A04" w:rsidP="00A46517">
            <w:pPr>
              <w:pStyle w:val="TableNumbered1"/>
              <w:keepNext/>
              <w:keepLines/>
              <w:numPr>
                <w:ilvl w:val="0"/>
                <w:numId w:val="235"/>
              </w:numPr>
            </w:pPr>
            <w:r w:rsidRPr="00324C59">
              <w:t>Iron and steel where GHG emissions, reduced by the amount of emissions assigned to the production of waste gases is attributed under the product benchmark sub installation where the waste gas is produced, not exceed the following values applied to the different manufacturing process steps</w:t>
            </w:r>
            <w:r w:rsidR="00454820" w:rsidRPr="00324C59">
              <w:rPr>
                <w:rStyle w:val="Refdenotaalpie"/>
                <w:rFonts w:ascii="Calibri" w:hAnsi="Calibri" w:cs="Calibri"/>
              </w:rPr>
              <w:footnoteReference w:id="198"/>
            </w:r>
            <w:r w:rsidRPr="00324C59">
              <w:t>:</w:t>
            </w:r>
          </w:p>
          <w:p w14:paraId="41363A67" w14:textId="77777777" w:rsidR="00454820" w:rsidRPr="00324C59" w:rsidRDefault="00454820" w:rsidP="00AD146B">
            <w:pPr>
              <w:pStyle w:val="TableNumbered2"/>
              <w:keepNext/>
              <w:keepLines/>
            </w:pPr>
            <w:r w:rsidRPr="00324C59">
              <w:t xml:space="preserve">Hot metal = 1,331 tCO2e/t product; </w:t>
            </w:r>
          </w:p>
          <w:p w14:paraId="586B5796" w14:textId="77777777" w:rsidR="00454820" w:rsidRPr="00324C59" w:rsidRDefault="00454820" w:rsidP="00AD146B">
            <w:pPr>
              <w:pStyle w:val="TableNumbered2"/>
              <w:keepNext/>
              <w:keepLines/>
            </w:pPr>
            <w:r w:rsidRPr="00324C59">
              <w:t>Sintered ore = 0,163 tCO2e/t product</w:t>
            </w:r>
          </w:p>
          <w:p w14:paraId="290BEAFD" w14:textId="77777777" w:rsidR="00454820" w:rsidRPr="00324C59" w:rsidRDefault="00454820" w:rsidP="00AD146B">
            <w:pPr>
              <w:pStyle w:val="TableNumbered2"/>
              <w:keepNext/>
              <w:keepLines/>
            </w:pPr>
            <w:r w:rsidRPr="00324C59">
              <w:t>Coke (excluding lignite coke) = 0,144 tCO2e/t product</w:t>
            </w:r>
          </w:p>
          <w:p w14:paraId="4942A90D" w14:textId="77777777" w:rsidR="00454820" w:rsidRPr="00324C59" w:rsidRDefault="00454820" w:rsidP="00AD146B">
            <w:pPr>
              <w:pStyle w:val="TableNumbered2"/>
              <w:keepNext/>
              <w:keepLines/>
            </w:pPr>
            <w:r w:rsidRPr="00324C59">
              <w:t>Iron casting = 0,299(115) tCO2e/t product</w:t>
            </w:r>
          </w:p>
          <w:p w14:paraId="1D5C39F5" w14:textId="77777777" w:rsidR="00454820" w:rsidRPr="00324C59" w:rsidRDefault="00454820" w:rsidP="00AD146B">
            <w:pPr>
              <w:pStyle w:val="TableNumbered2"/>
              <w:keepNext/>
              <w:keepLines/>
            </w:pPr>
            <w:r w:rsidRPr="00324C59">
              <w:t>Electric Arc Furnace (EAF) high alloy steel = 0,266 tCO2e/t product</w:t>
            </w:r>
          </w:p>
          <w:p w14:paraId="7628247F" w14:textId="77777777" w:rsidR="00454820" w:rsidRPr="00324C59" w:rsidRDefault="00454820" w:rsidP="00AD146B">
            <w:pPr>
              <w:pStyle w:val="TableNumbered2"/>
              <w:keepNext/>
              <w:keepLines/>
            </w:pPr>
            <w:r w:rsidRPr="00324C59">
              <w:t>electric Arc Furnace (EAF) carbon steel = 0,209 tCO2e/t product.</w:t>
            </w:r>
          </w:p>
          <w:p w14:paraId="7D0D1AB0" w14:textId="77777777" w:rsidR="00454820" w:rsidRPr="00324C59" w:rsidRDefault="00454820" w:rsidP="00AD146B">
            <w:pPr>
              <w:pStyle w:val="TableNumbered1"/>
              <w:keepNext/>
              <w:keepLines/>
            </w:pPr>
            <w:r w:rsidRPr="00324C59">
              <w:t>Steel in electric arc furnaces (EAFs) producing EAF carbon steel or EAF high alloy steel and where the steel scrap input relative to product output is not lower than:</w:t>
            </w:r>
          </w:p>
          <w:p w14:paraId="7AC5CA32" w14:textId="77777777" w:rsidR="00454820" w:rsidRPr="00324C59" w:rsidRDefault="00454820" w:rsidP="00AD146B">
            <w:pPr>
              <w:pStyle w:val="TableNumbered2"/>
              <w:keepNext/>
              <w:keepLines/>
            </w:pPr>
            <w:r w:rsidRPr="00324C59">
              <w:t>70 % for the production of high alloy steel</w:t>
            </w:r>
          </w:p>
          <w:p w14:paraId="10EACE89" w14:textId="77777777" w:rsidR="00454820" w:rsidRPr="00324C59" w:rsidRDefault="00454820" w:rsidP="00AD146B">
            <w:pPr>
              <w:pStyle w:val="TableNumbered2"/>
              <w:keepNext/>
              <w:keepLines/>
            </w:pPr>
            <w:r w:rsidRPr="00324C59">
              <w:t>90 % for the production of carbon steel</w:t>
            </w:r>
          </w:p>
          <w:p w14:paraId="1B0226AD" w14:textId="77777777" w:rsidR="00454820" w:rsidRPr="00324C59" w:rsidRDefault="437C6A04" w:rsidP="00AD146B">
            <w:pPr>
              <w:pStyle w:val="TableText"/>
              <w:keepNext/>
              <w:keepLines/>
            </w:pPr>
            <w:r w:rsidRPr="00324C59">
              <w:t xml:space="preserve">Where the CO2 that would otherwise be emitted from the manufacturing process is captured for the purpose of underground storage, </w:t>
            </w:r>
            <w:r w:rsidRPr="004D3951">
              <w:t xml:space="preserve">the </w:t>
            </w:r>
            <w:hyperlink w:anchor="Transport_of_CO2" w:history="1">
              <w:r w:rsidRPr="004D3951">
                <w:rPr>
                  <w:rStyle w:val="Hipervnculo"/>
                  <w:color w:val="auto"/>
                  <w:highlight w:val="cyan"/>
                </w:rPr>
                <w:t>CO2 is transported and stored underground</w:t>
              </w:r>
            </w:hyperlink>
            <w:r w:rsidRPr="004D3951">
              <w:t>, the CO2 leakage of carbon transport me</w:t>
            </w:r>
            <w:r w:rsidRPr="00324C59">
              <w:t>thods are limited to &lt;= 0.5 %, and Carbon sequestration sites comply with internationally recognized standards (i.e. the activity complies with ISO 27914:2017)</w:t>
            </w:r>
            <w:r w:rsidR="00454820" w:rsidRPr="00324C59">
              <w:rPr>
                <w:rStyle w:val="Refdenotaalpie"/>
                <w:rFonts w:ascii="Calibri" w:hAnsi="Calibri" w:cs="Calibri"/>
              </w:rPr>
              <w:footnoteReference w:id="199"/>
            </w:r>
          </w:p>
        </w:tc>
      </w:tr>
      <w:tr w:rsidR="00454820" w:rsidRPr="00324C59" w14:paraId="27F39393" w14:textId="77777777" w:rsidTr="0A974F12">
        <w:tc>
          <w:tcPr>
            <w:tcW w:w="2665" w:type="dxa"/>
            <w:tcBorders>
              <w:top w:val="single" w:sz="4" w:space="0" w:color="000000" w:themeColor="text2"/>
            </w:tcBorders>
            <w:shd w:val="clear" w:color="auto" w:fill="auto"/>
          </w:tcPr>
          <w:p w14:paraId="5CDAE711" w14:textId="77777777" w:rsidR="00454820" w:rsidRPr="00324C59" w:rsidRDefault="00454820" w:rsidP="00A978AA">
            <w:pPr>
              <w:pStyle w:val="TableText"/>
            </w:pPr>
            <w:r w:rsidRPr="00324C59">
              <w:t>Santander-specific</w:t>
            </w:r>
          </w:p>
        </w:tc>
        <w:tc>
          <w:tcPr>
            <w:tcW w:w="6877" w:type="dxa"/>
          </w:tcPr>
          <w:p w14:paraId="54DF63D2" w14:textId="77777777" w:rsidR="00454820" w:rsidRPr="00324C59" w:rsidRDefault="00454820" w:rsidP="00324C59">
            <w:pPr>
              <w:pStyle w:val="TableText"/>
            </w:pPr>
            <w:r w:rsidRPr="00324C59">
              <w:t xml:space="preserve">The activity manufactures technologies that are: </w:t>
            </w:r>
          </w:p>
          <w:p w14:paraId="190557AB" w14:textId="77777777" w:rsidR="00454820" w:rsidRPr="00324C59" w:rsidRDefault="00454820" w:rsidP="00A46517">
            <w:pPr>
              <w:pStyle w:val="TableNumbered1"/>
              <w:numPr>
                <w:ilvl w:val="0"/>
                <w:numId w:val="236"/>
              </w:numPr>
            </w:pPr>
            <w:r w:rsidRPr="00324C59">
              <w:t xml:space="preserve">Aimed at and demonstrate life cycle GHG emission savings compared to the best performing alternative technology/product/solution available on the market, such as demand management technologies; and </w:t>
            </w:r>
          </w:p>
          <w:p w14:paraId="7D00EF91" w14:textId="77777777" w:rsidR="00454820" w:rsidRPr="00324C59" w:rsidRDefault="00454820" w:rsidP="00324C59">
            <w:pPr>
              <w:pStyle w:val="TableNumbered1"/>
            </w:pPr>
            <w:r w:rsidRPr="00324C59">
              <w:t>Where quantified, life cycle GHG emission savings must be verified by an independent third party</w:t>
            </w:r>
          </w:p>
        </w:tc>
      </w:tr>
    </w:tbl>
    <w:p w14:paraId="467138A8" w14:textId="77777777" w:rsidR="009A6FC5" w:rsidRDefault="009A6FC5" w:rsidP="009A6FC5">
      <w:pPr>
        <w:pStyle w:val="Textoindependiente"/>
      </w:pPr>
      <w:bookmarkStart w:id="4830" w:name="_Toc153298590"/>
    </w:p>
    <w:p w14:paraId="00975F19" w14:textId="77777777" w:rsidR="00454820" w:rsidRPr="00854071" w:rsidRDefault="00454820" w:rsidP="009A6FC5">
      <w:pPr>
        <w:pStyle w:val="HeadingA3"/>
        <w:rPr>
          <w:lang w:eastAsia="en-GB"/>
        </w:rPr>
      </w:pPr>
      <w:bookmarkStart w:id="4831" w:name="_Toc153408877"/>
      <w:bookmarkStart w:id="4832" w:name="Manufacture_of_carbon_black"/>
      <w:bookmarkStart w:id="4833" w:name="_Toc186795236"/>
      <w:r w:rsidRPr="6862EE71">
        <w:rPr>
          <w:lang w:eastAsia="en-GB"/>
        </w:rPr>
        <w:lastRenderedPageBreak/>
        <w:t>Manufacture of carbon black</w:t>
      </w:r>
      <w:bookmarkEnd w:id="4830"/>
      <w:bookmarkEnd w:id="4831"/>
      <w:bookmarkEnd w:id="4832"/>
      <w:bookmarkEnd w:id="4833"/>
    </w:p>
    <w:p w14:paraId="4A28024C" w14:textId="77777777" w:rsidR="00454820" w:rsidRPr="00854071" w:rsidRDefault="00387898" w:rsidP="009A6FC5">
      <w:pPr>
        <w:pStyle w:val="Boldunderline"/>
        <w:keepNext/>
        <w:keepLines/>
      </w:pPr>
      <w:r>
        <w:t>Activity description</w:t>
      </w:r>
    </w:p>
    <w:p w14:paraId="7BECEAA2" w14:textId="77777777" w:rsidR="00454820" w:rsidRPr="00371589" w:rsidRDefault="00454820" w:rsidP="009A6FC5">
      <w:pPr>
        <w:pStyle w:val="Textoindependiente"/>
        <w:keepNext/>
        <w:keepLines/>
      </w:pPr>
      <w:r w:rsidRPr="00371589">
        <w:t>Manufacture of carbon black.</w:t>
      </w:r>
    </w:p>
    <w:p w14:paraId="4AF24A07" w14:textId="77777777" w:rsidR="00454820" w:rsidRPr="00854071" w:rsidRDefault="00454820" w:rsidP="009A6FC5">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9A6FC5" w14:paraId="1F65AB83" w14:textId="77777777" w:rsidTr="0A974F12">
        <w:tc>
          <w:tcPr>
            <w:tcW w:w="2665" w:type="dxa"/>
            <w:tcBorders>
              <w:top w:val="nil"/>
              <w:bottom w:val="single" w:sz="4" w:space="0" w:color="000000" w:themeColor="text2"/>
            </w:tcBorders>
            <w:shd w:val="clear" w:color="auto" w:fill="auto"/>
            <w:vAlign w:val="bottom"/>
          </w:tcPr>
          <w:p w14:paraId="4C0ECE13" w14:textId="77777777" w:rsidR="00454820" w:rsidRPr="009A6FC5" w:rsidRDefault="00454820" w:rsidP="009A6FC5">
            <w:pPr>
              <w:pStyle w:val="TableHeadingText"/>
              <w:keepNext/>
            </w:pPr>
            <w:r w:rsidRPr="009A6FC5">
              <w:t>Eligibility</w:t>
            </w:r>
          </w:p>
        </w:tc>
        <w:tc>
          <w:tcPr>
            <w:tcW w:w="6877" w:type="dxa"/>
            <w:tcBorders>
              <w:top w:val="nil"/>
            </w:tcBorders>
            <w:shd w:val="clear" w:color="auto" w:fill="auto"/>
            <w:vAlign w:val="bottom"/>
          </w:tcPr>
          <w:p w14:paraId="6F049F71" w14:textId="77777777" w:rsidR="00454820" w:rsidRPr="009A6FC5" w:rsidRDefault="00454820" w:rsidP="009A6FC5">
            <w:pPr>
              <w:pStyle w:val="TableHeadingText"/>
              <w:keepNext/>
            </w:pPr>
            <w:r w:rsidRPr="009A6FC5">
              <w:t>Criteria</w:t>
            </w:r>
            <w:r w:rsidRPr="009A6FC5">
              <w:rPr>
                <w:color w:val="002C77" w:themeColor="accent1"/>
              </w:rPr>
              <w:t xml:space="preserve"> </w:t>
            </w:r>
          </w:p>
        </w:tc>
      </w:tr>
      <w:tr w:rsidR="00454820" w:rsidRPr="009A6FC5" w14:paraId="5C7395C2"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1A718501" w14:textId="77777777" w:rsidR="00454820" w:rsidRPr="009A6FC5" w:rsidRDefault="00454820" w:rsidP="00A978AA">
            <w:pPr>
              <w:pStyle w:val="TableText"/>
            </w:pPr>
            <w:r w:rsidRPr="009A6FC5">
              <w:t>EU Taxonomy consistent</w:t>
            </w:r>
          </w:p>
        </w:tc>
        <w:tc>
          <w:tcPr>
            <w:tcW w:w="6877" w:type="dxa"/>
            <w:shd w:val="clear" w:color="auto" w:fill="C9E8D3" w:themeFill="accent5" w:themeFillTint="33"/>
          </w:tcPr>
          <w:p w14:paraId="100824A0" w14:textId="77777777" w:rsidR="00454820" w:rsidRPr="009A6FC5" w:rsidRDefault="00454820" w:rsidP="009A6FC5">
            <w:pPr>
              <w:pStyle w:val="TableText"/>
              <w:keepNext/>
              <w:keepLines/>
            </w:pPr>
            <w:r w:rsidRPr="009A6FC5">
              <w:t>The activity complies with the following criteria:</w:t>
            </w:r>
          </w:p>
          <w:p w14:paraId="2371B683" w14:textId="77777777" w:rsidR="00454820" w:rsidRPr="009A6FC5" w:rsidRDefault="00454820" w:rsidP="009A6FC5">
            <w:pPr>
              <w:pStyle w:val="TableBullet1"/>
              <w:keepNext/>
              <w:keepLines/>
            </w:pPr>
            <w:r>
              <w:t>GHG emissions from the carbon black production processes are lower than 1,141 tCO2e per ton of product</w:t>
            </w:r>
          </w:p>
        </w:tc>
      </w:tr>
      <w:tr w:rsidR="00454820" w:rsidRPr="009A6FC5" w14:paraId="343EF993" w14:textId="77777777" w:rsidTr="0A974F12">
        <w:tc>
          <w:tcPr>
            <w:tcW w:w="2665" w:type="dxa"/>
            <w:tcBorders>
              <w:top w:val="single" w:sz="4" w:space="0" w:color="000000" w:themeColor="text2"/>
            </w:tcBorders>
            <w:shd w:val="clear" w:color="auto" w:fill="auto"/>
          </w:tcPr>
          <w:p w14:paraId="594508F8" w14:textId="77777777" w:rsidR="00454820" w:rsidRPr="009A6FC5" w:rsidRDefault="00454820" w:rsidP="00A978AA">
            <w:pPr>
              <w:pStyle w:val="TableText"/>
            </w:pPr>
            <w:r w:rsidRPr="009A6FC5">
              <w:t>Santander-specific</w:t>
            </w:r>
          </w:p>
        </w:tc>
        <w:tc>
          <w:tcPr>
            <w:tcW w:w="6877" w:type="dxa"/>
          </w:tcPr>
          <w:p w14:paraId="4875F599" w14:textId="77777777" w:rsidR="00454820" w:rsidRPr="009A6FC5" w:rsidRDefault="00454820" w:rsidP="009A6FC5">
            <w:pPr>
              <w:pStyle w:val="TableText"/>
              <w:keepNext/>
              <w:keepLines/>
            </w:pPr>
            <w:r w:rsidRPr="009A6FC5">
              <w:t xml:space="preserve">The activity manufactures technologies that are: </w:t>
            </w:r>
          </w:p>
          <w:p w14:paraId="705BD0CF" w14:textId="77777777" w:rsidR="00454820" w:rsidRPr="009A6FC5" w:rsidRDefault="00454820" w:rsidP="00A46517">
            <w:pPr>
              <w:pStyle w:val="TableNumbered1"/>
              <w:keepNext/>
              <w:keepLines/>
              <w:numPr>
                <w:ilvl w:val="0"/>
                <w:numId w:val="237"/>
              </w:numPr>
            </w:pPr>
            <w:r w:rsidRPr="009A6FC5">
              <w:t xml:space="preserve">Aimed at and demonstrate life cycle GHG emission savings compared to the best performing alternative technology/product/solution available on the market, such as demand management technologies; and </w:t>
            </w:r>
          </w:p>
          <w:p w14:paraId="0D669A6D" w14:textId="77777777" w:rsidR="00454820" w:rsidRPr="009A6FC5" w:rsidRDefault="00454820" w:rsidP="009A6FC5">
            <w:pPr>
              <w:pStyle w:val="TableNumbered1"/>
              <w:keepNext/>
              <w:keepLines/>
            </w:pPr>
            <w:r w:rsidRPr="009A6FC5">
              <w:t>Where quantified, life cycle GHG emission savings must be verified by an independent third party</w:t>
            </w:r>
          </w:p>
        </w:tc>
      </w:tr>
    </w:tbl>
    <w:p w14:paraId="6EF95C28" w14:textId="77777777" w:rsidR="009A6FC5" w:rsidRDefault="009A6FC5" w:rsidP="009A6FC5">
      <w:pPr>
        <w:pStyle w:val="BodyTextNoSpacing"/>
      </w:pPr>
      <w:bookmarkStart w:id="4834" w:name="_Toc153298591"/>
    </w:p>
    <w:p w14:paraId="6F516FFA" w14:textId="77777777" w:rsidR="00EF63BB" w:rsidRPr="00854071" w:rsidRDefault="00EF63BB" w:rsidP="00EF63BB">
      <w:pPr>
        <w:pStyle w:val="HeadingA3"/>
        <w:rPr>
          <w:lang w:eastAsia="en-GB"/>
        </w:rPr>
      </w:pPr>
      <w:bookmarkStart w:id="4835" w:name="_Toc186795237"/>
      <w:bookmarkStart w:id="4836" w:name="Manufacture_of_soda_ash"/>
      <w:r w:rsidRPr="6862EE71">
        <w:rPr>
          <w:lang w:eastAsia="en-GB"/>
        </w:rPr>
        <w:t>Manufacture of soda ash</w:t>
      </w:r>
      <w:bookmarkEnd w:id="4835"/>
    </w:p>
    <w:bookmarkEnd w:id="4836"/>
    <w:p w14:paraId="2241B6FE" w14:textId="77777777" w:rsidR="00EF63BB" w:rsidRPr="00854071" w:rsidRDefault="00387898" w:rsidP="00EF63BB">
      <w:pPr>
        <w:pStyle w:val="Boldunderline"/>
        <w:keepNext/>
        <w:keepLines/>
      </w:pPr>
      <w:r>
        <w:t>Activity description</w:t>
      </w:r>
    </w:p>
    <w:p w14:paraId="4E15FAC6" w14:textId="77777777" w:rsidR="00EF63BB" w:rsidRPr="004F2DDC" w:rsidRDefault="00572E0E" w:rsidP="00EF63BB">
      <w:pPr>
        <w:pStyle w:val="Textoindependiente"/>
        <w:keepNext/>
        <w:keepLines/>
      </w:pPr>
      <w:r>
        <w:t>Manufacture of soda ash</w:t>
      </w:r>
    </w:p>
    <w:p w14:paraId="3C42693A" w14:textId="77777777" w:rsidR="00EF63BB" w:rsidRPr="00854071" w:rsidRDefault="00EF63BB" w:rsidP="00EF63BB">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EF63BB" w:rsidRPr="00117D55" w14:paraId="6BDED9B1" w14:textId="77777777" w:rsidTr="00302D34">
        <w:tc>
          <w:tcPr>
            <w:tcW w:w="2683" w:type="dxa"/>
            <w:tcBorders>
              <w:top w:val="nil"/>
              <w:bottom w:val="single" w:sz="4" w:space="0" w:color="000000" w:themeColor="text1"/>
            </w:tcBorders>
            <w:shd w:val="clear" w:color="auto" w:fill="auto"/>
            <w:vAlign w:val="bottom"/>
          </w:tcPr>
          <w:p w14:paraId="5ACBB41B" w14:textId="77777777" w:rsidR="00EF63BB" w:rsidRPr="00117D55" w:rsidRDefault="00EF63BB" w:rsidP="009A0887">
            <w:pPr>
              <w:pStyle w:val="TableHeadingText"/>
              <w:keepNext/>
            </w:pPr>
            <w:r w:rsidRPr="00117D55">
              <w:t>Eligibility</w:t>
            </w:r>
          </w:p>
        </w:tc>
        <w:tc>
          <w:tcPr>
            <w:tcW w:w="6922" w:type="dxa"/>
            <w:tcBorders>
              <w:top w:val="nil"/>
            </w:tcBorders>
            <w:shd w:val="clear" w:color="auto" w:fill="auto"/>
            <w:vAlign w:val="bottom"/>
          </w:tcPr>
          <w:p w14:paraId="53C94813" w14:textId="77777777" w:rsidR="00EF63BB" w:rsidRPr="00117D55" w:rsidRDefault="00EF63BB" w:rsidP="009A0887">
            <w:pPr>
              <w:pStyle w:val="TableHeadingText"/>
              <w:keepNext/>
            </w:pPr>
            <w:r w:rsidRPr="00117D55">
              <w:t>Criteria</w:t>
            </w:r>
            <w:r w:rsidRPr="00117D55">
              <w:rPr>
                <w:color w:val="002C77" w:themeColor="accent1"/>
              </w:rPr>
              <w:t xml:space="preserve"> </w:t>
            </w:r>
          </w:p>
        </w:tc>
      </w:tr>
      <w:tr w:rsidR="00302D34" w:rsidRPr="00117D55" w14:paraId="10D98E7A" w14:textId="77777777" w:rsidTr="00302D34">
        <w:tc>
          <w:tcPr>
            <w:tcW w:w="2683" w:type="dxa"/>
            <w:tcBorders>
              <w:top w:val="single" w:sz="4" w:space="0" w:color="000000" w:themeColor="text1"/>
              <w:bottom w:val="single" w:sz="4" w:space="0" w:color="000000" w:themeColor="text1"/>
            </w:tcBorders>
            <w:shd w:val="clear" w:color="auto" w:fill="C9E8D3" w:themeFill="accent5" w:themeFillTint="33"/>
          </w:tcPr>
          <w:p w14:paraId="5F523E81" w14:textId="77777777" w:rsidR="00302D34" w:rsidRPr="00117D55" w:rsidRDefault="00302D34" w:rsidP="00302D34">
            <w:pPr>
              <w:pStyle w:val="TableText"/>
            </w:pPr>
            <w:r w:rsidRPr="00117D55">
              <w:t>EU Taxonomy consistent</w:t>
            </w:r>
          </w:p>
        </w:tc>
        <w:tc>
          <w:tcPr>
            <w:tcW w:w="6922" w:type="dxa"/>
            <w:shd w:val="clear" w:color="auto" w:fill="C9E8D3" w:themeFill="accent5" w:themeFillTint="33"/>
          </w:tcPr>
          <w:p w14:paraId="7134C795" w14:textId="77777777" w:rsidR="00302D34" w:rsidRPr="00117D55" w:rsidRDefault="00302D34" w:rsidP="00302D34">
            <w:pPr>
              <w:pStyle w:val="TableNumbered2"/>
              <w:keepNext/>
              <w:keepLines/>
              <w:numPr>
                <w:ilvl w:val="0"/>
                <w:numId w:val="0"/>
              </w:numPr>
            </w:pPr>
            <w:r>
              <w:t>GHG emissions from the soda ash production processes are lower than 0,789 tCO2e per tonne of product</w:t>
            </w:r>
          </w:p>
        </w:tc>
      </w:tr>
      <w:tr w:rsidR="00302D34" w:rsidRPr="00117D55" w14:paraId="7471166B" w14:textId="77777777" w:rsidTr="00302D34">
        <w:tc>
          <w:tcPr>
            <w:tcW w:w="2683" w:type="dxa"/>
            <w:tcBorders>
              <w:top w:val="single" w:sz="4" w:space="0" w:color="000000" w:themeColor="text1"/>
            </w:tcBorders>
            <w:shd w:val="clear" w:color="auto" w:fill="auto"/>
          </w:tcPr>
          <w:p w14:paraId="053B8ECE" w14:textId="77777777" w:rsidR="00302D34" w:rsidRPr="00117D55" w:rsidRDefault="00302D34" w:rsidP="00302D34">
            <w:pPr>
              <w:pStyle w:val="TableText"/>
            </w:pPr>
            <w:r w:rsidRPr="00117D55">
              <w:t>Santander-specific</w:t>
            </w:r>
          </w:p>
        </w:tc>
        <w:tc>
          <w:tcPr>
            <w:tcW w:w="6922" w:type="dxa"/>
          </w:tcPr>
          <w:p w14:paraId="58E215F4" w14:textId="77777777" w:rsidR="00302D34" w:rsidRPr="00117D55" w:rsidRDefault="00302D34" w:rsidP="00302D34">
            <w:pPr>
              <w:pStyle w:val="TableText"/>
            </w:pPr>
            <w:r>
              <w:t>Not applicable</w:t>
            </w:r>
          </w:p>
        </w:tc>
      </w:tr>
    </w:tbl>
    <w:p w14:paraId="3175EC7A" w14:textId="77777777" w:rsidR="00EF63BB" w:rsidRDefault="00EF63BB" w:rsidP="00EF63BB">
      <w:pPr>
        <w:pStyle w:val="BodyTextNoSpacing"/>
      </w:pPr>
    </w:p>
    <w:p w14:paraId="13FDC37D" w14:textId="77777777" w:rsidR="00EF63BB" w:rsidRPr="00854071" w:rsidRDefault="00EF63BB" w:rsidP="00EF63BB">
      <w:pPr>
        <w:pStyle w:val="HeadingA3"/>
        <w:rPr>
          <w:lang w:eastAsia="en-GB"/>
        </w:rPr>
      </w:pPr>
      <w:bookmarkStart w:id="4837" w:name="_Toc186795238"/>
      <w:bookmarkStart w:id="4838" w:name="Manufacture_of_organic_basic_materials"/>
      <w:r w:rsidRPr="6862EE71">
        <w:rPr>
          <w:lang w:eastAsia="en-GB"/>
        </w:rPr>
        <w:lastRenderedPageBreak/>
        <w:t>Manufacture of organic basic materials</w:t>
      </w:r>
      <w:bookmarkEnd w:id="4837"/>
    </w:p>
    <w:bookmarkEnd w:id="4838"/>
    <w:p w14:paraId="09414A9C" w14:textId="77777777" w:rsidR="00EF63BB" w:rsidRPr="00854071" w:rsidRDefault="00387898" w:rsidP="00EF63BB">
      <w:pPr>
        <w:pStyle w:val="Boldunderline"/>
        <w:keepNext/>
        <w:keepLines/>
      </w:pPr>
      <w:r>
        <w:t>Activity description</w:t>
      </w:r>
    </w:p>
    <w:p w14:paraId="28D7FEFE" w14:textId="77777777" w:rsidR="002770D9" w:rsidRDefault="002770D9" w:rsidP="002770D9">
      <w:pPr>
        <w:pStyle w:val="Textoindependiente"/>
        <w:keepNext/>
        <w:keepLines/>
        <w:spacing w:line="259" w:lineRule="auto"/>
      </w:pPr>
      <w:r>
        <w:t>Manufacture of high value chemicals (HVC), acetylene, ethylene, propylene, butadiene, mixed alkylbenzenes, cyclohezane, benzene, o-Xylene, p-Xylene, m-Xylene, ethylbenzene, cumene, biphenly, benzol, napthalene and other aromatic hydrocarbon mixtures.</w:t>
      </w:r>
    </w:p>
    <w:p w14:paraId="015E1238" w14:textId="77777777" w:rsidR="00EF63BB" w:rsidRPr="00854071" w:rsidRDefault="00EF63BB" w:rsidP="00EF63BB">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EF63BB" w:rsidRPr="00117D55" w14:paraId="5290DEC3" w14:textId="77777777" w:rsidTr="009A0887">
        <w:tc>
          <w:tcPr>
            <w:tcW w:w="2665" w:type="dxa"/>
            <w:tcBorders>
              <w:top w:val="nil"/>
              <w:bottom w:val="single" w:sz="4" w:space="0" w:color="000000" w:themeColor="text1"/>
            </w:tcBorders>
            <w:shd w:val="clear" w:color="auto" w:fill="auto"/>
            <w:vAlign w:val="bottom"/>
          </w:tcPr>
          <w:p w14:paraId="10EDADD0" w14:textId="77777777" w:rsidR="00EF63BB" w:rsidRPr="00117D55" w:rsidRDefault="00EF63BB" w:rsidP="009A0887">
            <w:pPr>
              <w:pStyle w:val="TableHeadingText"/>
              <w:keepNext/>
            </w:pPr>
            <w:r w:rsidRPr="00117D55">
              <w:t>Eligibility</w:t>
            </w:r>
          </w:p>
        </w:tc>
        <w:tc>
          <w:tcPr>
            <w:tcW w:w="6877" w:type="dxa"/>
            <w:tcBorders>
              <w:top w:val="nil"/>
            </w:tcBorders>
            <w:shd w:val="clear" w:color="auto" w:fill="auto"/>
            <w:vAlign w:val="bottom"/>
          </w:tcPr>
          <w:p w14:paraId="0931B246" w14:textId="77777777" w:rsidR="00EF63BB" w:rsidRPr="00117D55" w:rsidRDefault="00EF63BB" w:rsidP="009A0887">
            <w:pPr>
              <w:pStyle w:val="TableHeadingText"/>
              <w:keepNext/>
            </w:pPr>
            <w:r w:rsidRPr="00117D55">
              <w:t>Criteria</w:t>
            </w:r>
            <w:r w:rsidRPr="00117D55">
              <w:rPr>
                <w:color w:val="002C77" w:themeColor="accent1"/>
              </w:rPr>
              <w:t xml:space="preserve"> </w:t>
            </w:r>
          </w:p>
        </w:tc>
      </w:tr>
      <w:tr w:rsidR="00EF63BB" w:rsidRPr="00117D55" w14:paraId="472B4B28" w14:textId="77777777" w:rsidTr="009A0887">
        <w:tc>
          <w:tcPr>
            <w:tcW w:w="2665" w:type="dxa"/>
            <w:tcBorders>
              <w:top w:val="single" w:sz="4" w:space="0" w:color="000000" w:themeColor="text1"/>
              <w:bottom w:val="single" w:sz="4" w:space="0" w:color="000000" w:themeColor="text1"/>
            </w:tcBorders>
            <w:shd w:val="clear" w:color="auto" w:fill="C9E8D3" w:themeFill="accent5" w:themeFillTint="33"/>
          </w:tcPr>
          <w:p w14:paraId="1ABED14C" w14:textId="77777777" w:rsidR="00EF63BB" w:rsidRPr="00117D55" w:rsidRDefault="00EF63BB" w:rsidP="009A0887">
            <w:pPr>
              <w:pStyle w:val="TableText"/>
            </w:pPr>
            <w:r w:rsidRPr="00117D55">
              <w:t>EU Taxonomy consistent</w:t>
            </w:r>
          </w:p>
        </w:tc>
        <w:tc>
          <w:tcPr>
            <w:tcW w:w="6877" w:type="dxa"/>
            <w:shd w:val="clear" w:color="auto" w:fill="C9E8D3" w:themeFill="accent5" w:themeFillTint="33"/>
          </w:tcPr>
          <w:p w14:paraId="2570025D" w14:textId="77777777" w:rsidR="002627A0" w:rsidRDefault="004C7E9D" w:rsidP="009A0887">
            <w:pPr>
              <w:pStyle w:val="TableNumbered2"/>
              <w:keepNext/>
              <w:keepLines/>
              <w:numPr>
                <w:ilvl w:val="0"/>
                <w:numId w:val="0"/>
              </w:numPr>
            </w:pPr>
            <w:r>
              <w:t xml:space="preserve">The activity </w:t>
            </w:r>
            <w:r w:rsidR="00950371">
              <w:t xml:space="preserve">complies with </w:t>
            </w:r>
            <w:r w:rsidR="002627A0">
              <w:t xml:space="preserve">one of </w:t>
            </w:r>
            <w:r w:rsidR="00950371">
              <w:t>the following criteria:</w:t>
            </w:r>
          </w:p>
          <w:p w14:paraId="551774A3" w14:textId="77777777" w:rsidR="00950371" w:rsidRDefault="00221FCE" w:rsidP="00950371">
            <w:pPr>
              <w:pStyle w:val="TableNumbered2"/>
              <w:keepNext/>
              <w:keepLines/>
              <w:numPr>
                <w:ilvl w:val="0"/>
                <w:numId w:val="0"/>
              </w:numPr>
              <w:tabs>
                <w:tab w:val="left" w:pos="1991"/>
              </w:tabs>
            </w:pPr>
            <w:r>
              <w:t>GHG emissions from the organic basic chemicals production processes are lower than</w:t>
            </w:r>
            <w:r w:rsidR="00855731">
              <w:t>:</w:t>
            </w:r>
          </w:p>
          <w:p w14:paraId="7FE27CA9" w14:textId="77777777" w:rsidR="00221FCE" w:rsidRDefault="00221FCE" w:rsidP="00950371">
            <w:pPr>
              <w:pStyle w:val="TableNumbered2"/>
              <w:keepNext/>
              <w:keepLines/>
              <w:numPr>
                <w:ilvl w:val="0"/>
                <w:numId w:val="0"/>
              </w:numPr>
              <w:tabs>
                <w:tab w:val="left" w:pos="1991"/>
              </w:tabs>
            </w:pPr>
            <w:r>
              <w:t>HVC:</w:t>
            </w:r>
            <w:r w:rsidR="00903822">
              <w:t xml:space="preserve"> </w:t>
            </w:r>
            <w:r w:rsidR="00903822" w:rsidRPr="00903822">
              <w:t>0,693 tCO2e/t of HVC</w:t>
            </w:r>
          </w:p>
          <w:p w14:paraId="2ED54B5E" w14:textId="77777777" w:rsidR="00221FCE" w:rsidRDefault="00221FCE" w:rsidP="00950371">
            <w:pPr>
              <w:pStyle w:val="TableNumbered2"/>
              <w:keepNext/>
              <w:keepLines/>
              <w:numPr>
                <w:ilvl w:val="0"/>
                <w:numId w:val="0"/>
              </w:numPr>
              <w:tabs>
                <w:tab w:val="left" w:pos="1991"/>
              </w:tabs>
            </w:pPr>
            <w:r>
              <w:t>Aromatics:</w:t>
            </w:r>
            <w:r w:rsidR="00903822">
              <w:t xml:space="preserve"> </w:t>
            </w:r>
            <w:r w:rsidR="00903822" w:rsidRPr="00903822">
              <w:t>0,0072 tCO2e/t of complex weighted throughput</w:t>
            </w:r>
          </w:p>
          <w:p w14:paraId="47B9253F" w14:textId="77777777" w:rsidR="00221FCE" w:rsidRDefault="00221FCE" w:rsidP="00950371">
            <w:pPr>
              <w:pStyle w:val="TableNumbered2"/>
              <w:keepNext/>
              <w:keepLines/>
              <w:numPr>
                <w:ilvl w:val="0"/>
                <w:numId w:val="0"/>
              </w:numPr>
              <w:tabs>
                <w:tab w:val="left" w:pos="1991"/>
              </w:tabs>
            </w:pPr>
            <w:r>
              <w:t>Vinyl chloride:</w:t>
            </w:r>
            <w:r w:rsidR="00903822">
              <w:t xml:space="preserve"> </w:t>
            </w:r>
            <w:r w:rsidR="00903822" w:rsidRPr="00903822">
              <w:t>0,171 tCO2e/t of vinyl chloride</w:t>
            </w:r>
          </w:p>
          <w:p w14:paraId="24D6C265" w14:textId="77777777" w:rsidR="00221FCE" w:rsidRDefault="00221FCE" w:rsidP="00950371">
            <w:pPr>
              <w:pStyle w:val="TableNumbered2"/>
              <w:keepNext/>
              <w:keepLines/>
              <w:numPr>
                <w:ilvl w:val="0"/>
                <w:numId w:val="0"/>
              </w:numPr>
              <w:tabs>
                <w:tab w:val="left" w:pos="1991"/>
              </w:tabs>
            </w:pPr>
            <w:r>
              <w:t>Styrene:</w:t>
            </w:r>
            <w:r w:rsidR="00903822">
              <w:t xml:space="preserve"> </w:t>
            </w:r>
            <w:r w:rsidR="00903822" w:rsidRPr="00903822">
              <w:t>0,419 tCO2e/t of styrene</w:t>
            </w:r>
          </w:p>
          <w:p w14:paraId="5DEC74BB" w14:textId="77777777" w:rsidR="00221FCE" w:rsidRDefault="00221FCE" w:rsidP="00950371">
            <w:pPr>
              <w:pStyle w:val="TableNumbered2"/>
              <w:keepNext/>
              <w:keepLines/>
              <w:numPr>
                <w:ilvl w:val="0"/>
                <w:numId w:val="0"/>
              </w:numPr>
              <w:tabs>
                <w:tab w:val="left" w:pos="1991"/>
              </w:tabs>
            </w:pPr>
            <w:r>
              <w:t>Ethylene oxide/glycols:</w:t>
            </w:r>
            <w:r w:rsidR="002627A0">
              <w:t xml:space="preserve"> </w:t>
            </w:r>
            <w:r w:rsidR="002627A0" w:rsidRPr="002627A0">
              <w:t>0,314 tCO2e/t of ethylene oxide/ glycol</w:t>
            </w:r>
          </w:p>
          <w:p w14:paraId="5347142E" w14:textId="77777777" w:rsidR="00221FCE" w:rsidRDefault="00221FCE" w:rsidP="00950371">
            <w:pPr>
              <w:pStyle w:val="TableNumbered2"/>
              <w:keepNext/>
              <w:keepLines/>
              <w:numPr>
                <w:ilvl w:val="0"/>
                <w:numId w:val="0"/>
              </w:numPr>
              <w:tabs>
                <w:tab w:val="left" w:pos="1991"/>
              </w:tabs>
            </w:pPr>
            <w:r>
              <w:t>Adipic acid:</w:t>
            </w:r>
            <w:r w:rsidR="002627A0">
              <w:t xml:space="preserve"> </w:t>
            </w:r>
            <w:r w:rsidR="002627A0" w:rsidRPr="002627A0">
              <w:t>0,32 tCO2e/t of adipic acid</w:t>
            </w:r>
          </w:p>
          <w:p w14:paraId="68DE1847" w14:textId="77777777" w:rsidR="00221FCE" w:rsidRDefault="00221FCE" w:rsidP="00950371">
            <w:pPr>
              <w:pStyle w:val="TableNumbered2"/>
              <w:keepNext/>
              <w:keepLines/>
              <w:numPr>
                <w:ilvl w:val="0"/>
                <w:numId w:val="0"/>
              </w:numPr>
              <w:tabs>
                <w:tab w:val="left" w:pos="1991"/>
              </w:tabs>
            </w:pPr>
          </w:p>
          <w:p w14:paraId="2B564764" w14:textId="77777777" w:rsidR="007C06F6" w:rsidRDefault="007C06F6" w:rsidP="00950371">
            <w:pPr>
              <w:pStyle w:val="TableNumbered2"/>
              <w:keepNext/>
              <w:keepLines/>
              <w:numPr>
                <w:ilvl w:val="0"/>
                <w:numId w:val="0"/>
              </w:numPr>
              <w:tabs>
                <w:tab w:val="left" w:pos="1991"/>
              </w:tabs>
            </w:pPr>
            <w:r>
              <w:t>AND</w:t>
            </w:r>
          </w:p>
          <w:p w14:paraId="27FD9AE0" w14:textId="77777777" w:rsidR="008A0ED0" w:rsidRPr="00117D55" w:rsidRDefault="00221FCE" w:rsidP="00950371">
            <w:pPr>
              <w:pStyle w:val="TableNumbered2"/>
              <w:keepNext/>
              <w:keepLines/>
              <w:numPr>
                <w:ilvl w:val="0"/>
                <w:numId w:val="0"/>
              </w:numPr>
              <w:tabs>
                <w:tab w:val="left" w:pos="1991"/>
              </w:tabs>
            </w:pPr>
            <w:r>
              <w:t xml:space="preserve">Life-cycle GHG emissions are calculated </w:t>
            </w:r>
            <w:r w:rsidR="002627A0">
              <w:t>using ISO 14067 or ISO 14064 and are verified by an independent third party.</w:t>
            </w:r>
            <w:r w:rsidR="008A0ED0">
              <w:t xml:space="preserve"> </w:t>
            </w:r>
          </w:p>
        </w:tc>
      </w:tr>
      <w:tr w:rsidR="00EF63BB" w:rsidRPr="00117D55" w14:paraId="5A31C9AC" w14:textId="77777777" w:rsidTr="009A0887">
        <w:tc>
          <w:tcPr>
            <w:tcW w:w="2665" w:type="dxa"/>
            <w:tcBorders>
              <w:top w:val="single" w:sz="4" w:space="0" w:color="000000" w:themeColor="text1"/>
            </w:tcBorders>
            <w:shd w:val="clear" w:color="auto" w:fill="auto"/>
          </w:tcPr>
          <w:p w14:paraId="62EF17D1" w14:textId="77777777" w:rsidR="00EF63BB" w:rsidRPr="00117D55" w:rsidRDefault="00EF63BB" w:rsidP="009A0887">
            <w:pPr>
              <w:pStyle w:val="TableText"/>
            </w:pPr>
            <w:r w:rsidRPr="00117D55">
              <w:t>Santander-specific</w:t>
            </w:r>
          </w:p>
        </w:tc>
        <w:tc>
          <w:tcPr>
            <w:tcW w:w="6877" w:type="dxa"/>
          </w:tcPr>
          <w:p w14:paraId="0971A869" w14:textId="77777777" w:rsidR="00AF34A3" w:rsidRDefault="00AF34A3" w:rsidP="00AF34A3">
            <w:pPr>
              <w:pStyle w:val="TableText"/>
            </w:pPr>
            <w:r>
              <w:t xml:space="preserve">The activity manufactures technologies that are: Aimed at and demonstrate life cycle GHG emission savings compared to the best performing alternative technology/product/solution available on the market, such as demand management technologies; and </w:t>
            </w:r>
          </w:p>
          <w:p w14:paraId="685684CE" w14:textId="77777777" w:rsidR="00AF34A3" w:rsidRPr="00117D55" w:rsidRDefault="00AF34A3" w:rsidP="00AF34A3">
            <w:pPr>
              <w:pStyle w:val="TableText"/>
            </w:pPr>
            <w:r>
              <w:t>Where quantified, life cycle GHG emission savings must be verified by an independent third party</w:t>
            </w:r>
          </w:p>
        </w:tc>
      </w:tr>
    </w:tbl>
    <w:p w14:paraId="4312A878" w14:textId="77777777" w:rsidR="00EF63BB" w:rsidRDefault="00EF63BB" w:rsidP="00EF63BB">
      <w:pPr>
        <w:pStyle w:val="BodyTextNoSpacing"/>
      </w:pPr>
    </w:p>
    <w:p w14:paraId="3DD5ED65" w14:textId="77777777" w:rsidR="00EF63BB" w:rsidRPr="00854071" w:rsidRDefault="00EF63BB" w:rsidP="00EF63BB">
      <w:pPr>
        <w:pStyle w:val="HeadingA3"/>
        <w:rPr>
          <w:lang w:eastAsia="en-GB"/>
        </w:rPr>
      </w:pPr>
      <w:bookmarkStart w:id="4839" w:name="Manufacture_of_nitric_acid"/>
      <w:bookmarkStart w:id="4840" w:name="_Toc186795239"/>
      <w:r w:rsidRPr="6862EE71">
        <w:rPr>
          <w:lang w:eastAsia="en-GB"/>
        </w:rPr>
        <w:t>Manufacture of nitric acid</w:t>
      </w:r>
      <w:bookmarkEnd w:id="4839"/>
      <w:bookmarkEnd w:id="4840"/>
    </w:p>
    <w:p w14:paraId="53010173" w14:textId="77777777" w:rsidR="00EF63BB" w:rsidRPr="00854071" w:rsidRDefault="00387898" w:rsidP="00EF63BB">
      <w:pPr>
        <w:pStyle w:val="Boldunderline"/>
        <w:keepNext/>
        <w:keepLines/>
      </w:pPr>
      <w:r>
        <w:t>Activity description</w:t>
      </w:r>
    </w:p>
    <w:p w14:paraId="68A176BC" w14:textId="77777777" w:rsidR="00EF63BB" w:rsidRPr="004F2DDC" w:rsidRDefault="009C33ED" w:rsidP="009C33ED">
      <w:pPr>
        <w:pStyle w:val="Textoindependiente"/>
      </w:pPr>
      <w:r w:rsidRPr="00371589">
        <w:t xml:space="preserve">Manufacture of </w:t>
      </w:r>
      <w:r w:rsidR="008A1C53">
        <w:t>nitric acid</w:t>
      </w:r>
      <w:r w:rsidRPr="00371589">
        <w:t>.</w:t>
      </w:r>
    </w:p>
    <w:p w14:paraId="155501F6" w14:textId="77777777" w:rsidR="00EF63BB" w:rsidRPr="00854071" w:rsidRDefault="00EF63BB" w:rsidP="00EF63BB">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EF63BB" w:rsidRPr="00117D55" w14:paraId="608EB90F" w14:textId="77777777" w:rsidTr="00FA2579">
        <w:tc>
          <w:tcPr>
            <w:tcW w:w="2683" w:type="dxa"/>
            <w:tcBorders>
              <w:top w:val="nil"/>
              <w:bottom w:val="single" w:sz="4" w:space="0" w:color="000000" w:themeColor="text1"/>
            </w:tcBorders>
            <w:shd w:val="clear" w:color="auto" w:fill="auto"/>
            <w:vAlign w:val="bottom"/>
          </w:tcPr>
          <w:p w14:paraId="7938F0E9" w14:textId="77777777" w:rsidR="00EF63BB" w:rsidRPr="00117D55" w:rsidRDefault="00EF63BB" w:rsidP="009A0887">
            <w:pPr>
              <w:pStyle w:val="TableHeadingText"/>
              <w:keepNext/>
            </w:pPr>
            <w:r w:rsidRPr="00117D55">
              <w:t>Eligibility</w:t>
            </w:r>
          </w:p>
        </w:tc>
        <w:tc>
          <w:tcPr>
            <w:tcW w:w="6922" w:type="dxa"/>
            <w:tcBorders>
              <w:top w:val="nil"/>
            </w:tcBorders>
            <w:shd w:val="clear" w:color="auto" w:fill="auto"/>
            <w:vAlign w:val="bottom"/>
          </w:tcPr>
          <w:p w14:paraId="187F23D7" w14:textId="77777777" w:rsidR="00EF63BB" w:rsidRPr="00117D55" w:rsidRDefault="00EF63BB" w:rsidP="009A0887">
            <w:pPr>
              <w:pStyle w:val="TableHeadingText"/>
              <w:keepNext/>
            </w:pPr>
            <w:r w:rsidRPr="00117D55">
              <w:t>Criteria</w:t>
            </w:r>
            <w:r w:rsidRPr="00117D55">
              <w:rPr>
                <w:color w:val="002C77" w:themeColor="accent1"/>
              </w:rPr>
              <w:t xml:space="preserve"> </w:t>
            </w:r>
          </w:p>
        </w:tc>
      </w:tr>
      <w:tr w:rsidR="00FA2579" w:rsidRPr="00117D55" w14:paraId="0237CD58" w14:textId="77777777" w:rsidTr="00FA2579">
        <w:tc>
          <w:tcPr>
            <w:tcW w:w="2683" w:type="dxa"/>
            <w:tcBorders>
              <w:top w:val="single" w:sz="4" w:space="0" w:color="000000" w:themeColor="text1"/>
              <w:bottom w:val="single" w:sz="4" w:space="0" w:color="000000" w:themeColor="text1"/>
            </w:tcBorders>
            <w:shd w:val="clear" w:color="auto" w:fill="C9E8D3" w:themeFill="accent5" w:themeFillTint="33"/>
          </w:tcPr>
          <w:p w14:paraId="5E5E5900" w14:textId="77777777" w:rsidR="00FA2579" w:rsidRPr="00117D55" w:rsidRDefault="00FA2579" w:rsidP="00FA2579">
            <w:pPr>
              <w:pStyle w:val="TableText"/>
            </w:pPr>
            <w:r w:rsidRPr="00117D55">
              <w:t>EU Taxonomy consistent</w:t>
            </w:r>
          </w:p>
        </w:tc>
        <w:tc>
          <w:tcPr>
            <w:tcW w:w="6922" w:type="dxa"/>
            <w:shd w:val="clear" w:color="auto" w:fill="C9E8D3" w:themeFill="accent5" w:themeFillTint="33"/>
          </w:tcPr>
          <w:p w14:paraId="64894C0F" w14:textId="77777777" w:rsidR="00FA2579" w:rsidRPr="00117D55" w:rsidRDefault="00FA2579" w:rsidP="00FA2579">
            <w:pPr>
              <w:pStyle w:val="TableNumbered2"/>
              <w:keepNext/>
              <w:keepLines/>
              <w:numPr>
                <w:ilvl w:val="0"/>
                <w:numId w:val="0"/>
              </w:numPr>
            </w:pPr>
            <w:r>
              <w:t>GHG emission from the manufacture of nitric acid are lower than 0,038 tCO2e per tonne or nitric acid</w:t>
            </w:r>
          </w:p>
        </w:tc>
      </w:tr>
      <w:tr w:rsidR="00FA2579" w:rsidRPr="00117D55" w14:paraId="6D943E22" w14:textId="77777777" w:rsidTr="00FA2579">
        <w:tc>
          <w:tcPr>
            <w:tcW w:w="2683" w:type="dxa"/>
            <w:tcBorders>
              <w:top w:val="single" w:sz="4" w:space="0" w:color="000000" w:themeColor="text1"/>
            </w:tcBorders>
            <w:shd w:val="clear" w:color="auto" w:fill="auto"/>
          </w:tcPr>
          <w:p w14:paraId="31CD600B" w14:textId="77777777" w:rsidR="00FA2579" w:rsidRPr="00117D55" w:rsidRDefault="00FA2579" w:rsidP="00FA2579">
            <w:pPr>
              <w:pStyle w:val="TableText"/>
            </w:pPr>
            <w:r w:rsidRPr="00117D55">
              <w:t>Santander-specific</w:t>
            </w:r>
          </w:p>
        </w:tc>
        <w:tc>
          <w:tcPr>
            <w:tcW w:w="6922" w:type="dxa"/>
          </w:tcPr>
          <w:p w14:paraId="2EEA4CE2" w14:textId="77777777" w:rsidR="00FA2579" w:rsidRPr="00117D55" w:rsidRDefault="00FA2579" w:rsidP="00FA2579">
            <w:pPr>
              <w:pStyle w:val="TableText"/>
            </w:pPr>
            <w:r>
              <w:t>Not applicable</w:t>
            </w:r>
          </w:p>
        </w:tc>
      </w:tr>
    </w:tbl>
    <w:p w14:paraId="6B209BDB" w14:textId="77777777" w:rsidR="00EF63BB" w:rsidRDefault="00EF63BB" w:rsidP="00EF63BB">
      <w:pPr>
        <w:pStyle w:val="BodyTextNoSpacing"/>
      </w:pPr>
    </w:p>
    <w:p w14:paraId="5D0803FD" w14:textId="77777777" w:rsidR="00EF63BB" w:rsidRPr="00EF63BB" w:rsidRDefault="00EF63BB" w:rsidP="00EF63BB">
      <w:pPr>
        <w:pStyle w:val="Textoindependiente"/>
      </w:pPr>
    </w:p>
    <w:p w14:paraId="178DDC40" w14:textId="77777777" w:rsidR="00454820" w:rsidRPr="00854071" w:rsidRDefault="00454820" w:rsidP="005415BD">
      <w:pPr>
        <w:pStyle w:val="HeadingA3"/>
        <w:rPr>
          <w:lang w:eastAsia="en-GB"/>
        </w:rPr>
      </w:pPr>
      <w:bookmarkStart w:id="4841" w:name="_Toc153408878"/>
      <w:bookmarkStart w:id="4842" w:name="Manufacture_of_chlorine"/>
      <w:bookmarkStart w:id="4843" w:name="_Toc186795240"/>
      <w:r w:rsidRPr="6862EE71">
        <w:rPr>
          <w:lang w:eastAsia="en-GB"/>
        </w:rPr>
        <w:t>Manufacture of chlorine</w:t>
      </w:r>
      <w:bookmarkEnd w:id="4834"/>
      <w:bookmarkEnd w:id="4841"/>
      <w:bookmarkEnd w:id="4842"/>
      <w:bookmarkEnd w:id="4843"/>
    </w:p>
    <w:p w14:paraId="384746D6" w14:textId="77777777" w:rsidR="00454820" w:rsidRPr="00854071" w:rsidRDefault="00387898" w:rsidP="009A6FC5">
      <w:pPr>
        <w:pStyle w:val="Boldunderline"/>
      </w:pPr>
      <w:r>
        <w:t>Activity description</w:t>
      </w:r>
    </w:p>
    <w:p w14:paraId="21755370" w14:textId="77777777" w:rsidR="00454820" w:rsidRPr="00371589" w:rsidRDefault="00454820" w:rsidP="00DD20B8">
      <w:pPr>
        <w:pStyle w:val="Textoindependiente"/>
      </w:pPr>
      <w:r w:rsidRPr="00371589">
        <w:t>Manufacture of chlorine.</w:t>
      </w:r>
    </w:p>
    <w:p w14:paraId="2D0EC568"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2C2B9C" w14:paraId="7DC86815" w14:textId="77777777" w:rsidTr="002C2B9C">
        <w:tc>
          <w:tcPr>
            <w:tcW w:w="2665" w:type="dxa"/>
            <w:tcBorders>
              <w:top w:val="nil"/>
              <w:bottom w:val="single" w:sz="4" w:space="0" w:color="000000" w:themeColor="text1"/>
            </w:tcBorders>
            <w:shd w:val="clear" w:color="auto" w:fill="auto"/>
            <w:vAlign w:val="bottom"/>
          </w:tcPr>
          <w:p w14:paraId="2AB7F8D4" w14:textId="77777777" w:rsidR="00454820" w:rsidRPr="002C2B9C" w:rsidRDefault="00454820" w:rsidP="002C2B9C">
            <w:pPr>
              <w:pStyle w:val="TableHeadingText"/>
            </w:pPr>
            <w:r w:rsidRPr="002C2B9C">
              <w:t>Eligibility</w:t>
            </w:r>
          </w:p>
        </w:tc>
        <w:tc>
          <w:tcPr>
            <w:tcW w:w="6877" w:type="dxa"/>
            <w:tcBorders>
              <w:top w:val="nil"/>
            </w:tcBorders>
            <w:shd w:val="clear" w:color="auto" w:fill="auto"/>
            <w:vAlign w:val="bottom"/>
          </w:tcPr>
          <w:p w14:paraId="6ED1B2E2" w14:textId="77777777" w:rsidR="00454820" w:rsidRPr="002C2B9C" w:rsidRDefault="00454820" w:rsidP="002C2B9C">
            <w:pPr>
              <w:pStyle w:val="TableHeadingText"/>
            </w:pPr>
            <w:r w:rsidRPr="002C2B9C">
              <w:t>Criteria</w:t>
            </w:r>
            <w:r w:rsidRPr="002C2B9C">
              <w:rPr>
                <w:color w:val="002C77" w:themeColor="accent1"/>
              </w:rPr>
              <w:t xml:space="preserve"> </w:t>
            </w:r>
          </w:p>
        </w:tc>
      </w:tr>
      <w:tr w:rsidR="00454820" w:rsidRPr="002C2B9C" w14:paraId="6DDA0FB8" w14:textId="77777777" w:rsidTr="002C2B9C">
        <w:tc>
          <w:tcPr>
            <w:tcW w:w="2665" w:type="dxa"/>
            <w:tcBorders>
              <w:top w:val="single" w:sz="4" w:space="0" w:color="000000" w:themeColor="text1"/>
              <w:bottom w:val="single" w:sz="4" w:space="0" w:color="000000" w:themeColor="text1"/>
            </w:tcBorders>
            <w:shd w:val="clear" w:color="auto" w:fill="C9E8D3" w:themeFill="accent5" w:themeFillTint="33"/>
          </w:tcPr>
          <w:p w14:paraId="0C4DE1B2" w14:textId="77777777" w:rsidR="00454820" w:rsidRPr="002C2B9C" w:rsidRDefault="00454820" w:rsidP="00A978AA">
            <w:pPr>
              <w:pStyle w:val="TableText"/>
            </w:pPr>
            <w:r w:rsidRPr="002C2B9C">
              <w:t>EU Taxonomy consistent</w:t>
            </w:r>
          </w:p>
        </w:tc>
        <w:tc>
          <w:tcPr>
            <w:tcW w:w="6877" w:type="dxa"/>
            <w:shd w:val="clear" w:color="auto" w:fill="C9E8D3" w:themeFill="accent5" w:themeFillTint="33"/>
          </w:tcPr>
          <w:p w14:paraId="22D82B14" w14:textId="75096328" w:rsidR="00454820" w:rsidRPr="002C2B9C" w:rsidRDefault="00454820" w:rsidP="002C2B9C">
            <w:pPr>
              <w:pStyle w:val="TableText"/>
            </w:pPr>
            <w:r w:rsidRPr="002C2B9C">
              <w:t xml:space="preserve">The activity complies with </w:t>
            </w:r>
            <w:del w:id="4844" w:author="Cisneros Morales Diana Karen" w:date="2024-05-10T10:41:00Z">
              <w:r w:rsidRPr="002C2B9C" w:rsidDel="008563A2">
                <w:delText xml:space="preserve">one </w:delText>
              </w:r>
            </w:del>
            <w:ins w:id="4845" w:author="Cisneros Morales Diana Karen" w:date="2024-05-10T10:41:00Z">
              <w:r w:rsidR="00E74594">
                <w:t>all</w:t>
              </w:r>
              <w:r w:rsidR="008563A2" w:rsidRPr="002C2B9C">
                <w:t xml:space="preserve"> </w:t>
              </w:r>
            </w:ins>
            <w:r w:rsidRPr="002C2B9C">
              <w:t>of the following:</w:t>
            </w:r>
          </w:p>
          <w:p w14:paraId="59F967B2" w14:textId="77777777" w:rsidR="00454820" w:rsidRPr="002C2B9C" w:rsidRDefault="00454820" w:rsidP="00A46517">
            <w:pPr>
              <w:pStyle w:val="TableNumbered1"/>
              <w:numPr>
                <w:ilvl w:val="0"/>
                <w:numId w:val="238"/>
              </w:numPr>
            </w:pPr>
            <w:r w:rsidRPr="002C2B9C">
              <w:lastRenderedPageBreak/>
              <w:t>Electricity consumption for electrolysis and chlorine treatment is equal or lower than 2.45 MWh per ton of chlorine.</w:t>
            </w:r>
          </w:p>
          <w:p w14:paraId="500BF1CD" w14:textId="77777777" w:rsidR="00454820" w:rsidRPr="002C2B9C" w:rsidRDefault="00454820" w:rsidP="00A46517">
            <w:pPr>
              <w:pStyle w:val="TableNumbered1"/>
              <w:numPr>
                <w:ilvl w:val="0"/>
                <w:numId w:val="238"/>
              </w:numPr>
            </w:pPr>
            <w:r w:rsidRPr="002C2B9C">
              <w:t xml:space="preserve">Average lifecycle GHG emissions of the electricity used for chlorine production is at or lower than 100 g CO2e/kWh. </w:t>
            </w:r>
          </w:p>
          <w:p w14:paraId="75483304" w14:textId="77777777" w:rsidR="00454820" w:rsidRPr="002C2B9C" w:rsidRDefault="00454820" w:rsidP="002C2B9C">
            <w:pPr>
              <w:pStyle w:val="TableText"/>
            </w:pPr>
            <w:r w:rsidRPr="002C2B9C">
              <w:t>The life cycle GHG emissions are calculated using ISO 14067 or ISO 14064</w:t>
            </w:r>
          </w:p>
        </w:tc>
      </w:tr>
      <w:tr w:rsidR="00454820" w:rsidRPr="002C2B9C" w14:paraId="3A1DA741" w14:textId="77777777" w:rsidTr="002C2B9C">
        <w:trPr>
          <w:trHeight w:val="89"/>
        </w:trPr>
        <w:tc>
          <w:tcPr>
            <w:tcW w:w="2665" w:type="dxa"/>
            <w:tcBorders>
              <w:top w:val="single" w:sz="4" w:space="0" w:color="000000" w:themeColor="text1"/>
            </w:tcBorders>
            <w:shd w:val="clear" w:color="auto" w:fill="auto"/>
          </w:tcPr>
          <w:p w14:paraId="6199FC01" w14:textId="77777777" w:rsidR="00454820" w:rsidRPr="002C2B9C" w:rsidRDefault="00454820" w:rsidP="00A978AA">
            <w:pPr>
              <w:pStyle w:val="TableText"/>
            </w:pPr>
            <w:r w:rsidRPr="002C2B9C">
              <w:lastRenderedPageBreak/>
              <w:t>Santander-specific</w:t>
            </w:r>
          </w:p>
        </w:tc>
        <w:tc>
          <w:tcPr>
            <w:tcW w:w="6877" w:type="dxa"/>
          </w:tcPr>
          <w:p w14:paraId="6B659D6F" w14:textId="77777777" w:rsidR="00454820" w:rsidRPr="002C2B9C" w:rsidRDefault="00454820" w:rsidP="002C2B9C">
            <w:pPr>
              <w:pStyle w:val="TableText"/>
            </w:pPr>
            <w:r w:rsidRPr="002C2B9C">
              <w:t xml:space="preserve">The activity manufactures technologies that are: </w:t>
            </w:r>
          </w:p>
          <w:p w14:paraId="34559AD2" w14:textId="77777777" w:rsidR="00454820" w:rsidRPr="002C2B9C" w:rsidRDefault="00454820" w:rsidP="00A46517">
            <w:pPr>
              <w:pStyle w:val="TableNumbered1"/>
              <w:numPr>
                <w:ilvl w:val="0"/>
                <w:numId w:val="239"/>
              </w:numPr>
            </w:pPr>
            <w:r w:rsidRPr="002C2B9C">
              <w:t xml:space="preserve">Aimed at and demonstrate life cycle GHG emission savings compared to the best performing alternative technology/product/solution available on the market, such as demand management technologies; and </w:t>
            </w:r>
          </w:p>
          <w:p w14:paraId="5321288E" w14:textId="77777777" w:rsidR="00454820" w:rsidRPr="002C2B9C" w:rsidRDefault="00454820" w:rsidP="002C2B9C">
            <w:pPr>
              <w:pStyle w:val="TableNumbered1"/>
              <w:rPr>
                <w:rFonts w:cstheme="minorHAnsi"/>
              </w:rPr>
            </w:pPr>
            <w:r w:rsidRPr="002C2B9C">
              <w:t>Where quantified, life cycle GHG emission savings must be verified by an independent third party</w:t>
            </w:r>
          </w:p>
        </w:tc>
      </w:tr>
    </w:tbl>
    <w:p w14:paraId="1EA63006" w14:textId="77777777" w:rsidR="002C2B9C" w:rsidRDefault="002C2B9C" w:rsidP="002C2B9C">
      <w:pPr>
        <w:pStyle w:val="Textoindependiente"/>
      </w:pPr>
      <w:bookmarkStart w:id="4846" w:name="_Toc153298592"/>
    </w:p>
    <w:p w14:paraId="688D0DA0" w14:textId="77777777" w:rsidR="00454820" w:rsidRPr="00854071" w:rsidRDefault="00454820" w:rsidP="002C2B9C">
      <w:pPr>
        <w:pStyle w:val="HeadingA3"/>
        <w:rPr>
          <w:lang w:eastAsia="en-GB"/>
        </w:rPr>
      </w:pPr>
      <w:bookmarkStart w:id="4847" w:name="_Toc153408879"/>
      <w:bookmarkStart w:id="4848" w:name="_Toc186795241"/>
      <w:r w:rsidRPr="6862EE71">
        <w:rPr>
          <w:lang w:eastAsia="en-GB"/>
        </w:rPr>
        <w:t>Manufacture of anhydrous ammonia</w:t>
      </w:r>
      <w:bookmarkEnd w:id="4846"/>
      <w:bookmarkEnd w:id="4847"/>
      <w:bookmarkEnd w:id="4848"/>
    </w:p>
    <w:p w14:paraId="06509CDA" w14:textId="77777777" w:rsidR="00454820" w:rsidRPr="00854071" w:rsidRDefault="00387898" w:rsidP="002C2B9C">
      <w:pPr>
        <w:pStyle w:val="Boldunderline"/>
        <w:keepNext/>
        <w:keepLines/>
      </w:pPr>
      <w:r>
        <w:t>Activity description</w:t>
      </w:r>
    </w:p>
    <w:p w14:paraId="5D9E15FC" w14:textId="77777777" w:rsidR="00454820" w:rsidRPr="00586899" w:rsidRDefault="00454820" w:rsidP="002C2B9C">
      <w:pPr>
        <w:pStyle w:val="Textoindependiente"/>
        <w:keepNext/>
        <w:keepLines/>
      </w:pPr>
      <w:r w:rsidRPr="00586899">
        <w:t>Manufacture of anhydrous ammonia.</w:t>
      </w:r>
    </w:p>
    <w:p w14:paraId="14BE46A2" w14:textId="77777777" w:rsidR="00454820" w:rsidRPr="00854071" w:rsidRDefault="00454820" w:rsidP="002C2B9C">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2C2B9C" w14:paraId="590541D6" w14:textId="77777777" w:rsidTr="002C2B9C">
        <w:tc>
          <w:tcPr>
            <w:tcW w:w="2665" w:type="dxa"/>
            <w:tcBorders>
              <w:top w:val="nil"/>
              <w:bottom w:val="single" w:sz="4" w:space="0" w:color="000000" w:themeColor="text1"/>
            </w:tcBorders>
            <w:shd w:val="clear" w:color="auto" w:fill="auto"/>
            <w:vAlign w:val="bottom"/>
          </w:tcPr>
          <w:p w14:paraId="62A85F69" w14:textId="77777777" w:rsidR="00454820" w:rsidRPr="002C2B9C" w:rsidRDefault="00454820" w:rsidP="002C2B9C">
            <w:pPr>
              <w:pStyle w:val="TableHeadingText"/>
              <w:keepNext/>
            </w:pPr>
            <w:r w:rsidRPr="002C2B9C">
              <w:t>Eligibility</w:t>
            </w:r>
          </w:p>
        </w:tc>
        <w:tc>
          <w:tcPr>
            <w:tcW w:w="6877" w:type="dxa"/>
            <w:tcBorders>
              <w:top w:val="nil"/>
            </w:tcBorders>
            <w:shd w:val="clear" w:color="auto" w:fill="auto"/>
            <w:vAlign w:val="bottom"/>
          </w:tcPr>
          <w:p w14:paraId="70611F93" w14:textId="77777777" w:rsidR="00454820" w:rsidRPr="002C2B9C" w:rsidRDefault="00454820" w:rsidP="002C2B9C">
            <w:pPr>
              <w:pStyle w:val="TableHeadingText"/>
              <w:keepNext/>
            </w:pPr>
            <w:r w:rsidRPr="002C2B9C">
              <w:t>Criteria</w:t>
            </w:r>
            <w:r w:rsidRPr="002C2B9C">
              <w:rPr>
                <w:color w:val="002C77" w:themeColor="accent1"/>
              </w:rPr>
              <w:t xml:space="preserve"> </w:t>
            </w:r>
          </w:p>
        </w:tc>
      </w:tr>
      <w:tr w:rsidR="00454820" w:rsidRPr="002C2B9C" w14:paraId="2F135F04" w14:textId="77777777" w:rsidTr="002C2B9C">
        <w:tc>
          <w:tcPr>
            <w:tcW w:w="2665" w:type="dxa"/>
            <w:tcBorders>
              <w:top w:val="single" w:sz="4" w:space="0" w:color="000000" w:themeColor="text1"/>
              <w:bottom w:val="single" w:sz="4" w:space="0" w:color="000000" w:themeColor="text1"/>
            </w:tcBorders>
            <w:shd w:val="clear" w:color="auto" w:fill="C9E8D3" w:themeFill="accent5" w:themeFillTint="33"/>
          </w:tcPr>
          <w:p w14:paraId="39BB9D43" w14:textId="77777777" w:rsidR="00454820" w:rsidRPr="002C2B9C" w:rsidRDefault="00454820" w:rsidP="00A978AA">
            <w:pPr>
              <w:pStyle w:val="TableText"/>
            </w:pPr>
            <w:r w:rsidRPr="002C2B9C">
              <w:t>EU Taxonomy consistent</w:t>
            </w:r>
          </w:p>
        </w:tc>
        <w:tc>
          <w:tcPr>
            <w:tcW w:w="6877" w:type="dxa"/>
            <w:shd w:val="clear" w:color="auto" w:fill="C9E8D3" w:themeFill="accent5" w:themeFillTint="33"/>
          </w:tcPr>
          <w:p w14:paraId="6D8CEA1B" w14:textId="77777777" w:rsidR="00454820" w:rsidRPr="002C2B9C" w:rsidRDefault="00454820" w:rsidP="002C2B9C">
            <w:pPr>
              <w:pStyle w:val="TableText"/>
              <w:keepNext/>
              <w:keepLines/>
            </w:pPr>
            <w:r w:rsidRPr="002C2B9C">
              <w:t>Either (1.) or (2.) are complied with:</w:t>
            </w:r>
          </w:p>
          <w:p w14:paraId="51FDF4AF" w14:textId="77777777" w:rsidR="002C2B9C" w:rsidRDefault="00454820" w:rsidP="00A46517">
            <w:pPr>
              <w:pStyle w:val="TableNumbered1"/>
              <w:keepNext/>
              <w:keepLines/>
              <w:numPr>
                <w:ilvl w:val="0"/>
                <w:numId w:val="240"/>
              </w:numPr>
            </w:pPr>
            <w:r w:rsidRPr="002C2B9C">
              <w:t xml:space="preserve">The ammonia is produced from hydrogen and complies with the thresholds outlined in the Hydrogen activity </w:t>
            </w:r>
            <w:r w:rsidRPr="004D3951">
              <w:t xml:space="preserve">of </w:t>
            </w:r>
            <w:hyperlink w:anchor="Manufacture_of_hydrogen" w:history="1">
              <w:r w:rsidRPr="004D3951">
                <w:rPr>
                  <w:rStyle w:val="Hipervnculo"/>
                  <w:color w:val="auto"/>
                  <w:highlight w:val="cyan"/>
                </w:rPr>
                <w:t>Manufacturing of Hydrogen</w:t>
              </w:r>
            </w:hyperlink>
            <w:r w:rsidRPr="004D3951">
              <w:t>: life-</w:t>
            </w:r>
            <w:r w:rsidRPr="002C2B9C">
              <w:t>cycle GHG emissions savings requirement of 73.4% for hydrogen [resulting in life-cycle GHG emissions lower than 3tCO2e/tH2] and 70% for hydrogen-based synthetic fuels relative to a fossil fuel comparator of 94g CO2e/MJ; Quantified life-cycle GHG emission savings are calculated using ISO 14067:2018119 or ISO 14064- 1:2018120 and are verified by an independent third party</w:t>
            </w:r>
          </w:p>
          <w:p w14:paraId="16A0C68D" w14:textId="77777777" w:rsidR="00454820" w:rsidRPr="002C2B9C" w:rsidRDefault="00454820" w:rsidP="002C2B9C">
            <w:pPr>
              <w:pStyle w:val="TableNumbered2"/>
              <w:keepNext/>
              <w:keepLines/>
            </w:pPr>
            <w:r w:rsidRPr="002C2B9C">
              <w:t>The CO2 leakage of carbon transport methods are limited to &lt;= 0.5 %, and Carbon sequestration sites comply with internationally recognized standards (i.e. the activity complies with ISO 27914:2017)</w:t>
            </w:r>
          </w:p>
          <w:p w14:paraId="30EDD50F" w14:textId="77777777" w:rsidR="00454820" w:rsidRPr="002C2B9C" w:rsidRDefault="00454820" w:rsidP="002C2B9C">
            <w:pPr>
              <w:pStyle w:val="TableNumbered1"/>
              <w:keepNext/>
              <w:keepLines/>
            </w:pPr>
            <w:r w:rsidRPr="002C2B9C">
              <w:t>Ammonia is recovered from wastewater</w:t>
            </w:r>
          </w:p>
        </w:tc>
      </w:tr>
      <w:tr w:rsidR="00454820" w:rsidRPr="002C2B9C" w14:paraId="37176192" w14:textId="77777777" w:rsidTr="002C2B9C">
        <w:tc>
          <w:tcPr>
            <w:tcW w:w="2665" w:type="dxa"/>
            <w:tcBorders>
              <w:top w:val="single" w:sz="4" w:space="0" w:color="000000" w:themeColor="text1"/>
            </w:tcBorders>
            <w:shd w:val="clear" w:color="auto" w:fill="auto"/>
          </w:tcPr>
          <w:p w14:paraId="1530E9A2" w14:textId="77777777" w:rsidR="00454820" w:rsidRPr="002C2B9C" w:rsidRDefault="00454820" w:rsidP="00A978AA">
            <w:pPr>
              <w:pStyle w:val="TableText"/>
            </w:pPr>
            <w:r w:rsidRPr="002C2B9C">
              <w:t>Santander-specific</w:t>
            </w:r>
          </w:p>
        </w:tc>
        <w:tc>
          <w:tcPr>
            <w:tcW w:w="6877" w:type="dxa"/>
          </w:tcPr>
          <w:p w14:paraId="107FA2C7" w14:textId="77777777" w:rsidR="00454820" w:rsidRPr="002C2B9C" w:rsidRDefault="00454820" w:rsidP="002C2B9C">
            <w:pPr>
              <w:pStyle w:val="TableText"/>
            </w:pPr>
            <w:r w:rsidRPr="002C2B9C">
              <w:t xml:space="preserve">The activity manufactures technologies that are: </w:t>
            </w:r>
          </w:p>
          <w:p w14:paraId="0B94653E" w14:textId="77777777" w:rsidR="00454820" w:rsidRPr="002C2B9C" w:rsidRDefault="00454820" w:rsidP="00A46517">
            <w:pPr>
              <w:pStyle w:val="TableNumbered1"/>
              <w:numPr>
                <w:ilvl w:val="0"/>
                <w:numId w:val="241"/>
              </w:numPr>
            </w:pPr>
            <w:r w:rsidRPr="002C2B9C">
              <w:t xml:space="preserve">Aimed at and demonstrate life cycle GHG emission savings compared to the best performing alternative technology/product/solution available on the market, such as demand management technologies; and </w:t>
            </w:r>
          </w:p>
          <w:p w14:paraId="56FCB0CC" w14:textId="77777777" w:rsidR="00454820" w:rsidRPr="002C2B9C" w:rsidRDefault="00454820" w:rsidP="002C2B9C">
            <w:pPr>
              <w:pStyle w:val="TableNumbered1"/>
              <w:rPr>
                <w:rFonts w:cstheme="minorHAnsi"/>
              </w:rPr>
            </w:pPr>
            <w:r w:rsidRPr="002C2B9C">
              <w:t>Where quantified, life cycle GHG emission savings must be verified by an independent third party</w:t>
            </w:r>
          </w:p>
        </w:tc>
      </w:tr>
    </w:tbl>
    <w:p w14:paraId="1706E141" w14:textId="77777777" w:rsidR="002C2B9C" w:rsidRDefault="002C2B9C" w:rsidP="002C2B9C">
      <w:pPr>
        <w:pStyle w:val="BodyTextNoSpacing"/>
      </w:pPr>
      <w:bookmarkStart w:id="4849" w:name="_Toc153298593"/>
    </w:p>
    <w:p w14:paraId="7DFC2B77" w14:textId="77777777" w:rsidR="00454820" w:rsidRPr="00854071" w:rsidRDefault="00454820" w:rsidP="002C2B9C">
      <w:pPr>
        <w:pStyle w:val="HeadingA3"/>
        <w:rPr>
          <w:lang w:eastAsia="en-GB"/>
        </w:rPr>
      </w:pPr>
      <w:bookmarkStart w:id="4850" w:name="_Toc153408880"/>
      <w:bookmarkStart w:id="4851" w:name="_Toc186795242"/>
      <w:r w:rsidRPr="6862EE71">
        <w:rPr>
          <w:lang w:eastAsia="en-GB"/>
        </w:rPr>
        <w:lastRenderedPageBreak/>
        <w:t>Manufacture of plastics in primary form</w:t>
      </w:r>
      <w:bookmarkEnd w:id="4849"/>
      <w:bookmarkEnd w:id="4850"/>
      <w:bookmarkEnd w:id="4851"/>
    </w:p>
    <w:p w14:paraId="4E1C5E8E" w14:textId="77777777" w:rsidR="00454820" w:rsidRPr="00854071" w:rsidRDefault="00387898" w:rsidP="002C2B9C">
      <w:pPr>
        <w:pStyle w:val="Boldunderline"/>
        <w:keepNext/>
        <w:keepLines/>
      </w:pPr>
      <w:r>
        <w:t>Activity description</w:t>
      </w:r>
    </w:p>
    <w:p w14:paraId="31643DD6" w14:textId="77777777" w:rsidR="00454820" w:rsidRPr="006A434C" w:rsidRDefault="00454820" w:rsidP="002C2B9C">
      <w:pPr>
        <w:pStyle w:val="Textoindependiente"/>
        <w:keepNext/>
        <w:keepLines/>
      </w:pPr>
      <w:r w:rsidRPr="006A434C">
        <w:t>Manufacture resins, plastics materials and non-vulcanisable thermoplastic elastomers, the mixing and blending of resins on a custom basis, as well as the manufacture of non-customised synthetic resins.</w:t>
      </w:r>
    </w:p>
    <w:p w14:paraId="6DA502D2" w14:textId="77777777" w:rsidR="00454820" w:rsidRPr="00854071" w:rsidRDefault="00454820" w:rsidP="002C2B9C">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2C2B9C" w14:paraId="57A6AA66" w14:textId="77777777" w:rsidTr="0A974F12">
        <w:tc>
          <w:tcPr>
            <w:tcW w:w="2665" w:type="dxa"/>
            <w:tcBorders>
              <w:top w:val="nil"/>
              <w:bottom w:val="single" w:sz="4" w:space="0" w:color="000000" w:themeColor="text2"/>
            </w:tcBorders>
            <w:shd w:val="clear" w:color="auto" w:fill="auto"/>
            <w:vAlign w:val="bottom"/>
          </w:tcPr>
          <w:p w14:paraId="6E6A2873" w14:textId="77777777" w:rsidR="00454820" w:rsidRPr="002C2B9C" w:rsidRDefault="00454820" w:rsidP="002C2B9C">
            <w:pPr>
              <w:pStyle w:val="TableHeadingText"/>
              <w:keepNext/>
            </w:pPr>
            <w:r w:rsidRPr="002C2B9C">
              <w:t>Eligibility</w:t>
            </w:r>
          </w:p>
        </w:tc>
        <w:tc>
          <w:tcPr>
            <w:tcW w:w="6877" w:type="dxa"/>
            <w:tcBorders>
              <w:top w:val="nil"/>
            </w:tcBorders>
            <w:shd w:val="clear" w:color="auto" w:fill="auto"/>
            <w:vAlign w:val="bottom"/>
          </w:tcPr>
          <w:p w14:paraId="799EAED9" w14:textId="77777777" w:rsidR="00454820" w:rsidRPr="002C2B9C" w:rsidRDefault="00454820" w:rsidP="002C2B9C">
            <w:pPr>
              <w:pStyle w:val="TableHeadingText"/>
              <w:keepNext/>
            </w:pPr>
            <w:r w:rsidRPr="002C2B9C">
              <w:t>Criteria</w:t>
            </w:r>
            <w:r w:rsidRPr="002C2B9C">
              <w:rPr>
                <w:color w:val="002C77" w:themeColor="accent1"/>
              </w:rPr>
              <w:t xml:space="preserve"> </w:t>
            </w:r>
          </w:p>
        </w:tc>
      </w:tr>
      <w:tr w:rsidR="00454820" w:rsidRPr="002C2B9C" w14:paraId="33DEEB27"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2FE3F6BA" w14:textId="77777777" w:rsidR="00454820" w:rsidRPr="002C2B9C" w:rsidRDefault="00454820" w:rsidP="00A978AA">
            <w:pPr>
              <w:pStyle w:val="TableText"/>
            </w:pPr>
            <w:r w:rsidRPr="002C2B9C">
              <w:t>EU Taxonomy consistent</w:t>
            </w:r>
          </w:p>
        </w:tc>
        <w:tc>
          <w:tcPr>
            <w:tcW w:w="6877" w:type="dxa"/>
            <w:shd w:val="clear" w:color="auto" w:fill="C9E8D3" w:themeFill="accent5" w:themeFillTint="33"/>
          </w:tcPr>
          <w:p w14:paraId="577D1815" w14:textId="77777777" w:rsidR="00454820" w:rsidRPr="002C2B9C" w:rsidRDefault="00454820" w:rsidP="002C2B9C">
            <w:pPr>
              <w:pStyle w:val="TableText"/>
              <w:keepNext/>
              <w:keepLines/>
            </w:pPr>
            <w:r w:rsidRPr="002C2B9C">
              <w:t>The activity complies with one of the following criteria:</w:t>
            </w:r>
          </w:p>
          <w:p w14:paraId="7511C7A6" w14:textId="77777777" w:rsidR="00454820" w:rsidRPr="002C2B9C" w:rsidRDefault="00454820" w:rsidP="00A46517">
            <w:pPr>
              <w:pStyle w:val="TableNumbered1"/>
              <w:keepNext/>
              <w:keepLines/>
              <w:numPr>
                <w:ilvl w:val="0"/>
                <w:numId w:val="242"/>
              </w:numPr>
            </w:pPr>
            <w:r w:rsidRPr="002C2B9C">
              <w:t>The plastic in primary form is fully manufactured by mechanical recycling of plastic waste</w:t>
            </w:r>
          </w:p>
          <w:p w14:paraId="46252C55" w14:textId="77777777" w:rsidR="00454820" w:rsidRPr="002C2B9C" w:rsidRDefault="437C6A04" w:rsidP="002C2B9C">
            <w:pPr>
              <w:pStyle w:val="TableNumbered1"/>
              <w:keepNext/>
              <w:keepLines/>
            </w:pPr>
            <w:r w:rsidRPr="002C2B9C">
              <w:t>Where mechanical recycling is not technically feasible or economically viable, the plastic in primary form is fully manufactured by chemical recycling of plastic waste and the life-cycle GHG emissions of the manufactured plastic, excluding any calculated credits from the production of fuels, are lower than the life-cycle GHG emissions of the equivalent plastic in primary fr</w:t>
            </w:r>
            <w:r w:rsidR="004D3951">
              <w:t>o</w:t>
            </w:r>
            <w:r w:rsidRPr="002C2B9C">
              <w:t xml:space="preserve">m </w:t>
            </w:r>
            <w:r w:rsidRPr="004D3951">
              <w:t>manufactured from fossil fuel feedstock.</w:t>
            </w:r>
            <w:r w:rsidRPr="002C2B9C">
              <w:t xml:space="preserve"> Life-cycle GHG emissions are calculated using ISO 14067:2018 or ISO 14064-1:2018</w:t>
            </w:r>
            <w:r w:rsidR="00454820" w:rsidRPr="002C2B9C">
              <w:rPr>
                <w:rStyle w:val="Refdenotaalpie"/>
                <w:rFonts w:ascii="Calibri" w:hAnsi="Calibri" w:cs="Calibri"/>
                <w:color w:val="000000"/>
              </w:rPr>
              <w:footnoteReference w:id="200"/>
            </w:r>
            <w:r w:rsidRPr="002C2B9C">
              <w:t>. Quantified life-cycle GHG emissions are verified by an independent third party</w:t>
            </w:r>
          </w:p>
          <w:p w14:paraId="1B228AA1" w14:textId="77777777" w:rsidR="00454820" w:rsidRPr="002C2B9C" w:rsidRDefault="437C6A04" w:rsidP="002C2B9C">
            <w:pPr>
              <w:pStyle w:val="TableNumbered1"/>
              <w:keepNext/>
              <w:keepLines/>
            </w:pPr>
            <w:r w:rsidRPr="002C2B9C">
              <w:t>Derived wholly or partially from renewable feedstock and its life-cycle GHG emissions are lower than the life-cycle GHG emissions of the equivalent plastics in primary form manufactured from fossil fuel feedstock. Life-cycle GHG emissions are calculated using Quantified life-cycle GHG emissions such as ISO 14067 or ISO 14064, which are verified by an independent third party</w:t>
            </w:r>
            <w:r w:rsidR="00454820" w:rsidRPr="002C2B9C">
              <w:rPr>
                <w:rStyle w:val="Refdenotaalpie"/>
                <w:rFonts w:ascii="Calibri" w:hAnsi="Calibri" w:cs="Calibri"/>
                <w:color w:val="000000"/>
              </w:rPr>
              <w:footnoteReference w:id="201"/>
            </w:r>
          </w:p>
          <w:p w14:paraId="172CFC7C" w14:textId="77777777" w:rsidR="00454820" w:rsidRPr="002C2B9C" w:rsidRDefault="00454820" w:rsidP="002C2B9C">
            <w:pPr>
              <w:pStyle w:val="TableNumbered1"/>
              <w:keepNext/>
              <w:keepLines/>
            </w:pPr>
            <w:r w:rsidRPr="002C2B9C">
              <w:t xml:space="preserve">Biofuels, bioliquids and biomass fuels produced from agricultural biomass shall not be made from raw material obtained from land with a </w:t>
            </w:r>
            <w:hyperlink w:anchor="Highbiodiversityvalue" w:history="1">
              <w:r w:rsidRPr="002C2B9C">
                <w:rPr>
                  <w:highlight w:val="cyan"/>
                </w:rPr>
                <w:t>high biodiversity value</w:t>
              </w:r>
            </w:hyperlink>
            <w:r w:rsidRPr="002C2B9C">
              <w:t xml:space="preserve">, wetlands or peatlands and </w:t>
            </w:r>
            <w:hyperlink w:anchor="ForestBiomass" w:history="1">
              <w:r w:rsidRPr="002C2B9C">
                <w:rPr>
                  <w:highlight w:val="cyan"/>
                </w:rPr>
                <w:t>forest biomass</w:t>
              </w:r>
            </w:hyperlink>
            <w:r w:rsidRPr="002C2B9C">
              <w:t xml:space="preserve"> shall not derive from unsustainable production; examples of non-eligible land include protected areas, natural reserves, land certified by IUCN RLE; products certified by FSC® are eligible </w:t>
            </w:r>
          </w:p>
        </w:tc>
      </w:tr>
      <w:tr w:rsidR="00454820" w:rsidRPr="002C2B9C" w14:paraId="68700ACD" w14:textId="77777777" w:rsidTr="0A974F12">
        <w:tc>
          <w:tcPr>
            <w:tcW w:w="2665" w:type="dxa"/>
            <w:tcBorders>
              <w:top w:val="single" w:sz="4" w:space="0" w:color="000000" w:themeColor="text2"/>
            </w:tcBorders>
            <w:shd w:val="clear" w:color="auto" w:fill="auto"/>
          </w:tcPr>
          <w:p w14:paraId="09F0034C" w14:textId="77777777" w:rsidR="00454820" w:rsidRPr="002C2B9C" w:rsidRDefault="00454820" w:rsidP="00A978AA">
            <w:pPr>
              <w:pStyle w:val="TableText"/>
            </w:pPr>
            <w:r w:rsidRPr="002C2B9C">
              <w:t>Santander-specific</w:t>
            </w:r>
          </w:p>
        </w:tc>
        <w:tc>
          <w:tcPr>
            <w:tcW w:w="6877" w:type="dxa"/>
          </w:tcPr>
          <w:p w14:paraId="57BB4310" w14:textId="77777777" w:rsidR="00454820" w:rsidRPr="002C2B9C" w:rsidRDefault="00454820" w:rsidP="002C2B9C">
            <w:pPr>
              <w:pStyle w:val="TableText"/>
            </w:pPr>
            <w:r w:rsidRPr="002C2B9C">
              <w:t xml:space="preserve">The activity manufactures technologies that are: </w:t>
            </w:r>
          </w:p>
          <w:p w14:paraId="4608AF74" w14:textId="77777777" w:rsidR="00454820" w:rsidRPr="002C2B9C" w:rsidRDefault="00454820" w:rsidP="00A46517">
            <w:pPr>
              <w:pStyle w:val="TableNumbered1"/>
              <w:numPr>
                <w:ilvl w:val="0"/>
                <w:numId w:val="243"/>
              </w:numPr>
            </w:pPr>
            <w:r w:rsidRPr="002C2B9C">
              <w:t xml:space="preserve">Aimed at and demonstrate life cycle GHG emission savings compared to the best performing alternative technology/product/solution available on the market, such as demand management technologies; and </w:t>
            </w:r>
          </w:p>
          <w:p w14:paraId="563FCB88" w14:textId="77777777" w:rsidR="00454820" w:rsidRPr="002C2B9C" w:rsidRDefault="00454820" w:rsidP="002C2B9C">
            <w:pPr>
              <w:pStyle w:val="TableNumbered1"/>
            </w:pPr>
            <w:r w:rsidRPr="002C2B9C">
              <w:t>Where quantified, life cycle GHG emission savings must be verified by an independent third party</w:t>
            </w:r>
          </w:p>
        </w:tc>
      </w:tr>
    </w:tbl>
    <w:p w14:paraId="2D5B57FB" w14:textId="77777777" w:rsidR="002C2B9C" w:rsidRDefault="002C2B9C" w:rsidP="002C2B9C">
      <w:pPr>
        <w:pStyle w:val="Textoindependiente"/>
      </w:pPr>
      <w:bookmarkStart w:id="4852" w:name="_Toc153298594"/>
    </w:p>
    <w:p w14:paraId="244AF52D" w14:textId="77777777" w:rsidR="00454820" w:rsidRPr="00854071" w:rsidRDefault="00454820" w:rsidP="00A101BB">
      <w:pPr>
        <w:pStyle w:val="HeadingA3"/>
        <w:rPr>
          <w:lang w:eastAsia="en-GB"/>
        </w:rPr>
      </w:pPr>
      <w:bookmarkStart w:id="4853" w:name="_Toc153408881"/>
      <w:bookmarkStart w:id="4854" w:name="_Toc186795243"/>
      <w:r w:rsidRPr="6862EE71">
        <w:rPr>
          <w:lang w:eastAsia="en-GB"/>
        </w:rPr>
        <w:lastRenderedPageBreak/>
        <w:t>Manufacture of automotive and mobility components</w:t>
      </w:r>
      <w:bookmarkEnd w:id="4852"/>
      <w:bookmarkEnd w:id="4853"/>
      <w:bookmarkEnd w:id="4854"/>
    </w:p>
    <w:p w14:paraId="6AAC93A4" w14:textId="77777777" w:rsidR="00454820" w:rsidRPr="00854071" w:rsidRDefault="00387898" w:rsidP="00A101BB">
      <w:pPr>
        <w:pStyle w:val="Boldunderline"/>
        <w:keepNext/>
        <w:keepLines/>
      </w:pPr>
      <w:r>
        <w:t>Activity description</w:t>
      </w:r>
    </w:p>
    <w:p w14:paraId="79A8E1AD" w14:textId="77777777" w:rsidR="00454820" w:rsidRPr="00E52A5C" w:rsidRDefault="00454820" w:rsidP="00A101BB">
      <w:pPr>
        <w:pStyle w:val="Textoindependiente"/>
        <w:keepNext/>
        <w:keepLines/>
      </w:pPr>
      <w:r w:rsidRPr="00E52A5C">
        <w:t>Manufacture, repair, maintenance, retrofitting, repurposing and upgrade of mobility components for zero-emission personal mobility devices and of automotive and mobility systems, components, separate technical units, parts and spare parts.</w:t>
      </w:r>
    </w:p>
    <w:p w14:paraId="5EE6A7A7" w14:textId="77777777" w:rsidR="00454820" w:rsidRPr="00854071" w:rsidRDefault="00454820" w:rsidP="00A101BB">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A101BB" w14:paraId="2EFC1942" w14:textId="77777777" w:rsidTr="0A974F12">
        <w:tc>
          <w:tcPr>
            <w:tcW w:w="2665" w:type="dxa"/>
            <w:tcBorders>
              <w:top w:val="nil"/>
              <w:bottom w:val="single" w:sz="4" w:space="0" w:color="000000" w:themeColor="text2"/>
            </w:tcBorders>
            <w:shd w:val="clear" w:color="auto" w:fill="auto"/>
            <w:vAlign w:val="bottom"/>
          </w:tcPr>
          <w:p w14:paraId="51BA8A9B" w14:textId="77777777" w:rsidR="00454820" w:rsidRPr="00A101BB" w:rsidRDefault="00454820" w:rsidP="00A101BB">
            <w:pPr>
              <w:pStyle w:val="TableHeadingText"/>
              <w:keepNext/>
            </w:pPr>
            <w:r w:rsidRPr="00A101BB">
              <w:t>Eligibility</w:t>
            </w:r>
          </w:p>
        </w:tc>
        <w:tc>
          <w:tcPr>
            <w:tcW w:w="6877" w:type="dxa"/>
            <w:tcBorders>
              <w:top w:val="nil"/>
            </w:tcBorders>
            <w:shd w:val="clear" w:color="auto" w:fill="auto"/>
            <w:vAlign w:val="bottom"/>
          </w:tcPr>
          <w:p w14:paraId="7C644D72" w14:textId="77777777" w:rsidR="00454820" w:rsidRPr="00A101BB" w:rsidRDefault="00454820" w:rsidP="00A101BB">
            <w:pPr>
              <w:pStyle w:val="TableHeadingText"/>
              <w:keepNext/>
            </w:pPr>
            <w:r w:rsidRPr="00A101BB">
              <w:t>Criteria</w:t>
            </w:r>
            <w:r w:rsidRPr="00A101BB">
              <w:rPr>
                <w:color w:val="002C77" w:themeColor="accent1"/>
              </w:rPr>
              <w:t xml:space="preserve"> </w:t>
            </w:r>
          </w:p>
        </w:tc>
      </w:tr>
      <w:tr w:rsidR="00454820" w:rsidRPr="00A101BB" w14:paraId="61212F24"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1861C2C9" w14:textId="77777777" w:rsidR="00454820" w:rsidRPr="00A101BB" w:rsidRDefault="00454820" w:rsidP="00A978AA">
            <w:pPr>
              <w:pStyle w:val="TableText"/>
            </w:pPr>
            <w:r w:rsidRPr="00A101BB">
              <w:t>EU Taxonomy consistent</w:t>
            </w:r>
          </w:p>
        </w:tc>
        <w:tc>
          <w:tcPr>
            <w:tcW w:w="6877" w:type="dxa"/>
            <w:shd w:val="clear" w:color="auto" w:fill="C9E8D3" w:themeFill="accent5" w:themeFillTint="33"/>
          </w:tcPr>
          <w:p w14:paraId="797A4945" w14:textId="77777777" w:rsidR="00454820" w:rsidRPr="00A101BB" w:rsidRDefault="00454820" w:rsidP="00A101BB">
            <w:pPr>
              <w:pStyle w:val="TableText"/>
              <w:keepNext/>
              <w:keepLines/>
            </w:pPr>
            <w:r w:rsidRPr="00A101BB">
              <w:t>The activity complies with one of the following criteria:</w:t>
            </w:r>
          </w:p>
          <w:p w14:paraId="6359DB5E" w14:textId="77777777" w:rsidR="00454820" w:rsidRPr="00A101BB" w:rsidRDefault="437C6A04" w:rsidP="00A46517">
            <w:pPr>
              <w:pStyle w:val="TableNumbered1"/>
              <w:keepNext/>
              <w:keepLines/>
              <w:numPr>
                <w:ilvl w:val="0"/>
                <w:numId w:val="244"/>
              </w:numPr>
            </w:pPr>
            <w:r w:rsidRPr="00A101BB">
              <w:t>Manufacture, repair, maintenance, retrofitting, repurposing and upgrade of mobility components for zero-emission personal mobility devices and of automotive and mobility systems, components, separate technical units, parts and spare parts</w:t>
            </w:r>
            <w:r w:rsidR="00454820" w:rsidRPr="00A101BB">
              <w:rPr>
                <w:rStyle w:val="Refdenotaalpie"/>
                <w:rFonts w:ascii="Calibri" w:hAnsi="Calibri" w:cs="Calibri"/>
              </w:rPr>
              <w:footnoteReference w:id="202"/>
            </w:r>
            <w:r w:rsidR="00454820" w:rsidRPr="00A101BB">
              <w:rPr>
                <w:rStyle w:val="Refdenotaalpie"/>
                <w:rFonts w:ascii="Calibri" w:hAnsi="Calibri" w:cs="Calibri"/>
              </w:rPr>
              <w:footnoteReference w:id="203"/>
            </w:r>
            <w:r w:rsidR="00454820" w:rsidRPr="00A101BB">
              <w:rPr>
                <w:rStyle w:val="Refdenotaalpie"/>
                <w:rFonts w:ascii="Calibri" w:hAnsi="Calibri" w:cs="Calibri"/>
              </w:rPr>
              <w:footnoteReference w:id="204"/>
            </w:r>
            <w:r w:rsidRPr="00A101BB">
              <w:t>, type approved, designed, and constructed for use only in vehicles and buses of category M1, M2, M3 (buses or shuttles) N1, N2 and N3 (light commercial vehicles or commercial trucks not exceeding 7.5 tonnes of maximum laden mass), type approved, designed, and constructed for use only in motorbikes (with license plate) meeting the criteria set out in this Section and which are essential for delivering and improving the environmental</w:t>
            </w:r>
            <w:r w:rsidR="00454820" w:rsidRPr="00A101BB">
              <w:br/>
            </w:r>
            <w:r w:rsidRPr="00A101BB">
              <w:t>performance of the vehicle.</w:t>
            </w:r>
          </w:p>
          <w:p w14:paraId="0941965E" w14:textId="77777777" w:rsidR="00454820" w:rsidRPr="00A101BB" w:rsidRDefault="002524F9" w:rsidP="00A101BB">
            <w:pPr>
              <w:pStyle w:val="TableNumbered2"/>
              <w:keepNext/>
              <w:keepLines/>
            </w:pPr>
            <w:hyperlink w:anchor="Urban_road_passenger" w:history="1">
              <w:r w:rsidRPr="004D3951">
                <w:rPr>
                  <w:rStyle w:val="Hipervnculo"/>
                  <w:color w:val="auto"/>
                  <w:highlight w:val="cyan"/>
                </w:rPr>
                <w:t>U</w:t>
              </w:r>
              <w:r w:rsidR="00454820" w:rsidRPr="004D3951">
                <w:rPr>
                  <w:rStyle w:val="Hipervnculo"/>
                  <w:color w:val="auto"/>
                  <w:highlight w:val="cyan"/>
                </w:rPr>
                <w:t>rban, suburban and road passenger transport devices</w:t>
              </w:r>
            </w:hyperlink>
            <w:r w:rsidR="00454820" w:rsidRPr="004D3951">
              <w:t xml:space="preserve">, where </w:t>
            </w:r>
            <w:r w:rsidR="00454820" w:rsidRPr="00A101BB">
              <w:t>the direct (tailpipe) CO2 emissions of the vehicles are zero;</w:t>
            </w:r>
          </w:p>
          <w:p w14:paraId="3432593C" w14:textId="77777777" w:rsidR="00454820" w:rsidRPr="00A101BB" w:rsidRDefault="002524F9" w:rsidP="00A101BB">
            <w:pPr>
              <w:pStyle w:val="TableNumbered2"/>
              <w:keepNext/>
              <w:keepLines/>
            </w:pPr>
            <w:r w:rsidRPr="00A101BB">
              <w:t>B</w:t>
            </w:r>
            <w:r w:rsidR="00454820" w:rsidRPr="00A101BB">
              <w:t>uses or shuttles where the direct (tailpipe) CO2 emissions of the vehicles are zero</w:t>
            </w:r>
          </w:p>
          <w:p w14:paraId="0A961869" w14:textId="77777777" w:rsidR="00454820" w:rsidRPr="00A101BB" w:rsidRDefault="002524F9" w:rsidP="00A101BB">
            <w:pPr>
              <w:pStyle w:val="TableNumbered3"/>
              <w:keepNext/>
              <w:keepLines/>
            </w:pPr>
            <w:r w:rsidRPr="00A101BB">
              <w:t>P</w:t>
            </w:r>
            <w:r w:rsidR="00454820" w:rsidRPr="00A101BB">
              <w:t xml:space="preserve">assenger vehicles (with no more than eight seats in addition to the driver's) and Light commercial vehicles (maximum mass not exceeding 3.5 tones) classified as light-duty vehicles  (specific CO2 emissions of less than half of the reference CO2 emissions of all vehicles in the vehicle sub-group to which the </w:t>
            </w:r>
            <w:hyperlink w:anchor="Heavydutyvehicles" w:history="1">
              <w:r w:rsidR="00454820" w:rsidRPr="00A101BB">
                <w:rPr>
                  <w:highlight w:val="cyan"/>
                </w:rPr>
                <w:t>heavy-duty vehicle</w:t>
              </w:r>
            </w:hyperlink>
            <w:r w:rsidR="00454820" w:rsidRPr="00A101BB">
              <w:t xml:space="preserve"> belongs), are zero</w:t>
            </w:r>
          </w:p>
          <w:p w14:paraId="3B331DCE" w14:textId="77777777" w:rsidR="00454820" w:rsidRPr="00A101BB" w:rsidRDefault="002524F9" w:rsidP="00A101BB">
            <w:pPr>
              <w:pStyle w:val="TableNumbered3"/>
              <w:keepNext/>
              <w:keepLines/>
            </w:pPr>
            <w:r w:rsidRPr="00A101BB">
              <w:t>M</w:t>
            </w:r>
            <w:r w:rsidR="00454820" w:rsidRPr="00A101BB">
              <w:t>otorbikes (with license plate) with tailpipe CO2 emissions equal to 0 g CO2e/km;</w:t>
            </w:r>
          </w:p>
          <w:p w14:paraId="330B4160" w14:textId="77777777" w:rsidR="00454820" w:rsidRPr="00A101BB" w:rsidRDefault="00454820" w:rsidP="00A101BB">
            <w:pPr>
              <w:pStyle w:val="TableNumbered3"/>
              <w:keepNext/>
              <w:keepLines/>
            </w:pPr>
            <w:r w:rsidRPr="00A101BB">
              <w:t xml:space="preserve">Light commercial vehicles and commercial trucks classified as </w:t>
            </w:r>
            <w:hyperlink w:anchor="Heavydutyvehicles" w:history="1">
              <w:r w:rsidRPr="00A101BB">
                <w:rPr>
                  <w:highlight w:val="cyan"/>
                </w:rPr>
                <w:t>heavy-duty vehicles</w:t>
              </w:r>
            </w:hyperlink>
            <w:r w:rsidRPr="00A101BB">
              <w:t>, not dedicated to transporting fossil fuels with a technically permissible maximum laden mass not exceeding 7,5 tones that are ‘zero-emission heavy-duty vehicles’ (without an internal combustion engine, or with an internal combustion engine that emits less than 1 g CO2/kWh or 1g CO2/km)</w:t>
            </w:r>
          </w:p>
          <w:p w14:paraId="51D7DC09" w14:textId="77777777" w:rsidR="00454820" w:rsidRPr="00A101BB" w:rsidRDefault="00454820" w:rsidP="00A101BB">
            <w:pPr>
              <w:pStyle w:val="TableNumbered1"/>
              <w:keepNext/>
              <w:keepLines/>
            </w:pPr>
            <w:r w:rsidRPr="00A101BB">
              <w:t>The economic activity manufactures, repairs, maintains, retrofits, repurposes and upgrades mobility components for personal mobility devices with a propulsion that comes from the physical activity of the user, from a zero-emissions motor, or a mix of zero-emissions motor and physical activity.</w:t>
            </w:r>
          </w:p>
        </w:tc>
      </w:tr>
      <w:tr w:rsidR="00454820" w:rsidRPr="00A101BB" w14:paraId="6267FFA5" w14:textId="77777777" w:rsidTr="0A974F12">
        <w:tc>
          <w:tcPr>
            <w:tcW w:w="2665" w:type="dxa"/>
            <w:tcBorders>
              <w:top w:val="single" w:sz="4" w:space="0" w:color="000000" w:themeColor="text2"/>
            </w:tcBorders>
            <w:shd w:val="clear" w:color="auto" w:fill="auto"/>
          </w:tcPr>
          <w:p w14:paraId="511A6B2B" w14:textId="77777777" w:rsidR="00454820" w:rsidRPr="00A101BB" w:rsidRDefault="00454820" w:rsidP="00A978AA">
            <w:pPr>
              <w:pStyle w:val="TableText"/>
            </w:pPr>
            <w:r w:rsidRPr="00A101BB">
              <w:t>Santander-specific</w:t>
            </w:r>
          </w:p>
        </w:tc>
        <w:tc>
          <w:tcPr>
            <w:tcW w:w="6877" w:type="dxa"/>
          </w:tcPr>
          <w:p w14:paraId="7D8E2A75" w14:textId="77777777" w:rsidR="00454820" w:rsidRPr="00A101BB" w:rsidRDefault="00454820" w:rsidP="00A101BB">
            <w:pPr>
              <w:pStyle w:val="TableText"/>
              <w:rPr>
                <w:color w:val="000000"/>
              </w:rPr>
            </w:pPr>
            <w:r w:rsidRPr="00A101BB">
              <w:t>Manufacture, repair, maintenance, retrofitting, repurposing, and upgrade of mobility components for zero-emission personal mobility devices and of automotive and mobility systems, components, separate technical units, parts and spare parts, type approved, designed, and constructed for use only in vehicles that</w:t>
            </w:r>
            <w:r w:rsidRPr="00A101BB">
              <w:rPr>
                <w:color w:val="000000"/>
              </w:rPr>
              <w:t xml:space="preserve"> comply with both (1) or (2) suffice: </w:t>
            </w:r>
          </w:p>
          <w:p w14:paraId="51FFC28A" w14:textId="77777777" w:rsidR="00454820" w:rsidRPr="00A101BB" w:rsidRDefault="00454820" w:rsidP="00A46517">
            <w:pPr>
              <w:pStyle w:val="TableNumbered1"/>
              <w:numPr>
                <w:ilvl w:val="0"/>
                <w:numId w:val="245"/>
              </w:numPr>
            </w:pPr>
            <w:r w:rsidRPr="00A101BB">
              <w:t>A carbon intensity factor of 75g CO2/km or less (outside of EU) , down to &lt;50g CO2/km in 2026 (for EU only)​</w:t>
            </w:r>
          </w:p>
          <w:p w14:paraId="5BD701AC" w14:textId="77777777" w:rsidR="00454820" w:rsidRPr="00A101BB" w:rsidRDefault="00454820" w:rsidP="00A101BB">
            <w:pPr>
              <w:pStyle w:val="TableNumbered1"/>
            </w:pPr>
            <w:r w:rsidRPr="00A101BB">
              <w:t>Zero direct emissions vehicles not intended for road, such as cranes and forklifts</w:t>
            </w:r>
          </w:p>
        </w:tc>
      </w:tr>
    </w:tbl>
    <w:p w14:paraId="4AC746D1" w14:textId="77777777" w:rsidR="00454820" w:rsidRPr="00854071" w:rsidRDefault="00454820" w:rsidP="00A101BB">
      <w:pPr>
        <w:pStyle w:val="Textoindependiente"/>
      </w:pPr>
    </w:p>
    <w:p w14:paraId="59F48CA7" w14:textId="77777777" w:rsidR="00454820" w:rsidRPr="00854071" w:rsidRDefault="00454820" w:rsidP="00A101BB">
      <w:pPr>
        <w:pStyle w:val="HeadingA3"/>
        <w:rPr>
          <w:lang w:eastAsia="en-GB"/>
        </w:rPr>
      </w:pPr>
      <w:bookmarkStart w:id="4855" w:name="_Toc153298595"/>
      <w:bookmarkStart w:id="4856" w:name="_Toc153408882"/>
      <w:bookmarkStart w:id="4857" w:name="_Toc186795244"/>
      <w:r>
        <w:lastRenderedPageBreak/>
        <w:t>Manufacture</w:t>
      </w:r>
      <w:r w:rsidRPr="6862EE71">
        <w:rPr>
          <w:lang w:eastAsia="en-GB"/>
        </w:rPr>
        <w:t xml:space="preserve"> of rail rolling stock constituents</w:t>
      </w:r>
      <w:bookmarkEnd w:id="4855"/>
      <w:bookmarkEnd w:id="4856"/>
      <w:bookmarkEnd w:id="4857"/>
    </w:p>
    <w:p w14:paraId="15C4BC83" w14:textId="77777777" w:rsidR="00454820" w:rsidRPr="00854071" w:rsidRDefault="00387898" w:rsidP="00A101BB">
      <w:pPr>
        <w:pStyle w:val="Boldunderline"/>
        <w:keepNext/>
        <w:keepLines/>
      </w:pPr>
      <w:r>
        <w:t>Activity description</w:t>
      </w:r>
    </w:p>
    <w:p w14:paraId="378098E6" w14:textId="77777777" w:rsidR="00454820" w:rsidRPr="00A06DB4" w:rsidRDefault="00454820" w:rsidP="00A101BB">
      <w:pPr>
        <w:pStyle w:val="Textoindependiente"/>
        <w:keepNext/>
        <w:keepLines/>
      </w:pPr>
      <w:r w:rsidRPr="00A06DB4">
        <w:t>Manufacture, installation, technical consulting, retrofitting, upgrade, repair, maintenance, and repurposing of products, equipment, systems, and software related to the rail constituents.</w:t>
      </w:r>
    </w:p>
    <w:p w14:paraId="5B7688F1"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250"/>
        <w:gridCol w:w="7355"/>
      </w:tblGrid>
      <w:tr w:rsidR="00454820" w:rsidRPr="00A101BB" w14:paraId="2149F16F" w14:textId="77777777" w:rsidTr="00A101BB">
        <w:tc>
          <w:tcPr>
            <w:tcW w:w="2250" w:type="dxa"/>
            <w:tcBorders>
              <w:top w:val="nil"/>
              <w:bottom w:val="single" w:sz="4" w:space="0" w:color="000000" w:themeColor="text1"/>
            </w:tcBorders>
            <w:shd w:val="clear" w:color="auto" w:fill="auto"/>
            <w:vAlign w:val="bottom"/>
          </w:tcPr>
          <w:p w14:paraId="6D707A23" w14:textId="77777777" w:rsidR="00454820" w:rsidRPr="00A101BB" w:rsidRDefault="00454820" w:rsidP="00A101BB">
            <w:pPr>
              <w:pStyle w:val="TableHeadingText"/>
            </w:pPr>
            <w:r w:rsidRPr="00A101BB">
              <w:t>Eligibility</w:t>
            </w:r>
          </w:p>
        </w:tc>
        <w:tc>
          <w:tcPr>
            <w:tcW w:w="7355" w:type="dxa"/>
            <w:tcBorders>
              <w:top w:val="nil"/>
            </w:tcBorders>
            <w:shd w:val="clear" w:color="auto" w:fill="auto"/>
            <w:vAlign w:val="bottom"/>
          </w:tcPr>
          <w:p w14:paraId="0F0A82D5" w14:textId="77777777" w:rsidR="00454820" w:rsidRPr="00A101BB" w:rsidRDefault="00454820" w:rsidP="00A101BB">
            <w:pPr>
              <w:pStyle w:val="TableHeadingText"/>
            </w:pPr>
            <w:r w:rsidRPr="00A101BB">
              <w:t>Criteria</w:t>
            </w:r>
            <w:r w:rsidRPr="00A101BB">
              <w:rPr>
                <w:color w:val="002C77" w:themeColor="accent1"/>
              </w:rPr>
              <w:t xml:space="preserve"> </w:t>
            </w:r>
          </w:p>
        </w:tc>
      </w:tr>
      <w:tr w:rsidR="00454820" w:rsidRPr="00A101BB" w14:paraId="0B801B27" w14:textId="77777777" w:rsidTr="00A101BB">
        <w:tc>
          <w:tcPr>
            <w:tcW w:w="2250" w:type="dxa"/>
            <w:tcBorders>
              <w:top w:val="single" w:sz="4" w:space="0" w:color="000000" w:themeColor="text1"/>
              <w:bottom w:val="single" w:sz="4" w:space="0" w:color="000000" w:themeColor="text1"/>
            </w:tcBorders>
            <w:shd w:val="clear" w:color="auto" w:fill="C9E8D3" w:themeFill="accent5" w:themeFillTint="33"/>
          </w:tcPr>
          <w:p w14:paraId="2CBFF0D0" w14:textId="77777777" w:rsidR="00454820" w:rsidRPr="00A101BB" w:rsidRDefault="00454820" w:rsidP="00A978AA">
            <w:pPr>
              <w:pStyle w:val="TableText"/>
            </w:pPr>
            <w:r w:rsidRPr="00A101BB">
              <w:t>EU Taxonomy consistent</w:t>
            </w:r>
          </w:p>
        </w:tc>
        <w:tc>
          <w:tcPr>
            <w:tcW w:w="7355" w:type="dxa"/>
            <w:shd w:val="clear" w:color="auto" w:fill="C9E8D3" w:themeFill="accent5" w:themeFillTint="33"/>
          </w:tcPr>
          <w:p w14:paraId="5A862BF6" w14:textId="77777777" w:rsidR="00454820" w:rsidRPr="00A101BB" w:rsidRDefault="00454820" w:rsidP="00A101BB">
            <w:pPr>
              <w:pStyle w:val="TableText"/>
            </w:pPr>
            <w:r w:rsidRPr="00A101BB">
              <w:t xml:space="preserve">The activity complies with all of the following criteria: </w:t>
            </w:r>
          </w:p>
          <w:p w14:paraId="68515262" w14:textId="77777777" w:rsidR="00454820" w:rsidRPr="00A101BB" w:rsidRDefault="00454820" w:rsidP="00A46517">
            <w:pPr>
              <w:pStyle w:val="TableNumbered1"/>
              <w:numPr>
                <w:ilvl w:val="0"/>
                <w:numId w:val="246"/>
              </w:numPr>
            </w:pPr>
            <w:r w:rsidRPr="00A101BB">
              <w:t xml:space="preserve">The economic activity manufactures, installs, retrofits, repairs, maintains, upgrades or repurposes products, equipment, systems or software related to the following rail constituents detailed in </w:t>
            </w:r>
            <w:hyperlink w:anchor="RollingStock" w:history="1">
              <w:r w:rsidRPr="00A101BB">
                <w:rPr>
                  <w:color w:val="000000"/>
                  <w:highlight w:val="cyan"/>
                </w:rPr>
                <w:t>Rolling stock</w:t>
              </w:r>
            </w:hyperlink>
            <w:r w:rsidRPr="00A101BB">
              <w:t xml:space="preserve"> or provides related technical consulting services:</w:t>
            </w:r>
          </w:p>
          <w:p w14:paraId="12D26786" w14:textId="77777777" w:rsidR="00454820" w:rsidRPr="00A101BB" w:rsidRDefault="00454820" w:rsidP="00A101BB">
            <w:pPr>
              <w:pStyle w:val="TableNumbered1"/>
            </w:pPr>
            <w:r w:rsidRPr="00A101BB">
              <w:t>These constituents and services are essential to the environmental performance, operation and functioning over the lifetime of one or more of the technologies listed below: </w:t>
            </w:r>
          </w:p>
          <w:p w14:paraId="2CDA4511" w14:textId="77777777" w:rsidR="00454820" w:rsidRPr="00A101BB" w:rsidRDefault="00454820" w:rsidP="00A101BB">
            <w:pPr>
              <w:pStyle w:val="TableNumbered2"/>
            </w:pPr>
            <w:hyperlink w:anchor="Transportation_sector" w:history="1">
              <w:r w:rsidRPr="004725C9">
                <w:rPr>
                  <w:rStyle w:val="Hipervnculo"/>
                  <w:color w:val="auto"/>
                  <w:highlight w:val="cyan"/>
                </w:rPr>
                <w:t>Trains, passenger coaches and wagons</w:t>
              </w:r>
            </w:hyperlink>
            <w:r w:rsidRPr="004725C9">
              <w:t xml:space="preserve"> </w:t>
            </w:r>
            <w:r w:rsidRPr="00A101BB">
              <w:t>that have zero direct (tailpipe) CO2 emissions that comply with Manufacture of low carbon technologies for transport criteria</w:t>
            </w:r>
          </w:p>
          <w:p w14:paraId="4C98584B" w14:textId="77777777" w:rsidR="00454820" w:rsidRPr="00A101BB" w:rsidRDefault="00454820" w:rsidP="00A101BB">
            <w:pPr>
              <w:pStyle w:val="TableNumbered2"/>
            </w:pPr>
            <w:r w:rsidRPr="00A101BB">
              <w:t>Trains, passenger coaches and wagons that have zero direct tailpipe CO2 emission when operated on a track with necessary infrastructure, and use a conventional engine where such infrastructure is not available (bimode) that comply with Manufacture of low carbon technologies for transport criteria</w:t>
            </w:r>
          </w:p>
        </w:tc>
      </w:tr>
      <w:tr w:rsidR="00454820" w:rsidRPr="00A101BB" w14:paraId="6D45082D" w14:textId="77777777" w:rsidTr="00A101BB">
        <w:tc>
          <w:tcPr>
            <w:tcW w:w="2250" w:type="dxa"/>
            <w:tcBorders>
              <w:top w:val="single" w:sz="4" w:space="0" w:color="000000" w:themeColor="text1"/>
            </w:tcBorders>
            <w:shd w:val="clear" w:color="auto" w:fill="auto"/>
          </w:tcPr>
          <w:p w14:paraId="4C9E5BD8" w14:textId="77777777" w:rsidR="00454820" w:rsidRPr="00A101BB" w:rsidRDefault="00454820" w:rsidP="00A978AA">
            <w:pPr>
              <w:pStyle w:val="TableText"/>
            </w:pPr>
            <w:r w:rsidRPr="00A101BB">
              <w:t>Santander-specific</w:t>
            </w:r>
          </w:p>
        </w:tc>
        <w:tc>
          <w:tcPr>
            <w:tcW w:w="7355" w:type="dxa"/>
          </w:tcPr>
          <w:p w14:paraId="72363B8B" w14:textId="77777777" w:rsidR="00454820" w:rsidRPr="00A101BB" w:rsidRDefault="00454820" w:rsidP="00A101BB">
            <w:pPr>
              <w:pStyle w:val="TableText"/>
            </w:pPr>
            <w:r w:rsidRPr="00A101BB">
              <w:t>Manufacturing of technologies that are:</w:t>
            </w:r>
          </w:p>
          <w:p w14:paraId="259727AD" w14:textId="77777777" w:rsidR="00454820" w:rsidRPr="00A101BB" w:rsidRDefault="00454820" w:rsidP="00A46517">
            <w:pPr>
              <w:pStyle w:val="TableNumbered1"/>
              <w:numPr>
                <w:ilvl w:val="0"/>
                <w:numId w:val="247"/>
              </w:numPr>
            </w:pPr>
            <w:r w:rsidRPr="00A101BB">
              <w:t>Aimed at and demonstrate substantial life cycle GHG emission savings compared to the best performing alternative technology/product/solution available on the market, such as demand management technologies; and</w:t>
            </w:r>
          </w:p>
          <w:p w14:paraId="32D9EC25" w14:textId="77777777" w:rsidR="00454820" w:rsidRPr="00A101BB" w:rsidRDefault="00454820" w:rsidP="00A101BB">
            <w:pPr>
              <w:pStyle w:val="TableNumbered1"/>
            </w:pPr>
            <w:r w:rsidRPr="00A101BB">
              <w:t>Where quantified, life cycle GHG emission savings must be verified by an independent third par</w:t>
            </w:r>
          </w:p>
        </w:tc>
      </w:tr>
    </w:tbl>
    <w:p w14:paraId="0C57A428" w14:textId="77777777" w:rsidR="00A101BB" w:rsidRDefault="00A101BB" w:rsidP="00A101BB">
      <w:pPr>
        <w:pStyle w:val="Textoindependiente"/>
      </w:pPr>
      <w:bookmarkStart w:id="4858" w:name="_Toc153298596"/>
    </w:p>
    <w:p w14:paraId="1941451C" w14:textId="77777777" w:rsidR="00A101BB" w:rsidRDefault="00A101BB">
      <w:pPr>
        <w:rPr>
          <w:b/>
          <w:bCs/>
          <w:color w:val="FF0000"/>
          <w:sz w:val="32"/>
          <w:szCs w:val="32"/>
          <w:lang w:eastAsia="en-GB"/>
        </w:rPr>
      </w:pPr>
      <w:r>
        <w:rPr>
          <w:lang w:eastAsia="en-GB"/>
        </w:rPr>
        <w:br w:type="page"/>
      </w:r>
    </w:p>
    <w:p w14:paraId="78050DF2" w14:textId="77777777" w:rsidR="00454820" w:rsidRPr="00854071" w:rsidRDefault="00454820" w:rsidP="005415BD">
      <w:pPr>
        <w:pStyle w:val="HeadingA3"/>
        <w:rPr>
          <w:lang w:eastAsia="en-GB"/>
        </w:rPr>
      </w:pPr>
      <w:bookmarkStart w:id="4859" w:name="_Toc153408883"/>
      <w:bookmarkStart w:id="4860" w:name="_Toc186795245"/>
      <w:bookmarkStart w:id="4861" w:name="Manufacture_installation_and_associated"/>
      <w:r w:rsidRPr="6862EE71">
        <w:rPr>
          <w:lang w:eastAsia="en-GB"/>
        </w:rPr>
        <w:lastRenderedPageBreak/>
        <w:t>Manufacture, installation, and servicing of high, medium and low voltage electrical equipment for electrical transmission and distribution that result in or enable a substantial contribution to climate change mitigation</w:t>
      </w:r>
      <w:bookmarkEnd w:id="4858"/>
      <w:bookmarkEnd w:id="4859"/>
      <w:bookmarkEnd w:id="4860"/>
    </w:p>
    <w:bookmarkEnd w:id="4861"/>
    <w:p w14:paraId="74F507C1" w14:textId="77777777" w:rsidR="00454820" w:rsidRPr="00854071" w:rsidRDefault="00387898" w:rsidP="00A101BB">
      <w:pPr>
        <w:pStyle w:val="Boldunderline"/>
      </w:pPr>
      <w:r>
        <w:t>Activity description</w:t>
      </w:r>
    </w:p>
    <w:p w14:paraId="77376747" w14:textId="77777777" w:rsidR="00454820" w:rsidRPr="00BE0642" w:rsidRDefault="00454820" w:rsidP="00A101BB">
      <w:pPr>
        <w:pStyle w:val="Textoindependiente"/>
      </w:pPr>
      <w:r w:rsidRPr="00BE0642">
        <w:t xml:space="preserve">The economic activity develops, manufactures, installs, maintains or services electrical products, equipment or systems, or software aimed at substantial GHG emission reductions in high, medium and low voltage electrical transmission and distribution systems through electrification, energy efficiency, integration of renewable energy or efficient power </w:t>
      </w:r>
      <w:r w:rsidRPr="00A101BB">
        <w:t>conversion</w:t>
      </w:r>
      <w:r w:rsidRPr="00BE0642">
        <w:t>.</w:t>
      </w:r>
    </w:p>
    <w:p w14:paraId="23820BDA"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10"/>
        <w:gridCol w:w="6995"/>
      </w:tblGrid>
      <w:tr w:rsidR="00454820" w:rsidRPr="00A101BB" w14:paraId="575CFFF4" w14:textId="77777777" w:rsidTr="00C75635">
        <w:trPr>
          <w:tblHeader/>
        </w:trPr>
        <w:tc>
          <w:tcPr>
            <w:tcW w:w="2610" w:type="dxa"/>
            <w:tcBorders>
              <w:top w:val="nil"/>
              <w:bottom w:val="single" w:sz="4" w:space="0" w:color="000000" w:themeColor="text1"/>
            </w:tcBorders>
            <w:shd w:val="clear" w:color="auto" w:fill="auto"/>
            <w:vAlign w:val="bottom"/>
          </w:tcPr>
          <w:p w14:paraId="4F0D63D1" w14:textId="77777777" w:rsidR="00454820" w:rsidRPr="00A101BB" w:rsidRDefault="00454820" w:rsidP="00A101BB">
            <w:pPr>
              <w:pStyle w:val="TableHeadingText"/>
            </w:pPr>
            <w:r w:rsidRPr="00A101BB">
              <w:t>Eligibility</w:t>
            </w:r>
          </w:p>
        </w:tc>
        <w:tc>
          <w:tcPr>
            <w:tcW w:w="6995" w:type="dxa"/>
            <w:tcBorders>
              <w:top w:val="nil"/>
            </w:tcBorders>
            <w:shd w:val="clear" w:color="auto" w:fill="auto"/>
            <w:vAlign w:val="bottom"/>
          </w:tcPr>
          <w:p w14:paraId="4FBB168D" w14:textId="77777777" w:rsidR="00454820" w:rsidRPr="00A101BB" w:rsidRDefault="00454820" w:rsidP="00A101BB">
            <w:pPr>
              <w:pStyle w:val="TableHeadingText"/>
            </w:pPr>
            <w:r w:rsidRPr="00A101BB">
              <w:t>Criteria</w:t>
            </w:r>
            <w:r w:rsidRPr="00A101BB">
              <w:rPr>
                <w:color w:val="002C77" w:themeColor="accent1"/>
              </w:rPr>
              <w:t xml:space="preserve"> </w:t>
            </w:r>
          </w:p>
        </w:tc>
      </w:tr>
      <w:tr w:rsidR="00454820" w:rsidRPr="00A101BB" w14:paraId="25D4A8C5" w14:textId="77777777" w:rsidTr="00C75635">
        <w:tc>
          <w:tcPr>
            <w:tcW w:w="2610" w:type="dxa"/>
            <w:tcBorders>
              <w:top w:val="single" w:sz="4" w:space="0" w:color="000000" w:themeColor="text1"/>
              <w:bottom w:val="single" w:sz="4" w:space="0" w:color="000000" w:themeColor="text1"/>
            </w:tcBorders>
            <w:shd w:val="clear" w:color="auto" w:fill="C9E8D3" w:themeFill="accent5" w:themeFillTint="33"/>
          </w:tcPr>
          <w:p w14:paraId="25D42097" w14:textId="77777777" w:rsidR="00454820" w:rsidRPr="00A101BB" w:rsidRDefault="00454820" w:rsidP="00A978AA">
            <w:pPr>
              <w:pStyle w:val="TableText"/>
            </w:pPr>
            <w:r w:rsidRPr="00A101BB">
              <w:t>EU Taxonomy consistent</w:t>
            </w:r>
          </w:p>
        </w:tc>
        <w:tc>
          <w:tcPr>
            <w:tcW w:w="6995" w:type="dxa"/>
            <w:shd w:val="clear" w:color="auto" w:fill="C9E8D3" w:themeFill="accent5" w:themeFillTint="33"/>
          </w:tcPr>
          <w:p w14:paraId="55F2F860" w14:textId="77777777" w:rsidR="00454820" w:rsidRPr="00A101BB" w:rsidRDefault="00454820" w:rsidP="00A101BB">
            <w:pPr>
              <w:pStyle w:val="TableText"/>
            </w:pPr>
            <w:r w:rsidRPr="00A101BB">
              <w:t xml:space="preserve">The activity complies with all of the following criteria: </w:t>
            </w:r>
          </w:p>
          <w:p w14:paraId="652F6B91" w14:textId="77777777" w:rsidR="00454820" w:rsidRPr="00A101BB" w:rsidRDefault="00454820" w:rsidP="00A46517">
            <w:pPr>
              <w:pStyle w:val="TableNumbered1"/>
              <w:numPr>
                <w:ilvl w:val="0"/>
                <w:numId w:val="248"/>
              </w:numPr>
            </w:pPr>
            <w:r w:rsidRPr="00A101BB">
              <w:t>The activity manufactures, installs, maintains, or provides maintenance, repair and technical consulting services essential to the functioning over the lifetime of one or more of the following:</w:t>
            </w:r>
          </w:p>
          <w:p w14:paraId="673E7AB5" w14:textId="77777777" w:rsidR="00454820" w:rsidRPr="00A101BB" w:rsidRDefault="00454820" w:rsidP="00A101BB">
            <w:pPr>
              <w:pStyle w:val="TableNumbered2"/>
            </w:pPr>
            <w:r w:rsidRPr="00A101BB">
              <w:t xml:space="preserve">Electric </w:t>
            </w:r>
            <w:r w:rsidRPr="004F1497">
              <w:t xml:space="preserve">vehicle </w:t>
            </w:r>
            <w:hyperlink w:anchor="Installation_maintenance_charging_statio" w:history="1">
              <w:r w:rsidRPr="004F1497">
                <w:rPr>
                  <w:rStyle w:val="Hipervnculo"/>
                  <w:color w:val="auto"/>
                  <w:highlight w:val="cyan"/>
                </w:rPr>
                <w:t>charging stations</w:t>
              </w:r>
            </w:hyperlink>
            <w:r w:rsidRPr="004F1497">
              <w:t xml:space="preserve"> and supporting </w:t>
            </w:r>
            <w:r w:rsidRPr="00A101BB">
              <w:t>electric infrastructure for the electrification of transport. Any activity included in Section 7.4. is excluded (Installation, maintenance and repair of charging stations for electric vehicles in buildings (and parking spaces attached to buildings))</w:t>
            </w:r>
          </w:p>
          <w:p w14:paraId="62F65435" w14:textId="77777777" w:rsidR="00454820" w:rsidRPr="00A101BB" w:rsidRDefault="00454820" w:rsidP="00A101BB">
            <w:pPr>
              <w:pStyle w:val="TableNumbered2"/>
            </w:pPr>
            <w:r w:rsidRPr="00A101BB">
              <w:t>transmission and distribution devices, transformers, and medium power transformers with highest voltage for equipment not exceeding 36 kV, with AA0 level requirements on no-load losses set out in standard EN 50708 series; provided those devices and transformers contribute to increasing the proportion of renewable energy in the system or improve energy efficiency</w:t>
            </w:r>
          </w:p>
          <w:p w14:paraId="1F096905" w14:textId="77777777" w:rsidR="00454820" w:rsidRPr="00A101BB" w:rsidRDefault="00454820" w:rsidP="00A101BB">
            <w:pPr>
              <w:pStyle w:val="TableNumbered2"/>
            </w:pPr>
            <w:r w:rsidRPr="00A101BB">
              <w:t>Low voltage electrical products, equipment and systems, that increase the controllability of the electricity system, and contribute to increasing the proportion of renewable energy or improve energy efficiency, Equipment and systems that increase controllability of electricity and increase proportion of renewable energy or improve efficiency, that are: low voltage electrical products that comply with IEC TR 63196, Home and Building Electronic Systems (HBES), as referred to in EN IEC 63044 series; and technologies that enable to increase the energy efficiency of low voltage installations, recognized under HD 60364-8-1, Part 8-1 and HD 60364-8-82, Part 8-82: Functional aspects.</w:t>
            </w:r>
          </w:p>
          <w:p w14:paraId="470EB0A5" w14:textId="77777777" w:rsidR="00454820" w:rsidRPr="00A101BB" w:rsidRDefault="00454820" w:rsidP="00A101BB">
            <w:pPr>
              <w:pStyle w:val="TableNumbered2"/>
            </w:pPr>
            <w:r w:rsidRPr="00A101BB">
              <w:t>High and medium voltage switchgears and control gears that increase the controllability of the electricity system, are integrated to increase the proportion of renewable energy or improve energy efficiency and complies with EN 62271-1, Part 1 and EN 62271-200, Part 200</w:t>
            </w:r>
          </w:p>
          <w:p w14:paraId="199B7CE4" w14:textId="77777777" w:rsidR="00454820" w:rsidRPr="00C733CE" w:rsidRDefault="00454820" w:rsidP="00A101BB">
            <w:pPr>
              <w:pStyle w:val="TableNumbered2"/>
            </w:pPr>
            <w:r w:rsidRPr="00A101BB">
              <w:t xml:space="preserve">Demand response and load shifting equipment, systems and services that increase the flexibility of the electricity system and support grid stability, (e.g., solutions to carry information to users for remotely acting, automated control centers for load management, where not included in Manufacture, installation, and servicing of high, medium and low voltage electrical equipment for electrical transmission and distribution that result in or enable a substantial contribution to climate change mitigation, </w:t>
            </w:r>
            <w:hyperlink w:anchor="Advancedsoftwareandanalyticstomaximizeef" w:history="1">
              <w:r w:rsidRPr="00C733CE">
                <w:rPr>
                  <w:rStyle w:val="Hipervnculo"/>
                  <w:color w:val="auto"/>
                  <w:highlight w:val="cyan"/>
                </w:rPr>
                <w:t>advanced software and analytics to maximize efficiency and automation</w:t>
              </w:r>
            </w:hyperlink>
            <w:r w:rsidRPr="00C733CE">
              <w:t>.</w:t>
            </w:r>
          </w:p>
          <w:p w14:paraId="7D12ED39" w14:textId="77777777" w:rsidR="00454820" w:rsidRPr="00A101BB" w:rsidRDefault="00454820" w:rsidP="00A101BB">
            <w:pPr>
              <w:pStyle w:val="TableNumbered2"/>
            </w:pPr>
            <w:r w:rsidRPr="00A101BB">
              <w:t xml:space="preserve">Where not included in Manufacture, installation, and servicing of high, medium and low voltage electrical equipment for electrical transmission and distribution that result in or enable a substantial contribution to climate change mitigation, communication, software and control equipment, products, systems and services for energy efficiency or integration of renewable energy (e.g., equipment to allow for exchange of renewable energy between users, battery swapping </w:t>
            </w:r>
            <w:r w:rsidRPr="00A101BB">
              <w:rPr>
                <w:color w:val="000000"/>
              </w:rPr>
              <w:t>technology</w:t>
            </w:r>
            <w:r w:rsidRPr="00A101BB">
              <w:rPr>
                <w:color w:val="FF0000"/>
              </w:rPr>
              <w:t xml:space="preserve"> </w:t>
            </w:r>
            <w:r w:rsidRPr="00A101BB">
              <w:t xml:space="preserve">or services, microgrid management systems, energy pr power management systems, contractors, motor starters and motor </w:t>
            </w:r>
            <w:r w:rsidRPr="00C733CE">
              <w:t xml:space="preserve">controls or </w:t>
            </w:r>
            <w:hyperlink w:anchor="Variablespeeddrivesolutions" w:history="1">
              <w:r w:rsidRPr="00C733CE">
                <w:rPr>
                  <w:rStyle w:val="Hipervnculo"/>
                  <w:color w:val="auto"/>
                  <w:highlight w:val="cyan"/>
                </w:rPr>
                <w:t>variable speed drives and other solutions</w:t>
              </w:r>
            </w:hyperlink>
            <w:r w:rsidRPr="00C733CE">
              <w:t>)</w:t>
            </w:r>
            <w:r w:rsidRPr="00C733CE">
              <w:rPr>
                <w:b/>
                <w:bCs/>
                <w:i/>
                <w:iCs/>
              </w:rPr>
              <w:t xml:space="preserve"> </w:t>
            </w:r>
            <w:r w:rsidRPr="00C733CE">
              <w:rPr>
                <w:b/>
                <w:bCs/>
                <w:i/>
                <w:iCs/>
              </w:rPr>
              <w:br/>
            </w:r>
          </w:p>
          <w:p w14:paraId="5A239EF6" w14:textId="77777777" w:rsidR="00454820" w:rsidRPr="00A101BB" w:rsidRDefault="00454820" w:rsidP="00A101BB">
            <w:pPr>
              <w:pStyle w:val="TableNumbered1"/>
            </w:pPr>
            <w:r w:rsidRPr="00A101BB">
              <w:lastRenderedPageBreak/>
              <w:t>The following elements are not compliant:</w:t>
            </w:r>
          </w:p>
          <w:p w14:paraId="23963BEE" w14:textId="77777777" w:rsidR="00454820" w:rsidRPr="00A101BB" w:rsidRDefault="00454820" w:rsidP="00A101BB">
            <w:pPr>
              <w:pStyle w:val="TableNumbered2"/>
            </w:pPr>
            <w:r w:rsidRPr="00A101BB">
              <w:t>Infrastructure directly connecting or enhancing connections between a substation/network and a power plant with a greenhouse gas intensity &gt; 100 g CO2e/kWh during its life cycle. This excludes equipment directly used for these connections to such power plants</w:t>
            </w:r>
          </w:p>
          <w:p w14:paraId="5585D6E7" w14:textId="77777777" w:rsidR="00454820" w:rsidRPr="00A101BB" w:rsidRDefault="00454820" w:rsidP="00A101BB">
            <w:pPr>
              <w:pStyle w:val="TableNumbered2"/>
            </w:pPr>
            <w:r w:rsidRPr="00A101BB">
              <w:t>products, equipment, systems and software that are installed in an infrastructure dedicated to the extraction, transport, distribution, storage, manufacturing or transformation of fossil fuels</w:t>
            </w:r>
          </w:p>
          <w:p w14:paraId="0A9233AA" w14:textId="77777777" w:rsidR="00454820" w:rsidRPr="00A101BB" w:rsidRDefault="00454820" w:rsidP="00A101BB">
            <w:pPr>
              <w:pStyle w:val="TableNumbered1"/>
            </w:pPr>
            <w:r w:rsidRPr="00A101BB">
              <w:t>Switchgears with insulating or breaking medium using, or whose functioning relies on gases with a Global Warming Potential above 10 are not compliant. For all power ranges, switchgears containing SF6 are not compliant.</w:t>
            </w:r>
          </w:p>
        </w:tc>
      </w:tr>
      <w:tr w:rsidR="00454820" w:rsidRPr="00A101BB" w14:paraId="0F4CE3DF" w14:textId="77777777" w:rsidTr="00C75635">
        <w:tc>
          <w:tcPr>
            <w:tcW w:w="2610" w:type="dxa"/>
            <w:tcBorders>
              <w:top w:val="single" w:sz="4" w:space="0" w:color="000000" w:themeColor="text1"/>
            </w:tcBorders>
            <w:shd w:val="clear" w:color="auto" w:fill="auto"/>
          </w:tcPr>
          <w:p w14:paraId="6A5B6741" w14:textId="77777777" w:rsidR="00454820" w:rsidRPr="00A101BB" w:rsidRDefault="00454820" w:rsidP="00A978AA">
            <w:pPr>
              <w:pStyle w:val="TableText"/>
            </w:pPr>
            <w:r w:rsidRPr="00A101BB">
              <w:lastRenderedPageBreak/>
              <w:t>Santander-specific</w:t>
            </w:r>
          </w:p>
        </w:tc>
        <w:tc>
          <w:tcPr>
            <w:tcW w:w="6995" w:type="dxa"/>
          </w:tcPr>
          <w:p w14:paraId="4F9512B6" w14:textId="77777777" w:rsidR="00454820" w:rsidRPr="00A101BB" w:rsidRDefault="00454820" w:rsidP="00A101BB">
            <w:pPr>
              <w:pStyle w:val="TableText"/>
            </w:pPr>
            <w:r w:rsidRPr="00A101BB">
              <w:t>Manufacturing of technologies that are:</w:t>
            </w:r>
          </w:p>
          <w:p w14:paraId="24FBB1C0" w14:textId="77777777" w:rsidR="00454820" w:rsidRPr="00A101BB" w:rsidRDefault="00454820" w:rsidP="00A46517">
            <w:pPr>
              <w:pStyle w:val="TableNumbered1"/>
              <w:numPr>
                <w:ilvl w:val="0"/>
                <w:numId w:val="249"/>
              </w:numPr>
            </w:pPr>
            <w:r w:rsidRPr="00A101BB">
              <w:t>Aimed at and demonstrate substantial life cycle GHG emission savings compared to the best performing alternative technology/product/solution available on the market, such as demand management technologies; and</w:t>
            </w:r>
          </w:p>
          <w:p w14:paraId="66DEE039" w14:textId="77777777" w:rsidR="00454820" w:rsidRPr="00A101BB" w:rsidRDefault="00454820" w:rsidP="00A101BB">
            <w:pPr>
              <w:pStyle w:val="TableNumbered1"/>
            </w:pPr>
            <w:r w:rsidRPr="00A101BB">
              <w:t>Where quantified, life cycle GHG emission savings must be verified by an independent third par</w:t>
            </w:r>
          </w:p>
        </w:tc>
      </w:tr>
    </w:tbl>
    <w:p w14:paraId="13CE8A7A" w14:textId="77777777" w:rsidR="00C75635" w:rsidRDefault="00C75635" w:rsidP="00C75635">
      <w:pPr>
        <w:pStyle w:val="Textoindependiente"/>
      </w:pPr>
      <w:bookmarkStart w:id="4862" w:name="_Toc153298597"/>
    </w:p>
    <w:p w14:paraId="75A32117" w14:textId="77777777" w:rsidR="00454820" w:rsidRPr="00854071" w:rsidRDefault="00454820" w:rsidP="005415BD">
      <w:pPr>
        <w:pStyle w:val="HeadingA3"/>
        <w:rPr>
          <w:lang w:eastAsia="en-GB"/>
        </w:rPr>
      </w:pPr>
      <w:bookmarkStart w:id="4863" w:name="_Toc153408884"/>
      <w:bookmarkStart w:id="4864" w:name="Manufacturing_of_aircraft"/>
      <w:bookmarkStart w:id="4865" w:name="_Toc186795246"/>
      <w:r w:rsidRPr="6862EE71">
        <w:rPr>
          <w:lang w:eastAsia="en-GB"/>
        </w:rPr>
        <w:t>Manufacturing of aircraft</w:t>
      </w:r>
      <w:bookmarkEnd w:id="4862"/>
      <w:bookmarkEnd w:id="4863"/>
      <w:bookmarkEnd w:id="4864"/>
      <w:bookmarkEnd w:id="4865"/>
    </w:p>
    <w:p w14:paraId="0E396718" w14:textId="77777777" w:rsidR="00454820" w:rsidRPr="00854071" w:rsidRDefault="00387898" w:rsidP="00C75635">
      <w:pPr>
        <w:pStyle w:val="Boldunderline"/>
      </w:pPr>
      <w:r>
        <w:t>Activity description</w:t>
      </w:r>
    </w:p>
    <w:p w14:paraId="4B34C162" w14:textId="77777777" w:rsidR="00454820" w:rsidRPr="002E2ED5" w:rsidRDefault="00454820" w:rsidP="00DD20B8">
      <w:pPr>
        <w:pStyle w:val="Textoindependiente"/>
      </w:pPr>
      <w:r w:rsidRPr="002E2ED5">
        <w:t xml:space="preserve">Manufacture, repair, maintenance, overhaul, retrofitting, design, repurposing and </w:t>
      </w:r>
      <w:r w:rsidRPr="00C733CE">
        <w:t>upgrade of aircraft and aircraft parts and equipment.</w:t>
      </w:r>
    </w:p>
    <w:p w14:paraId="41EBB93F"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2D56F3" w14:paraId="70C566B3" w14:textId="77777777" w:rsidTr="002D56F3">
        <w:tc>
          <w:tcPr>
            <w:tcW w:w="2665" w:type="dxa"/>
            <w:tcBorders>
              <w:top w:val="nil"/>
              <w:bottom w:val="single" w:sz="4" w:space="0" w:color="000000" w:themeColor="text1"/>
            </w:tcBorders>
            <w:shd w:val="clear" w:color="auto" w:fill="auto"/>
            <w:vAlign w:val="bottom"/>
          </w:tcPr>
          <w:p w14:paraId="0B2E8E44" w14:textId="77777777" w:rsidR="00454820" w:rsidRPr="002D56F3" w:rsidRDefault="00454820" w:rsidP="002D56F3">
            <w:pPr>
              <w:pStyle w:val="TableHeadingText"/>
            </w:pPr>
            <w:r w:rsidRPr="002D56F3">
              <w:t>Eligibility</w:t>
            </w:r>
          </w:p>
        </w:tc>
        <w:tc>
          <w:tcPr>
            <w:tcW w:w="6877" w:type="dxa"/>
            <w:tcBorders>
              <w:top w:val="nil"/>
            </w:tcBorders>
            <w:shd w:val="clear" w:color="auto" w:fill="auto"/>
            <w:vAlign w:val="bottom"/>
          </w:tcPr>
          <w:p w14:paraId="14147B28" w14:textId="77777777" w:rsidR="00454820" w:rsidRPr="002D56F3" w:rsidRDefault="00454820" w:rsidP="002D56F3">
            <w:pPr>
              <w:pStyle w:val="TableHeadingText"/>
            </w:pPr>
            <w:r w:rsidRPr="002D56F3">
              <w:t>Criteria</w:t>
            </w:r>
            <w:r w:rsidRPr="002D56F3">
              <w:rPr>
                <w:color w:val="002C77" w:themeColor="accent1"/>
              </w:rPr>
              <w:t xml:space="preserve"> </w:t>
            </w:r>
          </w:p>
        </w:tc>
      </w:tr>
      <w:tr w:rsidR="00454820" w:rsidRPr="002D56F3" w14:paraId="2F849C8A" w14:textId="77777777" w:rsidTr="002D56F3">
        <w:tc>
          <w:tcPr>
            <w:tcW w:w="2665" w:type="dxa"/>
            <w:tcBorders>
              <w:top w:val="single" w:sz="4" w:space="0" w:color="000000" w:themeColor="text1"/>
              <w:bottom w:val="single" w:sz="4" w:space="0" w:color="000000" w:themeColor="text1"/>
            </w:tcBorders>
            <w:shd w:val="clear" w:color="auto" w:fill="C9E8D3" w:themeFill="accent5" w:themeFillTint="33"/>
          </w:tcPr>
          <w:p w14:paraId="6001D191" w14:textId="77777777" w:rsidR="00454820" w:rsidRPr="002D56F3" w:rsidRDefault="00454820" w:rsidP="00A978AA">
            <w:pPr>
              <w:pStyle w:val="TableText"/>
            </w:pPr>
            <w:r w:rsidRPr="002D56F3">
              <w:t>EU Taxonomy consistent</w:t>
            </w:r>
          </w:p>
        </w:tc>
        <w:tc>
          <w:tcPr>
            <w:tcW w:w="6877" w:type="dxa"/>
            <w:shd w:val="clear" w:color="auto" w:fill="C9E8D3" w:themeFill="accent5" w:themeFillTint="33"/>
          </w:tcPr>
          <w:p w14:paraId="40D1A149" w14:textId="77777777" w:rsidR="00454820" w:rsidRPr="002D56F3" w:rsidRDefault="00454820" w:rsidP="002D56F3">
            <w:pPr>
              <w:pStyle w:val="TableText"/>
            </w:pPr>
            <w:r w:rsidRPr="002D56F3">
              <w:t>The activity manufactures, repairs, maintains, overhauls, retrofits, designs, repurposes or upgrades one of the following:</w:t>
            </w:r>
          </w:p>
          <w:p w14:paraId="45253FCA" w14:textId="77777777" w:rsidR="00454820" w:rsidRPr="002D56F3" w:rsidRDefault="00454820" w:rsidP="00A46517">
            <w:pPr>
              <w:pStyle w:val="TableNumbered1"/>
              <w:numPr>
                <w:ilvl w:val="0"/>
                <w:numId w:val="250"/>
              </w:numPr>
            </w:pPr>
            <w:r w:rsidRPr="002D56F3">
              <w:t>The aircraft with zero direct (tailpipe) CO2 emissions;</w:t>
            </w:r>
          </w:p>
          <w:p w14:paraId="410D1328" w14:textId="77777777" w:rsidR="00454820" w:rsidRPr="002D56F3" w:rsidRDefault="00454820" w:rsidP="002D56F3">
            <w:pPr>
              <w:pStyle w:val="TableNumbered1"/>
            </w:pPr>
            <w:r w:rsidRPr="002D56F3">
              <w:t xml:space="preserve">Until 31 December 2027, the aircraft, other than produced for private or commercial business aviation, meeting the margins specified below and limited by the </w:t>
            </w:r>
            <w:hyperlink w:anchor="Replacementration" w:history="1">
              <w:r w:rsidRPr="002D56F3">
                <w:rPr>
                  <w:color w:val="000000"/>
                  <w:highlight w:val="cyan"/>
                </w:rPr>
                <w:t>replacement ratio</w:t>
              </w:r>
            </w:hyperlink>
            <w:r w:rsidRPr="002D56F3">
              <w:t xml:space="preserve"> to ensure that the delivery does not increase the worldwide fleet number: for take-off mass between 5.7 t - 60 t, 11% below ICAO standards; for 60 t - 150 t, 2% below ICAO; for &gt;150 t, 1.5% below ICAO). </w:t>
            </w:r>
          </w:p>
          <w:p w14:paraId="2DA4B927" w14:textId="77777777" w:rsidR="00454820" w:rsidRPr="002D56F3" w:rsidRDefault="00454820" w:rsidP="002D56F3">
            <w:pPr>
              <w:pStyle w:val="TableNumbered1"/>
            </w:pPr>
            <w:r w:rsidRPr="002D56F3">
              <w:t>from 1 January 2028 to 31 December 2032, the aircraft meeting the technical screening criteria set out in point (b) of this subsection that is certified to operate on 100 % blend of sustainable aviation fuels.</w:t>
            </w:r>
          </w:p>
          <w:p w14:paraId="235FDBEB" w14:textId="77777777" w:rsidR="00454820" w:rsidRPr="002D56F3" w:rsidRDefault="00454820" w:rsidP="002D56F3">
            <w:pPr>
              <w:pStyle w:val="TableText"/>
              <w:rPr>
                <w:i/>
                <w:iCs/>
              </w:rPr>
            </w:pPr>
            <w:r w:rsidRPr="002D56F3">
              <w:rPr>
                <w:i/>
                <w:iCs/>
              </w:rPr>
              <w:t>Pending the disclosure of the replacement ratio and eligibility considerations by the European Union - Expected by early 2024</w:t>
            </w:r>
          </w:p>
        </w:tc>
      </w:tr>
      <w:tr w:rsidR="00454820" w:rsidRPr="002D56F3" w14:paraId="7FED2094" w14:textId="77777777" w:rsidTr="002D56F3">
        <w:tc>
          <w:tcPr>
            <w:tcW w:w="2665" w:type="dxa"/>
            <w:tcBorders>
              <w:top w:val="single" w:sz="4" w:space="0" w:color="000000" w:themeColor="text1"/>
            </w:tcBorders>
            <w:shd w:val="clear" w:color="auto" w:fill="auto"/>
          </w:tcPr>
          <w:p w14:paraId="0D762FA1" w14:textId="77777777" w:rsidR="00454820" w:rsidRPr="002D56F3" w:rsidRDefault="00454820" w:rsidP="00A978AA">
            <w:pPr>
              <w:pStyle w:val="TableText"/>
            </w:pPr>
            <w:r w:rsidRPr="002D56F3">
              <w:t>Santander-specific</w:t>
            </w:r>
          </w:p>
        </w:tc>
        <w:tc>
          <w:tcPr>
            <w:tcW w:w="6877" w:type="dxa"/>
          </w:tcPr>
          <w:p w14:paraId="0A0DF0A2" w14:textId="77777777" w:rsidR="00454820" w:rsidRPr="002D56F3" w:rsidRDefault="00454820" w:rsidP="002D56F3">
            <w:pPr>
              <w:pStyle w:val="TableText"/>
            </w:pPr>
            <w:r w:rsidRPr="002D56F3">
              <w:t>Manufacture, maintenance, extension, repair/purchase or reconditioning/retrofit/upgrades, or operation of aviation equipment where both (1.) and (2.) are met:</w:t>
            </w:r>
          </w:p>
          <w:p w14:paraId="53D532B8" w14:textId="77777777" w:rsidR="00454820" w:rsidRPr="002D56F3" w:rsidRDefault="00454820" w:rsidP="00A46517">
            <w:pPr>
              <w:pStyle w:val="TableNumbered1"/>
              <w:numPr>
                <w:ilvl w:val="0"/>
                <w:numId w:val="251"/>
              </w:numPr>
            </w:pPr>
            <w:r w:rsidRPr="002D56F3">
              <w:t>Hybrid planes for freight transport or small distances.</w:t>
            </w:r>
          </w:p>
          <w:p w14:paraId="35079BB4" w14:textId="77777777" w:rsidR="00454820" w:rsidRPr="002D56F3" w:rsidRDefault="00454820" w:rsidP="002D56F3">
            <w:pPr>
              <w:pStyle w:val="TableNumbered1"/>
            </w:pPr>
            <w:r w:rsidRPr="002D56F3">
              <w:t>The primary purpose (more than 25% share) should not be the transportation of fossil fuel freight.</w:t>
            </w:r>
          </w:p>
        </w:tc>
      </w:tr>
    </w:tbl>
    <w:p w14:paraId="4707C5F3" w14:textId="7F833EFC" w:rsidR="00454820" w:rsidRPr="00854071" w:rsidRDefault="00454820" w:rsidP="005415BD">
      <w:pPr>
        <w:pStyle w:val="HeadingA3"/>
        <w:rPr>
          <w:lang w:eastAsia="en-GB"/>
        </w:rPr>
      </w:pPr>
      <w:bookmarkStart w:id="4866" w:name="_Toc153298598"/>
      <w:bookmarkStart w:id="4867" w:name="_Toc153408885"/>
      <w:bookmarkStart w:id="4868" w:name="_Toc186795247"/>
      <w:r w:rsidRPr="6862EE71">
        <w:rPr>
          <w:lang w:eastAsia="en-GB"/>
        </w:rPr>
        <w:lastRenderedPageBreak/>
        <w:t xml:space="preserve">Manufacture, installation and associated services for leakage control technologies enabling leakage reduction and prevention in water supply systems </w:t>
      </w:r>
      <w:del w:id="4869" w:author="Cisneros Morales Diana Karen" w:date="2024-05-29T16:13:00Z">
        <w:r w:rsidRPr="6862EE71" w:rsidDel="007044B9">
          <w:rPr>
            <w:lang w:eastAsia="en-GB"/>
          </w:rPr>
          <w:delText>enabling leakage reduction and prevention in water supply systems</w:delText>
        </w:r>
      </w:del>
      <w:bookmarkEnd w:id="4866"/>
      <w:bookmarkEnd w:id="4867"/>
      <w:bookmarkEnd w:id="4868"/>
    </w:p>
    <w:p w14:paraId="1041E29B" w14:textId="77777777" w:rsidR="00454820" w:rsidRPr="00854071" w:rsidRDefault="00387898" w:rsidP="002D56F3">
      <w:pPr>
        <w:pStyle w:val="Boldunderline"/>
      </w:pPr>
      <w:r>
        <w:t>Activity description</w:t>
      </w:r>
    </w:p>
    <w:p w14:paraId="4A9F1A4B" w14:textId="77777777" w:rsidR="00454820" w:rsidRPr="002E2ED5" w:rsidRDefault="00454820" w:rsidP="00DD20B8">
      <w:pPr>
        <w:pStyle w:val="Textoindependiente"/>
      </w:pPr>
      <w:r w:rsidRPr="002E2ED5">
        <w:t>The economic activity manufactures, installs, or provides associated services for leakage control technologies that enable leakage reduction and prevention in water supply systems (WSSs).</w:t>
      </w:r>
    </w:p>
    <w:p w14:paraId="54C07BBF"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2D56F3" w14:paraId="231B5504" w14:textId="77777777" w:rsidTr="0A974F12">
        <w:tc>
          <w:tcPr>
            <w:tcW w:w="2665" w:type="dxa"/>
            <w:tcBorders>
              <w:top w:val="nil"/>
              <w:bottom w:val="single" w:sz="4" w:space="0" w:color="000000" w:themeColor="text2"/>
            </w:tcBorders>
            <w:shd w:val="clear" w:color="auto" w:fill="auto"/>
            <w:vAlign w:val="bottom"/>
          </w:tcPr>
          <w:p w14:paraId="775839AE" w14:textId="77777777" w:rsidR="00454820" w:rsidRPr="002D56F3" w:rsidRDefault="00454820" w:rsidP="002D56F3">
            <w:pPr>
              <w:pStyle w:val="TableHeadingText"/>
            </w:pPr>
            <w:r w:rsidRPr="002D56F3">
              <w:t>Eligibility</w:t>
            </w:r>
          </w:p>
        </w:tc>
        <w:tc>
          <w:tcPr>
            <w:tcW w:w="6877" w:type="dxa"/>
            <w:tcBorders>
              <w:top w:val="nil"/>
            </w:tcBorders>
            <w:shd w:val="clear" w:color="auto" w:fill="auto"/>
            <w:vAlign w:val="bottom"/>
          </w:tcPr>
          <w:p w14:paraId="0EA9CC9D" w14:textId="77777777" w:rsidR="00454820" w:rsidRPr="002D56F3" w:rsidRDefault="00454820" w:rsidP="002D56F3">
            <w:pPr>
              <w:pStyle w:val="TableHeadingText"/>
            </w:pPr>
            <w:r w:rsidRPr="002D56F3">
              <w:t>Criteria</w:t>
            </w:r>
            <w:r w:rsidRPr="002D56F3">
              <w:rPr>
                <w:color w:val="002C77" w:themeColor="accent1"/>
              </w:rPr>
              <w:t xml:space="preserve"> </w:t>
            </w:r>
          </w:p>
        </w:tc>
      </w:tr>
      <w:tr w:rsidR="00454820" w:rsidRPr="002D56F3" w14:paraId="1EC3D145"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6A9933D9" w14:textId="77777777" w:rsidR="00454820" w:rsidRPr="002D56F3" w:rsidRDefault="00454820" w:rsidP="00A978AA">
            <w:pPr>
              <w:pStyle w:val="TableText"/>
            </w:pPr>
            <w:r w:rsidRPr="002D56F3">
              <w:t>EU Taxonomy consistent</w:t>
            </w:r>
          </w:p>
        </w:tc>
        <w:tc>
          <w:tcPr>
            <w:tcW w:w="6877" w:type="dxa"/>
            <w:shd w:val="clear" w:color="auto" w:fill="C9E8D3" w:themeFill="accent5" w:themeFillTint="33"/>
          </w:tcPr>
          <w:p w14:paraId="1266EAEB" w14:textId="77777777" w:rsidR="00454820" w:rsidRPr="002D56F3" w:rsidRDefault="00454820" w:rsidP="002D56F3">
            <w:pPr>
              <w:pStyle w:val="TableText"/>
            </w:pPr>
            <w:r w:rsidRPr="002D56F3">
              <w:t xml:space="preserve">The activity complies with the following criteria: </w:t>
            </w:r>
          </w:p>
          <w:p w14:paraId="114F001B" w14:textId="77777777" w:rsidR="00454820" w:rsidRPr="002D56F3" w:rsidRDefault="437C6A04" w:rsidP="002D56F3">
            <w:pPr>
              <w:pStyle w:val="TableBullet1"/>
            </w:pPr>
            <w:r w:rsidRPr="002D56F3">
              <w:t>The activity manufactures, installs or provides maintenance, repairs or professional services for leakage control technologies in new or existing water supply systems, aimed at controlling the pressure in district metered areas (DMAs) of the water supply system to a minimum pressure.</w:t>
            </w:r>
            <w:r w:rsidR="00454820" w:rsidRPr="002D56F3">
              <w:rPr>
                <w:rStyle w:val="Refdenotaalpie"/>
              </w:rPr>
              <w:footnoteReference w:id="205"/>
            </w:r>
            <w:r w:rsidR="149FC5BC" w:rsidRPr="002D56F3">
              <w:t xml:space="preserve"> </w:t>
            </w:r>
            <w:r w:rsidR="149FC5BC" w:rsidRPr="6862EE71">
              <w:rPr>
                <w:b/>
                <w:bCs/>
                <w:color w:val="002C77" w:themeColor="accent1"/>
              </w:rPr>
              <w:t>[LTO]</w:t>
            </w:r>
          </w:p>
        </w:tc>
      </w:tr>
      <w:tr w:rsidR="00454820" w:rsidRPr="002D56F3" w14:paraId="1C83C0DB" w14:textId="77777777" w:rsidTr="0A974F12">
        <w:tc>
          <w:tcPr>
            <w:tcW w:w="2665" w:type="dxa"/>
            <w:tcBorders>
              <w:top w:val="single" w:sz="4" w:space="0" w:color="000000" w:themeColor="text2"/>
            </w:tcBorders>
            <w:shd w:val="clear" w:color="auto" w:fill="auto"/>
          </w:tcPr>
          <w:p w14:paraId="59400627" w14:textId="77777777" w:rsidR="00454820" w:rsidRPr="002D56F3" w:rsidRDefault="00454820" w:rsidP="00A978AA">
            <w:pPr>
              <w:pStyle w:val="TableText"/>
            </w:pPr>
            <w:r w:rsidRPr="002D56F3">
              <w:t>Santander-specific</w:t>
            </w:r>
          </w:p>
        </w:tc>
        <w:tc>
          <w:tcPr>
            <w:tcW w:w="6877" w:type="dxa"/>
          </w:tcPr>
          <w:p w14:paraId="0838E7F4" w14:textId="77777777" w:rsidR="00454820" w:rsidRPr="002D56F3" w:rsidRDefault="00454820" w:rsidP="002D56F3">
            <w:pPr>
              <w:pStyle w:val="TableText"/>
            </w:pPr>
            <w:r w:rsidRPr="002D56F3">
              <w:t xml:space="preserve">The activity complies with the following criteria: </w:t>
            </w:r>
          </w:p>
          <w:p w14:paraId="0A2730B2" w14:textId="77777777" w:rsidR="00454820" w:rsidRPr="002D56F3" w:rsidRDefault="00454820" w:rsidP="002D56F3">
            <w:pPr>
              <w:pStyle w:val="TableBullet1"/>
            </w:pPr>
            <w:r>
              <w:t>Systems that narrow the gap between actual supply network leakage and a given low leakage target by at least 20%. The unit of measurement is the Infrastructure Leakage Index (ILI). The target low leakage is an ILI of 1.5. Repair works to reduce water leakages in the infrastructure are included.</w:t>
            </w:r>
          </w:p>
        </w:tc>
      </w:tr>
    </w:tbl>
    <w:p w14:paraId="058A6123" w14:textId="77777777" w:rsidR="001F0C1E" w:rsidRDefault="001F0C1E" w:rsidP="001F0C1E">
      <w:pPr>
        <w:pStyle w:val="Textoindependiente"/>
      </w:pPr>
      <w:bookmarkStart w:id="4870" w:name="_Toc153298599"/>
    </w:p>
    <w:p w14:paraId="28BD2B72" w14:textId="77777777" w:rsidR="00454820" w:rsidRPr="00854071" w:rsidRDefault="00454820" w:rsidP="001F0C1E">
      <w:pPr>
        <w:pStyle w:val="HeadingA3"/>
        <w:rPr>
          <w:lang w:eastAsia="en-GB"/>
        </w:rPr>
      </w:pPr>
      <w:bookmarkStart w:id="4871" w:name="_Toc153408886"/>
      <w:bookmarkStart w:id="4872" w:name="_Toc186795248"/>
      <w:r w:rsidRPr="6862EE71">
        <w:rPr>
          <w:lang w:eastAsia="en-GB"/>
        </w:rPr>
        <w:lastRenderedPageBreak/>
        <w:t>Manufacture of plastic packaging goods</w:t>
      </w:r>
      <w:bookmarkEnd w:id="4870"/>
      <w:bookmarkEnd w:id="4871"/>
      <w:bookmarkEnd w:id="4872"/>
    </w:p>
    <w:p w14:paraId="7C3882F0" w14:textId="77777777" w:rsidR="00454820" w:rsidRPr="00854071" w:rsidRDefault="00387898" w:rsidP="001F0C1E">
      <w:pPr>
        <w:pStyle w:val="Boldunderline"/>
        <w:keepNext/>
        <w:keepLines/>
      </w:pPr>
      <w:r>
        <w:t>Activity description</w:t>
      </w:r>
    </w:p>
    <w:p w14:paraId="1F0418D1" w14:textId="77777777" w:rsidR="00454820" w:rsidRPr="00812869" w:rsidRDefault="00454820" w:rsidP="001F0C1E">
      <w:pPr>
        <w:pStyle w:val="Textoindependiente"/>
        <w:keepNext/>
        <w:keepLines/>
      </w:pPr>
      <w:r w:rsidRPr="00812869">
        <w:t>Manufacture of plastic packaging goods.</w:t>
      </w:r>
    </w:p>
    <w:p w14:paraId="7B38C57E" w14:textId="77777777" w:rsidR="00454820" w:rsidRPr="00854071" w:rsidRDefault="00454820" w:rsidP="001F0C1E">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1F0C1E" w14:paraId="665DFC40" w14:textId="77777777" w:rsidTr="0A974F12">
        <w:trPr>
          <w:tblHeader/>
        </w:trPr>
        <w:tc>
          <w:tcPr>
            <w:tcW w:w="2665" w:type="dxa"/>
            <w:tcBorders>
              <w:top w:val="nil"/>
              <w:bottom w:val="single" w:sz="4" w:space="0" w:color="000000" w:themeColor="text2"/>
            </w:tcBorders>
            <w:shd w:val="clear" w:color="auto" w:fill="auto"/>
            <w:vAlign w:val="bottom"/>
          </w:tcPr>
          <w:p w14:paraId="4BFD5C1F" w14:textId="77777777" w:rsidR="00454820" w:rsidRPr="001F0C1E" w:rsidRDefault="00454820" w:rsidP="001F0C1E">
            <w:pPr>
              <w:pStyle w:val="TableHeadingText"/>
              <w:keepNext/>
            </w:pPr>
            <w:r w:rsidRPr="001F0C1E">
              <w:t>Eligibility</w:t>
            </w:r>
          </w:p>
        </w:tc>
        <w:tc>
          <w:tcPr>
            <w:tcW w:w="6877" w:type="dxa"/>
            <w:tcBorders>
              <w:top w:val="nil"/>
            </w:tcBorders>
            <w:shd w:val="clear" w:color="auto" w:fill="auto"/>
            <w:vAlign w:val="bottom"/>
          </w:tcPr>
          <w:p w14:paraId="51C3FA16" w14:textId="77777777" w:rsidR="00454820" w:rsidRPr="001F0C1E" w:rsidRDefault="00454820" w:rsidP="001F0C1E">
            <w:pPr>
              <w:pStyle w:val="TableHeadingText"/>
              <w:keepNext/>
            </w:pPr>
            <w:r w:rsidRPr="001F0C1E">
              <w:t>Criteria</w:t>
            </w:r>
          </w:p>
        </w:tc>
      </w:tr>
      <w:tr w:rsidR="00454820" w:rsidRPr="001F0C1E" w14:paraId="5C2C6E33"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3EA3106C" w14:textId="77777777" w:rsidR="00454820" w:rsidRPr="001F0C1E" w:rsidRDefault="00454820" w:rsidP="00A978AA">
            <w:pPr>
              <w:pStyle w:val="TableText"/>
            </w:pPr>
            <w:r w:rsidRPr="001F0C1E">
              <w:t>EU Taxonomy consistent</w:t>
            </w:r>
          </w:p>
        </w:tc>
        <w:tc>
          <w:tcPr>
            <w:tcW w:w="6877" w:type="dxa"/>
            <w:shd w:val="clear" w:color="auto" w:fill="C9E8D3" w:themeFill="accent5" w:themeFillTint="33"/>
          </w:tcPr>
          <w:p w14:paraId="10B9CBAA" w14:textId="77777777" w:rsidR="00454820" w:rsidRPr="001F0C1E" w:rsidRDefault="00454820" w:rsidP="00A46517">
            <w:pPr>
              <w:pStyle w:val="TableNumbered1"/>
              <w:keepNext/>
              <w:keepLines/>
              <w:numPr>
                <w:ilvl w:val="0"/>
                <w:numId w:val="252"/>
              </w:numPr>
            </w:pPr>
            <w:r w:rsidRPr="001F0C1E">
              <w:t xml:space="preserve">The activity complies with one of the following criteria: </w:t>
            </w:r>
          </w:p>
          <w:p w14:paraId="42C6F6B9" w14:textId="77777777" w:rsidR="00454820" w:rsidRPr="001F0C1E" w:rsidRDefault="00454820" w:rsidP="001F0C1E">
            <w:pPr>
              <w:pStyle w:val="TableNumbered2"/>
              <w:keepNext/>
              <w:keepLines/>
            </w:pPr>
            <w:r w:rsidRPr="001F0C1E">
              <w:t>Use of circular feedstock: until 2028, at least 35% of the packaging product by weight consists of recycled post-consumer material for non-contact</w:t>
            </w:r>
            <w:r w:rsidR="009057D0" w:rsidRPr="001F0C1E">
              <w:t xml:space="preserve"> </w:t>
            </w:r>
            <w:r w:rsidR="009057D0" w:rsidRPr="001F0C1E">
              <w:rPr>
                <w:rFonts w:cstheme="minorHAnsi"/>
                <w:b/>
                <w:bCs/>
                <w:color w:val="002C77" w:themeColor="accent1"/>
                <w:szCs w:val="22"/>
              </w:rPr>
              <w:t>[LTO]</w:t>
            </w:r>
            <w:r w:rsidRPr="001F0C1E">
              <w:t xml:space="preserve"> sensitive packaging and at least 10% for contact sensitive packaging</w:t>
            </w:r>
          </w:p>
          <w:p w14:paraId="65F3F95C" w14:textId="77777777" w:rsidR="00454820" w:rsidRPr="001F0C1E" w:rsidRDefault="00454820" w:rsidP="001F0C1E">
            <w:pPr>
              <w:pStyle w:val="TableNumbered2"/>
              <w:keepNext/>
              <w:keepLines/>
            </w:pPr>
            <w:r w:rsidRPr="001F0C1E">
              <w:t>Design for reuse: the packaging product has been designed to be reusable within a reuse system and fulfils the requirements for the use of circular feedstock, as set in point 1.</w:t>
            </w:r>
            <w:r w:rsidR="00097282" w:rsidRPr="001F0C1E">
              <w:t>A</w:t>
            </w:r>
            <w:r w:rsidRPr="001F0C1E">
              <w:t xml:space="preserve"> with 35% and 10% targets for recycled feedstock. The system for reuse is established in a way that ensures the possibility of reuse in a closed-loop or open-loop system which:</w:t>
            </w:r>
          </w:p>
          <w:p w14:paraId="5BB23CAD" w14:textId="77777777" w:rsidR="00454820" w:rsidRPr="001F0C1E" w:rsidRDefault="00454820" w:rsidP="001F0C1E">
            <w:pPr>
              <w:pStyle w:val="TableNumbered3"/>
              <w:keepNext/>
              <w:keepLines/>
            </w:pPr>
            <w:r w:rsidRPr="001F0C1E">
              <w:t>Provides a defined governance structure and keeps records on the number of fillings, re-uses, rejects, collection rate, amount of reusable packaging placed on the market and units of sales or equivalent units</w:t>
            </w:r>
          </w:p>
          <w:p w14:paraId="5FCE9528" w14:textId="77777777" w:rsidR="00454820" w:rsidRPr="001F0C1E" w:rsidRDefault="00454820" w:rsidP="001F0C1E">
            <w:pPr>
              <w:pStyle w:val="TableNumbered3"/>
              <w:keepNext/>
              <w:keepLines/>
            </w:pPr>
            <w:r w:rsidRPr="001F0C1E">
              <w:t>Provides rules on the product scope and packaging formats, as well as on the collection of reusable packaging, including incentives for consumers</w:t>
            </w:r>
          </w:p>
          <w:p w14:paraId="133D1758" w14:textId="77777777" w:rsidR="00454820" w:rsidRPr="001F0C1E" w:rsidRDefault="00454820" w:rsidP="001F0C1E">
            <w:pPr>
              <w:pStyle w:val="TableNumbered3"/>
              <w:keepNext/>
              <w:keepLines/>
            </w:pPr>
            <w:r w:rsidRPr="001F0C1E">
              <w:t>Ensures open and equal access and conditions for all economic operators wishing to become part of it, including proportionate distribution of costs and benefits for all system participants</w:t>
            </w:r>
          </w:p>
          <w:p w14:paraId="29B54F74" w14:textId="77777777" w:rsidR="00454820" w:rsidRPr="001F0C1E" w:rsidRDefault="00454820" w:rsidP="001F0C1E">
            <w:pPr>
              <w:pStyle w:val="TableNumbered2"/>
              <w:keepNext/>
              <w:keepLines/>
            </w:pPr>
            <w:r w:rsidRPr="001F0C1E">
              <w:t>Use of bio-waste feedstock: at least 65% of the packaging product by weight consists of sustainable bio-waste feedstock.</w:t>
            </w:r>
          </w:p>
          <w:p w14:paraId="2BB5EFBB" w14:textId="77777777" w:rsidR="00454820" w:rsidRPr="001F0C1E" w:rsidRDefault="00454820" w:rsidP="001F0C1E">
            <w:pPr>
              <w:pStyle w:val="TableNumbered1"/>
              <w:keepNext/>
              <w:keepLines/>
            </w:pPr>
            <w:r w:rsidRPr="001F0C1E">
              <w:t>The packaging product complies with all of the criteria specified below:</w:t>
            </w:r>
          </w:p>
          <w:p w14:paraId="7DBAA38F" w14:textId="77777777" w:rsidR="00454820" w:rsidRPr="001F0C1E" w:rsidRDefault="00454820" w:rsidP="001F0C1E">
            <w:pPr>
              <w:pStyle w:val="TableNumbered2"/>
              <w:keepNext/>
              <w:keepLines/>
            </w:pPr>
            <w:r w:rsidRPr="001F0C1E">
              <w:t>The unit of packaging is designed to be recyclable.  At best, the unit of packaging is made from the same material (mono-material solution) or, the packaging must allow for separation of its non-recyclable components</w:t>
            </w:r>
          </w:p>
          <w:p w14:paraId="7C21A1DA" w14:textId="77777777" w:rsidR="00454820" w:rsidRPr="001F0C1E" w:rsidRDefault="437C6A04" w:rsidP="001F0C1E">
            <w:pPr>
              <w:pStyle w:val="TableNumbered2"/>
              <w:keepNext/>
              <w:keepLines/>
            </w:pPr>
            <w:r w:rsidRPr="001F0C1E">
              <w:t>In addition, the packaging is evaluated as recyclable at scale (e.g., minimum recycling rates are achieved (i.e., minimum recycling rates of 50% is achieved)</w:t>
            </w:r>
            <w:r w:rsidR="00454820" w:rsidRPr="001F0C1E">
              <w:rPr>
                <w:rStyle w:val="Refdenotaalpie"/>
                <w:rFonts w:ascii="Calibri" w:hAnsi="Calibri" w:cs="Calibri"/>
              </w:rPr>
              <w:footnoteReference w:id="206"/>
            </w:r>
          </w:p>
          <w:p w14:paraId="314B209B" w14:textId="77777777" w:rsidR="00454820" w:rsidRPr="001F0C1E" w:rsidRDefault="00454820" w:rsidP="001F0C1E">
            <w:pPr>
              <w:pStyle w:val="TableNumbered1"/>
              <w:keepNext/>
              <w:keepLines/>
            </w:pPr>
            <w:r w:rsidRPr="001F0C1E">
              <w:t xml:space="preserve">When the packaging material is produced, the feedstock may not contain hazardous substances that are carcinogenic, mutagenic or toxic properties </w:t>
            </w:r>
            <w:r w:rsidRPr="001F0C1E">
              <w:rPr>
                <w:rFonts w:cstheme="minorHAnsi"/>
                <w:b/>
                <w:bCs/>
                <w:color w:val="002C77" w:themeColor="accent1"/>
              </w:rPr>
              <w:t>[LTO]</w:t>
            </w:r>
          </w:p>
          <w:p w14:paraId="2A2EB041" w14:textId="77777777" w:rsidR="00454820" w:rsidRPr="001F0C1E" w:rsidRDefault="00454820" w:rsidP="001F0C1E">
            <w:pPr>
              <w:pStyle w:val="TableNumbered1"/>
              <w:keepNext/>
              <w:keepLines/>
            </w:pPr>
            <w:r w:rsidRPr="001F0C1E">
              <w:t>Compostable plastic materials in packaging applications are used only for very lightweight plastic carrier bags; tea, coffee or other beverage bags; tea, coffee or other beverage pads and sticky labels attached to fruit and vegetables</w:t>
            </w:r>
          </w:p>
        </w:tc>
      </w:tr>
      <w:tr w:rsidR="00454820" w:rsidRPr="001F0C1E" w14:paraId="2A04EC89" w14:textId="77777777" w:rsidTr="0A974F12">
        <w:tc>
          <w:tcPr>
            <w:tcW w:w="2665" w:type="dxa"/>
            <w:tcBorders>
              <w:top w:val="single" w:sz="4" w:space="0" w:color="000000" w:themeColor="text2"/>
            </w:tcBorders>
            <w:shd w:val="clear" w:color="auto" w:fill="auto"/>
          </w:tcPr>
          <w:p w14:paraId="2F8C8A66" w14:textId="77777777" w:rsidR="00454820" w:rsidRPr="001F0C1E" w:rsidRDefault="00454820" w:rsidP="00A978AA">
            <w:pPr>
              <w:pStyle w:val="TableText"/>
            </w:pPr>
            <w:r w:rsidRPr="001F0C1E">
              <w:t>Santander-specific</w:t>
            </w:r>
          </w:p>
        </w:tc>
        <w:tc>
          <w:tcPr>
            <w:tcW w:w="6877" w:type="dxa"/>
          </w:tcPr>
          <w:p w14:paraId="3DA625CD" w14:textId="4BB52495" w:rsidR="00454820" w:rsidRPr="001F0C1E" w:rsidRDefault="001D69CC" w:rsidP="001F0C1E">
            <w:pPr>
              <w:pStyle w:val="TableText"/>
            </w:pPr>
            <w:ins w:id="4873" w:author="Martinez De Hurtado Yela Fermin" w:date="2025-01-02T16:28:00Z" w16du:dateUtc="2025-01-02T15:28:00Z">
              <w:r w:rsidRPr="004B3A9A">
                <w:rPr>
                  <w:szCs w:val="18"/>
                </w:rPr>
                <w:t>For non-EU countries, same as EU taxonomy consistent criteria excepting compliance with LTO</w:t>
              </w:r>
            </w:ins>
            <w:del w:id="4874" w:author="Martinez De Hurtado Yela Fermin" w:date="2025-01-02T16:28:00Z" w16du:dateUtc="2025-01-02T15:28:00Z">
              <w:r w:rsidR="5C5EF844" w:rsidRPr="001F0C1E" w:rsidDel="001D69CC">
                <w:delText>Not applicable</w:delText>
              </w:r>
            </w:del>
          </w:p>
        </w:tc>
      </w:tr>
    </w:tbl>
    <w:p w14:paraId="19F30D0D" w14:textId="77777777" w:rsidR="00454820" w:rsidRPr="00854071" w:rsidRDefault="00454820" w:rsidP="005415BD">
      <w:pPr>
        <w:pStyle w:val="HeadingA3"/>
        <w:rPr>
          <w:lang w:eastAsia="en-GB"/>
        </w:rPr>
      </w:pPr>
      <w:bookmarkStart w:id="4875" w:name="_Toc153298600"/>
      <w:bookmarkStart w:id="4876" w:name="_Toc153408887"/>
      <w:bookmarkStart w:id="4877" w:name="_Toc186795249"/>
      <w:r w:rsidRPr="6862EE71">
        <w:rPr>
          <w:lang w:eastAsia="en-GB"/>
        </w:rPr>
        <w:lastRenderedPageBreak/>
        <w:t>Manufacture of active pharmaceutical ingredients (API) or active substances</w:t>
      </w:r>
      <w:bookmarkEnd w:id="4875"/>
      <w:bookmarkEnd w:id="4876"/>
      <w:bookmarkEnd w:id="4877"/>
    </w:p>
    <w:p w14:paraId="1C4877ED" w14:textId="77777777" w:rsidR="00454820" w:rsidRPr="00854071" w:rsidRDefault="00387898" w:rsidP="00117D55">
      <w:pPr>
        <w:pStyle w:val="Boldunderline"/>
      </w:pPr>
      <w:r>
        <w:t>Activity description</w:t>
      </w:r>
    </w:p>
    <w:p w14:paraId="232D8E86" w14:textId="77777777" w:rsidR="00454820" w:rsidRPr="004A03DD" w:rsidRDefault="00454820" w:rsidP="00DD20B8">
      <w:pPr>
        <w:pStyle w:val="Textoindependiente"/>
      </w:pPr>
      <w:r w:rsidRPr="004A03DD">
        <w:t>Manufacture of active pharmaceutical ingredients (API) or active substances.</w:t>
      </w:r>
    </w:p>
    <w:p w14:paraId="25C172D6"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117D55" w14:paraId="2DC1CA59" w14:textId="77777777" w:rsidTr="00117D55">
        <w:trPr>
          <w:tblHeader/>
        </w:trPr>
        <w:tc>
          <w:tcPr>
            <w:tcW w:w="2665" w:type="dxa"/>
            <w:tcBorders>
              <w:top w:val="nil"/>
              <w:bottom w:val="single" w:sz="4" w:space="0" w:color="000000" w:themeColor="text1"/>
            </w:tcBorders>
            <w:shd w:val="clear" w:color="auto" w:fill="auto"/>
            <w:vAlign w:val="bottom"/>
          </w:tcPr>
          <w:p w14:paraId="095F5283"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28ED2C1B" w14:textId="77777777" w:rsidR="00454820" w:rsidRPr="00117D55" w:rsidRDefault="00454820" w:rsidP="00117D55">
            <w:pPr>
              <w:pStyle w:val="TableHeadingText"/>
            </w:pPr>
            <w:r w:rsidRPr="00117D55">
              <w:t>Criteria</w:t>
            </w:r>
          </w:p>
        </w:tc>
      </w:tr>
      <w:tr w:rsidR="00454820" w:rsidRPr="00117D55" w14:paraId="6FF0B255"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7E7C7732"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07F5A238" w14:textId="77777777" w:rsidR="00454820" w:rsidRPr="00117D55" w:rsidRDefault="00454820" w:rsidP="00117D55">
            <w:pPr>
              <w:pStyle w:val="TableText"/>
            </w:pPr>
            <w:r w:rsidRPr="00117D55">
              <w:t>The activity complies with either (1.) and (2.):</w:t>
            </w:r>
          </w:p>
          <w:p w14:paraId="755CE4EE" w14:textId="77777777" w:rsidR="00454820" w:rsidRPr="00117D55" w:rsidRDefault="00454820" w:rsidP="00A46517">
            <w:pPr>
              <w:pStyle w:val="TableNumbered1"/>
              <w:numPr>
                <w:ilvl w:val="0"/>
                <w:numId w:val="253"/>
              </w:numPr>
            </w:pPr>
            <w:r w:rsidRPr="00117D55">
              <w:t>The activity complies with all of the following requirements:</w:t>
            </w:r>
          </w:p>
          <w:p w14:paraId="07C76D35" w14:textId="77777777" w:rsidR="00454820" w:rsidRPr="00117D55" w:rsidRDefault="00454820" w:rsidP="00117D55">
            <w:pPr>
              <w:pStyle w:val="TableNumbered2"/>
            </w:pPr>
            <w:r w:rsidRPr="00117D55">
              <w:t>The activity complies with one of the following requirements:</w:t>
            </w:r>
          </w:p>
          <w:p w14:paraId="08B54FB7" w14:textId="77777777" w:rsidR="00454820" w:rsidRPr="00117D55" w:rsidRDefault="00454820" w:rsidP="00117D55">
            <w:pPr>
              <w:pStyle w:val="TableNumbered3"/>
            </w:pPr>
            <w:r w:rsidRPr="00117D55">
              <w:t>The ingredients of the API include naturally occurring substances such as vitamins, electrolytes, amino acids, peptides, proteins, nucleotides, carbohydrates and lipids and generally considered to be degradable in the environment; or the medicinal product qualifies as an appropriate substitute to another medicinal product, within the same therapeutic area or the substance class</w:t>
            </w:r>
          </w:p>
          <w:p w14:paraId="2EBFE192" w14:textId="77777777" w:rsidR="00454820" w:rsidRPr="00117D55" w:rsidRDefault="00454820" w:rsidP="00117D55">
            <w:pPr>
              <w:pStyle w:val="TableNumbered3"/>
            </w:pPr>
            <w:r w:rsidRPr="00117D55">
              <w:t>Where the API does not comply with the requirements specified in point (a), the API, its key human metabolites and its key transformation products in the environment comply with one of the following:</w:t>
            </w:r>
          </w:p>
          <w:p w14:paraId="123D5976" w14:textId="77777777" w:rsidR="00454820" w:rsidRPr="00117D55" w:rsidRDefault="00454820" w:rsidP="00117D55">
            <w:pPr>
              <w:pStyle w:val="TableNumbered4"/>
            </w:pPr>
            <w:r w:rsidRPr="00117D55">
              <w:t>Are classified as readily biodegradable based on at least one of the test methods from the OECD Guidelines for the Testing of Chemicals, Test 301 (A-F),</w:t>
            </w:r>
          </w:p>
          <w:p w14:paraId="569DB8EA" w14:textId="77777777" w:rsidR="00454820" w:rsidRPr="00117D55" w:rsidRDefault="00454820" w:rsidP="00117D55">
            <w:pPr>
              <w:pStyle w:val="TableNumbered4"/>
            </w:pPr>
            <w:r w:rsidRPr="00117D55">
              <w:t xml:space="preserve">Can be concluded to be mineralized based on a specific Test No. 308: Aerobic and Anaerobic Transformation in Aquatic Sediment Systems (OECD 308) of the OECD Guidelines </w:t>
            </w:r>
          </w:p>
          <w:p w14:paraId="7BCBD9EC" w14:textId="77777777" w:rsidR="00454820" w:rsidRPr="00117D55" w:rsidRDefault="00454820" w:rsidP="00117D55">
            <w:pPr>
              <w:pStyle w:val="TableNumbered2"/>
            </w:pPr>
            <w:r w:rsidRPr="00117D55">
              <w:t>The API qualifies as an appropriate substitute to another API, within the same therapeutic area or the substance class, that is available in the market or was available during last 5 years and that does not comply with the requirements described in point 1.1. Compliance with this requirement is demonstrated through a publicly available analysis verified by an independent third party</w:t>
            </w:r>
          </w:p>
          <w:p w14:paraId="567428AC" w14:textId="77777777" w:rsidR="00454820" w:rsidRPr="00117D55" w:rsidRDefault="00454820" w:rsidP="00117D55">
            <w:pPr>
              <w:pStyle w:val="TableNumbered2"/>
            </w:pPr>
            <w:r w:rsidRPr="00117D55">
              <w:t>The manufacturing process of the API does not involve the use of restricted chemicals, whether on their own or in mixtures; except where it is assessed and documented that no other suitable alternatives are available on the market</w:t>
            </w:r>
          </w:p>
          <w:p w14:paraId="414924BA" w14:textId="77777777" w:rsidR="00454820" w:rsidRPr="00117D55" w:rsidRDefault="00454820" w:rsidP="00117D55">
            <w:pPr>
              <w:pStyle w:val="TableNumbered1"/>
            </w:pPr>
            <w:r w:rsidRPr="00117D55">
              <w:t xml:space="preserve">The activity complies with the following requirements regarding the emission of pollutants: </w:t>
            </w:r>
          </w:p>
          <w:p w14:paraId="2E12D009" w14:textId="77777777" w:rsidR="00454820" w:rsidRPr="00117D55" w:rsidRDefault="00454820" w:rsidP="00117D55">
            <w:pPr>
              <w:pStyle w:val="TableNumbered2"/>
            </w:pPr>
            <w:r w:rsidRPr="00117D55">
              <w:t>Where the activity falls within its scope, the emission limit values shall be lower than the mid-point of the BAT-AEL (Best Available Technique – Associated Emission Level) ranges for waste gas management and treatment systems; Manufacture of Organic Fine Chemicals; Large Volume Inorganic Chemicals; production of specialty inorganic chemicals</w:t>
            </w:r>
          </w:p>
          <w:p w14:paraId="22C3A24B" w14:textId="77777777" w:rsidR="00454820" w:rsidRPr="00117D55" w:rsidRDefault="00454820" w:rsidP="00117D55">
            <w:pPr>
              <w:pStyle w:val="TableNumbered2"/>
            </w:pPr>
            <w:r w:rsidRPr="00117D55">
              <w:t>Where a continuous measurement methodology for a certain pollutant is available, the operator applies Continuous Emission Monitoring Systems (CEMS), Continuous Effluent Quality Monitoring Systems (CEQMS) and other measures ensuring the regular verification of non-deterioration of environment</w:t>
            </w:r>
          </w:p>
          <w:p w14:paraId="4635D37D" w14:textId="77777777" w:rsidR="00454820" w:rsidRPr="00117D55" w:rsidRDefault="00454820" w:rsidP="00117D55">
            <w:pPr>
              <w:pStyle w:val="TableNumbered2"/>
            </w:pPr>
            <w:r w:rsidRPr="00117D55">
              <w:t xml:space="preserve">The operator applies solvent waste segregation for solvent recovery from concentrated waste streams, where technically applicable. (e.g., avoids solvents such as benzene, carbon tetrachloride, maximum solvents loss from total inputs does not exceed a 3% loss; total volatile organic compound (VOC) recovery efficiency is at least 99%; carrying out Leak detection and repair (LDAR) campaigns at least every 3 years; Diffuse emissions of substances or mixtures classified carcinogenic, mutagenic or reprotoxic from leaky equipment do not exceed a concentration of 100 ppmv) </w:t>
            </w:r>
            <w:r w:rsidRPr="00117D55">
              <w:rPr>
                <w:rFonts w:cstheme="minorHAnsi"/>
                <w:b/>
                <w:bCs/>
                <w:color w:val="002C77" w:themeColor="accent1"/>
                <w:szCs w:val="22"/>
              </w:rPr>
              <w:t>[LTO]</w:t>
            </w:r>
          </w:p>
          <w:p w14:paraId="19FF3DC0" w14:textId="77777777" w:rsidR="00454820" w:rsidRPr="00117D55" w:rsidRDefault="00454820" w:rsidP="00117D55">
            <w:pPr>
              <w:pStyle w:val="TableNumbered2"/>
            </w:pPr>
            <w:r w:rsidRPr="00117D55">
              <w:t>Sewage, refuse, and other waste (including solids, liquids, or gaseous by-products from manufacturing) are disposed of in a safe, timely, and sanitary manner. Containers or pipes for waste material are clearly identified. Analytical data demonstrating the conversion of these substances and their residues to non-hazardous waste materials are available at the facility and kept up to date</w:t>
            </w:r>
          </w:p>
        </w:tc>
      </w:tr>
      <w:tr w:rsidR="00454820" w:rsidRPr="00117D55" w14:paraId="3785F246" w14:textId="77777777" w:rsidTr="00117D55">
        <w:tc>
          <w:tcPr>
            <w:tcW w:w="2665" w:type="dxa"/>
            <w:tcBorders>
              <w:top w:val="single" w:sz="4" w:space="0" w:color="000000" w:themeColor="text1"/>
            </w:tcBorders>
            <w:shd w:val="clear" w:color="auto" w:fill="auto"/>
          </w:tcPr>
          <w:p w14:paraId="7FF660EF" w14:textId="77777777" w:rsidR="00454820" w:rsidRPr="00117D55" w:rsidRDefault="00454820" w:rsidP="00A978AA">
            <w:pPr>
              <w:pStyle w:val="TableText"/>
            </w:pPr>
            <w:r w:rsidRPr="00117D55">
              <w:lastRenderedPageBreak/>
              <w:t>Santander-specific</w:t>
            </w:r>
          </w:p>
        </w:tc>
        <w:tc>
          <w:tcPr>
            <w:tcW w:w="6877" w:type="dxa"/>
          </w:tcPr>
          <w:p w14:paraId="29F1ACFB" w14:textId="7A5D57BB" w:rsidR="00454820" w:rsidRPr="00117D55" w:rsidRDefault="001D69CC" w:rsidP="00117D55">
            <w:pPr>
              <w:pStyle w:val="TableText"/>
            </w:pPr>
            <w:ins w:id="4878" w:author="Martinez De Hurtado Yela Fermin" w:date="2025-01-02T16:29:00Z" w16du:dateUtc="2025-01-02T15:29:00Z">
              <w:r w:rsidRPr="004B3A9A">
                <w:rPr>
                  <w:szCs w:val="18"/>
                </w:rPr>
                <w:t>For non-EU countries, same as EU taxonomy consistent criteria excepting compliance with LTO</w:t>
              </w:r>
            </w:ins>
            <w:del w:id="4879" w:author="Martinez De Hurtado Yela Fermin" w:date="2025-01-02T16:29:00Z" w16du:dateUtc="2025-01-02T15:29:00Z">
              <w:r w:rsidR="00454820" w:rsidRPr="00117D55" w:rsidDel="001D69CC">
                <w:delText>Not applicable</w:delText>
              </w:r>
            </w:del>
          </w:p>
        </w:tc>
      </w:tr>
    </w:tbl>
    <w:p w14:paraId="28AC4026" w14:textId="77777777" w:rsidR="00454820" w:rsidRPr="00854071" w:rsidRDefault="00454820" w:rsidP="005415BD">
      <w:pPr>
        <w:pStyle w:val="HeadingA3"/>
        <w:rPr>
          <w:lang w:eastAsia="en-GB"/>
        </w:rPr>
      </w:pPr>
      <w:bookmarkStart w:id="4880" w:name="_Toc153298601"/>
      <w:bookmarkStart w:id="4881" w:name="_Toc153408888"/>
      <w:bookmarkStart w:id="4882" w:name="_Toc186795250"/>
      <w:r w:rsidRPr="6862EE71">
        <w:rPr>
          <w:lang w:eastAsia="en-GB"/>
        </w:rPr>
        <w:t>Manufacture of medicinal products</w:t>
      </w:r>
      <w:bookmarkEnd w:id="4880"/>
      <w:bookmarkEnd w:id="4881"/>
      <w:bookmarkEnd w:id="4882"/>
    </w:p>
    <w:p w14:paraId="7325A7AD" w14:textId="77777777" w:rsidR="00454820" w:rsidRPr="00854071" w:rsidRDefault="00387898" w:rsidP="00117D55">
      <w:pPr>
        <w:pStyle w:val="Boldunderline"/>
      </w:pPr>
      <w:r>
        <w:t>Activity description</w:t>
      </w:r>
    </w:p>
    <w:p w14:paraId="069E88B2" w14:textId="77777777" w:rsidR="00454820" w:rsidRPr="00B874A3" w:rsidRDefault="00454820" w:rsidP="00DD20B8">
      <w:pPr>
        <w:pStyle w:val="Textoindependiente"/>
      </w:pPr>
      <w:r w:rsidRPr="00B874A3">
        <w:t>Manufacture of medicinal products.</w:t>
      </w:r>
    </w:p>
    <w:p w14:paraId="0AEEB70F"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117D55" w14:paraId="4EE7D613" w14:textId="77777777" w:rsidTr="0A974F12">
        <w:trPr>
          <w:tblHeader/>
        </w:trPr>
        <w:tc>
          <w:tcPr>
            <w:tcW w:w="2665" w:type="dxa"/>
            <w:tcBorders>
              <w:top w:val="nil"/>
              <w:bottom w:val="single" w:sz="4" w:space="0" w:color="000000" w:themeColor="text2"/>
            </w:tcBorders>
            <w:shd w:val="clear" w:color="auto" w:fill="auto"/>
            <w:vAlign w:val="bottom"/>
          </w:tcPr>
          <w:p w14:paraId="02F17C3E"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0537F612" w14:textId="77777777" w:rsidR="00454820" w:rsidRPr="00117D55" w:rsidRDefault="00454820" w:rsidP="00117D55">
            <w:pPr>
              <w:pStyle w:val="TableHeadingText"/>
            </w:pPr>
            <w:r w:rsidRPr="00117D55">
              <w:t>Criteria</w:t>
            </w:r>
          </w:p>
        </w:tc>
      </w:tr>
      <w:tr w:rsidR="00454820" w:rsidRPr="00117D55" w14:paraId="72204F36"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2F0C76F4"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0C3C33F4" w14:textId="2C7B0857" w:rsidR="00454820" w:rsidRPr="00117D55" w:rsidRDefault="00454820" w:rsidP="00117D55">
            <w:pPr>
              <w:pStyle w:val="TableText"/>
            </w:pPr>
            <w:r w:rsidRPr="00117D55">
              <w:t xml:space="preserve">The activity complies with </w:t>
            </w:r>
            <w:del w:id="4883" w:author="Martinez De Hurtado Yela Fermin" w:date="2025-01-02T16:34:00Z" w16du:dateUtc="2025-01-02T15:34:00Z">
              <w:r w:rsidRPr="00117D55" w:rsidDel="009A7E5C">
                <w:delText xml:space="preserve">either </w:delText>
              </w:r>
            </w:del>
            <w:r w:rsidRPr="00117D55">
              <w:t>(1.) and (2.):</w:t>
            </w:r>
          </w:p>
          <w:p w14:paraId="7CA1CBCA" w14:textId="77777777" w:rsidR="00454820" w:rsidRPr="00117D55" w:rsidRDefault="00454820" w:rsidP="00A46517">
            <w:pPr>
              <w:pStyle w:val="TableNumbered1"/>
              <w:numPr>
                <w:ilvl w:val="0"/>
                <w:numId w:val="254"/>
              </w:numPr>
            </w:pPr>
            <w:r w:rsidRPr="00117D55">
              <w:t>The activity complies with either (a.) or (b.), and complies with (c.):</w:t>
            </w:r>
          </w:p>
          <w:p w14:paraId="6613EE68" w14:textId="77777777" w:rsidR="00454820" w:rsidRPr="00117D55" w:rsidRDefault="00454820" w:rsidP="00117D55">
            <w:pPr>
              <w:pStyle w:val="TableNumbered2"/>
            </w:pPr>
            <w:r w:rsidRPr="00117D55">
              <w:t xml:space="preserve">The ingredient </w:t>
            </w:r>
            <w:r w:rsidR="009A61EA" w:rsidRPr="00117D55">
              <w:t>includes</w:t>
            </w:r>
            <w:r w:rsidRPr="00117D55">
              <w:t xml:space="preserve"> naturally occurring substances such as vitamins, electrolytes, amino acids, peptides, proteins, nucleotides, carbohydrates and lipids and generally considered to be degradable in the environment; or the medicinal product qualifies as an appropriate substitute to another medicinal product, within the same therapeutic area or the substance class</w:t>
            </w:r>
          </w:p>
          <w:p w14:paraId="25ADE685" w14:textId="77777777" w:rsidR="00454820" w:rsidRPr="00117D55" w:rsidRDefault="00454820" w:rsidP="00117D55">
            <w:pPr>
              <w:pStyle w:val="TableNumbered2"/>
            </w:pPr>
            <w:r w:rsidRPr="00117D55">
              <w:t>The manufacturer proves that there are no ingredients to produce an alternative medicinal product that qualifies as an appropriate substitute, within the same therapeutic area or the substance class, which meets all the below criteria:</w:t>
            </w:r>
          </w:p>
          <w:p w14:paraId="1B7154E2" w14:textId="77777777" w:rsidR="00454820" w:rsidRPr="00117D55" w:rsidRDefault="00454820" w:rsidP="00117D55">
            <w:pPr>
              <w:pStyle w:val="TableNumbered3"/>
            </w:pPr>
            <w:r w:rsidRPr="00117D55">
              <w:t>The manufacturer performs an analysis that there is no appropriate substitute to the produced medicinal product, publishes the core results of that analysis and demonstrates that they started initiatives to develop that alternative</w:t>
            </w:r>
          </w:p>
          <w:p w14:paraId="65D23066" w14:textId="77777777" w:rsidR="00454820" w:rsidRPr="00117D55" w:rsidRDefault="00454820" w:rsidP="00117D55">
            <w:pPr>
              <w:pStyle w:val="TableNumbered3"/>
            </w:pPr>
            <w:r w:rsidRPr="00117D55">
              <w:t xml:space="preserve">No significant risk associated with the environmental presence of the pharmaceutical (PEC/PNEC &lt;1) </w:t>
            </w:r>
          </w:p>
          <w:p w14:paraId="4B97B223" w14:textId="77777777" w:rsidR="00454820" w:rsidRPr="00117D55" w:rsidRDefault="00454820" w:rsidP="00117D55">
            <w:pPr>
              <w:pStyle w:val="TableNumbered3"/>
            </w:pPr>
            <w:r w:rsidRPr="00117D55">
              <w:t>Packaging and distribution systems allow adjusting the sold amount to the required amount by the treatment/s</w:t>
            </w:r>
          </w:p>
          <w:p w14:paraId="1599D6F0" w14:textId="77777777" w:rsidR="00454820" w:rsidRPr="00117D55" w:rsidRDefault="00454820" w:rsidP="00117D55">
            <w:pPr>
              <w:pStyle w:val="TableNumbered3"/>
            </w:pPr>
            <w:r w:rsidRPr="00117D55">
              <w:t>Public information, such as leaflets or websites, updated according to the state of the art, is provided about dose and dosing method to minimize the excess of dosed API</w:t>
            </w:r>
          </w:p>
          <w:p w14:paraId="49D77015" w14:textId="77777777" w:rsidR="00454820" w:rsidRPr="00117D55" w:rsidRDefault="437C6A04" w:rsidP="00117D55">
            <w:pPr>
              <w:pStyle w:val="TableNumbered3"/>
            </w:pPr>
            <w:r w:rsidRPr="00117D55">
              <w:t>Packaging and distribution systems allow using the most efficient dosing system available according to the state of the art and considering the kind of administration, such as by health care professionals or domestic. The manufacturer publishes the main results of that analysis</w:t>
            </w:r>
            <w:r w:rsidR="00454820" w:rsidRPr="00117D55">
              <w:rPr>
                <w:rStyle w:val="Refdenotaalpie"/>
                <w:rFonts w:ascii="Calibri" w:hAnsi="Calibri" w:cs="Calibri"/>
              </w:rPr>
              <w:footnoteReference w:id="207"/>
            </w:r>
            <w:r w:rsidRPr="00117D55">
              <w:t>.</w:t>
            </w:r>
          </w:p>
          <w:p w14:paraId="68F3A6A0" w14:textId="77777777" w:rsidR="00454820" w:rsidRPr="00117D55" w:rsidRDefault="00454820" w:rsidP="00117D55">
            <w:pPr>
              <w:pStyle w:val="TableNumbered3"/>
            </w:pPr>
            <w:r w:rsidRPr="00117D55">
              <w:t>The manufacturer contributes to mitigating the environmental impact of incorrect waste disposal of unused medicinal product, including by providing relevant information to the downstream users on appropriate disposal of unused medicinal product</w:t>
            </w:r>
          </w:p>
          <w:p w14:paraId="664C2F86" w14:textId="77777777" w:rsidR="00454820" w:rsidRPr="00117D55" w:rsidRDefault="00454820" w:rsidP="00117D55">
            <w:pPr>
              <w:pStyle w:val="TableNumbered2"/>
            </w:pPr>
            <w:r w:rsidRPr="00117D55">
              <w:t>The manufacturing process does not involve the use of restricted chemicals, whether on their own or in mixtures; except where it is assessed and documented that no other suitable alternatives are available on the market</w:t>
            </w:r>
          </w:p>
          <w:p w14:paraId="13C81AFF" w14:textId="77777777" w:rsidR="00454820" w:rsidRPr="00117D55" w:rsidRDefault="00454820" w:rsidP="00117D55">
            <w:pPr>
              <w:pStyle w:val="TableNumbered1"/>
            </w:pPr>
            <w:r w:rsidRPr="00117D55">
              <w:t xml:space="preserve">The activity complies with the following requirements regarding the emission of pollutants: </w:t>
            </w:r>
          </w:p>
          <w:p w14:paraId="7EC07104" w14:textId="77777777" w:rsidR="00454820" w:rsidRPr="00117D55" w:rsidRDefault="00454820" w:rsidP="00117D55">
            <w:pPr>
              <w:pStyle w:val="TableNumbered2"/>
            </w:pPr>
            <w:r w:rsidRPr="00117D55">
              <w:t>Where the activity falls within its scope, the emission limit values shall be lower than the mid-point of the BAT-AEL (Best Available Technique – Associated Emission Level) ranges for waste gas management and treatment systems; Manufacture of Organic Fine Chemicals; Large Volume Inorganic Chemicals; production of specialty inorganic chemicals</w:t>
            </w:r>
          </w:p>
          <w:p w14:paraId="37BC9220" w14:textId="77777777" w:rsidR="00454820" w:rsidRPr="00117D55" w:rsidRDefault="00454820" w:rsidP="00117D55">
            <w:pPr>
              <w:pStyle w:val="TableNumbered2"/>
            </w:pPr>
            <w:r w:rsidRPr="00117D55">
              <w:t>Where a continuous measurement methodology for a certain pollutant is available, the operator applies Continuous Emission Monitoring Systems (CEMS), Continuous Effluent Quality Monitoring Systems (CEQMS) and other measures ensuring the regular verification of non-deterioration of environment</w:t>
            </w:r>
          </w:p>
          <w:p w14:paraId="583EB036" w14:textId="77777777" w:rsidR="00454820" w:rsidRPr="00117D55" w:rsidRDefault="00454820" w:rsidP="00117D55">
            <w:pPr>
              <w:pStyle w:val="TableNumbered2"/>
              <w:keepNext/>
              <w:keepLines/>
            </w:pPr>
            <w:r w:rsidRPr="00117D55">
              <w:lastRenderedPageBreak/>
              <w:t xml:space="preserve">The operator applies solvent waste segregation for solvent recovery from concentrated waste streams, where technically applicable. (e.g. avoids solvents such as benzene, carbon tetrachloride, maximum solvents loss from total inputs does not exceed a 3% loss; total volatile organic compound (VOC) recovery efficiency is at least 99%; carrying out Leak detection and repair (LDAR) campaigns at least every 3 years; Diffuse emissions of substances or mixtures classified carcinogenic, mutagenic or reprotoxic from leaky equipment do not exceed a concentration of 100 ppmv) </w:t>
            </w:r>
            <w:r w:rsidR="00097282" w:rsidRPr="00117D55">
              <w:rPr>
                <w:rFonts w:cstheme="minorHAnsi"/>
                <w:b/>
                <w:bCs/>
                <w:color w:val="002C77" w:themeColor="accent1"/>
                <w:szCs w:val="22"/>
              </w:rPr>
              <w:t>[LTO]</w:t>
            </w:r>
          </w:p>
          <w:p w14:paraId="77FAF89B" w14:textId="77777777" w:rsidR="00454820" w:rsidRPr="00117D55" w:rsidRDefault="00454820" w:rsidP="00117D55">
            <w:pPr>
              <w:pStyle w:val="TableNumbered2"/>
            </w:pPr>
            <w:r w:rsidRPr="00117D55">
              <w:t>Sewage, refuse, and other waste (including solids, liquids, or gaseous by-products from manufacturing) are disposed of in a safe, timely, and sanitary manner. Containers or pipes for waste material are clearly identified. Analytical data demonstrating the conversion of these substances and their residues to non-hazardous waste materials are available at the facility and kept up to date</w:t>
            </w:r>
          </w:p>
        </w:tc>
      </w:tr>
      <w:tr w:rsidR="00454820" w:rsidRPr="00117D55" w14:paraId="5469B0FF" w14:textId="77777777" w:rsidTr="0A974F12">
        <w:tc>
          <w:tcPr>
            <w:tcW w:w="2665" w:type="dxa"/>
            <w:tcBorders>
              <w:top w:val="single" w:sz="4" w:space="0" w:color="000000" w:themeColor="text2"/>
            </w:tcBorders>
            <w:shd w:val="clear" w:color="auto" w:fill="auto"/>
          </w:tcPr>
          <w:p w14:paraId="5C8BC307" w14:textId="77777777" w:rsidR="00454820" w:rsidRPr="00117D55" w:rsidRDefault="00454820" w:rsidP="00A978AA">
            <w:pPr>
              <w:pStyle w:val="TableText"/>
            </w:pPr>
            <w:r w:rsidRPr="00117D55">
              <w:lastRenderedPageBreak/>
              <w:t>Santander-specific</w:t>
            </w:r>
          </w:p>
        </w:tc>
        <w:tc>
          <w:tcPr>
            <w:tcW w:w="6877" w:type="dxa"/>
          </w:tcPr>
          <w:p w14:paraId="78C5B97C" w14:textId="67E15C82" w:rsidR="00454820" w:rsidRPr="00117D55" w:rsidRDefault="001D69CC" w:rsidP="00117D55">
            <w:pPr>
              <w:pStyle w:val="TableText"/>
            </w:pPr>
            <w:ins w:id="4884" w:author="Martinez De Hurtado Yela Fermin" w:date="2025-01-02T16:29:00Z" w16du:dateUtc="2025-01-02T15:29:00Z">
              <w:r w:rsidRPr="004B3A9A">
                <w:rPr>
                  <w:szCs w:val="18"/>
                </w:rPr>
                <w:t>For non-EU countries, same as EU taxonomy consistent criteria excepting compliance with LTO</w:t>
              </w:r>
            </w:ins>
            <w:del w:id="4885" w:author="Martinez De Hurtado Yela Fermin" w:date="2025-01-02T16:29:00Z" w16du:dateUtc="2025-01-02T15:29:00Z">
              <w:r w:rsidR="00454820" w:rsidRPr="00117D55" w:rsidDel="001D69CC">
                <w:delText>Not applicable</w:delText>
              </w:r>
            </w:del>
          </w:p>
        </w:tc>
      </w:tr>
    </w:tbl>
    <w:p w14:paraId="75B816A7" w14:textId="77777777" w:rsidR="00117D55" w:rsidRDefault="00117D55" w:rsidP="00117D55">
      <w:pPr>
        <w:pStyle w:val="Textoindependiente"/>
      </w:pPr>
      <w:bookmarkStart w:id="4886" w:name="_Toc153298602"/>
    </w:p>
    <w:p w14:paraId="3249F3B6" w14:textId="77777777" w:rsidR="00454820" w:rsidRPr="00854071" w:rsidRDefault="00454820" w:rsidP="005415BD">
      <w:pPr>
        <w:pStyle w:val="HeadingA3"/>
        <w:rPr>
          <w:lang w:eastAsia="en-GB"/>
        </w:rPr>
      </w:pPr>
      <w:bookmarkStart w:id="4887" w:name="_Toc153408889"/>
      <w:bookmarkStart w:id="4888" w:name="_Toc186795251"/>
      <w:r w:rsidRPr="6862EE71">
        <w:rPr>
          <w:lang w:eastAsia="en-GB"/>
        </w:rPr>
        <w:t>Manufacture of clean Naphtha</w:t>
      </w:r>
      <w:bookmarkEnd w:id="4886"/>
      <w:bookmarkEnd w:id="4887"/>
      <w:bookmarkEnd w:id="4888"/>
    </w:p>
    <w:p w14:paraId="5A176E73" w14:textId="77777777" w:rsidR="00454820" w:rsidRPr="00854071" w:rsidRDefault="00387898" w:rsidP="00117D55">
      <w:pPr>
        <w:pStyle w:val="Boldunderline"/>
      </w:pPr>
      <w:r>
        <w:t>Activity description</w:t>
      </w:r>
    </w:p>
    <w:p w14:paraId="4FF509BE" w14:textId="77777777" w:rsidR="00454820" w:rsidRPr="003F4B7A" w:rsidRDefault="00454820" w:rsidP="00DD20B8">
      <w:pPr>
        <w:pStyle w:val="Textoindependiente"/>
      </w:pPr>
      <w:r w:rsidRPr="003F4B7A">
        <w:t>Manufacturing of clean Naphtha</w:t>
      </w:r>
    </w:p>
    <w:tbl>
      <w:tblPr>
        <w:tblStyle w:val="OWTable"/>
        <w:tblW w:w="5000" w:type="pct"/>
        <w:tblLayout w:type="fixed"/>
        <w:tblLook w:val="0400" w:firstRow="0" w:lastRow="0" w:firstColumn="0" w:lastColumn="0" w:noHBand="0" w:noVBand="1"/>
      </w:tblPr>
      <w:tblGrid>
        <w:gridCol w:w="2683"/>
        <w:gridCol w:w="6922"/>
      </w:tblGrid>
      <w:tr w:rsidR="00454820" w:rsidRPr="00117D55" w14:paraId="7FD0109D" w14:textId="77777777" w:rsidTr="0A974F12">
        <w:tc>
          <w:tcPr>
            <w:tcW w:w="2665" w:type="dxa"/>
            <w:tcBorders>
              <w:top w:val="nil"/>
              <w:bottom w:val="single" w:sz="4" w:space="0" w:color="000000" w:themeColor="text2"/>
            </w:tcBorders>
            <w:shd w:val="clear" w:color="auto" w:fill="auto"/>
            <w:vAlign w:val="bottom"/>
          </w:tcPr>
          <w:p w14:paraId="0683A14F"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02CFFAAA" w14:textId="77777777" w:rsidR="00454820" w:rsidRPr="00117D55" w:rsidRDefault="00454820" w:rsidP="00117D55">
            <w:pPr>
              <w:pStyle w:val="TableHeadingText"/>
            </w:pPr>
            <w:r w:rsidRPr="00117D55">
              <w:t>Criteria</w:t>
            </w:r>
            <w:r w:rsidRPr="00117D55">
              <w:rPr>
                <w:color w:val="002C77" w:themeColor="accent1"/>
              </w:rPr>
              <w:t xml:space="preserve"> </w:t>
            </w:r>
          </w:p>
        </w:tc>
      </w:tr>
      <w:tr w:rsidR="00454820" w:rsidRPr="00117D55" w14:paraId="7CD2467B"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6C1A5477"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49274CB2" w14:textId="6AD15762" w:rsidR="00454820" w:rsidRPr="00117D55" w:rsidDel="00196D44" w:rsidRDefault="00196D44" w:rsidP="00117D55">
            <w:pPr>
              <w:pStyle w:val="TableText"/>
              <w:rPr>
                <w:del w:id="4889" w:author="Martinez De Hurtado Yela Fermin" w:date="2024-10-15T18:26:00Z"/>
              </w:rPr>
            </w:pPr>
            <w:ins w:id="4890" w:author="Martinez De Hurtado Yela Fermin" w:date="2024-10-15T18:26:00Z">
              <w:r w:rsidRPr="00117D55">
                <w:t>Not applicable</w:t>
              </w:r>
            </w:ins>
            <w:del w:id="4891" w:author="Martinez De Hurtado Yela Fermin" w:date="2024-10-15T18:26:00Z">
              <w:r w:rsidR="00454820" w:rsidRPr="00117D55" w:rsidDel="00196D44">
                <w:delText xml:space="preserve">The activity complies with the following criteria: </w:delText>
              </w:r>
            </w:del>
          </w:p>
          <w:p w14:paraId="03B61F0F" w14:textId="12087DDE" w:rsidR="00454820" w:rsidRPr="00117D55" w:rsidRDefault="00454820" w:rsidP="00117D55">
            <w:pPr>
              <w:pStyle w:val="TableBullet1"/>
              <w:rPr>
                <w:rFonts w:ascii="Calibri" w:hAnsi="Calibri" w:cs="Calibri"/>
              </w:rPr>
            </w:pPr>
            <w:del w:id="4892" w:author="Martinez De Hurtado Yela Fermin" w:date="2024-10-15T18:26:00Z">
              <w:r w:rsidDel="00196D44">
                <w:delText>Clean Naphtha is to be certified by the International Sustainability and Carbon Certification (ISCC Plus) or equivalent</w:delText>
              </w:r>
            </w:del>
          </w:p>
        </w:tc>
      </w:tr>
      <w:tr w:rsidR="00454820" w:rsidRPr="00117D55" w14:paraId="67A48DE9" w14:textId="77777777" w:rsidTr="0A974F12">
        <w:tc>
          <w:tcPr>
            <w:tcW w:w="2665" w:type="dxa"/>
            <w:tcBorders>
              <w:top w:val="single" w:sz="4" w:space="0" w:color="000000" w:themeColor="text2"/>
            </w:tcBorders>
            <w:shd w:val="clear" w:color="auto" w:fill="auto"/>
          </w:tcPr>
          <w:p w14:paraId="29E6DA31" w14:textId="77777777" w:rsidR="00454820" w:rsidRPr="00117D55" w:rsidRDefault="00454820" w:rsidP="00A978AA">
            <w:pPr>
              <w:pStyle w:val="TableText"/>
            </w:pPr>
            <w:r w:rsidRPr="00117D55">
              <w:t>Santander-specific</w:t>
            </w:r>
          </w:p>
        </w:tc>
        <w:tc>
          <w:tcPr>
            <w:tcW w:w="6877" w:type="dxa"/>
          </w:tcPr>
          <w:p w14:paraId="0B03FE34" w14:textId="77777777" w:rsidR="00196D44" w:rsidRPr="00196D44" w:rsidRDefault="00196D44" w:rsidP="00196D44">
            <w:pPr>
              <w:pStyle w:val="TableText"/>
              <w:rPr>
                <w:ins w:id="4893" w:author="Martinez De Hurtado Yela Fermin" w:date="2024-10-15T18:26:00Z"/>
              </w:rPr>
            </w:pPr>
            <w:ins w:id="4894" w:author="Martinez De Hurtado Yela Fermin" w:date="2024-10-15T18:26:00Z">
              <w:r w:rsidRPr="00196D44">
                <w:t xml:space="preserve">The activity complies with the following criteria: </w:t>
              </w:r>
            </w:ins>
          </w:p>
          <w:p w14:paraId="184D46DF" w14:textId="333BD766" w:rsidR="00454820" w:rsidRPr="00117D55" w:rsidRDefault="00196D44">
            <w:pPr>
              <w:pStyle w:val="TableNumbered1"/>
              <w:numPr>
                <w:ilvl w:val="0"/>
                <w:numId w:val="255"/>
              </w:numPr>
              <w:pPrChange w:id="4895" w:author="Martinez De Hurtado Yela Fermin" w:date="2024-10-15T18:26:00Z">
                <w:pPr>
                  <w:pStyle w:val="TableText"/>
                </w:pPr>
              </w:pPrChange>
            </w:pPr>
            <w:ins w:id="4896" w:author="Martinez De Hurtado Yela Fermin" w:date="2024-10-15T18:26:00Z">
              <w:r w:rsidRPr="00196D44">
                <w:t>Clean Naphtha is to be certified by the International Sustainability and Carbon Certification (ISCC Plus) or equivalent</w:t>
              </w:r>
            </w:ins>
            <w:del w:id="4897" w:author="Martinez De Hurtado Yela Fermin" w:date="2024-10-15T18:26:00Z">
              <w:r w:rsidR="00454820" w:rsidRPr="00117D55" w:rsidDel="00196D44">
                <w:delText>Not applicable</w:delText>
              </w:r>
            </w:del>
          </w:p>
        </w:tc>
      </w:tr>
    </w:tbl>
    <w:p w14:paraId="2EE506A0" w14:textId="77777777" w:rsidR="00117D55" w:rsidRDefault="00117D55" w:rsidP="00117D55">
      <w:pPr>
        <w:pStyle w:val="Textoindependiente"/>
      </w:pPr>
      <w:bookmarkStart w:id="4898" w:name="_Toc153298603"/>
    </w:p>
    <w:p w14:paraId="233BFFF1" w14:textId="77777777" w:rsidR="00454820" w:rsidRDefault="00454820" w:rsidP="005415BD">
      <w:pPr>
        <w:pStyle w:val="HeadingA3"/>
      </w:pPr>
      <w:bookmarkStart w:id="4899" w:name="_Toc153408890"/>
      <w:bookmarkStart w:id="4900" w:name="_Toc186795252"/>
      <w:r>
        <w:t>Manufacture and installation of equipment efficient in terms of energy consumption</w:t>
      </w:r>
      <w:bookmarkEnd w:id="4898"/>
      <w:bookmarkEnd w:id="4899"/>
      <w:bookmarkEnd w:id="4900"/>
    </w:p>
    <w:p w14:paraId="4FD695E5" w14:textId="77777777" w:rsidR="00454820" w:rsidRPr="00854071" w:rsidRDefault="00387898" w:rsidP="00117D55">
      <w:pPr>
        <w:pStyle w:val="Boldunderline"/>
      </w:pPr>
      <w:r>
        <w:t>Activity description</w:t>
      </w:r>
    </w:p>
    <w:p w14:paraId="764147C2" w14:textId="77777777" w:rsidR="00454820" w:rsidRPr="003F4B7A" w:rsidRDefault="00454820" w:rsidP="00DD20B8">
      <w:pPr>
        <w:pStyle w:val="Textoindependiente"/>
      </w:pPr>
      <w:r w:rsidRPr="003F4B7A">
        <w:t xml:space="preserve">Manufacturing </w:t>
      </w:r>
      <w:r>
        <w:t>and installation of machinery or equipment efficient in terms of energy consumption compared to market practices.</w:t>
      </w:r>
    </w:p>
    <w:tbl>
      <w:tblPr>
        <w:tblStyle w:val="OWTable"/>
        <w:tblW w:w="5000" w:type="pct"/>
        <w:tblLayout w:type="fixed"/>
        <w:tblLook w:val="0400" w:firstRow="0" w:lastRow="0" w:firstColumn="0" w:lastColumn="0" w:noHBand="0" w:noVBand="1"/>
      </w:tblPr>
      <w:tblGrid>
        <w:gridCol w:w="2683"/>
        <w:gridCol w:w="6922"/>
      </w:tblGrid>
      <w:tr w:rsidR="00454820" w:rsidRPr="00117D55" w14:paraId="7776FC11" w14:textId="77777777" w:rsidTr="00117D55">
        <w:tc>
          <w:tcPr>
            <w:tcW w:w="2665" w:type="dxa"/>
            <w:tcBorders>
              <w:top w:val="nil"/>
              <w:bottom w:val="single" w:sz="4" w:space="0" w:color="000000" w:themeColor="text1"/>
            </w:tcBorders>
            <w:shd w:val="clear" w:color="auto" w:fill="auto"/>
            <w:vAlign w:val="bottom"/>
          </w:tcPr>
          <w:p w14:paraId="416AC7F3"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38859377" w14:textId="77777777" w:rsidR="00454820" w:rsidRPr="00117D55" w:rsidRDefault="00454820" w:rsidP="00117D55">
            <w:pPr>
              <w:pStyle w:val="TableHeadingText"/>
            </w:pPr>
            <w:r w:rsidRPr="00117D55">
              <w:t>Criteria</w:t>
            </w:r>
            <w:r w:rsidRPr="00117D55">
              <w:rPr>
                <w:color w:val="002C77" w:themeColor="accent1"/>
              </w:rPr>
              <w:t xml:space="preserve"> </w:t>
            </w:r>
          </w:p>
        </w:tc>
      </w:tr>
      <w:tr w:rsidR="00454820" w:rsidRPr="00117D55" w14:paraId="4526E376"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2AB10F17"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659CA305" w14:textId="77777777" w:rsidR="00454820" w:rsidRPr="00117D55" w:rsidRDefault="00454820" w:rsidP="00117D55">
            <w:pPr>
              <w:pStyle w:val="TableText"/>
            </w:pPr>
            <w:r w:rsidRPr="00117D55">
              <w:t>Not applicable</w:t>
            </w:r>
          </w:p>
        </w:tc>
      </w:tr>
      <w:tr w:rsidR="00454820" w:rsidRPr="00117D55" w14:paraId="6AC64F6B" w14:textId="77777777" w:rsidTr="00117D55">
        <w:tc>
          <w:tcPr>
            <w:tcW w:w="2665" w:type="dxa"/>
            <w:tcBorders>
              <w:top w:val="single" w:sz="4" w:space="0" w:color="000000" w:themeColor="text1"/>
            </w:tcBorders>
            <w:shd w:val="clear" w:color="auto" w:fill="auto"/>
          </w:tcPr>
          <w:p w14:paraId="7FF10E3D" w14:textId="77777777" w:rsidR="00454820" w:rsidRPr="00117D55" w:rsidRDefault="00454820" w:rsidP="00A978AA">
            <w:pPr>
              <w:pStyle w:val="TableText"/>
            </w:pPr>
            <w:r w:rsidRPr="00117D55">
              <w:t>Santander-specific</w:t>
            </w:r>
          </w:p>
        </w:tc>
        <w:tc>
          <w:tcPr>
            <w:tcW w:w="6877" w:type="dxa"/>
          </w:tcPr>
          <w:p w14:paraId="5DBC3B56" w14:textId="77777777" w:rsidR="00454820" w:rsidRPr="00117D55" w:rsidRDefault="00454820" w:rsidP="00117D55">
            <w:pPr>
              <w:pStyle w:val="TableText"/>
            </w:pPr>
            <w:r w:rsidRPr="00117D55">
              <w:t>Manufacture and installation of equipment which can prove at least at one of the following:</w:t>
            </w:r>
          </w:p>
          <w:p w14:paraId="193D31C7" w14:textId="77777777" w:rsidR="00454820" w:rsidRPr="00117D55" w:rsidRDefault="00454820" w:rsidP="00A46517">
            <w:pPr>
              <w:pStyle w:val="TableNumbered1"/>
              <w:numPr>
                <w:ilvl w:val="0"/>
                <w:numId w:val="255"/>
              </w:numPr>
            </w:pPr>
            <w:r w:rsidRPr="00117D55">
              <w:t>Machinery assessed as Best Available Technology (BAT), or</w:t>
            </w:r>
          </w:p>
          <w:p w14:paraId="5BAB6978" w14:textId="77777777" w:rsidR="00454820" w:rsidRPr="00117D55" w:rsidRDefault="00454820" w:rsidP="00117D55">
            <w:pPr>
              <w:pStyle w:val="TableNumbered1"/>
            </w:pPr>
            <w:r w:rsidRPr="00117D55">
              <w:t>Ensuring energy reduction or GHG emission reduction by more than 30% (or alternative levels, that is suitable to be defined as "substantial", as appropriate for the specific industry/ region/ technology) vs. previous technology</w:t>
            </w:r>
          </w:p>
          <w:p w14:paraId="59FA1A0D" w14:textId="77777777" w:rsidR="00454820" w:rsidRPr="00117D55" w:rsidRDefault="00454820" w:rsidP="00117D55">
            <w:pPr>
              <w:pStyle w:val="TableText"/>
            </w:pPr>
            <w:r w:rsidRPr="00117D55">
              <w:t>Fossil fuels or alternatives are excluded</w:t>
            </w:r>
          </w:p>
        </w:tc>
      </w:tr>
    </w:tbl>
    <w:p w14:paraId="54E1AEE3" w14:textId="77777777" w:rsidR="00117D55" w:rsidRDefault="00117D55" w:rsidP="00117D55">
      <w:pPr>
        <w:pStyle w:val="BodyTextNoSpacing"/>
      </w:pPr>
      <w:bookmarkStart w:id="4901" w:name="_Toc153298604"/>
    </w:p>
    <w:p w14:paraId="70FF0D68" w14:textId="77777777" w:rsidR="00454820" w:rsidRPr="00916806" w:rsidRDefault="00454820" w:rsidP="00117D55">
      <w:pPr>
        <w:pStyle w:val="HeadingA3"/>
      </w:pPr>
      <w:bookmarkStart w:id="4902" w:name="_Toc153408891"/>
      <w:bookmarkStart w:id="4903" w:name="_Toc186795253"/>
      <w:r>
        <w:lastRenderedPageBreak/>
        <w:t>Research, development and innovation for direct air capture of</w:t>
      </w:r>
      <w:r w:rsidR="00117D55">
        <w:t> </w:t>
      </w:r>
      <w:r>
        <w:t>CO2</w:t>
      </w:r>
      <w:bookmarkEnd w:id="4901"/>
      <w:bookmarkEnd w:id="4902"/>
      <w:bookmarkEnd w:id="4903"/>
    </w:p>
    <w:p w14:paraId="03B251E9" w14:textId="77777777" w:rsidR="00454820" w:rsidRPr="00854071" w:rsidRDefault="00387898" w:rsidP="00117D55">
      <w:pPr>
        <w:pStyle w:val="Boldunderline"/>
        <w:keepNext/>
        <w:keepLines/>
      </w:pPr>
      <w:r>
        <w:t>Activity description</w:t>
      </w:r>
    </w:p>
    <w:p w14:paraId="6AFD0653" w14:textId="77777777" w:rsidR="00454820" w:rsidRPr="003F4B7A" w:rsidRDefault="00454820" w:rsidP="00117D55">
      <w:pPr>
        <w:pStyle w:val="Textoindependiente"/>
        <w:keepNext/>
        <w:keepLines/>
      </w:pPr>
      <w:r w:rsidRPr="0043185C">
        <w:t>Research applied research and experimental development of solutions, processes, technologies, business models and other products dedicated to the direct air capture of CO2 in the atmosphere.</w:t>
      </w:r>
    </w:p>
    <w:tbl>
      <w:tblPr>
        <w:tblStyle w:val="OWTable"/>
        <w:tblW w:w="5000" w:type="pct"/>
        <w:tblLayout w:type="fixed"/>
        <w:tblLook w:val="0400" w:firstRow="0" w:lastRow="0" w:firstColumn="0" w:lastColumn="0" w:noHBand="0" w:noVBand="1"/>
      </w:tblPr>
      <w:tblGrid>
        <w:gridCol w:w="2683"/>
        <w:gridCol w:w="6922"/>
      </w:tblGrid>
      <w:tr w:rsidR="00454820" w:rsidRPr="00117D55" w14:paraId="694D5DF8" w14:textId="77777777" w:rsidTr="00117D55">
        <w:tc>
          <w:tcPr>
            <w:tcW w:w="2665" w:type="dxa"/>
            <w:tcBorders>
              <w:top w:val="nil"/>
              <w:bottom w:val="single" w:sz="4" w:space="0" w:color="000000" w:themeColor="text1"/>
            </w:tcBorders>
            <w:shd w:val="clear" w:color="auto" w:fill="auto"/>
            <w:vAlign w:val="bottom"/>
          </w:tcPr>
          <w:p w14:paraId="07E87E37"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7D3EB25C" w14:textId="77777777" w:rsidR="00454820" w:rsidRPr="00117D55" w:rsidRDefault="00454820" w:rsidP="00117D55">
            <w:pPr>
              <w:pStyle w:val="TableHeadingText"/>
            </w:pPr>
            <w:r w:rsidRPr="00117D55">
              <w:t>Criteria</w:t>
            </w:r>
            <w:r w:rsidRPr="00117D55">
              <w:rPr>
                <w:color w:val="002C77" w:themeColor="accent1"/>
              </w:rPr>
              <w:t xml:space="preserve"> </w:t>
            </w:r>
          </w:p>
        </w:tc>
      </w:tr>
      <w:tr w:rsidR="00454820" w:rsidRPr="00117D55" w14:paraId="1FE8B5A4"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581AD852"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18E9AAD7" w14:textId="77777777" w:rsidR="00454820" w:rsidRPr="00117D55" w:rsidRDefault="00454820" w:rsidP="00117D55">
            <w:pPr>
              <w:pStyle w:val="TableText"/>
            </w:pPr>
            <w:r w:rsidRPr="00117D55">
              <w:t xml:space="preserve">The activity complies with the following criteria: </w:t>
            </w:r>
          </w:p>
          <w:p w14:paraId="574BC6E8" w14:textId="77777777" w:rsidR="00454820" w:rsidRPr="00117D55" w:rsidRDefault="00454820" w:rsidP="00A46517">
            <w:pPr>
              <w:pStyle w:val="TableNumbered1"/>
              <w:numPr>
                <w:ilvl w:val="0"/>
                <w:numId w:val="256"/>
              </w:numPr>
            </w:pPr>
            <w:r w:rsidRPr="00117D55">
              <w:t>The activity researches, develops or provides innovation for technologies, products or other solutions that are dedicated to the direct air capture of CO2 in the atmosphere</w:t>
            </w:r>
          </w:p>
          <w:p w14:paraId="111A9317" w14:textId="77777777" w:rsidR="00454820" w:rsidRPr="00117D55" w:rsidRDefault="00454820" w:rsidP="00117D55">
            <w:pPr>
              <w:pStyle w:val="TableNumbered1"/>
            </w:pPr>
            <w:r w:rsidRPr="00117D55">
              <w:t>The implementation of the technologies, products or other solutions being researched for the direct air capture of CO2 in the atmosphere has the potential to result in overall net GHG emissions reductions once commercialized</w:t>
            </w:r>
          </w:p>
          <w:p w14:paraId="4389A6E8" w14:textId="77777777" w:rsidR="00454820" w:rsidRPr="00117D55" w:rsidRDefault="00454820" w:rsidP="00117D55">
            <w:pPr>
              <w:pStyle w:val="TableNumbered1"/>
            </w:pPr>
            <w:r w:rsidRPr="00117D55">
              <w:t>Where the researched, developed or innovated technology, product or other solution is at TRL 1 to 7, life-cycle GHG emissions are evaluated in simplified form by the entity carrying out the research. The entity demonstrates one of the following, where applicable:</w:t>
            </w:r>
          </w:p>
          <w:p w14:paraId="12D4EC0C" w14:textId="77777777" w:rsidR="00454820" w:rsidRPr="00117D55" w:rsidRDefault="00454820" w:rsidP="00117D55">
            <w:pPr>
              <w:pStyle w:val="TableNumbered2"/>
            </w:pPr>
            <w:r w:rsidRPr="00117D55">
              <w:t>a patent not older than 10 years associated with the technology, product or other solution, where information on its GHG emission reduction potential has been provided;</w:t>
            </w:r>
          </w:p>
          <w:p w14:paraId="0D705311" w14:textId="77777777" w:rsidR="00454820" w:rsidRPr="00117D55" w:rsidRDefault="00454820" w:rsidP="00117D55">
            <w:pPr>
              <w:pStyle w:val="TableNumbered2"/>
            </w:pPr>
            <w:r w:rsidRPr="00117D55">
              <w:t>a permit obtained from a competent authority for operating the demonstration site associated with the innovative technology, product or other solution for the duration of the demonstration project, where information on its GHG emission reduction potential has been provided.</w:t>
            </w:r>
          </w:p>
          <w:p w14:paraId="292F6A53" w14:textId="77777777" w:rsidR="00454820" w:rsidRPr="00117D55" w:rsidRDefault="00454820" w:rsidP="00117D55">
            <w:pPr>
              <w:pStyle w:val="TableText"/>
              <w:rPr>
                <w:rFonts w:ascii="Calibri" w:hAnsi="Calibri" w:cs="Calibri"/>
              </w:rPr>
            </w:pPr>
          </w:p>
          <w:p w14:paraId="1B0EC001" w14:textId="77777777" w:rsidR="00454820" w:rsidRPr="00117D55" w:rsidRDefault="00454820" w:rsidP="00117D55">
            <w:pPr>
              <w:pStyle w:val="TableText"/>
              <w:rPr>
                <w:rFonts w:ascii="Calibri" w:hAnsi="Calibri" w:cs="Calibri"/>
              </w:rPr>
            </w:pPr>
            <w:r w:rsidRPr="00117D55">
              <w:rPr>
                <w:rFonts w:ascii="Calibri" w:hAnsi="Calibri" w:cs="Calibri"/>
              </w:rPr>
              <w:t>Where the researched, developed or innovated technology, product or other solution is at TRL 8 or higher, life-cycle GHG emissions are calculated using ISO 14067:2018(388) or ISO 14064-1:2018(389) and are verified by an independent third party.</w:t>
            </w:r>
          </w:p>
        </w:tc>
      </w:tr>
      <w:tr w:rsidR="00454820" w:rsidRPr="00117D55" w14:paraId="55B57006" w14:textId="77777777" w:rsidTr="00117D55">
        <w:tc>
          <w:tcPr>
            <w:tcW w:w="2665" w:type="dxa"/>
            <w:tcBorders>
              <w:top w:val="single" w:sz="4" w:space="0" w:color="000000" w:themeColor="text1"/>
            </w:tcBorders>
            <w:shd w:val="clear" w:color="auto" w:fill="auto"/>
          </w:tcPr>
          <w:p w14:paraId="3D8D0ECC" w14:textId="77777777" w:rsidR="00454820" w:rsidRPr="00117D55" w:rsidRDefault="00454820" w:rsidP="00A978AA">
            <w:pPr>
              <w:pStyle w:val="TableText"/>
            </w:pPr>
            <w:r w:rsidRPr="00117D55">
              <w:t>Santander-specific</w:t>
            </w:r>
          </w:p>
        </w:tc>
        <w:tc>
          <w:tcPr>
            <w:tcW w:w="6877" w:type="dxa"/>
          </w:tcPr>
          <w:p w14:paraId="677D871E" w14:textId="77777777" w:rsidR="00454820" w:rsidRPr="00117D55" w:rsidRDefault="00454820" w:rsidP="00117D55">
            <w:pPr>
              <w:pStyle w:val="TableText"/>
            </w:pPr>
            <w:r w:rsidRPr="00117D55">
              <w:t>Infrastructure, equipment, products, technologies and software applications to test and monitor emissions and pollution, as well as projects to reduce GHG and air emissions and to minimize or re-use waste heat.</w:t>
            </w:r>
          </w:p>
        </w:tc>
      </w:tr>
    </w:tbl>
    <w:p w14:paraId="2C978620" w14:textId="77777777" w:rsidR="00117D55" w:rsidRDefault="00117D55" w:rsidP="00117D55">
      <w:pPr>
        <w:pStyle w:val="Textoindependiente"/>
      </w:pPr>
      <w:bookmarkStart w:id="4904" w:name="_Toc153298605"/>
    </w:p>
    <w:p w14:paraId="4C013B56" w14:textId="77777777" w:rsidR="00454820" w:rsidRPr="00854071" w:rsidRDefault="00454820" w:rsidP="00117D55">
      <w:pPr>
        <w:pStyle w:val="HeadingA3"/>
        <w:rPr>
          <w:lang w:eastAsia="en-GB"/>
        </w:rPr>
      </w:pPr>
      <w:bookmarkStart w:id="4905" w:name="_Toc153408892"/>
      <w:bookmarkStart w:id="4906" w:name="_Toc186795254"/>
      <w:r w:rsidRPr="6862EE71">
        <w:rPr>
          <w:lang w:eastAsia="en-GB"/>
        </w:rPr>
        <w:lastRenderedPageBreak/>
        <w:t>Repair, refurbishment and remanufacturing</w:t>
      </w:r>
      <w:bookmarkEnd w:id="4904"/>
      <w:bookmarkEnd w:id="4905"/>
      <w:bookmarkEnd w:id="4906"/>
    </w:p>
    <w:p w14:paraId="664E378B" w14:textId="77777777" w:rsidR="00454820" w:rsidRPr="00854071" w:rsidRDefault="00387898" w:rsidP="00117D55">
      <w:pPr>
        <w:pStyle w:val="Boldunderline"/>
        <w:keepNext/>
        <w:keepLines/>
      </w:pPr>
      <w:r>
        <w:t>Activity description</w:t>
      </w:r>
    </w:p>
    <w:p w14:paraId="61B5BF83" w14:textId="77777777" w:rsidR="00454820" w:rsidRPr="00A11628" w:rsidRDefault="00454820" w:rsidP="00117D55">
      <w:pPr>
        <w:pStyle w:val="Textoindependiente"/>
        <w:keepNext/>
        <w:keepLines/>
      </w:pPr>
      <w:r w:rsidRPr="00A11628">
        <w:t>Repair, refurbishment and remanufacturing of goods that have been used for their intended purpose before by a customer (physical person or legal person).</w:t>
      </w:r>
    </w:p>
    <w:p w14:paraId="1480F3A3" w14:textId="77777777" w:rsidR="00454820" w:rsidRPr="00854071" w:rsidRDefault="00454820" w:rsidP="00117D55">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117D55" w14:paraId="0C7E2D23" w14:textId="77777777" w:rsidTr="00117D55">
        <w:tc>
          <w:tcPr>
            <w:tcW w:w="2665" w:type="dxa"/>
            <w:tcBorders>
              <w:top w:val="nil"/>
              <w:bottom w:val="single" w:sz="4" w:space="0" w:color="000000" w:themeColor="text1"/>
            </w:tcBorders>
            <w:shd w:val="clear" w:color="auto" w:fill="auto"/>
            <w:vAlign w:val="bottom"/>
          </w:tcPr>
          <w:p w14:paraId="320F6F09" w14:textId="77777777" w:rsidR="00454820" w:rsidRPr="00117D55" w:rsidRDefault="00454820" w:rsidP="00117D55">
            <w:pPr>
              <w:pStyle w:val="TableHeadingText"/>
              <w:keepNext/>
            </w:pPr>
            <w:r w:rsidRPr="00117D55">
              <w:t>Eligibility</w:t>
            </w:r>
          </w:p>
        </w:tc>
        <w:tc>
          <w:tcPr>
            <w:tcW w:w="6877" w:type="dxa"/>
            <w:tcBorders>
              <w:top w:val="nil"/>
            </w:tcBorders>
            <w:shd w:val="clear" w:color="auto" w:fill="auto"/>
            <w:vAlign w:val="bottom"/>
          </w:tcPr>
          <w:p w14:paraId="1523764D" w14:textId="77777777" w:rsidR="00454820" w:rsidRPr="00117D55" w:rsidRDefault="00454820" w:rsidP="00117D55">
            <w:pPr>
              <w:pStyle w:val="TableHeadingText"/>
              <w:keepNext/>
            </w:pPr>
            <w:r w:rsidRPr="00117D55">
              <w:t>Criteria</w:t>
            </w:r>
            <w:r w:rsidRPr="00117D55">
              <w:rPr>
                <w:color w:val="002C77" w:themeColor="accent1"/>
              </w:rPr>
              <w:t xml:space="preserve"> </w:t>
            </w:r>
          </w:p>
        </w:tc>
      </w:tr>
      <w:tr w:rsidR="00454820" w:rsidRPr="00117D55" w14:paraId="1E21E80A"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5F963DED"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21D29F5E" w14:textId="77777777" w:rsidR="00454820" w:rsidRPr="00117D55" w:rsidRDefault="00454820" w:rsidP="00117D55">
            <w:pPr>
              <w:pStyle w:val="TableText"/>
              <w:keepNext/>
              <w:keepLines/>
            </w:pPr>
            <w:r w:rsidRPr="00117D55">
              <w:t xml:space="preserve">The activity complies with the following criteria: </w:t>
            </w:r>
          </w:p>
          <w:p w14:paraId="28388CB3" w14:textId="77777777" w:rsidR="00454820" w:rsidRPr="00117D55" w:rsidRDefault="00454820" w:rsidP="00A46517">
            <w:pPr>
              <w:pStyle w:val="TableNumbered1"/>
              <w:keepNext/>
              <w:keepLines/>
              <w:numPr>
                <w:ilvl w:val="0"/>
                <w:numId w:val="257"/>
              </w:numPr>
            </w:pPr>
            <w:r w:rsidRPr="00117D55">
              <w:t xml:space="preserve">The economic activity consists of extending the lifetime of products by repairing, refurbishing or remanufacturing products that have already been used for their intended purpose by a customer </w:t>
            </w:r>
          </w:p>
          <w:p w14:paraId="1C7A87AC" w14:textId="77777777" w:rsidR="00454820" w:rsidRPr="00117D55" w:rsidRDefault="00454820" w:rsidP="00117D55">
            <w:pPr>
              <w:pStyle w:val="TableNumbered1"/>
              <w:keepNext/>
              <w:keepLines/>
            </w:pPr>
            <w:r w:rsidRPr="00117D55">
              <w:t>The economic activity complies with the following criteria:</w:t>
            </w:r>
          </w:p>
          <w:p w14:paraId="23B38064" w14:textId="77777777" w:rsidR="00454820" w:rsidRPr="00117D55" w:rsidRDefault="00454820" w:rsidP="00117D55">
            <w:pPr>
              <w:pStyle w:val="TableNumbered2"/>
              <w:keepNext/>
              <w:keepLines/>
            </w:pPr>
            <w:r w:rsidRPr="00117D55">
              <w:t xml:space="preserve">The replaced parts, the refurbished products or the remanufactured products are covered by a sales contract where relevant and in accordance with provisions as regards conformity of the product, liability of the seller, burden of proof, remedies for lack of conformity, the modalities for the exercise of those remedies, repair or replacement of the goods, and commercial guarantees </w:t>
            </w:r>
          </w:p>
          <w:p w14:paraId="38514AEE" w14:textId="77777777" w:rsidR="00454820" w:rsidRPr="00117D55" w:rsidRDefault="00454820" w:rsidP="00117D55">
            <w:pPr>
              <w:pStyle w:val="TableNumbered2"/>
              <w:keepNext/>
              <w:keepLines/>
            </w:pPr>
            <w:r w:rsidRPr="00117D55">
              <w:t xml:space="preserve">The economic activity implements a waste management plan that ensures that the product’s materials, particularly critical raw materials, and components that have not been reused in the same product are reused elsewhere, or, where reuse is not possible, are recycled, or, only where reuse and recycling is not viable, are disposed of in accordance with applicable legislation. </w:t>
            </w:r>
          </w:p>
          <w:p w14:paraId="21B454B2" w14:textId="77777777" w:rsidR="00454820" w:rsidRPr="00117D55" w:rsidRDefault="00454820" w:rsidP="00117D55">
            <w:pPr>
              <w:pStyle w:val="TableText"/>
              <w:keepNext/>
              <w:keepLines/>
            </w:pPr>
            <w:r w:rsidRPr="00117D55">
              <w:rPr>
                <w:rFonts w:ascii="Calibri" w:hAnsi="Calibri" w:cs="Calibri"/>
                <w:color w:val="000000"/>
              </w:rPr>
              <w:t>For remanufacturing, the waste management plan is accessible to the public.</w:t>
            </w:r>
          </w:p>
        </w:tc>
      </w:tr>
      <w:tr w:rsidR="00454820" w:rsidRPr="00117D55" w14:paraId="4C3F1AD9" w14:textId="77777777" w:rsidTr="00117D55">
        <w:tc>
          <w:tcPr>
            <w:tcW w:w="2665" w:type="dxa"/>
            <w:tcBorders>
              <w:top w:val="single" w:sz="4" w:space="0" w:color="000000" w:themeColor="text1"/>
            </w:tcBorders>
            <w:shd w:val="clear" w:color="auto" w:fill="auto"/>
          </w:tcPr>
          <w:p w14:paraId="15CF8407" w14:textId="77777777" w:rsidR="00454820" w:rsidRPr="00117D55" w:rsidRDefault="00454820" w:rsidP="00A978AA">
            <w:pPr>
              <w:pStyle w:val="TableText"/>
            </w:pPr>
            <w:r w:rsidRPr="00117D55">
              <w:t>Santander-specific</w:t>
            </w:r>
          </w:p>
        </w:tc>
        <w:tc>
          <w:tcPr>
            <w:tcW w:w="6877" w:type="dxa"/>
          </w:tcPr>
          <w:p w14:paraId="5508C374" w14:textId="77777777" w:rsidR="00454820" w:rsidRPr="00117D55" w:rsidRDefault="00454820" w:rsidP="00117D55">
            <w:pPr>
              <w:pStyle w:val="TableText"/>
            </w:pPr>
            <w:r w:rsidRPr="00117D55">
              <w:t>Not applicable</w:t>
            </w:r>
          </w:p>
        </w:tc>
      </w:tr>
    </w:tbl>
    <w:p w14:paraId="2BF5CB47" w14:textId="77777777" w:rsidR="00117D55" w:rsidRDefault="00117D55" w:rsidP="00117D55">
      <w:pPr>
        <w:pStyle w:val="Textoindependiente"/>
      </w:pPr>
      <w:bookmarkStart w:id="4907" w:name="_Toc153298606"/>
    </w:p>
    <w:p w14:paraId="0F843179" w14:textId="77777777" w:rsidR="00454820" w:rsidRPr="00854071" w:rsidRDefault="00454820" w:rsidP="005415BD">
      <w:pPr>
        <w:pStyle w:val="HeadingA3"/>
        <w:rPr>
          <w:lang w:eastAsia="en-GB"/>
        </w:rPr>
      </w:pPr>
      <w:bookmarkStart w:id="4908" w:name="_Toc153408893"/>
      <w:bookmarkStart w:id="4909" w:name="_Toc186795255"/>
      <w:r w:rsidRPr="6862EE71">
        <w:rPr>
          <w:lang w:eastAsia="en-GB"/>
        </w:rPr>
        <w:t>Sale of spare parts</w:t>
      </w:r>
      <w:bookmarkEnd w:id="4907"/>
      <w:bookmarkEnd w:id="4908"/>
      <w:bookmarkEnd w:id="4909"/>
    </w:p>
    <w:p w14:paraId="5D6A97CB" w14:textId="77777777" w:rsidR="00454820" w:rsidRPr="00854071" w:rsidRDefault="00387898" w:rsidP="00117D55">
      <w:pPr>
        <w:pStyle w:val="Boldunderline"/>
      </w:pPr>
      <w:r>
        <w:t>Activity description</w:t>
      </w:r>
    </w:p>
    <w:p w14:paraId="5D4E205C" w14:textId="77777777" w:rsidR="00454820" w:rsidRPr="009804BF" w:rsidRDefault="00454820" w:rsidP="00DD20B8">
      <w:pPr>
        <w:pStyle w:val="Textoindependiente"/>
      </w:pPr>
      <w:r w:rsidRPr="009804BF">
        <w:t>Sale of spare parts.</w:t>
      </w:r>
    </w:p>
    <w:p w14:paraId="193C4C8E"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117D55" w14:paraId="1616BD0E" w14:textId="77777777" w:rsidTr="00117D55">
        <w:tc>
          <w:tcPr>
            <w:tcW w:w="2665" w:type="dxa"/>
            <w:tcBorders>
              <w:top w:val="nil"/>
              <w:bottom w:val="single" w:sz="4" w:space="0" w:color="000000" w:themeColor="text1"/>
            </w:tcBorders>
            <w:shd w:val="clear" w:color="auto" w:fill="auto"/>
            <w:vAlign w:val="bottom"/>
          </w:tcPr>
          <w:p w14:paraId="3951A2FA"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0BE61DED" w14:textId="77777777" w:rsidR="00454820" w:rsidRPr="00117D55" w:rsidRDefault="00454820" w:rsidP="00117D55">
            <w:pPr>
              <w:pStyle w:val="TableHeadingText"/>
            </w:pPr>
            <w:r w:rsidRPr="00117D55">
              <w:t>Criteria</w:t>
            </w:r>
            <w:r w:rsidRPr="00117D55">
              <w:rPr>
                <w:color w:val="002C77" w:themeColor="accent1"/>
              </w:rPr>
              <w:t xml:space="preserve"> </w:t>
            </w:r>
          </w:p>
        </w:tc>
      </w:tr>
      <w:tr w:rsidR="00454820" w:rsidRPr="00117D55" w14:paraId="5151A0AD"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015F7F28"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479DD66E" w14:textId="77777777" w:rsidR="00454820" w:rsidRPr="00117D55" w:rsidRDefault="00454820" w:rsidP="00117D55">
            <w:pPr>
              <w:pStyle w:val="TableText"/>
            </w:pPr>
            <w:r w:rsidRPr="00117D55">
              <w:t xml:space="preserve">The activity complies with all of the following criteria: </w:t>
            </w:r>
          </w:p>
          <w:p w14:paraId="0D381CF2" w14:textId="77777777" w:rsidR="00454820" w:rsidRPr="00117D55" w:rsidRDefault="00454820" w:rsidP="00A46517">
            <w:pPr>
              <w:pStyle w:val="TableNumbered1"/>
              <w:numPr>
                <w:ilvl w:val="0"/>
                <w:numId w:val="258"/>
              </w:numPr>
            </w:pPr>
            <w:r w:rsidRPr="00117D55">
              <w:t>The economic activity consists of the sale of spare parts beyond legal obligations.</w:t>
            </w:r>
          </w:p>
          <w:p w14:paraId="3CBB2CD5" w14:textId="77777777" w:rsidR="00454820" w:rsidRPr="00117D55" w:rsidRDefault="00454820" w:rsidP="00117D55">
            <w:pPr>
              <w:pStyle w:val="TableNumbered1"/>
            </w:pPr>
            <w:r w:rsidRPr="00117D55">
              <w:t>The economic activity complies with the following criteria:</w:t>
            </w:r>
          </w:p>
          <w:p w14:paraId="73B3B4B4" w14:textId="77777777" w:rsidR="00454820" w:rsidRPr="00117D55" w:rsidRDefault="00454820" w:rsidP="00117D55">
            <w:pPr>
              <w:pStyle w:val="TableNumbered2"/>
            </w:pPr>
            <w:r w:rsidRPr="00117D55">
              <w:t>Each sold spare part is covered by a sales contract where relevant and in accordance with provisions as regards conformity of the product and relevant conditions</w:t>
            </w:r>
          </w:p>
          <w:p w14:paraId="5028489D" w14:textId="77777777" w:rsidR="00454820" w:rsidRPr="00117D55" w:rsidRDefault="00454820" w:rsidP="00117D55">
            <w:pPr>
              <w:pStyle w:val="TableNumbered2"/>
            </w:pPr>
            <w:r w:rsidRPr="00117D55">
              <w:t>Each sold spare part for a product replaces, or intends to replace in the future, an existing part in order to restore or upgrade the product’s functionality, in particular in case where the existing part is broken</w:t>
            </w:r>
          </w:p>
          <w:p w14:paraId="3476862E" w14:textId="77777777" w:rsidR="00454820" w:rsidRPr="00117D55" w:rsidRDefault="00454820" w:rsidP="00117D55">
            <w:pPr>
              <w:pStyle w:val="TableNumbered1"/>
            </w:pPr>
            <w:r w:rsidRPr="00117D55">
              <w:t>Where the economic activity involves delivery of packaged products to customers, the primary and secondary packaging of the product complies with one of the following criteria:</w:t>
            </w:r>
          </w:p>
          <w:p w14:paraId="42064FB4" w14:textId="77777777" w:rsidR="00454820" w:rsidRPr="00117D55" w:rsidRDefault="00454820" w:rsidP="00117D55">
            <w:pPr>
              <w:pStyle w:val="TableNumbered2"/>
            </w:pPr>
            <w:r w:rsidRPr="00117D55">
              <w:rPr>
                <w:rFonts w:ascii="Calibri" w:hAnsi="Calibri" w:cs="Calibri"/>
                <w:color w:val="000000"/>
              </w:rPr>
              <w:t xml:space="preserve">The packaging is made of at least 65% </w:t>
            </w:r>
            <w:hyperlink w:anchor="Recycledmaterial" w:history="1">
              <w:r w:rsidRPr="00117D55">
                <w:rPr>
                  <w:highlight w:val="cyan"/>
                </w:rPr>
                <w:t>recycled material</w:t>
              </w:r>
            </w:hyperlink>
          </w:p>
          <w:p w14:paraId="072C80B0" w14:textId="77777777" w:rsidR="00454820" w:rsidRPr="00117D55" w:rsidRDefault="00454820" w:rsidP="00117D55">
            <w:pPr>
              <w:pStyle w:val="TableNumbered2"/>
            </w:pPr>
            <w:r w:rsidRPr="00117D55">
              <w:t>The packaging has been designed to be reusable within a reuse system.</w:t>
            </w:r>
          </w:p>
        </w:tc>
      </w:tr>
      <w:tr w:rsidR="00454820" w:rsidRPr="00117D55" w14:paraId="6811608F" w14:textId="77777777" w:rsidTr="00117D55">
        <w:tc>
          <w:tcPr>
            <w:tcW w:w="2665" w:type="dxa"/>
            <w:tcBorders>
              <w:top w:val="single" w:sz="4" w:space="0" w:color="000000" w:themeColor="text1"/>
            </w:tcBorders>
            <w:shd w:val="clear" w:color="auto" w:fill="auto"/>
          </w:tcPr>
          <w:p w14:paraId="438DE44A" w14:textId="77777777" w:rsidR="00454820" w:rsidRPr="00117D55" w:rsidRDefault="00454820" w:rsidP="00A978AA">
            <w:pPr>
              <w:pStyle w:val="TableText"/>
            </w:pPr>
            <w:r w:rsidRPr="00117D55">
              <w:t>Santander-specific</w:t>
            </w:r>
          </w:p>
        </w:tc>
        <w:tc>
          <w:tcPr>
            <w:tcW w:w="6877" w:type="dxa"/>
          </w:tcPr>
          <w:p w14:paraId="357BC3C0" w14:textId="77777777" w:rsidR="00454820" w:rsidRPr="00117D55" w:rsidRDefault="00454820" w:rsidP="00117D55">
            <w:pPr>
              <w:pStyle w:val="TableText"/>
            </w:pPr>
            <w:r w:rsidRPr="00117D55">
              <w:t>Not applicable</w:t>
            </w:r>
          </w:p>
        </w:tc>
      </w:tr>
    </w:tbl>
    <w:p w14:paraId="7DB2368C" w14:textId="77777777" w:rsidR="00454820" w:rsidRPr="00854071" w:rsidRDefault="00454820" w:rsidP="005415BD">
      <w:pPr>
        <w:pStyle w:val="HeadingA3"/>
        <w:rPr>
          <w:lang w:eastAsia="en-GB"/>
        </w:rPr>
      </w:pPr>
      <w:bookmarkStart w:id="4910" w:name="_Toc153298607"/>
      <w:bookmarkStart w:id="4911" w:name="_Toc153408894"/>
      <w:bookmarkStart w:id="4912" w:name="_Toc186795256"/>
      <w:r w:rsidRPr="6862EE71">
        <w:rPr>
          <w:lang w:eastAsia="en-GB"/>
        </w:rPr>
        <w:lastRenderedPageBreak/>
        <w:t>Preparation for re-use of end-of-life products and product</w:t>
      </w:r>
      <w:r w:rsidR="00117D55" w:rsidRPr="6862EE71">
        <w:rPr>
          <w:lang w:eastAsia="en-GB"/>
        </w:rPr>
        <w:t> </w:t>
      </w:r>
      <w:r w:rsidRPr="6862EE71">
        <w:rPr>
          <w:lang w:eastAsia="en-GB"/>
        </w:rPr>
        <w:t>components</w:t>
      </w:r>
      <w:bookmarkEnd w:id="4910"/>
      <w:bookmarkEnd w:id="4911"/>
      <w:bookmarkEnd w:id="4912"/>
    </w:p>
    <w:p w14:paraId="38E38894" w14:textId="77777777" w:rsidR="00454820" w:rsidRPr="00854071" w:rsidRDefault="00387898" w:rsidP="00117D55">
      <w:pPr>
        <w:pStyle w:val="Boldunderline"/>
      </w:pPr>
      <w:r>
        <w:t>Activity description</w:t>
      </w:r>
    </w:p>
    <w:p w14:paraId="0BFB6904" w14:textId="77777777" w:rsidR="00454820" w:rsidRPr="004F2DDC" w:rsidRDefault="00454820" w:rsidP="00DD20B8">
      <w:pPr>
        <w:pStyle w:val="Textoindependiente"/>
      </w:pPr>
      <w:r w:rsidRPr="004F2DDC">
        <w:t>Preparation for re-use of products and components at the end of life.</w:t>
      </w:r>
    </w:p>
    <w:p w14:paraId="46F86A5C" w14:textId="77777777" w:rsidR="00454820" w:rsidRPr="00854071" w:rsidRDefault="00454820" w:rsidP="00DD20B8">
      <w:pPr>
        <w:pStyle w:val="Textoindependiente"/>
      </w:pPr>
    </w:p>
    <w:tbl>
      <w:tblPr>
        <w:tblStyle w:val="OWTable"/>
        <w:tblW w:w="5000" w:type="pct"/>
        <w:tblLayout w:type="fixed"/>
        <w:tblLook w:val="0400" w:firstRow="0" w:lastRow="0" w:firstColumn="0" w:lastColumn="0" w:noHBand="0" w:noVBand="1"/>
      </w:tblPr>
      <w:tblGrid>
        <w:gridCol w:w="2683"/>
        <w:gridCol w:w="6922"/>
      </w:tblGrid>
      <w:tr w:rsidR="00454820" w:rsidRPr="00117D55" w14:paraId="1417C0C6" w14:textId="77777777" w:rsidTr="0A974F12">
        <w:tc>
          <w:tcPr>
            <w:tcW w:w="2665" w:type="dxa"/>
            <w:tcBorders>
              <w:top w:val="nil"/>
              <w:bottom w:val="single" w:sz="4" w:space="0" w:color="000000" w:themeColor="text2"/>
            </w:tcBorders>
            <w:shd w:val="clear" w:color="auto" w:fill="auto"/>
            <w:vAlign w:val="bottom"/>
          </w:tcPr>
          <w:p w14:paraId="43153632" w14:textId="77777777" w:rsidR="00454820" w:rsidRPr="00117D55" w:rsidRDefault="00454820" w:rsidP="00117D55">
            <w:pPr>
              <w:pStyle w:val="TableHeadingText"/>
            </w:pPr>
            <w:r w:rsidRPr="00117D55">
              <w:t>Eligibility</w:t>
            </w:r>
          </w:p>
        </w:tc>
        <w:tc>
          <w:tcPr>
            <w:tcW w:w="6877" w:type="dxa"/>
            <w:tcBorders>
              <w:top w:val="nil"/>
            </w:tcBorders>
            <w:shd w:val="clear" w:color="auto" w:fill="auto"/>
            <w:vAlign w:val="bottom"/>
          </w:tcPr>
          <w:p w14:paraId="1FCCEFC9" w14:textId="77777777" w:rsidR="00454820" w:rsidRPr="00117D55" w:rsidRDefault="00454820" w:rsidP="00117D55">
            <w:pPr>
              <w:pStyle w:val="TableHeadingText"/>
            </w:pPr>
            <w:r w:rsidRPr="00117D55">
              <w:t>Criteria</w:t>
            </w:r>
            <w:r w:rsidRPr="00117D55">
              <w:rPr>
                <w:color w:val="002C77" w:themeColor="accent1"/>
              </w:rPr>
              <w:t xml:space="preserve"> </w:t>
            </w:r>
          </w:p>
        </w:tc>
      </w:tr>
      <w:tr w:rsidR="00454820" w:rsidRPr="00117D55" w14:paraId="1D5F4EA6"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6E4B1BBB"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5273D0CA" w14:textId="77777777" w:rsidR="00454820" w:rsidRPr="00117D55" w:rsidRDefault="00454820" w:rsidP="00117D55">
            <w:pPr>
              <w:pStyle w:val="TableText"/>
            </w:pPr>
            <w:r w:rsidRPr="00117D55">
              <w:t xml:space="preserve">The activity complies with all of the following criteria: </w:t>
            </w:r>
          </w:p>
          <w:p w14:paraId="401DB8F6" w14:textId="77777777" w:rsidR="00454820" w:rsidRPr="00117D55" w:rsidRDefault="00454820" w:rsidP="00A46517">
            <w:pPr>
              <w:pStyle w:val="TableNumbered1"/>
              <w:numPr>
                <w:ilvl w:val="0"/>
                <w:numId w:val="259"/>
              </w:numPr>
            </w:pPr>
            <w:r w:rsidRPr="00117D55">
              <w:t>The activity prepares for re-use products or components of products that have become waste so that they can be re-used without any other pre-processing</w:t>
            </w:r>
          </w:p>
          <w:p w14:paraId="4F4D9E91" w14:textId="77777777" w:rsidR="00454820" w:rsidRPr="00117D55" w:rsidRDefault="00454820" w:rsidP="00117D55">
            <w:pPr>
              <w:pStyle w:val="TableNumbered1"/>
            </w:pPr>
            <w:r w:rsidRPr="00117D55">
              <w:t>The activity’s waste feedstock originates from separately collected and transported waste in source segregated or comingled fractions</w:t>
            </w:r>
          </w:p>
          <w:p w14:paraId="6FC8FB69" w14:textId="77777777" w:rsidR="00454820" w:rsidRPr="00117D55" w:rsidRDefault="00454820" w:rsidP="00117D55">
            <w:pPr>
              <w:pStyle w:val="TableNumbered1"/>
            </w:pPr>
            <w:r w:rsidRPr="00117D55">
              <w:t>The activity has implemented acceptance, safety and inspection procedures that comply with a procedure that:</w:t>
            </w:r>
          </w:p>
          <w:p w14:paraId="0C61EA14" w14:textId="77777777" w:rsidR="00454820" w:rsidRPr="00117D55" w:rsidRDefault="437C6A04" w:rsidP="00117D55">
            <w:pPr>
              <w:pStyle w:val="TableNumbered2"/>
            </w:pPr>
            <w:r w:rsidRPr="00117D55">
              <w:t>Is in place to check the suitability for preparing for re-use or recycling</w:t>
            </w:r>
            <w:r w:rsidR="00454820" w:rsidRPr="00117D55">
              <w:rPr>
                <w:rStyle w:val="Refdenotaalpie"/>
                <w:rFonts w:ascii="Calibri" w:hAnsi="Calibri" w:cs="Calibri"/>
                <w:color w:val="000000"/>
              </w:rPr>
              <w:footnoteReference w:id="208"/>
            </w:r>
          </w:p>
          <w:p w14:paraId="235DA95B" w14:textId="77777777" w:rsidR="00454820" w:rsidRPr="00117D55" w:rsidRDefault="00454820" w:rsidP="00117D55">
            <w:pPr>
              <w:pStyle w:val="TableNumbered2"/>
            </w:pPr>
            <w:r w:rsidRPr="00117D55">
              <w:t xml:space="preserve">Is suited to the category of discarded end-of-life products, which are prepared for re-use and </w:t>
            </w:r>
          </w:p>
          <w:p w14:paraId="5B36C25A" w14:textId="77777777" w:rsidR="00454820" w:rsidRPr="00117D55" w:rsidRDefault="437C6A04" w:rsidP="00117D55">
            <w:pPr>
              <w:pStyle w:val="TableNumbered2"/>
            </w:pPr>
            <w:r w:rsidRPr="00117D55">
              <w:t>A proper training is provided and ensures that the re-use operators are qualified for the preparing for re-use activities</w:t>
            </w:r>
            <w:r w:rsidR="00454820" w:rsidRPr="00117D55">
              <w:rPr>
                <w:rStyle w:val="Refdenotaalpie"/>
                <w:rFonts w:ascii="Calibri" w:hAnsi="Calibri" w:cs="Calibri"/>
                <w:color w:val="000000"/>
              </w:rPr>
              <w:footnoteReference w:id="209"/>
            </w:r>
          </w:p>
          <w:p w14:paraId="5ECADCAC" w14:textId="77777777" w:rsidR="00454820" w:rsidRPr="00117D55" w:rsidRDefault="00454820" w:rsidP="00117D55">
            <w:pPr>
              <w:pStyle w:val="TableNumbered1"/>
            </w:pPr>
            <w:r w:rsidRPr="00117D55">
              <w:t>The activity uses the tools and equipment suited for the preparation for re-use of discarded end-of-life products.</w:t>
            </w:r>
          </w:p>
          <w:p w14:paraId="2780947E" w14:textId="77777777" w:rsidR="00454820" w:rsidRPr="00117D55" w:rsidRDefault="00454820" w:rsidP="00117D55">
            <w:pPr>
              <w:pStyle w:val="TableNumbered1"/>
            </w:pPr>
            <w:r w:rsidRPr="00117D55">
              <w:t>The activity has a system to report recovery rate and, where applicable, targets for preparing for re-use or recycling set out by Union or national legislation.</w:t>
            </w:r>
          </w:p>
          <w:p w14:paraId="0ACD6FBB" w14:textId="77777777" w:rsidR="00454820" w:rsidRPr="00117D55" w:rsidRDefault="00454820" w:rsidP="00117D55">
            <w:pPr>
              <w:pStyle w:val="TableNumbered1"/>
            </w:pPr>
            <w:r w:rsidRPr="00117D55">
              <w:t>The activity complies with the following criteria:</w:t>
            </w:r>
          </w:p>
          <w:p w14:paraId="06441721" w14:textId="77777777" w:rsidR="00454820" w:rsidRPr="00117D55" w:rsidRDefault="00454820" w:rsidP="00117D55">
            <w:pPr>
              <w:pStyle w:val="TableNumbered2"/>
            </w:pPr>
            <w:r w:rsidRPr="00117D55">
              <w:t>The output of the activity are products or components of products which are suitable for re-use without any other processing;</w:t>
            </w:r>
          </w:p>
          <w:p w14:paraId="7D37F752" w14:textId="77777777" w:rsidR="00454820" w:rsidRPr="00117D55" w:rsidRDefault="00454820" w:rsidP="00117D55">
            <w:pPr>
              <w:pStyle w:val="TableNumbered2"/>
            </w:pPr>
            <w:r w:rsidRPr="00117D55">
              <w:t>Sold goods are covered by a sales contract where relevant and in accordance with provisions as regards conformity of the product and relevant conditions</w:t>
            </w:r>
          </w:p>
          <w:p w14:paraId="6717F6AE" w14:textId="77777777" w:rsidR="00454820" w:rsidRPr="00117D55" w:rsidRDefault="00454820" w:rsidP="00117D55">
            <w:pPr>
              <w:pStyle w:val="TableNumbered1"/>
            </w:pPr>
            <w:r w:rsidRPr="00117D55">
              <w:t xml:space="preserve">For the preparation for re-use of Waste from Electrical and Electronic Equipment (WEEE), the economic activity is permitted to treat waste and implements an environmental management system using ISO 14001:2015171, or equivalent and a Quality management system using ISO 9001:2015173. </w:t>
            </w:r>
          </w:p>
        </w:tc>
      </w:tr>
      <w:tr w:rsidR="00454820" w:rsidRPr="00117D55" w14:paraId="71B1E4A9" w14:textId="77777777" w:rsidTr="0A974F12">
        <w:tc>
          <w:tcPr>
            <w:tcW w:w="2665" w:type="dxa"/>
            <w:tcBorders>
              <w:top w:val="single" w:sz="4" w:space="0" w:color="000000" w:themeColor="text2"/>
            </w:tcBorders>
            <w:shd w:val="clear" w:color="auto" w:fill="auto"/>
          </w:tcPr>
          <w:p w14:paraId="6C58FD2F" w14:textId="77777777" w:rsidR="00454820" w:rsidRPr="00117D55" w:rsidRDefault="00454820" w:rsidP="00A978AA">
            <w:pPr>
              <w:pStyle w:val="TableText"/>
            </w:pPr>
            <w:r w:rsidRPr="00117D55">
              <w:t>Santander-specific</w:t>
            </w:r>
          </w:p>
        </w:tc>
        <w:tc>
          <w:tcPr>
            <w:tcW w:w="6877" w:type="dxa"/>
          </w:tcPr>
          <w:p w14:paraId="2CF5EDD6" w14:textId="77777777" w:rsidR="00454820" w:rsidRPr="00117D55" w:rsidRDefault="00454820" w:rsidP="00117D55">
            <w:pPr>
              <w:pStyle w:val="TableText"/>
            </w:pPr>
            <w:r w:rsidRPr="00117D55">
              <w:t>Not applicable</w:t>
            </w:r>
          </w:p>
        </w:tc>
      </w:tr>
    </w:tbl>
    <w:p w14:paraId="509E10E5" w14:textId="77777777" w:rsidR="00117D55" w:rsidRDefault="00117D55" w:rsidP="00117D55">
      <w:pPr>
        <w:pStyle w:val="Textoindependiente"/>
      </w:pPr>
      <w:bookmarkStart w:id="4913" w:name="_Toc153298608"/>
    </w:p>
    <w:p w14:paraId="5AFAF170" w14:textId="77777777" w:rsidR="00454820" w:rsidRPr="00854071" w:rsidRDefault="00454820" w:rsidP="00117D55">
      <w:pPr>
        <w:pStyle w:val="HeadingA3"/>
        <w:rPr>
          <w:lang w:eastAsia="en-GB"/>
        </w:rPr>
      </w:pPr>
      <w:bookmarkStart w:id="4914" w:name="_Toc153408895"/>
      <w:bookmarkStart w:id="4915" w:name="_Toc186795257"/>
      <w:r w:rsidRPr="6862EE71">
        <w:rPr>
          <w:lang w:eastAsia="en-GB"/>
        </w:rPr>
        <w:lastRenderedPageBreak/>
        <w:t>Sale of second-hand goods</w:t>
      </w:r>
      <w:bookmarkEnd w:id="4913"/>
      <w:bookmarkEnd w:id="4914"/>
      <w:bookmarkEnd w:id="4915"/>
    </w:p>
    <w:p w14:paraId="680D4421" w14:textId="77777777" w:rsidR="00454820" w:rsidRPr="00854071" w:rsidRDefault="00387898" w:rsidP="00117D55">
      <w:pPr>
        <w:pStyle w:val="Boldunderline"/>
        <w:keepNext/>
        <w:keepLines/>
      </w:pPr>
      <w:r>
        <w:t>Activity description</w:t>
      </w:r>
    </w:p>
    <w:p w14:paraId="5FFB9C26" w14:textId="77777777" w:rsidR="00454820" w:rsidRPr="004F2DDC" w:rsidRDefault="00454820" w:rsidP="00117D55">
      <w:pPr>
        <w:pStyle w:val="Textoindependiente"/>
        <w:keepNext/>
        <w:keepLines/>
      </w:pPr>
      <w:r w:rsidRPr="004F2DDC">
        <w:t>Sale of second-hand goods that have been used for their intended purpose before by a customer (physical person or legal person), possibly after repair, refurbishment or remanufacturing.</w:t>
      </w:r>
    </w:p>
    <w:p w14:paraId="52A248CD" w14:textId="77777777" w:rsidR="00454820" w:rsidRPr="00854071" w:rsidRDefault="00454820" w:rsidP="00117D55">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117D55" w14:paraId="3B13F842" w14:textId="77777777" w:rsidTr="0A974F12">
        <w:tc>
          <w:tcPr>
            <w:tcW w:w="2665" w:type="dxa"/>
            <w:tcBorders>
              <w:top w:val="nil"/>
              <w:bottom w:val="single" w:sz="4" w:space="0" w:color="000000" w:themeColor="text2"/>
            </w:tcBorders>
            <w:shd w:val="clear" w:color="auto" w:fill="auto"/>
            <w:vAlign w:val="bottom"/>
          </w:tcPr>
          <w:p w14:paraId="36CFC900" w14:textId="77777777" w:rsidR="00454820" w:rsidRPr="00117D55" w:rsidRDefault="00454820" w:rsidP="00117D55">
            <w:pPr>
              <w:pStyle w:val="TableHeadingText"/>
              <w:keepNext/>
            </w:pPr>
            <w:r w:rsidRPr="00117D55">
              <w:t>Eligibility</w:t>
            </w:r>
          </w:p>
        </w:tc>
        <w:tc>
          <w:tcPr>
            <w:tcW w:w="6877" w:type="dxa"/>
            <w:tcBorders>
              <w:top w:val="nil"/>
            </w:tcBorders>
            <w:shd w:val="clear" w:color="auto" w:fill="auto"/>
            <w:vAlign w:val="bottom"/>
          </w:tcPr>
          <w:p w14:paraId="5C5EC763" w14:textId="77777777" w:rsidR="00454820" w:rsidRPr="00117D55" w:rsidRDefault="00454820" w:rsidP="00117D55">
            <w:pPr>
              <w:pStyle w:val="TableHeadingText"/>
              <w:keepNext/>
            </w:pPr>
            <w:r w:rsidRPr="00117D55">
              <w:t>Criteria</w:t>
            </w:r>
            <w:r w:rsidRPr="00117D55">
              <w:rPr>
                <w:color w:val="002C77" w:themeColor="accent1"/>
              </w:rPr>
              <w:t xml:space="preserve"> </w:t>
            </w:r>
          </w:p>
        </w:tc>
      </w:tr>
      <w:tr w:rsidR="00454820" w:rsidRPr="00117D55" w14:paraId="70BF78E8" w14:textId="77777777" w:rsidTr="0A974F12">
        <w:tc>
          <w:tcPr>
            <w:tcW w:w="2665" w:type="dxa"/>
            <w:tcBorders>
              <w:top w:val="single" w:sz="4" w:space="0" w:color="000000" w:themeColor="text2"/>
              <w:bottom w:val="single" w:sz="4" w:space="0" w:color="000000" w:themeColor="text2"/>
            </w:tcBorders>
            <w:shd w:val="clear" w:color="auto" w:fill="C9E8D3" w:themeFill="accent5" w:themeFillTint="33"/>
          </w:tcPr>
          <w:p w14:paraId="0827C6E9"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79067E55" w14:textId="77777777" w:rsidR="00454820" w:rsidRPr="00117D55" w:rsidRDefault="00454820" w:rsidP="00117D55">
            <w:pPr>
              <w:pStyle w:val="TableText"/>
              <w:keepNext/>
              <w:keepLines/>
            </w:pPr>
            <w:r w:rsidRPr="00117D55">
              <w:t xml:space="preserve">The activity complies with all of the following criteria: </w:t>
            </w:r>
          </w:p>
          <w:p w14:paraId="09296ABC" w14:textId="77777777" w:rsidR="00454820" w:rsidRPr="00117D55" w:rsidRDefault="00454820" w:rsidP="00A46517">
            <w:pPr>
              <w:pStyle w:val="TableNumbered1"/>
              <w:keepNext/>
              <w:keepLines/>
              <w:numPr>
                <w:ilvl w:val="0"/>
                <w:numId w:val="260"/>
              </w:numPr>
            </w:pPr>
            <w:r w:rsidRPr="00117D55">
              <w:t>The economic activity consists of selling a second-hand product that had been used for its intended purpose by a customer (physical person or legal person)</w:t>
            </w:r>
          </w:p>
          <w:p w14:paraId="14F0587C" w14:textId="77777777" w:rsidR="00454820" w:rsidRPr="00117D55" w:rsidRDefault="00454820" w:rsidP="00117D55">
            <w:pPr>
              <w:pStyle w:val="TableNumbered1"/>
              <w:keepNext/>
              <w:keepLines/>
            </w:pPr>
            <w:r w:rsidRPr="00117D55">
              <w:t>The sold product is covered by a sales contract where relevant and in accordance with provisions as regards conformity of the product and relevant conditions</w:t>
            </w:r>
          </w:p>
          <w:p w14:paraId="637F4AA3" w14:textId="77777777" w:rsidR="00454820" w:rsidRPr="00117D55" w:rsidRDefault="437C6A04" w:rsidP="00117D55">
            <w:pPr>
              <w:pStyle w:val="TableNumbered1"/>
              <w:keepNext/>
              <w:keepLines/>
            </w:pPr>
            <w:r w:rsidRPr="00117D55">
              <w:t>Where the product has been repaired, refurbished, or remanufactured before reselling, the activity implements a waste management plan</w:t>
            </w:r>
            <w:r w:rsidR="00454820" w:rsidRPr="00117D55">
              <w:rPr>
                <w:rStyle w:val="Refdenotaalpie"/>
                <w:rFonts w:ascii="Calibri" w:hAnsi="Calibri" w:cs="Calibri"/>
                <w:color w:val="000000"/>
              </w:rPr>
              <w:footnoteReference w:id="210"/>
            </w:r>
          </w:p>
          <w:p w14:paraId="255F34E5" w14:textId="77777777" w:rsidR="00454820" w:rsidRPr="00117D55" w:rsidRDefault="00454820" w:rsidP="00117D55">
            <w:pPr>
              <w:pStyle w:val="TableNumbered1"/>
              <w:keepNext/>
              <w:keepLines/>
            </w:pPr>
            <w:r w:rsidRPr="00117D55">
              <w:t>Where the economic activity involves delivery of packaged products to customers (e.g., operated as an e-commerce), the primary and secondary packaging of the product complies with one of the following criteria:</w:t>
            </w:r>
          </w:p>
          <w:p w14:paraId="507CFB53" w14:textId="77777777" w:rsidR="00454820" w:rsidRPr="00117D55" w:rsidRDefault="00454820" w:rsidP="00117D55">
            <w:pPr>
              <w:pStyle w:val="TableNumbered2"/>
              <w:keepNext/>
              <w:keepLines/>
            </w:pPr>
            <w:r w:rsidRPr="00117D55">
              <w:rPr>
                <w:rFonts w:ascii="Calibri" w:hAnsi="Calibri" w:cs="Calibri"/>
                <w:color w:val="000000"/>
              </w:rPr>
              <w:t xml:space="preserve">The packaging is made of at least 65% </w:t>
            </w:r>
            <w:hyperlink w:anchor="Recycledmaterial" w:history="1">
              <w:r w:rsidRPr="00117D55">
                <w:rPr>
                  <w:highlight w:val="cyan"/>
                </w:rPr>
                <w:t>recycled material</w:t>
              </w:r>
            </w:hyperlink>
          </w:p>
          <w:p w14:paraId="65C27997" w14:textId="77777777" w:rsidR="00454820" w:rsidRPr="00117D55" w:rsidRDefault="00454820" w:rsidP="00117D55">
            <w:pPr>
              <w:pStyle w:val="TableNumbered2"/>
              <w:keepNext/>
              <w:keepLines/>
            </w:pPr>
            <w:r w:rsidRPr="00117D55">
              <w:t>The packaging has been designed to be reusable within a reuse system</w:t>
            </w:r>
          </w:p>
        </w:tc>
      </w:tr>
      <w:tr w:rsidR="00454820" w:rsidRPr="00117D55" w14:paraId="1690E2F7" w14:textId="77777777" w:rsidTr="0A974F12">
        <w:tc>
          <w:tcPr>
            <w:tcW w:w="2665" w:type="dxa"/>
            <w:tcBorders>
              <w:top w:val="single" w:sz="4" w:space="0" w:color="000000" w:themeColor="text2"/>
            </w:tcBorders>
            <w:shd w:val="clear" w:color="auto" w:fill="auto"/>
          </w:tcPr>
          <w:p w14:paraId="7C8E616D" w14:textId="77777777" w:rsidR="00454820" w:rsidRPr="00117D55" w:rsidRDefault="00454820" w:rsidP="00A978AA">
            <w:pPr>
              <w:pStyle w:val="TableText"/>
            </w:pPr>
            <w:r w:rsidRPr="00117D55">
              <w:t>Santander-specific</w:t>
            </w:r>
          </w:p>
        </w:tc>
        <w:tc>
          <w:tcPr>
            <w:tcW w:w="6877" w:type="dxa"/>
          </w:tcPr>
          <w:p w14:paraId="7D3C8A41" w14:textId="77777777" w:rsidR="00454820" w:rsidRPr="00117D55" w:rsidRDefault="00454820" w:rsidP="00117D55">
            <w:pPr>
              <w:pStyle w:val="TableText"/>
            </w:pPr>
            <w:r w:rsidRPr="00117D55">
              <w:t>Not applicable</w:t>
            </w:r>
          </w:p>
        </w:tc>
      </w:tr>
    </w:tbl>
    <w:p w14:paraId="4F5FE13E" w14:textId="77777777" w:rsidR="00117D55" w:rsidRDefault="00117D55" w:rsidP="00117D55">
      <w:pPr>
        <w:pStyle w:val="BodyTextNoSpacing"/>
      </w:pPr>
      <w:bookmarkStart w:id="4916" w:name="_Toc153298609"/>
    </w:p>
    <w:p w14:paraId="2C50D440" w14:textId="77777777" w:rsidR="00454820" w:rsidRPr="00854071" w:rsidRDefault="00454820" w:rsidP="00117D55">
      <w:pPr>
        <w:pStyle w:val="HeadingA3"/>
        <w:rPr>
          <w:lang w:eastAsia="en-GB"/>
        </w:rPr>
      </w:pPr>
      <w:bookmarkStart w:id="4917" w:name="_Toc153408896"/>
      <w:bookmarkStart w:id="4918" w:name="_Toc186795258"/>
      <w:r w:rsidRPr="6862EE71">
        <w:rPr>
          <w:lang w:eastAsia="en-GB"/>
        </w:rPr>
        <w:lastRenderedPageBreak/>
        <w:t>Product-as-a-service and other circular use- and result-oriented service models</w:t>
      </w:r>
      <w:bookmarkEnd w:id="4916"/>
      <w:bookmarkEnd w:id="4917"/>
      <w:bookmarkEnd w:id="4918"/>
    </w:p>
    <w:p w14:paraId="33EB7517" w14:textId="77777777" w:rsidR="00454820" w:rsidRPr="00854071" w:rsidRDefault="00387898" w:rsidP="00117D55">
      <w:pPr>
        <w:pStyle w:val="Boldunderline"/>
        <w:keepNext/>
        <w:keepLines/>
      </w:pPr>
      <w:r>
        <w:t>Activity description</w:t>
      </w:r>
    </w:p>
    <w:p w14:paraId="6AF7C506" w14:textId="77777777" w:rsidR="00454820" w:rsidRPr="00E36576" w:rsidRDefault="00454820" w:rsidP="00117D55">
      <w:pPr>
        <w:pStyle w:val="Textoindependiente"/>
        <w:keepNext/>
        <w:keepLines/>
      </w:pPr>
      <w:r w:rsidRPr="00E36576">
        <w:t>Providing customers (physical person or legal person) with access to products through service models, which are either use-oriented services, where the product is still central, but its ownership remains with the provider and the product is leased, shared, rented or pooled; or result-oriented, where the payment is pre-defined and the agreed result (i.e., pay per service unit) is delivered.</w:t>
      </w:r>
    </w:p>
    <w:p w14:paraId="3E4E76EF" w14:textId="77777777" w:rsidR="00454820" w:rsidRPr="00854071" w:rsidRDefault="00454820" w:rsidP="00117D55">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454820" w:rsidRPr="00117D55" w14:paraId="333CA930" w14:textId="77777777" w:rsidTr="00117D55">
        <w:tc>
          <w:tcPr>
            <w:tcW w:w="2665" w:type="dxa"/>
            <w:tcBorders>
              <w:top w:val="nil"/>
              <w:bottom w:val="single" w:sz="4" w:space="0" w:color="000000" w:themeColor="text1"/>
            </w:tcBorders>
            <w:shd w:val="clear" w:color="auto" w:fill="auto"/>
            <w:vAlign w:val="bottom"/>
          </w:tcPr>
          <w:p w14:paraId="63357D1F" w14:textId="77777777" w:rsidR="00454820" w:rsidRPr="00117D55" w:rsidRDefault="00454820" w:rsidP="00117D55">
            <w:pPr>
              <w:pStyle w:val="TableHeadingText"/>
              <w:keepNext/>
            </w:pPr>
            <w:r w:rsidRPr="00117D55">
              <w:t>Eligibility</w:t>
            </w:r>
          </w:p>
        </w:tc>
        <w:tc>
          <w:tcPr>
            <w:tcW w:w="6877" w:type="dxa"/>
            <w:tcBorders>
              <w:top w:val="nil"/>
            </w:tcBorders>
            <w:shd w:val="clear" w:color="auto" w:fill="auto"/>
            <w:vAlign w:val="bottom"/>
          </w:tcPr>
          <w:p w14:paraId="160E0759" w14:textId="77777777" w:rsidR="00454820" w:rsidRPr="00117D55" w:rsidRDefault="00454820" w:rsidP="00117D55">
            <w:pPr>
              <w:pStyle w:val="TableHeadingText"/>
              <w:keepNext/>
            </w:pPr>
            <w:r w:rsidRPr="00117D55">
              <w:t>Criteria</w:t>
            </w:r>
            <w:r w:rsidRPr="00117D55">
              <w:rPr>
                <w:color w:val="002C77" w:themeColor="accent1"/>
              </w:rPr>
              <w:t xml:space="preserve"> </w:t>
            </w:r>
          </w:p>
        </w:tc>
      </w:tr>
      <w:tr w:rsidR="00454820" w:rsidRPr="00117D55" w14:paraId="25F3F2F7" w14:textId="77777777" w:rsidTr="00117D55">
        <w:tc>
          <w:tcPr>
            <w:tcW w:w="2665" w:type="dxa"/>
            <w:tcBorders>
              <w:top w:val="single" w:sz="4" w:space="0" w:color="000000" w:themeColor="text1"/>
              <w:bottom w:val="single" w:sz="4" w:space="0" w:color="000000" w:themeColor="text1"/>
            </w:tcBorders>
            <w:shd w:val="clear" w:color="auto" w:fill="C9E8D3" w:themeFill="accent5" w:themeFillTint="33"/>
          </w:tcPr>
          <w:p w14:paraId="393377B2" w14:textId="77777777" w:rsidR="00454820" w:rsidRPr="00117D55" w:rsidRDefault="00454820" w:rsidP="00A978AA">
            <w:pPr>
              <w:pStyle w:val="TableText"/>
            </w:pPr>
            <w:r w:rsidRPr="00117D55">
              <w:t>EU Taxonomy consistent</w:t>
            </w:r>
          </w:p>
        </w:tc>
        <w:tc>
          <w:tcPr>
            <w:tcW w:w="6877" w:type="dxa"/>
            <w:shd w:val="clear" w:color="auto" w:fill="C9E8D3" w:themeFill="accent5" w:themeFillTint="33"/>
          </w:tcPr>
          <w:p w14:paraId="0683B8AA" w14:textId="77777777" w:rsidR="00454820" w:rsidRPr="00117D55" w:rsidRDefault="00454820" w:rsidP="00117D55">
            <w:pPr>
              <w:pStyle w:val="TableText"/>
              <w:keepNext/>
              <w:keepLines/>
            </w:pPr>
            <w:r w:rsidRPr="00117D55">
              <w:t xml:space="preserve">The activity complies with all of the following criteria: </w:t>
            </w:r>
          </w:p>
          <w:p w14:paraId="065012CD" w14:textId="77777777" w:rsidR="00454820" w:rsidRPr="00117D55" w:rsidRDefault="00454820" w:rsidP="00A46517">
            <w:pPr>
              <w:pStyle w:val="TableNumbered1"/>
              <w:keepNext/>
              <w:keepLines/>
              <w:numPr>
                <w:ilvl w:val="0"/>
                <w:numId w:val="261"/>
              </w:numPr>
            </w:pPr>
            <w:r w:rsidRPr="00117D55">
              <w:t>The activity provides the customer with access to, and use of product(s), while ensuring that the ownership remains with the company providing this service. The terms and conditions ensure that all sub-criteria are met:</w:t>
            </w:r>
          </w:p>
          <w:p w14:paraId="48EDE90F" w14:textId="77777777" w:rsidR="00454820" w:rsidRPr="00117D55" w:rsidRDefault="00454820" w:rsidP="00117D55">
            <w:pPr>
              <w:pStyle w:val="TableNumbered2"/>
              <w:keepNext/>
              <w:keepLines/>
            </w:pPr>
            <w:r w:rsidRPr="00117D55">
              <w:t>There is an obligation for the provider of the service to take back the used product at the end of the contractual agreement</w:t>
            </w:r>
          </w:p>
          <w:p w14:paraId="6A12D331" w14:textId="77777777" w:rsidR="00454820" w:rsidRPr="00117D55" w:rsidRDefault="00454820" w:rsidP="00117D55">
            <w:pPr>
              <w:pStyle w:val="TableNumbered2"/>
              <w:keepNext/>
              <w:keepLines/>
            </w:pPr>
            <w:r w:rsidRPr="00117D55">
              <w:t>There is an obligation for the customer to give back the used product at the end of the contractual agreement</w:t>
            </w:r>
          </w:p>
          <w:p w14:paraId="6F3CEA78" w14:textId="77777777" w:rsidR="00454820" w:rsidRPr="00117D55" w:rsidRDefault="00454820" w:rsidP="00117D55">
            <w:pPr>
              <w:pStyle w:val="TableNumbered2"/>
              <w:keepNext/>
              <w:keepLines/>
            </w:pPr>
            <w:r w:rsidRPr="00117D55">
              <w:t>The provider of the service remains owner of the product</w:t>
            </w:r>
          </w:p>
          <w:p w14:paraId="0EFBFE79" w14:textId="77777777" w:rsidR="00454820" w:rsidRPr="00117D55" w:rsidRDefault="00454820" w:rsidP="00117D55">
            <w:pPr>
              <w:pStyle w:val="TableNumbered2"/>
              <w:keepNext/>
              <w:keepLines/>
            </w:pPr>
            <w:r w:rsidRPr="00117D55">
              <w:t>The customer pays for access to and use of the product, or the result of access to and use of this product</w:t>
            </w:r>
          </w:p>
          <w:p w14:paraId="745E2B9D" w14:textId="77777777" w:rsidR="00454820" w:rsidRPr="00117D55" w:rsidRDefault="00454820" w:rsidP="00117D55">
            <w:pPr>
              <w:pStyle w:val="TableNumbered1"/>
              <w:keepNext/>
              <w:keepLines/>
            </w:pPr>
            <w:r w:rsidRPr="00117D55">
              <w:t>The activity leads to an extended lifespan or increased use intensity of the product in practice</w:t>
            </w:r>
          </w:p>
          <w:p w14:paraId="5BBC270F" w14:textId="77777777" w:rsidR="00454820" w:rsidRPr="00117D55" w:rsidRDefault="00454820" w:rsidP="00117D55">
            <w:pPr>
              <w:pStyle w:val="TableNumbered1"/>
              <w:keepNext/>
              <w:keepLines/>
            </w:pPr>
            <w:r w:rsidRPr="00117D55">
              <w:t>Where the economic activity involves delivery of packaged products to customers (e.g., operated as an e-commerce), the primary and secondary packaging of the product complies with one of the following criteria:</w:t>
            </w:r>
          </w:p>
          <w:p w14:paraId="5C33628F" w14:textId="77777777" w:rsidR="00454820" w:rsidRPr="00117D55" w:rsidRDefault="00454820" w:rsidP="00117D55">
            <w:pPr>
              <w:pStyle w:val="TableNumbered2"/>
              <w:keepNext/>
              <w:keepLines/>
            </w:pPr>
            <w:r w:rsidRPr="00117D55">
              <w:rPr>
                <w:rFonts w:ascii="Calibri" w:hAnsi="Calibri" w:cs="Calibri"/>
              </w:rPr>
              <w:t>The packaging is made of at least 65</w:t>
            </w:r>
            <w:r w:rsidRPr="00117D55">
              <w:rPr>
                <w:rFonts w:ascii="Calibri" w:hAnsi="Calibri" w:cs="Calibri"/>
                <w:color w:val="000000"/>
              </w:rPr>
              <w:t xml:space="preserve">% </w:t>
            </w:r>
            <w:hyperlink w:anchor="Recycledmaterial" w:history="1">
              <w:r w:rsidRPr="00117D55">
                <w:rPr>
                  <w:highlight w:val="cyan"/>
                </w:rPr>
                <w:t>recycled material</w:t>
              </w:r>
            </w:hyperlink>
          </w:p>
          <w:p w14:paraId="3A58E84F" w14:textId="77777777" w:rsidR="00454820" w:rsidRPr="00117D55" w:rsidRDefault="00454820" w:rsidP="00117D55">
            <w:pPr>
              <w:pStyle w:val="TableNumbered2"/>
              <w:keepNext/>
              <w:keepLines/>
            </w:pPr>
            <w:r w:rsidRPr="00117D55">
              <w:t>The packaging has been designed to be reusable</w:t>
            </w:r>
          </w:p>
          <w:p w14:paraId="7FD4E8CD" w14:textId="77777777" w:rsidR="00454820" w:rsidRPr="00117D55" w:rsidRDefault="00454820" w:rsidP="00117D55">
            <w:pPr>
              <w:pStyle w:val="TableNumbered1"/>
              <w:keepNext/>
              <w:keepLines/>
            </w:pPr>
            <w:r w:rsidRPr="00117D55">
              <w:t>For wearing apparel, where the economic activity involves laundry and dry-cleaning of used wearing apparel, the activity complies with an ISO type 1 ecolabel or equivalent</w:t>
            </w:r>
          </w:p>
        </w:tc>
      </w:tr>
      <w:tr w:rsidR="00454820" w:rsidRPr="00117D55" w14:paraId="038211E0" w14:textId="77777777" w:rsidTr="00117D55">
        <w:tc>
          <w:tcPr>
            <w:tcW w:w="2665" w:type="dxa"/>
            <w:tcBorders>
              <w:top w:val="single" w:sz="4" w:space="0" w:color="000000" w:themeColor="text1"/>
            </w:tcBorders>
            <w:shd w:val="clear" w:color="auto" w:fill="auto"/>
          </w:tcPr>
          <w:p w14:paraId="1ABCB630" w14:textId="77777777" w:rsidR="00454820" w:rsidRPr="00117D55" w:rsidRDefault="00454820" w:rsidP="00A978AA">
            <w:pPr>
              <w:pStyle w:val="TableText"/>
            </w:pPr>
            <w:r w:rsidRPr="00117D55">
              <w:t>Santander-specific</w:t>
            </w:r>
          </w:p>
        </w:tc>
        <w:tc>
          <w:tcPr>
            <w:tcW w:w="6877" w:type="dxa"/>
          </w:tcPr>
          <w:p w14:paraId="54A61BB7" w14:textId="77777777" w:rsidR="00454820" w:rsidRPr="00117D55" w:rsidRDefault="00454820" w:rsidP="00117D55">
            <w:pPr>
              <w:pStyle w:val="TableText"/>
            </w:pPr>
            <w:r w:rsidRPr="00117D55">
              <w:t>Not applicable</w:t>
            </w:r>
          </w:p>
        </w:tc>
      </w:tr>
    </w:tbl>
    <w:p w14:paraId="2FF48269" w14:textId="77777777" w:rsidR="00117D55" w:rsidRDefault="00117D55" w:rsidP="00117D55">
      <w:pPr>
        <w:pStyle w:val="Textoindependiente"/>
      </w:pPr>
      <w:bookmarkStart w:id="4919" w:name="_Toc153298610"/>
    </w:p>
    <w:p w14:paraId="523BCD49" w14:textId="77777777" w:rsidR="00903E62" w:rsidRDefault="00A37BF9" w:rsidP="00A37BF9">
      <w:pPr>
        <w:pStyle w:val="HeadingA3"/>
        <w:rPr>
          <w:lang w:eastAsia="en-GB"/>
        </w:rPr>
      </w:pPr>
      <w:bookmarkStart w:id="4920" w:name="_Toc186795259"/>
      <w:bookmarkStart w:id="4921" w:name="_Toc153408897"/>
      <w:r>
        <w:lastRenderedPageBreak/>
        <w:t>Marketplace</w:t>
      </w:r>
      <w:r w:rsidRPr="6862EE71">
        <w:rPr>
          <w:lang w:eastAsia="en-GB"/>
        </w:rPr>
        <w:t xml:space="preserve"> for the trade of second-hand goods for reuse</w:t>
      </w:r>
      <w:bookmarkEnd w:id="4920"/>
    </w:p>
    <w:p w14:paraId="5B3F4CE0" w14:textId="77777777" w:rsidR="00A37BF9" w:rsidRPr="00854071" w:rsidRDefault="00387898" w:rsidP="00A37BF9">
      <w:pPr>
        <w:pStyle w:val="Boldunderline"/>
        <w:keepNext/>
        <w:keepLines/>
      </w:pPr>
      <w:r>
        <w:t>Activity description</w:t>
      </w:r>
    </w:p>
    <w:p w14:paraId="267501AC" w14:textId="77777777" w:rsidR="00A37BF9" w:rsidRPr="00E36576" w:rsidRDefault="00A37BF9" w:rsidP="00A37BF9">
      <w:pPr>
        <w:pStyle w:val="Textoindependiente"/>
        <w:keepNext/>
        <w:keepLines/>
      </w:pPr>
      <w:r w:rsidRPr="00E36576">
        <w:t>Development and operation of marketplaces and classifieds for the trade (sale or exchange) of second-hand products, materials or components for reuse, where the marketplaces and classifieds act as an intermediary to match buyers seeking a service or product with sellers or providers of those products or services.</w:t>
      </w:r>
    </w:p>
    <w:p w14:paraId="71CDE438" w14:textId="77777777" w:rsidR="00A37BF9" w:rsidRPr="00854071" w:rsidRDefault="00A37BF9" w:rsidP="00A37BF9">
      <w:pPr>
        <w:pStyle w:val="Textoindependiente"/>
        <w:keepNext/>
        <w:keepLines/>
      </w:pPr>
    </w:p>
    <w:tbl>
      <w:tblPr>
        <w:tblStyle w:val="OWTable"/>
        <w:tblW w:w="5000" w:type="pct"/>
        <w:tblLayout w:type="fixed"/>
        <w:tblLook w:val="0400" w:firstRow="0" w:lastRow="0" w:firstColumn="0" w:lastColumn="0" w:noHBand="0" w:noVBand="1"/>
      </w:tblPr>
      <w:tblGrid>
        <w:gridCol w:w="2683"/>
        <w:gridCol w:w="6922"/>
      </w:tblGrid>
      <w:tr w:rsidR="00A37BF9" w:rsidRPr="00117D55" w14:paraId="5BAAF22B" w14:textId="77777777" w:rsidTr="004705E1">
        <w:tc>
          <w:tcPr>
            <w:tcW w:w="2665" w:type="dxa"/>
            <w:tcBorders>
              <w:top w:val="nil"/>
              <w:bottom w:val="single" w:sz="4" w:space="0" w:color="000000" w:themeColor="text1"/>
            </w:tcBorders>
            <w:shd w:val="clear" w:color="auto" w:fill="auto"/>
            <w:vAlign w:val="bottom"/>
          </w:tcPr>
          <w:p w14:paraId="02B93627" w14:textId="77777777" w:rsidR="00A37BF9" w:rsidRPr="00117D55" w:rsidRDefault="00A37BF9" w:rsidP="004705E1">
            <w:pPr>
              <w:pStyle w:val="TableHeadingText"/>
              <w:keepNext/>
            </w:pPr>
            <w:r w:rsidRPr="00117D55">
              <w:t>Eligibility</w:t>
            </w:r>
          </w:p>
        </w:tc>
        <w:tc>
          <w:tcPr>
            <w:tcW w:w="6877" w:type="dxa"/>
            <w:tcBorders>
              <w:top w:val="nil"/>
            </w:tcBorders>
            <w:shd w:val="clear" w:color="auto" w:fill="auto"/>
            <w:vAlign w:val="bottom"/>
          </w:tcPr>
          <w:p w14:paraId="165F28BF" w14:textId="77777777" w:rsidR="00A37BF9" w:rsidRPr="00117D55" w:rsidRDefault="00A37BF9" w:rsidP="004705E1">
            <w:pPr>
              <w:pStyle w:val="TableHeadingText"/>
              <w:keepNext/>
            </w:pPr>
            <w:r w:rsidRPr="00117D55">
              <w:t>Criteria</w:t>
            </w:r>
          </w:p>
        </w:tc>
      </w:tr>
      <w:tr w:rsidR="00A37BF9" w:rsidRPr="00117D55" w14:paraId="33A84BCD" w14:textId="77777777" w:rsidTr="004705E1">
        <w:tc>
          <w:tcPr>
            <w:tcW w:w="2665" w:type="dxa"/>
            <w:tcBorders>
              <w:top w:val="single" w:sz="4" w:space="0" w:color="000000" w:themeColor="text1"/>
              <w:bottom w:val="single" w:sz="4" w:space="0" w:color="000000" w:themeColor="text1"/>
            </w:tcBorders>
            <w:shd w:val="clear" w:color="auto" w:fill="C9E8D3" w:themeFill="accent5" w:themeFillTint="33"/>
          </w:tcPr>
          <w:p w14:paraId="481930BD" w14:textId="77777777" w:rsidR="00A37BF9" w:rsidRPr="00117D55" w:rsidRDefault="00A37BF9" w:rsidP="004705E1">
            <w:pPr>
              <w:pStyle w:val="TableText"/>
            </w:pPr>
            <w:r w:rsidRPr="00117D55">
              <w:t>EU Taxonomy consistent</w:t>
            </w:r>
          </w:p>
        </w:tc>
        <w:tc>
          <w:tcPr>
            <w:tcW w:w="6877" w:type="dxa"/>
            <w:shd w:val="clear" w:color="auto" w:fill="C9E8D3" w:themeFill="accent5" w:themeFillTint="33"/>
          </w:tcPr>
          <w:p w14:paraId="096FA9B1" w14:textId="77777777" w:rsidR="00A37BF9" w:rsidRPr="00117D55" w:rsidRDefault="00A37BF9" w:rsidP="004705E1">
            <w:pPr>
              <w:pStyle w:val="TableText"/>
              <w:keepNext/>
              <w:keepLines/>
            </w:pPr>
            <w:r w:rsidRPr="00117D55">
              <w:t xml:space="preserve">The activity complies with all of the following criteria: </w:t>
            </w:r>
          </w:p>
          <w:p w14:paraId="1BCD956A" w14:textId="77777777" w:rsidR="00A37BF9" w:rsidRPr="00117D55" w:rsidRDefault="00A37BF9" w:rsidP="004705E1">
            <w:pPr>
              <w:pStyle w:val="TableNumbered1"/>
              <w:keepNext/>
              <w:keepLines/>
              <w:numPr>
                <w:ilvl w:val="0"/>
                <w:numId w:val="262"/>
              </w:numPr>
            </w:pPr>
            <w:r w:rsidRPr="00117D55">
              <w:t>The economic activity consists of developing and operating marketplaces or classifieds to support the sale or reuse of second-hand products, components or materials. The activity enables the trade (sale or exchange) for reuse of second-hand goods as specified in the activity description that have already been used for their intended purpose before by a consumer or an organization, with or without repair.</w:t>
            </w:r>
          </w:p>
          <w:p w14:paraId="38E9BA22" w14:textId="77777777" w:rsidR="00A37BF9" w:rsidRPr="00117D55" w:rsidRDefault="00A37BF9" w:rsidP="004705E1">
            <w:pPr>
              <w:pStyle w:val="TableNumbered1"/>
              <w:keepNext/>
              <w:keepLines/>
            </w:pPr>
            <w:r w:rsidRPr="00117D55">
              <w:t>Where servers and data storage products are being used:</w:t>
            </w:r>
          </w:p>
          <w:p w14:paraId="79966DC9" w14:textId="77777777" w:rsidR="00A37BF9" w:rsidRPr="00117D55" w:rsidRDefault="00A37BF9" w:rsidP="004705E1">
            <w:pPr>
              <w:pStyle w:val="TableNumbered2"/>
              <w:keepNext/>
              <w:keepLines/>
            </w:pPr>
            <w:r w:rsidRPr="00117D55">
              <w:t xml:space="preserve">The equipment used does not contain: Lead (0,1 %), Mercury (0,1 %), Cadmium (0,01 %), Hexavalent chromium (0,1 %), Polybrominated biphenyls (PBB) (0,1 %) or Polybrominated diphenyl ethers (PBDE) (0,1 %), except where the concentration values by weight in homogeneous materials are not exceeded </w:t>
            </w:r>
            <w:r w:rsidRPr="00117D55">
              <w:rPr>
                <w:b/>
                <w:bCs/>
                <w:color w:val="002C77" w:themeColor="accent1"/>
              </w:rPr>
              <w:t>[LTO]</w:t>
            </w:r>
          </w:p>
          <w:p w14:paraId="1AFEA425" w14:textId="77777777" w:rsidR="00A37BF9" w:rsidRPr="00117D55" w:rsidRDefault="00A37BF9" w:rsidP="004705E1">
            <w:pPr>
              <w:pStyle w:val="TableNumbered2"/>
              <w:keepNext/>
              <w:keepLines/>
            </w:pPr>
            <w:r w:rsidRPr="00117D55">
              <w:t>A waste management plan is in place to favor reuse as a priority and recycling at the end of life of electrical and electronic equipment, such as contractual agreements with recycling partners</w:t>
            </w:r>
          </w:p>
          <w:p w14:paraId="35EBD71D" w14:textId="77777777" w:rsidR="00A37BF9" w:rsidRPr="00117D55" w:rsidRDefault="00A37BF9" w:rsidP="004705E1">
            <w:pPr>
              <w:pStyle w:val="TableNumbered2"/>
              <w:keepNext/>
              <w:keepLines/>
            </w:pPr>
            <w:r w:rsidRPr="00117D55">
              <w:t>At its end of life, equipment undergoes preparation for reuse, recovery or recycling operations, or proper treatment, including the removal of all fluids and a selective treatment (e.g., equipment containing gases that are ozone depleting or have a global warming potential (GWP) above 15, such as those contained in foams and refrigeration circuits or gas discharge lamps, where the mercury shall be removed)</w:t>
            </w:r>
          </w:p>
        </w:tc>
      </w:tr>
      <w:tr w:rsidR="00A37BF9" w:rsidRPr="00117D55" w14:paraId="55C72A37" w14:textId="77777777" w:rsidTr="004705E1">
        <w:tc>
          <w:tcPr>
            <w:tcW w:w="2665" w:type="dxa"/>
            <w:tcBorders>
              <w:top w:val="single" w:sz="4" w:space="0" w:color="000000" w:themeColor="text1"/>
            </w:tcBorders>
            <w:shd w:val="clear" w:color="auto" w:fill="auto"/>
          </w:tcPr>
          <w:p w14:paraId="5A70D043" w14:textId="77777777" w:rsidR="00A37BF9" w:rsidRPr="00117D55" w:rsidRDefault="00A37BF9" w:rsidP="004705E1">
            <w:pPr>
              <w:pStyle w:val="TableText"/>
            </w:pPr>
            <w:r w:rsidRPr="00117D55">
              <w:t>Santander-specific</w:t>
            </w:r>
          </w:p>
        </w:tc>
        <w:tc>
          <w:tcPr>
            <w:tcW w:w="6877" w:type="dxa"/>
          </w:tcPr>
          <w:p w14:paraId="34F27D8C" w14:textId="6F45A10F" w:rsidR="00A37BF9" w:rsidRPr="00117D55" w:rsidRDefault="001D69CC" w:rsidP="004705E1">
            <w:pPr>
              <w:pStyle w:val="TableText"/>
            </w:pPr>
            <w:ins w:id="4922" w:author="Martinez De Hurtado Yela Fermin" w:date="2025-01-02T16:29:00Z" w16du:dateUtc="2025-01-02T15:29:00Z">
              <w:r w:rsidRPr="004B3A9A">
                <w:rPr>
                  <w:szCs w:val="18"/>
                </w:rPr>
                <w:t>For non-EU countries, same as EU taxonomy consistent criteria excepting compliance with LTO</w:t>
              </w:r>
            </w:ins>
            <w:del w:id="4923" w:author="Martinez De Hurtado Yela Fermin" w:date="2025-01-02T16:29:00Z" w16du:dateUtc="2025-01-02T15:29:00Z">
              <w:r w:rsidR="00A37BF9" w:rsidRPr="00117D55" w:rsidDel="001D69CC">
                <w:delText>Not applicable</w:delText>
              </w:r>
            </w:del>
          </w:p>
        </w:tc>
      </w:tr>
    </w:tbl>
    <w:p w14:paraId="54AB6F53" w14:textId="77777777" w:rsidR="00A37BF9" w:rsidRDefault="00A37BF9" w:rsidP="00A37BF9">
      <w:pPr>
        <w:pStyle w:val="Textoindependiente"/>
        <w:rPr>
          <w:lang w:val="en-GB"/>
        </w:rPr>
      </w:pPr>
    </w:p>
    <w:p w14:paraId="25A4F5A0" w14:textId="65537904" w:rsidR="005E2DA1" w:rsidRDefault="005E2DA1" w:rsidP="005E2DA1">
      <w:pPr>
        <w:pStyle w:val="HeadingA3"/>
        <w:rPr>
          <w:ins w:id="4924" w:author="Martinez De Hurtado Yela Fermin" w:date="2024-10-15T11:05:00Z"/>
          <w:lang w:eastAsia="en-GB"/>
        </w:rPr>
      </w:pPr>
      <w:bookmarkStart w:id="4925" w:name="_Toc186795260"/>
      <w:ins w:id="4926" w:author="Martinez De Hurtado Yela Fermin" w:date="2024-10-15T11:06:00Z">
        <w:r w:rsidRPr="005E2DA1">
          <w:t>Manufacture of electrical and electronic equipment contribution to circular economy</w:t>
        </w:r>
      </w:ins>
      <w:bookmarkEnd w:id="4925"/>
    </w:p>
    <w:p w14:paraId="446FC0A9" w14:textId="77777777" w:rsidR="005E2DA1" w:rsidRPr="00854071" w:rsidRDefault="005E2DA1" w:rsidP="005E2DA1">
      <w:pPr>
        <w:pStyle w:val="Boldunderline"/>
        <w:keepNext/>
        <w:keepLines/>
        <w:rPr>
          <w:ins w:id="4927" w:author="Martinez De Hurtado Yela Fermin" w:date="2024-10-15T11:05:00Z"/>
        </w:rPr>
      </w:pPr>
      <w:ins w:id="4928" w:author="Martinez De Hurtado Yela Fermin" w:date="2024-10-15T11:05:00Z">
        <w:r>
          <w:t>Activity description</w:t>
        </w:r>
      </w:ins>
    </w:p>
    <w:p w14:paraId="0E3EDC74" w14:textId="475EE0B1" w:rsidR="005E2DA1" w:rsidRPr="00E36576" w:rsidRDefault="005E2DA1" w:rsidP="005E2DA1">
      <w:pPr>
        <w:pStyle w:val="Textoindependiente"/>
        <w:keepNext/>
        <w:keepLines/>
        <w:rPr>
          <w:ins w:id="4929" w:author="Martinez De Hurtado Yela Fermin" w:date="2024-10-15T11:05:00Z"/>
        </w:rPr>
      </w:pPr>
      <w:ins w:id="4930" w:author="Martinez De Hurtado Yela Fermin" w:date="2024-10-15T11:06:00Z">
        <w:r>
          <w:t>Manufacturing of electrical and electronic equipment for industrial, professional and consumer use. This activity includes manufacturing of rechargeable and non-rechargeable portable batteries</w:t>
        </w:r>
      </w:ins>
      <w:ins w:id="4931" w:author="Martinez De Hurtado Yela Fermin" w:date="2024-10-15T11:05:00Z">
        <w:r w:rsidRPr="00E36576">
          <w:t>.</w:t>
        </w:r>
      </w:ins>
      <w:ins w:id="4932" w:author="Martinez De Hurtado Yela Fermin" w:date="2024-10-15T11:06:00Z">
        <w:r>
          <w:t xml:space="preserve"> </w:t>
        </w:r>
        <w:r w:rsidRPr="005E2DA1">
          <w:t>The activity does not include manufacturing of other battery categories.</w:t>
        </w:r>
      </w:ins>
    </w:p>
    <w:p w14:paraId="1C9C0571" w14:textId="77777777" w:rsidR="005E2DA1" w:rsidRPr="00854071" w:rsidRDefault="005E2DA1" w:rsidP="005E2DA1">
      <w:pPr>
        <w:pStyle w:val="Textoindependiente"/>
        <w:keepNext/>
        <w:keepLines/>
        <w:rPr>
          <w:ins w:id="4933" w:author="Martinez De Hurtado Yela Fermin" w:date="2024-10-15T11:05:00Z"/>
        </w:rPr>
      </w:pPr>
    </w:p>
    <w:tbl>
      <w:tblPr>
        <w:tblStyle w:val="OWTable"/>
        <w:tblW w:w="5000" w:type="pct"/>
        <w:tblLayout w:type="fixed"/>
        <w:tblLook w:val="0400" w:firstRow="0" w:lastRow="0" w:firstColumn="0" w:lastColumn="0" w:noHBand="0" w:noVBand="1"/>
      </w:tblPr>
      <w:tblGrid>
        <w:gridCol w:w="2683"/>
        <w:gridCol w:w="6922"/>
      </w:tblGrid>
      <w:tr w:rsidR="005E2DA1" w:rsidRPr="00117D55" w14:paraId="2BEAAE07" w14:textId="77777777" w:rsidTr="00F3120C">
        <w:trPr>
          <w:ins w:id="4934" w:author="Martinez De Hurtado Yela Fermin" w:date="2024-10-15T11:05:00Z"/>
        </w:trPr>
        <w:tc>
          <w:tcPr>
            <w:tcW w:w="2665" w:type="dxa"/>
            <w:tcBorders>
              <w:top w:val="nil"/>
              <w:bottom w:val="single" w:sz="4" w:space="0" w:color="000000" w:themeColor="text1"/>
            </w:tcBorders>
            <w:shd w:val="clear" w:color="auto" w:fill="auto"/>
            <w:vAlign w:val="bottom"/>
          </w:tcPr>
          <w:p w14:paraId="2889757A" w14:textId="77777777" w:rsidR="005E2DA1" w:rsidRPr="00117D55" w:rsidRDefault="005E2DA1" w:rsidP="00F3120C">
            <w:pPr>
              <w:pStyle w:val="TableHeadingText"/>
              <w:keepNext/>
              <w:rPr>
                <w:ins w:id="4935" w:author="Martinez De Hurtado Yela Fermin" w:date="2024-10-15T11:05:00Z"/>
              </w:rPr>
            </w:pPr>
            <w:ins w:id="4936" w:author="Martinez De Hurtado Yela Fermin" w:date="2024-10-15T11:05:00Z">
              <w:r w:rsidRPr="00117D55">
                <w:t>Eligibility</w:t>
              </w:r>
            </w:ins>
          </w:p>
        </w:tc>
        <w:tc>
          <w:tcPr>
            <w:tcW w:w="6877" w:type="dxa"/>
            <w:tcBorders>
              <w:top w:val="nil"/>
            </w:tcBorders>
            <w:shd w:val="clear" w:color="auto" w:fill="auto"/>
            <w:vAlign w:val="bottom"/>
          </w:tcPr>
          <w:p w14:paraId="3C6C905A" w14:textId="77777777" w:rsidR="005E2DA1" w:rsidRPr="00117D55" w:rsidRDefault="005E2DA1" w:rsidP="00F3120C">
            <w:pPr>
              <w:pStyle w:val="TableHeadingText"/>
              <w:keepNext/>
              <w:rPr>
                <w:ins w:id="4937" w:author="Martinez De Hurtado Yela Fermin" w:date="2024-10-15T11:05:00Z"/>
              </w:rPr>
            </w:pPr>
            <w:ins w:id="4938" w:author="Martinez De Hurtado Yela Fermin" w:date="2024-10-15T11:05:00Z">
              <w:r w:rsidRPr="00117D55">
                <w:t>Criteria</w:t>
              </w:r>
            </w:ins>
          </w:p>
        </w:tc>
      </w:tr>
      <w:tr w:rsidR="005E2DA1" w:rsidRPr="00117D55" w14:paraId="0D582C93" w14:textId="77777777" w:rsidTr="00F3120C">
        <w:trPr>
          <w:ins w:id="4939" w:author="Martinez De Hurtado Yela Fermin" w:date="2024-10-15T11:05:00Z"/>
        </w:trPr>
        <w:tc>
          <w:tcPr>
            <w:tcW w:w="2665" w:type="dxa"/>
            <w:tcBorders>
              <w:top w:val="single" w:sz="4" w:space="0" w:color="000000" w:themeColor="text1"/>
              <w:bottom w:val="single" w:sz="4" w:space="0" w:color="000000" w:themeColor="text1"/>
            </w:tcBorders>
            <w:shd w:val="clear" w:color="auto" w:fill="C9E8D3" w:themeFill="accent5" w:themeFillTint="33"/>
          </w:tcPr>
          <w:p w14:paraId="65231A82" w14:textId="77777777" w:rsidR="005E2DA1" w:rsidRPr="00117D55" w:rsidRDefault="005E2DA1" w:rsidP="00F3120C">
            <w:pPr>
              <w:pStyle w:val="TableText"/>
              <w:rPr>
                <w:ins w:id="4940" w:author="Martinez De Hurtado Yela Fermin" w:date="2024-10-15T11:05:00Z"/>
              </w:rPr>
            </w:pPr>
            <w:ins w:id="4941" w:author="Martinez De Hurtado Yela Fermin" w:date="2024-10-15T11:05:00Z">
              <w:r w:rsidRPr="00117D55">
                <w:t>EU Taxonomy consistent</w:t>
              </w:r>
            </w:ins>
          </w:p>
        </w:tc>
        <w:tc>
          <w:tcPr>
            <w:tcW w:w="6877" w:type="dxa"/>
            <w:shd w:val="clear" w:color="auto" w:fill="C9E8D3" w:themeFill="accent5" w:themeFillTint="33"/>
          </w:tcPr>
          <w:p w14:paraId="0EBCD083" w14:textId="77777777" w:rsidR="005E2DA1" w:rsidRPr="00117D55" w:rsidRDefault="005E2DA1" w:rsidP="00F3120C">
            <w:pPr>
              <w:pStyle w:val="TableText"/>
              <w:keepNext/>
              <w:keepLines/>
              <w:rPr>
                <w:ins w:id="4942" w:author="Martinez De Hurtado Yela Fermin" w:date="2024-10-15T11:05:00Z"/>
              </w:rPr>
            </w:pPr>
            <w:ins w:id="4943" w:author="Martinez De Hurtado Yela Fermin" w:date="2024-10-15T11:05:00Z">
              <w:r w:rsidRPr="00117D55">
                <w:t xml:space="preserve">The activity complies with all of the following criteria: </w:t>
              </w:r>
            </w:ins>
          </w:p>
          <w:p w14:paraId="7C97D88D" w14:textId="488A3177" w:rsidR="005E2DA1" w:rsidRPr="00117D55" w:rsidRDefault="005E2DA1">
            <w:pPr>
              <w:pStyle w:val="TableNumbered1"/>
              <w:keepNext/>
              <w:keepLines/>
              <w:numPr>
                <w:ilvl w:val="0"/>
                <w:numId w:val="338"/>
              </w:numPr>
              <w:rPr>
                <w:ins w:id="4944" w:author="Martinez De Hurtado Yela Fermin" w:date="2024-10-15T11:05:00Z"/>
              </w:rPr>
              <w:pPrChange w:id="4945" w:author="Martinez De Hurtado Yela Fermin" w:date="2024-10-15T11:07:00Z">
                <w:pPr>
                  <w:pStyle w:val="TableNumbered1"/>
                  <w:keepNext/>
                  <w:keepLines/>
                  <w:numPr>
                    <w:numId w:val="262"/>
                  </w:numPr>
                </w:pPr>
              </w:pPrChange>
            </w:pPr>
            <w:ins w:id="4946" w:author="Martinez De Hurtado Yela Fermin" w:date="2024-10-15T11:07:00Z">
              <w:r w:rsidRPr="005E2DA1">
                <w:t>EU Ecolabel criteria applicable to that specific product category</w:t>
              </w:r>
            </w:ins>
            <w:ins w:id="4947" w:author="Martinez De Hurtado Yela Fermin" w:date="2024-10-15T11:05:00Z">
              <w:r w:rsidRPr="00117D55">
                <w:t>.</w:t>
              </w:r>
            </w:ins>
          </w:p>
          <w:p w14:paraId="685B8471" w14:textId="776FC16A" w:rsidR="005E2DA1" w:rsidRPr="00117D55" w:rsidRDefault="005E2DA1" w:rsidP="00F3120C">
            <w:pPr>
              <w:pStyle w:val="TableNumbered1"/>
              <w:keepNext/>
              <w:keepLines/>
              <w:rPr>
                <w:ins w:id="4948" w:author="Martinez De Hurtado Yela Fermin" w:date="2024-10-15T11:05:00Z"/>
              </w:rPr>
            </w:pPr>
            <w:ins w:id="4949" w:author="Martinez De Hurtado Yela Fermin" w:date="2024-10-15T11:07:00Z">
              <w:r w:rsidRPr="005E2DA1">
                <w:t>Where no product specific EU Ecolabel criteria exist, or the operator of the activity has not used them, the economic activity manufacturing electrical and electronic equipment complies with all of the following criteria applicable to a relevant product</w:t>
              </w:r>
            </w:ins>
            <w:ins w:id="4950" w:author="Martinez De Hurtado Yela Fermin" w:date="2024-10-15T11:05:00Z">
              <w:r w:rsidRPr="00117D55">
                <w:t>:</w:t>
              </w:r>
            </w:ins>
          </w:p>
          <w:p w14:paraId="19F4E08F" w14:textId="28C22E89" w:rsidR="005E2DA1" w:rsidRDefault="005E2DA1" w:rsidP="00F3120C">
            <w:pPr>
              <w:pStyle w:val="TableNumbered2"/>
              <w:keepNext/>
              <w:keepLines/>
              <w:rPr>
                <w:ins w:id="4951" w:author="Martinez De Hurtado Yela Fermin" w:date="2024-10-15T11:09:00Z"/>
              </w:rPr>
            </w:pPr>
            <w:ins w:id="4952" w:author="Martinez De Hurtado Yela Fermin" w:date="2024-10-15T11:07:00Z">
              <w:r w:rsidRPr="005E2DA1">
                <w:t>Design for long lifetime</w:t>
              </w:r>
            </w:ins>
            <w:ins w:id="4953" w:author="Martinez De Hurtado Yela Fermin" w:date="2024-10-15T11:10:00Z">
              <w:r>
                <w:t>, including</w:t>
              </w:r>
            </w:ins>
            <w:ins w:id="4954" w:author="Martinez De Hurtado Yela Fermin" w:date="2024-10-15T11:08:00Z">
              <w:r>
                <w:t>:</w:t>
              </w:r>
            </w:ins>
          </w:p>
          <w:p w14:paraId="637731A1" w14:textId="2602A1F7" w:rsidR="005E2DA1" w:rsidRDefault="005E2DA1" w:rsidP="005E2DA1">
            <w:pPr>
              <w:pStyle w:val="TableNumbered3"/>
              <w:tabs>
                <w:tab w:val="num" w:pos="360"/>
              </w:tabs>
              <w:ind w:left="432"/>
              <w:rPr>
                <w:ins w:id="4955" w:author="Martinez De Hurtado Yela Fermin" w:date="2024-10-15T11:10:00Z"/>
              </w:rPr>
            </w:pPr>
            <w:ins w:id="4956" w:author="Martinez De Hurtado Yela Fermin" w:date="2024-10-15T11:10:00Z">
              <w:r w:rsidRPr="005E2DA1">
                <w:t xml:space="preserve">Where the product contains software that requires updates, all versions of software components, software support and software/firmware, including updates, are made available to users for the lifetime of an item as defined under Directive 2009/125/EC and implementing acts adopted under that Directive. Where the availability of software updates is not regulated, the availability is at least eight years. Functionality </w:t>
              </w:r>
              <w:r w:rsidRPr="005E2DA1">
                <w:lastRenderedPageBreak/>
                <w:t>and lifetime of the product are not reduced through software updates or lack of software updates.</w:t>
              </w:r>
            </w:ins>
          </w:p>
          <w:p w14:paraId="3DED0A6D" w14:textId="079EBE27" w:rsidR="005E2DA1" w:rsidRDefault="005E2DA1" w:rsidP="005E2DA1">
            <w:pPr>
              <w:pStyle w:val="TableNumbered3"/>
              <w:tabs>
                <w:tab w:val="num" w:pos="360"/>
              </w:tabs>
              <w:ind w:left="432"/>
              <w:rPr>
                <w:ins w:id="4957" w:author="Martinez De Hurtado Yela Fermin" w:date="2024-10-15T11:11:00Z"/>
              </w:rPr>
            </w:pPr>
            <w:ins w:id="4958" w:author="Martinez De Hurtado Yela Fermin" w:date="2024-10-15T11:11:00Z">
              <w:r w:rsidRPr="005E2DA1">
                <w:t>Products incorporating portable batteries ensure that those batteries are readily removable and replaceable by the end-user at any time during the lifetime of the product, without requiring the use of specialised tools (unless the tools are provided free of charge with the product), proprietary tools, thermal energy, or solvents to disassemble, except when batteries are designed in such way to make battery removable and replaceable only by independent professionals in the following case:</w:t>
              </w:r>
            </w:ins>
          </w:p>
          <w:p w14:paraId="6F41E500" w14:textId="77777777" w:rsidR="005E2DA1" w:rsidRDefault="005E2DA1" w:rsidP="005E2DA1">
            <w:pPr>
              <w:pStyle w:val="TableNumbered4"/>
              <w:rPr>
                <w:ins w:id="4959" w:author="Martinez De Hurtado Yela Fermin" w:date="2024-10-15T11:11:00Z"/>
              </w:rPr>
            </w:pPr>
            <w:ins w:id="4960" w:author="Martinez De Hurtado Yela Fermin" w:date="2024-10-15T11:11:00Z">
              <w:r>
                <w:t>appliances specifically designed to operate primarily in an environment that is regularly subject to splashing water, water streams or water immersion and that are intended to be washable or rinseable and where it is required to ensure the safety of the user and the appliance;</w:t>
              </w:r>
            </w:ins>
          </w:p>
          <w:p w14:paraId="4DFB2A3C" w14:textId="284749CB" w:rsidR="005E2DA1" w:rsidRDefault="005E2DA1" w:rsidP="005E2DA1">
            <w:pPr>
              <w:pStyle w:val="TableNumbered4"/>
              <w:rPr>
                <w:ins w:id="4961" w:author="Martinez De Hurtado Yela Fermin" w:date="2024-10-15T11:11:00Z"/>
              </w:rPr>
            </w:pPr>
            <w:ins w:id="4962" w:author="Martinez De Hurtado Yela Fermin" w:date="2024-10-15T11:11:00Z">
              <w:r>
                <w:t>professional medical imaging and radiotherapy devices, as defined in Article 2(1) of Regulation (EU) 2017/745 of the European Parliament and of the Council, and in-vitro diagnostic medical devices, as defined in Article 2(2) of Regulation (EU) 2017/746 of the European Parliament and of the Council;</w:t>
              </w:r>
            </w:ins>
          </w:p>
          <w:p w14:paraId="4792920B" w14:textId="37902CAB" w:rsidR="005E2DA1" w:rsidRDefault="005E2DA1">
            <w:pPr>
              <w:pStyle w:val="TableNumbered4"/>
              <w:rPr>
                <w:ins w:id="4963" w:author="Martinez De Hurtado Yela Fermin" w:date="2024-10-15T11:08:00Z"/>
              </w:rPr>
              <w:pPrChange w:id="4964" w:author="Martinez De Hurtado Yela Fermin" w:date="2024-10-15T11:11:00Z">
                <w:pPr>
                  <w:pStyle w:val="TableNumbered2"/>
                  <w:keepNext/>
                  <w:keepLines/>
                </w:pPr>
              </w:pPrChange>
            </w:pPr>
            <w:ins w:id="4965" w:author="Martinez De Hurtado Yela Fermin" w:date="2024-10-15T11:11:00Z">
              <w:r>
                <w:t>where continuity of power supply is necessary and a permanent connection between the product and the respective portable battery is required to ensure the safety of the user and of the appliance or, for products that collect and supply data as their main function, for data integrity reasons.</w:t>
              </w:r>
            </w:ins>
          </w:p>
          <w:p w14:paraId="3D280BAA" w14:textId="63482423" w:rsidR="005E2DA1" w:rsidRDefault="005E2DA1" w:rsidP="005E2DA1">
            <w:pPr>
              <w:pStyle w:val="TableNumbered3"/>
              <w:tabs>
                <w:tab w:val="num" w:pos="360"/>
              </w:tabs>
              <w:ind w:left="432"/>
              <w:rPr>
                <w:ins w:id="4966" w:author="Martinez De Hurtado Yela Fermin" w:date="2024-10-15T11:11:00Z"/>
              </w:rPr>
            </w:pPr>
            <w:ins w:id="4967" w:author="Martinez De Hurtado Yela Fermin" w:date="2024-10-15T11:11:00Z">
              <w:r w:rsidRPr="005E2DA1">
                <w:t>Software is not used in order to negatively affect the circularity of the product, including replacement of a portable battery, and correct battery replacement does not degrade the functioning of the product</w:t>
              </w:r>
            </w:ins>
            <w:ins w:id="4968" w:author="Martinez De Hurtado Yela Fermin" w:date="2024-10-15T11:12:00Z">
              <w:r>
                <w:t>.</w:t>
              </w:r>
            </w:ins>
          </w:p>
          <w:p w14:paraId="4FA9CCA3" w14:textId="3D4DF059" w:rsidR="005E2DA1" w:rsidRDefault="005E2DA1" w:rsidP="00F3120C">
            <w:pPr>
              <w:pStyle w:val="TableNumbered2"/>
              <w:keepNext/>
              <w:keepLines/>
              <w:rPr>
                <w:ins w:id="4969" w:author="Martinez De Hurtado Yela Fermin" w:date="2024-10-15T11:12:00Z"/>
              </w:rPr>
            </w:pPr>
            <w:ins w:id="4970" w:author="Martinez De Hurtado Yela Fermin" w:date="2024-10-15T11:11:00Z">
              <w:r w:rsidRPr="005E2DA1">
                <w:t>Design for repair and guarantee</w:t>
              </w:r>
              <w:r>
                <w:t>, including</w:t>
              </w:r>
            </w:ins>
            <w:ins w:id="4971" w:author="Martinez De Hurtado Yela Fermin" w:date="2024-10-15T11:12:00Z">
              <w:r>
                <w:t>:</w:t>
              </w:r>
            </w:ins>
          </w:p>
          <w:p w14:paraId="6E722D9A" w14:textId="529AAE79" w:rsidR="005E2DA1" w:rsidRDefault="005E2DA1" w:rsidP="005E2DA1">
            <w:pPr>
              <w:pStyle w:val="TableNumbered3"/>
              <w:tabs>
                <w:tab w:val="num" w:pos="360"/>
              </w:tabs>
              <w:ind w:left="432"/>
              <w:rPr>
                <w:ins w:id="4972" w:author="Martinez De Hurtado Yela Fermin" w:date="2024-10-15T11:12:00Z"/>
              </w:rPr>
            </w:pPr>
            <w:ins w:id="4973" w:author="Martinez De Hurtado Yela Fermin" w:date="2024-10-15T11:12:00Z">
              <w:r w:rsidRPr="005E2DA1">
                <w:t>Where a product specific repair scoring systems is established in accordance with the Union Law, the operator of the activity ensures that products have the highest populated reparability class</w:t>
              </w:r>
            </w:ins>
          </w:p>
          <w:p w14:paraId="0375F156" w14:textId="18A89F1F" w:rsidR="005E2DA1" w:rsidRDefault="005E2DA1" w:rsidP="005E2DA1">
            <w:pPr>
              <w:pStyle w:val="TableNumbered3"/>
              <w:tabs>
                <w:tab w:val="num" w:pos="360"/>
              </w:tabs>
              <w:ind w:left="432"/>
              <w:rPr>
                <w:ins w:id="4974" w:author="Martinez De Hurtado Yela Fermin" w:date="2024-10-15T11:14:00Z"/>
              </w:rPr>
            </w:pPr>
            <w:ins w:id="4975" w:author="Martinez De Hurtado Yela Fermin" w:date="2024-10-15T11:12:00Z">
              <w:r w:rsidRPr="005E2DA1">
                <w:t>The operator of the activity provides access to information to professional repairers throughout the lifetime of the product. The information includes the following elements, where applicable</w:t>
              </w:r>
            </w:ins>
            <w:ins w:id="4976" w:author="Martinez De Hurtado Yela Fermin" w:date="2024-10-15T11:14:00Z">
              <w:r>
                <w:t>:</w:t>
              </w:r>
            </w:ins>
          </w:p>
          <w:p w14:paraId="796D2B3E" w14:textId="77777777" w:rsidR="005E2DA1" w:rsidRDefault="005E2DA1">
            <w:pPr>
              <w:pStyle w:val="TableNumbered4"/>
              <w:rPr>
                <w:ins w:id="4977" w:author="Martinez De Hurtado Yela Fermin" w:date="2024-10-15T11:14:00Z"/>
              </w:rPr>
              <w:pPrChange w:id="4978" w:author="Martinez De Hurtado Yela Fermin" w:date="2024-10-15T11:14:00Z">
                <w:pPr>
                  <w:pStyle w:val="TableNumbered3"/>
                </w:pPr>
              </w:pPrChange>
            </w:pPr>
            <w:ins w:id="4979" w:author="Martinez De Hurtado Yela Fermin" w:date="2024-10-15T11:14:00Z">
              <w:r>
                <w:t>the unequivocal appliance identification;</w:t>
              </w:r>
            </w:ins>
          </w:p>
          <w:p w14:paraId="6C20EB5F" w14:textId="77777777" w:rsidR="005E2DA1" w:rsidRDefault="005E2DA1">
            <w:pPr>
              <w:pStyle w:val="TableNumbered4"/>
              <w:rPr>
                <w:ins w:id="4980" w:author="Martinez De Hurtado Yela Fermin" w:date="2024-10-15T11:14:00Z"/>
              </w:rPr>
              <w:pPrChange w:id="4981" w:author="Martinez De Hurtado Yela Fermin" w:date="2024-10-15T11:14:00Z">
                <w:pPr>
                  <w:pStyle w:val="TableNumbered3"/>
                </w:pPr>
              </w:pPrChange>
            </w:pPr>
            <w:ins w:id="4982" w:author="Martinez De Hurtado Yela Fermin" w:date="2024-10-15T11:14:00Z">
              <w:r>
                <w:t>a disassembly map or exploded view;</w:t>
              </w:r>
            </w:ins>
          </w:p>
          <w:p w14:paraId="45F29379" w14:textId="77777777" w:rsidR="005E2DA1" w:rsidRDefault="005E2DA1">
            <w:pPr>
              <w:pStyle w:val="TableNumbered4"/>
              <w:rPr>
                <w:ins w:id="4983" w:author="Martinez De Hurtado Yela Fermin" w:date="2024-10-15T11:14:00Z"/>
              </w:rPr>
              <w:pPrChange w:id="4984" w:author="Martinez De Hurtado Yela Fermin" w:date="2024-10-15T11:14:00Z">
                <w:pPr>
                  <w:pStyle w:val="TableNumbered3"/>
                </w:pPr>
              </w:pPrChange>
            </w:pPr>
            <w:ins w:id="4985" w:author="Martinez De Hurtado Yela Fermin" w:date="2024-10-15T11:14:00Z">
              <w:r>
                <w:t>list of necessary repair and test equipment;</w:t>
              </w:r>
            </w:ins>
          </w:p>
          <w:p w14:paraId="06105B75" w14:textId="77777777" w:rsidR="005E2DA1" w:rsidRDefault="005E2DA1">
            <w:pPr>
              <w:pStyle w:val="TableNumbered4"/>
              <w:rPr>
                <w:ins w:id="4986" w:author="Martinez De Hurtado Yela Fermin" w:date="2024-10-15T11:14:00Z"/>
              </w:rPr>
              <w:pPrChange w:id="4987" w:author="Martinez De Hurtado Yela Fermin" w:date="2024-10-15T11:14:00Z">
                <w:pPr>
                  <w:pStyle w:val="TableNumbered3"/>
                </w:pPr>
              </w:pPrChange>
            </w:pPr>
            <w:ins w:id="4988" w:author="Martinez De Hurtado Yela Fermin" w:date="2024-10-15T11:14:00Z">
              <w:r>
                <w:t>technical details of the components and diagnosis information, such as minimum and maximum theoretical values for measurements;</w:t>
              </w:r>
            </w:ins>
          </w:p>
          <w:p w14:paraId="3C914A75" w14:textId="77777777" w:rsidR="005E2DA1" w:rsidRDefault="005E2DA1">
            <w:pPr>
              <w:pStyle w:val="TableNumbered4"/>
              <w:rPr>
                <w:ins w:id="4989" w:author="Martinez De Hurtado Yela Fermin" w:date="2024-10-15T11:14:00Z"/>
              </w:rPr>
              <w:pPrChange w:id="4990" w:author="Martinez De Hurtado Yela Fermin" w:date="2024-10-15T11:14:00Z">
                <w:pPr>
                  <w:pStyle w:val="TableNumbered3"/>
                </w:pPr>
              </w:pPrChange>
            </w:pPr>
            <w:ins w:id="4991" w:author="Martinez De Hurtado Yela Fermin" w:date="2024-10-15T11:14:00Z">
              <w:r>
                <w:t>wiring and connection diagrams;</w:t>
              </w:r>
            </w:ins>
          </w:p>
          <w:p w14:paraId="2CE231C3" w14:textId="77777777" w:rsidR="005E2DA1" w:rsidRDefault="005E2DA1">
            <w:pPr>
              <w:pStyle w:val="TableNumbered4"/>
              <w:rPr>
                <w:ins w:id="4992" w:author="Martinez De Hurtado Yela Fermin" w:date="2024-10-15T11:14:00Z"/>
              </w:rPr>
              <w:pPrChange w:id="4993" w:author="Martinez De Hurtado Yela Fermin" w:date="2024-10-15T11:14:00Z">
                <w:pPr>
                  <w:pStyle w:val="TableNumbered3"/>
                </w:pPr>
              </w:pPrChange>
            </w:pPr>
            <w:ins w:id="4994" w:author="Martinez De Hurtado Yela Fermin" w:date="2024-10-15T11:14:00Z">
              <w:r>
                <w:t>diagnostic fault and error codes, including manufacturer-specific codes;</w:t>
              </w:r>
            </w:ins>
          </w:p>
          <w:p w14:paraId="7C9BD5B6" w14:textId="77777777" w:rsidR="005E2DA1" w:rsidRDefault="005E2DA1">
            <w:pPr>
              <w:pStyle w:val="TableNumbered4"/>
              <w:rPr>
                <w:ins w:id="4995" w:author="Martinez De Hurtado Yela Fermin" w:date="2024-10-15T11:14:00Z"/>
              </w:rPr>
              <w:pPrChange w:id="4996" w:author="Martinez De Hurtado Yela Fermin" w:date="2024-10-15T11:14:00Z">
                <w:pPr>
                  <w:pStyle w:val="TableNumbered3"/>
                </w:pPr>
              </w:pPrChange>
            </w:pPr>
            <w:ins w:id="4997" w:author="Martinez De Hurtado Yela Fermin" w:date="2024-10-15T11:14:00Z">
              <w:r>
                <w:t>data records of reported failure incidents stored on the product;</w:t>
              </w:r>
            </w:ins>
          </w:p>
          <w:p w14:paraId="01629916" w14:textId="77777777" w:rsidR="005E2DA1" w:rsidRDefault="005E2DA1">
            <w:pPr>
              <w:pStyle w:val="TableNumbered4"/>
              <w:rPr>
                <w:ins w:id="4998" w:author="Martinez De Hurtado Yela Fermin" w:date="2024-10-15T11:14:00Z"/>
              </w:rPr>
              <w:pPrChange w:id="4999" w:author="Martinez De Hurtado Yela Fermin" w:date="2024-10-15T11:14:00Z">
                <w:pPr>
                  <w:pStyle w:val="TableNumbered3"/>
                </w:pPr>
              </w:pPrChange>
            </w:pPr>
            <w:ins w:id="5000" w:author="Martinez De Hurtado Yela Fermin" w:date="2024-10-15T11:14:00Z">
              <w:r>
                <w:t>technical manual of instructions for repair of the product, including simple electronic board diagrams, that includes marking of the individual steps;</w:t>
              </w:r>
            </w:ins>
          </w:p>
          <w:p w14:paraId="3E979F1C" w14:textId="77777777" w:rsidR="005E2DA1" w:rsidRDefault="005E2DA1">
            <w:pPr>
              <w:pStyle w:val="TableNumbered4"/>
              <w:rPr>
                <w:ins w:id="5001" w:author="Martinez De Hurtado Yela Fermin" w:date="2024-10-15T11:14:00Z"/>
              </w:rPr>
              <w:pPrChange w:id="5002" w:author="Martinez De Hurtado Yela Fermin" w:date="2024-10-15T11:14:00Z">
                <w:pPr>
                  <w:pStyle w:val="TableNumbered3"/>
                </w:pPr>
              </w:pPrChange>
            </w:pPr>
            <w:ins w:id="5003" w:author="Martinez De Hurtado Yela Fermin" w:date="2024-10-15T11:14:00Z">
              <w:r>
                <w:t>instructions for software and firmware, including reset software;</w:t>
              </w:r>
            </w:ins>
          </w:p>
          <w:p w14:paraId="43E82535" w14:textId="59BFBEE7" w:rsidR="005E2DA1" w:rsidRDefault="005E2DA1">
            <w:pPr>
              <w:pStyle w:val="TableNumbered4"/>
              <w:rPr>
                <w:ins w:id="5004" w:author="Martinez De Hurtado Yela Fermin" w:date="2024-10-15T11:12:00Z"/>
              </w:rPr>
              <w:pPrChange w:id="5005" w:author="Martinez De Hurtado Yela Fermin" w:date="2024-10-15T11:14:00Z">
                <w:pPr>
                  <w:pStyle w:val="TableNumbered2"/>
                  <w:keepNext/>
                  <w:keepLines/>
                </w:pPr>
              </w:pPrChange>
            </w:pPr>
            <w:ins w:id="5006" w:author="Martinez De Hurtado Yela Fermin" w:date="2024-10-15T11:14:00Z">
              <w:r>
                <w:t>information on how to access data records of reported failure incidents stored on the device, where applicable, with the exception of personal identifiable information such as related to user behaviour and location information.</w:t>
              </w:r>
            </w:ins>
          </w:p>
          <w:p w14:paraId="6859C7C8" w14:textId="4324997E" w:rsidR="005E2DA1" w:rsidRDefault="005E2DA1" w:rsidP="005E2DA1">
            <w:pPr>
              <w:pStyle w:val="TableNumbered3"/>
              <w:tabs>
                <w:tab w:val="num" w:pos="360"/>
              </w:tabs>
              <w:ind w:left="432"/>
              <w:rPr>
                <w:ins w:id="5007" w:author="Martinez De Hurtado Yela Fermin" w:date="2024-10-15T11:15:00Z"/>
              </w:rPr>
            </w:pPr>
            <w:ins w:id="5008" w:author="Martinez De Hurtado Yela Fermin" w:date="2024-10-15T11:14:00Z">
              <w:r w:rsidRPr="005E2DA1">
                <w:t>Key spare parts, whether new or used, such as motors, batteries, circuit boards and any part or component essential to the good functioning of the product, are available to professional repairers and end-users, after placing the last unit of the model on the market, for one additional year compared to the requirements on the availability of spare parts under Directive 2009/125/EC and implementing acts adopted under that Directive. Where the availability of spare parts for the relevant products is not regulated, key spare parts are available for at least eight years after placing the last unit of the model on the market</w:t>
              </w:r>
            </w:ins>
            <w:ins w:id="5009" w:author="Martinez De Hurtado Yela Fermin" w:date="2024-10-15T11:15:00Z">
              <w:r>
                <w:t>.</w:t>
              </w:r>
            </w:ins>
          </w:p>
          <w:p w14:paraId="0F38478C" w14:textId="4868C510" w:rsidR="005E2DA1" w:rsidRDefault="005E2DA1" w:rsidP="005E2DA1">
            <w:pPr>
              <w:pStyle w:val="TableNumbered3"/>
              <w:tabs>
                <w:tab w:val="num" w:pos="360"/>
              </w:tabs>
              <w:ind w:left="432"/>
              <w:rPr>
                <w:ins w:id="5010" w:author="Martinez De Hurtado Yela Fermin" w:date="2024-10-15T11:15:00Z"/>
              </w:rPr>
            </w:pPr>
            <w:ins w:id="5011" w:author="Martinez De Hurtado Yela Fermin" w:date="2024-10-15T11:15:00Z">
              <w:r w:rsidRPr="005E2DA1">
                <w:t xml:space="preserve">Where there are no significant health and safety risks presented by the product repair, the operator of the activity provides clear disassembly and repair instructions, including through hard or soft copy or a video, and make them publicly available for the lifetime of the product, to enable a non-destructive disassembly of products for the purpose of replacing key components or parts for upgrades or repairs. Where significant safety concerns connected to the repair of the product exist, the operator </w:t>
              </w:r>
              <w:r w:rsidRPr="005E2DA1">
                <w:lastRenderedPageBreak/>
                <w:t>ensures access to independent certified professional repairers. The operator’s website indicates the process for professional repairers to register for access to relevant information or share the information on a publicly available free access website.</w:t>
              </w:r>
            </w:ins>
          </w:p>
          <w:p w14:paraId="7B2B663A" w14:textId="7EBA8D32" w:rsidR="005E2DA1" w:rsidRDefault="003E5918">
            <w:pPr>
              <w:pStyle w:val="TableNumbered3"/>
              <w:tabs>
                <w:tab w:val="num" w:pos="360"/>
              </w:tabs>
              <w:ind w:left="432"/>
              <w:rPr>
                <w:ins w:id="5012" w:author="Martinez De Hurtado Yela Fermin" w:date="2024-10-15T11:14:00Z"/>
              </w:rPr>
              <w:pPrChange w:id="5013" w:author="Martinez De Hurtado Yela Fermin" w:date="2024-10-15T11:14:00Z">
                <w:pPr>
                  <w:pStyle w:val="TableNumbered2"/>
                  <w:keepNext/>
                  <w:keepLines/>
                </w:pPr>
              </w:pPrChange>
            </w:pPr>
            <w:ins w:id="5014" w:author="Martinez De Hurtado Yela Fermin" w:date="2024-10-15T11:41:00Z">
              <w:r w:rsidRPr="003E5918">
                <w:t>For electrical and electronic equipment designed for consumer use, the operator of the activity provides commercial guarantee for minimum of 3 years at no extra cost.</w:t>
              </w:r>
            </w:ins>
          </w:p>
          <w:p w14:paraId="769E4C13" w14:textId="00BF98BE" w:rsidR="005E2DA1" w:rsidRDefault="003E5918" w:rsidP="00F3120C">
            <w:pPr>
              <w:pStyle w:val="TableNumbered2"/>
              <w:keepNext/>
              <w:keepLines/>
              <w:rPr>
                <w:ins w:id="5015" w:author="Martinez De Hurtado Yela Fermin" w:date="2024-10-15T11:41:00Z"/>
              </w:rPr>
            </w:pPr>
            <w:ins w:id="5016" w:author="Martinez De Hurtado Yela Fermin" w:date="2024-10-15T11:41:00Z">
              <w:r w:rsidRPr="003E5918">
                <w:t>Design for reuse and remanufacturing</w:t>
              </w:r>
              <w:r>
                <w:t>, including:</w:t>
              </w:r>
            </w:ins>
          </w:p>
          <w:p w14:paraId="0CF3435A" w14:textId="3275B055" w:rsidR="003E5918" w:rsidRDefault="003E5918" w:rsidP="003E5918">
            <w:pPr>
              <w:pStyle w:val="TableNumbered3"/>
              <w:tabs>
                <w:tab w:val="num" w:pos="360"/>
              </w:tabs>
              <w:ind w:left="432"/>
              <w:rPr>
                <w:ins w:id="5017" w:author="Martinez De Hurtado Yela Fermin" w:date="2024-10-15T11:42:00Z"/>
              </w:rPr>
            </w:pPr>
            <w:ins w:id="5018" w:author="Martinez De Hurtado Yela Fermin" w:date="2024-10-15T11:42:00Z">
              <w:r w:rsidRPr="003E5918">
                <w:t>Where the products are able to store data, and the data is encrypted, a software function that resets the device to its factory settings and erases by default the encryption key is required.</w:t>
              </w:r>
            </w:ins>
          </w:p>
          <w:p w14:paraId="46C030BA" w14:textId="26691256" w:rsidR="003E5918" w:rsidRPr="00117D55" w:rsidRDefault="003E5918">
            <w:pPr>
              <w:pStyle w:val="TableNumbered3"/>
              <w:tabs>
                <w:tab w:val="num" w:pos="360"/>
              </w:tabs>
              <w:ind w:left="432"/>
              <w:rPr>
                <w:ins w:id="5019" w:author="Martinez De Hurtado Yela Fermin" w:date="2024-10-15T11:05:00Z"/>
              </w:rPr>
              <w:pPrChange w:id="5020" w:author="Martinez De Hurtado Yela Fermin" w:date="2024-10-15T11:42:00Z">
                <w:pPr>
                  <w:pStyle w:val="TableNumbered2"/>
                  <w:keepNext/>
                  <w:keepLines/>
                </w:pPr>
              </w:pPrChange>
            </w:pPr>
            <w:ins w:id="5021" w:author="Martinez De Hurtado Yela Fermin" w:date="2024-10-15T11:42:00Z">
              <w:r w:rsidRPr="003E5918">
                <w:t>Where products can transfer stored data, the stored data can be easily and fully transferred to another product, securing data privacy and confidentiality of the data.</w:t>
              </w:r>
            </w:ins>
          </w:p>
          <w:p w14:paraId="0431C99F" w14:textId="10BD991E" w:rsidR="005E2DA1" w:rsidRDefault="003E5918" w:rsidP="00F3120C">
            <w:pPr>
              <w:pStyle w:val="TableNumbered2"/>
              <w:keepNext/>
              <w:keepLines/>
              <w:rPr>
                <w:ins w:id="5022" w:author="Martinez De Hurtado Yela Fermin" w:date="2024-10-15T17:14:00Z"/>
              </w:rPr>
            </w:pPr>
            <w:ins w:id="5023" w:author="Martinez De Hurtado Yela Fermin" w:date="2024-10-15T11:42:00Z">
              <w:r w:rsidRPr="003E5918">
                <w:t>Design for dismantling</w:t>
              </w:r>
              <w:r>
                <w:t>, including:</w:t>
              </w:r>
            </w:ins>
          </w:p>
          <w:p w14:paraId="6FF6DACB" w14:textId="753AF402" w:rsidR="00D67490" w:rsidRDefault="00D67490" w:rsidP="00D67490">
            <w:pPr>
              <w:pStyle w:val="TableNumbered3"/>
              <w:tabs>
                <w:tab w:val="num" w:pos="360"/>
              </w:tabs>
              <w:ind w:left="432"/>
              <w:rPr>
                <w:ins w:id="5024" w:author="Martinez De Hurtado Yela Fermin" w:date="2024-10-15T17:16:00Z"/>
              </w:rPr>
            </w:pPr>
            <w:ins w:id="5025" w:author="Martinez De Hurtado Yela Fermin" w:date="2024-10-15T17:15:00Z">
              <w:r w:rsidRPr="00D67490">
                <w:t>Information on product’s end of life management is publicly available for the lifetime of the product. For each type of new product placed for the first time on the Union market, the operator of the activity shares, free of charge, relevant information with centres which prepare for re-use and treatment and recycling facilities through Information for Recyclers Platform</w:t>
              </w:r>
              <w:r>
                <w:t xml:space="preserve"> </w:t>
              </w:r>
              <w:r w:rsidRPr="00D67490">
                <w:t>or through another relevant channel. Dismantling information includes the sequence of dismantling steps, tools or technologies needed to access the targeted component.</w:t>
              </w:r>
            </w:ins>
            <w:ins w:id="5026" w:author="Martinez De Hurtado Yela Fermin" w:date="2024-10-15T17:16:00Z">
              <w:r>
                <w:t xml:space="preserve"> </w:t>
              </w:r>
              <w:r w:rsidRPr="00D67490">
                <w:t>includes an indication of the critical raw materials</w:t>
              </w:r>
              <w:r>
                <w:t xml:space="preserve"> </w:t>
              </w:r>
              <w:r w:rsidRPr="00D67490">
                <w:t>typically contained in the components, information on the location of those components, and on the steps required for their separate removal</w:t>
              </w:r>
              <w:r>
                <w:t>.</w:t>
              </w:r>
            </w:ins>
          </w:p>
          <w:p w14:paraId="6F634460" w14:textId="7E218013" w:rsidR="00D67490" w:rsidRDefault="00D67490">
            <w:pPr>
              <w:pStyle w:val="TableNumbered3"/>
              <w:tabs>
                <w:tab w:val="num" w:pos="360"/>
              </w:tabs>
              <w:ind w:left="432"/>
              <w:rPr>
                <w:ins w:id="5027" w:author="Martinez De Hurtado Yela Fermin" w:date="2024-10-15T11:42:00Z"/>
              </w:rPr>
              <w:pPrChange w:id="5028" w:author="Martinez De Hurtado Yela Fermin" w:date="2024-10-15T17:16:00Z">
                <w:pPr>
                  <w:pStyle w:val="TableNumbered2"/>
                  <w:keepNext/>
                  <w:keepLines/>
                </w:pPr>
              </w:pPrChange>
            </w:pPr>
            <w:ins w:id="5029" w:author="Martinez De Hurtado Yela Fermin" w:date="2024-10-15T17:16:00Z">
              <w:r w:rsidRPr="00D67490">
                <w:t>The activity provides tracking information on substances identified as substance of very high concern (SVHC) and for substances meeting the criteria for substance of very high concern (SVHC)</w:t>
              </w:r>
            </w:ins>
          </w:p>
          <w:p w14:paraId="643FC34D" w14:textId="6DB93EB4" w:rsidR="003E5918" w:rsidRDefault="00D67490" w:rsidP="00F3120C">
            <w:pPr>
              <w:pStyle w:val="TableNumbered2"/>
              <w:keepNext/>
              <w:keepLines/>
              <w:rPr>
                <w:ins w:id="5030" w:author="Martinez De Hurtado Yela Fermin" w:date="2024-10-15T17:17:00Z"/>
              </w:rPr>
            </w:pPr>
            <w:ins w:id="5031" w:author="Martinez De Hurtado Yela Fermin" w:date="2024-10-15T17:16:00Z">
              <w:r w:rsidRPr="00D67490">
                <w:t>Design for recyclability</w:t>
              </w:r>
              <w:r>
                <w:t>:</w:t>
              </w:r>
            </w:ins>
            <w:ins w:id="5032" w:author="Martinez De Hurtado Yela Fermin" w:date="2024-10-15T17:17:00Z">
              <w:r>
                <w:t xml:space="preserve"> </w:t>
              </w:r>
              <w:r w:rsidRPr="00D67490">
                <w:t>The economic activity manufactures products with demonstrated superior recyclability. Assessment of recyclability relies on EN 45555:2019 or on any product-specific EN standard relying on EN 45555:2019. The economic activity complies with the following requirements:</w:t>
              </w:r>
            </w:ins>
          </w:p>
          <w:p w14:paraId="33C600C4" w14:textId="77777777" w:rsidR="00D67490" w:rsidRDefault="00D67490" w:rsidP="00D67490">
            <w:pPr>
              <w:pStyle w:val="TableNumbered3"/>
              <w:rPr>
                <w:ins w:id="5033" w:author="Martinez De Hurtado Yela Fermin" w:date="2024-10-15T17:17:00Z"/>
              </w:rPr>
            </w:pPr>
            <w:ins w:id="5034" w:author="Martinez De Hurtado Yela Fermin" w:date="2024-10-15T17:17:00Z">
              <w:r>
                <w:t>single polymer or recyclable polymer blends are used;</w:t>
              </w:r>
            </w:ins>
          </w:p>
          <w:p w14:paraId="4E1831C6" w14:textId="77777777" w:rsidR="00D67490" w:rsidRDefault="00D67490" w:rsidP="00D67490">
            <w:pPr>
              <w:pStyle w:val="TableNumbered3"/>
              <w:rPr>
                <w:ins w:id="5035" w:author="Martinez De Hurtado Yela Fermin" w:date="2024-10-15T17:17:00Z"/>
              </w:rPr>
            </w:pPr>
            <w:ins w:id="5036" w:author="Martinez De Hurtado Yela Fermin" w:date="2024-10-15T17:17:00Z">
              <w:r>
                <w:t>plastic enclosures do not contain moulded-in or glue-on metal;</w:t>
              </w:r>
            </w:ins>
          </w:p>
          <w:p w14:paraId="113A5937" w14:textId="77777777" w:rsidR="00D67490" w:rsidRDefault="00D67490" w:rsidP="00D67490">
            <w:pPr>
              <w:pStyle w:val="TableNumbered3"/>
              <w:rPr>
                <w:ins w:id="5037" w:author="Martinez De Hurtado Yela Fermin" w:date="2024-10-15T17:17:00Z"/>
              </w:rPr>
            </w:pPr>
            <w:ins w:id="5038" w:author="Martinez De Hurtado Yela Fermin" w:date="2024-10-15T17:17:00Z">
              <w:r>
                <w:t>materials which cannot be recycled together are easy to access and have the ability to be separated;</w:t>
              </w:r>
            </w:ins>
          </w:p>
          <w:p w14:paraId="067D561F" w14:textId="77777777" w:rsidR="00D67490" w:rsidRDefault="00D67490" w:rsidP="00D67490">
            <w:pPr>
              <w:pStyle w:val="TableNumbered3"/>
              <w:rPr>
                <w:ins w:id="5039" w:author="Martinez De Hurtado Yela Fermin" w:date="2024-10-15T17:17:00Z"/>
              </w:rPr>
            </w:pPr>
            <w:ins w:id="5040" w:author="Martinez De Hurtado Yela Fermin" w:date="2024-10-15T17:17:00Z">
              <w:r>
                <w:t>improving recyclability does not harm the durability of the system itself;</w:t>
              </w:r>
            </w:ins>
          </w:p>
          <w:p w14:paraId="115D8D26" w14:textId="77777777" w:rsidR="00D67490" w:rsidRDefault="00D67490" w:rsidP="00D67490">
            <w:pPr>
              <w:pStyle w:val="TableNumbered3"/>
              <w:rPr>
                <w:ins w:id="5041" w:author="Martinez De Hurtado Yela Fermin" w:date="2024-10-15T17:17:00Z"/>
              </w:rPr>
            </w:pPr>
            <w:ins w:id="5042" w:author="Martinez De Hurtado Yela Fermin" w:date="2024-10-15T17:17:00Z">
              <w:r>
                <w:t>parts of the product containing substances, mixtures and components that are to be removed during depollution are easy to identify, such as through marking for sorting provided by the manufacturer, and visible on the product;</w:t>
              </w:r>
            </w:ins>
          </w:p>
          <w:p w14:paraId="4CFCB2E3" w14:textId="77777777" w:rsidR="00D67490" w:rsidRDefault="00D67490" w:rsidP="00D67490">
            <w:pPr>
              <w:pStyle w:val="TableNumbered3"/>
              <w:rPr>
                <w:ins w:id="5043" w:author="Martinez De Hurtado Yela Fermin" w:date="2024-10-15T17:17:00Z"/>
              </w:rPr>
            </w:pPr>
            <w:ins w:id="5044" w:author="Martinez De Hurtado Yela Fermin" w:date="2024-10-15T17:17:00Z">
              <w:r>
                <w:t>printed circuit boards, hard disc drives (HDDs), electric motors, permanent magnets, batteries, fluorescent powders, or any other components identified in Union legislation to be of high critical raw materials recovery potential are easy to access and to remove from the product;</w:t>
              </w:r>
            </w:ins>
          </w:p>
          <w:p w14:paraId="15677E44" w14:textId="77777777" w:rsidR="00D67490" w:rsidRDefault="00D67490" w:rsidP="00D67490">
            <w:pPr>
              <w:pStyle w:val="TableNumbered3"/>
              <w:rPr>
                <w:ins w:id="5045" w:author="Martinez De Hurtado Yela Fermin" w:date="2024-10-15T17:17:00Z"/>
              </w:rPr>
            </w:pPr>
            <w:ins w:id="5046" w:author="Martinez De Hurtado Yela Fermin" w:date="2024-10-15T17:17:00Z">
              <w:r>
                <w:t>parts that reduce the recyclability according to the reference scenario for the end-of-life treatment of products, such as plastic using certain fillers or certain flame retardants, are easy to access and remove;</w:t>
              </w:r>
            </w:ins>
          </w:p>
          <w:p w14:paraId="43E76F5A" w14:textId="26BD8531" w:rsidR="00D67490" w:rsidRDefault="00D67490" w:rsidP="00D67490">
            <w:pPr>
              <w:pStyle w:val="TableNumbered3"/>
              <w:rPr>
                <w:ins w:id="5047" w:author="Martinez De Hurtado Yela Fermin" w:date="2024-10-15T17:17:00Z"/>
              </w:rPr>
            </w:pPr>
            <w:ins w:id="5048" w:author="Martinez De Hurtado Yela Fermin" w:date="2024-10-15T17:17:00Z">
              <w:r>
                <w:t>joining, fastening or sealing techniques do not prevent the safe and readily achievable removal of the components specified in Directive 2012/19/EU or in Regulation (EU) 2023/1542 of the European Parliament and of the Council on batteries and waste batteries, where present.</w:t>
              </w:r>
            </w:ins>
          </w:p>
          <w:p w14:paraId="730906E7" w14:textId="539C2A93" w:rsidR="00D67490" w:rsidRDefault="00D67490" w:rsidP="00F3120C">
            <w:pPr>
              <w:pStyle w:val="TableNumbered2"/>
              <w:keepNext/>
              <w:keepLines/>
              <w:rPr>
                <w:ins w:id="5049" w:author="Martinez De Hurtado Yela Fermin" w:date="2024-10-15T17:17:00Z"/>
              </w:rPr>
            </w:pPr>
            <w:ins w:id="5050" w:author="Martinez De Hurtado Yela Fermin" w:date="2024-10-15T17:17:00Z">
              <w:r w:rsidRPr="00D67490">
                <w:t>Proactive substitution of hazardous substances</w:t>
              </w:r>
              <w:r>
                <w:t>, including:</w:t>
              </w:r>
            </w:ins>
          </w:p>
          <w:p w14:paraId="132B2311" w14:textId="7F1720B2" w:rsidR="00D67490" w:rsidRDefault="00D67490" w:rsidP="00D67490">
            <w:pPr>
              <w:pStyle w:val="TableNumbered3"/>
              <w:rPr>
                <w:ins w:id="5051" w:author="Martinez De Hurtado Yela Fermin" w:date="2024-10-15T17:18:00Z"/>
              </w:rPr>
            </w:pPr>
            <w:ins w:id="5052" w:author="Martinez De Hurtado Yela Fermin" w:date="2024-10-15T17:18:00Z">
              <w:r w:rsidRPr="00D67490">
                <w:t>The economic activity manufactures products which demonstrate proactive substitution of hazardous substances</w:t>
              </w:r>
              <w:r>
                <w:t>.</w:t>
              </w:r>
            </w:ins>
          </w:p>
          <w:p w14:paraId="0951B33E" w14:textId="319F3824" w:rsidR="00D67490" w:rsidRDefault="00D67490" w:rsidP="00BA50F3">
            <w:pPr>
              <w:pStyle w:val="TableNumbered3"/>
              <w:rPr>
                <w:ins w:id="5053" w:author="Martinez De Hurtado Yela Fermin" w:date="2024-10-15T17:18:00Z"/>
              </w:rPr>
            </w:pPr>
            <w:ins w:id="5054" w:author="Martinez De Hurtado Yela Fermin" w:date="2024-10-15T17:18:00Z">
              <w:r w:rsidRPr="00D67490">
                <w:t>The product does not contain substances of very high concern included in Annex XIV to Regulation 1907/2006/EC.</w:t>
              </w:r>
              <w:r>
                <w:t xml:space="preserve"> Exemptions to Restrictions of Hazardous Substances are limited to the following cases: lead in high melting temperature type solders covered by the exemption entry 7(a) in Annex III to Directive 2011/65/EU; electrical and electronic components containing lead in a glass or ceramic covered by the exemption entries under 7(c) in Annex III to Directive 2011/65/EU.</w:t>
              </w:r>
            </w:ins>
          </w:p>
          <w:p w14:paraId="07E5023F" w14:textId="2A5FEB82" w:rsidR="00D67490" w:rsidRDefault="007D265D" w:rsidP="007D265D">
            <w:pPr>
              <w:pStyle w:val="TableNumbered3"/>
              <w:rPr>
                <w:ins w:id="5055" w:author="Martinez De Hurtado Yela Fermin" w:date="2024-10-15T18:16:00Z"/>
              </w:rPr>
            </w:pPr>
            <w:ins w:id="5056" w:author="Martinez De Hurtado Yela Fermin" w:date="2024-10-15T18:15:00Z">
              <w:r>
                <w:lastRenderedPageBreak/>
                <w:t>H</w:t>
              </w:r>
            </w:ins>
            <w:ins w:id="5057" w:author="Martinez De Hurtado Yela Fermin" w:date="2024-10-15T17:18:00Z">
              <w:r w:rsidR="00D67490" w:rsidRPr="00D67490">
                <w:t xml:space="preserve">azardous substances </w:t>
              </w:r>
            </w:ins>
            <w:ins w:id="5058" w:author="Martinez De Hurtado Yela Fermin" w:date="2024-10-15T18:15:00Z">
              <w:r>
                <w:t>(</w:t>
              </w:r>
              <w:r w:rsidRPr="007D265D">
                <w:t>Polymer stabilisers, colourants and contaminant</w:t>
              </w:r>
              <w:r>
                <w:t xml:space="preserve">, </w:t>
              </w:r>
            </w:ins>
            <w:ins w:id="5059" w:author="Martinez De Hurtado Yela Fermin" w:date="2024-10-15T18:16:00Z">
              <w:r w:rsidRPr="007D265D">
                <w:t>Polymer stabilisers, colourants and contaminant</w:t>
              </w:r>
              <w:r>
                <w:t xml:space="preserve">, </w:t>
              </w:r>
              <w:r w:rsidRPr="007D265D">
                <w:t>Biocidal products</w:t>
              </w:r>
              <w:r>
                <w:t xml:space="preserve">, </w:t>
              </w:r>
              <w:r w:rsidRPr="007D265D">
                <w:t>Glass fining agents</w:t>
              </w:r>
              <w:r>
                <w:t xml:space="preserve"> and </w:t>
              </w:r>
              <w:r w:rsidRPr="007D265D">
                <w:t>Chlorine based plastics</w:t>
              </w:r>
            </w:ins>
            <w:ins w:id="5060" w:author="Martinez De Hurtado Yela Fermin" w:date="2024-10-15T18:15:00Z">
              <w:r>
                <w:t xml:space="preserve">) </w:t>
              </w:r>
            </w:ins>
            <w:ins w:id="5061" w:author="Martinez De Hurtado Yela Fermin" w:date="2024-10-15T17:18:00Z">
              <w:r w:rsidR="00D67490" w:rsidRPr="00D67490">
                <w:t>are not introduced to or formed in the specified sub-assemblies and component parts at or above the specified concentration limit.</w:t>
              </w:r>
            </w:ins>
          </w:p>
          <w:p w14:paraId="5FE1D4E2" w14:textId="228C6166" w:rsidR="007D265D" w:rsidRDefault="007D265D" w:rsidP="007D265D">
            <w:pPr>
              <w:pStyle w:val="TableNumbered3"/>
              <w:rPr>
                <w:ins w:id="5062" w:author="Martinez De Hurtado Yela Fermin" w:date="2024-10-15T18:16:00Z"/>
              </w:rPr>
            </w:pPr>
            <w:ins w:id="5063" w:author="Martinez De Hurtado Yela Fermin" w:date="2024-10-15T18:16:00Z">
              <w:r>
                <w:t>The products do not contain halogen beyond the limits which can be detected in line with the measurement specified in existing standards for all its components: cables (EN IEC 60754-3), plastic parts (EN50642), electronic components (EN IEC 61249-2-21 or JS709C), consumables (EN IEC 61249-2-21 and IPC J-STD-004B).</w:t>
              </w:r>
            </w:ins>
          </w:p>
          <w:p w14:paraId="1B293B91" w14:textId="3AD88B13" w:rsidR="007D265D" w:rsidRDefault="007D265D" w:rsidP="007D265D">
            <w:pPr>
              <w:pStyle w:val="TableNumbered3"/>
              <w:rPr>
                <w:ins w:id="5064" w:author="Martinez De Hurtado Yela Fermin" w:date="2024-10-15T18:16:00Z"/>
              </w:rPr>
            </w:pPr>
            <w:ins w:id="5065" w:author="Martinez De Hurtado Yela Fermin" w:date="2024-10-15T18:16:00Z">
              <w:r>
                <w:t>The products do not contain fluor gas.</w:t>
              </w:r>
            </w:ins>
          </w:p>
          <w:p w14:paraId="33267B04" w14:textId="78BD98FF" w:rsidR="007D265D" w:rsidRDefault="007D265D">
            <w:pPr>
              <w:pStyle w:val="TableNumbered3"/>
              <w:rPr>
                <w:ins w:id="5066" w:author="Martinez De Hurtado Yela Fermin" w:date="2024-10-15T17:19:00Z"/>
              </w:rPr>
              <w:pPrChange w:id="5067" w:author="Martinez De Hurtado Yela Fermin" w:date="2024-10-15T18:16:00Z">
                <w:pPr>
                  <w:pStyle w:val="TableNumbered3"/>
                  <w:numPr>
                    <w:ilvl w:val="0"/>
                    <w:numId w:val="0"/>
                  </w:numPr>
                  <w:ind w:left="0" w:firstLine="0"/>
                </w:pPr>
              </w:pPrChange>
            </w:pPr>
            <w:ins w:id="5068" w:author="Martinez De Hurtado Yela Fermin" w:date="2024-10-15T18:16:00Z">
              <w:r>
                <w:t>Use of Tetrabromobisphenol A (TBBPA) is allowed as reactive component for Printed Circuit Boards only.</w:t>
              </w:r>
            </w:ins>
          </w:p>
          <w:p w14:paraId="41A5D4EB" w14:textId="434B3F9D" w:rsidR="00D67490" w:rsidRDefault="007D265D" w:rsidP="00F3120C">
            <w:pPr>
              <w:pStyle w:val="TableNumbered2"/>
              <w:keepNext/>
              <w:keepLines/>
              <w:rPr>
                <w:ins w:id="5069" w:author="Martinez De Hurtado Yela Fermin" w:date="2024-10-15T18:17:00Z"/>
              </w:rPr>
            </w:pPr>
            <w:ins w:id="5070" w:author="Martinez De Hurtado Yela Fermin" w:date="2024-10-15T18:17:00Z">
              <w:r w:rsidRPr="007D265D">
                <w:t>Information to customers</w:t>
              </w:r>
              <w:r>
                <w:t>, including:</w:t>
              </w:r>
            </w:ins>
          </w:p>
          <w:p w14:paraId="48E9F8F2" w14:textId="6D8DEBD9" w:rsidR="007D265D" w:rsidRDefault="007D265D" w:rsidP="007D265D">
            <w:pPr>
              <w:pStyle w:val="TableNumbered3"/>
              <w:rPr>
                <w:ins w:id="5071" w:author="Martinez De Hurtado Yela Fermin" w:date="2024-10-15T18:17:00Z"/>
              </w:rPr>
            </w:pPr>
            <w:ins w:id="5072" w:author="Martinez De Hurtado Yela Fermin" w:date="2024-10-15T18:17:00Z">
              <w:r w:rsidRPr="007D265D">
                <w:t>The operator of the activity provides information to customers regarding options to use the product considering the environmental benefits, in particular the lifetime extension of the products associated with the different modes of the product</w:t>
              </w:r>
              <w:r>
                <w:t>.</w:t>
              </w:r>
            </w:ins>
          </w:p>
          <w:p w14:paraId="085E2BB1" w14:textId="3EBCED69" w:rsidR="007D265D" w:rsidRDefault="007D265D" w:rsidP="007D265D">
            <w:pPr>
              <w:pStyle w:val="TableNumbered3"/>
              <w:rPr>
                <w:ins w:id="5073" w:author="Martinez De Hurtado Yela Fermin" w:date="2024-10-15T18:17:00Z"/>
              </w:rPr>
            </w:pPr>
            <w:ins w:id="5074" w:author="Martinez De Hurtado Yela Fermin" w:date="2024-10-15T18:17:00Z">
              <w:r w:rsidRPr="007D265D">
                <w:t>The operator of the activity provides information to customers regarding the buy-back, sell-back and take-back options for the product, information on separate collection and collection points for waste electrical and electronic equipment (WEEE), as well as information on re-use options. For portable batteries, information is provided on separate collection and collection points for waste batteries</w:t>
              </w:r>
              <w:r>
                <w:t>.</w:t>
              </w:r>
            </w:ins>
          </w:p>
          <w:p w14:paraId="5F84AADC" w14:textId="695F5F1A" w:rsidR="007D265D" w:rsidRDefault="007D265D" w:rsidP="007D265D">
            <w:pPr>
              <w:pStyle w:val="TableNumbered3"/>
              <w:rPr>
                <w:ins w:id="5075" w:author="Martinez De Hurtado Yela Fermin" w:date="2024-10-15T18:17:00Z"/>
              </w:rPr>
            </w:pPr>
            <w:ins w:id="5076" w:author="Martinez De Hurtado Yela Fermin" w:date="2024-10-15T18:17:00Z">
              <w:r w:rsidRPr="007D265D">
                <w:t>For electrical and electronic equipment, the operator of the activity appropriately marks the product with the symbol indicating separate collection for waste electrical and electronic equipment</w:t>
              </w:r>
            </w:ins>
            <w:ins w:id="5077" w:author="Martinez De Hurtado Yela Fermin" w:date="2024-10-15T18:18:00Z">
              <w:r>
                <w:t xml:space="preserve">, and </w:t>
              </w:r>
            </w:ins>
            <w:ins w:id="5078" w:author="Martinez De Hurtado Yela Fermin" w:date="2024-10-15T18:17:00Z">
              <w:r w:rsidRPr="007D265D">
                <w:t>provides the consumer with relevant information on costs of collection, treatment and disposal of the product in an environmentally sound way.</w:t>
              </w:r>
            </w:ins>
          </w:p>
          <w:p w14:paraId="78CFE5D4" w14:textId="0EBC6419" w:rsidR="007D265D" w:rsidRDefault="007D265D" w:rsidP="00F3120C">
            <w:pPr>
              <w:pStyle w:val="TableNumbered2"/>
              <w:keepNext/>
              <w:keepLines/>
              <w:rPr>
                <w:ins w:id="5079" w:author="Martinez De Hurtado Yela Fermin" w:date="2024-10-15T18:18:00Z"/>
              </w:rPr>
            </w:pPr>
            <w:ins w:id="5080" w:author="Martinez De Hurtado Yela Fermin" w:date="2024-10-15T18:18:00Z">
              <w:r w:rsidRPr="007D265D">
                <w:t>Producer responsibility</w:t>
              </w:r>
              <w:r>
                <w:t>, including:</w:t>
              </w:r>
            </w:ins>
          </w:p>
          <w:p w14:paraId="0A21E6E4" w14:textId="77777777" w:rsidR="006816B4" w:rsidRDefault="007D265D" w:rsidP="007D265D">
            <w:pPr>
              <w:pStyle w:val="TableNumbered3"/>
              <w:rPr>
                <w:ins w:id="5081" w:author="Martinez De Hurtado Yela Fermin" w:date="2024-10-15T18:18:00Z"/>
              </w:rPr>
            </w:pPr>
            <w:ins w:id="5082" w:author="Martinez De Hurtado Yela Fermin" w:date="2024-10-15T18:18:00Z">
              <w:r w:rsidRPr="007D265D">
                <w:t>The operator of the activity, when placing electrical and electronic equipment on the market of the Member States, establishes an individual extended producer responsibility scheme or participates in collective extended producer responsibility schemes in all the Member States in which the product is placed on the market. The financial contributions to the collective schemes are based on eco modulation and cover the costs of separate collection and treatment of WEEE</w:t>
              </w:r>
              <w:r>
                <w:t>.</w:t>
              </w:r>
            </w:ins>
          </w:p>
          <w:p w14:paraId="537A13D8" w14:textId="265D0300" w:rsidR="007D265D" w:rsidRPr="00117D55" w:rsidRDefault="007D265D">
            <w:pPr>
              <w:pStyle w:val="TableNumbered3"/>
              <w:rPr>
                <w:ins w:id="5083" w:author="Martinez De Hurtado Yela Fermin" w:date="2024-10-15T11:05:00Z"/>
              </w:rPr>
              <w:pPrChange w:id="5084" w:author="Martinez De Hurtado Yela Fermin" w:date="2024-10-15T18:18:00Z">
                <w:pPr>
                  <w:pStyle w:val="TableNumbered2"/>
                  <w:keepNext/>
                  <w:keepLines/>
                </w:pPr>
              </w:pPrChange>
            </w:pPr>
            <w:ins w:id="5085" w:author="Martinez De Hurtado Yela Fermin" w:date="2024-10-15T18:19:00Z">
              <w:r w:rsidRPr="007D265D">
                <w:t>For portable batteries, the producer establishes waste portable battery take-back and collection systems, which include collection points, in all Member States in which the product is placed on the market.</w:t>
              </w:r>
            </w:ins>
          </w:p>
        </w:tc>
      </w:tr>
      <w:tr w:rsidR="005E2DA1" w:rsidRPr="00117D55" w14:paraId="3B3C0409" w14:textId="77777777" w:rsidTr="00F3120C">
        <w:trPr>
          <w:ins w:id="5086" w:author="Martinez De Hurtado Yela Fermin" w:date="2024-10-15T11:05:00Z"/>
        </w:trPr>
        <w:tc>
          <w:tcPr>
            <w:tcW w:w="2665" w:type="dxa"/>
            <w:tcBorders>
              <w:top w:val="single" w:sz="4" w:space="0" w:color="000000" w:themeColor="text1"/>
            </w:tcBorders>
            <w:shd w:val="clear" w:color="auto" w:fill="auto"/>
          </w:tcPr>
          <w:p w14:paraId="0AB2B47C" w14:textId="77777777" w:rsidR="005E2DA1" w:rsidRPr="00117D55" w:rsidRDefault="005E2DA1" w:rsidP="00F3120C">
            <w:pPr>
              <w:pStyle w:val="TableText"/>
              <w:rPr>
                <w:ins w:id="5087" w:author="Martinez De Hurtado Yela Fermin" w:date="2024-10-15T11:05:00Z"/>
              </w:rPr>
            </w:pPr>
            <w:ins w:id="5088" w:author="Martinez De Hurtado Yela Fermin" w:date="2024-10-15T11:05:00Z">
              <w:r w:rsidRPr="00117D55">
                <w:lastRenderedPageBreak/>
                <w:t>Santander-specific</w:t>
              </w:r>
            </w:ins>
          </w:p>
        </w:tc>
        <w:tc>
          <w:tcPr>
            <w:tcW w:w="6877" w:type="dxa"/>
          </w:tcPr>
          <w:p w14:paraId="04C2AB8D" w14:textId="77777777" w:rsidR="005E2DA1" w:rsidRPr="00117D55" w:rsidRDefault="005E2DA1" w:rsidP="00F3120C">
            <w:pPr>
              <w:pStyle w:val="TableText"/>
              <w:rPr>
                <w:ins w:id="5089" w:author="Martinez De Hurtado Yela Fermin" w:date="2024-10-15T11:05:00Z"/>
              </w:rPr>
            </w:pPr>
            <w:ins w:id="5090" w:author="Martinez De Hurtado Yela Fermin" w:date="2024-10-15T11:05:00Z">
              <w:r w:rsidRPr="00117D55">
                <w:t>Not applicable</w:t>
              </w:r>
            </w:ins>
          </w:p>
        </w:tc>
      </w:tr>
    </w:tbl>
    <w:p w14:paraId="08738F83" w14:textId="77777777" w:rsidR="005E2DA1" w:rsidRDefault="005E2DA1" w:rsidP="005E2DA1">
      <w:pPr>
        <w:pStyle w:val="Textoindependiente"/>
        <w:rPr>
          <w:ins w:id="5091" w:author="Martinez De Hurtado Yela Fermin" w:date="2024-10-15T11:05:00Z"/>
          <w:lang w:val="en-GB"/>
        </w:rPr>
      </w:pPr>
    </w:p>
    <w:p w14:paraId="4FDA99D8" w14:textId="77777777" w:rsidR="00A37BF9" w:rsidRDefault="00A37BF9" w:rsidP="00A37BF9">
      <w:pPr>
        <w:pStyle w:val="Textoindependiente"/>
        <w:rPr>
          <w:lang w:val="en-GB"/>
        </w:rPr>
      </w:pPr>
    </w:p>
    <w:p w14:paraId="104CD361" w14:textId="77777777" w:rsidR="00A37BF9" w:rsidRPr="00A37BF9" w:rsidRDefault="00A37BF9" w:rsidP="00A37BF9">
      <w:pPr>
        <w:pStyle w:val="Textoindependiente"/>
        <w:rPr>
          <w:lang w:eastAsia="en-GB"/>
        </w:rPr>
      </w:pPr>
    </w:p>
    <w:p w14:paraId="6E55F6E5" w14:textId="77777777" w:rsidR="001711D2" w:rsidRPr="00A37BF9" w:rsidRDefault="00A37BF9" w:rsidP="00117D55">
      <w:pPr>
        <w:pStyle w:val="HeadingA3"/>
        <w:rPr>
          <w:lang w:eastAsia="en-GB"/>
        </w:rPr>
      </w:pPr>
      <w:bookmarkStart w:id="5092" w:name="_Toc186795261"/>
      <w:r>
        <w:lastRenderedPageBreak/>
        <w:t>Terminology definition</w:t>
      </w:r>
      <w:bookmarkStart w:id="5093" w:name="_Toc153298611"/>
      <w:bookmarkEnd w:id="4919"/>
      <w:bookmarkEnd w:id="4921"/>
      <w:bookmarkEnd w:id="5092"/>
    </w:p>
    <w:tbl>
      <w:tblPr>
        <w:tblStyle w:val="OWTable"/>
        <w:tblW w:w="5000" w:type="pct"/>
        <w:tblLayout w:type="fixed"/>
        <w:tblLook w:val="0400" w:firstRow="0" w:lastRow="0" w:firstColumn="0" w:lastColumn="0" w:noHBand="0" w:noVBand="1"/>
      </w:tblPr>
      <w:tblGrid>
        <w:gridCol w:w="1560"/>
        <w:gridCol w:w="8045"/>
      </w:tblGrid>
      <w:tr w:rsidR="00454820" w:rsidRPr="00117D55" w14:paraId="27EC99E7" w14:textId="77777777" w:rsidTr="0A974F12">
        <w:trPr>
          <w:tblHeader/>
        </w:trPr>
        <w:tc>
          <w:tcPr>
            <w:tcW w:w="1560" w:type="dxa"/>
            <w:tcBorders>
              <w:top w:val="nil"/>
              <w:bottom w:val="single" w:sz="4" w:space="0" w:color="000000" w:themeColor="text2"/>
            </w:tcBorders>
            <w:shd w:val="clear" w:color="auto" w:fill="FF0000"/>
            <w:vAlign w:val="bottom"/>
          </w:tcPr>
          <w:bookmarkEnd w:id="5093"/>
          <w:p w14:paraId="72ED940B" w14:textId="77777777" w:rsidR="00454820" w:rsidRPr="00B50CBD" w:rsidRDefault="00454820" w:rsidP="00B50CBD">
            <w:pPr>
              <w:pStyle w:val="TableHeadingText"/>
              <w:keepNext/>
              <w:rPr>
                <w:color w:val="FFFFFF" w:themeColor="background1"/>
              </w:rPr>
            </w:pPr>
            <w:r w:rsidRPr="00B50CBD">
              <w:rPr>
                <w:color w:val="FFFFFF" w:themeColor="background1"/>
              </w:rPr>
              <w:t>Term</w:t>
            </w:r>
          </w:p>
        </w:tc>
        <w:tc>
          <w:tcPr>
            <w:tcW w:w="8045" w:type="dxa"/>
            <w:tcBorders>
              <w:top w:val="nil"/>
            </w:tcBorders>
            <w:shd w:val="clear" w:color="auto" w:fill="FF0000"/>
            <w:vAlign w:val="bottom"/>
          </w:tcPr>
          <w:p w14:paraId="1F5556B8" w14:textId="77777777" w:rsidR="00454820" w:rsidRPr="00B50CBD" w:rsidRDefault="00454820" w:rsidP="00B50CBD">
            <w:pPr>
              <w:pStyle w:val="TableHeadingText"/>
              <w:keepNext/>
              <w:rPr>
                <w:color w:val="FFFFFF" w:themeColor="background1"/>
              </w:rPr>
            </w:pPr>
            <w:r w:rsidRPr="00B50CBD">
              <w:rPr>
                <w:color w:val="FFFFFF" w:themeColor="background1"/>
              </w:rPr>
              <w:t>Definition</w:t>
            </w:r>
          </w:p>
        </w:tc>
      </w:tr>
      <w:tr w:rsidR="00454820" w:rsidRPr="00117D55" w14:paraId="28F60638" w14:textId="77777777" w:rsidTr="0A974F12">
        <w:tc>
          <w:tcPr>
            <w:tcW w:w="1560" w:type="dxa"/>
            <w:tcBorders>
              <w:top w:val="single" w:sz="4" w:space="0" w:color="000000" w:themeColor="text2"/>
              <w:bottom w:val="single" w:sz="4" w:space="0" w:color="000000" w:themeColor="text2"/>
            </w:tcBorders>
            <w:shd w:val="clear" w:color="auto" w:fill="auto"/>
          </w:tcPr>
          <w:p w14:paraId="3AD8EA37" w14:textId="77777777" w:rsidR="00454820" w:rsidRPr="00117D55" w:rsidRDefault="00454820" w:rsidP="00B50CBD">
            <w:pPr>
              <w:pStyle w:val="TableHeadingText"/>
              <w:keepNext/>
            </w:pPr>
            <w:bookmarkStart w:id="5094" w:name="Highbiodiversityvalue"/>
            <w:r w:rsidRPr="00117D55">
              <w:t>High biodiversity value</w:t>
            </w:r>
            <w:bookmarkEnd w:id="5094"/>
          </w:p>
        </w:tc>
        <w:tc>
          <w:tcPr>
            <w:tcW w:w="8045" w:type="dxa"/>
          </w:tcPr>
          <w:p w14:paraId="2E9E1BC5" w14:textId="77777777" w:rsidR="00454820" w:rsidRPr="00117D55" w:rsidRDefault="00454820" w:rsidP="00B50CBD">
            <w:pPr>
              <w:pStyle w:val="TableText"/>
              <w:keepNext/>
              <w:keepLines/>
            </w:pPr>
            <w:r w:rsidRPr="00117D55">
              <w:t>Land with high biodiversity value encompasses land that had one of the following statuses in or after January 2008, whether or not the land continues to have that status:</w:t>
            </w:r>
          </w:p>
          <w:p w14:paraId="029C1B9A" w14:textId="77777777" w:rsidR="00454820" w:rsidRPr="00117D55" w:rsidRDefault="00454820" w:rsidP="00A46517">
            <w:pPr>
              <w:pStyle w:val="TableNumbered1"/>
              <w:keepNext/>
              <w:keepLines/>
              <w:numPr>
                <w:ilvl w:val="0"/>
                <w:numId w:val="263"/>
              </w:numPr>
            </w:pPr>
            <w:r w:rsidRPr="00117D55">
              <w:t>Primary forest and other wooded land that show no clear signs of human activity and have undisturbed ecological processes</w:t>
            </w:r>
          </w:p>
          <w:p w14:paraId="39DB9DEA" w14:textId="77777777" w:rsidR="00454820" w:rsidRPr="00117D55" w:rsidRDefault="00454820" w:rsidP="00A46517">
            <w:pPr>
              <w:pStyle w:val="TableNumbered1"/>
              <w:keepNext/>
              <w:keepLines/>
              <w:numPr>
                <w:ilvl w:val="0"/>
                <w:numId w:val="263"/>
              </w:numPr>
            </w:pPr>
            <w:r w:rsidRPr="00117D55">
              <w:t>Highly biodiverse forest and other wooded land which is species-rich and not degraded, or has been identified as being highly biodiverse by the relevant competent authority</w:t>
            </w:r>
          </w:p>
          <w:p w14:paraId="3945F1FA" w14:textId="77777777" w:rsidR="00454820" w:rsidRPr="00117D55" w:rsidRDefault="00454820" w:rsidP="00A46517">
            <w:pPr>
              <w:pStyle w:val="TableNumbered1"/>
              <w:keepNext/>
              <w:keepLines/>
              <w:numPr>
                <w:ilvl w:val="0"/>
                <w:numId w:val="263"/>
              </w:numPr>
            </w:pPr>
            <w:r w:rsidRPr="00117D55">
              <w:t>Areas designated:</w:t>
            </w:r>
          </w:p>
          <w:p w14:paraId="4B60D7BD" w14:textId="77777777" w:rsidR="00454820" w:rsidRPr="00117D55" w:rsidRDefault="00B50CBD" w:rsidP="00B50CBD">
            <w:pPr>
              <w:pStyle w:val="TableNumbered2"/>
              <w:keepNext/>
              <w:keepLines/>
            </w:pPr>
            <w:r>
              <w:t>B</w:t>
            </w:r>
            <w:r w:rsidR="00454820" w:rsidRPr="00117D55">
              <w:t>y law or by the relevant competent authority for nature protection purposes; or</w:t>
            </w:r>
          </w:p>
          <w:p w14:paraId="5D415848" w14:textId="77777777" w:rsidR="00454820" w:rsidRPr="00117D55" w:rsidRDefault="00B50CBD" w:rsidP="00B50CBD">
            <w:pPr>
              <w:pStyle w:val="TableNumbered2"/>
              <w:keepNext/>
              <w:keepLines/>
            </w:pPr>
            <w:r>
              <w:t>F</w:t>
            </w:r>
            <w:r w:rsidR="00454820" w:rsidRPr="00117D55">
              <w:t>or the protection of rare, threatened or endangered ecosystems or species recognized by international agreements or included in lists drawn up by intergovernmental organizations or the International Union for the Conservation of Nature</w:t>
            </w:r>
          </w:p>
          <w:p w14:paraId="2EE4AE34" w14:textId="77777777" w:rsidR="00454820" w:rsidRPr="00117D55" w:rsidRDefault="00454820" w:rsidP="00B50CBD">
            <w:pPr>
              <w:pStyle w:val="TableNumbered1"/>
              <w:keepNext/>
              <w:keepLines/>
            </w:pPr>
            <w:r w:rsidRPr="00117D55">
              <w:t>Highly biodiverse grassland spanning more than one hectare, either:</w:t>
            </w:r>
          </w:p>
          <w:p w14:paraId="15FBD7E3" w14:textId="77777777" w:rsidR="00454820" w:rsidRPr="00117D55" w:rsidRDefault="00B50CBD" w:rsidP="00B50CBD">
            <w:pPr>
              <w:pStyle w:val="TableNumbered2"/>
              <w:keepNext/>
              <w:keepLines/>
            </w:pPr>
            <w:r>
              <w:t>N</w:t>
            </w:r>
            <w:r w:rsidR="00454820" w:rsidRPr="00117D55">
              <w:t>atural grassland that would remain as such without human intervention and maintains its natural species composition and ecological characteristics</w:t>
            </w:r>
          </w:p>
          <w:p w14:paraId="7995CE84" w14:textId="77777777" w:rsidR="00454820" w:rsidRPr="00117D55" w:rsidRDefault="00B50CBD" w:rsidP="00B50CBD">
            <w:pPr>
              <w:pStyle w:val="TableNumbered2"/>
              <w:keepNext/>
              <w:keepLines/>
            </w:pPr>
            <w:r>
              <w:t>N</w:t>
            </w:r>
            <w:r w:rsidR="00454820" w:rsidRPr="00117D55">
              <w:t>on-natural, namely grassland that would cease to be grassland in the absence of human intervention and that is species-rich and not degraded and has been identified as being highly biodiverse by the relevant competent authority</w:t>
            </w:r>
          </w:p>
          <w:p w14:paraId="0320A0DB" w14:textId="77777777" w:rsidR="00454820" w:rsidRPr="00117D55" w:rsidRDefault="00454820" w:rsidP="00B50CBD">
            <w:pPr>
              <w:pStyle w:val="TableText"/>
              <w:keepNext/>
              <w:keepLines/>
            </w:pPr>
            <w:r w:rsidRPr="00117D55">
              <w:t>Accepted certifications for land with high biodiversity value:</w:t>
            </w:r>
          </w:p>
          <w:p w14:paraId="15C7B1A0" w14:textId="77777777" w:rsidR="00454820" w:rsidRPr="00117D55" w:rsidRDefault="00454820" w:rsidP="00B50CBD">
            <w:pPr>
              <w:pStyle w:val="TableBullet1"/>
              <w:keepNext/>
              <w:keepLines/>
              <w:rPr>
                <w:lang w:val="nl-NL"/>
              </w:rPr>
            </w:pPr>
            <w:r>
              <w:t>Red List of Ecosystems (IUCN)</w:t>
            </w:r>
          </w:p>
        </w:tc>
      </w:tr>
      <w:tr w:rsidR="00454820" w:rsidRPr="00117D55" w14:paraId="0FEB2373" w14:textId="77777777" w:rsidTr="0A974F12">
        <w:tc>
          <w:tcPr>
            <w:tcW w:w="1560" w:type="dxa"/>
            <w:tcBorders>
              <w:top w:val="single" w:sz="4" w:space="0" w:color="000000" w:themeColor="text2"/>
              <w:bottom w:val="single" w:sz="4" w:space="0" w:color="000000" w:themeColor="text2"/>
            </w:tcBorders>
            <w:shd w:val="clear" w:color="auto" w:fill="auto"/>
          </w:tcPr>
          <w:p w14:paraId="01595A94" w14:textId="77777777" w:rsidR="00454820" w:rsidRPr="00117D55" w:rsidRDefault="00454820" w:rsidP="00117D55">
            <w:pPr>
              <w:pStyle w:val="TableHeadingText"/>
            </w:pPr>
            <w:bookmarkStart w:id="5095" w:name="ForestBiomass"/>
            <w:r w:rsidRPr="00117D55">
              <w:t>Forest Biomass</w:t>
            </w:r>
            <w:bookmarkEnd w:id="5095"/>
          </w:p>
        </w:tc>
        <w:tc>
          <w:tcPr>
            <w:tcW w:w="8045" w:type="dxa"/>
          </w:tcPr>
          <w:p w14:paraId="5BF49723" w14:textId="77777777" w:rsidR="00454820" w:rsidRPr="00117D55" w:rsidRDefault="00454820" w:rsidP="00117D55">
            <w:pPr>
              <w:pStyle w:val="TableText"/>
            </w:pPr>
            <w:r w:rsidRPr="00117D55">
              <w:t xml:space="preserve">The country in which forest biomass was harvested has national or sub-national laws applicable in the area of  harvest as well as monitoring and enforcement systems in place ensuring: </w:t>
            </w:r>
          </w:p>
          <w:p w14:paraId="5156FC79" w14:textId="77777777" w:rsidR="00454820" w:rsidRPr="00117D55" w:rsidRDefault="00B50CBD" w:rsidP="00A46517">
            <w:pPr>
              <w:pStyle w:val="TableNumbered1"/>
              <w:numPr>
                <w:ilvl w:val="0"/>
                <w:numId w:val="264"/>
              </w:numPr>
            </w:pPr>
            <w:r>
              <w:t>T</w:t>
            </w:r>
            <w:r w:rsidR="00454820" w:rsidRPr="00117D55">
              <w:t xml:space="preserve">he legality of harvesting operations; </w:t>
            </w:r>
          </w:p>
          <w:p w14:paraId="11207C56" w14:textId="77777777" w:rsidR="00454820" w:rsidRPr="00117D55" w:rsidRDefault="00B50CBD" w:rsidP="00A46517">
            <w:pPr>
              <w:pStyle w:val="TableNumbered1"/>
              <w:numPr>
                <w:ilvl w:val="0"/>
                <w:numId w:val="264"/>
              </w:numPr>
            </w:pPr>
            <w:r>
              <w:t>F</w:t>
            </w:r>
            <w:r w:rsidR="00454820" w:rsidRPr="00117D55">
              <w:t xml:space="preserve">orest regeneration of harvested areas; </w:t>
            </w:r>
          </w:p>
          <w:p w14:paraId="264EA292" w14:textId="77777777" w:rsidR="00454820" w:rsidRPr="00117D55" w:rsidRDefault="00B50CBD" w:rsidP="00A46517">
            <w:pPr>
              <w:pStyle w:val="TableNumbered1"/>
              <w:numPr>
                <w:ilvl w:val="0"/>
                <w:numId w:val="264"/>
              </w:numPr>
            </w:pPr>
            <w:r>
              <w:t>T</w:t>
            </w:r>
            <w:r w:rsidR="00454820" w:rsidRPr="00117D55">
              <w:t xml:space="preserve">hat areas designated by international or national law or by the relevant competent authority for nature protection purposes, including in wetlands and peatlands, are protected; </w:t>
            </w:r>
          </w:p>
          <w:p w14:paraId="31BF7EC7" w14:textId="77777777" w:rsidR="00454820" w:rsidRPr="00117D55" w:rsidRDefault="00B50CBD" w:rsidP="00A46517">
            <w:pPr>
              <w:pStyle w:val="TableNumbered1"/>
              <w:numPr>
                <w:ilvl w:val="0"/>
                <w:numId w:val="264"/>
              </w:numPr>
            </w:pPr>
            <w:r>
              <w:t>T</w:t>
            </w:r>
            <w:r w:rsidR="00454820" w:rsidRPr="00117D55">
              <w:t xml:space="preserve">hat harvesting is carried out considering maintenance of soil quality and biodiversity with the aim of minimizing negative impacts; and </w:t>
            </w:r>
          </w:p>
          <w:p w14:paraId="1A6F5390" w14:textId="77777777" w:rsidR="00454820" w:rsidRPr="00117D55" w:rsidRDefault="00B50CBD" w:rsidP="00A46517">
            <w:pPr>
              <w:pStyle w:val="TableNumbered1"/>
              <w:numPr>
                <w:ilvl w:val="0"/>
                <w:numId w:val="264"/>
              </w:numPr>
            </w:pPr>
            <w:r>
              <w:t>T</w:t>
            </w:r>
            <w:r w:rsidR="00454820" w:rsidRPr="00117D55">
              <w:t xml:space="preserve">hat harvesting maintains or improves the long-term production capacity of the forest; </w:t>
            </w:r>
          </w:p>
          <w:p w14:paraId="3BE588CA" w14:textId="77777777" w:rsidR="00454820" w:rsidRPr="00117D55" w:rsidRDefault="00B50CBD" w:rsidP="00B50CBD">
            <w:pPr>
              <w:pStyle w:val="TableNumbered2"/>
            </w:pPr>
            <w:r>
              <w:t>W</w:t>
            </w:r>
            <w:r w:rsidR="00454820" w:rsidRPr="00117D55">
              <w:t xml:space="preserve">hen evidence referred to in point (a) of this paragraph is not available, the biofuels, bioliquids and biomass fuels produced from forest biomass shall be taken into account for the purposes referred to in points (a), (b) and (c) of the first subparagraph of paragraph 1 if management systems are in place at forest sourcing area level ensuring:  </w:t>
            </w:r>
          </w:p>
          <w:p w14:paraId="6FBD802D" w14:textId="77777777" w:rsidR="00454820" w:rsidRPr="00117D55" w:rsidRDefault="00B50CBD" w:rsidP="00B50CBD">
            <w:pPr>
              <w:pStyle w:val="TableNumbered1"/>
            </w:pPr>
            <w:r>
              <w:t>T</w:t>
            </w:r>
            <w:r w:rsidR="00454820" w:rsidRPr="00117D55">
              <w:t xml:space="preserve">he legality of harvesting operations; </w:t>
            </w:r>
          </w:p>
          <w:p w14:paraId="53EB3389" w14:textId="77777777" w:rsidR="00454820" w:rsidRPr="00117D55" w:rsidRDefault="00B50CBD" w:rsidP="00B50CBD">
            <w:pPr>
              <w:pStyle w:val="TableNumbered1"/>
            </w:pPr>
            <w:r>
              <w:t>F</w:t>
            </w:r>
            <w:r w:rsidR="00454820" w:rsidRPr="00117D55">
              <w:t xml:space="preserve">orest regeneration of harvested areas; </w:t>
            </w:r>
          </w:p>
          <w:p w14:paraId="0124EBE9" w14:textId="77777777" w:rsidR="00454820" w:rsidRPr="00117D55" w:rsidRDefault="00B50CBD" w:rsidP="00B50CBD">
            <w:pPr>
              <w:pStyle w:val="TableNumbered1"/>
            </w:pPr>
            <w:r>
              <w:t>T</w:t>
            </w:r>
            <w:r w:rsidR="00454820" w:rsidRPr="00117D55">
              <w:t xml:space="preserve">hat areas designated by international or national law or by the relevant competent authority for nature protection purposes, including in wetlands and peatlands, are protected unless evidence is provided that the harvesting of that raw material does not interfere with those nature protection purposes; (iv) that harvesting is carried out considering the maintenance of soil quality and biodiversity with the aim of minimizing negative impacts; and </w:t>
            </w:r>
          </w:p>
          <w:p w14:paraId="007AF4A8" w14:textId="77777777" w:rsidR="00454820" w:rsidRPr="00117D55" w:rsidRDefault="00B50CBD" w:rsidP="00B50CBD">
            <w:pPr>
              <w:pStyle w:val="TableNumbered1"/>
            </w:pPr>
            <w:r>
              <w:t>T</w:t>
            </w:r>
            <w:r w:rsidR="00454820" w:rsidRPr="00117D55">
              <w:t>hat harvesting maintains or improves the long-term production capacity of the forest</w:t>
            </w:r>
          </w:p>
          <w:p w14:paraId="08088E8D" w14:textId="77777777" w:rsidR="00454820" w:rsidRPr="00117D55" w:rsidRDefault="00454820" w:rsidP="00117D55">
            <w:pPr>
              <w:pStyle w:val="TableText"/>
            </w:pPr>
            <w:r w:rsidRPr="00117D55">
              <w:t>Accepted certifications for land with sustainable production:</w:t>
            </w:r>
          </w:p>
          <w:p w14:paraId="4B517B11" w14:textId="77777777" w:rsidR="00454820" w:rsidRPr="00117D55" w:rsidRDefault="00454820" w:rsidP="00117D55">
            <w:pPr>
              <w:pStyle w:val="TableBullet1"/>
              <w:rPr>
                <w:lang w:val="nl-NL"/>
              </w:rPr>
            </w:pPr>
            <w:r>
              <w:t>FSC®</w:t>
            </w:r>
          </w:p>
        </w:tc>
      </w:tr>
      <w:tr w:rsidR="00454820" w:rsidRPr="00117D55" w14:paraId="161CDF12" w14:textId="77777777" w:rsidTr="0A974F12">
        <w:tc>
          <w:tcPr>
            <w:tcW w:w="1560" w:type="dxa"/>
            <w:tcBorders>
              <w:top w:val="single" w:sz="4" w:space="0" w:color="000000" w:themeColor="text2"/>
              <w:bottom w:val="single" w:sz="4" w:space="0" w:color="000000" w:themeColor="text2"/>
            </w:tcBorders>
            <w:shd w:val="clear" w:color="auto" w:fill="auto"/>
          </w:tcPr>
          <w:p w14:paraId="4ABBBF34" w14:textId="77777777" w:rsidR="00454820" w:rsidRPr="00117D55" w:rsidRDefault="00454820" w:rsidP="00117D55">
            <w:pPr>
              <w:pStyle w:val="TableHeadingText"/>
            </w:pPr>
            <w:bookmarkStart w:id="5096" w:name="Heavydutyvehicles"/>
            <w:r w:rsidRPr="00117D55">
              <w:t>Heavy-duty vehicles</w:t>
            </w:r>
            <w:bookmarkEnd w:id="5096"/>
          </w:p>
        </w:tc>
        <w:tc>
          <w:tcPr>
            <w:tcW w:w="8045" w:type="dxa"/>
          </w:tcPr>
          <w:p w14:paraId="1FA31239" w14:textId="77777777" w:rsidR="00454820" w:rsidRPr="00117D55" w:rsidRDefault="00454820" w:rsidP="00117D55">
            <w:pPr>
              <w:pStyle w:val="TableText"/>
            </w:pPr>
            <w:r w:rsidRPr="00117D55">
              <w:t xml:space="preserve">Defines reference CO2 emissions of vehicles in each sub-group to which heavy-duty vehicle belongs (below thresholds attached for reference). Cabin types include All, Day Cab and Sleeper Cabin, engine power include &lt; 170kW, &lt;265kW, and greater than 265kW. </w:t>
            </w:r>
          </w:p>
          <w:p w14:paraId="4DFED080" w14:textId="77777777" w:rsidR="00454820" w:rsidRPr="00117D55" w:rsidRDefault="00454820" w:rsidP="00117D55">
            <w:pPr>
              <w:pStyle w:val="TableText"/>
            </w:pPr>
            <w:r w:rsidRPr="00117D55">
              <w:t>Sub-group // g/tkm</w:t>
            </w:r>
          </w:p>
          <w:p w14:paraId="43919664" w14:textId="77777777" w:rsidR="00454820" w:rsidRPr="00117D55" w:rsidRDefault="00454820" w:rsidP="00117D55">
            <w:pPr>
              <w:pStyle w:val="TableText"/>
            </w:pPr>
            <w:r w:rsidRPr="00117D55">
              <w:t>4-UD // 307,23</w:t>
            </w:r>
          </w:p>
          <w:p w14:paraId="434356A4" w14:textId="77777777" w:rsidR="00454820" w:rsidRPr="00117D55" w:rsidRDefault="00454820" w:rsidP="00117D55">
            <w:pPr>
              <w:pStyle w:val="TableText"/>
            </w:pPr>
            <w:r w:rsidRPr="00117D55">
              <w:t>4-RD // 197,16</w:t>
            </w:r>
          </w:p>
          <w:p w14:paraId="095FA307" w14:textId="77777777" w:rsidR="00454820" w:rsidRPr="00117D55" w:rsidRDefault="00454820" w:rsidP="00117D55">
            <w:pPr>
              <w:pStyle w:val="TableText"/>
            </w:pPr>
            <w:r w:rsidRPr="00117D55">
              <w:t>4-LH // 105,96</w:t>
            </w:r>
          </w:p>
          <w:p w14:paraId="34FE0807" w14:textId="77777777" w:rsidR="00454820" w:rsidRPr="00117D55" w:rsidRDefault="00454820" w:rsidP="00117D55">
            <w:pPr>
              <w:pStyle w:val="TableText"/>
            </w:pPr>
            <w:r w:rsidRPr="00117D55">
              <w:t>5-RD // 84,00</w:t>
            </w:r>
          </w:p>
          <w:p w14:paraId="1086CF22" w14:textId="77777777" w:rsidR="00454820" w:rsidRPr="00117D55" w:rsidRDefault="00454820" w:rsidP="00117D55">
            <w:pPr>
              <w:pStyle w:val="TableText"/>
            </w:pPr>
            <w:r w:rsidRPr="00117D55">
              <w:t>5-LH // 56,60</w:t>
            </w:r>
          </w:p>
          <w:p w14:paraId="1EC515FC" w14:textId="77777777" w:rsidR="00454820" w:rsidRPr="00117D55" w:rsidRDefault="00454820" w:rsidP="00117D55">
            <w:pPr>
              <w:pStyle w:val="TableText"/>
            </w:pPr>
            <w:r w:rsidRPr="00117D55">
              <w:t>9-RD // 110,98</w:t>
            </w:r>
          </w:p>
          <w:p w14:paraId="09E914BB" w14:textId="77777777" w:rsidR="00454820" w:rsidRPr="00117D55" w:rsidRDefault="00454820" w:rsidP="00117D55">
            <w:pPr>
              <w:pStyle w:val="TableText"/>
            </w:pPr>
            <w:r w:rsidRPr="00117D55">
              <w:lastRenderedPageBreak/>
              <w:t>9-LH // 65,16</w:t>
            </w:r>
          </w:p>
          <w:p w14:paraId="4DCCF58B" w14:textId="77777777" w:rsidR="00454820" w:rsidRPr="00117D55" w:rsidRDefault="00454820" w:rsidP="00117D55">
            <w:pPr>
              <w:pStyle w:val="TableText"/>
            </w:pPr>
            <w:r w:rsidRPr="00117D55">
              <w:t>10-RD // 83,26</w:t>
            </w:r>
          </w:p>
          <w:p w14:paraId="4AF4A465" w14:textId="77777777" w:rsidR="00454820" w:rsidRPr="00117D55" w:rsidRDefault="00454820" w:rsidP="00117D55">
            <w:pPr>
              <w:pStyle w:val="TableText"/>
            </w:pPr>
            <w:r w:rsidRPr="00117D55">
              <w:t>10-LH // 58,26</w:t>
            </w:r>
          </w:p>
          <w:p w14:paraId="26539ACC" w14:textId="77777777" w:rsidR="00454820" w:rsidRPr="00117D55" w:rsidRDefault="00454820" w:rsidP="00117D55">
            <w:pPr>
              <w:pStyle w:val="TableText"/>
            </w:pPr>
            <w:r w:rsidRPr="00117D55">
              <w:t>Heavy-duty-vehicle description</w:t>
            </w:r>
          </w:p>
          <w:p w14:paraId="7066515C" w14:textId="77777777" w:rsidR="00454820" w:rsidRPr="00117D55" w:rsidRDefault="00454820" w:rsidP="00117D55">
            <w:pPr>
              <w:pStyle w:val="TableText"/>
            </w:pPr>
            <w:r w:rsidRPr="00117D55">
              <w:t>4-UD: rigid lorries with axle configuration 4x2 and technically permissible maximum laden mass&gt;16t, All cabin type, &lt;170 kW engine power</w:t>
            </w:r>
          </w:p>
          <w:p w14:paraId="204C1AAE" w14:textId="77777777" w:rsidR="00454820" w:rsidRPr="00117D55" w:rsidRDefault="00454820" w:rsidP="00117D55">
            <w:pPr>
              <w:pStyle w:val="TableText"/>
            </w:pPr>
            <w:r w:rsidRPr="00117D55">
              <w:t>4-RD: rigid lorries with axle configuration 4x2 and technically permissible maximum laden mass&gt;16t, day cab &amp; &gt;=170 kW; sleeper cab between 170kW and 265 kW</w:t>
            </w:r>
          </w:p>
          <w:p w14:paraId="22A83A30" w14:textId="77777777" w:rsidR="00454820" w:rsidRPr="00117D55" w:rsidRDefault="00454820" w:rsidP="00117D55">
            <w:pPr>
              <w:pStyle w:val="TableText"/>
            </w:pPr>
            <w:r w:rsidRPr="00117D55">
              <w:t>4-LH: rigid lorries with axle configuration 4x2 and technically permissible maximum laden mass&gt;16t, sleeper cab between &gt;= 265 kW</w:t>
            </w:r>
          </w:p>
          <w:p w14:paraId="2ACD0706" w14:textId="77777777" w:rsidR="00454820" w:rsidRPr="00117D55" w:rsidRDefault="00454820" w:rsidP="00117D55">
            <w:pPr>
              <w:pStyle w:val="TableText"/>
            </w:pPr>
            <w:r w:rsidRPr="00117D55">
              <w:t>9-RD: rigid lorries with axle configuration 6x2, day cab</w:t>
            </w:r>
          </w:p>
          <w:p w14:paraId="169344E1" w14:textId="77777777" w:rsidR="00454820" w:rsidRPr="00117D55" w:rsidRDefault="00454820" w:rsidP="00117D55">
            <w:pPr>
              <w:pStyle w:val="TableText"/>
            </w:pPr>
            <w:r w:rsidRPr="00117D55">
              <w:t>9-LH: rigid lorries with axle configuration 6x2, sleeper cab</w:t>
            </w:r>
          </w:p>
          <w:p w14:paraId="2AC61B18" w14:textId="77777777" w:rsidR="00454820" w:rsidRPr="00117D55" w:rsidRDefault="00454820" w:rsidP="00117D55">
            <w:pPr>
              <w:pStyle w:val="TableText"/>
            </w:pPr>
            <w:r w:rsidRPr="00117D55">
              <w:t>5-RD: tractors with axle configuration 4x2 and technically permissible maximum laden mass&gt;16t, day cap all; sleep cab &lt;265 kW</w:t>
            </w:r>
          </w:p>
          <w:p w14:paraId="0D0A39C5" w14:textId="77777777" w:rsidR="00454820" w:rsidRPr="00117D55" w:rsidRDefault="00454820" w:rsidP="00117D55">
            <w:pPr>
              <w:pStyle w:val="TableText"/>
            </w:pPr>
            <w:r w:rsidRPr="00117D55">
              <w:t>5-LH:tractors with axle configuration 4x2 and technically permissible maximum laden mass&gt;16t, sleeper cab &gt;= 265 kW</w:t>
            </w:r>
          </w:p>
          <w:p w14:paraId="5C56EA12" w14:textId="77777777" w:rsidR="00454820" w:rsidRPr="00117D55" w:rsidRDefault="00454820" w:rsidP="00117D55">
            <w:pPr>
              <w:pStyle w:val="TableText"/>
            </w:pPr>
            <w:r w:rsidRPr="00117D55">
              <w:t>10-RD: tractors with axle configuration 6x2, day cab</w:t>
            </w:r>
          </w:p>
          <w:p w14:paraId="0D5E9487" w14:textId="77777777" w:rsidR="00454820" w:rsidRPr="00117D55" w:rsidRDefault="00454820" w:rsidP="00117D55">
            <w:pPr>
              <w:pStyle w:val="TableText"/>
            </w:pPr>
            <w:r w:rsidRPr="00117D55">
              <w:t>10-LH: tractors with axle configuration 6x2, sleeper cab</w:t>
            </w:r>
          </w:p>
          <w:p w14:paraId="0074A64F" w14:textId="77777777" w:rsidR="00454820" w:rsidRPr="00117D55" w:rsidRDefault="00454820" w:rsidP="00117D55">
            <w:pPr>
              <w:pStyle w:val="TableText"/>
              <w:rPr>
                <w:lang w:val="nl-NL"/>
              </w:rPr>
            </w:pPr>
            <w:hyperlink r:id="rId74" w:history="1">
              <w:r w:rsidRPr="00117D55">
                <w:rPr>
                  <w:rStyle w:val="Hipervnculo"/>
                </w:rPr>
                <w:t>Source</w:t>
              </w:r>
            </w:hyperlink>
          </w:p>
        </w:tc>
      </w:tr>
      <w:tr w:rsidR="00454820" w:rsidRPr="00117D55" w14:paraId="47DDAB65" w14:textId="77777777" w:rsidTr="0A974F12">
        <w:tc>
          <w:tcPr>
            <w:tcW w:w="1560" w:type="dxa"/>
            <w:tcBorders>
              <w:top w:val="single" w:sz="4" w:space="0" w:color="000000" w:themeColor="text2"/>
              <w:bottom w:val="single" w:sz="4" w:space="0" w:color="000000" w:themeColor="text2"/>
            </w:tcBorders>
            <w:shd w:val="clear" w:color="auto" w:fill="auto"/>
          </w:tcPr>
          <w:p w14:paraId="6CA67C1F" w14:textId="77777777" w:rsidR="00454820" w:rsidRPr="00117D55" w:rsidRDefault="00454820" w:rsidP="00117D55">
            <w:pPr>
              <w:pStyle w:val="TableHeadingText"/>
            </w:pPr>
            <w:bookmarkStart w:id="5097" w:name="RollingStock"/>
            <w:r w:rsidRPr="00117D55">
              <w:lastRenderedPageBreak/>
              <w:t>Rolling Stock</w:t>
            </w:r>
            <w:bookmarkEnd w:id="5097"/>
          </w:p>
        </w:tc>
        <w:tc>
          <w:tcPr>
            <w:tcW w:w="8045" w:type="dxa"/>
          </w:tcPr>
          <w:p w14:paraId="49F49AA6" w14:textId="77777777" w:rsidR="00454820" w:rsidRPr="00117D55" w:rsidRDefault="00454820" w:rsidP="00117D55">
            <w:pPr>
              <w:pStyle w:val="TableText"/>
              <w:rPr>
                <w:lang w:val="nl-NL"/>
              </w:rPr>
            </w:pPr>
            <w:r w:rsidRPr="00117D55">
              <w:t>Structural body, command and control system for all train equipment, electric current collection devices, traction and energy conversion units, on-board equipment for electricity consumption measuring and charging, braking, coupling and running gear (bogies, axles, etc.) and suspension, doors, man/machine interfaces (driver, on-board staff and passengers, including accessibility features for persons with disabilities and persons with reduced mobility), passive or active safety devices and requisites for the health of passengers and on-board staff</w:t>
            </w:r>
          </w:p>
        </w:tc>
      </w:tr>
      <w:tr w:rsidR="00454820" w:rsidRPr="00117D55" w14:paraId="09EF45B8" w14:textId="77777777" w:rsidTr="0A974F12">
        <w:tc>
          <w:tcPr>
            <w:tcW w:w="1560" w:type="dxa"/>
            <w:tcBorders>
              <w:top w:val="single" w:sz="4" w:space="0" w:color="000000" w:themeColor="text2"/>
              <w:bottom w:val="single" w:sz="4" w:space="0" w:color="000000" w:themeColor="text2"/>
            </w:tcBorders>
            <w:shd w:val="clear" w:color="auto" w:fill="auto"/>
          </w:tcPr>
          <w:p w14:paraId="1E051A69" w14:textId="77777777" w:rsidR="00454820" w:rsidRPr="00117D55" w:rsidRDefault="00454820" w:rsidP="00117D55">
            <w:pPr>
              <w:pStyle w:val="TableHeadingText"/>
            </w:pPr>
            <w:bookmarkStart w:id="5098" w:name="Advancedsoftwareandanalyticstomaximizeef"/>
            <w:r w:rsidRPr="00117D55">
              <w:t>Advanced software and analytics to maximize efficiency and automation</w:t>
            </w:r>
            <w:bookmarkEnd w:id="5098"/>
          </w:p>
        </w:tc>
        <w:tc>
          <w:tcPr>
            <w:tcW w:w="8045" w:type="dxa"/>
          </w:tcPr>
          <w:p w14:paraId="44D2E405" w14:textId="77777777" w:rsidR="00454820" w:rsidRPr="00117D55" w:rsidRDefault="00454820" w:rsidP="00117D55">
            <w:pPr>
              <w:pStyle w:val="TableText"/>
            </w:pPr>
            <w:r w:rsidRPr="00117D55">
              <w:t>Where not included in Manufacture, installation, and servicing of high, medium and low voltage electrical equipment for electrical transmission and distribution that result in or enable a substantial contribution to climate change mitigation advanced software and analytics to maximize efficiency and automation of electricity networks or integration of decentralized energy resources, at the level of the electricity grid or an industry, that include:</w:t>
            </w:r>
          </w:p>
          <w:p w14:paraId="69825E4B" w14:textId="77777777" w:rsidR="00454820" w:rsidRPr="00117D55" w:rsidRDefault="00B50CBD" w:rsidP="00A46517">
            <w:pPr>
              <w:pStyle w:val="TableNumbered1"/>
              <w:numPr>
                <w:ilvl w:val="0"/>
                <w:numId w:val="265"/>
              </w:numPr>
            </w:pPr>
            <w:r>
              <w:t>A</w:t>
            </w:r>
            <w:r w:rsidR="00454820" w:rsidRPr="00117D55">
              <w:t>dvanced control rooms, automation of electrical substations, voltage control capabilities;</w:t>
            </w:r>
          </w:p>
          <w:p w14:paraId="49685237" w14:textId="77777777" w:rsidR="00454820" w:rsidRPr="00117D55" w:rsidRDefault="00B50CBD" w:rsidP="00B50CBD">
            <w:pPr>
              <w:pStyle w:val="TableNumbered1"/>
            </w:pPr>
            <w:r>
              <w:t>O</w:t>
            </w:r>
            <w:r w:rsidR="00454820" w:rsidRPr="00117D55">
              <w:t>peration software enabling operators to simulate the operation of grids for the purpose of ensuring grid stability, managing Distributed Energy Resources or improving grid performance.</w:t>
            </w:r>
          </w:p>
          <w:p w14:paraId="4226E232" w14:textId="77777777" w:rsidR="00454820" w:rsidRPr="00117D55" w:rsidRDefault="00454820" w:rsidP="00117D55">
            <w:pPr>
              <w:pStyle w:val="TableText"/>
            </w:pPr>
            <w:r w:rsidRPr="00117D55">
              <w:t xml:space="preserve">The software supports dynamic grid characteristics required for the transition towards renewable energy. It is capable of processing data from near-real time grid measurements to observe how the power transmission, distribution and consumption really occur, and use this information to improve simulation studies and operation activities, including the avoidance of outages, black-outs, and wastes; </w:t>
            </w:r>
          </w:p>
          <w:p w14:paraId="68C06650" w14:textId="77777777" w:rsidR="00454820" w:rsidRPr="00117D55" w:rsidRDefault="00454820" w:rsidP="00117D55">
            <w:pPr>
              <w:pStyle w:val="TableText"/>
            </w:pPr>
            <w:r w:rsidRPr="00117D55">
              <w:t xml:space="preserve">Where not included in </w:t>
            </w:r>
            <w:r w:rsidRPr="00117D55">
              <w:rPr>
                <w:rFonts w:ascii="Calibri" w:hAnsi="Calibri" w:cs="Calibri"/>
              </w:rPr>
              <w:t xml:space="preserve">Manufacture, installation, and servicing of high, medium and low voltage electrical equipment for electrical transmission and distribution that result in or enable a substantial contribution to climate change mitigation, </w:t>
            </w:r>
            <w:r w:rsidRPr="00117D55">
              <w:t>software supporting the design and planning of new grids or grid upgrades.</w:t>
            </w:r>
          </w:p>
          <w:p w14:paraId="3821F636" w14:textId="77777777" w:rsidR="00454820" w:rsidRPr="00117D55" w:rsidRDefault="00454820" w:rsidP="00117D55">
            <w:pPr>
              <w:pStyle w:val="TableText"/>
            </w:pPr>
            <w:r w:rsidRPr="00117D55">
              <w:t>The software supports dynamic grid characteristics required for the transition towards renewable energy, including volatile power generation at distribution level (“prosumers”), changing of power flow directions, and the use of grid storage units;(v) meteorological sensors for forecasting renewable electricity production; (vi)stand-alone or embedded connectable controllers and relays that enable an efficient use of electrical sources and loads; (vii) load-shedding and load-shifting equipment for load management and source-switching equipment, where the equipment is compliant with EN IEC 62962:2019 Particular requirements for load-shedding equipment;</w:t>
            </w:r>
          </w:p>
        </w:tc>
      </w:tr>
      <w:tr w:rsidR="00454820" w:rsidRPr="00117D55" w14:paraId="009BBE08" w14:textId="77777777" w:rsidTr="0A974F12">
        <w:tc>
          <w:tcPr>
            <w:tcW w:w="1560" w:type="dxa"/>
            <w:tcBorders>
              <w:top w:val="single" w:sz="4" w:space="0" w:color="000000" w:themeColor="text2"/>
              <w:bottom w:val="single" w:sz="4" w:space="0" w:color="000000" w:themeColor="text2"/>
            </w:tcBorders>
            <w:shd w:val="clear" w:color="auto" w:fill="auto"/>
          </w:tcPr>
          <w:p w14:paraId="3B525DFD" w14:textId="77777777" w:rsidR="00454820" w:rsidRPr="00117D55" w:rsidRDefault="00454820" w:rsidP="00117D55">
            <w:pPr>
              <w:pStyle w:val="TableHeadingText"/>
            </w:pPr>
            <w:bookmarkStart w:id="5099" w:name="Variablespeeddrivesolutions"/>
            <w:r w:rsidRPr="00117D55">
              <w:t>Variable speed drive solutions</w:t>
            </w:r>
            <w:bookmarkEnd w:id="5099"/>
          </w:p>
        </w:tc>
        <w:tc>
          <w:tcPr>
            <w:tcW w:w="8045" w:type="dxa"/>
          </w:tcPr>
          <w:p w14:paraId="61EC8AF3" w14:textId="77777777" w:rsidR="00454820" w:rsidRPr="00117D55" w:rsidRDefault="00454820" w:rsidP="00117D55">
            <w:pPr>
              <w:pStyle w:val="TableText"/>
            </w:pPr>
            <w:r w:rsidRPr="00117D55">
              <w:t>Variable speed drives and other variable speed drive solutions, excluding soft starters, that enable energy efficiency in electrical motor applications, where the equipment is compliant with EN 61800-9-1: Adjustable speed electrical power drive systems - Part 9-1: Eco-design for power drive systems, motor starters, power electronics and their driven applications - General requirements for setting energy efficiency standards for power driven equipment using the extended product approach (EPA) and semi analytic model (SAM) and EN 61800-9-2: Adjustable speed electrical power drive systems - Part 9-2: Eco-design for power drive systems, motor starters, power electronics and their driven applications - Energy efficiency indicators for power drive systems and motor starters; (vii) low-voltage electrical motors with an energy efficiency class (according to EN 60034-30-1: Rotating electrical machines - Part 30-1: Efficiency classes of line operated AC motors (IE code)) exceeding the requirements set by Commission Regulation 2019/1781 of the European Parliament and of the Council*9, specifically:</w:t>
            </w:r>
          </w:p>
          <w:p w14:paraId="4A9B7686" w14:textId="77777777" w:rsidR="00454820" w:rsidRPr="00117D55" w:rsidRDefault="00B50CBD" w:rsidP="00A46517">
            <w:pPr>
              <w:pStyle w:val="TableNumbered1"/>
              <w:numPr>
                <w:ilvl w:val="0"/>
                <w:numId w:val="266"/>
              </w:numPr>
            </w:pPr>
            <w:r>
              <w:lastRenderedPageBreak/>
              <w:t>S</w:t>
            </w:r>
            <w:r w:rsidR="00454820" w:rsidRPr="00117D55">
              <w:t>ingle-phase motors with a rated output of 0,12 kW or higher and an efficiency class of IE3 or higher;</w:t>
            </w:r>
          </w:p>
          <w:p w14:paraId="491EE23F" w14:textId="77777777" w:rsidR="00454820" w:rsidRPr="00117D55" w:rsidRDefault="00454820" w:rsidP="00A46517">
            <w:pPr>
              <w:pStyle w:val="TableNumbered1"/>
              <w:numPr>
                <w:ilvl w:val="0"/>
                <w:numId w:val="266"/>
              </w:numPr>
            </w:pPr>
            <w:r w:rsidRPr="00117D55">
              <w:t xml:space="preserve"> Ex be increased safety motors with a rated output between 0,12 kW and 1000 kW, with 2, 4, 6 or 8 poles and an efficiency class IE3 or higher;</w:t>
            </w:r>
          </w:p>
          <w:p w14:paraId="40DA767C" w14:textId="77777777" w:rsidR="00454820" w:rsidRPr="00117D55" w:rsidRDefault="00454820" w:rsidP="00A46517">
            <w:pPr>
              <w:pStyle w:val="TableNumbered1"/>
              <w:numPr>
                <w:ilvl w:val="0"/>
                <w:numId w:val="266"/>
              </w:numPr>
            </w:pPr>
            <w:r w:rsidRPr="00117D55">
              <w:t xml:space="preserve"> 3-phase motors with a rated output between 0,75 kW and 1000 kW, with 2, 4, 6 or 8 poles, which are not Ex be increased safety motors and have</w:t>
            </w:r>
          </w:p>
          <w:p w14:paraId="18004698" w14:textId="77777777" w:rsidR="00454820" w:rsidRPr="00117D55" w:rsidRDefault="00B50CBD" w:rsidP="00B50CBD">
            <w:pPr>
              <w:pStyle w:val="TableNumbered2"/>
            </w:pPr>
            <w:r>
              <w:t>A</w:t>
            </w:r>
            <w:r w:rsidR="00454820" w:rsidRPr="00117D55">
              <w:t xml:space="preserve">n efficiency class of IE5 for motors with 2,4 or 6 poles and a rated power between 75 kW and 200 kW, </w:t>
            </w:r>
          </w:p>
          <w:p w14:paraId="5DA0FD00" w14:textId="77777777" w:rsidR="00454820" w:rsidRPr="00117D55" w:rsidRDefault="00B50CBD" w:rsidP="00B50CBD">
            <w:pPr>
              <w:pStyle w:val="TableNumbered2"/>
            </w:pPr>
            <w:r>
              <w:t>A</w:t>
            </w:r>
            <w:r w:rsidR="00454820" w:rsidRPr="00117D55">
              <w:t>n efficiency class of IE 4 or higher for all other motors;</w:t>
            </w:r>
          </w:p>
          <w:p w14:paraId="0416C34B" w14:textId="77777777" w:rsidR="00454820" w:rsidRPr="00117D55" w:rsidRDefault="00454820" w:rsidP="00B50CBD">
            <w:pPr>
              <w:pStyle w:val="TableNumbered1"/>
            </w:pPr>
            <w:r w:rsidRPr="00117D55">
              <w:t xml:space="preserve"> 3-phase motors with a rated output between 0,12 kW and 0,75 kW, with 2, 4, 6 or 8 poles, which are not Ex be increased safety motors and have an efficiency class of IE3 or higher;(e) 3-phase VSD only motors with a rated output between 0,75 kW and 1000 kW with 2, 4, 6 or 8 poles, classified according to the EN IEC TS 60034-30-2 and an efficiency class IE5;</w:t>
            </w:r>
          </w:p>
          <w:p w14:paraId="784EC300" w14:textId="77777777" w:rsidR="00454820" w:rsidRPr="00117D55" w:rsidRDefault="00454820" w:rsidP="00A84108">
            <w:pPr>
              <w:pStyle w:val="TableBullet1"/>
            </w:pPr>
            <w:r>
              <w:t>Medium- and high-voltage motors with a rated power above 1000 kW and an energy efficiency class IE 4 or higher according to draft standard IEC 60034-30-3</w:t>
            </w:r>
          </w:p>
        </w:tc>
      </w:tr>
      <w:tr w:rsidR="00454820" w:rsidRPr="00117D55" w14:paraId="035240EB" w14:textId="77777777" w:rsidTr="0A974F12">
        <w:tc>
          <w:tcPr>
            <w:tcW w:w="1560" w:type="dxa"/>
            <w:tcBorders>
              <w:top w:val="single" w:sz="4" w:space="0" w:color="000000" w:themeColor="text2"/>
              <w:bottom w:val="single" w:sz="4" w:space="0" w:color="000000" w:themeColor="text2"/>
            </w:tcBorders>
            <w:shd w:val="clear" w:color="auto" w:fill="auto"/>
          </w:tcPr>
          <w:p w14:paraId="71D5E317" w14:textId="77777777" w:rsidR="00454820" w:rsidRPr="00117D55" w:rsidRDefault="00454820" w:rsidP="00117D55">
            <w:pPr>
              <w:pStyle w:val="TableHeadingText"/>
            </w:pPr>
            <w:bookmarkStart w:id="5100" w:name="Replacementration"/>
            <w:r w:rsidRPr="00117D55">
              <w:lastRenderedPageBreak/>
              <w:t>Replacement ratio</w:t>
            </w:r>
            <w:bookmarkEnd w:id="5100"/>
          </w:p>
        </w:tc>
        <w:tc>
          <w:tcPr>
            <w:tcW w:w="8045" w:type="dxa"/>
          </w:tcPr>
          <w:p w14:paraId="3575CD50" w14:textId="77777777" w:rsidR="00454820" w:rsidRPr="00117D55" w:rsidRDefault="00454820" w:rsidP="00117D55">
            <w:pPr>
              <w:pStyle w:val="TableText"/>
              <w:rPr>
                <w:lang w:val="nl-NL"/>
              </w:rPr>
            </w:pPr>
            <w:r w:rsidRPr="00117D55">
              <w:t>The share of Taxonomy compliance of eligible aircraft shall be limited by the replacement ratio. The replacement ratio shall be calculated based on the proportion of aircraft permanently withdrawn from use to aircraft delivered at the global level averaged over the preceding 10 years as evidenced by verified data available from independent data providers. In the absence of a certificate on the metric values of CO2 emissions confirming the required margin to the New Type limit of the ICAO standard, the aircraft manufacturer shall deliver a declaration that the aircraft meets the required level of performance and margins of improvement with the condition that the aircraft is certified by January 2021.</w:t>
            </w:r>
          </w:p>
        </w:tc>
      </w:tr>
      <w:tr w:rsidR="00454820" w:rsidRPr="00117D55" w14:paraId="50FBB18D" w14:textId="77777777" w:rsidTr="0A974F12">
        <w:tc>
          <w:tcPr>
            <w:tcW w:w="1560" w:type="dxa"/>
            <w:tcBorders>
              <w:top w:val="single" w:sz="4" w:space="0" w:color="000000" w:themeColor="text2"/>
            </w:tcBorders>
            <w:shd w:val="clear" w:color="auto" w:fill="auto"/>
          </w:tcPr>
          <w:p w14:paraId="05913C75" w14:textId="77777777" w:rsidR="00454820" w:rsidRPr="00117D55" w:rsidRDefault="00454820" w:rsidP="00117D55">
            <w:pPr>
              <w:pStyle w:val="TableHeadingText"/>
            </w:pPr>
            <w:bookmarkStart w:id="5101" w:name="Recycledmaterial"/>
            <w:r w:rsidRPr="00117D55">
              <w:t>Recycled material</w:t>
            </w:r>
            <w:bookmarkEnd w:id="5101"/>
          </w:p>
        </w:tc>
        <w:tc>
          <w:tcPr>
            <w:tcW w:w="8045" w:type="dxa"/>
          </w:tcPr>
          <w:p w14:paraId="2FC91A1E" w14:textId="77777777" w:rsidR="00454820" w:rsidRPr="00117D55" w:rsidRDefault="00454820" w:rsidP="00117D55">
            <w:pPr>
              <w:pStyle w:val="TableBullet1"/>
            </w:pPr>
            <w:r>
              <w:t>Where the packaging is made from paper or cardboard, the remaining primary raw material are certified by the Forest Stewardship Council (FSC), the Program for the Endorsement of Forest Certification Schemes (PEFC International), or equivalent recognized schemes. Coatings with plastics or metals are not used. For plastic packaging only monomaterials without coatings are used, halogen-containing polymers are not used. A declaration of compliance is provided specifying the material composition of the packaging and the shares of recycled and primary raw material;</w:t>
            </w:r>
          </w:p>
        </w:tc>
      </w:tr>
    </w:tbl>
    <w:p w14:paraId="62D755CF" w14:textId="77777777" w:rsidR="00454820" w:rsidRPr="007E6521" w:rsidRDefault="00454820" w:rsidP="00DD20B8">
      <w:pPr>
        <w:pStyle w:val="Textoindependiente"/>
        <w:rPr>
          <w:lang w:val="en-GB"/>
        </w:rPr>
      </w:pPr>
    </w:p>
    <w:p w14:paraId="7A03D7CA" w14:textId="77777777" w:rsidR="00D16A0A" w:rsidRDefault="00D16A0A" w:rsidP="00687599">
      <w:pPr>
        <w:rPr>
          <w:rFonts w:cstheme="minorHAnsi"/>
        </w:rPr>
        <w:sectPr w:rsidR="00D16A0A" w:rsidSect="00585935">
          <w:pgSz w:w="11907" w:h="16839" w:code="9"/>
          <w:pgMar w:top="1728" w:right="1151" w:bottom="1440" w:left="1151" w:header="1152" w:footer="720" w:gutter="0"/>
          <w:cols w:space="720"/>
          <w:docGrid w:linePitch="360"/>
        </w:sectPr>
      </w:pPr>
    </w:p>
    <w:p w14:paraId="007A4850" w14:textId="77777777" w:rsidR="00687599" w:rsidRPr="00854071" w:rsidRDefault="00687599" w:rsidP="00687599">
      <w:r w:rsidRPr="00854071">
        <w:rPr>
          <w:rFonts w:cstheme="minorHAnsi"/>
          <w:noProof/>
          <w:lang w:val="es-ES" w:eastAsia="es-ES"/>
        </w:rPr>
        <w:lastRenderedPageBreak/>
        <mc:AlternateContent>
          <mc:Choice Requires="wps">
            <w:drawing>
              <wp:anchor distT="0" distB="0" distL="114300" distR="114300" simplePos="0" relativeHeight="251658284" behindDoc="1" locked="0" layoutInCell="1" allowOverlap="1" wp14:anchorId="0C0ADBFF" wp14:editId="17A67EBC">
                <wp:simplePos x="0" y="0"/>
                <wp:positionH relativeFrom="margin">
                  <wp:align>center</wp:align>
                </wp:positionH>
                <wp:positionV relativeFrom="margin">
                  <wp:align>center</wp:align>
                </wp:positionV>
                <wp:extent cx="8762544" cy="914400"/>
                <wp:effectExtent l="0" t="0" r="635" b="0"/>
                <wp:wrapNone/>
                <wp:docPr id="2022116966" name="Rectángulo 2022116966"/>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898C8C6" w14:textId="77777777" w:rsidR="004705E1" w:rsidRPr="001E689C" w:rsidRDefault="004705E1" w:rsidP="009123E3">
                            <w:pPr>
                              <w:pStyle w:val="HeadingU"/>
                              <w:rPr>
                                <w:lang w:val="nl-NL"/>
                              </w:rPr>
                            </w:pPr>
                            <w:r>
                              <w:rPr>
                                <w:lang w:val="nl-NL"/>
                              </w:rPr>
                              <w:t>Accomodation Activities</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ADBFF" id="Rectángulo 2022116966" o:spid="_x0000_s1036" style="position:absolute;margin-left:0;margin-top:0;width:689.95pt;height:1in;z-index:-251658196;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" fillcolor="white [3212]" stroked="f">
                <v:textbox inset="5.76pt,5.76pt,5.76pt,5.76pt">
                  <w:txbxContent>
                    <w:p w14:paraId="2898C8C6" w14:textId="77777777" w:rsidR="004705E1" w:rsidRPr="001E689C" w:rsidRDefault="004705E1" w:rsidP="009123E3">
                      <w:pPr>
                        <w:pStyle w:val="HeadingU"/>
                        <w:rPr>
                          <w:lang w:val="nl-NL"/>
                        </w:rPr>
                      </w:pPr>
                      <w:r>
                        <w:rPr>
                          <w:lang w:val="nl-NL"/>
                        </w:rPr>
                        <w:t>Accomodation Activities</w:t>
                      </w:r>
                    </w:p>
                  </w:txbxContent>
                </v:textbox>
                <w10:wrap anchorx="margin" anchory="margin"/>
              </v:rect>
            </w:pict>
          </mc:Fallback>
        </mc:AlternateContent>
      </w:r>
    </w:p>
    <w:p w14:paraId="6E34D623" w14:textId="77777777" w:rsidR="00687599" w:rsidRPr="00854071" w:rsidRDefault="00687599" w:rsidP="00687599">
      <w:pPr>
        <w:rPr>
          <w:rFonts w:cstheme="minorHAnsi"/>
        </w:rPr>
        <w:sectPr w:rsidR="00687599" w:rsidRPr="00854071" w:rsidSect="00585935">
          <w:pgSz w:w="11907" w:h="16839" w:code="9"/>
          <w:pgMar w:top="1728" w:right="1151" w:bottom="1440" w:left="1151" w:header="1152" w:footer="720" w:gutter="0"/>
          <w:cols w:space="720"/>
          <w:docGrid w:linePitch="360"/>
        </w:sectPr>
      </w:pPr>
    </w:p>
    <w:p w14:paraId="7C07FBF1" w14:textId="77777777" w:rsidR="00687599" w:rsidRDefault="00687599" w:rsidP="00687599">
      <w:pPr>
        <w:pStyle w:val="HeadingA2"/>
        <w:rPr>
          <w:ins w:id="5102" w:author="Cisneros Morales Diana Karen" w:date="2024-07-29T09:43:00Z"/>
        </w:rPr>
      </w:pPr>
      <w:bookmarkStart w:id="5103" w:name="_Toc152060614"/>
      <w:bookmarkStart w:id="5104" w:name="_Toc153298612"/>
      <w:bookmarkStart w:id="5105" w:name="_Toc153408899"/>
      <w:bookmarkStart w:id="5106" w:name="_Toc186795262"/>
      <w:r>
        <w:lastRenderedPageBreak/>
        <w:t xml:space="preserve">Accommodation </w:t>
      </w:r>
      <w:bookmarkEnd w:id="5103"/>
      <w:r w:rsidR="00545FEA">
        <w:t>Activities</w:t>
      </w:r>
      <w:bookmarkEnd w:id="5104"/>
      <w:bookmarkEnd w:id="5105"/>
      <w:bookmarkEnd w:id="5106"/>
    </w:p>
    <w:p w14:paraId="79F7FEB5" w14:textId="3B49170B" w:rsidR="00047401" w:rsidRDefault="00047401" w:rsidP="00047401">
      <w:pPr>
        <w:pStyle w:val="Textoindependiente"/>
        <w:rPr>
          <w:ins w:id="5107" w:author="Cisneros Morales Diana Karen" w:date="2024-07-29T09:43:00Z"/>
          <w:lang w:eastAsia="ja-JP"/>
        </w:rPr>
      </w:pPr>
      <w:ins w:id="5108" w:author="Cisneros Morales Diana Karen" w:date="2024-07-29T09:43:00Z">
        <w:r>
          <w:rPr>
            <w:lang w:eastAsia="ja-JP"/>
          </w:rPr>
          <w:t xml:space="preserve">This chapter aims to detail the various standards and conditions which are to be met for an investment related to </w:t>
        </w:r>
      </w:ins>
      <w:ins w:id="5109" w:author="Cisneros Morales Diana Karen" w:date="2024-07-29T09:46:00Z">
        <w:r w:rsidR="002B0673">
          <w:rPr>
            <w:lang w:eastAsia="ja-JP"/>
          </w:rPr>
          <w:t xml:space="preserve">the accommodation activities </w:t>
        </w:r>
      </w:ins>
      <w:ins w:id="5110" w:author="Cisneros Morales Diana Karen" w:date="2024-07-29T09:43:00Z">
        <w:r>
          <w:rPr>
            <w:lang w:eastAsia="ja-JP"/>
          </w:rPr>
          <w:t>sector to be deemed sustainable. The provided definitions can be divided into EU taxonomy and Santander-specific. With Santander-specific, a reference is made to the internal Santander standard for climate and sustainability.</w:t>
        </w:r>
      </w:ins>
    </w:p>
    <w:p w14:paraId="39F34C68" w14:textId="2587A01B" w:rsidR="00047401" w:rsidRDefault="00047401" w:rsidP="00047401">
      <w:pPr>
        <w:pStyle w:val="Textoindependiente"/>
        <w:rPr>
          <w:ins w:id="5111" w:author="Cisneros Morales Diana Karen" w:date="2024-07-29T09:43:00Z"/>
          <w:lang w:eastAsia="ja-JP"/>
        </w:rPr>
      </w:pPr>
      <w:ins w:id="5112" w:author="Cisneros Morales Diana Karen" w:date="2024-07-29T09:43:00Z">
        <w:r>
          <w:rPr>
            <w:lang w:eastAsia="ja-JP"/>
          </w:rPr>
          <w:t xml:space="preserve">All the activities mentioned in this chapter fall under the </w:t>
        </w:r>
      </w:ins>
      <w:ins w:id="5113" w:author="Cisneros Morales Diana Karen" w:date="2024-07-29T09:46:00Z">
        <w:r w:rsidR="002B0673">
          <w:rPr>
            <w:lang w:eastAsia="ja-JP"/>
          </w:rPr>
          <w:t>accommodation activities</w:t>
        </w:r>
      </w:ins>
      <w:ins w:id="5114" w:author="Cisneros Morales Diana Karen" w:date="2024-07-29T09:43:00Z">
        <w:r>
          <w:rPr>
            <w:lang w:eastAsia="ja-JP"/>
          </w:rPr>
          <w:t xml:space="preserve"> sector, as defined by the European Commission. Furthermore, all criteria have been validated by experts to ensure conformity with regulation.</w:t>
        </w:r>
      </w:ins>
    </w:p>
    <w:p w14:paraId="68E559CC" w14:textId="45C705ED" w:rsidR="00047401" w:rsidRDefault="00047401" w:rsidP="00047401">
      <w:pPr>
        <w:pStyle w:val="Textoindependiente"/>
        <w:rPr>
          <w:ins w:id="5115" w:author="Cisneros Morales Diana Karen" w:date="2024-07-29T09:56:00Z"/>
          <w:lang w:eastAsia="ja-JP"/>
        </w:rPr>
      </w:pPr>
      <w:ins w:id="5116" w:author="Cisneros Morales Diana Karen" w:date="2024-07-29T09:43:00Z">
        <w:r>
          <w:rPr>
            <w:lang w:eastAsia="ja-JP"/>
          </w:rPr>
          <w:t>The tables in this appendix capture the substantial contribution technical screening criteria (for EU Taxonomy consistent criteria only) for the Energy sector.</w:t>
        </w:r>
      </w:ins>
    </w:p>
    <w:p w14:paraId="6F95F5E4" w14:textId="77777777" w:rsidR="00055961" w:rsidRDefault="00055961" w:rsidP="00047401">
      <w:pPr>
        <w:pStyle w:val="Textoindependiente"/>
        <w:rPr>
          <w:ins w:id="5117" w:author="Cisneros Morales Diana Karen" w:date="2024-07-29T09:46:00Z"/>
          <w:lang w:eastAsia="ja-JP"/>
        </w:rPr>
      </w:pPr>
    </w:p>
    <w:tbl>
      <w:tblPr>
        <w:tblStyle w:val="OWTable"/>
        <w:tblW w:w="5000" w:type="pct"/>
        <w:tblLayout w:type="fixed"/>
        <w:tblLook w:val="0400" w:firstRow="0" w:lastRow="0" w:firstColumn="0" w:lastColumn="0" w:noHBand="0" w:noVBand="1"/>
      </w:tblPr>
      <w:tblGrid>
        <w:gridCol w:w="2412"/>
        <w:gridCol w:w="2627"/>
        <w:gridCol w:w="1620"/>
        <w:gridCol w:w="1890"/>
        <w:gridCol w:w="990"/>
        <w:gridCol w:w="1620"/>
        <w:gridCol w:w="1170"/>
        <w:gridCol w:w="1341"/>
      </w:tblGrid>
      <w:tr w:rsidR="00055961" w:rsidRPr="00EF1AC4" w14:paraId="551D0A00" w14:textId="77777777" w:rsidTr="00775BC1">
        <w:trPr>
          <w:trHeight w:val="20"/>
          <w:tblHeader/>
          <w:ins w:id="5118" w:author="Cisneros Morales Diana Karen" w:date="2024-07-29T09:56:00Z"/>
        </w:trPr>
        <w:tc>
          <w:tcPr>
            <w:tcW w:w="2412" w:type="dxa"/>
            <w:shd w:val="clear" w:color="auto" w:fill="FF0000"/>
            <w:noWrap/>
            <w:vAlign w:val="bottom"/>
            <w:hideMark/>
          </w:tcPr>
          <w:p w14:paraId="0D5D319D" w14:textId="77777777" w:rsidR="00055961" w:rsidRPr="00EF1AC4" w:rsidRDefault="00055961" w:rsidP="007565D5">
            <w:pPr>
              <w:pStyle w:val="TableHeadingText"/>
              <w:rPr>
                <w:ins w:id="5119" w:author="Cisneros Morales Diana Karen" w:date="2024-07-29T09:56:00Z"/>
                <w:color w:val="FFFFFF" w:themeColor="background1"/>
              </w:rPr>
            </w:pPr>
            <w:ins w:id="5120" w:author="Cisneros Morales Diana Karen" w:date="2024-07-29T09:56:00Z">
              <w:r w:rsidRPr="00EF1AC4">
                <w:rPr>
                  <w:color w:val="FFFFFF" w:themeColor="background1"/>
                </w:rPr>
                <w:t>Activity</w:t>
              </w:r>
            </w:ins>
          </w:p>
        </w:tc>
        <w:tc>
          <w:tcPr>
            <w:tcW w:w="2627" w:type="dxa"/>
            <w:shd w:val="clear" w:color="auto" w:fill="FF0000"/>
            <w:noWrap/>
            <w:vAlign w:val="bottom"/>
            <w:hideMark/>
          </w:tcPr>
          <w:p w14:paraId="4B450E7B" w14:textId="77777777" w:rsidR="00055961" w:rsidRPr="00EF1AC4" w:rsidRDefault="00055961" w:rsidP="007565D5">
            <w:pPr>
              <w:pStyle w:val="TableHeadingText"/>
              <w:rPr>
                <w:ins w:id="5121" w:author="Cisneros Morales Diana Karen" w:date="2024-07-29T09:56:00Z"/>
                <w:color w:val="FFFFFF" w:themeColor="background1"/>
              </w:rPr>
            </w:pPr>
            <w:ins w:id="5122" w:author="Cisneros Morales Diana Karen" w:date="2024-07-29T09:56:00Z">
              <w:r>
                <w:rPr>
                  <w:color w:val="FFFFFF" w:themeColor="background1"/>
                </w:rPr>
                <w:t>Environmental classification</w:t>
              </w:r>
            </w:ins>
          </w:p>
        </w:tc>
        <w:tc>
          <w:tcPr>
            <w:tcW w:w="1620" w:type="dxa"/>
            <w:shd w:val="clear" w:color="auto" w:fill="FF0000"/>
            <w:noWrap/>
            <w:vAlign w:val="bottom"/>
            <w:hideMark/>
          </w:tcPr>
          <w:p w14:paraId="3349523C" w14:textId="77777777" w:rsidR="00055961" w:rsidRPr="00EF1AC4" w:rsidRDefault="00055961" w:rsidP="007565D5">
            <w:pPr>
              <w:pStyle w:val="TableHeadingText"/>
              <w:rPr>
                <w:ins w:id="5123" w:author="Cisneros Morales Diana Karen" w:date="2024-07-29T09:56:00Z"/>
                <w:color w:val="FFFFFF" w:themeColor="background1"/>
              </w:rPr>
            </w:pPr>
            <w:ins w:id="5124" w:author="Cisneros Morales Diana Karen" w:date="2024-07-29T09:56:00Z">
              <w:r w:rsidRPr="00EF1AC4">
                <w:rPr>
                  <w:color w:val="FFFFFF" w:themeColor="background1"/>
                </w:rPr>
                <w:t xml:space="preserve">Mitigation </w:t>
              </w:r>
            </w:ins>
          </w:p>
        </w:tc>
        <w:tc>
          <w:tcPr>
            <w:tcW w:w="1890" w:type="dxa"/>
            <w:shd w:val="clear" w:color="auto" w:fill="FF0000"/>
            <w:noWrap/>
            <w:vAlign w:val="bottom"/>
            <w:hideMark/>
          </w:tcPr>
          <w:p w14:paraId="1EE4A190" w14:textId="77777777" w:rsidR="00055961" w:rsidRPr="00EF1AC4" w:rsidRDefault="00055961" w:rsidP="007565D5">
            <w:pPr>
              <w:pStyle w:val="TableHeadingText"/>
              <w:rPr>
                <w:ins w:id="5125" w:author="Cisneros Morales Diana Karen" w:date="2024-07-29T09:56:00Z"/>
                <w:color w:val="FFFFFF" w:themeColor="background1"/>
              </w:rPr>
            </w:pPr>
            <w:ins w:id="5126" w:author="Cisneros Morales Diana Karen" w:date="2024-07-29T09:56:00Z">
              <w:r w:rsidRPr="00EF1AC4">
                <w:rPr>
                  <w:color w:val="FFFFFF" w:themeColor="background1"/>
                </w:rPr>
                <w:t>Adaptation</w:t>
              </w:r>
            </w:ins>
          </w:p>
        </w:tc>
        <w:tc>
          <w:tcPr>
            <w:tcW w:w="990" w:type="dxa"/>
            <w:shd w:val="clear" w:color="auto" w:fill="FF0000"/>
            <w:noWrap/>
            <w:vAlign w:val="bottom"/>
            <w:hideMark/>
          </w:tcPr>
          <w:p w14:paraId="4416DC04" w14:textId="77777777" w:rsidR="00055961" w:rsidRPr="00EF1AC4" w:rsidRDefault="00055961" w:rsidP="007565D5">
            <w:pPr>
              <w:pStyle w:val="TableHeadingText"/>
              <w:rPr>
                <w:ins w:id="5127" w:author="Cisneros Morales Diana Karen" w:date="2024-07-29T09:56:00Z"/>
                <w:color w:val="FFFFFF" w:themeColor="background1"/>
              </w:rPr>
            </w:pPr>
            <w:ins w:id="5128" w:author="Cisneros Morales Diana Karen" w:date="2024-07-29T09:56:00Z">
              <w:r w:rsidRPr="00EF1AC4">
                <w:rPr>
                  <w:color w:val="FFFFFF" w:themeColor="background1"/>
                </w:rPr>
                <w:t>Water</w:t>
              </w:r>
            </w:ins>
          </w:p>
        </w:tc>
        <w:tc>
          <w:tcPr>
            <w:tcW w:w="1620" w:type="dxa"/>
            <w:shd w:val="clear" w:color="auto" w:fill="FF0000"/>
            <w:noWrap/>
            <w:vAlign w:val="bottom"/>
            <w:hideMark/>
          </w:tcPr>
          <w:p w14:paraId="3C0362F7" w14:textId="77777777" w:rsidR="00055961" w:rsidRPr="00EF1AC4" w:rsidRDefault="00055961" w:rsidP="007565D5">
            <w:pPr>
              <w:pStyle w:val="TableHeadingText"/>
              <w:rPr>
                <w:ins w:id="5129" w:author="Cisneros Morales Diana Karen" w:date="2024-07-29T09:56:00Z"/>
                <w:color w:val="FFFFFF" w:themeColor="background1"/>
              </w:rPr>
            </w:pPr>
            <w:ins w:id="5130" w:author="Cisneros Morales Diana Karen" w:date="2024-07-29T09:56:00Z">
              <w:r w:rsidRPr="00EF1AC4">
                <w:rPr>
                  <w:color w:val="FFFFFF" w:themeColor="background1"/>
                </w:rPr>
                <w:t>Circular economy</w:t>
              </w:r>
            </w:ins>
          </w:p>
        </w:tc>
        <w:tc>
          <w:tcPr>
            <w:tcW w:w="1170" w:type="dxa"/>
            <w:shd w:val="clear" w:color="auto" w:fill="FF0000"/>
            <w:noWrap/>
            <w:vAlign w:val="bottom"/>
            <w:hideMark/>
          </w:tcPr>
          <w:p w14:paraId="68F86B94" w14:textId="77777777" w:rsidR="00055961" w:rsidRPr="00EF1AC4" w:rsidRDefault="00055961" w:rsidP="007565D5">
            <w:pPr>
              <w:pStyle w:val="TableHeadingText"/>
              <w:rPr>
                <w:ins w:id="5131" w:author="Cisneros Morales Diana Karen" w:date="2024-07-29T09:56:00Z"/>
                <w:color w:val="FFFFFF" w:themeColor="background1"/>
              </w:rPr>
            </w:pPr>
            <w:ins w:id="5132" w:author="Cisneros Morales Diana Karen" w:date="2024-07-29T09:56:00Z">
              <w:r w:rsidRPr="00EF1AC4">
                <w:rPr>
                  <w:color w:val="FFFFFF" w:themeColor="background1"/>
                </w:rPr>
                <w:t>Pollution</w:t>
              </w:r>
            </w:ins>
          </w:p>
        </w:tc>
        <w:tc>
          <w:tcPr>
            <w:tcW w:w="1341" w:type="dxa"/>
            <w:shd w:val="clear" w:color="auto" w:fill="FF0000"/>
            <w:noWrap/>
            <w:vAlign w:val="bottom"/>
            <w:hideMark/>
          </w:tcPr>
          <w:p w14:paraId="1D440268" w14:textId="77777777" w:rsidR="00055961" w:rsidRPr="00EF1AC4" w:rsidRDefault="00055961" w:rsidP="007565D5">
            <w:pPr>
              <w:pStyle w:val="TableHeadingText"/>
              <w:rPr>
                <w:ins w:id="5133" w:author="Cisneros Morales Diana Karen" w:date="2024-07-29T09:56:00Z"/>
                <w:color w:val="FFFFFF" w:themeColor="background1"/>
              </w:rPr>
            </w:pPr>
            <w:ins w:id="5134" w:author="Cisneros Morales Diana Karen" w:date="2024-07-29T09:56:00Z">
              <w:r w:rsidRPr="00EF1AC4">
                <w:rPr>
                  <w:color w:val="FFFFFF" w:themeColor="background1"/>
                </w:rPr>
                <w:t>Biodiversity</w:t>
              </w:r>
            </w:ins>
          </w:p>
        </w:tc>
      </w:tr>
      <w:tr w:rsidR="00775BC1" w:rsidRPr="00BD0EC4" w14:paraId="59D3FEB0" w14:textId="77777777" w:rsidTr="00775BC1">
        <w:trPr>
          <w:trHeight w:val="20"/>
          <w:ins w:id="5135" w:author="Cisneros Morales Diana Karen" w:date="2024-07-29T09:56:00Z"/>
        </w:trPr>
        <w:tc>
          <w:tcPr>
            <w:tcW w:w="2412" w:type="dxa"/>
            <w:vMerge w:val="restart"/>
            <w:hideMark/>
          </w:tcPr>
          <w:p w14:paraId="56158102" w14:textId="0C2B1CCB" w:rsidR="00775BC1" w:rsidRPr="00BD0EC4" w:rsidRDefault="00775BC1" w:rsidP="007565D5">
            <w:pPr>
              <w:pStyle w:val="TableText"/>
              <w:rPr>
                <w:ins w:id="5136" w:author="Cisneros Morales Diana Karen" w:date="2024-07-29T09:56:00Z"/>
              </w:rPr>
            </w:pPr>
            <w:ins w:id="5137" w:author="Cisneros Morales Diana Karen" w:date="2024-07-29T09:57:00Z">
              <w:r w:rsidRPr="001217A5">
                <w:t>Hotels, holiday, camping grounds and similar accommodation</w:t>
              </w:r>
            </w:ins>
          </w:p>
        </w:tc>
        <w:tc>
          <w:tcPr>
            <w:tcW w:w="2627" w:type="dxa"/>
            <w:noWrap/>
          </w:tcPr>
          <w:p w14:paraId="12030FDB" w14:textId="77777777" w:rsidR="00775BC1" w:rsidRPr="00BD0EC4" w:rsidRDefault="00775BC1" w:rsidP="007565D5">
            <w:pPr>
              <w:pStyle w:val="TableText"/>
              <w:rPr>
                <w:ins w:id="5138" w:author="Cisneros Morales Diana Karen" w:date="2024-07-29T09:56:00Z"/>
              </w:rPr>
            </w:pPr>
            <w:ins w:id="5139" w:author="Cisneros Morales Diana Karen" w:date="2024-07-29T09:56:00Z">
              <w:r>
                <w:t>EU Taxonomy</w:t>
              </w:r>
            </w:ins>
          </w:p>
        </w:tc>
        <w:tc>
          <w:tcPr>
            <w:tcW w:w="1620" w:type="dxa"/>
            <w:noWrap/>
          </w:tcPr>
          <w:p w14:paraId="1A840E24" w14:textId="77777777" w:rsidR="00775BC1" w:rsidRPr="00BD0EC4" w:rsidRDefault="00775BC1" w:rsidP="007565D5">
            <w:pPr>
              <w:pStyle w:val="TableText"/>
              <w:rPr>
                <w:ins w:id="5140" w:author="Cisneros Morales Diana Karen" w:date="2024-07-29T09:56:00Z"/>
              </w:rPr>
            </w:pPr>
            <w:ins w:id="5141" w:author="Cisneros Morales Diana Karen" w:date="2024-07-29T09:56:00Z">
              <w:r>
                <w:t>Enabling</w:t>
              </w:r>
            </w:ins>
          </w:p>
        </w:tc>
        <w:tc>
          <w:tcPr>
            <w:tcW w:w="1890" w:type="dxa"/>
            <w:noWrap/>
          </w:tcPr>
          <w:p w14:paraId="571F3CCA" w14:textId="77777777" w:rsidR="00775BC1" w:rsidRPr="00BD0EC4" w:rsidRDefault="00775BC1" w:rsidP="007565D5">
            <w:pPr>
              <w:pStyle w:val="TableText"/>
              <w:rPr>
                <w:ins w:id="5142" w:author="Cisneros Morales Diana Karen" w:date="2024-07-29T09:56:00Z"/>
              </w:rPr>
            </w:pPr>
          </w:p>
        </w:tc>
        <w:tc>
          <w:tcPr>
            <w:tcW w:w="990" w:type="dxa"/>
            <w:noWrap/>
          </w:tcPr>
          <w:p w14:paraId="646BF6AF" w14:textId="77777777" w:rsidR="00775BC1" w:rsidRPr="00BD0EC4" w:rsidRDefault="00775BC1" w:rsidP="007565D5">
            <w:pPr>
              <w:pStyle w:val="TableText"/>
              <w:rPr>
                <w:ins w:id="5143" w:author="Cisneros Morales Diana Karen" w:date="2024-07-29T09:56:00Z"/>
              </w:rPr>
            </w:pPr>
          </w:p>
        </w:tc>
        <w:tc>
          <w:tcPr>
            <w:tcW w:w="1620" w:type="dxa"/>
            <w:noWrap/>
          </w:tcPr>
          <w:p w14:paraId="1CE38798" w14:textId="77777777" w:rsidR="00775BC1" w:rsidRPr="00BD0EC4" w:rsidRDefault="00775BC1" w:rsidP="007565D5">
            <w:pPr>
              <w:pStyle w:val="TableText"/>
              <w:rPr>
                <w:ins w:id="5144" w:author="Cisneros Morales Diana Karen" w:date="2024-07-29T09:56:00Z"/>
              </w:rPr>
            </w:pPr>
          </w:p>
        </w:tc>
        <w:tc>
          <w:tcPr>
            <w:tcW w:w="1170" w:type="dxa"/>
            <w:noWrap/>
          </w:tcPr>
          <w:p w14:paraId="5FD59AE6" w14:textId="77777777" w:rsidR="00775BC1" w:rsidRPr="00BD0EC4" w:rsidRDefault="00775BC1" w:rsidP="007565D5">
            <w:pPr>
              <w:pStyle w:val="TableText"/>
              <w:rPr>
                <w:ins w:id="5145" w:author="Cisneros Morales Diana Karen" w:date="2024-07-29T09:56:00Z"/>
              </w:rPr>
            </w:pPr>
          </w:p>
        </w:tc>
        <w:tc>
          <w:tcPr>
            <w:tcW w:w="1341" w:type="dxa"/>
            <w:noWrap/>
          </w:tcPr>
          <w:p w14:paraId="20A44ABD" w14:textId="27C6E349" w:rsidR="00775BC1" w:rsidRPr="00BD0EC4" w:rsidRDefault="00775BC1" w:rsidP="007565D5">
            <w:pPr>
              <w:pStyle w:val="TableText"/>
              <w:rPr>
                <w:ins w:id="5146" w:author="Cisneros Morales Diana Karen" w:date="2024-07-29T09:56:00Z"/>
              </w:rPr>
            </w:pPr>
            <w:ins w:id="5147" w:author="Cisneros Morales Diana Karen" w:date="2024-07-29T09:57:00Z">
              <w:r>
                <w:t>Own Performance</w:t>
              </w:r>
            </w:ins>
          </w:p>
        </w:tc>
      </w:tr>
      <w:tr w:rsidR="00775BC1" w:rsidRPr="00BD0EC4" w14:paraId="07B3C8A2" w14:textId="77777777" w:rsidTr="00775BC1">
        <w:trPr>
          <w:trHeight w:val="20"/>
          <w:ins w:id="5148" w:author="Martinez De Hurtado Yela Fermin" w:date="2025-01-02T16:08:00Z"/>
        </w:trPr>
        <w:tc>
          <w:tcPr>
            <w:tcW w:w="2412" w:type="dxa"/>
            <w:vMerge/>
          </w:tcPr>
          <w:p w14:paraId="5CD37EB9" w14:textId="77777777" w:rsidR="00775BC1" w:rsidRPr="001217A5" w:rsidRDefault="00775BC1" w:rsidP="00775BC1">
            <w:pPr>
              <w:pStyle w:val="TableText"/>
              <w:rPr>
                <w:ins w:id="5149" w:author="Martinez De Hurtado Yela Fermin" w:date="2025-01-02T16:08:00Z" w16du:dateUtc="2025-01-02T15:08:00Z"/>
              </w:rPr>
            </w:pPr>
          </w:p>
        </w:tc>
        <w:tc>
          <w:tcPr>
            <w:tcW w:w="2627" w:type="dxa"/>
            <w:noWrap/>
          </w:tcPr>
          <w:p w14:paraId="38B16C4E" w14:textId="4461856D" w:rsidR="00775BC1" w:rsidRDefault="00775BC1" w:rsidP="00775BC1">
            <w:pPr>
              <w:pStyle w:val="TableText"/>
              <w:rPr>
                <w:ins w:id="5150" w:author="Martinez De Hurtado Yela Fermin" w:date="2025-01-02T16:08:00Z" w16du:dateUtc="2025-01-02T15:08:00Z"/>
              </w:rPr>
            </w:pPr>
            <w:ins w:id="5151" w:author="Martinez De Hurtado Yela Fermin" w:date="2025-01-02T16:09:00Z" w16du:dateUtc="2025-01-02T15:09:00Z">
              <w:r>
                <w:t>Santander-specific</w:t>
              </w:r>
            </w:ins>
          </w:p>
        </w:tc>
        <w:tc>
          <w:tcPr>
            <w:tcW w:w="1620" w:type="dxa"/>
            <w:noWrap/>
          </w:tcPr>
          <w:p w14:paraId="0994B1CC" w14:textId="0C261177" w:rsidR="00775BC1" w:rsidRDefault="00775BC1" w:rsidP="00775BC1">
            <w:pPr>
              <w:pStyle w:val="TableText"/>
              <w:rPr>
                <w:ins w:id="5152" w:author="Martinez De Hurtado Yela Fermin" w:date="2025-01-02T16:08:00Z" w16du:dateUtc="2025-01-02T15:08:00Z"/>
              </w:rPr>
            </w:pPr>
            <w:ins w:id="5153" w:author="Martinez De Hurtado Yela Fermin" w:date="2025-01-02T16:09:00Z" w16du:dateUtc="2025-01-02T15:09:00Z">
              <w:r>
                <w:t>Enabling</w:t>
              </w:r>
            </w:ins>
          </w:p>
        </w:tc>
        <w:tc>
          <w:tcPr>
            <w:tcW w:w="1890" w:type="dxa"/>
            <w:noWrap/>
          </w:tcPr>
          <w:p w14:paraId="2875A133" w14:textId="630C670D" w:rsidR="00775BC1" w:rsidRPr="00BD0EC4" w:rsidRDefault="00775BC1" w:rsidP="00775BC1">
            <w:pPr>
              <w:pStyle w:val="TableText"/>
              <w:rPr>
                <w:ins w:id="5154" w:author="Martinez De Hurtado Yela Fermin" w:date="2025-01-02T16:08:00Z" w16du:dateUtc="2025-01-02T15:08:00Z"/>
              </w:rPr>
            </w:pPr>
          </w:p>
        </w:tc>
        <w:tc>
          <w:tcPr>
            <w:tcW w:w="990" w:type="dxa"/>
            <w:noWrap/>
          </w:tcPr>
          <w:p w14:paraId="43B5DCF2" w14:textId="77777777" w:rsidR="00775BC1" w:rsidRPr="00BD0EC4" w:rsidRDefault="00775BC1" w:rsidP="00775BC1">
            <w:pPr>
              <w:pStyle w:val="TableText"/>
              <w:rPr>
                <w:ins w:id="5155" w:author="Martinez De Hurtado Yela Fermin" w:date="2025-01-02T16:08:00Z" w16du:dateUtc="2025-01-02T15:08:00Z"/>
              </w:rPr>
            </w:pPr>
          </w:p>
        </w:tc>
        <w:tc>
          <w:tcPr>
            <w:tcW w:w="1620" w:type="dxa"/>
            <w:noWrap/>
          </w:tcPr>
          <w:p w14:paraId="32EA0B54" w14:textId="77777777" w:rsidR="00775BC1" w:rsidRPr="00BD0EC4" w:rsidRDefault="00775BC1" w:rsidP="00775BC1">
            <w:pPr>
              <w:pStyle w:val="TableText"/>
              <w:rPr>
                <w:ins w:id="5156" w:author="Martinez De Hurtado Yela Fermin" w:date="2025-01-02T16:08:00Z" w16du:dateUtc="2025-01-02T15:08:00Z"/>
              </w:rPr>
            </w:pPr>
          </w:p>
        </w:tc>
        <w:tc>
          <w:tcPr>
            <w:tcW w:w="1170" w:type="dxa"/>
            <w:noWrap/>
          </w:tcPr>
          <w:p w14:paraId="57C16011" w14:textId="77777777" w:rsidR="00775BC1" w:rsidRPr="00BD0EC4" w:rsidRDefault="00775BC1" w:rsidP="00775BC1">
            <w:pPr>
              <w:pStyle w:val="TableText"/>
              <w:rPr>
                <w:ins w:id="5157" w:author="Martinez De Hurtado Yela Fermin" w:date="2025-01-02T16:08:00Z" w16du:dateUtc="2025-01-02T15:08:00Z"/>
              </w:rPr>
            </w:pPr>
          </w:p>
        </w:tc>
        <w:tc>
          <w:tcPr>
            <w:tcW w:w="1341" w:type="dxa"/>
            <w:noWrap/>
          </w:tcPr>
          <w:p w14:paraId="308F621D" w14:textId="77777777" w:rsidR="00775BC1" w:rsidRDefault="00775BC1" w:rsidP="00775BC1">
            <w:pPr>
              <w:pStyle w:val="TableText"/>
              <w:rPr>
                <w:ins w:id="5158" w:author="Martinez De Hurtado Yela Fermin" w:date="2025-01-02T16:08:00Z" w16du:dateUtc="2025-01-02T15:08:00Z"/>
              </w:rPr>
            </w:pPr>
          </w:p>
        </w:tc>
      </w:tr>
    </w:tbl>
    <w:p w14:paraId="2F56EF1D" w14:textId="77777777" w:rsidR="002B0673" w:rsidRDefault="002B0673" w:rsidP="00047401">
      <w:pPr>
        <w:pStyle w:val="Textoindependiente"/>
        <w:rPr>
          <w:ins w:id="5159" w:author="Cisneros Morales Diana Karen" w:date="2024-07-29T09:44:00Z"/>
          <w:lang w:eastAsia="ja-JP"/>
        </w:rPr>
      </w:pPr>
    </w:p>
    <w:p w14:paraId="03A35728" w14:textId="77777777" w:rsidR="002B0673" w:rsidRDefault="002B0673" w:rsidP="00047401">
      <w:pPr>
        <w:pStyle w:val="Textoindependiente"/>
        <w:rPr>
          <w:ins w:id="5160" w:author="Cisneros Morales Diana Karen" w:date="2024-07-29T09:46:00Z"/>
          <w:lang w:eastAsia="ja-JP"/>
        </w:rPr>
        <w:sectPr w:rsidR="002B0673" w:rsidSect="002B0673">
          <w:headerReference w:type="default" r:id="rId75"/>
          <w:footerReference w:type="default" r:id="rId76"/>
          <w:pgSz w:w="16839" w:h="11907" w:orient="landscape" w:code="9"/>
          <w:pgMar w:top="1151" w:right="1729" w:bottom="1151" w:left="1440" w:header="1151" w:footer="720" w:gutter="0"/>
          <w:cols w:space="720"/>
          <w:docGrid w:linePitch="360"/>
          <w:sectPrChange w:id="5161" w:author="Cisneros Morales Diana Karen" w:date="2024-07-29T09:46:00Z">
            <w:sectPr w:rsidR="002B0673" w:rsidSect="002B0673">
              <w:pgSz w:w="11907" w:h="16839" w:orient="portrait"/>
              <w:pgMar w:top="1728" w:right="1151" w:bottom="1440" w:left="1151" w:header="1152" w:footer="720" w:gutter="0"/>
            </w:sectPr>
          </w:sectPrChange>
        </w:sectPr>
      </w:pPr>
    </w:p>
    <w:p w14:paraId="57CBE98F" w14:textId="56433940" w:rsidR="00047401" w:rsidRPr="002B0673" w:rsidDel="002B0673" w:rsidRDefault="00047401">
      <w:pPr>
        <w:pStyle w:val="Textoindependiente"/>
        <w:rPr>
          <w:del w:id="5162" w:author="Cisneros Morales Diana Karen" w:date="2024-07-29T09:46:00Z"/>
        </w:rPr>
        <w:pPrChange w:id="5163" w:author="Cisneros Morales Diana Karen" w:date="2024-07-29T09:43:00Z">
          <w:pPr>
            <w:pStyle w:val="HeadingA2"/>
          </w:pPr>
        </w:pPrChange>
      </w:pPr>
      <w:bookmarkStart w:id="5164" w:name="_Toc178671205"/>
      <w:bookmarkEnd w:id="5164"/>
    </w:p>
    <w:p w14:paraId="59594243" w14:textId="77777777" w:rsidR="00687599" w:rsidRPr="00854071" w:rsidRDefault="00687599" w:rsidP="00687599">
      <w:pPr>
        <w:pStyle w:val="HeadingA3"/>
        <w:rPr>
          <w:lang w:eastAsia="en-GB"/>
        </w:rPr>
      </w:pPr>
      <w:bookmarkStart w:id="5165" w:name="_Toc152060615"/>
      <w:bookmarkStart w:id="5166" w:name="_Toc153298613"/>
      <w:bookmarkStart w:id="5167" w:name="_Toc153408900"/>
      <w:bookmarkStart w:id="5168" w:name="_Toc186795263"/>
      <w:r w:rsidRPr="00854071">
        <w:rPr>
          <w:lang w:eastAsia="en-GB"/>
        </w:rPr>
        <w:t>Hotels, holiday, camping grounds and similar accommodation</w:t>
      </w:r>
      <w:bookmarkEnd w:id="5165"/>
      <w:bookmarkEnd w:id="5166"/>
      <w:bookmarkEnd w:id="5167"/>
      <w:bookmarkEnd w:id="5168"/>
    </w:p>
    <w:p w14:paraId="504FEBF7" w14:textId="77777777" w:rsidR="00687599" w:rsidRPr="00854071" w:rsidRDefault="0003712E" w:rsidP="002A651D">
      <w:pPr>
        <w:pStyle w:val="Boldunderline"/>
      </w:pPr>
      <w:r>
        <w:t>Activity description</w:t>
      </w:r>
    </w:p>
    <w:p w14:paraId="251C4497" w14:textId="77777777" w:rsidR="00687599" w:rsidRPr="00854071" w:rsidRDefault="00687599" w:rsidP="00F02FE3">
      <w:pPr>
        <w:pStyle w:val="Textoindependiente"/>
      </w:pPr>
      <w:r w:rsidRPr="00854071">
        <w:t xml:space="preserve">The provision of short-term tourism accommodation with or without associated services, including cleaning, food and beverage </w:t>
      </w:r>
      <w:r w:rsidRPr="00F02FE3">
        <w:t>services</w:t>
      </w:r>
      <w:r w:rsidRPr="00854071">
        <w:t>, parking, laundry services, swimming pools and exercise rooms, recreational facilities as well as conference and convention facilities.</w:t>
      </w:r>
    </w:p>
    <w:p w14:paraId="488010DF" w14:textId="77777777" w:rsidR="00687599" w:rsidRPr="00854071" w:rsidRDefault="00687599" w:rsidP="00DD20B8">
      <w:pPr>
        <w:pStyle w:val="Textoindependiente"/>
      </w:pPr>
    </w:p>
    <w:tbl>
      <w:tblPr>
        <w:tblStyle w:val="OWTable"/>
        <w:tblW w:w="5000" w:type="pct"/>
        <w:tblLayout w:type="fixed"/>
        <w:tblLook w:val="04A0" w:firstRow="1" w:lastRow="0" w:firstColumn="1" w:lastColumn="0" w:noHBand="0" w:noVBand="1"/>
      </w:tblPr>
      <w:tblGrid>
        <w:gridCol w:w="2683"/>
        <w:gridCol w:w="6922"/>
      </w:tblGrid>
      <w:tr w:rsidR="00687599" w:rsidRPr="00FE303E" w14:paraId="193A8474" w14:textId="77777777" w:rsidTr="0A974F1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65" w:type="dxa"/>
          </w:tcPr>
          <w:p w14:paraId="741427CE" w14:textId="77777777" w:rsidR="00687599" w:rsidRPr="003223AD" w:rsidRDefault="00687599" w:rsidP="003223AD">
            <w:pPr>
              <w:pStyle w:val="TableHeadingText"/>
              <w:rPr>
                <w:b/>
                <w:bCs/>
              </w:rPr>
            </w:pPr>
            <w:r w:rsidRPr="003223AD">
              <w:rPr>
                <w:b/>
                <w:bCs/>
              </w:rPr>
              <w:t>Eligibility</w:t>
            </w:r>
          </w:p>
        </w:tc>
        <w:tc>
          <w:tcPr>
            <w:tcW w:w="6877" w:type="dxa"/>
          </w:tcPr>
          <w:p w14:paraId="44480026" w14:textId="77777777" w:rsidR="00687599" w:rsidRPr="003223AD" w:rsidRDefault="00687599" w:rsidP="003223AD">
            <w:pPr>
              <w:pStyle w:val="TableHeadingText"/>
              <w:cnfStyle w:val="100000000000" w:firstRow="1" w:lastRow="0" w:firstColumn="0" w:lastColumn="0" w:oddVBand="0" w:evenVBand="0" w:oddHBand="0" w:evenHBand="0" w:firstRowFirstColumn="0" w:firstRowLastColumn="0" w:lastRowFirstColumn="0" w:lastRowLastColumn="0"/>
              <w:rPr>
                <w:b/>
                <w:bCs/>
              </w:rPr>
            </w:pPr>
            <w:r w:rsidRPr="003223AD">
              <w:rPr>
                <w:b/>
                <w:bCs/>
              </w:rPr>
              <w:t>Criteria</w:t>
            </w:r>
            <w:r w:rsidRPr="003223AD">
              <w:rPr>
                <w:b/>
                <w:bCs/>
                <w:color w:val="002C77" w:themeColor="accent1"/>
              </w:rPr>
              <w:t xml:space="preserve"> </w:t>
            </w:r>
          </w:p>
        </w:tc>
      </w:tr>
      <w:tr w:rsidR="00687599" w:rsidRPr="00FE303E" w14:paraId="7D819898"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74F81707" w14:textId="77777777" w:rsidR="00687599" w:rsidRPr="00854071" w:rsidRDefault="00687599" w:rsidP="00A978AA">
            <w:pPr>
              <w:pStyle w:val="TableText"/>
            </w:pPr>
            <w:r>
              <w:t>EU Taxonomy consistent</w:t>
            </w:r>
          </w:p>
        </w:tc>
        <w:tc>
          <w:tcPr>
            <w:tcW w:w="6877" w:type="dxa"/>
            <w:shd w:val="clear" w:color="auto" w:fill="C9E8D3" w:themeFill="accent5" w:themeFillTint="33"/>
          </w:tcPr>
          <w:p w14:paraId="6C984CEB" w14:textId="77777777" w:rsidR="00687599" w:rsidRPr="00854071" w:rsidRDefault="00687599" w:rsidP="00A46517">
            <w:pPr>
              <w:pStyle w:val="TableNumbered1"/>
              <w:numPr>
                <w:ilvl w:val="0"/>
                <w:numId w:val="267"/>
              </w:numPr>
              <w:cnfStyle w:val="000000000000" w:firstRow="0" w:lastRow="0" w:firstColumn="0" w:lastColumn="0" w:oddVBand="0" w:evenVBand="0" w:oddHBand="0" w:evenHBand="0" w:firstRowFirstColumn="0" w:firstRowLastColumn="0" w:lastRowFirstColumn="0" w:lastRowLastColumn="0"/>
            </w:pPr>
            <w:r w:rsidRPr="00854071">
              <w:t>The activity contributes to conservation or restoration measures, in line with the following criteria:</w:t>
            </w:r>
          </w:p>
          <w:p w14:paraId="29CBCA6F"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 xml:space="preserve">Complies with the technical screening criteria for activity “Conservation, including restoration, of habitats, ecosystems and species” of the </w:t>
            </w:r>
            <w:del w:id="5169" w:author="Martinez De Hurtado Yela Fermin" w:date="2025-01-02T16:07:00Z" w16du:dateUtc="2025-01-02T15:07:00Z">
              <w:r w:rsidRPr="00854071" w:rsidDel="00775BC1">
                <w:delText xml:space="preserve"> </w:delText>
              </w:r>
            </w:del>
            <w:r w:rsidRPr="00854071">
              <w:t>Environmental protection and restoration sector, in clearly identified areas within or in the proximity of the same tourism destination as the accommodation</w:t>
            </w:r>
          </w:p>
          <w:p w14:paraId="0A21CFEE"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 xml:space="preserve">Any type of area with high nature conservation value covered by a management plan or an equivalent instrument such as a restoration plan is included </w:t>
            </w:r>
          </w:p>
          <w:p w14:paraId="4E329B80"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The activities contributing to conservation or restoration measures are defined in a specific contractual agreement or equivalent instrument (including clear time-bound targets for contribution to the conservation or restoration area) between the operator of the activity and the organisation in charge of the conservation or restoration of the area; The agreement covers a minimum of five years and is regularly reviewed, in any case at least every five years.</w:t>
            </w:r>
          </w:p>
          <w:p w14:paraId="068466A1"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The contribution to conservation or restoration measures can be financial or in kind and may take one of the following forms:</w:t>
            </w:r>
          </w:p>
          <w:p w14:paraId="2061DBE6"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Offer or organisation of visits to a conservation area where entrance or permit or user fees are applied</w:t>
            </w:r>
          </w:p>
          <w:p w14:paraId="653DBCE0"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Operation of concessions and leases for services directly related to a conservation area (issued by the organisation in charge of the management of the area)</w:t>
            </w:r>
          </w:p>
          <w:p w14:paraId="0C83D1AB"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Operation of tourist accommodation establishments within a conservation area but not subject to concession (in agreement with the organisation in charge of the management of the area);</w:t>
            </w:r>
          </w:p>
          <w:p w14:paraId="380F3D00"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Offer or management of volunteers for activities directly related to conservation (in accordance with the conservation objectives of the conservation area)</w:t>
            </w:r>
          </w:p>
          <w:p w14:paraId="3BA40576"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Offer or management of educational opportunities directly related to conservation and appropriate behaviour (in accordance with the conservation objectives of the conservation area)</w:t>
            </w:r>
          </w:p>
          <w:p w14:paraId="1E725F41"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Purchase of products of any kind, including food, beverages, handcrafts, for reselling or for direct use, derived from sustainable practices in a conservation area, in agreement with the organisation in charge of the management of the area</w:t>
            </w:r>
          </w:p>
          <w:p w14:paraId="24BCFCDC"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Purchase of merchandise from a conservation area for re-selling (or other commercial arrangements that guarantees that the revenue from selling of merchandise accrues to the conservation area)</w:t>
            </w:r>
          </w:p>
          <w:p w14:paraId="013D38E6"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Payment of copyrights, including images or names, directly to the organisation in charge of the management of a conservation area</w:t>
            </w:r>
          </w:p>
          <w:p w14:paraId="24BC9324"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Collection of tourists’ voluntary donations to be transferred to a dedicated fund or account set up by the organisation in charge of the management of a conservation area on a regular basis</w:t>
            </w:r>
          </w:p>
          <w:p w14:paraId="71659FC6" w14:textId="77777777" w:rsidR="00687599" w:rsidRPr="00854071" w:rsidRDefault="556CD047"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The percentage (%) contribution defined in the contractual agreement is at least equivalent to</w:t>
            </w:r>
            <w:r w:rsidR="00687599" w:rsidRPr="11C5788A">
              <w:rPr>
                <w:rStyle w:val="Refdenotaalpie"/>
              </w:rPr>
              <w:footnoteReference w:id="211"/>
            </w:r>
            <w:r w:rsidRPr="00854071">
              <w:t>:</w:t>
            </w:r>
          </w:p>
          <w:p w14:paraId="62AF5026"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lastRenderedPageBreak/>
              <w:t>1% of the annual turnover of an individual tourist accommodation establishment, where the contractual agreement includes only one establishment</w:t>
            </w:r>
          </w:p>
          <w:p w14:paraId="7AA2A289"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0.7% of the annual turnover of an individual tourist accommodation establishment, where the contractual agreement or equivalent is collective and includes a group of two to ten establishments</w:t>
            </w:r>
          </w:p>
          <w:p w14:paraId="4C424EB7"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0.5% of the annual turnover of an individual tourist accommodation establishment, where the contractual agreement or equivalent is collective and includes a group of over ten establishments</w:t>
            </w:r>
          </w:p>
          <w:p w14:paraId="26D2A084" w14:textId="77777777" w:rsidR="00687599" w:rsidRPr="00854071" w:rsidRDefault="00687599" w:rsidP="00EF20A2">
            <w:pPr>
              <w:pStyle w:val="TableNumbered1"/>
              <w:cnfStyle w:val="000000000000" w:firstRow="0" w:lastRow="0" w:firstColumn="0" w:lastColumn="0" w:oddVBand="0" w:evenVBand="0" w:oddHBand="0" w:evenHBand="0" w:firstRowFirstColumn="0" w:firstRowLastColumn="0" w:lastRowFirstColumn="0" w:lastRowLastColumn="0"/>
            </w:pPr>
            <w:r w:rsidRPr="00854071">
              <w:t>The activity has developed and implemented an action plan specific to the tourism service or offer provided, including all of the following measures relevant for the conservation or restoration objectives of the area:</w:t>
            </w:r>
          </w:p>
          <w:p w14:paraId="7964C037"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Clear set of objectives and activities aimed at avoiding or minimising direct negative impacts on biodiversity, including an analysis of the carrying capacity or limit of acceptable change of the area, including the following elements:</w:t>
            </w:r>
          </w:p>
          <w:p w14:paraId="292EFD23"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For visits to natural sites: avoiding direct damage on ecosystems or habitats through management of tourist flows and movements</w:t>
            </w:r>
          </w:p>
          <w:p w14:paraId="0AB1E4A3"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For wildlife interaction:</w:t>
            </w:r>
          </w:p>
          <w:p w14:paraId="659CE82D" w14:textId="77777777" w:rsidR="00687599" w:rsidRPr="00854071" w:rsidRDefault="00687599" w:rsidP="00EF20A2">
            <w:pPr>
              <w:pStyle w:val="TableNumbered4"/>
              <w:cnfStyle w:val="000000000000" w:firstRow="0" w:lastRow="0" w:firstColumn="0" w:lastColumn="0" w:oddVBand="0" w:evenVBand="0" w:oddHBand="0" w:evenHBand="0" w:firstRowFirstColumn="0" w:firstRowLastColumn="0" w:lastRowFirstColumn="0" w:lastRowLastColumn="0"/>
            </w:pPr>
            <w:r w:rsidRPr="00854071">
              <w:t>Avoiding direct harm and disturbance through detrimental actions such as animal feeding, destruction or damaging eggs and nests, destruction or removal of plants or corals</w:t>
            </w:r>
          </w:p>
          <w:p w14:paraId="4F83F192" w14:textId="77777777" w:rsidR="00687599" w:rsidRPr="00854071" w:rsidRDefault="00687599" w:rsidP="00EF20A2">
            <w:pPr>
              <w:pStyle w:val="TableNumbered4"/>
              <w:cnfStyle w:val="000000000000" w:firstRow="0" w:lastRow="0" w:firstColumn="0" w:lastColumn="0" w:oddVBand="0" w:evenVBand="0" w:oddHBand="0" w:evenHBand="0" w:firstRowFirstColumn="0" w:firstRowLastColumn="0" w:lastRowFirstColumn="0" w:lastRowLastColumn="0"/>
            </w:pPr>
            <w:r w:rsidRPr="00854071">
              <w:t>Avoiding indirect harm and disturbance on species from tourists’ local movements, such as littering, noise, plastic, chemical or light pollution</w:t>
            </w:r>
          </w:p>
          <w:p w14:paraId="13D7451C" w14:textId="77777777" w:rsidR="00687599" w:rsidRPr="00854071" w:rsidRDefault="00687599" w:rsidP="00EF20A2">
            <w:pPr>
              <w:pStyle w:val="TableNumbered4"/>
              <w:cnfStyle w:val="000000000000" w:firstRow="0" w:lastRow="0" w:firstColumn="0" w:lastColumn="0" w:oddVBand="0" w:evenVBand="0" w:oddHBand="0" w:evenHBand="0" w:firstRowFirstColumn="0" w:firstRowLastColumn="0" w:lastRowFirstColumn="0" w:lastRowLastColumn="0"/>
            </w:pPr>
            <w:r w:rsidRPr="00854071">
              <w:t>Prevention and avoidance of introduction of invasive alien species</w:t>
            </w:r>
          </w:p>
          <w:p w14:paraId="4482F932"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For wildlife harvesting and trade: protected wildlife species are not harvested, consumed, sold</w:t>
            </w:r>
          </w:p>
          <w:p w14:paraId="6F9ECB94"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Where applicable, a description of partnership agreements with conservation management entities, local NGOs or communities to contribute to the conservation or restoration of the area to which it intends to contribute</w:t>
            </w:r>
          </w:p>
          <w:p w14:paraId="39F4D37E"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A biodiversity information and awareness plan linked to the specific impacts arising from tourism activities</w:t>
            </w:r>
          </w:p>
          <w:p w14:paraId="006263D1"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A clear framework for the continuous monitoring and measuring of the effectiveness of the contribution, including an adaptive approach allowing for the identification of corrective actions, where necessary</w:t>
            </w:r>
          </w:p>
          <w:p w14:paraId="599BF0A3" w14:textId="77777777" w:rsidR="00687599" w:rsidRPr="00854071" w:rsidRDefault="00687599" w:rsidP="00F02FE3">
            <w:pPr>
              <w:pStyle w:val="TableNumbered1"/>
              <w:cnfStyle w:val="000000000000" w:firstRow="0" w:lastRow="0" w:firstColumn="0" w:lastColumn="0" w:oddVBand="0" w:evenVBand="0" w:oddHBand="0" w:evenHBand="0" w:firstRowFirstColumn="0" w:firstRowLastColumn="0" w:lastRowFirstColumn="0" w:lastRowLastColumn="0"/>
            </w:pPr>
            <w:r w:rsidRPr="00854071">
              <w:t>The organization has established a sustainable supply chain and environmental management system, complying with all of the following:</w:t>
            </w:r>
          </w:p>
          <w:p w14:paraId="4E6B8165"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The establishment has a fair share of products in line with market best practices (such as food and beverages, wood, including furniture, paper, board and plastic products certified according to environmental standards) and commits to a continuous improvement of the share of the products certified by an independent third party. Eligible certifications include FSC, FAO</w:t>
            </w:r>
          </w:p>
          <w:p w14:paraId="0D4FE24D" w14:textId="77777777" w:rsidR="00687599" w:rsidRPr="00854071" w:rsidRDefault="00687599" w:rsidP="00EF20A2">
            <w:pPr>
              <w:pStyle w:val="TableNumbered2"/>
              <w:cnfStyle w:val="000000000000" w:firstRow="0" w:lastRow="0" w:firstColumn="0" w:lastColumn="0" w:oddVBand="0" w:evenVBand="0" w:oddHBand="0" w:evenHBand="0" w:firstRowFirstColumn="0" w:firstRowLastColumn="0" w:lastRowFirstColumn="0" w:lastRowLastColumn="0"/>
            </w:pPr>
            <w:r w:rsidRPr="00854071">
              <w:t>For accommodation establishments with over 50 employees, the activity complies with one of the following criteria:</w:t>
            </w:r>
          </w:p>
          <w:p w14:paraId="4CA958F2"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The establishment has an environmental management system (EMS) requiring third party certification, such as the EU Eco-Management and Audit Scheme (EMAS), ISO 14001:201526 or equivalent, aligned with best environmental management practice and benchmark performances such as the EMAS Reference Document for the Tourism Sector or equivalent national or international standard</w:t>
            </w:r>
          </w:p>
          <w:p w14:paraId="17C625DE" w14:textId="77777777" w:rsidR="00687599" w:rsidRPr="00854071" w:rsidRDefault="00687599" w:rsidP="00EF20A2">
            <w:pPr>
              <w:pStyle w:val="TableNumbered3"/>
              <w:cnfStyle w:val="000000000000" w:firstRow="0" w:lastRow="0" w:firstColumn="0" w:lastColumn="0" w:oddVBand="0" w:evenVBand="0" w:oddHBand="0" w:evenHBand="0" w:firstRowFirstColumn="0" w:firstRowLastColumn="0" w:lastRowFirstColumn="0" w:lastRowLastColumn="0"/>
            </w:pPr>
            <w:r w:rsidRPr="00854071">
              <w:t>The establishment was awarded with an EU Ecolabel for tourist accommodation or an equivalent EN ISO 14024:201828 type I Ecolabel or an equivalent voluntary label meeting equivalent requirements</w:t>
            </w:r>
          </w:p>
          <w:p w14:paraId="27A762FB" w14:textId="77777777" w:rsidR="00687599" w:rsidRPr="00854071" w:rsidRDefault="556CD047" w:rsidP="00F02FE3">
            <w:pPr>
              <w:pStyle w:val="TableNumbered1"/>
              <w:keepNext/>
              <w:keepLines/>
              <w:cnfStyle w:val="000000000000" w:firstRow="0" w:lastRow="0" w:firstColumn="0" w:lastColumn="0" w:oddVBand="0" w:evenVBand="0" w:oddHBand="0" w:evenHBand="0" w:firstRowFirstColumn="0" w:firstRowLastColumn="0" w:lastRowFirstColumn="0" w:lastRowLastColumn="0"/>
            </w:pPr>
            <w:r w:rsidRPr="00854071">
              <w:lastRenderedPageBreak/>
              <w:t>An Environmental Impact Assessment (EIA) or a screening has been completed in accordance to national law or international standards (e.g. IFC Performance Standard 1: Assessment and Management of Environmental and Social Risks) to ensure that there no significant adverse effects in protected areas (e.g. UNESCO World Heritage sites, Key Biodiversity Areas, Natura 2000) and protected species; the introduction of invasive alien species is prevented and complies with EU regulation</w:t>
            </w:r>
            <w:r w:rsidR="00687599" w:rsidRPr="00854071">
              <w:rPr>
                <w:rStyle w:val="Refdenotaalpie"/>
              </w:rPr>
              <w:footnoteReference w:id="212"/>
            </w:r>
          </w:p>
          <w:p w14:paraId="5B8D0CE6" w14:textId="77777777" w:rsidR="00687599" w:rsidRPr="00854071" w:rsidRDefault="00687599" w:rsidP="00F02FE3">
            <w:pPr>
              <w:pStyle w:val="TableNumbered1"/>
              <w:keepNext/>
              <w:keepLines/>
              <w:cnfStyle w:val="000000000000" w:firstRow="0" w:lastRow="0" w:firstColumn="0" w:lastColumn="0" w:oddVBand="0" w:evenVBand="0" w:oddHBand="0" w:evenHBand="0" w:firstRowFirstColumn="0" w:firstRowLastColumn="0" w:lastRowFirstColumn="0" w:lastRowLastColumn="0"/>
            </w:pPr>
            <w:r w:rsidRPr="00854071">
              <w:t>Recreational hunting and fishing activities are allowed only where they are explicitly included as part of the conservation or management plan of the conservation area</w:t>
            </w:r>
          </w:p>
          <w:p w14:paraId="4D34CBF7" w14:textId="77777777" w:rsidR="00687599" w:rsidRPr="00854071" w:rsidRDefault="00687599" w:rsidP="00F02FE3">
            <w:pPr>
              <w:pStyle w:val="TableNumbered1"/>
              <w:cnfStyle w:val="000000000000" w:firstRow="0" w:lastRow="0" w:firstColumn="0" w:lastColumn="0" w:oddVBand="0" w:evenVBand="0" w:oddHBand="0" w:evenHBand="0" w:firstRowFirstColumn="0" w:firstRowLastColumn="0" w:lastRowFirstColumn="0" w:lastRowLastColumn="0"/>
            </w:pPr>
            <w:r w:rsidRPr="00854071">
              <w:t>At the beginning of the activity and at least every five years thereafter, the compliance with the technical screening criteria is controlled by the relevant national competent authorities or by an independent third-party certifier</w:t>
            </w:r>
          </w:p>
        </w:tc>
      </w:tr>
      <w:tr w:rsidR="00687599" w:rsidRPr="00FE303E" w14:paraId="41939FA7" w14:textId="77777777" w:rsidTr="0A974F12">
        <w:tc>
          <w:tcPr>
            <w:cnfStyle w:val="001000000000" w:firstRow="0" w:lastRow="0" w:firstColumn="1" w:lastColumn="0" w:oddVBand="0" w:evenVBand="0" w:oddHBand="0" w:evenHBand="0" w:firstRowFirstColumn="0" w:firstRowLastColumn="0" w:lastRowFirstColumn="0" w:lastRowLastColumn="0"/>
            <w:tcW w:w="2665" w:type="dxa"/>
            <w:shd w:val="clear" w:color="auto" w:fill="FFFFFF" w:themeFill="background2"/>
          </w:tcPr>
          <w:p w14:paraId="6FC80590" w14:textId="77777777" w:rsidR="00687599" w:rsidRPr="00854071" w:rsidRDefault="00687599" w:rsidP="00A978AA">
            <w:pPr>
              <w:pStyle w:val="TableText"/>
            </w:pPr>
            <w:r>
              <w:lastRenderedPageBreak/>
              <w:t>Santander-specific</w:t>
            </w:r>
          </w:p>
        </w:tc>
        <w:tc>
          <w:tcPr>
            <w:tcW w:w="6877" w:type="dxa"/>
            <w:shd w:val="clear" w:color="auto" w:fill="FFFFFF" w:themeFill="background2"/>
          </w:tcPr>
          <w:p w14:paraId="678A5960" w14:textId="68535AE9" w:rsidR="00687599" w:rsidRPr="00854071" w:rsidRDefault="00201D2E" w:rsidP="003223AD">
            <w:pPr>
              <w:pStyle w:val="TableText"/>
              <w:cnfStyle w:val="000000000000" w:firstRow="0" w:lastRow="0" w:firstColumn="0" w:lastColumn="0" w:oddVBand="0" w:evenVBand="0" w:oddHBand="0" w:evenHBand="0" w:firstRowFirstColumn="0" w:firstRowLastColumn="0" w:lastRowFirstColumn="0" w:lastRowLastColumn="0"/>
              <w:rPr>
                <w:rFonts w:cstheme="minorHAnsi"/>
              </w:rPr>
            </w:pPr>
            <w:del w:id="5170" w:author="Martinez De Hurtado Yela Fermin" w:date="2025-01-02T16:09:00Z" w16du:dateUtc="2025-01-02T15:09:00Z">
              <w:r w:rsidDel="00775BC1">
                <w:rPr>
                  <w:rFonts w:cstheme="minorHAnsi"/>
                </w:rPr>
                <w:delText>Not Applicable</w:delText>
              </w:r>
            </w:del>
            <w:ins w:id="5171" w:author="Martinez De Hurtado Yela Fermin" w:date="2025-01-02T16:09:00Z" w16du:dateUtc="2025-01-02T15:09:00Z">
              <w:r w:rsidR="00775BC1">
                <w:rPr>
                  <w:rFonts w:cstheme="minorHAnsi"/>
                </w:rPr>
                <w:t>EarthCheck certified (gold or above)</w:t>
              </w:r>
            </w:ins>
          </w:p>
        </w:tc>
      </w:tr>
    </w:tbl>
    <w:p w14:paraId="57609319" w14:textId="77777777" w:rsidR="00687599" w:rsidRPr="00854071" w:rsidRDefault="00687599" w:rsidP="00DD20B8">
      <w:pPr>
        <w:pStyle w:val="Textoindependiente"/>
      </w:pPr>
    </w:p>
    <w:p w14:paraId="2EF80039" w14:textId="77777777" w:rsidR="00687599" w:rsidRPr="00854071" w:rsidRDefault="00687599" w:rsidP="00DD20B8">
      <w:pPr>
        <w:pStyle w:val="Textoindependiente"/>
      </w:pPr>
    </w:p>
    <w:p w14:paraId="7B2D51E3" w14:textId="77777777" w:rsidR="00687599" w:rsidRPr="00854071" w:rsidRDefault="00687599" w:rsidP="00687599">
      <w:pPr>
        <w:rPr>
          <w:rFonts w:cstheme="minorHAnsi"/>
        </w:rPr>
      </w:pPr>
    </w:p>
    <w:p w14:paraId="14AB60BD" w14:textId="77777777" w:rsidR="00A77949" w:rsidRDefault="00A77949" w:rsidP="00DD20B8">
      <w:pPr>
        <w:pStyle w:val="Textoindependiente"/>
      </w:pPr>
    </w:p>
    <w:p w14:paraId="0DAADC19" w14:textId="77777777" w:rsidR="00B7657E" w:rsidRDefault="00B7657E" w:rsidP="00DD20B8">
      <w:pPr>
        <w:pStyle w:val="Textoindependiente"/>
      </w:pPr>
    </w:p>
    <w:p w14:paraId="6ECA6FB7" w14:textId="77777777" w:rsidR="00A658C3" w:rsidRPr="00B60901" w:rsidRDefault="00A658C3" w:rsidP="00DD20B8">
      <w:pPr>
        <w:pStyle w:val="Textoindependiente"/>
        <w:rPr>
          <w:lang w:val="en-GB"/>
        </w:rPr>
      </w:pPr>
    </w:p>
    <w:p w14:paraId="672CA801" w14:textId="77777777" w:rsidR="00687599" w:rsidRDefault="00687599" w:rsidP="00687599">
      <w:pPr>
        <w:rPr>
          <w:rFonts w:cstheme="minorHAnsi"/>
        </w:rPr>
      </w:pPr>
    </w:p>
    <w:p w14:paraId="37361730" w14:textId="77777777" w:rsidR="00F02FE3" w:rsidRDefault="00F02FE3" w:rsidP="00182B5C">
      <w:pPr>
        <w:rPr>
          <w:rFonts w:cstheme="minorHAnsi"/>
        </w:rPr>
        <w:sectPr w:rsidR="00F02FE3" w:rsidSect="00585935">
          <w:pgSz w:w="11907" w:h="16839" w:code="9"/>
          <w:pgMar w:top="1728" w:right="1151" w:bottom="1440" w:left="1151" w:header="1152" w:footer="720" w:gutter="0"/>
          <w:cols w:space="720"/>
          <w:docGrid w:linePitch="360"/>
        </w:sectPr>
      </w:pPr>
    </w:p>
    <w:p w14:paraId="31246AB3" w14:textId="77777777" w:rsidR="00EF510E" w:rsidRDefault="00F02FE3" w:rsidP="00182B5C">
      <w:pPr>
        <w:rPr>
          <w:rFonts w:cstheme="minorHAnsi"/>
        </w:rPr>
      </w:pPr>
      <w:r w:rsidRPr="00854071">
        <w:rPr>
          <w:noProof/>
          <w:lang w:val="es-ES" w:eastAsia="es-ES"/>
        </w:rPr>
        <w:lastRenderedPageBreak/>
        <mc:AlternateContent>
          <mc:Choice Requires="wps">
            <w:drawing>
              <wp:anchor distT="0" distB="0" distL="114300" distR="114300" simplePos="0" relativeHeight="251658242" behindDoc="1" locked="0" layoutInCell="1" allowOverlap="1" wp14:anchorId="6958B581" wp14:editId="74355B3D">
                <wp:simplePos x="0" y="0"/>
                <wp:positionH relativeFrom="margin">
                  <wp:align>center</wp:align>
                </wp:positionH>
                <wp:positionV relativeFrom="page">
                  <wp:align>center</wp:align>
                </wp:positionV>
                <wp:extent cx="8759952" cy="914400"/>
                <wp:effectExtent l="0" t="0" r="3175" b="0"/>
                <wp:wrapNone/>
                <wp:docPr id="655386876" name="Rectángulo 655386876"/>
                <wp:cNvGraphicFramePr/>
                <a:graphic xmlns:a="http://schemas.openxmlformats.org/drawingml/2006/main">
                  <a:graphicData uri="http://schemas.microsoft.com/office/word/2010/wordprocessingShape">
                    <wps:wsp>
                      <wps:cNvSpPr/>
                      <wps:spPr>
                        <a:xfrm>
                          <a:off x="0" y="0"/>
                          <a:ext cx="8759952"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CE950E3" w14:textId="5E9BF74D" w:rsidR="004705E1" w:rsidRPr="00657495" w:rsidRDefault="004705E1" w:rsidP="009123E3">
                            <w:pPr>
                              <w:pStyle w:val="HeadingU"/>
                            </w:pPr>
                            <w:del w:id="5172" w:author="Martinez De Hurtado Yela Fermin" w:date="2024-08-28T10:34:00Z">
                              <w:r w:rsidRPr="00657495" w:rsidDel="001E480F">
                                <w:delText>Agriculture</w:delText>
                              </w:r>
                            </w:del>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58B581" id="Rectángulo 655386876" o:spid="_x0000_s1037" style="position:absolute;margin-left:0;margin-top:0;width:689.75pt;height:1in;z-index:-251658238;visibility:visible;mso-wrap-style:square;mso-width-percent:0;mso-wrap-distance-left:9pt;mso-wrap-distance-top:0;mso-wrap-distance-right:9pt;mso-wrap-distance-bottom:0;mso-position-horizontal:center;mso-position-horizontal-relative:margin;mso-position-vertical:center;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" fillcolor="white [3212]" stroked="f">
                <v:textbox inset="5.76pt,5.76pt,5.76pt,5.76pt">
                  <w:txbxContent>
                    <w:p w14:paraId="2CE950E3" w14:textId="5E9BF74D" w:rsidR="004705E1" w:rsidRPr="00657495" w:rsidRDefault="004705E1" w:rsidP="009123E3">
                      <w:pPr>
                        <w:pStyle w:val="HeadingU"/>
                      </w:pPr>
                      <w:del w:id="5187" w:author="Martinez De Hurtado Yela Fermin" w:date="2024-08-28T10:34:00Z">
                        <w:r w:rsidRPr="00657495" w:rsidDel="001E480F">
                          <w:delText>Agriculture</w:delText>
                        </w:r>
                      </w:del>
                    </w:p>
                  </w:txbxContent>
                </v:textbox>
                <w10:wrap anchorx="margin" anchory="page"/>
              </v:rect>
            </w:pict>
          </mc:Fallback>
        </mc:AlternateContent>
      </w:r>
    </w:p>
    <w:p w14:paraId="5D1E1BD5" w14:textId="32F98F41" w:rsidR="00687599" w:rsidRPr="00854071" w:rsidDel="001E480F" w:rsidRDefault="00687599" w:rsidP="00EF510E">
      <w:pPr>
        <w:pStyle w:val="HeadingA1"/>
        <w:numPr>
          <w:ilvl w:val="0"/>
          <w:numId w:val="0"/>
        </w:numPr>
        <w:ind w:left="2304"/>
        <w:rPr>
          <w:del w:id="5173" w:author="Martinez De Hurtado Yela Fermin" w:date="2024-08-28T10:34:00Z"/>
        </w:rPr>
        <w:sectPr w:rsidR="00687599" w:rsidRPr="00854071" w:rsidDel="001E480F" w:rsidSect="00585935">
          <w:pgSz w:w="11907" w:h="16839" w:code="9"/>
          <w:pgMar w:top="1728" w:right="1151" w:bottom="1440" w:left="1151" w:header="1152" w:footer="720" w:gutter="0"/>
          <w:cols w:space="720"/>
          <w:docGrid w:linePitch="360"/>
        </w:sectPr>
      </w:pPr>
    </w:p>
    <w:p w14:paraId="671EAD2B" w14:textId="77777777" w:rsidR="00687599" w:rsidRPr="00CA29AE" w:rsidRDefault="00687599" w:rsidP="00DD20B8">
      <w:pPr>
        <w:pStyle w:val="Textoindependiente"/>
        <w:rPr>
          <w:b/>
          <w:bCs/>
          <w:sz w:val="44"/>
        </w:rPr>
        <w:sectPr w:rsidR="00687599" w:rsidRPr="00CA29AE" w:rsidSect="00585935">
          <w:headerReference w:type="default" r:id="rId77"/>
          <w:footerReference w:type="default" r:id="rId78"/>
          <w:pgSz w:w="11907" w:h="16839" w:code="9"/>
          <w:pgMar w:top="1728" w:right="1151" w:bottom="1440" w:left="1151" w:header="1152" w:footer="720" w:gutter="0"/>
          <w:cols w:space="720"/>
          <w:docGrid w:linePitch="360"/>
        </w:sectPr>
      </w:pPr>
      <w:r w:rsidRPr="00854071">
        <w:rPr>
          <w:noProof/>
          <w:lang w:val="es-ES" w:eastAsia="es-ES"/>
        </w:rPr>
        <w:lastRenderedPageBreak/>
        <mc:AlternateContent>
          <mc:Choice Requires="wps">
            <w:drawing>
              <wp:anchor distT="0" distB="0" distL="114300" distR="114300" simplePos="0" relativeHeight="251658243" behindDoc="1" locked="0" layoutInCell="1" allowOverlap="1" wp14:anchorId="014EC061" wp14:editId="4536F30C">
                <wp:simplePos x="0" y="0"/>
                <wp:positionH relativeFrom="margin">
                  <wp:align>center</wp:align>
                </wp:positionH>
                <wp:positionV relativeFrom="margin">
                  <wp:align>center</wp:align>
                </wp:positionV>
                <wp:extent cx="8762544" cy="914400"/>
                <wp:effectExtent l="0" t="0" r="635" b="0"/>
                <wp:wrapNone/>
                <wp:docPr id="688198429" name="Rectángulo 688198429"/>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0987770" w14:textId="77777777" w:rsidR="004705E1" w:rsidRPr="00657495" w:rsidRDefault="004705E1" w:rsidP="009123E3">
                            <w:pPr>
                              <w:pStyle w:val="HeadingU"/>
                            </w:pPr>
                            <w:r w:rsidRPr="00657495">
                              <w:t xml:space="preserve">Information </w:t>
                            </w:r>
                            <w:r>
                              <w:t>and communication</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4EC061" id="Rectángulo 688198429" o:spid="_x0000_s1038" style="position:absolute;margin-left:0;margin-top:0;width:689.95pt;height:1in;z-index:-251658237;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" fillcolor="white [3212]" stroked="f">
                <v:textbox inset="5.76pt,5.76pt,5.76pt,5.76pt">
                  <w:txbxContent>
                    <w:p w14:paraId="20987770" w14:textId="77777777" w:rsidR="004705E1" w:rsidRPr="00657495" w:rsidRDefault="004705E1" w:rsidP="009123E3">
                      <w:pPr>
                        <w:pStyle w:val="HeadingU"/>
                      </w:pPr>
                      <w:r w:rsidRPr="00657495">
                        <w:t xml:space="preserve">Information </w:t>
                      </w:r>
                      <w:r>
                        <w:t>and communication</w:t>
                      </w:r>
                    </w:p>
                  </w:txbxContent>
                </v:textbox>
                <w10:wrap anchorx="margin" anchory="margin"/>
              </v:rect>
            </w:pict>
          </mc:Fallback>
        </mc:AlternateContent>
      </w:r>
    </w:p>
    <w:p w14:paraId="1EE62EF4" w14:textId="77777777" w:rsidR="00687599" w:rsidRDefault="00687599" w:rsidP="00B450D0">
      <w:pPr>
        <w:pStyle w:val="HeadingA2"/>
      </w:pPr>
      <w:bookmarkStart w:id="5174" w:name="_Toc153298614"/>
      <w:bookmarkStart w:id="5175" w:name="_Toc153408901"/>
      <w:bookmarkStart w:id="5176" w:name="_Toc186795264"/>
      <w:r>
        <w:lastRenderedPageBreak/>
        <w:t xml:space="preserve">Information </w:t>
      </w:r>
      <w:r w:rsidR="005C4734">
        <w:t>and Communication</w:t>
      </w:r>
      <w:bookmarkEnd w:id="5174"/>
      <w:bookmarkEnd w:id="5175"/>
      <w:bookmarkEnd w:id="5176"/>
      <w:r w:rsidR="005C4734">
        <w:t xml:space="preserve"> </w:t>
      </w:r>
    </w:p>
    <w:p w14:paraId="7FA4026E" w14:textId="77777777" w:rsidR="006F067C" w:rsidRDefault="006F067C" w:rsidP="00DD20B8">
      <w:pPr>
        <w:pStyle w:val="Textoindependiente"/>
        <w:rPr>
          <w:rFonts w:ascii="Segoe UI" w:hAnsi="Segoe UI" w:cs="Segoe UI"/>
          <w:sz w:val="18"/>
          <w:szCs w:val="18"/>
        </w:rPr>
      </w:pPr>
      <w:r>
        <w:t xml:space="preserve">This chapter aims to detail the various standards and conditions which are to be met for an investment related to the information and communication sector is deemed green / sustainable. The provided definitions can be divided into EU taxonomy and </w:t>
      </w:r>
      <w:r w:rsidR="00267FFC">
        <w:t>Santander-specific</w:t>
      </w:r>
      <w:r>
        <w:t xml:space="preserve">. With </w:t>
      </w:r>
      <w:r w:rsidR="00267FFC">
        <w:t>Santander-specific</w:t>
      </w:r>
      <w:r>
        <w:t>, a reference is made to the internal Santander standard for climate and sustainability.</w:t>
      </w:r>
      <w:r>
        <w:rPr>
          <w:rStyle w:val="eop"/>
          <w:rFonts w:ascii="Calibri" w:hAnsi="Calibri" w:cs="Calibri"/>
        </w:rPr>
        <w:t> </w:t>
      </w:r>
    </w:p>
    <w:p w14:paraId="51FE3437" w14:textId="59C621A0" w:rsidR="006F067C" w:rsidRDefault="006F067C" w:rsidP="00DD20B8">
      <w:pPr>
        <w:pStyle w:val="Textoindependiente"/>
        <w:rPr>
          <w:rFonts w:ascii="Segoe UI" w:hAnsi="Segoe UI" w:cs="Segoe UI"/>
          <w:sz w:val="18"/>
          <w:szCs w:val="18"/>
        </w:rPr>
      </w:pPr>
      <w:r>
        <w:t xml:space="preserve">All the activities mentioned in this chapter </w:t>
      </w:r>
      <w:ins w:id="5177" w:author="Cisneros Morales Diana Karen" w:date="2024-05-30T11:52:00Z">
        <w:r w:rsidR="008611EC">
          <w:t>f</w:t>
        </w:r>
      </w:ins>
      <w:del w:id="5178" w:author="Cisneros Morales Diana Karen" w:date="2024-05-30T11:52:00Z">
        <w:r w:rsidDel="008611EC">
          <w:delText>c</w:delText>
        </w:r>
      </w:del>
      <w:r>
        <w:t xml:space="preserve">all under the </w:t>
      </w:r>
      <w:r w:rsidR="00DB33DA">
        <w:t xml:space="preserve">information and communication </w:t>
      </w:r>
      <w:r>
        <w:t>sector, as defined by the European Commission. Furthermore, all criteria have been validated by experts to ensure conformity with regulation.</w:t>
      </w:r>
      <w:r>
        <w:rPr>
          <w:rStyle w:val="eop"/>
          <w:rFonts w:ascii="Calibri" w:hAnsi="Calibri" w:cs="Calibri"/>
        </w:rPr>
        <w:t> </w:t>
      </w:r>
    </w:p>
    <w:p w14:paraId="2025FE5F" w14:textId="77777777" w:rsidR="006F067C" w:rsidRDefault="006F067C" w:rsidP="00DD20B8">
      <w:pPr>
        <w:pStyle w:val="Textoindependiente"/>
        <w:rPr>
          <w:rFonts w:ascii="Segoe UI" w:hAnsi="Segoe UI" w:cs="Segoe UI"/>
          <w:sz w:val="18"/>
          <w:szCs w:val="18"/>
        </w:rPr>
      </w:pPr>
      <w:r>
        <w:t xml:space="preserve">Shown below is a table of the substantial contribution technical screening criteria (for </w:t>
      </w:r>
      <w:r w:rsidR="00267FFC">
        <w:t>EU Taxonomy consistent</w:t>
      </w:r>
      <w:r>
        <w:t xml:space="preserve"> criteria only), for all the activities considered in this chapter.</w:t>
      </w:r>
      <w:r>
        <w:rPr>
          <w:rStyle w:val="eop"/>
          <w:rFonts w:ascii="Calibri" w:hAnsi="Calibri" w:cs="Calibri"/>
        </w:rPr>
        <w:t> </w:t>
      </w:r>
    </w:p>
    <w:tbl>
      <w:tblPr>
        <w:tblStyle w:val="OWTable"/>
        <w:tblW w:w="5000" w:type="pct"/>
        <w:tblLayout w:type="fixed"/>
        <w:tblLook w:val="0400" w:firstRow="0" w:lastRow="0" w:firstColumn="0" w:lastColumn="0" w:noHBand="0" w:noVBand="1"/>
      </w:tblPr>
      <w:tblGrid>
        <w:gridCol w:w="3623"/>
        <w:gridCol w:w="2526"/>
        <w:gridCol w:w="1146"/>
        <w:gridCol w:w="1407"/>
        <w:gridCol w:w="842"/>
        <w:gridCol w:w="1792"/>
        <w:gridCol w:w="1077"/>
        <w:gridCol w:w="1258"/>
      </w:tblGrid>
      <w:tr w:rsidR="00595B4C" w:rsidRPr="00595B4C" w14:paraId="2B3C9146" w14:textId="77777777" w:rsidTr="00595B4C">
        <w:trPr>
          <w:trHeight w:val="20"/>
        </w:trPr>
        <w:tc>
          <w:tcPr>
            <w:tcW w:w="3623" w:type="dxa"/>
            <w:tcBorders>
              <w:top w:val="nil"/>
            </w:tcBorders>
            <w:shd w:val="clear" w:color="auto" w:fill="FF0000"/>
            <w:noWrap/>
            <w:vAlign w:val="bottom"/>
            <w:hideMark/>
          </w:tcPr>
          <w:p w14:paraId="6C9C3490" w14:textId="77777777" w:rsidR="00930CDE" w:rsidRPr="00595B4C" w:rsidRDefault="00930CDE" w:rsidP="00595B4C">
            <w:pPr>
              <w:pStyle w:val="TableHeadingText"/>
              <w:rPr>
                <w:color w:val="FFFFFF" w:themeColor="background1"/>
              </w:rPr>
            </w:pPr>
            <w:r w:rsidRPr="00595B4C">
              <w:rPr>
                <w:color w:val="FFFFFF" w:themeColor="background1"/>
              </w:rPr>
              <w:t>Activity</w:t>
            </w:r>
          </w:p>
        </w:tc>
        <w:tc>
          <w:tcPr>
            <w:tcW w:w="2526" w:type="dxa"/>
            <w:tcBorders>
              <w:top w:val="nil"/>
            </w:tcBorders>
            <w:shd w:val="clear" w:color="auto" w:fill="FF0000"/>
            <w:noWrap/>
            <w:vAlign w:val="bottom"/>
            <w:hideMark/>
          </w:tcPr>
          <w:p w14:paraId="3F995F0A" w14:textId="77777777" w:rsidR="00930CDE" w:rsidRPr="00595B4C" w:rsidRDefault="00CA004C" w:rsidP="00595B4C">
            <w:pPr>
              <w:pStyle w:val="TableHeadingText"/>
              <w:rPr>
                <w:color w:val="FFFFFF" w:themeColor="background1"/>
              </w:rPr>
            </w:pPr>
            <w:r>
              <w:rPr>
                <w:color w:val="FFFFFF" w:themeColor="background1"/>
              </w:rPr>
              <w:t>Environmental classification</w:t>
            </w:r>
          </w:p>
        </w:tc>
        <w:tc>
          <w:tcPr>
            <w:tcW w:w="1146" w:type="dxa"/>
            <w:tcBorders>
              <w:top w:val="nil"/>
            </w:tcBorders>
            <w:shd w:val="clear" w:color="auto" w:fill="FF0000"/>
            <w:noWrap/>
            <w:vAlign w:val="bottom"/>
            <w:hideMark/>
          </w:tcPr>
          <w:p w14:paraId="79DFDDAB" w14:textId="77777777" w:rsidR="00930CDE" w:rsidRPr="00595B4C" w:rsidRDefault="00595B4C" w:rsidP="00595B4C">
            <w:pPr>
              <w:pStyle w:val="TableHeadingText"/>
              <w:rPr>
                <w:color w:val="FFFFFF" w:themeColor="background1"/>
              </w:rPr>
            </w:pPr>
            <w:r w:rsidRPr="00595B4C">
              <w:rPr>
                <w:color w:val="FFFFFF" w:themeColor="background1"/>
              </w:rPr>
              <w:t>Mitigation</w:t>
            </w:r>
          </w:p>
        </w:tc>
        <w:tc>
          <w:tcPr>
            <w:tcW w:w="1407" w:type="dxa"/>
            <w:tcBorders>
              <w:top w:val="nil"/>
            </w:tcBorders>
            <w:shd w:val="clear" w:color="auto" w:fill="FF0000"/>
            <w:noWrap/>
            <w:vAlign w:val="bottom"/>
            <w:hideMark/>
          </w:tcPr>
          <w:p w14:paraId="1C47DD90" w14:textId="77777777" w:rsidR="00930CDE" w:rsidRPr="00595B4C" w:rsidRDefault="00595B4C" w:rsidP="00595B4C">
            <w:pPr>
              <w:pStyle w:val="TableHeadingText"/>
              <w:rPr>
                <w:color w:val="FFFFFF" w:themeColor="background1"/>
              </w:rPr>
            </w:pPr>
            <w:r w:rsidRPr="00595B4C">
              <w:rPr>
                <w:color w:val="FFFFFF" w:themeColor="background1"/>
              </w:rPr>
              <w:t>Adaptation</w:t>
            </w:r>
          </w:p>
        </w:tc>
        <w:tc>
          <w:tcPr>
            <w:tcW w:w="842" w:type="dxa"/>
            <w:tcBorders>
              <w:top w:val="nil"/>
            </w:tcBorders>
            <w:shd w:val="clear" w:color="auto" w:fill="FF0000"/>
            <w:noWrap/>
            <w:vAlign w:val="bottom"/>
            <w:hideMark/>
          </w:tcPr>
          <w:p w14:paraId="0C0B9B48" w14:textId="77777777" w:rsidR="00930CDE" w:rsidRPr="00595B4C" w:rsidRDefault="00595B4C" w:rsidP="00595B4C">
            <w:pPr>
              <w:pStyle w:val="TableHeadingText"/>
              <w:rPr>
                <w:color w:val="FFFFFF" w:themeColor="background1"/>
              </w:rPr>
            </w:pPr>
            <w:r w:rsidRPr="00595B4C">
              <w:rPr>
                <w:color w:val="FFFFFF" w:themeColor="background1"/>
              </w:rPr>
              <w:t>Water</w:t>
            </w:r>
          </w:p>
        </w:tc>
        <w:tc>
          <w:tcPr>
            <w:tcW w:w="1792" w:type="dxa"/>
            <w:tcBorders>
              <w:top w:val="nil"/>
            </w:tcBorders>
            <w:shd w:val="clear" w:color="auto" w:fill="FF0000"/>
            <w:noWrap/>
            <w:vAlign w:val="bottom"/>
            <w:hideMark/>
          </w:tcPr>
          <w:p w14:paraId="3450D4F3" w14:textId="77777777" w:rsidR="00930CDE" w:rsidRPr="00595B4C" w:rsidRDefault="00595B4C" w:rsidP="00595B4C">
            <w:pPr>
              <w:pStyle w:val="TableHeadingText"/>
              <w:rPr>
                <w:color w:val="FFFFFF" w:themeColor="background1"/>
              </w:rPr>
            </w:pPr>
            <w:r w:rsidRPr="00595B4C">
              <w:rPr>
                <w:color w:val="FFFFFF" w:themeColor="background1"/>
              </w:rPr>
              <w:t>Circular economy</w:t>
            </w:r>
          </w:p>
        </w:tc>
        <w:tc>
          <w:tcPr>
            <w:tcW w:w="1077" w:type="dxa"/>
            <w:tcBorders>
              <w:top w:val="nil"/>
            </w:tcBorders>
            <w:shd w:val="clear" w:color="auto" w:fill="FF0000"/>
            <w:noWrap/>
            <w:vAlign w:val="bottom"/>
            <w:hideMark/>
          </w:tcPr>
          <w:p w14:paraId="1C06462C" w14:textId="77777777" w:rsidR="00930CDE" w:rsidRPr="00595B4C" w:rsidRDefault="00595B4C" w:rsidP="00595B4C">
            <w:pPr>
              <w:pStyle w:val="TableHeadingText"/>
              <w:rPr>
                <w:color w:val="FFFFFF" w:themeColor="background1"/>
              </w:rPr>
            </w:pPr>
            <w:r w:rsidRPr="00595B4C">
              <w:rPr>
                <w:color w:val="FFFFFF" w:themeColor="background1"/>
              </w:rPr>
              <w:t>Pollution</w:t>
            </w:r>
          </w:p>
        </w:tc>
        <w:tc>
          <w:tcPr>
            <w:tcW w:w="1258" w:type="dxa"/>
            <w:tcBorders>
              <w:top w:val="nil"/>
            </w:tcBorders>
            <w:shd w:val="clear" w:color="auto" w:fill="FF0000"/>
            <w:noWrap/>
            <w:vAlign w:val="bottom"/>
            <w:hideMark/>
          </w:tcPr>
          <w:p w14:paraId="37BEBBEF" w14:textId="77777777" w:rsidR="00930CDE" w:rsidRPr="00595B4C" w:rsidRDefault="00595B4C" w:rsidP="00595B4C">
            <w:pPr>
              <w:pStyle w:val="TableHeadingText"/>
              <w:rPr>
                <w:color w:val="FFFFFF" w:themeColor="background1"/>
              </w:rPr>
            </w:pPr>
            <w:r w:rsidRPr="00595B4C">
              <w:rPr>
                <w:color w:val="FFFFFF" w:themeColor="background1"/>
              </w:rPr>
              <w:t>Biodiversity</w:t>
            </w:r>
          </w:p>
        </w:tc>
      </w:tr>
      <w:tr w:rsidR="00267FFC" w:rsidRPr="00595B4C" w14:paraId="4996D770" w14:textId="77777777" w:rsidTr="00595B4C">
        <w:trPr>
          <w:trHeight w:val="20"/>
        </w:trPr>
        <w:tc>
          <w:tcPr>
            <w:tcW w:w="3623" w:type="dxa"/>
            <w:vMerge w:val="restart"/>
            <w:hideMark/>
          </w:tcPr>
          <w:p w14:paraId="4D9DEEEA" w14:textId="77777777" w:rsidR="00267FFC" w:rsidRPr="00595B4C" w:rsidRDefault="00267FFC" w:rsidP="00595B4C">
            <w:pPr>
              <w:pStyle w:val="TableText"/>
            </w:pPr>
            <w:r w:rsidRPr="00595B4C">
              <w:t>Data processing, hosting and related activities</w:t>
            </w:r>
          </w:p>
        </w:tc>
        <w:tc>
          <w:tcPr>
            <w:tcW w:w="2526" w:type="dxa"/>
            <w:noWrap/>
            <w:hideMark/>
          </w:tcPr>
          <w:p w14:paraId="3EE36199" w14:textId="77777777" w:rsidR="00267FFC" w:rsidRPr="00595B4C" w:rsidRDefault="00267FFC" w:rsidP="00595B4C">
            <w:pPr>
              <w:pStyle w:val="TableText"/>
            </w:pPr>
            <w:r w:rsidRPr="00595B4C">
              <w:t>EU Taxonomy</w:t>
            </w:r>
          </w:p>
        </w:tc>
        <w:tc>
          <w:tcPr>
            <w:tcW w:w="1146" w:type="dxa"/>
            <w:noWrap/>
            <w:hideMark/>
          </w:tcPr>
          <w:p w14:paraId="3423F536" w14:textId="77777777" w:rsidR="00267FFC" w:rsidRPr="00595B4C" w:rsidRDefault="00267FFC" w:rsidP="00595B4C">
            <w:pPr>
              <w:pStyle w:val="TableText"/>
            </w:pPr>
            <w:r w:rsidRPr="00595B4C">
              <w:t>Transition</w:t>
            </w:r>
          </w:p>
        </w:tc>
        <w:tc>
          <w:tcPr>
            <w:tcW w:w="1407" w:type="dxa"/>
            <w:noWrap/>
            <w:hideMark/>
          </w:tcPr>
          <w:p w14:paraId="6282EF28" w14:textId="77777777" w:rsidR="00267FFC" w:rsidRPr="00595B4C" w:rsidRDefault="00267FFC" w:rsidP="00595B4C">
            <w:pPr>
              <w:pStyle w:val="TableText"/>
            </w:pPr>
            <w:r>
              <w:t>Own Performance</w:t>
            </w:r>
          </w:p>
        </w:tc>
        <w:tc>
          <w:tcPr>
            <w:tcW w:w="842" w:type="dxa"/>
            <w:noWrap/>
            <w:hideMark/>
          </w:tcPr>
          <w:p w14:paraId="541DC9DD" w14:textId="77777777" w:rsidR="00267FFC" w:rsidRPr="00595B4C" w:rsidRDefault="00267FFC" w:rsidP="00595B4C">
            <w:pPr>
              <w:pStyle w:val="TableText"/>
            </w:pPr>
            <w:r w:rsidRPr="00595B4C">
              <w:t> </w:t>
            </w:r>
          </w:p>
        </w:tc>
        <w:tc>
          <w:tcPr>
            <w:tcW w:w="1792" w:type="dxa"/>
            <w:noWrap/>
            <w:hideMark/>
          </w:tcPr>
          <w:p w14:paraId="15D6188D" w14:textId="77777777" w:rsidR="00267FFC" w:rsidRPr="00595B4C" w:rsidRDefault="00267FFC" w:rsidP="00595B4C">
            <w:pPr>
              <w:pStyle w:val="TableText"/>
            </w:pPr>
            <w:r w:rsidRPr="00595B4C">
              <w:t> </w:t>
            </w:r>
          </w:p>
        </w:tc>
        <w:tc>
          <w:tcPr>
            <w:tcW w:w="1077" w:type="dxa"/>
            <w:noWrap/>
            <w:hideMark/>
          </w:tcPr>
          <w:p w14:paraId="517896F6" w14:textId="77777777" w:rsidR="00267FFC" w:rsidRPr="00595B4C" w:rsidRDefault="00267FFC" w:rsidP="00595B4C">
            <w:pPr>
              <w:pStyle w:val="TableText"/>
            </w:pPr>
            <w:r w:rsidRPr="00595B4C">
              <w:t> </w:t>
            </w:r>
          </w:p>
        </w:tc>
        <w:tc>
          <w:tcPr>
            <w:tcW w:w="1258" w:type="dxa"/>
            <w:noWrap/>
            <w:hideMark/>
          </w:tcPr>
          <w:p w14:paraId="1A444EFC" w14:textId="77777777" w:rsidR="00267FFC" w:rsidRPr="00595B4C" w:rsidRDefault="00267FFC" w:rsidP="00595B4C">
            <w:pPr>
              <w:pStyle w:val="TableText"/>
            </w:pPr>
            <w:r w:rsidRPr="00595B4C">
              <w:t> </w:t>
            </w:r>
          </w:p>
        </w:tc>
      </w:tr>
      <w:tr w:rsidR="00267FFC" w:rsidRPr="00595B4C" w14:paraId="08961DB2" w14:textId="77777777" w:rsidTr="00595B4C">
        <w:trPr>
          <w:trHeight w:val="20"/>
        </w:trPr>
        <w:tc>
          <w:tcPr>
            <w:tcW w:w="3623" w:type="dxa"/>
            <w:vMerge/>
            <w:hideMark/>
          </w:tcPr>
          <w:p w14:paraId="3AD3BEE0" w14:textId="77777777" w:rsidR="00267FFC" w:rsidRPr="00595B4C" w:rsidRDefault="00267FFC" w:rsidP="00595B4C">
            <w:pPr>
              <w:pStyle w:val="TableText"/>
            </w:pPr>
          </w:p>
        </w:tc>
        <w:tc>
          <w:tcPr>
            <w:tcW w:w="2526" w:type="dxa"/>
            <w:noWrap/>
            <w:hideMark/>
          </w:tcPr>
          <w:p w14:paraId="684E7363" w14:textId="77777777" w:rsidR="00267FFC" w:rsidRPr="00595B4C" w:rsidRDefault="00267FFC" w:rsidP="00595B4C">
            <w:pPr>
              <w:pStyle w:val="TableText"/>
            </w:pPr>
            <w:r>
              <w:t>Santander-specific</w:t>
            </w:r>
          </w:p>
        </w:tc>
        <w:tc>
          <w:tcPr>
            <w:tcW w:w="1146" w:type="dxa"/>
            <w:noWrap/>
            <w:hideMark/>
          </w:tcPr>
          <w:p w14:paraId="24AD78E7" w14:textId="77777777" w:rsidR="00267FFC" w:rsidRPr="00595B4C" w:rsidRDefault="00267FFC" w:rsidP="00595B4C">
            <w:pPr>
              <w:pStyle w:val="TableText"/>
            </w:pPr>
            <w:r w:rsidRPr="00595B4C">
              <w:t>Transition</w:t>
            </w:r>
          </w:p>
        </w:tc>
        <w:tc>
          <w:tcPr>
            <w:tcW w:w="1407" w:type="dxa"/>
            <w:noWrap/>
            <w:hideMark/>
          </w:tcPr>
          <w:p w14:paraId="2E040AE3" w14:textId="77777777" w:rsidR="00267FFC" w:rsidRPr="00595B4C" w:rsidRDefault="00267FFC" w:rsidP="00595B4C">
            <w:pPr>
              <w:pStyle w:val="TableText"/>
            </w:pPr>
            <w:r>
              <w:t>Own Performance</w:t>
            </w:r>
          </w:p>
        </w:tc>
        <w:tc>
          <w:tcPr>
            <w:tcW w:w="842" w:type="dxa"/>
            <w:noWrap/>
            <w:hideMark/>
          </w:tcPr>
          <w:p w14:paraId="6C227F8D" w14:textId="77777777" w:rsidR="00267FFC" w:rsidRPr="00595B4C" w:rsidRDefault="00267FFC" w:rsidP="00595B4C">
            <w:pPr>
              <w:pStyle w:val="TableText"/>
            </w:pPr>
            <w:r w:rsidRPr="00595B4C">
              <w:t> </w:t>
            </w:r>
          </w:p>
        </w:tc>
        <w:tc>
          <w:tcPr>
            <w:tcW w:w="1792" w:type="dxa"/>
            <w:noWrap/>
            <w:hideMark/>
          </w:tcPr>
          <w:p w14:paraId="0284434E" w14:textId="77777777" w:rsidR="00267FFC" w:rsidRPr="00595B4C" w:rsidRDefault="00267FFC" w:rsidP="00595B4C">
            <w:pPr>
              <w:pStyle w:val="TableText"/>
            </w:pPr>
            <w:r w:rsidRPr="00595B4C">
              <w:t> </w:t>
            </w:r>
          </w:p>
        </w:tc>
        <w:tc>
          <w:tcPr>
            <w:tcW w:w="1077" w:type="dxa"/>
            <w:noWrap/>
            <w:hideMark/>
          </w:tcPr>
          <w:p w14:paraId="2716BD36" w14:textId="77777777" w:rsidR="00267FFC" w:rsidRPr="00595B4C" w:rsidRDefault="00267FFC" w:rsidP="00595B4C">
            <w:pPr>
              <w:pStyle w:val="TableText"/>
            </w:pPr>
            <w:r w:rsidRPr="00595B4C">
              <w:t> </w:t>
            </w:r>
          </w:p>
        </w:tc>
        <w:tc>
          <w:tcPr>
            <w:tcW w:w="1258" w:type="dxa"/>
            <w:noWrap/>
            <w:hideMark/>
          </w:tcPr>
          <w:p w14:paraId="2E658B1A" w14:textId="77777777" w:rsidR="00267FFC" w:rsidRPr="00595B4C" w:rsidRDefault="00267FFC" w:rsidP="00595B4C">
            <w:pPr>
              <w:pStyle w:val="TableText"/>
            </w:pPr>
            <w:r w:rsidRPr="00595B4C">
              <w:t> </w:t>
            </w:r>
          </w:p>
        </w:tc>
      </w:tr>
      <w:tr w:rsidR="00267FFC" w:rsidRPr="00595B4C" w14:paraId="484E19C1" w14:textId="77777777" w:rsidTr="00595B4C">
        <w:trPr>
          <w:trHeight w:val="20"/>
        </w:trPr>
        <w:tc>
          <w:tcPr>
            <w:tcW w:w="3623" w:type="dxa"/>
            <w:vMerge w:val="restart"/>
            <w:hideMark/>
          </w:tcPr>
          <w:p w14:paraId="01FDE074" w14:textId="77777777" w:rsidR="00267FFC" w:rsidRPr="00595B4C" w:rsidRDefault="00267FFC" w:rsidP="00595B4C">
            <w:pPr>
              <w:pStyle w:val="TableText"/>
            </w:pPr>
            <w:r w:rsidRPr="00595B4C">
              <w:t>Data-driven solutions for GHG emissions reductions</w:t>
            </w:r>
          </w:p>
        </w:tc>
        <w:tc>
          <w:tcPr>
            <w:tcW w:w="2526" w:type="dxa"/>
            <w:noWrap/>
            <w:hideMark/>
          </w:tcPr>
          <w:p w14:paraId="03986AC1" w14:textId="77777777" w:rsidR="00267FFC" w:rsidRPr="00595B4C" w:rsidRDefault="00267FFC" w:rsidP="00595B4C">
            <w:pPr>
              <w:pStyle w:val="TableText"/>
            </w:pPr>
            <w:r w:rsidRPr="00595B4C">
              <w:t>EU Taxonomy</w:t>
            </w:r>
          </w:p>
        </w:tc>
        <w:tc>
          <w:tcPr>
            <w:tcW w:w="1146" w:type="dxa"/>
            <w:noWrap/>
            <w:hideMark/>
          </w:tcPr>
          <w:p w14:paraId="094432D4" w14:textId="77777777" w:rsidR="00267FFC" w:rsidRPr="00595B4C" w:rsidRDefault="00267FFC" w:rsidP="00595B4C">
            <w:pPr>
              <w:pStyle w:val="TableText"/>
            </w:pPr>
            <w:r w:rsidRPr="00595B4C">
              <w:t>Enabling</w:t>
            </w:r>
          </w:p>
        </w:tc>
        <w:tc>
          <w:tcPr>
            <w:tcW w:w="1407" w:type="dxa"/>
            <w:noWrap/>
            <w:hideMark/>
          </w:tcPr>
          <w:p w14:paraId="185EA8C7" w14:textId="77777777" w:rsidR="00267FFC" w:rsidRPr="00595B4C" w:rsidRDefault="00267FFC" w:rsidP="00595B4C">
            <w:pPr>
              <w:pStyle w:val="TableText"/>
            </w:pPr>
            <w:r w:rsidRPr="00595B4C">
              <w:t> </w:t>
            </w:r>
          </w:p>
        </w:tc>
        <w:tc>
          <w:tcPr>
            <w:tcW w:w="842" w:type="dxa"/>
            <w:noWrap/>
            <w:hideMark/>
          </w:tcPr>
          <w:p w14:paraId="027DA69A" w14:textId="77777777" w:rsidR="00267FFC" w:rsidRPr="00595B4C" w:rsidRDefault="00267FFC" w:rsidP="00595B4C">
            <w:pPr>
              <w:pStyle w:val="TableText"/>
            </w:pPr>
            <w:r w:rsidRPr="00595B4C">
              <w:t> </w:t>
            </w:r>
          </w:p>
        </w:tc>
        <w:tc>
          <w:tcPr>
            <w:tcW w:w="1792" w:type="dxa"/>
            <w:noWrap/>
            <w:hideMark/>
          </w:tcPr>
          <w:p w14:paraId="296D1965" w14:textId="77777777" w:rsidR="00267FFC" w:rsidRPr="00595B4C" w:rsidRDefault="00267FFC" w:rsidP="00595B4C">
            <w:pPr>
              <w:pStyle w:val="TableText"/>
            </w:pPr>
            <w:r w:rsidRPr="00595B4C">
              <w:t> </w:t>
            </w:r>
          </w:p>
        </w:tc>
        <w:tc>
          <w:tcPr>
            <w:tcW w:w="1077" w:type="dxa"/>
            <w:noWrap/>
            <w:hideMark/>
          </w:tcPr>
          <w:p w14:paraId="5973FB0E" w14:textId="77777777" w:rsidR="00267FFC" w:rsidRPr="00595B4C" w:rsidRDefault="00267FFC" w:rsidP="00595B4C">
            <w:pPr>
              <w:pStyle w:val="TableText"/>
            </w:pPr>
            <w:r w:rsidRPr="00595B4C">
              <w:t> </w:t>
            </w:r>
          </w:p>
        </w:tc>
        <w:tc>
          <w:tcPr>
            <w:tcW w:w="1258" w:type="dxa"/>
            <w:noWrap/>
            <w:hideMark/>
          </w:tcPr>
          <w:p w14:paraId="51731DE1" w14:textId="77777777" w:rsidR="00267FFC" w:rsidRPr="00595B4C" w:rsidRDefault="00267FFC" w:rsidP="00595B4C">
            <w:pPr>
              <w:pStyle w:val="TableText"/>
            </w:pPr>
            <w:r w:rsidRPr="00595B4C">
              <w:t> </w:t>
            </w:r>
          </w:p>
        </w:tc>
      </w:tr>
      <w:tr w:rsidR="00267FFC" w:rsidRPr="00595B4C" w14:paraId="5C5E94C2" w14:textId="77777777" w:rsidTr="00595B4C">
        <w:trPr>
          <w:trHeight w:val="20"/>
        </w:trPr>
        <w:tc>
          <w:tcPr>
            <w:tcW w:w="3623" w:type="dxa"/>
            <w:vMerge/>
            <w:hideMark/>
          </w:tcPr>
          <w:p w14:paraId="773ED2DB" w14:textId="77777777" w:rsidR="00267FFC" w:rsidRPr="00595B4C" w:rsidRDefault="00267FFC" w:rsidP="00595B4C">
            <w:pPr>
              <w:pStyle w:val="TableText"/>
            </w:pPr>
          </w:p>
        </w:tc>
        <w:tc>
          <w:tcPr>
            <w:tcW w:w="2526" w:type="dxa"/>
            <w:noWrap/>
            <w:hideMark/>
          </w:tcPr>
          <w:p w14:paraId="402C2248" w14:textId="77777777" w:rsidR="00267FFC" w:rsidRPr="00595B4C" w:rsidRDefault="00267FFC" w:rsidP="00595B4C">
            <w:pPr>
              <w:pStyle w:val="TableText"/>
            </w:pPr>
            <w:r>
              <w:t>Santander-specific</w:t>
            </w:r>
          </w:p>
        </w:tc>
        <w:tc>
          <w:tcPr>
            <w:tcW w:w="1146" w:type="dxa"/>
            <w:noWrap/>
            <w:hideMark/>
          </w:tcPr>
          <w:p w14:paraId="782BEE68" w14:textId="77777777" w:rsidR="00267FFC" w:rsidRPr="00595B4C" w:rsidRDefault="00267FFC" w:rsidP="00595B4C">
            <w:pPr>
              <w:pStyle w:val="TableText"/>
            </w:pPr>
            <w:r w:rsidRPr="00595B4C">
              <w:t>Enabling</w:t>
            </w:r>
          </w:p>
        </w:tc>
        <w:tc>
          <w:tcPr>
            <w:tcW w:w="1407" w:type="dxa"/>
            <w:noWrap/>
            <w:hideMark/>
          </w:tcPr>
          <w:p w14:paraId="48660C35" w14:textId="77777777" w:rsidR="00267FFC" w:rsidRPr="00595B4C" w:rsidRDefault="00267FFC" w:rsidP="00595B4C">
            <w:pPr>
              <w:pStyle w:val="TableText"/>
            </w:pPr>
            <w:r w:rsidRPr="00595B4C">
              <w:t> </w:t>
            </w:r>
          </w:p>
        </w:tc>
        <w:tc>
          <w:tcPr>
            <w:tcW w:w="842" w:type="dxa"/>
            <w:noWrap/>
            <w:hideMark/>
          </w:tcPr>
          <w:p w14:paraId="0DEF33FC" w14:textId="77777777" w:rsidR="00267FFC" w:rsidRPr="00595B4C" w:rsidRDefault="00267FFC" w:rsidP="00595B4C">
            <w:pPr>
              <w:pStyle w:val="TableText"/>
            </w:pPr>
            <w:r w:rsidRPr="00595B4C">
              <w:t> </w:t>
            </w:r>
          </w:p>
        </w:tc>
        <w:tc>
          <w:tcPr>
            <w:tcW w:w="1792" w:type="dxa"/>
            <w:noWrap/>
            <w:hideMark/>
          </w:tcPr>
          <w:p w14:paraId="2CA9FF26" w14:textId="77777777" w:rsidR="00267FFC" w:rsidRPr="00595B4C" w:rsidRDefault="00267FFC" w:rsidP="00595B4C">
            <w:pPr>
              <w:pStyle w:val="TableText"/>
            </w:pPr>
            <w:r w:rsidRPr="00595B4C">
              <w:t> </w:t>
            </w:r>
          </w:p>
        </w:tc>
        <w:tc>
          <w:tcPr>
            <w:tcW w:w="1077" w:type="dxa"/>
            <w:noWrap/>
            <w:hideMark/>
          </w:tcPr>
          <w:p w14:paraId="10AE1BEA" w14:textId="77777777" w:rsidR="00267FFC" w:rsidRPr="00595B4C" w:rsidRDefault="00267FFC" w:rsidP="00595B4C">
            <w:pPr>
              <w:pStyle w:val="TableText"/>
            </w:pPr>
            <w:r w:rsidRPr="00595B4C">
              <w:t> </w:t>
            </w:r>
          </w:p>
        </w:tc>
        <w:tc>
          <w:tcPr>
            <w:tcW w:w="1258" w:type="dxa"/>
            <w:noWrap/>
            <w:hideMark/>
          </w:tcPr>
          <w:p w14:paraId="0271A1F3" w14:textId="77777777" w:rsidR="00267FFC" w:rsidRPr="00595B4C" w:rsidRDefault="00267FFC" w:rsidP="00595B4C">
            <w:pPr>
              <w:pStyle w:val="TableText"/>
            </w:pPr>
            <w:r w:rsidRPr="00595B4C">
              <w:t> </w:t>
            </w:r>
          </w:p>
        </w:tc>
      </w:tr>
      <w:tr w:rsidR="00267FFC" w:rsidRPr="00595B4C" w14:paraId="3BC0392E" w14:textId="77777777" w:rsidTr="00595B4C">
        <w:trPr>
          <w:trHeight w:val="20"/>
        </w:trPr>
        <w:tc>
          <w:tcPr>
            <w:tcW w:w="3623" w:type="dxa"/>
            <w:vMerge w:val="restart"/>
            <w:hideMark/>
          </w:tcPr>
          <w:p w14:paraId="337DBA22" w14:textId="77777777" w:rsidR="00267FFC" w:rsidRPr="00595B4C" w:rsidRDefault="00267FFC" w:rsidP="00595B4C">
            <w:pPr>
              <w:pStyle w:val="TableText"/>
            </w:pPr>
            <w:r w:rsidRPr="00595B4C">
              <w:t>Software enabling physical climate risk management and adaptation</w:t>
            </w:r>
          </w:p>
        </w:tc>
        <w:tc>
          <w:tcPr>
            <w:tcW w:w="2526" w:type="dxa"/>
            <w:noWrap/>
            <w:hideMark/>
          </w:tcPr>
          <w:p w14:paraId="795A8B28" w14:textId="77777777" w:rsidR="00267FFC" w:rsidRPr="00595B4C" w:rsidRDefault="00267FFC" w:rsidP="00595B4C">
            <w:pPr>
              <w:pStyle w:val="TableText"/>
            </w:pPr>
            <w:r w:rsidRPr="00595B4C">
              <w:t>EU Taxonomy</w:t>
            </w:r>
          </w:p>
        </w:tc>
        <w:tc>
          <w:tcPr>
            <w:tcW w:w="1146" w:type="dxa"/>
            <w:noWrap/>
            <w:hideMark/>
          </w:tcPr>
          <w:p w14:paraId="21997173" w14:textId="77777777" w:rsidR="00267FFC" w:rsidRPr="00595B4C" w:rsidRDefault="00267FFC" w:rsidP="00595B4C">
            <w:pPr>
              <w:pStyle w:val="TableText"/>
            </w:pPr>
            <w:r w:rsidRPr="00595B4C">
              <w:t> </w:t>
            </w:r>
          </w:p>
        </w:tc>
        <w:tc>
          <w:tcPr>
            <w:tcW w:w="1407" w:type="dxa"/>
            <w:noWrap/>
            <w:hideMark/>
          </w:tcPr>
          <w:p w14:paraId="16A1FC42" w14:textId="77777777" w:rsidR="00267FFC" w:rsidRPr="00595B4C" w:rsidRDefault="00267FFC" w:rsidP="00595B4C">
            <w:pPr>
              <w:pStyle w:val="TableText"/>
            </w:pPr>
            <w:r w:rsidRPr="00595B4C">
              <w:t>Enabling</w:t>
            </w:r>
          </w:p>
        </w:tc>
        <w:tc>
          <w:tcPr>
            <w:tcW w:w="842" w:type="dxa"/>
            <w:noWrap/>
            <w:hideMark/>
          </w:tcPr>
          <w:p w14:paraId="5F571B49" w14:textId="77777777" w:rsidR="00267FFC" w:rsidRPr="00595B4C" w:rsidRDefault="00267FFC" w:rsidP="00595B4C">
            <w:pPr>
              <w:pStyle w:val="TableText"/>
            </w:pPr>
            <w:r w:rsidRPr="00595B4C">
              <w:t> </w:t>
            </w:r>
          </w:p>
        </w:tc>
        <w:tc>
          <w:tcPr>
            <w:tcW w:w="1792" w:type="dxa"/>
            <w:noWrap/>
            <w:hideMark/>
          </w:tcPr>
          <w:p w14:paraId="2BBE98E9" w14:textId="77777777" w:rsidR="00267FFC" w:rsidRPr="00595B4C" w:rsidRDefault="00267FFC" w:rsidP="00595B4C">
            <w:pPr>
              <w:pStyle w:val="TableText"/>
            </w:pPr>
            <w:r w:rsidRPr="00595B4C">
              <w:t> </w:t>
            </w:r>
          </w:p>
        </w:tc>
        <w:tc>
          <w:tcPr>
            <w:tcW w:w="1077" w:type="dxa"/>
            <w:noWrap/>
            <w:hideMark/>
          </w:tcPr>
          <w:p w14:paraId="49FCF0DF" w14:textId="77777777" w:rsidR="00267FFC" w:rsidRPr="00595B4C" w:rsidRDefault="00267FFC" w:rsidP="00595B4C">
            <w:pPr>
              <w:pStyle w:val="TableText"/>
            </w:pPr>
            <w:r w:rsidRPr="00595B4C">
              <w:t> </w:t>
            </w:r>
          </w:p>
        </w:tc>
        <w:tc>
          <w:tcPr>
            <w:tcW w:w="1258" w:type="dxa"/>
            <w:noWrap/>
            <w:hideMark/>
          </w:tcPr>
          <w:p w14:paraId="07B166C5" w14:textId="77777777" w:rsidR="00267FFC" w:rsidRPr="00595B4C" w:rsidRDefault="00267FFC" w:rsidP="00595B4C">
            <w:pPr>
              <w:pStyle w:val="TableText"/>
            </w:pPr>
            <w:r w:rsidRPr="00595B4C">
              <w:t> </w:t>
            </w:r>
          </w:p>
        </w:tc>
      </w:tr>
      <w:tr w:rsidR="00267FFC" w:rsidRPr="00595B4C" w14:paraId="6414A8F7" w14:textId="77777777" w:rsidTr="00595B4C">
        <w:trPr>
          <w:trHeight w:val="20"/>
        </w:trPr>
        <w:tc>
          <w:tcPr>
            <w:tcW w:w="3623" w:type="dxa"/>
            <w:vMerge/>
            <w:hideMark/>
          </w:tcPr>
          <w:p w14:paraId="585E7A98" w14:textId="77777777" w:rsidR="00267FFC" w:rsidRPr="00595B4C" w:rsidRDefault="00267FFC" w:rsidP="00595B4C">
            <w:pPr>
              <w:pStyle w:val="TableText"/>
            </w:pPr>
          </w:p>
        </w:tc>
        <w:tc>
          <w:tcPr>
            <w:tcW w:w="2526" w:type="dxa"/>
            <w:noWrap/>
            <w:hideMark/>
          </w:tcPr>
          <w:p w14:paraId="3B91EDBD" w14:textId="77777777" w:rsidR="00267FFC" w:rsidRPr="00595B4C" w:rsidRDefault="00267FFC" w:rsidP="00595B4C">
            <w:pPr>
              <w:pStyle w:val="TableText"/>
            </w:pPr>
            <w:r>
              <w:t>Santander-specific</w:t>
            </w:r>
          </w:p>
        </w:tc>
        <w:tc>
          <w:tcPr>
            <w:tcW w:w="1146" w:type="dxa"/>
            <w:noWrap/>
            <w:hideMark/>
          </w:tcPr>
          <w:p w14:paraId="685A414D" w14:textId="77777777" w:rsidR="00267FFC" w:rsidRPr="00595B4C" w:rsidRDefault="00267FFC" w:rsidP="00595B4C">
            <w:pPr>
              <w:pStyle w:val="TableText"/>
            </w:pPr>
            <w:r w:rsidRPr="00595B4C">
              <w:t> </w:t>
            </w:r>
          </w:p>
        </w:tc>
        <w:tc>
          <w:tcPr>
            <w:tcW w:w="1407" w:type="dxa"/>
            <w:noWrap/>
            <w:hideMark/>
          </w:tcPr>
          <w:p w14:paraId="69881869" w14:textId="77777777" w:rsidR="00267FFC" w:rsidRPr="00595B4C" w:rsidRDefault="00267FFC" w:rsidP="00595B4C">
            <w:pPr>
              <w:pStyle w:val="TableText"/>
            </w:pPr>
            <w:r w:rsidRPr="00595B4C">
              <w:t>Enabling</w:t>
            </w:r>
          </w:p>
        </w:tc>
        <w:tc>
          <w:tcPr>
            <w:tcW w:w="842" w:type="dxa"/>
            <w:noWrap/>
            <w:hideMark/>
          </w:tcPr>
          <w:p w14:paraId="251D7480" w14:textId="77777777" w:rsidR="00267FFC" w:rsidRPr="00595B4C" w:rsidRDefault="00267FFC" w:rsidP="00595B4C">
            <w:pPr>
              <w:pStyle w:val="TableText"/>
            </w:pPr>
            <w:r w:rsidRPr="00595B4C">
              <w:t> </w:t>
            </w:r>
          </w:p>
        </w:tc>
        <w:tc>
          <w:tcPr>
            <w:tcW w:w="1792" w:type="dxa"/>
            <w:noWrap/>
            <w:hideMark/>
          </w:tcPr>
          <w:p w14:paraId="760B0BBE" w14:textId="77777777" w:rsidR="00267FFC" w:rsidRPr="00595B4C" w:rsidRDefault="00267FFC" w:rsidP="00595B4C">
            <w:pPr>
              <w:pStyle w:val="TableText"/>
            </w:pPr>
            <w:r w:rsidRPr="00595B4C">
              <w:t> </w:t>
            </w:r>
          </w:p>
        </w:tc>
        <w:tc>
          <w:tcPr>
            <w:tcW w:w="1077" w:type="dxa"/>
            <w:noWrap/>
            <w:hideMark/>
          </w:tcPr>
          <w:p w14:paraId="20CE6F89" w14:textId="77777777" w:rsidR="00267FFC" w:rsidRPr="00595B4C" w:rsidRDefault="00267FFC" w:rsidP="00595B4C">
            <w:pPr>
              <w:pStyle w:val="TableText"/>
            </w:pPr>
            <w:r w:rsidRPr="00595B4C">
              <w:t> </w:t>
            </w:r>
          </w:p>
        </w:tc>
        <w:tc>
          <w:tcPr>
            <w:tcW w:w="1258" w:type="dxa"/>
            <w:noWrap/>
            <w:hideMark/>
          </w:tcPr>
          <w:p w14:paraId="2A99A9D2" w14:textId="77777777" w:rsidR="00267FFC" w:rsidRPr="00595B4C" w:rsidRDefault="00267FFC" w:rsidP="00595B4C">
            <w:pPr>
              <w:pStyle w:val="TableText"/>
            </w:pPr>
            <w:r w:rsidRPr="00595B4C">
              <w:t> </w:t>
            </w:r>
          </w:p>
        </w:tc>
      </w:tr>
      <w:tr w:rsidR="004B3A9A" w:rsidRPr="00595B4C" w14:paraId="6FDC61EF" w14:textId="77777777" w:rsidTr="00595B4C">
        <w:trPr>
          <w:trHeight w:val="20"/>
        </w:trPr>
        <w:tc>
          <w:tcPr>
            <w:tcW w:w="3623" w:type="dxa"/>
            <w:vMerge w:val="restart"/>
            <w:hideMark/>
          </w:tcPr>
          <w:p w14:paraId="07A2F71B" w14:textId="77777777" w:rsidR="004B3A9A" w:rsidRPr="00595B4C" w:rsidRDefault="004B3A9A" w:rsidP="00595B4C">
            <w:pPr>
              <w:pStyle w:val="TableText"/>
            </w:pPr>
            <w:r w:rsidRPr="00595B4C">
              <w:t>Provision of IT/OT data-driven solutions for leakage reduction</w:t>
            </w:r>
          </w:p>
        </w:tc>
        <w:tc>
          <w:tcPr>
            <w:tcW w:w="2526" w:type="dxa"/>
            <w:noWrap/>
            <w:hideMark/>
          </w:tcPr>
          <w:p w14:paraId="11EE8574" w14:textId="77777777" w:rsidR="004B3A9A" w:rsidRPr="00595B4C" w:rsidRDefault="004B3A9A" w:rsidP="00595B4C">
            <w:pPr>
              <w:pStyle w:val="TableText"/>
            </w:pPr>
            <w:r w:rsidRPr="00595B4C">
              <w:t>EU Taxonomy</w:t>
            </w:r>
          </w:p>
        </w:tc>
        <w:tc>
          <w:tcPr>
            <w:tcW w:w="1146" w:type="dxa"/>
            <w:noWrap/>
            <w:hideMark/>
          </w:tcPr>
          <w:p w14:paraId="068260ED" w14:textId="77777777" w:rsidR="004B3A9A" w:rsidRPr="00595B4C" w:rsidRDefault="004B3A9A" w:rsidP="00595B4C">
            <w:pPr>
              <w:pStyle w:val="TableText"/>
            </w:pPr>
            <w:r w:rsidRPr="00595B4C">
              <w:t> </w:t>
            </w:r>
          </w:p>
        </w:tc>
        <w:tc>
          <w:tcPr>
            <w:tcW w:w="1407" w:type="dxa"/>
            <w:noWrap/>
            <w:hideMark/>
          </w:tcPr>
          <w:p w14:paraId="52CD16E6" w14:textId="77777777" w:rsidR="004B3A9A" w:rsidRPr="00595B4C" w:rsidRDefault="004B3A9A" w:rsidP="00595B4C">
            <w:pPr>
              <w:pStyle w:val="TableText"/>
            </w:pPr>
            <w:r w:rsidRPr="00595B4C">
              <w:t> </w:t>
            </w:r>
          </w:p>
        </w:tc>
        <w:tc>
          <w:tcPr>
            <w:tcW w:w="842" w:type="dxa"/>
            <w:noWrap/>
            <w:hideMark/>
          </w:tcPr>
          <w:p w14:paraId="20F4553E" w14:textId="77777777" w:rsidR="004B3A9A" w:rsidRPr="00595B4C" w:rsidRDefault="004B3A9A" w:rsidP="00595B4C">
            <w:pPr>
              <w:pStyle w:val="TableText"/>
            </w:pPr>
            <w:r w:rsidRPr="00595B4C">
              <w:t>Enabling</w:t>
            </w:r>
          </w:p>
        </w:tc>
        <w:tc>
          <w:tcPr>
            <w:tcW w:w="1792" w:type="dxa"/>
            <w:noWrap/>
            <w:hideMark/>
          </w:tcPr>
          <w:p w14:paraId="5876DD46" w14:textId="77777777" w:rsidR="004B3A9A" w:rsidRPr="00595B4C" w:rsidRDefault="004B3A9A" w:rsidP="00595B4C">
            <w:pPr>
              <w:pStyle w:val="TableText"/>
            </w:pPr>
            <w:r w:rsidRPr="00595B4C">
              <w:t> </w:t>
            </w:r>
          </w:p>
        </w:tc>
        <w:tc>
          <w:tcPr>
            <w:tcW w:w="1077" w:type="dxa"/>
            <w:noWrap/>
            <w:hideMark/>
          </w:tcPr>
          <w:p w14:paraId="6313B7A5" w14:textId="77777777" w:rsidR="004B3A9A" w:rsidRPr="00595B4C" w:rsidRDefault="004B3A9A" w:rsidP="00595B4C">
            <w:pPr>
              <w:pStyle w:val="TableText"/>
            </w:pPr>
            <w:r w:rsidRPr="00595B4C">
              <w:t> </w:t>
            </w:r>
          </w:p>
        </w:tc>
        <w:tc>
          <w:tcPr>
            <w:tcW w:w="1258" w:type="dxa"/>
            <w:noWrap/>
            <w:hideMark/>
          </w:tcPr>
          <w:p w14:paraId="06792064" w14:textId="77777777" w:rsidR="004B3A9A" w:rsidRPr="00595B4C" w:rsidRDefault="004B3A9A" w:rsidP="00595B4C">
            <w:pPr>
              <w:pStyle w:val="TableText"/>
            </w:pPr>
            <w:r w:rsidRPr="00595B4C">
              <w:t> </w:t>
            </w:r>
          </w:p>
        </w:tc>
      </w:tr>
      <w:tr w:rsidR="004B3A9A" w:rsidRPr="00595B4C" w14:paraId="648E59BD" w14:textId="77777777" w:rsidTr="00595B4C">
        <w:trPr>
          <w:trHeight w:val="20"/>
          <w:ins w:id="5179" w:author="Martinez De Hurtado Yela Fermin" w:date="2024-10-02T12:29:00Z"/>
        </w:trPr>
        <w:tc>
          <w:tcPr>
            <w:tcW w:w="3623" w:type="dxa"/>
            <w:vMerge/>
          </w:tcPr>
          <w:p w14:paraId="0CB1AE84" w14:textId="77777777" w:rsidR="004B3A9A" w:rsidRPr="00595B4C" w:rsidRDefault="004B3A9A" w:rsidP="004B3A9A">
            <w:pPr>
              <w:pStyle w:val="TableText"/>
              <w:rPr>
                <w:ins w:id="5180" w:author="Martinez De Hurtado Yela Fermin" w:date="2024-10-02T12:29:00Z"/>
              </w:rPr>
            </w:pPr>
          </w:p>
        </w:tc>
        <w:tc>
          <w:tcPr>
            <w:tcW w:w="2526" w:type="dxa"/>
            <w:noWrap/>
          </w:tcPr>
          <w:p w14:paraId="1780BCD2" w14:textId="3CE929FF" w:rsidR="004B3A9A" w:rsidRPr="00595B4C" w:rsidRDefault="004B3A9A" w:rsidP="004B3A9A">
            <w:pPr>
              <w:pStyle w:val="TableText"/>
              <w:rPr>
                <w:ins w:id="5181" w:author="Martinez De Hurtado Yela Fermin" w:date="2024-10-02T12:29:00Z"/>
              </w:rPr>
            </w:pPr>
            <w:ins w:id="5182" w:author="Martinez De Hurtado Yela Fermin" w:date="2024-10-02T12:29:00Z">
              <w:r>
                <w:t>Santander-specific</w:t>
              </w:r>
            </w:ins>
          </w:p>
        </w:tc>
        <w:tc>
          <w:tcPr>
            <w:tcW w:w="1146" w:type="dxa"/>
            <w:noWrap/>
          </w:tcPr>
          <w:p w14:paraId="40D886FA" w14:textId="77777777" w:rsidR="004B3A9A" w:rsidRPr="00595B4C" w:rsidRDefault="004B3A9A" w:rsidP="004B3A9A">
            <w:pPr>
              <w:pStyle w:val="TableText"/>
              <w:rPr>
                <w:ins w:id="5183" w:author="Martinez De Hurtado Yela Fermin" w:date="2024-10-02T12:29:00Z"/>
              </w:rPr>
            </w:pPr>
          </w:p>
        </w:tc>
        <w:tc>
          <w:tcPr>
            <w:tcW w:w="1407" w:type="dxa"/>
            <w:noWrap/>
          </w:tcPr>
          <w:p w14:paraId="4DBEF19F" w14:textId="77777777" w:rsidR="004B3A9A" w:rsidRPr="00595B4C" w:rsidRDefault="004B3A9A" w:rsidP="004B3A9A">
            <w:pPr>
              <w:pStyle w:val="TableText"/>
              <w:rPr>
                <w:ins w:id="5184" w:author="Martinez De Hurtado Yela Fermin" w:date="2024-10-02T12:29:00Z"/>
              </w:rPr>
            </w:pPr>
          </w:p>
        </w:tc>
        <w:tc>
          <w:tcPr>
            <w:tcW w:w="842" w:type="dxa"/>
            <w:noWrap/>
          </w:tcPr>
          <w:p w14:paraId="31484192" w14:textId="45F6129B" w:rsidR="004B3A9A" w:rsidRPr="00595B4C" w:rsidRDefault="004B3A9A" w:rsidP="004B3A9A">
            <w:pPr>
              <w:pStyle w:val="TableText"/>
              <w:rPr>
                <w:ins w:id="5185" w:author="Martinez De Hurtado Yela Fermin" w:date="2024-10-02T12:29:00Z"/>
              </w:rPr>
            </w:pPr>
            <w:ins w:id="5186" w:author="Martinez De Hurtado Yela Fermin" w:date="2024-10-02T12:29:00Z">
              <w:r w:rsidRPr="00595B4C">
                <w:t>Enabling</w:t>
              </w:r>
            </w:ins>
          </w:p>
        </w:tc>
        <w:tc>
          <w:tcPr>
            <w:tcW w:w="1792" w:type="dxa"/>
            <w:noWrap/>
          </w:tcPr>
          <w:p w14:paraId="3C084B97" w14:textId="77777777" w:rsidR="004B3A9A" w:rsidRPr="00595B4C" w:rsidRDefault="004B3A9A" w:rsidP="004B3A9A">
            <w:pPr>
              <w:pStyle w:val="TableText"/>
              <w:rPr>
                <w:ins w:id="5187" w:author="Martinez De Hurtado Yela Fermin" w:date="2024-10-02T12:29:00Z"/>
              </w:rPr>
            </w:pPr>
          </w:p>
        </w:tc>
        <w:tc>
          <w:tcPr>
            <w:tcW w:w="1077" w:type="dxa"/>
            <w:noWrap/>
          </w:tcPr>
          <w:p w14:paraId="2548B99F" w14:textId="77777777" w:rsidR="004B3A9A" w:rsidRPr="00595B4C" w:rsidRDefault="004B3A9A" w:rsidP="004B3A9A">
            <w:pPr>
              <w:pStyle w:val="TableText"/>
              <w:rPr>
                <w:ins w:id="5188" w:author="Martinez De Hurtado Yela Fermin" w:date="2024-10-02T12:29:00Z"/>
              </w:rPr>
            </w:pPr>
          </w:p>
        </w:tc>
        <w:tc>
          <w:tcPr>
            <w:tcW w:w="1258" w:type="dxa"/>
            <w:noWrap/>
          </w:tcPr>
          <w:p w14:paraId="7205D376" w14:textId="77777777" w:rsidR="004B3A9A" w:rsidRPr="00595B4C" w:rsidRDefault="004B3A9A" w:rsidP="004B3A9A">
            <w:pPr>
              <w:pStyle w:val="TableText"/>
              <w:rPr>
                <w:ins w:id="5189" w:author="Martinez De Hurtado Yela Fermin" w:date="2024-10-02T12:29:00Z"/>
              </w:rPr>
            </w:pPr>
          </w:p>
        </w:tc>
      </w:tr>
      <w:tr w:rsidR="004B3A9A" w:rsidRPr="00595B4C" w14:paraId="2349A778" w14:textId="77777777" w:rsidTr="00595B4C">
        <w:trPr>
          <w:trHeight w:val="20"/>
        </w:trPr>
        <w:tc>
          <w:tcPr>
            <w:tcW w:w="3623" w:type="dxa"/>
            <w:vMerge w:val="restart"/>
            <w:hideMark/>
          </w:tcPr>
          <w:p w14:paraId="74A60435" w14:textId="77777777" w:rsidR="004B3A9A" w:rsidRPr="00595B4C" w:rsidRDefault="004B3A9A" w:rsidP="004B3A9A">
            <w:pPr>
              <w:pStyle w:val="TableText"/>
            </w:pPr>
            <w:r w:rsidRPr="00595B4C">
              <w:t>Provision of IT/OT data-driven solutions</w:t>
            </w:r>
          </w:p>
        </w:tc>
        <w:tc>
          <w:tcPr>
            <w:tcW w:w="2526" w:type="dxa"/>
            <w:noWrap/>
            <w:hideMark/>
          </w:tcPr>
          <w:p w14:paraId="1FFC6529" w14:textId="77777777" w:rsidR="004B3A9A" w:rsidRPr="00595B4C" w:rsidRDefault="004B3A9A" w:rsidP="004B3A9A">
            <w:pPr>
              <w:pStyle w:val="TableText"/>
            </w:pPr>
            <w:r w:rsidRPr="00595B4C">
              <w:t>EU Taxonomy</w:t>
            </w:r>
          </w:p>
        </w:tc>
        <w:tc>
          <w:tcPr>
            <w:tcW w:w="1146" w:type="dxa"/>
            <w:noWrap/>
            <w:hideMark/>
          </w:tcPr>
          <w:p w14:paraId="30C18BC5" w14:textId="77777777" w:rsidR="004B3A9A" w:rsidRPr="00595B4C" w:rsidRDefault="004B3A9A" w:rsidP="004B3A9A">
            <w:pPr>
              <w:pStyle w:val="TableText"/>
            </w:pPr>
            <w:r w:rsidRPr="00595B4C">
              <w:t> </w:t>
            </w:r>
          </w:p>
        </w:tc>
        <w:tc>
          <w:tcPr>
            <w:tcW w:w="1407" w:type="dxa"/>
            <w:noWrap/>
            <w:hideMark/>
          </w:tcPr>
          <w:p w14:paraId="0C1BCF0C" w14:textId="77777777" w:rsidR="004B3A9A" w:rsidRPr="00595B4C" w:rsidRDefault="004B3A9A" w:rsidP="004B3A9A">
            <w:pPr>
              <w:pStyle w:val="TableText"/>
            </w:pPr>
            <w:r w:rsidRPr="00595B4C">
              <w:t> </w:t>
            </w:r>
          </w:p>
        </w:tc>
        <w:tc>
          <w:tcPr>
            <w:tcW w:w="842" w:type="dxa"/>
            <w:noWrap/>
            <w:hideMark/>
          </w:tcPr>
          <w:p w14:paraId="21E2C7F8" w14:textId="77777777" w:rsidR="004B3A9A" w:rsidRPr="00595B4C" w:rsidRDefault="004B3A9A" w:rsidP="004B3A9A">
            <w:pPr>
              <w:pStyle w:val="TableText"/>
            </w:pPr>
            <w:r w:rsidRPr="00595B4C">
              <w:t> </w:t>
            </w:r>
          </w:p>
        </w:tc>
        <w:tc>
          <w:tcPr>
            <w:tcW w:w="1792" w:type="dxa"/>
            <w:noWrap/>
            <w:hideMark/>
          </w:tcPr>
          <w:p w14:paraId="141E28F2" w14:textId="77777777" w:rsidR="004B3A9A" w:rsidRPr="00595B4C" w:rsidRDefault="004B3A9A" w:rsidP="004B3A9A">
            <w:pPr>
              <w:pStyle w:val="TableText"/>
            </w:pPr>
            <w:r w:rsidRPr="00595B4C">
              <w:t>Enabling</w:t>
            </w:r>
          </w:p>
        </w:tc>
        <w:tc>
          <w:tcPr>
            <w:tcW w:w="1077" w:type="dxa"/>
            <w:noWrap/>
            <w:hideMark/>
          </w:tcPr>
          <w:p w14:paraId="64159A10" w14:textId="77777777" w:rsidR="004B3A9A" w:rsidRPr="00595B4C" w:rsidRDefault="004B3A9A" w:rsidP="004B3A9A">
            <w:pPr>
              <w:pStyle w:val="TableText"/>
            </w:pPr>
            <w:r w:rsidRPr="00595B4C">
              <w:t> </w:t>
            </w:r>
          </w:p>
        </w:tc>
        <w:tc>
          <w:tcPr>
            <w:tcW w:w="1258" w:type="dxa"/>
            <w:noWrap/>
            <w:hideMark/>
          </w:tcPr>
          <w:p w14:paraId="2BC442F6" w14:textId="77777777" w:rsidR="004B3A9A" w:rsidRPr="00595B4C" w:rsidRDefault="004B3A9A" w:rsidP="004B3A9A">
            <w:pPr>
              <w:pStyle w:val="TableText"/>
            </w:pPr>
            <w:r w:rsidRPr="00595B4C">
              <w:t> </w:t>
            </w:r>
          </w:p>
        </w:tc>
      </w:tr>
      <w:tr w:rsidR="004B3A9A" w:rsidRPr="00595B4C" w14:paraId="2408F742" w14:textId="77777777" w:rsidTr="00595B4C">
        <w:trPr>
          <w:trHeight w:val="20"/>
          <w:ins w:id="5190" w:author="Martinez De Hurtado Yela Fermin" w:date="2024-10-02T12:29:00Z"/>
        </w:trPr>
        <w:tc>
          <w:tcPr>
            <w:tcW w:w="3623" w:type="dxa"/>
            <w:vMerge/>
          </w:tcPr>
          <w:p w14:paraId="5D393FED" w14:textId="77777777" w:rsidR="004B3A9A" w:rsidRPr="00595B4C" w:rsidRDefault="004B3A9A" w:rsidP="004B3A9A">
            <w:pPr>
              <w:pStyle w:val="TableText"/>
              <w:rPr>
                <w:ins w:id="5191" w:author="Martinez De Hurtado Yela Fermin" w:date="2024-10-02T12:29:00Z"/>
              </w:rPr>
            </w:pPr>
          </w:p>
        </w:tc>
        <w:tc>
          <w:tcPr>
            <w:tcW w:w="2526" w:type="dxa"/>
            <w:noWrap/>
          </w:tcPr>
          <w:p w14:paraId="78565829" w14:textId="17FC1B11" w:rsidR="004B3A9A" w:rsidRPr="00595B4C" w:rsidRDefault="004B3A9A" w:rsidP="004B3A9A">
            <w:pPr>
              <w:pStyle w:val="TableText"/>
              <w:rPr>
                <w:ins w:id="5192" w:author="Martinez De Hurtado Yela Fermin" w:date="2024-10-02T12:29:00Z"/>
              </w:rPr>
            </w:pPr>
            <w:ins w:id="5193" w:author="Martinez De Hurtado Yela Fermin" w:date="2024-10-02T12:29:00Z">
              <w:r>
                <w:t>Santander-specific</w:t>
              </w:r>
            </w:ins>
          </w:p>
        </w:tc>
        <w:tc>
          <w:tcPr>
            <w:tcW w:w="1146" w:type="dxa"/>
            <w:noWrap/>
          </w:tcPr>
          <w:p w14:paraId="238120C5" w14:textId="77777777" w:rsidR="004B3A9A" w:rsidRPr="00595B4C" w:rsidRDefault="004B3A9A" w:rsidP="004B3A9A">
            <w:pPr>
              <w:pStyle w:val="TableText"/>
              <w:rPr>
                <w:ins w:id="5194" w:author="Martinez De Hurtado Yela Fermin" w:date="2024-10-02T12:29:00Z"/>
              </w:rPr>
            </w:pPr>
          </w:p>
        </w:tc>
        <w:tc>
          <w:tcPr>
            <w:tcW w:w="1407" w:type="dxa"/>
            <w:noWrap/>
          </w:tcPr>
          <w:p w14:paraId="2BD2F36B" w14:textId="77777777" w:rsidR="004B3A9A" w:rsidRPr="00595B4C" w:rsidRDefault="004B3A9A" w:rsidP="004B3A9A">
            <w:pPr>
              <w:pStyle w:val="TableText"/>
              <w:rPr>
                <w:ins w:id="5195" w:author="Martinez De Hurtado Yela Fermin" w:date="2024-10-02T12:29:00Z"/>
              </w:rPr>
            </w:pPr>
          </w:p>
        </w:tc>
        <w:tc>
          <w:tcPr>
            <w:tcW w:w="842" w:type="dxa"/>
            <w:noWrap/>
          </w:tcPr>
          <w:p w14:paraId="56D11F25" w14:textId="77777777" w:rsidR="004B3A9A" w:rsidRPr="00595B4C" w:rsidRDefault="004B3A9A" w:rsidP="004B3A9A">
            <w:pPr>
              <w:pStyle w:val="TableText"/>
              <w:rPr>
                <w:ins w:id="5196" w:author="Martinez De Hurtado Yela Fermin" w:date="2024-10-02T12:29:00Z"/>
              </w:rPr>
            </w:pPr>
          </w:p>
        </w:tc>
        <w:tc>
          <w:tcPr>
            <w:tcW w:w="1792" w:type="dxa"/>
            <w:noWrap/>
          </w:tcPr>
          <w:p w14:paraId="2FA4AF06" w14:textId="3A48BC37" w:rsidR="004B3A9A" w:rsidRPr="00595B4C" w:rsidRDefault="004B3A9A" w:rsidP="004B3A9A">
            <w:pPr>
              <w:pStyle w:val="TableText"/>
              <w:rPr>
                <w:ins w:id="5197" w:author="Martinez De Hurtado Yela Fermin" w:date="2024-10-02T12:29:00Z"/>
              </w:rPr>
            </w:pPr>
            <w:ins w:id="5198" w:author="Martinez De Hurtado Yela Fermin" w:date="2024-10-02T12:29:00Z">
              <w:r w:rsidRPr="00595B4C">
                <w:t>Enabling</w:t>
              </w:r>
            </w:ins>
          </w:p>
        </w:tc>
        <w:tc>
          <w:tcPr>
            <w:tcW w:w="1077" w:type="dxa"/>
            <w:noWrap/>
          </w:tcPr>
          <w:p w14:paraId="5BDB5830" w14:textId="77777777" w:rsidR="004B3A9A" w:rsidRPr="00595B4C" w:rsidRDefault="004B3A9A" w:rsidP="004B3A9A">
            <w:pPr>
              <w:pStyle w:val="TableText"/>
              <w:rPr>
                <w:ins w:id="5199" w:author="Martinez De Hurtado Yela Fermin" w:date="2024-10-02T12:29:00Z"/>
              </w:rPr>
            </w:pPr>
          </w:p>
        </w:tc>
        <w:tc>
          <w:tcPr>
            <w:tcW w:w="1258" w:type="dxa"/>
            <w:noWrap/>
          </w:tcPr>
          <w:p w14:paraId="08D30F92" w14:textId="77777777" w:rsidR="004B3A9A" w:rsidRPr="00595B4C" w:rsidRDefault="004B3A9A" w:rsidP="004B3A9A">
            <w:pPr>
              <w:pStyle w:val="TableText"/>
              <w:rPr>
                <w:ins w:id="5200" w:author="Martinez De Hurtado Yela Fermin" w:date="2024-10-02T12:29:00Z"/>
              </w:rPr>
            </w:pPr>
          </w:p>
        </w:tc>
      </w:tr>
      <w:tr w:rsidR="004B3A9A" w:rsidRPr="00595B4C" w14:paraId="50A7A553" w14:textId="77777777" w:rsidTr="00595B4C">
        <w:trPr>
          <w:trHeight w:val="20"/>
        </w:trPr>
        <w:tc>
          <w:tcPr>
            <w:tcW w:w="3623" w:type="dxa"/>
            <w:vMerge w:val="restart"/>
            <w:hideMark/>
          </w:tcPr>
          <w:p w14:paraId="5BAA60BD" w14:textId="77777777" w:rsidR="004B3A9A" w:rsidRPr="00595B4C" w:rsidRDefault="004B3A9A" w:rsidP="004B3A9A">
            <w:pPr>
              <w:pStyle w:val="TableText"/>
            </w:pPr>
            <w:r w:rsidRPr="00595B4C">
              <w:t>Close to market research, development and innovation</w:t>
            </w:r>
          </w:p>
        </w:tc>
        <w:tc>
          <w:tcPr>
            <w:tcW w:w="2526" w:type="dxa"/>
            <w:noWrap/>
            <w:hideMark/>
          </w:tcPr>
          <w:p w14:paraId="324E0AB4" w14:textId="77777777" w:rsidR="004B3A9A" w:rsidRPr="00595B4C" w:rsidRDefault="004B3A9A" w:rsidP="004B3A9A">
            <w:pPr>
              <w:pStyle w:val="TableText"/>
            </w:pPr>
            <w:r w:rsidRPr="00595B4C">
              <w:t>EU Taxonomy</w:t>
            </w:r>
          </w:p>
        </w:tc>
        <w:tc>
          <w:tcPr>
            <w:tcW w:w="1146" w:type="dxa"/>
            <w:noWrap/>
            <w:hideMark/>
          </w:tcPr>
          <w:p w14:paraId="76FD5F46" w14:textId="77777777" w:rsidR="004B3A9A" w:rsidRPr="00595B4C" w:rsidRDefault="004B3A9A" w:rsidP="004B3A9A">
            <w:pPr>
              <w:pStyle w:val="TableText"/>
            </w:pPr>
            <w:r w:rsidRPr="00595B4C">
              <w:t>Enabling</w:t>
            </w:r>
          </w:p>
        </w:tc>
        <w:tc>
          <w:tcPr>
            <w:tcW w:w="1407" w:type="dxa"/>
            <w:noWrap/>
            <w:hideMark/>
          </w:tcPr>
          <w:p w14:paraId="713CEFFF" w14:textId="77777777" w:rsidR="004B3A9A" w:rsidRPr="00595B4C" w:rsidRDefault="004B3A9A" w:rsidP="004B3A9A">
            <w:pPr>
              <w:pStyle w:val="TableText"/>
            </w:pPr>
            <w:r w:rsidRPr="00595B4C">
              <w:t>Enabling</w:t>
            </w:r>
          </w:p>
        </w:tc>
        <w:tc>
          <w:tcPr>
            <w:tcW w:w="842" w:type="dxa"/>
            <w:noWrap/>
            <w:hideMark/>
          </w:tcPr>
          <w:p w14:paraId="49CFF54F" w14:textId="77777777" w:rsidR="004B3A9A" w:rsidRPr="00595B4C" w:rsidRDefault="004B3A9A" w:rsidP="004B3A9A">
            <w:pPr>
              <w:pStyle w:val="TableText"/>
            </w:pPr>
            <w:r w:rsidRPr="00595B4C">
              <w:t> </w:t>
            </w:r>
          </w:p>
        </w:tc>
        <w:tc>
          <w:tcPr>
            <w:tcW w:w="1792" w:type="dxa"/>
            <w:noWrap/>
            <w:hideMark/>
          </w:tcPr>
          <w:p w14:paraId="4A02B24A" w14:textId="77777777" w:rsidR="004B3A9A" w:rsidRPr="00595B4C" w:rsidRDefault="004B3A9A" w:rsidP="004B3A9A">
            <w:pPr>
              <w:pStyle w:val="TableText"/>
            </w:pPr>
            <w:r w:rsidRPr="00595B4C">
              <w:t> </w:t>
            </w:r>
          </w:p>
        </w:tc>
        <w:tc>
          <w:tcPr>
            <w:tcW w:w="1077" w:type="dxa"/>
            <w:noWrap/>
            <w:hideMark/>
          </w:tcPr>
          <w:p w14:paraId="647E8B82" w14:textId="77777777" w:rsidR="004B3A9A" w:rsidRPr="00595B4C" w:rsidRDefault="004B3A9A" w:rsidP="004B3A9A">
            <w:pPr>
              <w:pStyle w:val="TableText"/>
            </w:pPr>
            <w:r w:rsidRPr="00595B4C">
              <w:t> </w:t>
            </w:r>
          </w:p>
        </w:tc>
        <w:tc>
          <w:tcPr>
            <w:tcW w:w="1258" w:type="dxa"/>
            <w:noWrap/>
            <w:hideMark/>
          </w:tcPr>
          <w:p w14:paraId="65BAF721" w14:textId="77777777" w:rsidR="004B3A9A" w:rsidRPr="00595B4C" w:rsidRDefault="004B3A9A" w:rsidP="004B3A9A">
            <w:pPr>
              <w:pStyle w:val="TableText"/>
            </w:pPr>
            <w:r w:rsidRPr="00595B4C">
              <w:t> </w:t>
            </w:r>
          </w:p>
        </w:tc>
      </w:tr>
      <w:tr w:rsidR="004B3A9A" w:rsidRPr="00595B4C" w14:paraId="5A4BFF96" w14:textId="77777777" w:rsidTr="00595B4C">
        <w:trPr>
          <w:trHeight w:val="20"/>
          <w:ins w:id="5201" w:author="Martinez De Hurtado Yela Fermin" w:date="2024-10-02T12:29:00Z"/>
        </w:trPr>
        <w:tc>
          <w:tcPr>
            <w:tcW w:w="3623" w:type="dxa"/>
            <w:vMerge/>
          </w:tcPr>
          <w:p w14:paraId="2071A1A0" w14:textId="77777777" w:rsidR="004B3A9A" w:rsidRPr="00595B4C" w:rsidRDefault="004B3A9A" w:rsidP="004B3A9A">
            <w:pPr>
              <w:pStyle w:val="TableText"/>
              <w:rPr>
                <w:ins w:id="5202" w:author="Martinez De Hurtado Yela Fermin" w:date="2024-10-02T12:29:00Z"/>
              </w:rPr>
            </w:pPr>
          </w:p>
        </w:tc>
        <w:tc>
          <w:tcPr>
            <w:tcW w:w="2526" w:type="dxa"/>
            <w:noWrap/>
          </w:tcPr>
          <w:p w14:paraId="4252426E" w14:textId="007374AC" w:rsidR="004B3A9A" w:rsidRPr="00595B4C" w:rsidRDefault="004B3A9A" w:rsidP="004B3A9A">
            <w:pPr>
              <w:pStyle w:val="TableText"/>
              <w:rPr>
                <w:ins w:id="5203" w:author="Martinez De Hurtado Yela Fermin" w:date="2024-10-02T12:29:00Z"/>
              </w:rPr>
            </w:pPr>
            <w:ins w:id="5204" w:author="Martinez De Hurtado Yela Fermin" w:date="2024-10-02T12:29:00Z">
              <w:r>
                <w:t>Santander-specific</w:t>
              </w:r>
            </w:ins>
          </w:p>
        </w:tc>
        <w:tc>
          <w:tcPr>
            <w:tcW w:w="1146" w:type="dxa"/>
            <w:noWrap/>
          </w:tcPr>
          <w:p w14:paraId="68CB3E7D" w14:textId="06FB13FE" w:rsidR="004B3A9A" w:rsidRPr="00595B4C" w:rsidRDefault="004B3A9A" w:rsidP="004B3A9A">
            <w:pPr>
              <w:pStyle w:val="TableText"/>
              <w:rPr>
                <w:ins w:id="5205" w:author="Martinez De Hurtado Yela Fermin" w:date="2024-10-02T12:29:00Z"/>
              </w:rPr>
            </w:pPr>
            <w:ins w:id="5206" w:author="Martinez De Hurtado Yela Fermin" w:date="2024-10-02T12:29:00Z">
              <w:r w:rsidRPr="00595B4C">
                <w:t>Enabling</w:t>
              </w:r>
            </w:ins>
          </w:p>
        </w:tc>
        <w:tc>
          <w:tcPr>
            <w:tcW w:w="1407" w:type="dxa"/>
            <w:noWrap/>
          </w:tcPr>
          <w:p w14:paraId="58293B05" w14:textId="693ABE9A" w:rsidR="004B3A9A" w:rsidRPr="00595B4C" w:rsidRDefault="004B3A9A" w:rsidP="004B3A9A">
            <w:pPr>
              <w:pStyle w:val="TableText"/>
              <w:rPr>
                <w:ins w:id="5207" w:author="Martinez De Hurtado Yela Fermin" w:date="2024-10-02T12:29:00Z"/>
              </w:rPr>
            </w:pPr>
            <w:ins w:id="5208" w:author="Martinez De Hurtado Yela Fermin" w:date="2024-10-02T12:29:00Z">
              <w:r w:rsidRPr="00595B4C">
                <w:t>Enabling</w:t>
              </w:r>
            </w:ins>
          </w:p>
        </w:tc>
        <w:tc>
          <w:tcPr>
            <w:tcW w:w="842" w:type="dxa"/>
            <w:noWrap/>
          </w:tcPr>
          <w:p w14:paraId="40CA0117" w14:textId="77777777" w:rsidR="004B3A9A" w:rsidRPr="00595B4C" w:rsidRDefault="004B3A9A" w:rsidP="004B3A9A">
            <w:pPr>
              <w:pStyle w:val="TableText"/>
              <w:rPr>
                <w:ins w:id="5209" w:author="Martinez De Hurtado Yela Fermin" w:date="2024-10-02T12:29:00Z"/>
              </w:rPr>
            </w:pPr>
          </w:p>
        </w:tc>
        <w:tc>
          <w:tcPr>
            <w:tcW w:w="1792" w:type="dxa"/>
            <w:noWrap/>
          </w:tcPr>
          <w:p w14:paraId="209893C4" w14:textId="77777777" w:rsidR="004B3A9A" w:rsidRPr="00595B4C" w:rsidRDefault="004B3A9A" w:rsidP="004B3A9A">
            <w:pPr>
              <w:pStyle w:val="TableText"/>
              <w:rPr>
                <w:ins w:id="5210" w:author="Martinez De Hurtado Yela Fermin" w:date="2024-10-02T12:29:00Z"/>
              </w:rPr>
            </w:pPr>
          </w:p>
        </w:tc>
        <w:tc>
          <w:tcPr>
            <w:tcW w:w="1077" w:type="dxa"/>
            <w:noWrap/>
          </w:tcPr>
          <w:p w14:paraId="186999D3" w14:textId="77777777" w:rsidR="004B3A9A" w:rsidRPr="00595B4C" w:rsidRDefault="004B3A9A" w:rsidP="004B3A9A">
            <w:pPr>
              <w:pStyle w:val="TableText"/>
              <w:rPr>
                <w:ins w:id="5211" w:author="Martinez De Hurtado Yela Fermin" w:date="2024-10-02T12:29:00Z"/>
              </w:rPr>
            </w:pPr>
          </w:p>
        </w:tc>
        <w:tc>
          <w:tcPr>
            <w:tcW w:w="1258" w:type="dxa"/>
            <w:noWrap/>
          </w:tcPr>
          <w:p w14:paraId="263F0267" w14:textId="77777777" w:rsidR="004B3A9A" w:rsidRPr="00595B4C" w:rsidRDefault="004B3A9A" w:rsidP="004B3A9A">
            <w:pPr>
              <w:pStyle w:val="TableText"/>
              <w:rPr>
                <w:ins w:id="5212" w:author="Martinez De Hurtado Yela Fermin" w:date="2024-10-02T12:29:00Z"/>
              </w:rPr>
            </w:pPr>
          </w:p>
        </w:tc>
      </w:tr>
    </w:tbl>
    <w:p w14:paraId="4A7E300D" w14:textId="77777777" w:rsidR="006F067C" w:rsidRDefault="006F067C" w:rsidP="00B00968"/>
    <w:p w14:paraId="660646D3" w14:textId="77777777" w:rsidR="00B908F9" w:rsidRDefault="00B908F9" w:rsidP="6862EE71">
      <w:pPr>
        <w:pStyle w:val="HeadingA3"/>
        <w:numPr>
          <w:ilvl w:val="2"/>
          <w:numId w:val="0"/>
        </w:numPr>
        <w:rPr>
          <w:lang w:val="en-GB"/>
        </w:rPr>
        <w:sectPr w:rsidR="00B908F9" w:rsidSect="00595B4C">
          <w:headerReference w:type="default" r:id="rId79"/>
          <w:footerReference w:type="default" r:id="rId80"/>
          <w:pgSz w:w="16839" w:h="11907" w:orient="landscape" w:code="9"/>
          <w:pgMar w:top="1151" w:right="1728" w:bottom="1151" w:left="1440" w:header="1152" w:footer="720" w:gutter="0"/>
          <w:cols w:space="720"/>
          <w:docGrid w:linePitch="360"/>
        </w:sectPr>
      </w:pPr>
      <w:bookmarkStart w:id="5213" w:name="_Toc153298615"/>
    </w:p>
    <w:p w14:paraId="19D80045" w14:textId="77777777" w:rsidR="00B00968" w:rsidRPr="00492A56" w:rsidRDefault="005C3677" w:rsidP="00B00968">
      <w:pPr>
        <w:pStyle w:val="HeadingA3"/>
        <w:rPr>
          <w:lang w:val="en-GB"/>
        </w:rPr>
      </w:pPr>
      <w:bookmarkStart w:id="5214" w:name="_Toc153408902"/>
      <w:bookmarkStart w:id="5215" w:name="_Toc186795265"/>
      <w:r w:rsidRPr="6862EE71">
        <w:rPr>
          <w:lang w:val="en-GB"/>
        </w:rPr>
        <w:lastRenderedPageBreak/>
        <w:t>Data processing, hosting and related activities</w:t>
      </w:r>
      <w:bookmarkEnd w:id="5213"/>
      <w:bookmarkEnd w:id="5214"/>
      <w:bookmarkEnd w:id="5215"/>
    </w:p>
    <w:p w14:paraId="0E8F14F6" w14:textId="77777777" w:rsidR="00B00968" w:rsidRPr="002A651D" w:rsidRDefault="00B00968" w:rsidP="002A651D">
      <w:pPr>
        <w:pStyle w:val="Boldunderline"/>
        <w:rPr>
          <w:rStyle w:val="Textoennegrita"/>
          <w:b/>
          <w:bCs w:val="0"/>
        </w:rPr>
      </w:pPr>
      <w:r w:rsidRPr="002A651D">
        <w:rPr>
          <w:rStyle w:val="Textoennegrita"/>
          <w:b/>
          <w:bCs w:val="0"/>
        </w:rPr>
        <w:t>Activity description</w:t>
      </w:r>
    </w:p>
    <w:p w14:paraId="2223D632" w14:textId="77777777" w:rsidR="00B00968" w:rsidRDefault="00E115E3" w:rsidP="00DD20B8">
      <w:pPr>
        <w:pStyle w:val="Textoindependiente"/>
      </w:pPr>
      <w:r w:rsidRPr="00E115E3">
        <w:t>Storage, manipulation, management, movement, control, display, switching, interchange, transmission or processing of data through data cent</w:t>
      </w:r>
      <w:r>
        <w:t>ers</w:t>
      </w:r>
      <w:r w:rsidRPr="00E115E3">
        <w:t>, including edge computing.</w:t>
      </w:r>
    </w:p>
    <w:p w14:paraId="53DCF1D0" w14:textId="77777777" w:rsidR="00E115E3" w:rsidRPr="00854071" w:rsidRDefault="00E115E3" w:rsidP="00DD20B8">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B00968" w:rsidRPr="00FE303E" w14:paraId="28871FAF" w14:textId="77777777" w:rsidTr="0A974F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8" w:type="dxa"/>
          </w:tcPr>
          <w:p w14:paraId="5E35947F" w14:textId="77777777" w:rsidR="00B00968" w:rsidRPr="00A77949" w:rsidRDefault="00B00968" w:rsidP="00A77949">
            <w:pPr>
              <w:pStyle w:val="TableHeadingText"/>
              <w:rPr>
                <w:b/>
                <w:bCs/>
              </w:rPr>
            </w:pPr>
            <w:r w:rsidRPr="00A77949">
              <w:rPr>
                <w:b/>
                <w:bCs/>
              </w:rPr>
              <w:t>Eligibility</w:t>
            </w:r>
          </w:p>
        </w:tc>
        <w:tc>
          <w:tcPr>
            <w:tcW w:w="6947" w:type="dxa"/>
          </w:tcPr>
          <w:p w14:paraId="488EC778" w14:textId="77777777" w:rsidR="00B00968" w:rsidRPr="00A77949" w:rsidRDefault="00B00968" w:rsidP="00A77949">
            <w:pPr>
              <w:pStyle w:val="TableHeadingText"/>
              <w:cnfStyle w:val="100000000000" w:firstRow="1" w:lastRow="0" w:firstColumn="0" w:lastColumn="0" w:oddVBand="0" w:evenVBand="0" w:oddHBand="0" w:evenHBand="0" w:firstRowFirstColumn="0" w:firstRowLastColumn="0" w:lastRowFirstColumn="0" w:lastRowLastColumn="0"/>
              <w:rPr>
                <w:b/>
                <w:bCs/>
              </w:rPr>
            </w:pPr>
            <w:r w:rsidRPr="00A77949">
              <w:rPr>
                <w:b/>
                <w:bCs/>
              </w:rPr>
              <w:t>Criteria</w:t>
            </w:r>
          </w:p>
        </w:tc>
      </w:tr>
      <w:tr w:rsidR="00B00968" w:rsidRPr="003D59DB" w14:paraId="46C7C0DC"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62D7554A" w14:textId="77777777" w:rsidR="00B00968" w:rsidRPr="003D59DB" w:rsidRDefault="00B00968" w:rsidP="00A77949">
            <w:pPr>
              <w:pStyle w:val="TableText"/>
            </w:pPr>
            <w:r w:rsidRPr="003D59DB">
              <w:t>EU Taxonomy consistent</w:t>
            </w:r>
          </w:p>
        </w:tc>
        <w:tc>
          <w:tcPr>
            <w:tcW w:w="6947" w:type="dxa"/>
            <w:shd w:val="clear" w:color="auto" w:fill="C9E8D3" w:themeFill="accent5" w:themeFillTint="33"/>
          </w:tcPr>
          <w:p w14:paraId="79EFD41E" w14:textId="77777777" w:rsidR="00F37F60" w:rsidRDefault="00F37F60" w:rsidP="00A77949">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r>
              <w:t>:</w:t>
            </w:r>
          </w:p>
          <w:p w14:paraId="00A973BF" w14:textId="77777777" w:rsidR="00F37F60" w:rsidRPr="00595B4C" w:rsidRDefault="00F37F60" w:rsidP="00A46517">
            <w:pPr>
              <w:pStyle w:val="TableNumbered1"/>
              <w:numPr>
                <w:ilvl w:val="0"/>
                <w:numId w:val="268"/>
              </w:numPr>
              <w:cnfStyle w:val="000000000000" w:firstRow="0" w:lastRow="0" w:firstColumn="0" w:lastColumn="0" w:oddVBand="0" w:evenVBand="0" w:oddHBand="0" w:evenHBand="0" w:firstRowFirstColumn="0" w:firstRowLastColumn="0" w:lastRowFirstColumn="0" w:lastRowLastColumn="0"/>
            </w:pPr>
            <w:r>
              <w:t xml:space="preserve">The </w:t>
            </w:r>
            <w:r w:rsidRPr="00595B4C">
              <w:t xml:space="preserve">activity (e.g., data </w:t>
            </w:r>
            <w:r w:rsidR="006F2191" w:rsidRPr="00595B4C">
              <w:t>centers</w:t>
            </w:r>
            <w:r w:rsidRPr="00595B4C">
              <w:t xml:space="preserve"> for data processing, hosting or related activities) has implemented all relevant practices listed as “expected practices” in the most recent version of the </w:t>
            </w:r>
            <w:hyperlink w:anchor="EuropeanCodeofConductonDataCentreEnergyE" w:history="1">
              <w:r w:rsidRPr="00595B4C">
                <w:rPr>
                  <w:highlight w:val="cyan"/>
                </w:rPr>
                <w:t>European Code of Conduct on Data Centre Energy Efficiency</w:t>
              </w:r>
            </w:hyperlink>
            <w:r w:rsidR="005941E6" w:rsidRPr="00595B4C">
              <w:t xml:space="preserve"> </w:t>
            </w:r>
            <w:r w:rsidRPr="00595B4C">
              <w:t>or in CEN-CENELEC document CLC TR50600-99-1, being verified by a third-party every 3 years</w:t>
            </w:r>
          </w:p>
          <w:p w14:paraId="7FCA08C6" w14:textId="77777777" w:rsidR="00F37F60" w:rsidRPr="00595B4C" w:rsidRDefault="00F37F60" w:rsidP="00A46517">
            <w:pPr>
              <w:pStyle w:val="TableNumbered1"/>
              <w:numPr>
                <w:ilvl w:val="0"/>
                <w:numId w:val="268"/>
              </w:numPr>
              <w:cnfStyle w:val="000000000000" w:firstRow="0" w:lastRow="0" w:firstColumn="0" w:lastColumn="0" w:oddVBand="0" w:evenVBand="0" w:oddHBand="0" w:evenHBand="0" w:firstRowFirstColumn="0" w:firstRowLastColumn="0" w:lastRowFirstColumn="0" w:lastRowLastColumn="0"/>
            </w:pPr>
            <w:r w:rsidRPr="00595B4C">
              <w:t>Where an expected practice is not considered relevant, an explanation of why the expected practice is not applicable or practical is provided. Other alternative best practices apart from the described in point 1 may be identified if they result in similar energy savings</w:t>
            </w:r>
          </w:p>
          <w:p w14:paraId="04BFA273" w14:textId="77777777" w:rsidR="00B00968" w:rsidRPr="00F37F60" w:rsidRDefault="00F37F60" w:rsidP="00A46517">
            <w:pPr>
              <w:pStyle w:val="TableNumbered1"/>
              <w:numPr>
                <w:ilvl w:val="0"/>
                <w:numId w:val="268"/>
              </w:numPr>
              <w:cnfStyle w:val="000000000000" w:firstRow="0" w:lastRow="0" w:firstColumn="0" w:lastColumn="0" w:oddVBand="0" w:evenVBand="0" w:oddHBand="0" w:evenHBand="0" w:firstRowFirstColumn="0" w:firstRowLastColumn="0" w:lastRowFirstColumn="0" w:lastRowLastColumn="0"/>
            </w:pPr>
            <w:r w:rsidRPr="00595B4C">
              <w:t>The global warming</w:t>
            </w:r>
            <w:r>
              <w:t xml:space="preserve"> potential (GWP) of refrigerants used in the data cente</w:t>
            </w:r>
            <w:r w:rsidR="00ED6246">
              <w:t>r</w:t>
            </w:r>
            <w:r>
              <w:t xml:space="preserve"> cooling system does not exceed 675</w:t>
            </w:r>
          </w:p>
        </w:tc>
      </w:tr>
      <w:tr w:rsidR="00B00968" w:rsidRPr="003D59DB" w14:paraId="45AD6A4F"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783EA2C4" w14:textId="77777777" w:rsidR="00B00968" w:rsidRPr="003D59DB" w:rsidRDefault="00B00968" w:rsidP="00A77949">
            <w:pPr>
              <w:pStyle w:val="TableText"/>
            </w:pPr>
            <w:r w:rsidRPr="003D59DB">
              <w:t>Santander-specific</w:t>
            </w:r>
          </w:p>
        </w:tc>
        <w:tc>
          <w:tcPr>
            <w:tcW w:w="6947" w:type="dxa"/>
          </w:tcPr>
          <w:p w14:paraId="15F73A28" w14:textId="77777777" w:rsidR="00757FDA" w:rsidRDefault="00757FDA" w:rsidP="00A77949">
            <w:pPr>
              <w:pStyle w:val="TableText"/>
              <w:cnfStyle w:val="000000000000" w:firstRow="0" w:lastRow="0" w:firstColumn="0" w:lastColumn="0" w:oddVBand="0" w:evenVBand="0" w:oddHBand="0" w:evenHBand="0" w:firstRowFirstColumn="0" w:firstRowLastColumn="0" w:lastRowFirstColumn="0" w:lastRowLastColumn="0"/>
            </w:pPr>
            <w:r w:rsidRPr="00A0081C">
              <w:t>The activity complies with</w:t>
            </w:r>
            <w:r w:rsidR="00711ABC">
              <w:t xml:space="preserve"> </w:t>
            </w:r>
            <w:r w:rsidRPr="00A0081C">
              <w:t>the following criteria</w:t>
            </w:r>
            <w:r>
              <w:t>:</w:t>
            </w:r>
          </w:p>
          <w:p w14:paraId="487EDB3C" w14:textId="77777777" w:rsidR="00B00968" w:rsidRPr="003D59DB" w:rsidRDefault="4548BCB0" w:rsidP="00575596">
            <w:pPr>
              <w:pStyle w:val="TableBullet1"/>
              <w:cnfStyle w:val="000000000000" w:firstRow="0" w:lastRow="0" w:firstColumn="0" w:lastColumn="0" w:oddVBand="0" w:evenVBand="0" w:oddHBand="0" w:evenHBand="0" w:firstRowFirstColumn="0" w:firstRowLastColumn="0" w:lastRowFirstColumn="0" w:lastRowLastColumn="0"/>
            </w:pPr>
            <w:r>
              <w:t xml:space="preserve">Data </w:t>
            </w:r>
            <w:r w:rsidR="38DE8A14">
              <w:t>centers</w:t>
            </w:r>
            <w:r>
              <w:t xml:space="preserve"> for data processing, hosting and related activities if it complies with all relevant practices listed as “expected practices” of the European Code of Conduct for Data Centre Energy Efficiency and/or power usage effectiveness (PUE) is below 1.5</w:t>
            </w:r>
          </w:p>
        </w:tc>
      </w:tr>
    </w:tbl>
    <w:p w14:paraId="28D4268D" w14:textId="77777777" w:rsidR="00A77949" w:rsidRDefault="00A77949" w:rsidP="00DD20B8">
      <w:pPr>
        <w:pStyle w:val="BodyTextNoSpacing"/>
        <w:rPr>
          <w:lang w:val="en-GB"/>
        </w:rPr>
      </w:pPr>
    </w:p>
    <w:p w14:paraId="6DD7BE7F" w14:textId="77777777" w:rsidR="00441CAF" w:rsidRPr="003D59DB" w:rsidRDefault="00F92BBD" w:rsidP="00441CAF">
      <w:pPr>
        <w:pStyle w:val="HeadingA3"/>
        <w:rPr>
          <w:lang w:val="en-GB"/>
        </w:rPr>
      </w:pPr>
      <w:bookmarkStart w:id="5216" w:name="_Toc153298616"/>
      <w:bookmarkStart w:id="5217" w:name="_Toc153408903"/>
      <w:bookmarkStart w:id="5218" w:name="Data_driven_solutions_for_GHG_emissions"/>
      <w:bookmarkStart w:id="5219" w:name="_Toc186795266"/>
      <w:r w:rsidRPr="6862EE71">
        <w:rPr>
          <w:lang w:val="en-GB"/>
        </w:rPr>
        <w:t>Data-driven solutions for GHG emissions reductions</w:t>
      </w:r>
      <w:bookmarkEnd w:id="5216"/>
      <w:bookmarkEnd w:id="5217"/>
      <w:bookmarkEnd w:id="5218"/>
      <w:bookmarkEnd w:id="5219"/>
    </w:p>
    <w:p w14:paraId="08B3EEB9" w14:textId="77777777" w:rsidR="00441CAF" w:rsidRPr="002A651D" w:rsidRDefault="00441CAF" w:rsidP="002A651D">
      <w:pPr>
        <w:pStyle w:val="Boldunderline"/>
      </w:pPr>
      <w:r w:rsidRPr="002A651D">
        <w:t>Activity description</w:t>
      </w:r>
    </w:p>
    <w:p w14:paraId="79D9E7ED" w14:textId="77777777" w:rsidR="00441CAF" w:rsidRDefault="0013595F" w:rsidP="00DD20B8">
      <w:pPr>
        <w:pStyle w:val="Textoindependiente"/>
      </w:pPr>
      <w:r w:rsidRPr="0013595F">
        <w:t>Development or use of ICT solutions that are aimed at collecting, transmitting, storing data and at its modelling and use where those activities are predominantly aimed at the provision of data and analytics enabling GHG emission reductions.</w:t>
      </w:r>
    </w:p>
    <w:p w14:paraId="37A35C32" w14:textId="77777777" w:rsidR="0013595F" w:rsidRPr="003D59DB" w:rsidRDefault="0013595F" w:rsidP="00DD20B8">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441CAF" w:rsidRPr="003D59DB" w14:paraId="2AC5AC66" w14:textId="77777777" w:rsidTr="0A974F1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8" w:type="dxa"/>
          </w:tcPr>
          <w:p w14:paraId="1114AFA0" w14:textId="77777777" w:rsidR="00441CAF" w:rsidRPr="003D59DB" w:rsidRDefault="00441CAF">
            <w:pPr>
              <w:pStyle w:val="TableHeadingText"/>
              <w:rPr>
                <w:b/>
                <w:bCs/>
              </w:rPr>
            </w:pPr>
            <w:r w:rsidRPr="003D59DB">
              <w:rPr>
                <w:b/>
                <w:bCs/>
              </w:rPr>
              <w:t>Eligibility</w:t>
            </w:r>
          </w:p>
        </w:tc>
        <w:tc>
          <w:tcPr>
            <w:tcW w:w="6947" w:type="dxa"/>
          </w:tcPr>
          <w:p w14:paraId="61A24F36" w14:textId="77777777" w:rsidR="00441CAF" w:rsidRPr="003D59DB" w:rsidRDefault="00441CAF">
            <w:pPr>
              <w:pStyle w:val="TableHeadingText"/>
              <w:cnfStyle w:val="100000000000" w:firstRow="1" w:lastRow="0" w:firstColumn="0" w:lastColumn="0" w:oddVBand="0" w:evenVBand="0" w:oddHBand="0" w:evenHBand="0" w:firstRowFirstColumn="0" w:firstRowLastColumn="0" w:lastRowFirstColumn="0" w:lastRowLastColumn="0"/>
              <w:rPr>
                <w:b/>
                <w:bCs/>
              </w:rPr>
            </w:pPr>
            <w:r w:rsidRPr="003D59DB">
              <w:rPr>
                <w:b/>
                <w:bCs/>
              </w:rPr>
              <w:t>Criteria</w:t>
            </w:r>
          </w:p>
        </w:tc>
      </w:tr>
      <w:tr w:rsidR="00441CAF" w:rsidRPr="003D59DB" w14:paraId="03B55203"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7C73A077" w14:textId="77777777" w:rsidR="00441CAF" w:rsidRPr="003D59DB" w:rsidRDefault="00441CAF" w:rsidP="00A978AA">
            <w:pPr>
              <w:pStyle w:val="TableText"/>
            </w:pPr>
            <w:r w:rsidRPr="003D59DB">
              <w:t xml:space="preserve">EU Taxonomy </w:t>
            </w:r>
            <w:r w:rsidRPr="00A77949">
              <w:t>consistent</w:t>
            </w:r>
          </w:p>
        </w:tc>
        <w:tc>
          <w:tcPr>
            <w:tcW w:w="6947" w:type="dxa"/>
            <w:shd w:val="clear" w:color="auto" w:fill="C9E8D3" w:themeFill="accent5" w:themeFillTint="33"/>
          </w:tcPr>
          <w:p w14:paraId="7ADFE625" w14:textId="77777777" w:rsidR="003372F9" w:rsidRDefault="0024588F" w:rsidP="00A77949">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r w:rsidR="003372F9">
              <w:t>:</w:t>
            </w:r>
          </w:p>
          <w:p w14:paraId="7A8D0F73" w14:textId="77777777" w:rsidR="0024588F" w:rsidRPr="00A77949" w:rsidRDefault="0024588F" w:rsidP="00A46517">
            <w:pPr>
              <w:pStyle w:val="TableNumbered1"/>
              <w:numPr>
                <w:ilvl w:val="0"/>
                <w:numId w:val="269"/>
              </w:numPr>
              <w:cnfStyle w:val="000000000000" w:firstRow="0" w:lastRow="0" w:firstColumn="0" w:lastColumn="0" w:oddVBand="0" w:evenVBand="0" w:oddHBand="0" w:evenHBand="0" w:firstRowFirstColumn="0" w:firstRowLastColumn="0" w:lastRowFirstColumn="0" w:lastRowLastColumn="0"/>
            </w:pPr>
            <w:r>
              <w:t xml:space="preserve">Solutions (including hardware and software) for data collection, transfer, storage, modelling and use exclusively to supply data and analysis for </w:t>
            </w:r>
            <w:r w:rsidRPr="00A77949">
              <w:t>decision-making on GHG reduction (e.g.</w:t>
            </w:r>
            <w:r w:rsidR="00ED6246" w:rsidRPr="00A77949">
              <w:t>,</w:t>
            </w:r>
            <w:r w:rsidRPr="00A77949">
              <w:t xml:space="preserve"> systems for monitoring GHG emissions, climate and early warning systems, etc.). Solutions may include decentralized technologies (DLT), Internet of Things, 5G upgrade and artificial intelligence.</w:t>
            </w:r>
          </w:p>
          <w:p w14:paraId="1096B248" w14:textId="77777777" w:rsidR="0024588F" w:rsidRPr="00A77949" w:rsidRDefault="0024588F"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 xml:space="preserve">Where an alternative solution is already available, the ICT solution demonstrates substantial GHG  emissions savings, calculated using ETSI ES 203 199, ISO 14067:2018 or ISO 14064-2:2019. </w:t>
            </w:r>
          </w:p>
          <w:p w14:paraId="00421F3F" w14:textId="77777777" w:rsidR="00441CAF" w:rsidRPr="0024588F" w:rsidRDefault="0024588F"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GHG emission reductions</w:t>
            </w:r>
            <w:r>
              <w:t xml:space="preserve"> are verified by a third party in a transparent assessment</w:t>
            </w:r>
          </w:p>
        </w:tc>
      </w:tr>
      <w:tr w:rsidR="00441CAF" w:rsidRPr="003D59DB" w14:paraId="3537D18F" w14:textId="77777777" w:rsidTr="0A974F12">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5E17F151" w14:textId="77777777" w:rsidR="00441CAF" w:rsidRPr="003D59DB" w:rsidRDefault="00441CAF" w:rsidP="00A978AA">
            <w:pPr>
              <w:pStyle w:val="TableText"/>
            </w:pPr>
            <w:r w:rsidRPr="003D59DB">
              <w:t>Santander-specific</w:t>
            </w:r>
          </w:p>
        </w:tc>
        <w:tc>
          <w:tcPr>
            <w:tcW w:w="6947" w:type="dxa"/>
          </w:tcPr>
          <w:p w14:paraId="5791896D" w14:textId="77777777" w:rsidR="0051421D" w:rsidRDefault="0051421D" w:rsidP="00A77949">
            <w:pPr>
              <w:pStyle w:val="TableText"/>
              <w:cnfStyle w:val="000000000000" w:firstRow="0" w:lastRow="0" w:firstColumn="0" w:lastColumn="0" w:oddVBand="0" w:evenVBand="0" w:oddHBand="0" w:evenHBand="0" w:firstRowFirstColumn="0" w:firstRowLastColumn="0" w:lastRowFirstColumn="0" w:lastRowLastColumn="0"/>
            </w:pPr>
            <w:r w:rsidRPr="00A0081C">
              <w:t>The activity complies with</w:t>
            </w:r>
            <w:r>
              <w:t xml:space="preserve"> </w:t>
            </w:r>
            <w:r w:rsidRPr="00A0081C">
              <w:t>the following criteria</w:t>
            </w:r>
            <w:r>
              <w:t>:</w:t>
            </w:r>
          </w:p>
          <w:p w14:paraId="0551FBDC" w14:textId="77777777" w:rsidR="00441CAF" w:rsidRPr="003D59DB" w:rsidRDefault="64AD2296" w:rsidP="00575596">
            <w:pPr>
              <w:pStyle w:val="TableBullet1"/>
              <w:cnfStyle w:val="000000000000" w:firstRow="0" w:lastRow="0" w:firstColumn="0" w:lastColumn="0" w:oddVBand="0" w:evenVBand="0" w:oddHBand="0" w:evenHBand="0" w:firstRowFirstColumn="0" w:firstRowLastColumn="0" w:lastRowFirstColumn="0" w:lastRowLastColumn="0"/>
            </w:pPr>
            <w:r>
              <w:t>Solutions (including hardware and software) for data collection, transfer, storage, modelling and use exclusively to supply data and analysis for decision-making on GHG reduction (e.g.</w:t>
            </w:r>
            <w:r w:rsidR="48FFE985">
              <w:t>,</w:t>
            </w:r>
            <w:r>
              <w:t xml:space="preserve"> systems for monitoring GHG emissions, </w:t>
            </w:r>
            <w:r w:rsidR="7D28891E">
              <w:t>climate,</w:t>
            </w:r>
            <w:r>
              <w:t xml:space="preserve"> and early warning systems, etc.). Solutions may include decentralized technologies (DLT), Internet of Things, 5G upgrade and artificial intelligence.</w:t>
            </w:r>
          </w:p>
        </w:tc>
      </w:tr>
    </w:tbl>
    <w:p w14:paraId="396F1BFD" w14:textId="77777777" w:rsidR="00A77949" w:rsidRDefault="00A77949" w:rsidP="00DD20B8">
      <w:pPr>
        <w:pStyle w:val="BodyTextNoSpacing"/>
        <w:rPr>
          <w:lang w:val="en-GB"/>
        </w:rPr>
      </w:pPr>
    </w:p>
    <w:p w14:paraId="769185DC" w14:textId="77777777" w:rsidR="00441CAF" w:rsidRPr="003D59DB" w:rsidRDefault="00305E61" w:rsidP="00A77949">
      <w:pPr>
        <w:pStyle w:val="HeadingA3"/>
        <w:rPr>
          <w:lang w:val="en-GB"/>
        </w:rPr>
      </w:pPr>
      <w:bookmarkStart w:id="5220" w:name="_Toc153298617"/>
      <w:bookmarkStart w:id="5221" w:name="_Toc153408904"/>
      <w:bookmarkStart w:id="5222" w:name="_Toc186795267"/>
      <w:r w:rsidRPr="6862EE71">
        <w:rPr>
          <w:lang w:val="en-GB"/>
        </w:rPr>
        <w:lastRenderedPageBreak/>
        <w:t xml:space="preserve">Software </w:t>
      </w:r>
      <w:r>
        <w:t>enabling</w:t>
      </w:r>
      <w:r w:rsidRPr="6862EE71">
        <w:rPr>
          <w:lang w:val="en-GB"/>
        </w:rPr>
        <w:t xml:space="preserve"> physical climate risk management and</w:t>
      </w:r>
      <w:r w:rsidR="00A77949" w:rsidRPr="6862EE71">
        <w:rPr>
          <w:lang w:val="en-GB"/>
        </w:rPr>
        <w:t> </w:t>
      </w:r>
      <w:r w:rsidRPr="6862EE71">
        <w:rPr>
          <w:lang w:val="en-GB"/>
        </w:rPr>
        <w:t>adaptation</w:t>
      </w:r>
      <w:bookmarkEnd w:id="5220"/>
      <w:bookmarkEnd w:id="5221"/>
      <w:bookmarkEnd w:id="5222"/>
    </w:p>
    <w:p w14:paraId="47C937AA" w14:textId="77777777" w:rsidR="00441CAF" w:rsidRPr="002A651D" w:rsidRDefault="00441CAF" w:rsidP="002A651D">
      <w:pPr>
        <w:pStyle w:val="Boldunderline"/>
        <w:rPr>
          <w:rStyle w:val="Textoennegrita"/>
          <w:b/>
          <w:bCs w:val="0"/>
        </w:rPr>
      </w:pPr>
      <w:r w:rsidRPr="002A651D">
        <w:rPr>
          <w:rStyle w:val="Textoennegrita"/>
          <w:b/>
          <w:bCs w:val="0"/>
        </w:rPr>
        <w:t>Activity description</w:t>
      </w:r>
    </w:p>
    <w:p w14:paraId="0D696095" w14:textId="77777777" w:rsidR="00BD1336" w:rsidRPr="00BD1336" w:rsidRDefault="00BD1336" w:rsidP="00DD20B8">
      <w:pPr>
        <w:pStyle w:val="Textoindependiente"/>
      </w:pPr>
      <w:r w:rsidRPr="00BD1336">
        <w:t>Software development or programming activities aimed at the provision of software for</w:t>
      </w:r>
      <w:r>
        <w:t xml:space="preserve"> </w:t>
      </w:r>
      <w:r w:rsidRPr="00BD1336">
        <w:t>(a) forecasting, projection, and monitoring of climate risks</w:t>
      </w:r>
      <w:r>
        <w:t xml:space="preserve">, </w:t>
      </w:r>
      <w:r w:rsidRPr="00BD1336">
        <w:t>(b) early warning systems for climate risks</w:t>
      </w:r>
      <w:r>
        <w:t xml:space="preserve"> and </w:t>
      </w:r>
      <w:r w:rsidRPr="00BD1336">
        <w:t>(c) climate risk management.</w:t>
      </w:r>
    </w:p>
    <w:p w14:paraId="1EAAF638" w14:textId="77777777" w:rsidR="00441CAF" w:rsidRPr="003D59DB" w:rsidRDefault="00441CAF" w:rsidP="00DD20B8">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441CAF" w:rsidRPr="003D59DB" w14:paraId="2056F12B" w14:textId="77777777" w:rsidTr="00A77949">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8" w:type="dxa"/>
          </w:tcPr>
          <w:p w14:paraId="1FB47DC4" w14:textId="77777777" w:rsidR="00441CAF" w:rsidRPr="003D59DB" w:rsidRDefault="00441CAF">
            <w:pPr>
              <w:pStyle w:val="TableHeadingText"/>
              <w:rPr>
                <w:b/>
                <w:bCs/>
              </w:rPr>
            </w:pPr>
            <w:r w:rsidRPr="003D59DB">
              <w:rPr>
                <w:b/>
                <w:bCs/>
              </w:rPr>
              <w:t>Eligibility</w:t>
            </w:r>
          </w:p>
        </w:tc>
        <w:tc>
          <w:tcPr>
            <w:tcW w:w="6947" w:type="dxa"/>
          </w:tcPr>
          <w:p w14:paraId="6A497D40" w14:textId="77777777" w:rsidR="00441CAF" w:rsidRPr="003D59DB" w:rsidRDefault="00441CAF">
            <w:pPr>
              <w:pStyle w:val="TableHeadingText"/>
              <w:cnfStyle w:val="100000000000" w:firstRow="1" w:lastRow="0" w:firstColumn="0" w:lastColumn="0" w:oddVBand="0" w:evenVBand="0" w:oddHBand="0" w:evenHBand="0" w:firstRowFirstColumn="0" w:firstRowLastColumn="0" w:lastRowFirstColumn="0" w:lastRowLastColumn="0"/>
              <w:rPr>
                <w:b/>
                <w:bCs/>
              </w:rPr>
            </w:pPr>
            <w:r w:rsidRPr="003D59DB">
              <w:rPr>
                <w:b/>
                <w:bCs/>
              </w:rPr>
              <w:t>Criteria</w:t>
            </w:r>
          </w:p>
        </w:tc>
      </w:tr>
      <w:tr w:rsidR="00441CAF" w:rsidRPr="003D59DB" w14:paraId="6DBCBB09"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426ECE32" w14:textId="77777777" w:rsidR="00441CAF" w:rsidRPr="003D59DB" w:rsidRDefault="00441CAF" w:rsidP="00A978AA">
            <w:pPr>
              <w:pStyle w:val="TableText"/>
            </w:pPr>
            <w:r w:rsidRPr="003D59DB">
              <w:t>EU Taxonomy consistent</w:t>
            </w:r>
          </w:p>
        </w:tc>
        <w:tc>
          <w:tcPr>
            <w:tcW w:w="6947" w:type="dxa"/>
            <w:shd w:val="clear" w:color="auto" w:fill="C9E8D3" w:themeFill="accent5" w:themeFillTint="33"/>
          </w:tcPr>
          <w:p w14:paraId="2FE92A42" w14:textId="77777777" w:rsidR="00E04696" w:rsidRDefault="00E04696" w:rsidP="00A77949">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r>
              <w:t>:</w:t>
            </w:r>
          </w:p>
          <w:p w14:paraId="1F06F481" w14:textId="77777777" w:rsidR="00CA29C0" w:rsidRPr="00A77949" w:rsidRDefault="00E04696" w:rsidP="00A46517">
            <w:pPr>
              <w:pStyle w:val="TableNumbered1"/>
              <w:numPr>
                <w:ilvl w:val="0"/>
                <w:numId w:val="270"/>
              </w:numPr>
              <w:cnfStyle w:val="000000000000" w:firstRow="0" w:lastRow="0" w:firstColumn="0" w:lastColumn="0" w:oddVBand="0" w:evenVBand="0" w:oddHBand="0" w:evenHBand="0" w:firstRowFirstColumn="0" w:firstRowLastColumn="0" w:lastRowFirstColumn="0" w:lastRowLastColumn="0"/>
            </w:pPr>
            <w:r w:rsidRPr="00A77949">
              <w:t>The activity removes information, technological or capacity barriers to adaptation.</w:t>
            </w:r>
          </w:p>
          <w:p w14:paraId="68DEBA20" w14:textId="77777777" w:rsidR="00CA29C0" w:rsidRDefault="00E04696"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The activity</w:t>
            </w:r>
            <w:r w:rsidRPr="00E04696">
              <w:t xml:space="preserve"> uses a methodology and data that complies with all the below:</w:t>
            </w:r>
          </w:p>
          <w:p w14:paraId="43973F7B" w14:textId="77777777" w:rsid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A</w:t>
            </w:r>
            <w:r w:rsidR="00E04696" w:rsidRPr="00E04696">
              <w:t xml:space="preserve">re based on best practice and available guidance and take into account the state-of-the-art science for vulnerability, risk analysis and related methodologies </w:t>
            </w:r>
          </w:p>
          <w:p w14:paraId="1C6B3411" w14:textId="77777777" w:rsid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A</w:t>
            </w:r>
            <w:r w:rsidR="00E04696" w:rsidRPr="00E04696">
              <w:t>re consistent with standards and guidelines on climate adaptation and risk management and disaster risk reduction, including for example EN ISO 14090, as well as EN ISO 14091</w:t>
            </w:r>
          </w:p>
          <w:p w14:paraId="57B9369B" w14:textId="77777777" w:rsidR="00CA29C0" w:rsidRDefault="00E04696"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The</w:t>
            </w:r>
            <w:r w:rsidRPr="00E04696">
              <w:t xml:space="preserve"> piece of software developed complies with all of the below:</w:t>
            </w:r>
          </w:p>
          <w:p w14:paraId="7770CE9E" w14:textId="77777777" w:rsid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E04696" w:rsidRPr="00E04696">
              <w:t>s targeted at enabling the management of physical climate risks (e.g., flooding and other extreme weather events, an entity seeking finance to build flood mitigation infrastructure should provide its plan to manage the project’s own E&amp;S impacts during construction, operation and end-of-life)</w:t>
            </w:r>
          </w:p>
          <w:p w14:paraId="3DB37C55" w14:textId="77777777" w:rsid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D</w:t>
            </w:r>
            <w:r w:rsidR="00E04696" w:rsidRPr="00E04696">
              <w:t>oes not adversely affect the adaptation efforts or the level of resilience to physical climate risks</w:t>
            </w:r>
          </w:p>
          <w:p w14:paraId="29B5A950" w14:textId="77777777" w:rsidR="00CA29C0" w:rsidRDefault="004E1CED" w:rsidP="00EF20A2">
            <w:pPr>
              <w:pStyle w:val="TableNumbered2"/>
              <w:cnfStyle w:val="000000000000" w:firstRow="0" w:lastRow="0" w:firstColumn="0" w:lastColumn="0" w:oddVBand="0" w:evenVBand="0" w:oddHBand="0" w:evenHBand="0" w:firstRowFirstColumn="0" w:firstRowLastColumn="0" w:lastRowFirstColumn="0" w:lastRowLastColumn="0"/>
            </w:pPr>
            <w:r>
              <w:t>F</w:t>
            </w:r>
            <w:r w:rsidRPr="00E04696">
              <w:t>avors</w:t>
            </w:r>
            <w:r w:rsidR="00E04696" w:rsidRPr="00E04696">
              <w:t xml:space="preserve"> nature-based solutions to the extent possible</w:t>
            </w:r>
          </w:p>
          <w:p w14:paraId="392D3323" w14:textId="77777777" w:rsid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E04696" w:rsidRPr="00E04696">
              <w:t>s consistent with local, sectoral, regional or national adaptation strategies and plans</w:t>
            </w:r>
          </w:p>
          <w:p w14:paraId="160F8DB9" w14:textId="77777777" w:rsidR="00441CAF" w:rsidRPr="00CA29C0" w:rsidRDefault="00CA29C0"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E04696" w:rsidRPr="00E04696">
              <w:t>s reported and monitored against pre-defined indicators</w:t>
            </w:r>
          </w:p>
        </w:tc>
      </w:tr>
      <w:tr w:rsidR="00441CAF" w:rsidRPr="00833218" w14:paraId="70C70615"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7C603763" w14:textId="77777777" w:rsidR="00441CAF" w:rsidRPr="00833218" w:rsidRDefault="00441CAF" w:rsidP="00A978AA">
            <w:pPr>
              <w:pStyle w:val="TableText"/>
            </w:pPr>
            <w:r w:rsidRPr="003D59DB">
              <w:t>Santander-specific</w:t>
            </w:r>
          </w:p>
        </w:tc>
        <w:tc>
          <w:tcPr>
            <w:tcW w:w="6947" w:type="dxa"/>
          </w:tcPr>
          <w:p w14:paraId="1239B931" w14:textId="77777777" w:rsidR="00180EE9" w:rsidRDefault="00B30B3B" w:rsidP="00A77949">
            <w:pPr>
              <w:pStyle w:val="TableText"/>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Pr>
                <w:b/>
                <w:bCs/>
                <w:u w:val="single"/>
              </w:rPr>
              <w:t>one</w:t>
            </w:r>
            <w:r w:rsidRPr="00A0081C">
              <w:t xml:space="preserve"> of the following criteria</w:t>
            </w:r>
            <w:r>
              <w:t>:</w:t>
            </w:r>
          </w:p>
          <w:p w14:paraId="4B8259C0" w14:textId="77777777" w:rsidR="00180EE9" w:rsidRPr="00A77949" w:rsidRDefault="00B30B3B" w:rsidP="00A46517">
            <w:pPr>
              <w:pStyle w:val="TableNumbered1"/>
              <w:numPr>
                <w:ilvl w:val="0"/>
                <w:numId w:val="271"/>
              </w:numPr>
              <w:cnfStyle w:val="000000000000" w:firstRow="0" w:lastRow="0" w:firstColumn="0" w:lastColumn="0" w:oddVBand="0" w:evenVBand="0" w:oddHBand="0" w:evenHBand="0" w:firstRowFirstColumn="0" w:firstRowLastColumn="0" w:lastRowFirstColumn="0" w:lastRowLastColumn="0"/>
            </w:pPr>
            <w:r w:rsidRPr="00B30B3B">
              <w:t xml:space="preserve">The activity removes information, technological or capacity barriers to </w:t>
            </w:r>
            <w:r w:rsidRPr="00A77949">
              <w:t xml:space="preserve">adaptation, </w:t>
            </w:r>
          </w:p>
          <w:p w14:paraId="62BA097E" w14:textId="77777777" w:rsidR="00180EE9" w:rsidRDefault="00B30B3B"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The piece</w:t>
            </w:r>
            <w:r w:rsidRPr="00180EE9">
              <w:t xml:space="preserve"> of software developed:</w:t>
            </w:r>
          </w:p>
          <w:p w14:paraId="160B1273" w14:textId="77777777" w:rsidR="00180EE9" w:rsidRDefault="00180EE9"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B30B3B" w:rsidRPr="00180EE9">
              <w:t>s targeted at enabling the management of physical climate risks (e.g., flooding and other extreme weather events, an entity seeking finance to build flood mitigation infrastructure should provide its plan to manage the project’s own E&amp;S impacts during construction, operation and end-of-life)</w:t>
            </w:r>
          </w:p>
          <w:p w14:paraId="41CF79ED" w14:textId="77777777" w:rsidR="00180EE9" w:rsidRDefault="00180EE9" w:rsidP="00EF20A2">
            <w:pPr>
              <w:pStyle w:val="TableNumbered2"/>
              <w:cnfStyle w:val="000000000000" w:firstRow="0" w:lastRow="0" w:firstColumn="0" w:lastColumn="0" w:oddVBand="0" w:evenVBand="0" w:oddHBand="0" w:evenHBand="0" w:firstRowFirstColumn="0" w:firstRowLastColumn="0" w:lastRowFirstColumn="0" w:lastRowLastColumn="0"/>
            </w:pPr>
            <w:r>
              <w:t>D</w:t>
            </w:r>
            <w:r w:rsidR="00B30B3B" w:rsidRPr="00180EE9">
              <w:t>oes not adversely affect the adaptation efforts or the level of resilience to physical climate risks</w:t>
            </w:r>
          </w:p>
          <w:p w14:paraId="4F85631F" w14:textId="77777777" w:rsidR="00180EE9" w:rsidRDefault="00180EE9" w:rsidP="00EF20A2">
            <w:pPr>
              <w:pStyle w:val="TableNumbered2"/>
              <w:cnfStyle w:val="000000000000" w:firstRow="0" w:lastRow="0" w:firstColumn="0" w:lastColumn="0" w:oddVBand="0" w:evenVBand="0" w:oddHBand="0" w:evenHBand="0" w:firstRowFirstColumn="0" w:firstRowLastColumn="0" w:lastRowFirstColumn="0" w:lastRowLastColumn="0"/>
            </w:pPr>
            <w:r>
              <w:t>N</w:t>
            </w:r>
            <w:r w:rsidR="00B30B3B" w:rsidRPr="00180EE9">
              <w:t>ature-based solutions to the extent possible;</w:t>
            </w:r>
          </w:p>
          <w:p w14:paraId="4B3876ED" w14:textId="77777777" w:rsidR="00180EE9" w:rsidRDefault="00180EE9"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B30B3B" w:rsidRPr="00180EE9">
              <w:t>s consistent with local, sectoral, regional or national adaptation strategies and plans;</w:t>
            </w:r>
          </w:p>
          <w:p w14:paraId="503733B2" w14:textId="77777777" w:rsidR="00441CAF" w:rsidRPr="00180EE9" w:rsidRDefault="00180EE9" w:rsidP="00EF20A2">
            <w:pPr>
              <w:pStyle w:val="TableNumbered2"/>
              <w:cnfStyle w:val="000000000000" w:firstRow="0" w:lastRow="0" w:firstColumn="0" w:lastColumn="0" w:oddVBand="0" w:evenVBand="0" w:oddHBand="0" w:evenHBand="0" w:firstRowFirstColumn="0" w:firstRowLastColumn="0" w:lastRowFirstColumn="0" w:lastRowLastColumn="0"/>
            </w:pPr>
            <w:r>
              <w:t>I</w:t>
            </w:r>
            <w:r w:rsidR="00B30B3B" w:rsidRPr="00180EE9">
              <w:t>s reported and monitored against pre-defined indicators</w:t>
            </w:r>
          </w:p>
        </w:tc>
      </w:tr>
    </w:tbl>
    <w:p w14:paraId="1E414C57" w14:textId="77777777" w:rsidR="00A77949" w:rsidRDefault="00A77949" w:rsidP="00DD20B8">
      <w:pPr>
        <w:pStyle w:val="BodyTextNoSpacing"/>
        <w:rPr>
          <w:lang w:val="en-GB"/>
        </w:rPr>
      </w:pPr>
    </w:p>
    <w:p w14:paraId="4A1A710F" w14:textId="77777777" w:rsidR="00441CAF" w:rsidRPr="00492A56" w:rsidRDefault="003D59DB" w:rsidP="002C751B">
      <w:pPr>
        <w:pStyle w:val="HeadingA3"/>
        <w:rPr>
          <w:lang w:val="en-GB"/>
        </w:rPr>
      </w:pPr>
      <w:bookmarkStart w:id="5223" w:name="_Toc153298618"/>
      <w:bookmarkStart w:id="5224" w:name="_Toc153408905"/>
      <w:bookmarkStart w:id="5225" w:name="_Toc186795268"/>
      <w:r w:rsidRPr="6862EE71">
        <w:rPr>
          <w:lang w:val="en-GB"/>
        </w:rPr>
        <w:lastRenderedPageBreak/>
        <w:t>Provision of IT/OT data-driven solutions for leakage reduction</w:t>
      </w:r>
      <w:bookmarkEnd w:id="5223"/>
      <w:bookmarkEnd w:id="5224"/>
      <w:bookmarkEnd w:id="5225"/>
    </w:p>
    <w:p w14:paraId="737022EA" w14:textId="77777777" w:rsidR="00441CAF" w:rsidRPr="002A651D" w:rsidRDefault="00441CAF" w:rsidP="002C751B">
      <w:pPr>
        <w:pStyle w:val="Boldunderline"/>
        <w:keepNext/>
        <w:keepLines/>
      </w:pPr>
      <w:r w:rsidRPr="002A651D">
        <w:t>Activity description</w:t>
      </w:r>
    </w:p>
    <w:p w14:paraId="2FF85C60" w14:textId="77777777" w:rsidR="00B54513" w:rsidRPr="00B54513" w:rsidRDefault="00B54513" w:rsidP="002C751B">
      <w:pPr>
        <w:pStyle w:val="Textoindependiente"/>
        <w:keepNext/>
        <w:keepLines/>
      </w:pPr>
      <w:r w:rsidRPr="00B54513">
        <w:t>The activity manufactures, develops, installs, deploys, maintains, repairs or provides professional services, including technical consulting for design or monitoring, for information technology (IT) or operational technology (OT) data driven solutions to control, manage, reduce and mitigate leakage in water supply systems (WSSs).</w:t>
      </w:r>
    </w:p>
    <w:p w14:paraId="65FCA1F8" w14:textId="77777777" w:rsidR="00441CAF" w:rsidRPr="00854071" w:rsidRDefault="00441CAF" w:rsidP="002C751B">
      <w:pPr>
        <w:pStyle w:val="Textoindependiente"/>
        <w:keepNext/>
        <w:keepLines/>
      </w:pPr>
    </w:p>
    <w:tbl>
      <w:tblPr>
        <w:tblStyle w:val="OWTable"/>
        <w:tblW w:w="5000" w:type="pct"/>
        <w:jc w:val="center"/>
        <w:tblLayout w:type="fixed"/>
        <w:tblLook w:val="04A0" w:firstRow="1" w:lastRow="0" w:firstColumn="1" w:lastColumn="0" w:noHBand="0" w:noVBand="1"/>
      </w:tblPr>
      <w:tblGrid>
        <w:gridCol w:w="2657"/>
        <w:gridCol w:w="6948"/>
      </w:tblGrid>
      <w:tr w:rsidR="00441CAF" w:rsidRPr="00FE303E" w14:paraId="31EC4CED" w14:textId="77777777" w:rsidTr="00A7794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57" w:type="dxa"/>
          </w:tcPr>
          <w:p w14:paraId="27DE91CB" w14:textId="77777777" w:rsidR="00441CAF" w:rsidRPr="0046090E" w:rsidRDefault="00441CAF" w:rsidP="002C751B">
            <w:pPr>
              <w:pStyle w:val="TableHeadingText"/>
              <w:keepNext/>
              <w:rPr>
                <w:b/>
                <w:bCs/>
              </w:rPr>
            </w:pPr>
            <w:r w:rsidRPr="0046090E">
              <w:rPr>
                <w:b/>
                <w:bCs/>
              </w:rPr>
              <w:t>Eligibility</w:t>
            </w:r>
          </w:p>
        </w:tc>
        <w:tc>
          <w:tcPr>
            <w:tcW w:w="6948" w:type="dxa"/>
          </w:tcPr>
          <w:p w14:paraId="208BE566" w14:textId="77777777" w:rsidR="00441CAF" w:rsidRPr="0046090E" w:rsidRDefault="00441CAF" w:rsidP="002C751B">
            <w:pPr>
              <w:pStyle w:val="TableHeadingText"/>
              <w:keepNext/>
              <w:cnfStyle w:val="100000000000" w:firstRow="1" w:lastRow="0" w:firstColumn="0" w:lastColumn="0" w:oddVBand="0" w:evenVBand="0" w:oddHBand="0" w:evenHBand="0" w:firstRowFirstColumn="0" w:firstRowLastColumn="0" w:lastRowFirstColumn="0" w:lastRowLastColumn="0"/>
              <w:rPr>
                <w:b/>
                <w:bCs/>
              </w:rPr>
            </w:pPr>
            <w:r w:rsidRPr="0046090E">
              <w:rPr>
                <w:b/>
                <w:bCs/>
              </w:rPr>
              <w:t>Criteria</w:t>
            </w:r>
          </w:p>
        </w:tc>
      </w:tr>
      <w:tr w:rsidR="00441CAF" w:rsidRPr="00FE303E" w14:paraId="3498BC86"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C9E8D3" w:themeFill="accent5" w:themeFillTint="33"/>
          </w:tcPr>
          <w:p w14:paraId="514FF5E4" w14:textId="77777777" w:rsidR="00441CAF" w:rsidRPr="00FE303E" w:rsidRDefault="00441CAF" w:rsidP="00A978AA">
            <w:pPr>
              <w:pStyle w:val="TableText"/>
            </w:pPr>
            <w:r>
              <w:t>EU Taxonomy consistent</w:t>
            </w:r>
          </w:p>
        </w:tc>
        <w:tc>
          <w:tcPr>
            <w:tcW w:w="6948" w:type="dxa"/>
            <w:shd w:val="clear" w:color="auto" w:fill="C9E8D3" w:themeFill="accent5" w:themeFillTint="33"/>
          </w:tcPr>
          <w:p w14:paraId="039904D9" w14:textId="77777777" w:rsidR="006052E7" w:rsidRDefault="006052E7" w:rsidP="002C751B">
            <w:pPr>
              <w:pStyle w:val="TableText"/>
              <w:keepNext/>
              <w:keepLines/>
              <w:cnfStyle w:val="000000000000" w:firstRow="0" w:lastRow="0" w:firstColumn="0" w:lastColumn="0" w:oddVBand="0" w:evenVBand="0" w:oddHBand="0" w:evenHBand="0" w:firstRowFirstColumn="0" w:firstRowLastColumn="0" w:lastRowFirstColumn="0" w:lastRowLastColumn="0"/>
            </w:pPr>
            <w:r w:rsidRPr="00A0081C">
              <w:t xml:space="preserve">The activity complies with </w:t>
            </w:r>
            <w:r w:rsidRPr="00A0081C">
              <w:rPr>
                <w:b/>
                <w:bCs/>
                <w:u w:val="single"/>
              </w:rPr>
              <w:t>all</w:t>
            </w:r>
            <w:r w:rsidRPr="00A0081C">
              <w:t xml:space="preserve"> of the following criteria</w:t>
            </w:r>
            <w:r w:rsidR="00BE6623">
              <w:t>:</w:t>
            </w:r>
          </w:p>
          <w:p w14:paraId="205BA438" w14:textId="77777777" w:rsidR="006052E7" w:rsidRDefault="00C34BDD" w:rsidP="00A46517">
            <w:pPr>
              <w:pStyle w:val="TableNumbered1"/>
              <w:keepNext/>
              <w:keepLines/>
              <w:numPr>
                <w:ilvl w:val="0"/>
                <w:numId w:val="272"/>
              </w:numPr>
              <w:cnfStyle w:val="000000000000" w:firstRow="0" w:lastRow="0" w:firstColumn="0" w:lastColumn="0" w:oddVBand="0" w:evenVBand="0" w:oddHBand="0" w:evenHBand="0" w:firstRowFirstColumn="0" w:firstRowLastColumn="0" w:lastRowFirstColumn="0" w:lastRowLastColumn="0"/>
            </w:pPr>
            <w:r w:rsidRPr="006052E7">
              <w:t>The economic activity manufactures, develops, installs, deploys, maintains, repairs or provides professional services, including technical consulting for design or monitoring, to one or more of the following IT/OT data-driven solutions to control, manage, reduce and mitigate leakage in the new or existing water supply systems:</w:t>
            </w:r>
          </w:p>
          <w:p w14:paraId="76B7B256" w14:textId="77777777" w:rsidR="006052E7" w:rsidRDefault="00BD30AE" w:rsidP="002C751B">
            <w:pPr>
              <w:pStyle w:val="TableNumbered2"/>
              <w:keepNext/>
              <w:keepLines/>
              <w:cnfStyle w:val="000000000000" w:firstRow="0" w:lastRow="0" w:firstColumn="0" w:lastColumn="0" w:oddVBand="0" w:evenVBand="0" w:oddHBand="0" w:evenHBand="0" w:firstRowFirstColumn="0" w:firstRowLastColumn="0" w:lastRowFirstColumn="0" w:lastRowLastColumn="0"/>
            </w:pPr>
            <w:r>
              <w:t>M</w:t>
            </w:r>
            <w:r w:rsidR="00C34BDD" w:rsidRPr="006052E7">
              <w:t>onitoring systems including holistic IT/OT suites/tools, or add-ons/extensions to such tools that provide identification, tracking and tracing water leakage</w:t>
            </w:r>
          </w:p>
          <w:p w14:paraId="00417DB7" w14:textId="77777777" w:rsidR="00BD30AE" w:rsidRDefault="00C34BDD" w:rsidP="002C751B">
            <w:pPr>
              <w:pStyle w:val="TableNumbered2"/>
              <w:keepNext/>
              <w:keepLines/>
              <w:cnfStyle w:val="000000000000" w:firstRow="0" w:lastRow="0" w:firstColumn="0" w:lastColumn="0" w:oddVBand="0" w:evenVBand="0" w:oddHBand="0" w:evenHBand="0" w:firstRowFirstColumn="0" w:firstRowLastColumn="0" w:lastRowFirstColumn="0" w:lastRowLastColumn="0"/>
            </w:pPr>
            <w:r w:rsidRPr="006052E7">
              <w:t>IT/OT solutions, or add-ons/extensions to such tools, that provide controlling, managing and mitigating water leakage</w:t>
            </w:r>
          </w:p>
          <w:p w14:paraId="6B807B51" w14:textId="77777777" w:rsidR="00BD30AE" w:rsidRDefault="00C34BDD" w:rsidP="002C751B">
            <w:pPr>
              <w:pStyle w:val="TableNumbered2"/>
              <w:keepNext/>
              <w:keepLines/>
              <w:cnfStyle w:val="000000000000" w:firstRow="0" w:lastRow="0" w:firstColumn="0" w:lastColumn="0" w:oddVBand="0" w:evenVBand="0" w:oddHBand="0" w:evenHBand="0" w:firstRowFirstColumn="0" w:firstRowLastColumn="0" w:lastRowFirstColumn="0" w:lastRowLastColumn="0"/>
            </w:pPr>
            <w:r w:rsidRPr="006052E7">
              <w:t>IT/OT solutions, or add-ons/extensions to such tools, that ensure interoperability of systems in district metered areas when new monitoring systems or IT/OT solutions are installed</w:t>
            </w:r>
          </w:p>
          <w:p w14:paraId="3B07C837" w14:textId="77777777" w:rsidR="00441CAF" w:rsidRPr="00BD30AE" w:rsidRDefault="00C34BDD" w:rsidP="002C751B">
            <w:pPr>
              <w:pStyle w:val="TableNumbered1"/>
              <w:keepNext/>
              <w:keepLines/>
              <w:cnfStyle w:val="000000000000" w:firstRow="0" w:lastRow="0" w:firstColumn="0" w:lastColumn="0" w:oddVBand="0" w:evenVBand="0" w:oddHBand="0" w:evenHBand="0" w:firstRowFirstColumn="0" w:firstRowLastColumn="0" w:lastRowFirstColumn="0" w:lastRowLastColumn="0"/>
            </w:pPr>
            <w:r w:rsidRPr="006052E7">
              <w:t>Environmental degradation risks related to preserving water quality and avoiding water stress are identified and addressed to achieve good water status and good ecological potential in line with a water use and protection management plan, developed thereunder for the potentially affected water body or bodies, in consultation with relevant stakeholders</w:t>
            </w:r>
            <w:r w:rsidR="0013455D">
              <w:t xml:space="preserve"> </w:t>
            </w:r>
            <w:r w:rsidR="0013455D" w:rsidRPr="0013455D">
              <w:rPr>
                <w:b/>
                <w:bCs/>
                <w:color w:val="002C77" w:themeColor="accent1"/>
              </w:rPr>
              <w:t>[LTO]</w:t>
            </w:r>
          </w:p>
        </w:tc>
      </w:tr>
      <w:tr w:rsidR="00441CAF" w:rsidRPr="00833218" w14:paraId="13FD41C8"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7" w:type="dxa"/>
          </w:tcPr>
          <w:p w14:paraId="628532A6" w14:textId="77777777" w:rsidR="00441CAF" w:rsidRPr="00833218" w:rsidRDefault="00441CAF" w:rsidP="00A978AA">
            <w:pPr>
              <w:pStyle w:val="TableText"/>
            </w:pPr>
            <w:r>
              <w:t>Santander-specific</w:t>
            </w:r>
          </w:p>
        </w:tc>
        <w:tc>
          <w:tcPr>
            <w:tcW w:w="6948" w:type="dxa"/>
          </w:tcPr>
          <w:p w14:paraId="2AF4FF92" w14:textId="66BF0FAF" w:rsidR="00441CAF" w:rsidRPr="00AC757D" w:rsidRDefault="004B3A9A" w:rsidP="00A77949">
            <w:pPr>
              <w:pStyle w:val="TableText"/>
              <w:cnfStyle w:val="000000000000" w:firstRow="0" w:lastRow="0" w:firstColumn="0" w:lastColumn="0" w:oddVBand="0" w:evenVBand="0" w:oddHBand="0" w:evenHBand="0" w:firstRowFirstColumn="0" w:firstRowLastColumn="0" w:lastRowFirstColumn="0" w:lastRowLastColumn="0"/>
            </w:pPr>
            <w:ins w:id="5226" w:author="Martinez De Hurtado Yela Fermin" w:date="2024-10-02T12:28:00Z">
              <w:r w:rsidRPr="004B3A9A">
                <w:t>For non-EU countries, same as EU taxonomy consistent criteria excepting compliance with LTO</w:t>
              </w:r>
            </w:ins>
            <w:del w:id="5227" w:author="Martinez De Hurtado Yela Fermin" w:date="2024-10-02T12:28:00Z">
              <w:r w:rsidR="00201D2E" w:rsidDel="004B3A9A">
                <w:delText>Not Applicable</w:delText>
              </w:r>
            </w:del>
          </w:p>
        </w:tc>
      </w:tr>
    </w:tbl>
    <w:p w14:paraId="75D162E8" w14:textId="77777777" w:rsidR="00441CAF" w:rsidRPr="006F067C" w:rsidRDefault="00441CAF" w:rsidP="00DD20B8">
      <w:pPr>
        <w:pStyle w:val="Textoindependiente"/>
        <w:sectPr w:rsidR="00441CAF" w:rsidRPr="006F067C" w:rsidSect="00585935">
          <w:pgSz w:w="11907" w:h="16839" w:code="9"/>
          <w:pgMar w:top="1728" w:right="1151" w:bottom="1440" w:left="1151" w:header="1152" w:footer="720" w:gutter="0"/>
          <w:cols w:space="720"/>
          <w:docGrid w:linePitch="360"/>
        </w:sectPr>
      </w:pPr>
    </w:p>
    <w:p w14:paraId="7CCC4288" w14:textId="77777777" w:rsidR="00441CAF" w:rsidRPr="00492A56" w:rsidRDefault="00550793" w:rsidP="00441CAF">
      <w:pPr>
        <w:pStyle w:val="HeadingA3"/>
        <w:rPr>
          <w:lang w:val="en-GB"/>
        </w:rPr>
      </w:pPr>
      <w:bookmarkStart w:id="5228" w:name="_Toc153298619"/>
      <w:bookmarkStart w:id="5229" w:name="_Toc153408906"/>
      <w:bookmarkStart w:id="5230" w:name="_Toc186795269"/>
      <w:r w:rsidRPr="6862EE71">
        <w:rPr>
          <w:lang w:val="en-GB"/>
        </w:rPr>
        <w:lastRenderedPageBreak/>
        <w:t>Provision of IT/OT data-driven solutions</w:t>
      </w:r>
      <w:bookmarkEnd w:id="5228"/>
      <w:bookmarkEnd w:id="5229"/>
      <w:bookmarkEnd w:id="5230"/>
    </w:p>
    <w:p w14:paraId="43215D1B" w14:textId="77777777" w:rsidR="00441CAF" w:rsidRPr="002A651D" w:rsidRDefault="00441CAF" w:rsidP="002A651D">
      <w:pPr>
        <w:pStyle w:val="Textoindependiente"/>
        <w:rPr>
          <w:rStyle w:val="Textoennegrita"/>
          <w:b w:val="0"/>
          <w:bCs w:val="0"/>
        </w:rPr>
      </w:pPr>
    </w:p>
    <w:p w14:paraId="71FDBED4" w14:textId="77777777" w:rsidR="00441CAF" w:rsidRPr="002A651D" w:rsidRDefault="00441CAF" w:rsidP="002A651D">
      <w:pPr>
        <w:pStyle w:val="Boldunderline"/>
      </w:pPr>
      <w:r w:rsidRPr="002A651D">
        <w:t>Activity description</w:t>
      </w:r>
    </w:p>
    <w:p w14:paraId="2E8ECC0B" w14:textId="77777777" w:rsidR="001421FE" w:rsidRPr="001421FE" w:rsidRDefault="001421FE" w:rsidP="00DD20B8">
      <w:pPr>
        <w:pStyle w:val="Textoindependiente"/>
      </w:pPr>
      <w:r w:rsidRPr="001421FE">
        <w:t xml:space="preserve">The activity manufactures, develops, installs, deploys, maintains, repairs or provides professional services, including </w:t>
      </w:r>
      <w:r w:rsidRPr="00A77949">
        <w:t>technical</w:t>
      </w:r>
      <w:r w:rsidRPr="001421FE">
        <w:t xml:space="preserve"> consulting for design or monitoring of</w:t>
      </w:r>
      <w:r w:rsidR="006A4083">
        <w:t xml:space="preserve"> </w:t>
      </w:r>
      <w:r w:rsidRPr="001421FE">
        <w:t>(a) software and information technology (IT) or operational technology (OT) systems</w:t>
      </w:r>
      <w:r w:rsidR="006A4083">
        <w:t xml:space="preserve">, </w:t>
      </w:r>
      <w:r w:rsidRPr="001421FE">
        <w:t>(b) tracking and tracing software and IT or OT systems</w:t>
      </w:r>
      <w:r w:rsidR="006A4083">
        <w:t xml:space="preserve">, </w:t>
      </w:r>
      <w:r w:rsidRPr="001421FE">
        <w:t>(c) lifecycle assessment software</w:t>
      </w:r>
      <w:r w:rsidR="006A4083">
        <w:t xml:space="preserve">, </w:t>
      </w:r>
      <w:r w:rsidRPr="001421FE">
        <w:t>(d) design and engineering software supporting eco-design</w:t>
      </w:r>
      <w:r w:rsidR="006A4083">
        <w:t xml:space="preserve">, </w:t>
      </w:r>
      <w:r w:rsidRPr="001421FE">
        <w:t>(e) supplier management software supporting green procurement</w:t>
      </w:r>
      <w:r w:rsidR="006A4083">
        <w:t xml:space="preserve">, </w:t>
      </w:r>
      <w:r w:rsidRPr="001421FE">
        <w:t>(f) lifecycle performance management software</w:t>
      </w:r>
      <w:r w:rsidR="006A4083">
        <w:t>.</w:t>
      </w:r>
      <w:r w:rsidRPr="001421FE">
        <w:t xml:space="preserve"> </w:t>
      </w:r>
    </w:p>
    <w:p w14:paraId="373693BE" w14:textId="77777777" w:rsidR="00441CAF" w:rsidRPr="00854071" w:rsidRDefault="00441CAF" w:rsidP="00DD20B8">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441CAF" w:rsidRPr="00FE303E" w14:paraId="292DA0E2" w14:textId="77777777" w:rsidTr="0CBCC5A1">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8" w:type="dxa"/>
          </w:tcPr>
          <w:p w14:paraId="43CEC062" w14:textId="77777777" w:rsidR="00441CAF" w:rsidRPr="0046090E" w:rsidRDefault="00441CAF">
            <w:pPr>
              <w:pStyle w:val="TableHeadingText"/>
              <w:rPr>
                <w:b/>
                <w:bCs/>
              </w:rPr>
            </w:pPr>
            <w:r w:rsidRPr="0046090E">
              <w:rPr>
                <w:b/>
                <w:bCs/>
              </w:rPr>
              <w:t>Eligibility</w:t>
            </w:r>
          </w:p>
        </w:tc>
        <w:tc>
          <w:tcPr>
            <w:tcW w:w="6947" w:type="dxa"/>
          </w:tcPr>
          <w:p w14:paraId="6DB739B4" w14:textId="77777777" w:rsidR="00441CAF" w:rsidRPr="0046090E" w:rsidRDefault="00441CAF">
            <w:pPr>
              <w:pStyle w:val="TableHeadingText"/>
              <w:cnfStyle w:val="100000000000" w:firstRow="1" w:lastRow="0" w:firstColumn="0" w:lastColumn="0" w:oddVBand="0" w:evenVBand="0" w:oddHBand="0" w:evenHBand="0" w:firstRowFirstColumn="0" w:firstRowLastColumn="0" w:lastRowFirstColumn="0" w:lastRowLastColumn="0"/>
              <w:rPr>
                <w:b/>
                <w:bCs/>
              </w:rPr>
            </w:pPr>
            <w:r w:rsidRPr="0046090E">
              <w:rPr>
                <w:b/>
                <w:bCs/>
              </w:rPr>
              <w:t>Criteria</w:t>
            </w:r>
          </w:p>
        </w:tc>
      </w:tr>
      <w:tr w:rsidR="00441CAF" w:rsidRPr="00FE303E" w14:paraId="165D866E" w14:textId="77777777" w:rsidTr="0CBCC5A1">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5681C68E" w14:textId="77777777" w:rsidR="00441CAF" w:rsidRPr="00FE303E" w:rsidRDefault="00441CAF" w:rsidP="00A77949">
            <w:pPr>
              <w:pStyle w:val="TableText"/>
            </w:pPr>
            <w:r>
              <w:t>EU Taxonomy consistent</w:t>
            </w:r>
          </w:p>
        </w:tc>
        <w:tc>
          <w:tcPr>
            <w:tcW w:w="6947" w:type="dxa"/>
            <w:shd w:val="clear" w:color="auto" w:fill="C9E8D3" w:themeFill="accent5" w:themeFillTint="33"/>
          </w:tcPr>
          <w:p w14:paraId="4BAB283A" w14:textId="77777777" w:rsidR="00BE6623" w:rsidRDefault="00BE6623" w:rsidP="00A77949">
            <w:pPr>
              <w:pStyle w:val="TableText"/>
              <w:cnfStyle w:val="000000000000" w:firstRow="0" w:lastRow="0" w:firstColumn="0" w:lastColumn="0" w:oddVBand="0" w:evenVBand="0" w:oddHBand="0" w:evenHBand="0" w:firstRowFirstColumn="0" w:firstRowLastColumn="0" w:lastRowFirstColumn="0" w:lastRowLastColumn="0"/>
            </w:pPr>
            <w:r w:rsidRPr="00A0081C">
              <w:t>The activity complies with the following criteria</w:t>
            </w:r>
            <w:r>
              <w:t>:</w:t>
            </w:r>
            <w:r w:rsidRPr="006052E7">
              <w:t xml:space="preserve"> </w:t>
            </w:r>
          </w:p>
          <w:p w14:paraId="00330F78" w14:textId="77777777" w:rsidR="00BE6623" w:rsidRPr="00BE6623" w:rsidRDefault="00BE6623" w:rsidP="00A46517">
            <w:pPr>
              <w:pStyle w:val="TableNumbered1"/>
              <w:numPr>
                <w:ilvl w:val="0"/>
                <w:numId w:val="273"/>
              </w:numPr>
              <w:cnfStyle w:val="000000000000" w:firstRow="0" w:lastRow="0" w:firstColumn="0" w:lastColumn="0" w:oddVBand="0" w:evenVBand="0" w:oddHBand="0" w:evenHBand="0" w:firstRowFirstColumn="0" w:firstRowLastColumn="0" w:lastRowFirstColumn="0" w:lastRowLastColumn="0"/>
            </w:pPr>
            <w:r w:rsidRPr="00BE6623">
              <w:t xml:space="preserve">The economic activity manufactures, develops, installs, deploys, maintains, repairs or provides professional services, including technical consulting for design or monitoring, to one or more of the following IT/OT data-driven </w:t>
            </w:r>
            <w:r w:rsidRPr="00A77949">
              <w:t>solutions</w:t>
            </w:r>
            <w:r w:rsidRPr="00BE6623">
              <w:t xml:space="preserve"> that provide the capabilities listed below. Such IT/OT data-driven solutions include sensors (such as power, temperature, vibration, video, sound, viscosity), data collection and communication equipment, data repository (edge or cloud), and software. Where these capabilities are part of a broader software or IT/OT offering, only specific software add-ons implementing these capabilities qualify. </w:t>
            </w:r>
          </w:p>
          <w:p w14:paraId="41E50C44" w14:textId="77777777" w:rsidR="00BE6623" w:rsidRPr="00BE6623" w:rsidRDefault="00BE6623" w:rsidP="00A77949">
            <w:pPr>
              <w:pStyle w:val="TableText"/>
              <w:cnfStyle w:val="000000000000" w:firstRow="0" w:lastRow="0" w:firstColumn="0" w:lastColumn="0" w:oddVBand="0" w:evenVBand="0" w:oddHBand="0" w:evenHBand="0" w:firstRowFirstColumn="0" w:firstRowLastColumn="0" w:lastRowFirstColumn="0" w:lastRowLastColumn="0"/>
            </w:pPr>
            <w:r w:rsidRPr="00BE6623">
              <w:t xml:space="preserve">In addition, the activity complies with </w:t>
            </w:r>
            <w:r>
              <w:rPr>
                <w:b/>
                <w:bCs/>
                <w:u w:val="single"/>
              </w:rPr>
              <w:t>one</w:t>
            </w:r>
            <w:r>
              <w:t xml:space="preserve"> of the following criteria</w:t>
            </w:r>
            <w:r w:rsidRPr="00BE6623">
              <w:t>:</w:t>
            </w:r>
          </w:p>
          <w:p w14:paraId="0B1463DA"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 xml:space="preserve">For </w:t>
            </w:r>
            <w:r w:rsidRPr="00A77949">
              <w:t>remote</w:t>
            </w:r>
            <w:r w:rsidRPr="00BE6623">
              <w:t xml:space="preserve"> monitoring and predictive maintenance systems, at least two of the following capabilities are met:</w:t>
            </w:r>
          </w:p>
          <w:p w14:paraId="28474736"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A</w:t>
            </w:r>
            <w:r w:rsidRPr="00BE6623">
              <w:t>lerting the user to abnormal sensor values, and assessing the status of the product, equipment, or infrastructure, detecting wear and tear or electrical issues, and drawing conclusions about the exact nature of abnormal operating conditions by advanced analytical methods</w:t>
            </w:r>
          </w:p>
          <w:p w14:paraId="5183B21E"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redicting the expected remaining lifetime of a product, equipment, or infrastructure, and recommending measures to extend the remaining lifetime</w:t>
            </w:r>
          </w:p>
          <w:p w14:paraId="4454F806"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redicting an upcoming product, equipment or infrastructure failure and recommending measures to prevent such failure</w:t>
            </w:r>
          </w:p>
          <w:p w14:paraId="0ABBD0D4"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recommendations about the highest value next use cycle, such as reuse, recovering components through parts harvesting for remanufacture, or recycling, taking into consideration a combination of factors regarding the product’s condition. IT/OT systems aimed at least one of the below:</w:t>
            </w:r>
          </w:p>
          <w:p w14:paraId="624715E7" w14:textId="77777777" w:rsidR="00BE6623" w:rsidRPr="00BE6623" w:rsidRDefault="00BE6623" w:rsidP="00EF20A2">
            <w:pPr>
              <w:pStyle w:val="TableNumbered3"/>
              <w:cnfStyle w:val="000000000000" w:firstRow="0" w:lastRow="0" w:firstColumn="0" w:lastColumn="0" w:oddVBand="0" w:evenVBand="0" w:oddHBand="0" w:evenHBand="0" w:firstRowFirstColumn="0" w:firstRowLastColumn="0" w:lastRowFirstColumn="0" w:lastRowLastColumn="0"/>
            </w:pPr>
            <w:r>
              <w:t>Monitoring for the replacement of consumables</w:t>
            </w:r>
            <w:r w:rsidR="66811950">
              <w:t>,</w:t>
            </w:r>
            <w:r>
              <w:t xml:space="preserve"> such as printer ink, </w:t>
            </w:r>
          </w:p>
          <w:p w14:paraId="5C20244B" w14:textId="77777777" w:rsidR="00BE6623" w:rsidRPr="00BE6623" w:rsidRDefault="00BE6623" w:rsidP="00EF20A2">
            <w:pPr>
              <w:pStyle w:val="TableNumbered3"/>
              <w:cnfStyle w:val="000000000000" w:firstRow="0" w:lastRow="0" w:firstColumn="0" w:lastColumn="0" w:oddVBand="0" w:evenVBand="0" w:oddHBand="0" w:evenHBand="0" w:firstRowFirstColumn="0" w:firstRowLastColumn="0" w:lastRowFirstColumn="0" w:lastRowLastColumn="0"/>
            </w:pPr>
            <w:r>
              <w:t>R</w:t>
            </w:r>
            <w:r w:rsidRPr="00BE6623">
              <w:t xml:space="preserve">emote monitoring and remote maintenance of power generation plants that are more greenhouse gas intensive than 100 gCO2e/kWh, or </w:t>
            </w:r>
          </w:p>
          <w:p w14:paraId="581D483B" w14:textId="77777777" w:rsidR="00BE6623" w:rsidRPr="00BE6623" w:rsidRDefault="00BE6623" w:rsidP="00EF20A2">
            <w:pPr>
              <w:pStyle w:val="TableNumbered3"/>
              <w:cnfStyle w:val="000000000000" w:firstRow="0" w:lastRow="0" w:firstColumn="0" w:lastColumn="0" w:oddVBand="0" w:evenVBand="0" w:oddHBand="0" w:evenHBand="0" w:firstRowFirstColumn="0" w:firstRowLastColumn="0" w:lastRowFirstColumn="0" w:lastRowLastColumn="0"/>
            </w:pPr>
            <w:r>
              <w:t>M</w:t>
            </w:r>
            <w:r w:rsidRPr="00BE6623">
              <w:t>onitoring and remote management of any type of fossil fuel engine do not qualify.</w:t>
            </w:r>
          </w:p>
          <w:p w14:paraId="7668EA5A"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For tracking and tracing software and IT/OT systems, at least one of the following capabilities is met:</w:t>
            </w:r>
          </w:p>
          <w:p w14:paraId="31F3869E"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identification, tracking and tracing of materials, products and assets through value chains in order to make accessible structured data (such as material content, substances, environmental information) required for lifecycle assessments or material declarations according to relevant standards: ISO 14067:2018152 or ISO 14040:2006153, and sharing of such data with value chain partners, consumers, and other economic actors in compliance with relevant standards regarding data modelling, interoperability, data privacy and data security</w:t>
            </w:r>
          </w:p>
          <w:p w14:paraId="6680220E"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rovisioning and sharing of documents and data directly supporting the repair and maintenance of products and equipment (e.g., repair instruction, test equipment, wiring and connection diagrams, diagnostic fault and error codes, disassembly instructions)</w:t>
            </w:r>
          </w:p>
          <w:p w14:paraId="5CA757F0"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lastRenderedPageBreak/>
              <w:t>S</w:t>
            </w:r>
            <w:r w:rsidRPr="00BE6623">
              <w:t>upporting reverse logistics, including the take-back of products for remanufacturing, refurbishment</w:t>
            </w:r>
            <w:r w:rsidR="008A2B27">
              <w:t>,</w:t>
            </w:r>
            <w:r w:rsidRPr="00BE6623">
              <w:t xml:space="preserve"> or recycling, by managing steps and transactions in the take-back process, (e.g., pick-up order placement, tracking of sales transaction data, decomposition of product into materials to be re-injected into circular material flows, and by </w:t>
            </w:r>
            <w:r w:rsidR="008A2B27" w:rsidRPr="00BE6623">
              <w:t>optimizing</w:t>
            </w:r>
            <w:r w:rsidRPr="00BE6623">
              <w:t xml:space="preserve"> decisions to prevent downcycling and </w:t>
            </w:r>
            <w:r w:rsidR="008A2B27" w:rsidRPr="00BE6623">
              <w:t>maximize</w:t>
            </w:r>
            <w:r w:rsidRPr="00BE6623">
              <w:t xml:space="preserve"> resource recovery). Digital product passports meeting the minimum requirements in EU are not considered as taxonomy aligned</w:t>
            </w:r>
          </w:p>
          <w:p w14:paraId="1AE57EC3"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 xml:space="preserve">upporting </w:t>
            </w:r>
            <w:r w:rsidR="008A2B27" w:rsidRPr="00BE6623">
              <w:t>optimization</w:t>
            </w:r>
            <w:r w:rsidRPr="00BE6623">
              <w:t xml:space="preserve"> and intensification of the use of products, through circular business models such as providing products as a service or peer-to-peer sharing</w:t>
            </w:r>
          </w:p>
          <w:p w14:paraId="713CB9E1"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For lifecycle assessment software, at least one of the following capabilities is met:</w:t>
            </w:r>
          </w:p>
          <w:p w14:paraId="41B3F209"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life cycle assessment of products, equipment or infrastructure with software-implemented methods and algorithms according to relevant standards as ISO 14067:2018154 or ISO 14040:2006155</w:t>
            </w:r>
          </w:p>
          <w:p w14:paraId="2F592281"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data required for lifecycle analysis, such as standard carbon emission values and other environmental impacts for frequently used products and materials or production steps</w:t>
            </w:r>
          </w:p>
          <w:p w14:paraId="098D8389"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recommendations for improving the design of a product, equipment, or infrastructure so as to minimize their material and carbon footprint</w:t>
            </w:r>
          </w:p>
          <w:p w14:paraId="14FBDBFD"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For design and engineering software, at least one of the following capabilities is met:</w:t>
            </w:r>
          </w:p>
          <w:p w14:paraId="1D333BC0"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users to formulate, document and manage product-specific circularity and other environmental design goals and requirements (e.g., design-for</w:t>
            </w:r>
            <w:r w:rsidR="00C00FD3">
              <w:t>-</w:t>
            </w:r>
            <w:r w:rsidRPr="00BE6623">
              <w:t>remanufacturability, design-for-serviceability, minimal environmental impact from using or operating the product, minimal waste during production or construction and tailored production to eliminate over-specification and reduce material inputs)</w:t>
            </w:r>
          </w:p>
          <w:p w14:paraId="5187E920"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 xml:space="preserve">upporting users to explore product designs for the purpose of assessing and </w:t>
            </w:r>
            <w:r w:rsidR="00C00FD3" w:rsidRPr="00BE6623">
              <w:t>optimizing</w:t>
            </w:r>
            <w:r w:rsidRPr="00BE6623">
              <w:t xml:space="preserve"> product designs against specified circular or other environmental</w:t>
            </w:r>
          </w:p>
          <w:p w14:paraId="66074930"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O</w:t>
            </w:r>
            <w:r w:rsidRPr="00BE6623">
              <w:t>bjectives, or finding the best trade-off between conflicting design goals, such as robustness vs. material use, greener material vs. costing or installing schedule or cost of downstream reuse and recycling systems</w:t>
            </w:r>
          </w:p>
          <w:p w14:paraId="408FAB1A"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V</w:t>
            </w:r>
            <w:r w:rsidRPr="00BE6623">
              <w:t>alidating a design through analysis and simulation against specified circularity and other environmental design goals and requirements</w:t>
            </w:r>
          </w:p>
          <w:p w14:paraId="62A3D72A"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computer-aided product design process – including mechanical, electrical, electronic or recipe design – with data and information about the impact of design and construction decisions on circularity and environmental performance</w:t>
            </w:r>
          </w:p>
          <w:p w14:paraId="4282547A"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selection of materials and components with a low environmental impact through the provision of data about market-available materials and components and their cost</w:t>
            </w:r>
          </w:p>
          <w:p w14:paraId="1CEFAD94"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For supplier management software, at least one of the following capabilities is met:</w:t>
            </w:r>
          </w:p>
          <w:p w14:paraId="31E2D7C4"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the user with information about suppliers and supplies of circular products, immediate products, components and materials that are designed for closed loop systems, reuse, remanufacturing or repurposing. The information provided exceeds the minimum information requirements in existing EU</w:t>
            </w:r>
          </w:p>
          <w:p w14:paraId="667C3B3D"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management and tracking suppliers’ compliance with standards and certifications related to the provision of such materials, products, and components</w:t>
            </w:r>
          </w:p>
          <w:p w14:paraId="46F9867A"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exchange with suppliers of data required to verify the environmental performance of supplied materials, products, and components</w:t>
            </w:r>
          </w:p>
          <w:p w14:paraId="6DA8BEB3"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trading and matchmaking between suppliers and purchasers of circular, eco-designed or otherwise eco-friendly products, materials, and components</w:t>
            </w:r>
          </w:p>
          <w:p w14:paraId="7DA8C4B2"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reverse logistics</w:t>
            </w:r>
          </w:p>
          <w:p w14:paraId="4E8EE19D"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For lifecycle performance management software, at least one of the following capabilities is met:</w:t>
            </w:r>
          </w:p>
          <w:p w14:paraId="5A72351A"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monitoring and assessment of the circularity performance of a product, equipment or infrastructure during its lifecycle over time</w:t>
            </w:r>
          </w:p>
          <w:p w14:paraId="6A6C03F4"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C</w:t>
            </w:r>
            <w:r w:rsidRPr="00BE6623">
              <w:t xml:space="preserve">omparing circularity performance against original circularity design goals, </w:t>
            </w:r>
            <w:r w:rsidR="00490D1A" w:rsidRPr="00BE6623">
              <w:t>analyzing</w:t>
            </w:r>
            <w:r w:rsidRPr="00BE6623">
              <w:t xml:space="preserve"> deviations and their root causes</w:t>
            </w:r>
          </w:p>
          <w:p w14:paraId="4CE09BDB"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lastRenderedPageBreak/>
              <w:t>S</w:t>
            </w:r>
            <w:r w:rsidRPr="00BE6623">
              <w:t>upporting the planning and documentation of measures required to prolog the useful life of the product, equipment or infrastructure, such as maintenance, retrofit, or other services</w:t>
            </w:r>
          </w:p>
          <w:p w14:paraId="5FC7EFD5"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S</w:t>
            </w:r>
            <w:r w:rsidRPr="00BE6623">
              <w:t>upporting the impact assessment of such measures on circularity performance</w:t>
            </w:r>
          </w:p>
          <w:p w14:paraId="14489EF7"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roviding the user with data required to take decisions on the future use of the product, equipment, or infrastructure, such as retrofit, change of use, decommissioning and recycling</w:t>
            </w:r>
          </w:p>
          <w:p w14:paraId="41072260" w14:textId="77777777" w:rsidR="00BE6623" w:rsidRPr="00BE6623" w:rsidRDefault="00BE6623" w:rsidP="00EF20A2">
            <w:pPr>
              <w:pStyle w:val="TableNumbered1"/>
              <w:cnfStyle w:val="000000000000" w:firstRow="0" w:lastRow="0" w:firstColumn="0" w:lastColumn="0" w:oddVBand="0" w:evenVBand="0" w:oddHBand="0" w:evenHBand="0" w:firstRowFirstColumn="0" w:firstRowLastColumn="0" w:lastRowFirstColumn="0" w:lastRowLastColumn="0"/>
            </w:pPr>
            <w:r w:rsidRPr="00BE6623">
              <w:t>All IT/OT data-driven solutions should meet the following criteria</w:t>
            </w:r>
            <w:r w:rsidR="00B323D3">
              <w:t xml:space="preserve"> </w:t>
            </w:r>
            <w:r w:rsidR="00B323D3" w:rsidRPr="0013455D">
              <w:rPr>
                <w:b/>
                <w:bCs/>
                <w:color w:val="002C77" w:themeColor="accent1"/>
              </w:rPr>
              <w:t>[LTO]</w:t>
            </w:r>
            <w:r w:rsidRPr="00BE6623">
              <w:t>:</w:t>
            </w:r>
          </w:p>
          <w:p w14:paraId="49BEA301" w14:textId="77777777" w:rsidR="00BE6623"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T</w:t>
            </w:r>
            <w:r w:rsidRPr="00BE6623">
              <w:t>echniques are adopted that support the reuse and use of secondary raw materials and reused components, and the solutions are designed for high durability, recyclability, easy disassembly, adaptability and upgradability</w:t>
            </w:r>
          </w:p>
          <w:p w14:paraId="318026F2" w14:textId="77777777" w:rsid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M</w:t>
            </w:r>
            <w:r w:rsidRPr="00BE6623">
              <w:t xml:space="preserve">easures are in place to manage and recycle waste at the end-of life, including through decommissioning contractual agreements with recycling service providers, reflection in financial projections or official project documentation. These measures ensure that components and materials are segregated and treated to </w:t>
            </w:r>
            <w:r w:rsidR="00490D1A" w:rsidRPr="00BE6623">
              <w:t>maximize</w:t>
            </w:r>
            <w:r w:rsidRPr="00BE6623">
              <w:t xml:space="preserve"> recycling and reuse in accordance with the waste hierarchy, EU waste regulation principles and applicable regulations, in particular through the reuse and recycling of batteries and electronics and the critical raw materials therein. These measures also include the control and management of hazardous materials</w:t>
            </w:r>
          </w:p>
          <w:p w14:paraId="1C62D3A1" w14:textId="77777777" w:rsidR="00441CAF" w:rsidRPr="00BE6623" w:rsidRDefault="00BE6623" w:rsidP="00EF20A2">
            <w:pPr>
              <w:pStyle w:val="TableNumbered2"/>
              <w:cnfStyle w:val="000000000000" w:firstRow="0" w:lastRow="0" w:firstColumn="0" w:lastColumn="0" w:oddVBand="0" w:evenVBand="0" w:oddHBand="0" w:evenHBand="0" w:firstRowFirstColumn="0" w:firstRowLastColumn="0" w:lastRowFirstColumn="0" w:lastRowLastColumn="0"/>
            </w:pPr>
            <w:r>
              <w:t>P</w:t>
            </w:r>
            <w:r w:rsidRPr="00BE6623">
              <w:t xml:space="preserve">reparation for re-use, recovery or recycling operations, or proper treatment, including the removal of all fluids and a </w:t>
            </w:r>
            <w:hyperlink w:anchor="SelectiveTreatmentonwastesubstances" w:history="1">
              <w:r w:rsidRPr="008C2680">
                <w:rPr>
                  <w:highlight w:val="cyan"/>
                </w:rPr>
                <w:t>selective treatment</w:t>
              </w:r>
            </w:hyperlink>
          </w:p>
        </w:tc>
      </w:tr>
      <w:tr w:rsidR="00441CAF" w:rsidRPr="00833218" w14:paraId="34428973" w14:textId="77777777" w:rsidTr="0CBCC5A1">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1CFAF39E" w14:textId="77777777" w:rsidR="00441CAF" w:rsidRPr="009C232D" w:rsidRDefault="00441CAF" w:rsidP="00DD20B8">
            <w:pPr>
              <w:pStyle w:val="Textoindependiente"/>
              <w:rPr>
                <w:sz w:val="18"/>
                <w:szCs w:val="18"/>
              </w:rPr>
            </w:pPr>
            <w:r w:rsidRPr="009C232D">
              <w:rPr>
                <w:sz w:val="18"/>
                <w:szCs w:val="18"/>
              </w:rPr>
              <w:lastRenderedPageBreak/>
              <w:t>Santander-specific</w:t>
            </w:r>
          </w:p>
        </w:tc>
        <w:tc>
          <w:tcPr>
            <w:tcW w:w="6947" w:type="dxa"/>
          </w:tcPr>
          <w:p w14:paraId="6260BD14" w14:textId="7160C43D" w:rsidR="00441CAF" w:rsidRPr="009C232D" w:rsidRDefault="004B3A9A" w:rsidP="00DD20B8">
            <w:pPr>
              <w:pStyle w:val="Textoindependiente"/>
              <w:cnfStyle w:val="000000000000" w:firstRow="0" w:lastRow="0" w:firstColumn="0" w:lastColumn="0" w:oddVBand="0" w:evenVBand="0" w:oddHBand="0" w:evenHBand="0" w:firstRowFirstColumn="0" w:firstRowLastColumn="0" w:lastRowFirstColumn="0" w:lastRowLastColumn="0"/>
              <w:rPr>
                <w:sz w:val="18"/>
                <w:szCs w:val="18"/>
              </w:rPr>
            </w:pPr>
            <w:ins w:id="5231" w:author="Martinez De Hurtado Yela Fermin" w:date="2024-10-02T12:28:00Z">
              <w:r w:rsidRPr="004B3A9A">
                <w:rPr>
                  <w:sz w:val="18"/>
                  <w:szCs w:val="18"/>
                </w:rPr>
                <w:t>For non-EU countries, same as EU taxonomy consistent criteria excepting compliance with LTO</w:t>
              </w:r>
            </w:ins>
            <w:del w:id="5232" w:author="Martinez De Hurtado Yela Fermin" w:date="2024-10-02T12:28:00Z">
              <w:r w:rsidR="00201D2E" w:rsidRPr="009C232D" w:rsidDel="004B3A9A">
                <w:rPr>
                  <w:sz w:val="18"/>
                  <w:szCs w:val="18"/>
                </w:rPr>
                <w:delText>Not Applicable</w:delText>
              </w:r>
            </w:del>
          </w:p>
        </w:tc>
      </w:tr>
    </w:tbl>
    <w:p w14:paraId="779FCACE" w14:textId="77777777" w:rsidR="00A978AA" w:rsidRDefault="00A978AA" w:rsidP="00A978AA">
      <w:pPr>
        <w:pStyle w:val="BodyTextNoSpacing"/>
        <w:rPr>
          <w:lang w:val="en-GB"/>
        </w:rPr>
      </w:pPr>
      <w:bookmarkStart w:id="5233" w:name="_Toc153298620"/>
    </w:p>
    <w:p w14:paraId="48342C5C" w14:textId="77777777" w:rsidR="00A978AA" w:rsidRDefault="00A978AA">
      <w:pPr>
        <w:rPr>
          <w:b/>
          <w:bCs/>
          <w:color w:val="FF0000"/>
          <w:sz w:val="32"/>
          <w:szCs w:val="32"/>
          <w:lang w:val="en-GB"/>
        </w:rPr>
      </w:pPr>
      <w:r>
        <w:rPr>
          <w:lang w:val="en-GB"/>
        </w:rPr>
        <w:br w:type="page"/>
      </w:r>
    </w:p>
    <w:p w14:paraId="14969214" w14:textId="77777777" w:rsidR="009839F0" w:rsidRPr="00492A56" w:rsidRDefault="00550793" w:rsidP="009839F0">
      <w:pPr>
        <w:pStyle w:val="HeadingA3"/>
        <w:rPr>
          <w:lang w:val="en-GB"/>
        </w:rPr>
      </w:pPr>
      <w:bookmarkStart w:id="5234" w:name="_Toc153408907"/>
      <w:bookmarkStart w:id="5235" w:name="_Toc186795270"/>
      <w:r w:rsidRPr="6862EE71">
        <w:rPr>
          <w:lang w:val="en-GB"/>
        </w:rPr>
        <w:lastRenderedPageBreak/>
        <w:t>Close to market research, development and innovation</w:t>
      </w:r>
      <w:bookmarkEnd w:id="5233"/>
      <w:bookmarkEnd w:id="5234"/>
      <w:bookmarkEnd w:id="5235"/>
    </w:p>
    <w:p w14:paraId="6F6EB5C5" w14:textId="77777777" w:rsidR="009839F0" w:rsidRPr="002A651D" w:rsidRDefault="009839F0" w:rsidP="002A651D">
      <w:pPr>
        <w:pStyle w:val="Boldunderline"/>
      </w:pPr>
      <w:r w:rsidRPr="002A651D">
        <w:t>Activity description</w:t>
      </w:r>
    </w:p>
    <w:p w14:paraId="054042BA" w14:textId="77777777" w:rsidR="009839F0" w:rsidRDefault="007B32F1" w:rsidP="00DD20B8">
      <w:pPr>
        <w:pStyle w:val="Textoindependiente"/>
      </w:pPr>
      <w:r w:rsidRPr="007B32F1">
        <w:t>Research, applied research and experimental development of solutions, processes, technologies, business models and other products dedicated to the reduction, avoidance or removal of GHG emissions (RD&amp;I) for which the ability to reduce, remove or avoid GHG emissions in the target economic activities has at least been demonstrated in a relevant environment, corresponding to at least Technology Readiness Level (TRL).</w:t>
      </w:r>
    </w:p>
    <w:p w14:paraId="0D4C8C4D" w14:textId="77777777" w:rsidR="00FD57BD" w:rsidRPr="00854071" w:rsidRDefault="00FD57BD" w:rsidP="00DD20B8">
      <w:pPr>
        <w:pStyle w:val="Textoindependiente"/>
      </w:pPr>
    </w:p>
    <w:tbl>
      <w:tblPr>
        <w:tblStyle w:val="OWTable"/>
        <w:tblW w:w="5000" w:type="pct"/>
        <w:jc w:val="center"/>
        <w:tblLayout w:type="fixed"/>
        <w:tblLook w:val="04A0" w:firstRow="1" w:lastRow="0" w:firstColumn="1" w:lastColumn="0" w:noHBand="0" w:noVBand="1"/>
      </w:tblPr>
      <w:tblGrid>
        <w:gridCol w:w="2658"/>
        <w:gridCol w:w="6947"/>
      </w:tblGrid>
      <w:tr w:rsidR="009839F0" w:rsidRPr="00FE303E" w14:paraId="16C63ACF" w14:textId="77777777" w:rsidTr="00A77949">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658" w:type="dxa"/>
          </w:tcPr>
          <w:p w14:paraId="4CAF1853" w14:textId="77777777" w:rsidR="009839F0" w:rsidRPr="0046090E" w:rsidRDefault="009839F0">
            <w:pPr>
              <w:pStyle w:val="TableHeadingText"/>
              <w:rPr>
                <w:b/>
                <w:bCs/>
              </w:rPr>
            </w:pPr>
            <w:r w:rsidRPr="0046090E">
              <w:rPr>
                <w:b/>
                <w:bCs/>
              </w:rPr>
              <w:t>Eligibility</w:t>
            </w:r>
          </w:p>
        </w:tc>
        <w:tc>
          <w:tcPr>
            <w:tcW w:w="6947" w:type="dxa"/>
          </w:tcPr>
          <w:p w14:paraId="74450463" w14:textId="77777777" w:rsidR="009839F0" w:rsidRPr="0046090E" w:rsidRDefault="009839F0">
            <w:pPr>
              <w:pStyle w:val="TableHeadingText"/>
              <w:cnfStyle w:val="100000000000" w:firstRow="1" w:lastRow="0" w:firstColumn="0" w:lastColumn="0" w:oddVBand="0" w:evenVBand="0" w:oddHBand="0" w:evenHBand="0" w:firstRowFirstColumn="0" w:firstRowLastColumn="0" w:lastRowFirstColumn="0" w:lastRowLastColumn="0"/>
              <w:rPr>
                <w:b/>
                <w:bCs/>
              </w:rPr>
            </w:pPr>
            <w:r w:rsidRPr="0046090E">
              <w:rPr>
                <w:b/>
                <w:bCs/>
              </w:rPr>
              <w:t>Criteria</w:t>
            </w:r>
          </w:p>
        </w:tc>
      </w:tr>
      <w:tr w:rsidR="009839F0" w:rsidRPr="00FE303E" w14:paraId="330CF691"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8" w:type="dxa"/>
            <w:shd w:val="clear" w:color="auto" w:fill="C9E8D3" w:themeFill="accent5" w:themeFillTint="33"/>
          </w:tcPr>
          <w:p w14:paraId="4DCADFF4" w14:textId="77777777" w:rsidR="009839F0" w:rsidRPr="00FE303E" w:rsidRDefault="009839F0" w:rsidP="00A77949">
            <w:pPr>
              <w:pStyle w:val="TableText"/>
            </w:pPr>
            <w:r>
              <w:t>EU Taxonomy consistent</w:t>
            </w:r>
          </w:p>
        </w:tc>
        <w:tc>
          <w:tcPr>
            <w:tcW w:w="6947" w:type="dxa"/>
            <w:shd w:val="clear" w:color="auto" w:fill="C9E8D3" w:themeFill="accent5" w:themeFillTint="33"/>
          </w:tcPr>
          <w:p w14:paraId="7AFE7BCA" w14:textId="77777777" w:rsidR="008F78E1" w:rsidRPr="008F78E1" w:rsidRDefault="008F78E1" w:rsidP="00A77949">
            <w:pPr>
              <w:pStyle w:val="TableText"/>
              <w:cnfStyle w:val="000000000000" w:firstRow="0" w:lastRow="0" w:firstColumn="0" w:lastColumn="0" w:oddVBand="0" w:evenVBand="0" w:oddHBand="0" w:evenHBand="0" w:firstRowFirstColumn="0" w:firstRowLastColumn="0" w:lastRowFirstColumn="0" w:lastRowLastColumn="0"/>
            </w:pPr>
            <w:r w:rsidRPr="008F78E1">
              <w:t>Comply with all of the below:</w:t>
            </w:r>
          </w:p>
          <w:p w14:paraId="0FDFE0A8" w14:textId="77777777" w:rsidR="002C04CF" w:rsidRPr="00A77949" w:rsidRDefault="008F78E1" w:rsidP="00A46517">
            <w:pPr>
              <w:pStyle w:val="TableNumbered1"/>
              <w:numPr>
                <w:ilvl w:val="0"/>
                <w:numId w:val="274"/>
              </w:numPr>
              <w:cnfStyle w:val="000000000000" w:firstRow="0" w:lastRow="0" w:firstColumn="0" w:lastColumn="0" w:oddVBand="0" w:evenVBand="0" w:oddHBand="0" w:evenHBand="0" w:firstRowFirstColumn="0" w:firstRowLastColumn="0" w:lastRowFirstColumn="0" w:lastRowLastColumn="0"/>
            </w:pPr>
            <w:r w:rsidRPr="008F78E1">
              <w:t xml:space="preserve">The activity researches, develops or provides innovation for technologies, products or other solutions that are dedicated to one or more economic activities for which the </w:t>
            </w:r>
            <w:r w:rsidRPr="00A77949">
              <w:t>technical screening criteria have been set out</w:t>
            </w:r>
            <w:r w:rsidR="00EA04DB">
              <w:rPr>
                <w:rStyle w:val="Refdenotaalpie"/>
              </w:rPr>
              <w:footnoteReference w:id="213"/>
            </w:r>
          </w:p>
          <w:p w14:paraId="1ABA52A4" w14:textId="77777777" w:rsidR="002C04CF" w:rsidRPr="00A77949"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 xml:space="preserve">The results of the research, development and innovation enable one or more of those economic activities to meet the respective criteria </w:t>
            </w:r>
          </w:p>
          <w:p w14:paraId="79012D99" w14:textId="77777777" w:rsidR="002C04CF" w:rsidRPr="00A77949"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The economic activity aims at bringing to market a solution that is not yet in the market and is expected to have a better performance in terms of life-cycle GHG emissions than best commercially available technologies based on public or market information, resulting in overall net GHG emissions reductions over their life cycle.</w:t>
            </w:r>
          </w:p>
          <w:p w14:paraId="3D3F467C" w14:textId="77777777" w:rsidR="002C04CF" w:rsidRPr="00A77949"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Where the researched, developed or innovated technology, product or other solution already enables an activity or several activities below mentioned to meet the criteria specified, or where that technology, product or other solution already enables one or more economic activities considered as enabling or transitional to meet the requirements specified in points 5 and 6 respectively, the activity focuses on the development of equally low- or lower-emission technologies, or significant advantages, such as lower cost.</w:t>
            </w:r>
          </w:p>
          <w:p w14:paraId="3F7FDF49" w14:textId="77777777" w:rsidR="002C04CF" w:rsidRPr="00A77949"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 xml:space="preserve">Where a research activity is dedicated to one or more economic activities considered as </w:t>
            </w:r>
            <w:hyperlink w:anchor="Enablingactivities" w:history="1">
              <w:r w:rsidRPr="008A4F5C">
                <w:rPr>
                  <w:rStyle w:val="Hipervnculo"/>
                  <w:color w:val="auto"/>
                  <w:highlight w:val="cyan"/>
                </w:rPr>
                <w:t>enabling activities</w:t>
              </w:r>
            </w:hyperlink>
            <w:r w:rsidRPr="008A4F5C">
              <w:t xml:space="preserve"> (e.g., generating, transmitting or storing renewable energy, improving energy efficiency, increasing </w:t>
            </w:r>
            <w:r w:rsidRPr="00A77949">
              <w:t>clean or climate-neutral mobility, etc.), the results of the research deliver innovative technologies, processes or products that allow those enabling activities and the activities that they ultimately enable to substantially reduce their GHG emissions or substantially improve their technological and economic feasibility in order to facilitate their scaling up.</w:t>
            </w:r>
          </w:p>
          <w:p w14:paraId="27A5BE00" w14:textId="77777777" w:rsidR="002C04CF" w:rsidRPr="00A77949"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Where a research activity is dedicated to one or more economic activities considered as transitional activities (e.g., GHG emissions correspond to the best performance in the sector, does not hamper the development of low-carbon alternatives, etc.), the technologies, products or other solutions researched enable the target activities to be carried out with substantially lower projected emissions compared to the technical screening criteria for substantial contribution to climate change mitigation set out in this activity</w:t>
            </w:r>
          </w:p>
          <w:p w14:paraId="1C76CE9C" w14:textId="77777777" w:rsidR="00E70475"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A77949">
              <w:t>Where a research activity is dedicated to one or more economic activities specified in Manufacturing</w:t>
            </w:r>
            <w:r w:rsidRPr="008F78E1">
              <w:t xml:space="preserve"> activities [See Manufacturing cross references], the technologies, products or other solutions either enable the target activities to be carried out with substantially lower GHG emission, which aim at a 30% reduction compared to the relevant EU ETS benchmark or benchmarks or are dedicated to the widely accepted relevant low carbon technologies or processes in these sectors, notably electrification , in particular of heating and cooling, hydrogen as fuel or feedstock, CCS, CCU and biomass as fuel or feedstock, where biomass complies with the relevant requirements set out in energy activities</w:t>
            </w:r>
            <w:r w:rsidR="0013455D">
              <w:t xml:space="preserve"> </w:t>
            </w:r>
            <w:r w:rsidR="0013455D" w:rsidRPr="0013455D">
              <w:rPr>
                <w:b/>
                <w:bCs/>
                <w:color w:val="002C77" w:themeColor="accent1"/>
              </w:rPr>
              <w:t>[LTO]</w:t>
            </w:r>
            <w:r w:rsidR="00A028DD">
              <w:rPr>
                <w:rStyle w:val="Refdenotaalpie"/>
              </w:rPr>
              <w:footnoteReference w:id="214"/>
            </w:r>
            <w:r w:rsidRPr="008F78E1">
              <w:t xml:space="preserve">  </w:t>
            </w:r>
          </w:p>
          <w:p w14:paraId="14E0EA86" w14:textId="77777777" w:rsidR="00E70475"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8F78E1">
              <w:t xml:space="preserve">Where the researched, developed or innovated technology, product or other </w:t>
            </w:r>
            <w:r w:rsidRPr="00A77949">
              <w:t>solution</w:t>
            </w:r>
            <w:r w:rsidRPr="008F78E1">
              <w:t xml:space="preserve"> is at TRL 6 or 7, life-cycle GHG emissions are evaluated in simplified form by the entity </w:t>
            </w:r>
            <w:r w:rsidRPr="008F78E1">
              <w:lastRenderedPageBreak/>
              <w:t>carrying out the research. The entity demonstrates one of the following, where applicable:</w:t>
            </w:r>
          </w:p>
          <w:p w14:paraId="1391E4D5" w14:textId="77777777" w:rsidR="00E70475" w:rsidRDefault="008F78E1" w:rsidP="00EF20A2">
            <w:pPr>
              <w:pStyle w:val="TableNumbered2"/>
              <w:cnfStyle w:val="000000000000" w:firstRow="0" w:lastRow="0" w:firstColumn="0" w:lastColumn="0" w:oddVBand="0" w:evenVBand="0" w:oddHBand="0" w:evenHBand="0" w:firstRowFirstColumn="0" w:firstRowLastColumn="0" w:lastRowFirstColumn="0" w:lastRowLastColumn="0"/>
            </w:pPr>
            <w:r w:rsidRPr="008F78E1">
              <w:t>A patent not older than 10 years associated with the activity, where information on its GHG emission reduction potential has been provide</w:t>
            </w:r>
            <w:r w:rsidR="00E70475">
              <w:t>d</w:t>
            </w:r>
          </w:p>
          <w:p w14:paraId="5F048429" w14:textId="77777777" w:rsidR="008F78E1" w:rsidRPr="008F78E1" w:rsidRDefault="008F78E1" w:rsidP="00EF20A2">
            <w:pPr>
              <w:pStyle w:val="TableNumbered2"/>
              <w:cnfStyle w:val="000000000000" w:firstRow="0" w:lastRow="0" w:firstColumn="0" w:lastColumn="0" w:oddVBand="0" w:evenVBand="0" w:oddHBand="0" w:evenHBand="0" w:firstRowFirstColumn="0" w:firstRowLastColumn="0" w:lastRowFirstColumn="0" w:lastRowLastColumn="0"/>
            </w:pPr>
            <w:r w:rsidRPr="008F78E1">
              <w:t>A permit obtained from a competent authority for operating the demonstration site associated with the activity for the duration of the demonstration project, where information on its GHG emission reduction potential has been provided</w:t>
            </w:r>
          </w:p>
          <w:p w14:paraId="4B4F0F5B" w14:textId="77777777" w:rsidR="009839F0" w:rsidRPr="008F78E1" w:rsidRDefault="008F78E1" w:rsidP="00EF20A2">
            <w:pPr>
              <w:pStyle w:val="TableNumbered1"/>
              <w:cnfStyle w:val="000000000000" w:firstRow="0" w:lastRow="0" w:firstColumn="0" w:lastColumn="0" w:oddVBand="0" w:evenVBand="0" w:oddHBand="0" w:evenHBand="0" w:firstRowFirstColumn="0" w:firstRowLastColumn="0" w:lastRowFirstColumn="0" w:lastRowLastColumn="0"/>
            </w:pPr>
            <w:r w:rsidRPr="008F78E1">
              <w:t>Where the researched, developed or innovated technology, product or other solution is at TRL 8 or higher, life-cycle GHG emissions are calculated using ISO 14067:2018(325) or ISO 14064-1:2018(326), verified by an independent third party.</w:t>
            </w:r>
          </w:p>
        </w:tc>
      </w:tr>
      <w:tr w:rsidR="009839F0" w:rsidRPr="00833218" w14:paraId="18F37D24" w14:textId="77777777" w:rsidTr="00A77949">
        <w:trPr>
          <w:jc w:val="center"/>
        </w:trPr>
        <w:tc>
          <w:tcPr>
            <w:cnfStyle w:val="001000000000" w:firstRow="0" w:lastRow="0" w:firstColumn="1" w:lastColumn="0" w:oddVBand="0" w:evenVBand="0" w:oddHBand="0" w:evenHBand="0" w:firstRowFirstColumn="0" w:firstRowLastColumn="0" w:lastRowFirstColumn="0" w:lastRowLastColumn="0"/>
            <w:tcW w:w="2658" w:type="dxa"/>
          </w:tcPr>
          <w:p w14:paraId="135BF0B8" w14:textId="77777777" w:rsidR="009839F0" w:rsidRPr="00833218" w:rsidRDefault="009839F0" w:rsidP="00A77949">
            <w:pPr>
              <w:pStyle w:val="TableText"/>
            </w:pPr>
            <w:r>
              <w:lastRenderedPageBreak/>
              <w:t>Santander-specific</w:t>
            </w:r>
          </w:p>
        </w:tc>
        <w:tc>
          <w:tcPr>
            <w:tcW w:w="6947" w:type="dxa"/>
          </w:tcPr>
          <w:p w14:paraId="492E86BB" w14:textId="17CDAE85" w:rsidR="009839F0" w:rsidRPr="00AC757D" w:rsidRDefault="004B3A9A" w:rsidP="00A77949">
            <w:pPr>
              <w:pStyle w:val="TableText"/>
              <w:cnfStyle w:val="000000000000" w:firstRow="0" w:lastRow="0" w:firstColumn="0" w:lastColumn="0" w:oddVBand="0" w:evenVBand="0" w:oddHBand="0" w:evenHBand="0" w:firstRowFirstColumn="0" w:firstRowLastColumn="0" w:lastRowFirstColumn="0" w:lastRowLastColumn="0"/>
            </w:pPr>
            <w:ins w:id="5236" w:author="Martinez De Hurtado Yela Fermin" w:date="2024-10-02T12:28:00Z">
              <w:r w:rsidRPr="004B3A9A">
                <w:t>For non-EU countries, same as EU taxonomy consistent criteria excepting compliance with LTO</w:t>
              </w:r>
            </w:ins>
            <w:del w:id="5237" w:author="Martinez De Hurtado Yela Fermin" w:date="2024-10-02T12:28:00Z">
              <w:r w:rsidR="00201D2E" w:rsidDel="004B3A9A">
                <w:delText>Not Applicable</w:delText>
              </w:r>
            </w:del>
          </w:p>
        </w:tc>
      </w:tr>
    </w:tbl>
    <w:p w14:paraId="50149350" w14:textId="77777777" w:rsidR="00494E3D" w:rsidRDefault="00494E3D" w:rsidP="00A978AA">
      <w:pPr>
        <w:pStyle w:val="BodyTextNoSpacing"/>
        <w:rPr>
          <w:lang w:val="en-GB"/>
        </w:rPr>
      </w:pPr>
    </w:p>
    <w:p w14:paraId="4064379C" w14:textId="77777777" w:rsidR="00494E3D" w:rsidRPr="00A978AA" w:rsidRDefault="00494E3D" w:rsidP="00A978AA">
      <w:pPr>
        <w:pStyle w:val="HeadingA3"/>
        <w:rPr>
          <w:lang w:val="en-GB"/>
        </w:rPr>
      </w:pPr>
      <w:bookmarkStart w:id="5238" w:name="_Toc153298621"/>
      <w:bookmarkStart w:id="5239" w:name="_Toc153408908"/>
      <w:bookmarkStart w:id="5240" w:name="_Toc186795271"/>
      <w:r>
        <w:t>Terminology</w:t>
      </w:r>
      <w:r w:rsidRPr="6862EE71">
        <w:rPr>
          <w:lang w:val="en-GB"/>
        </w:rPr>
        <w:t xml:space="preserve"> Definitions</w:t>
      </w:r>
      <w:bookmarkEnd w:id="5238"/>
      <w:bookmarkEnd w:id="5239"/>
      <w:bookmarkEnd w:id="5240"/>
    </w:p>
    <w:tbl>
      <w:tblPr>
        <w:tblStyle w:val="OWTable"/>
        <w:tblW w:w="0" w:type="auto"/>
        <w:tblLayout w:type="fixed"/>
        <w:tblLook w:val="0400" w:firstRow="0" w:lastRow="0" w:firstColumn="0" w:lastColumn="0" w:noHBand="0" w:noVBand="1"/>
      </w:tblPr>
      <w:tblGrid>
        <w:gridCol w:w="1560"/>
        <w:gridCol w:w="8045"/>
      </w:tblGrid>
      <w:tr w:rsidR="00494E3D" w:rsidRPr="007642A1" w14:paraId="2CD99815" w14:textId="77777777" w:rsidTr="0A974F12">
        <w:trPr>
          <w:tblHeader/>
        </w:trPr>
        <w:tc>
          <w:tcPr>
            <w:tcW w:w="1560" w:type="dxa"/>
            <w:tcBorders>
              <w:top w:val="nil"/>
              <w:bottom w:val="single" w:sz="4" w:space="0" w:color="000000" w:themeColor="text2"/>
            </w:tcBorders>
            <w:shd w:val="clear" w:color="auto" w:fill="FF0000"/>
            <w:vAlign w:val="bottom"/>
          </w:tcPr>
          <w:p w14:paraId="5FB62374" w14:textId="77777777" w:rsidR="00494E3D" w:rsidRPr="007642A1" w:rsidRDefault="00494E3D">
            <w:pPr>
              <w:pStyle w:val="TableHeadingText"/>
              <w:keepNext/>
              <w:rPr>
                <w:color w:val="FFFFFF" w:themeColor="background1"/>
              </w:rPr>
            </w:pPr>
            <w:r w:rsidRPr="007642A1">
              <w:rPr>
                <w:color w:val="FFFFFF" w:themeColor="background1"/>
              </w:rPr>
              <w:t>Term</w:t>
            </w:r>
          </w:p>
        </w:tc>
        <w:tc>
          <w:tcPr>
            <w:tcW w:w="8045" w:type="dxa"/>
            <w:tcBorders>
              <w:top w:val="nil"/>
            </w:tcBorders>
            <w:shd w:val="clear" w:color="auto" w:fill="FF0000"/>
            <w:vAlign w:val="bottom"/>
          </w:tcPr>
          <w:p w14:paraId="697AF36D" w14:textId="77777777" w:rsidR="00494E3D" w:rsidRPr="007642A1" w:rsidRDefault="00494E3D">
            <w:pPr>
              <w:pStyle w:val="TableHeadingText"/>
              <w:keepNext/>
              <w:rPr>
                <w:color w:val="FFFFFF" w:themeColor="background1"/>
              </w:rPr>
            </w:pPr>
            <w:r w:rsidRPr="007642A1">
              <w:rPr>
                <w:color w:val="FFFFFF" w:themeColor="background1"/>
              </w:rPr>
              <w:t>Definition</w:t>
            </w:r>
          </w:p>
        </w:tc>
      </w:tr>
      <w:tr w:rsidR="00494E3D" w:rsidRPr="006F04CE" w14:paraId="38E873AD" w14:textId="77777777" w:rsidTr="0A974F12">
        <w:tc>
          <w:tcPr>
            <w:tcW w:w="1560" w:type="dxa"/>
            <w:tcBorders>
              <w:top w:val="single" w:sz="4" w:space="0" w:color="000000" w:themeColor="text2"/>
              <w:bottom w:val="single" w:sz="4" w:space="0" w:color="000000" w:themeColor="text2"/>
            </w:tcBorders>
            <w:shd w:val="clear" w:color="auto" w:fill="auto"/>
          </w:tcPr>
          <w:p w14:paraId="32AC1E4B" w14:textId="77777777" w:rsidR="00494E3D" w:rsidRPr="006F04CE" w:rsidRDefault="00494E3D">
            <w:pPr>
              <w:pStyle w:val="TableHeadingText"/>
            </w:pPr>
            <w:bookmarkStart w:id="5241" w:name="EuropeanCodeofConductonDataCentreEnergyE"/>
            <w:r w:rsidRPr="006F04CE">
              <w:t>European Code of Conduct on Data Centre Energy Efficiency</w:t>
            </w:r>
            <w:bookmarkEnd w:id="5241"/>
          </w:p>
        </w:tc>
        <w:tc>
          <w:tcPr>
            <w:tcW w:w="8045" w:type="dxa"/>
          </w:tcPr>
          <w:p w14:paraId="1012F3B9" w14:textId="77777777" w:rsidR="00494E3D" w:rsidRPr="006F04CE" w:rsidRDefault="00494E3D">
            <w:pPr>
              <w:pStyle w:val="TableText"/>
            </w:pPr>
            <w:r w:rsidRPr="006F04CE">
              <w:t>To help ensure that Participants to the Code of Conduct are recognised as having committed to a useful and substantial level of energy saving effort, a subset of the Best Practices are identified in this document as being the expected minimum level of energy saving activity for Participant status. The less disruptive or intrusive of the Practices are identified as being applied to the existing data centre and IT equipment, retrospectively where necessary. It is accepted that a number of the Practices identified as expected are inappropriate or present an unnecessary burden when applied to an existing running data centre. These Practices are identified as being expected either, when new IT equipment or software is sourced and deployed, or during a retrofit of the facility. These Practices provide substantial benefits and are intended to achieve efficiency improvements through the natural churn of equipment and facilities. All expected Practices should be applied to any data centre constructed from 2011 onwards, specifically all Practices marked as “Entire data centre”, “New software”, “New IT equipment” and “New build or retrofit” which are within the applicants’ control.</w:t>
            </w:r>
          </w:p>
          <w:p w14:paraId="421CB6D4" w14:textId="77777777" w:rsidR="00494E3D" w:rsidRPr="006F04CE" w:rsidRDefault="00494E3D">
            <w:pPr>
              <w:pStyle w:val="TableText"/>
            </w:pPr>
          </w:p>
          <w:p w14:paraId="629ECCD0" w14:textId="77777777" w:rsidR="00494E3D" w:rsidRPr="006F04CE" w:rsidRDefault="00494E3D">
            <w:pPr>
              <w:pStyle w:val="TableText"/>
            </w:pPr>
            <w:r w:rsidRPr="006F04CE">
              <w:t>Practices are marked in the expected column as:</w:t>
            </w:r>
          </w:p>
          <w:p w14:paraId="012433B0" w14:textId="77777777" w:rsidR="00494E3D" w:rsidRPr="006F04CE" w:rsidRDefault="00494E3D">
            <w:pPr>
              <w:pStyle w:val="TableText"/>
            </w:pPr>
            <w:r w:rsidRPr="006F04CE">
              <w:t>Category - Description</w:t>
            </w:r>
          </w:p>
          <w:p w14:paraId="64DF9E88" w14:textId="77777777" w:rsidR="00494E3D" w:rsidRPr="006F04CE" w:rsidRDefault="00494E3D">
            <w:pPr>
              <w:pStyle w:val="TableText"/>
            </w:pPr>
            <w:r w:rsidRPr="006F04CE">
              <w:t>Entire Data Centre - Expected to be applied to all existing IT, Mechanical and Electrical equipment within the data centre</w:t>
            </w:r>
          </w:p>
          <w:p w14:paraId="71D1BF11" w14:textId="77777777" w:rsidR="00494E3D" w:rsidRPr="006F04CE" w:rsidRDefault="00494E3D">
            <w:pPr>
              <w:pStyle w:val="TableText"/>
            </w:pPr>
            <w:r w:rsidRPr="006F04CE">
              <w:t>New Software - Expected during any new software install or upgrade</w:t>
            </w:r>
          </w:p>
          <w:p w14:paraId="169BD78E" w14:textId="77777777" w:rsidR="00494E3D" w:rsidRPr="006F04CE" w:rsidRDefault="00494E3D">
            <w:pPr>
              <w:pStyle w:val="TableText"/>
            </w:pPr>
            <w:r w:rsidRPr="006F04CE">
              <w:t>New IT Equipment - Expected for new or replacement IT equipment</w:t>
            </w:r>
          </w:p>
          <w:p w14:paraId="73A9171C" w14:textId="77777777" w:rsidR="00494E3D" w:rsidRPr="0059001A" w:rsidRDefault="00494E3D">
            <w:pPr>
              <w:pStyle w:val="TableText"/>
            </w:pPr>
            <w:r w:rsidRPr="006F04CE">
              <w:t>New build or retrofit - Expected for any data center built or undergoing a significant refit of the M&amp;E equipment from 2011 onwards</w:t>
            </w:r>
          </w:p>
        </w:tc>
      </w:tr>
      <w:tr w:rsidR="00494E3D" w:rsidRPr="006F04CE" w14:paraId="6F8289F1" w14:textId="77777777" w:rsidTr="0A974F12">
        <w:tc>
          <w:tcPr>
            <w:tcW w:w="1560" w:type="dxa"/>
            <w:tcBorders>
              <w:top w:val="single" w:sz="4" w:space="0" w:color="000000" w:themeColor="text2"/>
            </w:tcBorders>
            <w:shd w:val="clear" w:color="auto" w:fill="auto"/>
          </w:tcPr>
          <w:p w14:paraId="48AA79E8" w14:textId="77777777" w:rsidR="00494E3D" w:rsidRPr="006F04CE" w:rsidRDefault="00494E3D">
            <w:pPr>
              <w:pStyle w:val="TableHeadingText"/>
            </w:pPr>
            <w:bookmarkStart w:id="5242" w:name="Enablingactivities"/>
            <w:r w:rsidRPr="006F04CE">
              <w:t>Enabling activities</w:t>
            </w:r>
            <w:bookmarkEnd w:id="5242"/>
          </w:p>
        </w:tc>
        <w:tc>
          <w:tcPr>
            <w:tcW w:w="8045" w:type="dxa"/>
          </w:tcPr>
          <w:p w14:paraId="4F138CC0" w14:textId="77777777" w:rsidR="00494E3D" w:rsidRPr="006F04CE" w:rsidRDefault="00494E3D">
            <w:pPr>
              <w:pStyle w:val="TableText"/>
              <w:keepNext/>
              <w:keepLines/>
            </w:pPr>
            <w:r w:rsidRPr="006F04CE">
              <w:t>An economic activity shall qualify as contributing substantially to climate change mitigation where that activity contributes substantially to the stabilization of greenhouse gas concentrations in the atmosphere at a level which prevents dangerous anthropogenic interference with the climate system consistent with the long-term temperature goal of the Paris Agreement through the avoidance or reduction of greenhouse gas emissions or the increase of greenhouse gas removals, including through process innovations or product innovations, by:</w:t>
            </w:r>
          </w:p>
          <w:p w14:paraId="3C0B88ED" w14:textId="77777777" w:rsidR="00494E3D" w:rsidRPr="006F04CE" w:rsidRDefault="00494E3D" w:rsidP="00575596">
            <w:pPr>
              <w:pStyle w:val="TableBullet1"/>
            </w:pPr>
            <w:r>
              <w:t>Generating, transmitting, storing, distributing or using renewable energy in line with Directive (EU) 2018/2001</w:t>
            </w:r>
          </w:p>
          <w:p w14:paraId="2190CA82" w14:textId="77777777" w:rsidR="00494E3D" w:rsidRPr="006F04CE" w:rsidRDefault="00494E3D" w:rsidP="00575596">
            <w:pPr>
              <w:pStyle w:val="TableBullet1"/>
            </w:pPr>
            <w:r>
              <w:t>Including through using innovative technology with a potential for significant future savings or through necessary</w:t>
            </w:r>
          </w:p>
          <w:p w14:paraId="4AB5B1F8" w14:textId="77777777" w:rsidR="00494E3D" w:rsidRPr="006F04CE" w:rsidRDefault="00494E3D" w:rsidP="00575596">
            <w:pPr>
              <w:pStyle w:val="TableBullet1"/>
            </w:pPr>
            <w:r>
              <w:t>Reinforcement or extension of the grid</w:t>
            </w:r>
          </w:p>
          <w:p w14:paraId="377961A5" w14:textId="77777777" w:rsidR="00494E3D" w:rsidRPr="006F04CE" w:rsidRDefault="00494E3D" w:rsidP="00575596">
            <w:pPr>
              <w:pStyle w:val="TableBullet1"/>
            </w:pPr>
            <w:r>
              <w:t>Improving energy efficiency, except for power generation activities as referred to in Article 19(3);</w:t>
            </w:r>
          </w:p>
          <w:p w14:paraId="46A3B5A8" w14:textId="77777777" w:rsidR="00494E3D" w:rsidRPr="006F04CE" w:rsidRDefault="00494E3D" w:rsidP="00575596">
            <w:pPr>
              <w:pStyle w:val="TableBullet1"/>
            </w:pPr>
            <w:r>
              <w:t>Increasing clean or climate-neutral mobility</w:t>
            </w:r>
          </w:p>
          <w:p w14:paraId="117CC926" w14:textId="77777777" w:rsidR="00494E3D" w:rsidRPr="006F04CE" w:rsidRDefault="00494E3D" w:rsidP="00575596">
            <w:pPr>
              <w:pStyle w:val="TableBullet1"/>
            </w:pPr>
            <w:r>
              <w:t>Switching to the use of sustainably sourced renewable materials</w:t>
            </w:r>
          </w:p>
          <w:p w14:paraId="7B3D657B" w14:textId="77777777" w:rsidR="00494E3D" w:rsidRPr="006F04CE" w:rsidRDefault="00494E3D" w:rsidP="00575596">
            <w:pPr>
              <w:pStyle w:val="TableBullet1"/>
            </w:pPr>
            <w:r>
              <w:t>Increasing the use of environmentally safe carbon capture and utilization (CCU) and carbon capture and storage (CCS) technologies that deliver a net reduction in greenhouse gas emissions;</w:t>
            </w:r>
          </w:p>
          <w:p w14:paraId="7D6B261A" w14:textId="77777777" w:rsidR="00494E3D" w:rsidRPr="006F04CE" w:rsidRDefault="00494E3D" w:rsidP="00575596">
            <w:pPr>
              <w:pStyle w:val="TableBullet1"/>
            </w:pPr>
            <w:r>
              <w:lastRenderedPageBreak/>
              <w:t>Strengthening land carbon sinks, including through avoiding deforestation and forest degradation, restoration of forests, sustainable management and restoration of croplands, grasslands and wetlands, afforestation, and regenerative agriculture</w:t>
            </w:r>
          </w:p>
          <w:p w14:paraId="12A1AE8E" w14:textId="77777777" w:rsidR="00494E3D" w:rsidRPr="006F04CE" w:rsidRDefault="00494E3D" w:rsidP="00575596">
            <w:pPr>
              <w:pStyle w:val="TableBullet1"/>
            </w:pPr>
            <w:r>
              <w:t>Establishing energy infrastructure required for enabling the decarbonization of energy systems;</w:t>
            </w:r>
          </w:p>
          <w:p w14:paraId="5FB241D8" w14:textId="77777777" w:rsidR="00494E3D" w:rsidRPr="006F04CE" w:rsidRDefault="00494E3D" w:rsidP="00575596">
            <w:pPr>
              <w:pStyle w:val="TableBullet1"/>
            </w:pPr>
            <w:r>
              <w:t>Producing clean and efficient fuels from renewable or carbon-neutral sources; or</w:t>
            </w:r>
          </w:p>
          <w:p w14:paraId="5494E784" w14:textId="77777777" w:rsidR="00494E3D" w:rsidRPr="006F04CE" w:rsidRDefault="00494E3D">
            <w:pPr>
              <w:pStyle w:val="TableText"/>
              <w:keepNext/>
              <w:keepLines/>
            </w:pPr>
            <w:r w:rsidRPr="006F04CE">
              <w:t>enabling any of the activities listed in accordance with Article 16</w:t>
            </w:r>
          </w:p>
        </w:tc>
      </w:tr>
    </w:tbl>
    <w:p w14:paraId="7DF2DE54" w14:textId="77777777" w:rsidR="00494E3D" w:rsidRPr="00494E3D" w:rsidRDefault="00494E3D" w:rsidP="00DD20B8">
      <w:pPr>
        <w:pStyle w:val="Textoindependiente"/>
        <w:rPr>
          <w:lang w:val="en-GB"/>
        </w:rPr>
        <w:sectPr w:rsidR="00494E3D" w:rsidRPr="00494E3D" w:rsidSect="00585935">
          <w:headerReference w:type="default" r:id="rId81"/>
          <w:footerReference w:type="default" r:id="rId82"/>
          <w:pgSz w:w="11907" w:h="16839" w:code="9"/>
          <w:pgMar w:top="1728" w:right="1151" w:bottom="1440" w:left="1151" w:header="1152" w:footer="720" w:gutter="0"/>
          <w:cols w:space="720"/>
          <w:docGrid w:linePitch="360"/>
        </w:sectPr>
      </w:pPr>
    </w:p>
    <w:p w14:paraId="69483F6A" w14:textId="77777777" w:rsidR="00550793" w:rsidRDefault="00464F3C" w:rsidP="00DD20B8">
      <w:pPr>
        <w:pStyle w:val="Textoindependiente"/>
        <w:rPr>
          <w:lang w:val="en-GB"/>
        </w:rPr>
      </w:pPr>
      <w:r w:rsidRPr="00854071">
        <w:rPr>
          <w:noProof/>
          <w:lang w:val="es-ES" w:eastAsia="es-ES"/>
        </w:rPr>
        <w:lastRenderedPageBreak/>
        <mc:AlternateContent>
          <mc:Choice Requires="wps">
            <w:drawing>
              <wp:anchor distT="0" distB="0" distL="114300" distR="114300" simplePos="0" relativeHeight="251658282" behindDoc="1" locked="0" layoutInCell="1" allowOverlap="1" wp14:anchorId="6816FAD6" wp14:editId="54A1C320">
                <wp:simplePos x="0" y="0"/>
                <wp:positionH relativeFrom="margin">
                  <wp:align>center</wp:align>
                </wp:positionH>
                <wp:positionV relativeFrom="margin">
                  <wp:align>center</wp:align>
                </wp:positionV>
                <wp:extent cx="8762544" cy="914400"/>
                <wp:effectExtent l="0" t="0" r="635" b="0"/>
                <wp:wrapNone/>
                <wp:docPr id="1703272495" name="Rectángulo 1703272495"/>
                <wp:cNvGraphicFramePr/>
                <a:graphic xmlns:a="http://schemas.openxmlformats.org/drawingml/2006/main">
                  <a:graphicData uri="http://schemas.microsoft.com/office/word/2010/wordprocessingShape">
                    <wps:wsp>
                      <wps:cNvSpPr/>
                      <wps:spPr>
                        <a:xfrm>
                          <a:off x="0" y="0"/>
                          <a:ext cx="8762544" cy="914400"/>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648B1DA" w14:textId="77777777" w:rsidR="004705E1" w:rsidRPr="003E332E" w:rsidRDefault="004705E1" w:rsidP="003E332E">
                            <w:pPr>
                              <w:pStyle w:val="HeadingU"/>
                            </w:pPr>
                            <w:r w:rsidRPr="003E332E">
                              <w:t>Other</w:t>
                            </w:r>
                          </w:p>
                        </w:txbxContent>
                      </wps:txbx>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6FAD6" id="Rectángulo 1703272495" o:spid="_x0000_s1039" style="position:absolute;margin-left:0;margin-top:0;width:689.95pt;height:1in;z-index:-251658198;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" fillcolor="white [3212]" stroked="f">
                <v:textbox inset="5.76pt,5.76pt,5.76pt,5.76pt">
                  <w:txbxContent>
                    <w:p w14:paraId="4648B1DA" w14:textId="77777777" w:rsidR="004705E1" w:rsidRPr="003E332E" w:rsidRDefault="004705E1" w:rsidP="003E332E">
                      <w:pPr>
                        <w:pStyle w:val="HeadingU"/>
                      </w:pPr>
                      <w:r w:rsidRPr="003E332E">
                        <w:t>Other</w:t>
                      </w:r>
                    </w:p>
                  </w:txbxContent>
                </v:textbox>
                <w10:wrap anchorx="margin" anchory="margin"/>
              </v:rect>
            </w:pict>
          </mc:Fallback>
        </mc:AlternateContent>
      </w:r>
      <w:r>
        <w:rPr>
          <w:noProof/>
          <w:lang w:val="es-ES" w:eastAsia="es-ES"/>
        </w:rPr>
        <mc:AlternateContent>
          <mc:Choice Requires="wps">
            <w:drawing>
              <wp:anchor distT="0" distB="0" distL="114300" distR="114300" simplePos="0" relativeHeight="251658281" behindDoc="1" locked="0" layoutInCell="1" allowOverlap="1" wp14:anchorId="5CC7853B" wp14:editId="6B3DC0FC">
                <wp:simplePos x="0" y="0"/>
                <wp:positionH relativeFrom="page">
                  <wp:align>right</wp:align>
                </wp:positionH>
                <wp:positionV relativeFrom="paragraph">
                  <wp:posOffset>-1097280</wp:posOffset>
                </wp:positionV>
                <wp:extent cx="7539487" cy="10670875"/>
                <wp:effectExtent l="0" t="0" r="4445" b="0"/>
                <wp:wrapNone/>
                <wp:docPr id="873187265" name="Rectángulo 873187265"/>
                <wp:cNvGraphicFramePr/>
                <a:graphic xmlns:a="http://schemas.openxmlformats.org/drawingml/2006/main">
                  <a:graphicData uri="http://schemas.microsoft.com/office/word/2010/wordprocessingShape">
                    <wps:wsp>
                      <wps:cNvSpPr/>
                      <wps:spPr>
                        <a:xfrm>
                          <a:off x="0" y="0"/>
                          <a:ext cx="7539487" cy="10670875"/>
                        </a:xfrm>
                        <a:prstGeom prst="rect">
                          <a:avLst/>
                        </a:prstGeom>
                        <a:solidFill>
                          <a:schemeClr val="bg1"/>
                        </a:solidFill>
                        <a:ln w="9525">
                          <a:noFill/>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3152" tIns="73152" rIns="73152" bIns="7315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A6AA9" id="Rectángulo 873187265" o:spid="_x0000_s1026" style="position:absolute;margin-left:542.45pt;margin-top:-86.4pt;width:593.65pt;height:840.25pt;z-index:-25165819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" fillcolor="white [3212]" stroked="f">
                <v:textbox inset="5.76pt,5.76pt,5.76pt,5.76pt"/>
                <w10:wrap anchorx="page"/>
              </v:rect>
            </w:pict>
          </mc:Fallback>
        </mc:AlternateContent>
      </w:r>
    </w:p>
    <w:p w14:paraId="13B5ABF0" w14:textId="77777777" w:rsidR="00464F3C" w:rsidRDefault="00464F3C" w:rsidP="00DD20B8">
      <w:pPr>
        <w:pStyle w:val="Textoindependiente"/>
        <w:rPr>
          <w:lang w:val="en-GB"/>
        </w:rPr>
      </w:pPr>
    </w:p>
    <w:p w14:paraId="3B91D547" w14:textId="77777777" w:rsidR="00464F3C" w:rsidRDefault="00464F3C" w:rsidP="00DD20B8">
      <w:pPr>
        <w:pStyle w:val="Textoindependiente"/>
        <w:rPr>
          <w:lang w:val="en-GB"/>
        </w:rPr>
        <w:sectPr w:rsidR="00464F3C" w:rsidSect="00585935">
          <w:pgSz w:w="11907" w:h="16839" w:code="9"/>
          <w:pgMar w:top="1728" w:right="1151" w:bottom="1440" w:left="1151" w:header="1152" w:footer="720" w:gutter="0"/>
          <w:cols w:space="720"/>
          <w:docGrid w:linePitch="360"/>
        </w:sectPr>
      </w:pPr>
    </w:p>
    <w:p w14:paraId="64AFDC62" w14:textId="77777777" w:rsidR="00147BC7" w:rsidRDefault="00147BC7" w:rsidP="0058088B">
      <w:pPr>
        <w:pStyle w:val="HeadingA2"/>
        <w:rPr>
          <w:ins w:id="5243" w:author="Cisneros Morales Diana Karen" w:date="2024-08-28T17:37:00Z"/>
        </w:rPr>
      </w:pPr>
      <w:bookmarkStart w:id="5244" w:name="_Toc153298622"/>
      <w:bookmarkStart w:id="5245" w:name="_Toc153408909"/>
      <w:bookmarkStart w:id="5246" w:name="_Toc186795272"/>
      <w:r>
        <w:lastRenderedPageBreak/>
        <w:t>Other</w:t>
      </w:r>
      <w:r w:rsidR="00545FEA">
        <w:t xml:space="preserve"> Sectors</w:t>
      </w:r>
      <w:bookmarkEnd w:id="5244"/>
      <w:bookmarkEnd w:id="5245"/>
      <w:bookmarkEnd w:id="5246"/>
    </w:p>
    <w:p w14:paraId="2A72D8F3" w14:textId="242E92CE" w:rsidR="0052555F" w:rsidRDefault="0052555F" w:rsidP="0052555F">
      <w:pPr>
        <w:pStyle w:val="Textoindependiente"/>
        <w:rPr>
          <w:ins w:id="5247" w:author="Cisneros Morales Diana Karen" w:date="2024-08-28T17:37:00Z"/>
          <w:lang w:eastAsia="ja-JP"/>
        </w:rPr>
      </w:pPr>
      <w:ins w:id="5248" w:author="Cisneros Morales Diana Karen" w:date="2024-08-28T17:37:00Z">
        <w:r>
          <w:rPr>
            <w:lang w:eastAsia="ja-JP"/>
          </w:rPr>
          <w:t>This chapter aims to detail the various standards and conditions which are to be met for an investment related to other sectors to be deemed sustainable. The provided definitions can be divided into EU taxonomy and Santander-specific. With Santander-specific, a reference is made to the internal Santander standard for climate and sustainability.</w:t>
        </w:r>
      </w:ins>
    </w:p>
    <w:p w14:paraId="12F9AFAE" w14:textId="25A48BA1" w:rsidR="0052555F" w:rsidRDefault="0052555F" w:rsidP="0052555F">
      <w:pPr>
        <w:pStyle w:val="Textoindependiente"/>
        <w:rPr>
          <w:ins w:id="5249" w:author="Cisneros Morales Diana Karen" w:date="2024-08-28T17:37:00Z"/>
          <w:lang w:eastAsia="ja-JP"/>
        </w:rPr>
      </w:pPr>
      <w:ins w:id="5250" w:author="Cisneros Morales Diana Karen" w:date="2024-08-28T17:37:00Z">
        <w:r>
          <w:rPr>
            <w:lang w:eastAsia="ja-JP"/>
          </w:rPr>
          <w:t>All the activities mentioned in this chapter fall under other sector, as defined by the European Commission. Furthermore, all criteria have been validated by experts to ensure conformity with regulation.</w:t>
        </w:r>
      </w:ins>
    </w:p>
    <w:p w14:paraId="0FD5720B" w14:textId="77777777" w:rsidR="0052555F" w:rsidRDefault="0052555F" w:rsidP="0052555F">
      <w:pPr>
        <w:pStyle w:val="Textoindependiente"/>
        <w:rPr>
          <w:ins w:id="5251" w:author="Cisneros Morales Diana Karen" w:date="2024-08-28T17:40:00Z"/>
          <w:lang w:eastAsia="ja-JP"/>
        </w:rPr>
      </w:pPr>
      <w:ins w:id="5252" w:author="Cisneros Morales Diana Karen" w:date="2024-08-28T17:37:00Z">
        <w:r>
          <w:rPr>
            <w:lang w:eastAsia="ja-JP"/>
          </w:rPr>
          <w:t>The tables in this appendix capture the substantial contribution technical screening criteria (for EU Taxonomy consistent criteria only) for the Energy sector.</w:t>
        </w:r>
      </w:ins>
    </w:p>
    <w:p w14:paraId="34DC8281" w14:textId="77777777" w:rsidR="001F3926" w:rsidRDefault="001F3926" w:rsidP="0052555F">
      <w:pPr>
        <w:pStyle w:val="Textoindependiente"/>
        <w:rPr>
          <w:ins w:id="5253" w:author="Cisneros Morales Diana Karen" w:date="2024-08-28T17:37:00Z"/>
          <w:lang w:eastAsia="ja-JP"/>
        </w:rPr>
      </w:pPr>
    </w:p>
    <w:tbl>
      <w:tblPr>
        <w:tblStyle w:val="OWTable"/>
        <w:tblW w:w="5000" w:type="pct"/>
        <w:tblLayout w:type="fixed"/>
        <w:tblLook w:val="0400" w:firstRow="0" w:lastRow="0" w:firstColumn="0" w:lastColumn="0" w:noHBand="0" w:noVBand="1"/>
      </w:tblPr>
      <w:tblGrid>
        <w:gridCol w:w="2366"/>
        <w:gridCol w:w="2565"/>
        <w:gridCol w:w="1625"/>
        <w:gridCol w:w="1877"/>
        <w:gridCol w:w="1039"/>
        <w:gridCol w:w="1625"/>
        <w:gridCol w:w="1207"/>
        <w:gridCol w:w="1366"/>
      </w:tblGrid>
      <w:tr w:rsidR="0052555F" w:rsidRPr="00EF1AC4" w14:paraId="5FF4F786" w14:textId="77777777" w:rsidTr="003D1AA8">
        <w:trPr>
          <w:trHeight w:val="20"/>
          <w:tblHeader/>
          <w:ins w:id="5254" w:author="Cisneros Morales Diana Karen" w:date="2024-08-28T17:37:00Z"/>
        </w:trPr>
        <w:tc>
          <w:tcPr>
            <w:tcW w:w="2366" w:type="dxa"/>
            <w:shd w:val="clear" w:color="auto" w:fill="FF0000"/>
            <w:noWrap/>
            <w:vAlign w:val="bottom"/>
            <w:hideMark/>
          </w:tcPr>
          <w:p w14:paraId="2F029C74" w14:textId="77777777" w:rsidR="0052555F" w:rsidRPr="00EF1AC4" w:rsidRDefault="0052555F" w:rsidP="000D65F1">
            <w:pPr>
              <w:pStyle w:val="TableHeadingText"/>
              <w:rPr>
                <w:ins w:id="5255" w:author="Cisneros Morales Diana Karen" w:date="2024-08-28T17:37:00Z"/>
                <w:color w:val="FFFFFF" w:themeColor="background1"/>
              </w:rPr>
            </w:pPr>
            <w:ins w:id="5256" w:author="Cisneros Morales Diana Karen" w:date="2024-08-28T17:37:00Z">
              <w:r w:rsidRPr="00EF1AC4">
                <w:rPr>
                  <w:color w:val="FFFFFF" w:themeColor="background1"/>
                </w:rPr>
                <w:t>Activity</w:t>
              </w:r>
            </w:ins>
          </w:p>
        </w:tc>
        <w:tc>
          <w:tcPr>
            <w:tcW w:w="2565" w:type="dxa"/>
            <w:shd w:val="clear" w:color="auto" w:fill="FF0000"/>
            <w:noWrap/>
            <w:vAlign w:val="bottom"/>
            <w:hideMark/>
          </w:tcPr>
          <w:p w14:paraId="1238D10E" w14:textId="77777777" w:rsidR="0052555F" w:rsidRPr="00EF1AC4" w:rsidRDefault="0052555F" w:rsidP="000D65F1">
            <w:pPr>
              <w:pStyle w:val="TableHeadingText"/>
              <w:rPr>
                <w:ins w:id="5257" w:author="Cisneros Morales Diana Karen" w:date="2024-08-28T17:37:00Z"/>
                <w:color w:val="FFFFFF" w:themeColor="background1"/>
              </w:rPr>
            </w:pPr>
            <w:ins w:id="5258" w:author="Cisneros Morales Diana Karen" w:date="2024-08-28T17:37:00Z">
              <w:r>
                <w:rPr>
                  <w:color w:val="FFFFFF" w:themeColor="background1"/>
                </w:rPr>
                <w:t>Environmental classification</w:t>
              </w:r>
            </w:ins>
          </w:p>
        </w:tc>
        <w:tc>
          <w:tcPr>
            <w:tcW w:w="1625" w:type="dxa"/>
            <w:shd w:val="clear" w:color="auto" w:fill="FF0000"/>
            <w:noWrap/>
            <w:vAlign w:val="bottom"/>
            <w:hideMark/>
          </w:tcPr>
          <w:p w14:paraId="28B8C16E" w14:textId="77777777" w:rsidR="0052555F" w:rsidRPr="00EF1AC4" w:rsidRDefault="0052555F" w:rsidP="000D65F1">
            <w:pPr>
              <w:pStyle w:val="TableHeadingText"/>
              <w:rPr>
                <w:ins w:id="5259" w:author="Cisneros Morales Diana Karen" w:date="2024-08-28T17:37:00Z"/>
                <w:color w:val="FFFFFF" w:themeColor="background1"/>
              </w:rPr>
            </w:pPr>
            <w:ins w:id="5260" w:author="Cisneros Morales Diana Karen" w:date="2024-08-28T17:37:00Z">
              <w:r w:rsidRPr="00EF1AC4">
                <w:rPr>
                  <w:color w:val="FFFFFF" w:themeColor="background1"/>
                </w:rPr>
                <w:t xml:space="preserve">Mitigation </w:t>
              </w:r>
            </w:ins>
          </w:p>
        </w:tc>
        <w:tc>
          <w:tcPr>
            <w:tcW w:w="1877" w:type="dxa"/>
            <w:shd w:val="clear" w:color="auto" w:fill="FF0000"/>
            <w:noWrap/>
            <w:vAlign w:val="bottom"/>
            <w:hideMark/>
          </w:tcPr>
          <w:p w14:paraId="52E16D67" w14:textId="77777777" w:rsidR="0052555F" w:rsidRPr="00EF1AC4" w:rsidRDefault="0052555F" w:rsidP="000D65F1">
            <w:pPr>
              <w:pStyle w:val="TableHeadingText"/>
              <w:rPr>
                <w:ins w:id="5261" w:author="Cisneros Morales Diana Karen" w:date="2024-08-28T17:37:00Z"/>
                <w:color w:val="FFFFFF" w:themeColor="background1"/>
              </w:rPr>
            </w:pPr>
            <w:ins w:id="5262" w:author="Cisneros Morales Diana Karen" w:date="2024-08-28T17:37:00Z">
              <w:r w:rsidRPr="00EF1AC4">
                <w:rPr>
                  <w:color w:val="FFFFFF" w:themeColor="background1"/>
                </w:rPr>
                <w:t>Adaptation</w:t>
              </w:r>
            </w:ins>
          </w:p>
        </w:tc>
        <w:tc>
          <w:tcPr>
            <w:tcW w:w="1039" w:type="dxa"/>
            <w:shd w:val="clear" w:color="auto" w:fill="FF0000"/>
            <w:noWrap/>
            <w:vAlign w:val="bottom"/>
            <w:hideMark/>
          </w:tcPr>
          <w:p w14:paraId="2D2EFD75" w14:textId="77777777" w:rsidR="0052555F" w:rsidRPr="00EF1AC4" w:rsidRDefault="0052555F" w:rsidP="000D65F1">
            <w:pPr>
              <w:pStyle w:val="TableHeadingText"/>
              <w:rPr>
                <w:ins w:id="5263" w:author="Cisneros Morales Diana Karen" w:date="2024-08-28T17:37:00Z"/>
                <w:color w:val="FFFFFF" w:themeColor="background1"/>
              </w:rPr>
            </w:pPr>
            <w:ins w:id="5264" w:author="Cisneros Morales Diana Karen" w:date="2024-08-28T17:37:00Z">
              <w:r w:rsidRPr="00EF1AC4">
                <w:rPr>
                  <w:color w:val="FFFFFF" w:themeColor="background1"/>
                </w:rPr>
                <w:t>Water</w:t>
              </w:r>
            </w:ins>
          </w:p>
        </w:tc>
        <w:tc>
          <w:tcPr>
            <w:tcW w:w="1625" w:type="dxa"/>
            <w:shd w:val="clear" w:color="auto" w:fill="FF0000"/>
            <w:noWrap/>
            <w:vAlign w:val="bottom"/>
            <w:hideMark/>
          </w:tcPr>
          <w:p w14:paraId="7EBE40B3" w14:textId="77777777" w:rsidR="0052555F" w:rsidRPr="00EF1AC4" w:rsidRDefault="0052555F" w:rsidP="000D65F1">
            <w:pPr>
              <w:pStyle w:val="TableHeadingText"/>
              <w:rPr>
                <w:ins w:id="5265" w:author="Cisneros Morales Diana Karen" w:date="2024-08-28T17:37:00Z"/>
                <w:color w:val="FFFFFF" w:themeColor="background1"/>
              </w:rPr>
            </w:pPr>
            <w:ins w:id="5266" w:author="Cisneros Morales Diana Karen" w:date="2024-08-28T17:37:00Z">
              <w:r w:rsidRPr="00EF1AC4">
                <w:rPr>
                  <w:color w:val="FFFFFF" w:themeColor="background1"/>
                </w:rPr>
                <w:t>Circular economy</w:t>
              </w:r>
            </w:ins>
          </w:p>
        </w:tc>
        <w:tc>
          <w:tcPr>
            <w:tcW w:w="1207" w:type="dxa"/>
            <w:shd w:val="clear" w:color="auto" w:fill="FF0000"/>
            <w:noWrap/>
            <w:vAlign w:val="bottom"/>
            <w:hideMark/>
          </w:tcPr>
          <w:p w14:paraId="63C51301" w14:textId="77777777" w:rsidR="0052555F" w:rsidRPr="00EF1AC4" w:rsidRDefault="0052555F" w:rsidP="000D65F1">
            <w:pPr>
              <w:pStyle w:val="TableHeadingText"/>
              <w:rPr>
                <w:ins w:id="5267" w:author="Cisneros Morales Diana Karen" w:date="2024-08-28T17:37:00Z"/>
                <w:color w:val="FFFFFF" w:themeColor="background1"/>
              </w:rPr>
            </w:pPr>
            <w:ins w:id="5268" w:author="Cisneros Morales Diana Karen" w:date="2024-08-28T17:37:00Z">
              <w:r w:rsidRPr="00EF1AC4">
                <w:rPr>
                  <w:color w:val="FFFFFF" w:themeColor="background1"/>
                </w:rPr>
                <w:t>Pollution</w:t>
              </w:r>
            </w:ins>
          </w:p>
        </w:tc>
        <w:tc>
          <w:tcPr>
            <w:tcW w:w="1366" w:type="dxa"/>
            <w:shd w:val="clear" w:color="auto" w:fill="FF0000"/>
            <w:noWrap/>
            <w:vAlign w:val="bottom"/>
            <w:hideMark/>
          </w:tcPr>
          <w:p w14:paraId="1A76F07F" w14:textId="77777777" w:rsidR="0052555F" w:rsidRPr="00EF1AC4" w:rsidRDefault="0052555F" w:rsidP="000D65F1">
            <w:pPr>
              <w:pStyle w:val="TableHeadingText"/>
              <w:rPr>
                <w:ins w:id="5269" w:author="Cisneros Morales Diana Karen" w:date="2024-08-28T17:37:00Z"/>
                <w:color w:val="FFFFFF" w:themeColor="background1"/>
              </w:rPr>
            </w:pPr>
            <w:ins w:id="5270" w:author="Cisneros Morales Diana Karen" w:date="2024-08-28T17:37:00Z">
              <w:r w:rsidRPr="00EF1AC4">
                <w:rPr>
                  <w:color w:val="FFFFFF" w:themeColor="background1"/>
                </w:rPr>
                <w:t>Biodiversity</w:t>
              </w:r>
            </w:ins>
          </w:p>
        </w:tc>
      </w:tr>
      <w:tr w:rsidR="00050834" w:rsidRPr="00BD0EC4" w14:paraId="049DA365" w14:textId="77777777" w:rsidTr="003D1AA8">
        <w:trPr>
          <w:trHeight w:val="20"/>
          <w:ins w:id="5271" w:author="Cisneros Morales Diana Karen" w:date="2024-08-28T17:37:00Z"/>
        </w:trPr>
        <w:tc>
          <w:tcPr>
            <w:tcW w:w="2366" w:type="dxa"/>
            <w:hideMark/>
          </w:tcPr>
          <w:p w14:paraId="53C8C325" w14:textId="4BCFCEC6" w:rsidR="0052555F" w:rsidRPr="00BD0EC4" w:rsidRDefault="0052555F" w:rsidP="000D65F1">
            <w:pPr>
              <w:pStyle w:val="TableText"/>
              <w:rPr>
                <w:ins w:id="5272" w:author="Cisneros Morales Diana Karen" w:date="2024-08-28T17:37:00Z"/>
              </w:rPr>
            </w:pPr>
            <w:ins w:id="5273" w:author="Cisneros Morales Diana Karen" w:date="2024-08-28T17:38:00Z">
              <w:r>
                <w:t>Carbon Market</w:t>
              </w:r>
            </w:ins>
          </w:p>
        </w:tc>
        <w:tc>
          <w:tcPr>
            <w:tcW w:w="2565" w:type="dxa"/>
            <w:noWrap/>
          </w:tcPr>
          <w:p w14:paraId="57F338C2" w14:textId="5691E84B" w:rsidR="0052555F" w:rsidRPr="00BD0EC4" w:rsidRDefault="009D68B0" w:rsidP="000D65F1">
            <w:pPr>
              <w:pStyle w:val="TableText"/>
              <w:rPr>
                <w:ins w:id="5274" w:author="Cisneros Morales Diana Karen" w:date="2024-08-28T17:37:00Z"/>
              </w:rPr>
            </w:pPr>
            <w:ins w:id="5275" w:author="Martinez De Hurtado Yela Fermin" w:date="2024-08-29T11:16:00Z">
              <w:r w:rsidRPr="009D68B0">
                <w:t>Santander-specific</w:t>
              </w:r>
            </w:ins>
          </w:p>
        </w:tc>
        <w:tc>
          <w:tcPr>
            <w:tcW w:w="1625" w:type="dxa"/>
            <w:noWrap/>
          </w:tcPr>
          <w:p w14:paraId="28D54DE8" w14:textId="32E2046B" w:rsidR="0052555F" w:rsidRPr="00BD0EC4" w:rsidRDefault="009D68B0" w:rsidP="000D65F1">
            <w:pPr>
              <w:pStyle w:val="TableText"/>
              <w:rPr>
                <w:ins w:id="5276" w:author="Cisneros Morales Diana Karen" w:date="2024-08-28T17:37:00Z"/>
              </w:rPr>
            </w:pPr>
            <w:ins w:id="5277" w:author="Martinez De Hurtado Yela Fermin" w:date="2024-08-29T11:16:00Z">
              <w:r w:rsidRPr="009D68B0">
                <w:t>Own Performance</w:t>
              </w:r>
            </w:ins>
          </w:p>
        </w:tc>
        <w:tc>
          <w:tcPr>
            <w:tcW w:w="1877" w:type="dxa"/>
            <w:noWrap/>
          </w:tcPr>
          <w:p w14:paraId="1A1A988C" w14:textId="77777777" w:rsidR="0052555F" w:rsidRPr="00BD0EC4" w:rsidRDefault="0052555F" w:rsidP="000D65F1">
            <w:pPr>
              <w:pStyle w:val="TableText"/>
              <w:rPr>
                <w:ins w:id="5278" w:author="Cisneros Morales Diana Karen" w:date="2024-08-28T17:37:00Z"/>
              </w:rPr>
            </w:pPr>
          </w:p>
        </w:tc>
        <w:tc>
          <w:tcPr>
            <w:tcW w:w="1039" w:type="dxa"/>
            <w:noWrap/>
          </w:tcPr>
          <w:p w14:paraId="095AEF7B" w14:textId="77777777" w:rsidR="0052555F" w:rsidRPr="00BD0EC4" w:rsidRDefault="0052555F" w:rsidP="000D65F1">
            <w:pPr>
              <w:pStyle w:val="TableText"/>
              <w:rPr>
                <w:ins w:id="5279" w:author="Cisneros Morales Diana Karen" w:date="2024-08-28T17:37:00Z"/>
              </w:rPr>
            </w:pPr>
          </w:p>
        </w:tc>
        <w:tc>
          <w:tcPr>
            <w:tcW w:w="1625" w:type="dxa"/>
            <w:noWrap/>
          </w:tcPr>
          <w:p w14:paraId="00A1F324" w14:textId="77777777" w:rsidR="0052555F" w:rsidRPr="00BD0EC4" w:rsidRDefault="0052555F" w:rsidP="000D65F1">
            <w:pPr>
              <w:pStyle w:val="TableText"/>
              <w:rPr>
                <w:ins w:id="5280" w:author="Cisneros Morales Diana Karen" w:date="2024-08-28T17:37:00Z"/>
              </w:rPr>
            </w:pPr>
          </w:p>
        </w:tc>
        <w:tc>
          <w:tcPr>
            <w:tcW w:w="1207" w:type="dxa"/>
            <w:noWrap/>
          </w:tcPr>
          <w:p w14:paraId="5FF95B0E" w14:textId="77777777" w:rsidR="0052555F" w:rsidRPr="00BD0EC4" w:rsidRDefault="0052555F" w:rsidP="000D65F1">
            <w:pPr>
              <w:pStyle w:val="TableText"/>
              <w:rPr>
                <w:ins w:id="5281" w:author="Cisneros Morales Diana Karen" w:date="2024-08-28T17:37:00Z"/>
              </w:rPr>
            </w:pPr>
          </w:p>
        </w:tc>
        <w:tc>
          <w:tcPr>
            <w:tcW w:w="1366" w:type="dxa"/>
            <w:noWrap/>
          </w:tcPr>
          <w:p w14:paraId="7C272404" w14:textId="7A025E79" w:rsidR="0052555F" w:rsidRPr="00BD0EC4" w:rsidRDefault="0052555F" w:rsidP="000D65F1">
            <w:pPr>
              <w:pStyle w:val="TableText"/>
              <w:rPr>
                <w:ins w:id="5282" w:author="Cisneros Morales Diana Karen" w:date="2024-08-28T17:37:00Z"/>
              </w:rPr>
            </w:pPr>
          </w:p>
        </w:tc>
      </w:tr>
      <w:tr w:rsidR="0052555F" w:rsidRPr="00BD0EC4" w14:paraId="621DC3CA" w14:textId="77777777" w:rsidTr="003D1AA8">
        <w:trPr>
          <w:trHeight w:val="20"/>
          <w:ins w:id="5283" w:author="Cisneros Morales Diana Karen" w:date="2024-08-28T17:37:00Z"/>
        </w:trPr>
        <w:tc>
          <w:tcPr>
            <w:tcW w:w="2366" w:type="dxa"/>
          </w:tcPr>
          <w:p w14:paraId="407E8888" w14:textId="59F2CAE4" w:rsidR="0052555F" w:rsidRPr="001217A5" w:rsidRDefault="0052555F" w:rsidP="0052555F">
            <w:pPr>
              <w:pStyle w:val="TableText"/>
              <w:rPr>
                <w:ins w:id="5284" w:author="Cisneros Morales Diana Karen" w:date="2024-08-28T17:37:00Z"/>
              </w:rPr>
            </w:pPr>
            <w:ins w:id="5285" w:author="Cisneros Morales Diana Karen" w:date="2024-08-28T17:38:00Z">
              <w:r>
                <w:t>Non-life insurance</w:t>
              </w:r>
            </w:ins>
          </w:p>
        </w:tc>
        <w:tc>
          <w:tcPr>
            <w:tcW w:w="2565" w:type="dxa"/>
            <w:noWrap/>
          </w:tcPr>
          <w:p w14:paraId="5148A558" w14:textId="56448F98" w:rsidR="0052555F" w:rsidRDefault="0052555F" w:rsidP="0052555F">
            <w:pPr>
              <w:pStyle w:val="TableText"/>
              <w:rPr>
                <w:ins w:id="5286" w:author="Cisneros Morales Diana Karen" w:date="2024-08-28T17:37:00Z"/>
              </w:rPr>
            </w:pPr>
            <w:ins w:id="5287" w:author="Cisneros Morales Diana Karen" w:date="2024-08-28T17:38:00Z">
              <w:r>
                <w:t>EU Taxonomy</w:t>
              </w:r>
            </w:ins>
          </w:p>
        </w:tc>
        <w:tc>
          <w:tcPr>
            <w:tcW w:w="1625" w:type="dxa"/>
            <w:noWrap/>
          </w:tcPr>
          <w:p w14:paraId="6AFBF5EF" w14:textId="77777777" w:rsidR="0052555F" w:rsidRDefault="0052555F" w:rsidP="0052555F">
            <w:pPr>
              <w:pStyle w:val="TableText"/>
              <w:rPr>
                <w:ins w:id="5288" w:author="Cisneros Morales Diana Karen" w:date="2024-08-28T17:37:00Z"/>
              </w:rPr>
            </w:pPr>
          </w:p>
        </w:tc>
        <w:tc>
          <w:tcPr>
            <w:tcW w:w="1877" w:type="dxa"/>
            <w:noWrap/>
          </w:tcPr>
          <w:p w14:paraId="5F16D147" w14:textId="65870841" w:rsidR="0052555F" w:rsidRPr="00BD0EC4" w:rsidRDefault="00D97A96" w:rsidP="0052555F">
            <w:pPr>
              <w:pStyle w:val="TableText"/>
              <w:rPr>
                <w:ins w:id="5289" w:author="Cisneros Morales Diana Karen" w:date="2024-08-28T17:37:00Z"/>
              </w:rPr>
            </w:pPr>
            <w:ins w:id="5290" w:author="Cisneros Morales Diana Karen" w:date="2024-08-28T17:38:00Z">
              <w:r>
                <w:t>Enabling</w:t>
              </w:r>
            </w:ins>
          </w:p>
        </w:tc>
        <w:tc>
          <w:tcPr>
            <w:tcW w:w="1039" w:type="dxa"/>
            <w:noWrap/>
          </w:tcPr>
          <w:p w14:paraId="09676996" w14:textId="77777777" w:rsidR="0052555F" w:rsidRPr="00BD0EC4" w:rsidRDefault="0052555F" w:rsidP="0052555F">
            <w:pPr>
              <w:pStyle w:val="TableText"/>
              <w:rPr>
                <w:ins w:id="5291" w:author="Cisneros Morales Diana Karen" w:date="2024-08-28T17:37:00Z"/>
              </w:rPr>
            </w:pPr>
          </w:p>
        </w:tc>
        <w:tc>
          <w:tcPr>
            <w:tcW w:w="1625" w:type="dxa"/>
            <w:noWrap/>
          </w:tcPr>
          <w:p w14:paraId="5F4A5C55" w14:textId="77777777" w:rsidR="0052555F" w:rsidRPr="00BD0EC4" w:rsidRDefault="0052555F" w:rsidP="0052555F">
            <w:pPr>
              <w:pStyle w:val="TableText"/>
              <w:rPr>
                <w:ins w:id="5292" w:author="Cisneros Morales Diana Karen" w:date="2024-08-28T17:37:00Z"/>
              </w:rPr>
            </w:pPr>
          </w:p>
        </w:tc>
        <w:tc>
          <w:tcPr>
            <w:tcW w:w="1207" w:type="dxa"/>
            <w:noWrap/>
          </w:tcPr>
          <w:p w14:paraId="42C5159A" w14:textId="77777777" w:rsidR="0052555F" w:rsidRPr="00BD0EC4" w:rsidRDefault="0052555F" w:rsidP="0052555F">
            <w:pPr>
              <w:pStyle w:val="TableText"/>
              <w:rPr>
                <w:ins w:id="5293" w:author="Cisneros Morales Diana Karen" w:date="2024-08-28T17:37:00Z"/>
              </w:rPr>
            </w:pPr>
          </w:p>
        </w:tc>
        <w:tc>
          <w:tcPr>
            <w:tcW w:w="1366" w:type="dxa"/>
            <w:noWrap/>
          </w:tcPr>
          <w:p w14:paraId="1DDA7DEE" w14:textId="77777777" w:rsidR="0052555F" w:rsidRDefault="0052555F" w:rsidP="0052555F">
            <w:pPr>
              <w:pStyle w:val="TableText"/>
              <w:rPr>
                <w:ins w:id="5294" w:author="Cisneros Morales Diana Karen" w:date="2024-08-28T17:37:00Z"/>
              </w:rPr>
            </w:pPr>
          </w:p>
        </w:tc>
      </w:tr>
      <w:tr w:rsidR="00D97A96" w:rsidRPr="00BD0EC4" w14:paraId="7DCBDE3C" w14:textId="77777777" w:rsidTr="003D1AA8">
        <w:trPr>
          <w:trHeight w:val="20"/>
          <w:ins w:id="5295" w:author="Cisneros Morales Diana Karen" w:date="2024-08-28T17:37:00Z"/>
        </w:trPr>
        <w:tc>
          <w:tcPr>
            <w:tcW w:w="2366" w:type="dxa"/>
          </w:tcPr>
          <w:p w14:paraId="50FFAADD" w14:textId="1D536129" w:rsidR="00D97A96" w:rsidRPr="001217A5" w:rsidRDefault="00D97A96" w:rsidP="00D97A96">
            <w:pPr>
              <w:pStyle w:val="TableText"/>
              <w:rPr>
                <w:ins w:id="5296" w:author="Cisneros Morales Diana Karen" w:date="2024-08-28T17:37:00Z"/>
              </w:rPr>
            </w:pPr>
            <w:ins w:id="5297" w:author="Cisneros Morales Diana Karen" w:date="2024-08-28T17:38:00Z">
              <w:r>
                <w:t>Re-insurance</w:t>
              </w:r>
            </w:ins>
          </w:p>
        </w:tc>
        <w:tc>
          <w:tcPr>
            <w:tcW w:w="2565" w:type="dxa"/>
            <w:noWrap/>
          </w:tcPr>
          <w:p w14:paraId="7B4AB134" w14:textId="7D491776" w:rsidR="00D97A96" w:rsidRDefault="00D97A96" w:rsidP="00D97A96">
            <w:pPr>
              <w:pStyle w:val="TableText"/>
              <w:rPr>
                <w:ins w:id="5298" w:author="Cisneros Morales Diana Karen" w:date="2024-08-28T17:37:00Z"/>
              </w:rPr>
            </w:pPr>
            <w:ins w:id="5299" w:author="Cisneros Morales Diana Karen" w:date="2024-08-28T17:39:00Z">
              <w:r>
                <w:t>EU Taxonomy</w:t>
              </w:r>
            </w:ins>
          </w:p>
        </w:tc>
        <w:tc>
          <w:tcPr>
            <w:tcW w:w="1625" w:type="dxa"/>
            <w:noWrap/>
          </w:tcPr>
          <w:p w14:paraId="7B7D1EAF" w14:textId="77777777" w:rsidR="00D97A96" w:rsidRDefault="00D97A96" w:rsidP="00D97A96">
            <w:pPr>
              <w:pStyle w:val="TableText"/>
              <w:rPr>
                <w:ins w:id="5300" w:author="Cisneros Morales Diana Karen" w:date="2024-08-28T17:37:00Z"/>
              </w:rPr>
            </w:pPr>
          </w:p>
        </w:tc>
        <w:tc>
          <w:tcPr>
            <w:tcW w:w="1877" w:type="dxa"/>
            <w:noWrap/>
          </w:tcPr>
          <w:p w14:paraId="0A0F1717" w14:textId="7815F2BA" w:rsidR="00D97A96" w:rsidRPr="00BD0EC4" w:rsidRDefault="00D97A96" w:rsidP="00D97A96">
            <w:pPr>
              <w:pStyle w:val="TableText"/>
              <w:rPr>
                <w:ins w:id="5301" w:author="Cisneros Morales Diana Karen" w:date="2024-08-28T17:37:00Z"/>
              </w:rPr>
            </w:pPr>
            <w:ins w:id="5302" w:author="Cisneros Morales Diana Karen" w:date="2024-08-28T17:39:00Z">
              <w:r>
                <w:t>Enabling</w:t>
              </w:r>
            </w:ins>
          </w:p>
        </w:tc>
        <w:tc>
          <w:tcPr>
            <w:tcW w:w="1039" w:type="dxa"/>
            <w:noWrap/>
          </w:tcPr>
          <w:p w14:paraId="7FF5760A" w14:textId="77777777" w:rsidR="00D97A96" w:rsidRPr="00BD0EC4" w:rsidRDefault="00D97A96" w:rsidP="00D97A96">
            <w:pPr>
              <w:pStyle w:val="TableText"/>
              <w:rPr>
                <w:ins w:id="5303" w:author="Cisneros Morales Diana Karen" w:date="2024-08-28T17:37:00Z"/>
              </w:rPr>
            </w:pPr>
          </w:p>
        </w:tc>
        <w:tc>
          <w:tcPr>
            <w:tcW w:w="1625" w:type="dxa"/>
            <w:noWrap/>
          </w:tcPr>
          <w:p w14:paraId="06BE4FAD" w14:textId="77777777" w:rsidR="00D97A96" w:rsidRPr="00BD0EC4" w:rsidRDefault="00D97A96" w:rsidP="00D97A96">
            <w:pPr>
              <w:pStyle w:val="TableText"/>
              <w:rPr>
                <w:ins w:id="5304" w:author="Cisneros Morales Diana Karen" w:date="2024-08-28T17:37:00Z"/>
              </w:rPr>
            </w:pPr>
          </w:p>
        </w:tc>
        <w:tc>
          <w:tcPr>
            <w:tcW w:w="1207" w:type="dxa"/>
            <w:noWrap/>
          </w:tcPr>
          <w:p w14:paraId="4E036502" w14:textId="77777777" w:rsidR="00D97A96" w:rsidRPr="00BD0EC4" w:rsidRDefault="00D97A96" w:rsidP="00D97A96">
            <w:pPr>
              <w:pStyle w:val="TableText"/>
              <w:rPr>
                <w:ins w:id="5305" w:author="Cisneros Morales Diana Karen" w:date="2024-08-28T17:37:00Z"/>
              </w:rPr>
            </w:pPr>
          </w:p>
        </w:tc>
        <w:tc>
          <w:tcPr>
            <w:tcW w:w="1366" w:type="dxa"/>
            <w:noWrap/>
          </w:tcPr>
          <w:p w14:paraId="7346CA4D" w14:textId="77777777" w:rsidR="00D97A96" w:rsidRDefault="00D97A96" w:rsidP="00D97A96">
            <w:pPr>
              <w:pStyle w:val="TableText"/>
              <w:rPr>
                <w:ins w:id="5306" w:author="Cisneros Morales Diana Karen" w:date="2024-08-28T17:37:00Z"/>
              </w:rPr>
            </w:pPr>
          </w:p>
        </w:tc>
      </w:tr>
      <w:tr w:rsidR="003D1AA8" w:rsidRPr="00BD0EC4" w14:paraId="358AB5DD" w14:textId="77777777" w:rsidTr="003D1AA8">
        <w:trPr>
          <w:trHeight w:val="20"/>
          <w:ins w:id="5307" w:author="Cisneros Morales Diana Karen" w:date="2024-08-28T17:38:00Z"/>
        </w:trPr>
        <w:tc>
          <w:tcPr>
            <w:tcW w:w="2366" w:type="dxa"/>
            <w:vMerge w:val="restart"/>
          </w:tcPr>
          <w:p w14:paraId="3FE72C81" w14:textId="452FE3CB" w:rsidR="003D1AA8" w:rsidRPr="001217A5" w:rsidRDefault="003D1AA8" w:rsidP="00D97A96">
            <w:pPr>
              <w:pStyle w:val="TableText"/>
              <w:rPr>
                <w:ins w:id="5308" w:author="Cisneros Morales Diana Karen" w:date="2024-08-28T17:38:00Z"/>
              </w:rPr>
            </w:pPr>
            <w:ins w:id="5309" w:author="Cisneros Morales Diana Karen" w:date="2024-08-28T17:38:00Z">
              <w:r>
                <w:t>Climate adaptation</w:t>
              </w:r>
            </w:ins>
          </w:p>
        </w:tc>
        <w:tc>
          <w:tcPr>
            <w:tcW w:w="2565" w:type="dxa"/>
            <w:noWrap/>
          </w:tcPr>
          <w:p w14:paraId="22A32BFA" w14:textId="03C16CCC" w:rsidR="003D1AA8" w:rsidRDefault="009D68B0" w:rsidP="00D97A96">
            <w:pPr>
              <w:pStyle w:val="TableText"/>
              <w:rPr>
                <w:ins w:id="5310" w:author="Cisneros Morales Diana Karen" w:date="2024-08-28T17:38:00Z"/>
              </w:rPr>
            </w:pPr>
            <w:ins w:id="5311" w:author="Martinez De Hurtado Yela Fermin" w:date="2024-08-29T11:15:00Z">
              <w:r>
                <w:t>EU Taxonomy</w:t>
              </w:r>
            </w:ins>
          </w:p>
        </w:tc>
        <w:tc>
          <w:tcPr>
            <w:tcW w:w="1625" w:type="dxa"/>
            <w:noWrap/>
          </w:tcPr>
          <w:p w14:paraId="68DAEADD" w14:textId="77777777" w:rsidR="003D1AA8" w:rsidRDefault="003D1AA8" w:rsidP="00D97A96">
            <w:pPr>
              <w:pStyle w:val="TableText"/>
              <w:rPr>
                <w:ins w:id="5312" w:author="Cisneros Morales Diana Karen" w:date="2024-08-28T17:38:00Z"/>
              </w:rPr>
            </w:pPr>
          </w:p>
        </w:tc>
        <w:tc>
          <w:tcPr>
            <w:tcW w:w="1877" w:type="dxa"/>
            <w:noWrap/>
          </w:tcPr>
          <w:p w14:paraId="31710058" w14:textId="0D9B75D7" w:rsidR="003D1AA8" w:rsidRPr="00BD0EC4" w:rsidRDefault="003D1AA8" w:rsidP="00D97A96">
            <w:pPr>
              <w:pStyle w:val="TableText"/>
              <w:rPr>
                <w:ins w:id="5313" w:author="Cisneros Morales Diana Karen" w:date="2024-08-28T17:38:00Z"/>
              </w:rPr>
            </w:pPr>
            <w:ins w:id="5314" w:author="Martinez De Hurtado Yela Fermin" w:date="2024-08-29T11:15:00Z">
              <w:r w:rsidRPr="003D1AA8">
                <w:t>Own Performance</w:t>
              </w:r>
            </w:ins>
          </w:p>
        </w:tc>
        <w:tc>
          <w:tcPr>
            <w:tcW w:w="1039" w:type="dxa"/>
            <w:noWrap/>
          </w:tcPr>
          <w:p w14:paraId="57270490" w14:textId="77777777" w:rsidR="003D1AA8" w:rsidRPr="00BD0EC4" w:rsidRDefault="003D1AA8" w:rsidP="00D97A96">
            <w:pPr>
              <w:pStyle w:val="TableText"/>
              <w:rPr>
                <w:ins w:id="5315" w:author="Cisneros Morales Diana Karen" w:date="2024-08-28T17:38:00Z"/>
              </w:rPr>
            </w:pPr>
          </w:p>
        </w:tc>
        <w:tc>
          <w:tcPr>
            <w:tcW w:w="1625" w:type="dxa"/>
            <w:noWrap/>
          </w:tcPr>
          <w:p w14:paraId="0EE6E4ED" w14:textId="77777777" w:rsidR="003D1AA8" w:rsidRPr="00BD0EC4" w:rsidRDefault="003D1AA8" w:rsidP="00D97A96">
            <w:pPr>
              <w:pStyle w:val="TableText"/>
              <w:rPr>
                <w:ins w:id="5316" w:author="Cisneros Morales Diana Karen" w:date="2024-08-28T17:38:00Z"/>
              </w:rPr>
            </w:pPr>
          </w:p>
        </w:tc>
        <w:tc>
          <w:tcPr>
            <w:tcW w:w="1207" w:type="dxa"/>
            <w:noWrap/>
          </w:tcPr>
          <w:p w14:paraId="4AE91F0E" w14:textId="77777777" w:rsidR="003D1AA8" w:rsidRPr="00BD0EC4" w:rsidRDefault="003D1AA8" w:rsidP="00D97A96">
            <w:pPr>
              <w:pStyle w:val="TableText"/>
              <w:rPr>
                <w:ins w:id="5317" w:author="Cisneros Morales Diana Karen" w:date="2024-08-28T17:38:00Z"/>
              </w:rPr>
            </w:pPr>
          </w:p>
        </w:tc>
        <w:tc>
          <w:tcPr>
            <w:tcW w:w="1366" w:type="dxa"/>
            <w:noWrap/>
          </w:tcPr>
          <w:p w14:paraId="6C593672" w14:textId="77777777" w:rsidR="003D1AA8" w:rsidRDefault="003D1AA8" w:rsidP="00D97A96">
            <w:pPr>
              <w:pStyle w:val="TableText"/>
              <w:rPr>
                <w:ins w:id="5318" w:author="Cisneros Morales Diana Karen" w:date="2024-08-28T17:38:00Z"/>
              </w:rPr>
            </w:pPr>
          </w:p>
        </w:tc>
      </w:tr>
      <w:tr w:rsidR="003D1AA8" w:rsidRPr="00BD0EC4" w14:paraId="23ECC776" w14:textId="77777777" w:rsidTr="003D1AA8">
        <w:trPr>
          <w:trHeight w:val="20"/>
          <w:ins w:id="5319" w:author="Martinez De Hurtado Yela Fermin" w:date="2024-08-29T11:15:00Z"/>
        </w:trPr>
        <w:tc>
          <w:tcPr>
            <w:tcW w:w="2366" w:type="dxa"/>
            <w:vMerge/>
          </w:tcPr>
          <w:p w14:paraId="12607303" w14:textId="77777777" w:rsidR="003D1AA8" w:rsidRDefault="003D1AA8" w:rsidP="00D97A96">
            <w:pPr>
              <w:pStyle w:val="TableText"/>
              <w:rPr>
                <w:ins w:id="5320" w:author="Martinez De Hurtado Yela Fermin" w:date="2024-08-29T11:15:00Z"/>
              </w:rPr>
            </w:pPr>
          </w:p>
        </w:tc>
        <w:tc>
          <w:tcPr>
            <w:tcW w:w="2565" w:type="dxa"/>
            <w:noWrap/>
          </w:tcPr>
          <w:p w14:paraId="1928FC08" w14:textId="5DCBA32C" w:rsidR="003D1AA8" w:rsidRDefault="009D68B0" w:rsidP="00D97A96">
            <w:pPr>
              <w:pStyle w:val="TableText"/>
              <w:rPr>
                <w:ins w:id="5321" w:author="Martinez De Hurtado Yela Fermin" w:date="2024-08-29T11:15:00Z"/>
              </w:rPr>
            </w:pPr>
            <w:ins w:id="5322" w:author="Martinez De Hurtado Yela Fermin" w:date="2024-08-29T11:15:00Z">
              <w:r w:rsidRPr="009D68B0">
                <w:t>Santander-specifi</w:t>
              </w:r>
              <w:r>
                <w:t>c</w:t>
              </w:r>
            </w:ins>
          </w:p>
        </w:tc>
        <w:tc>
          <w:tcPr>
            <w:tcW w:w="1625" w:type="dxa"/>
            <w:noWrap/>
          </w:tcPr>
          <w:p w14:paraId="54596C63" w14:textId="77777777" w:rsidR="003D1AA8" w:rsidRDefault="003D1AA8" w:rsidP="00D97A96">
            <w:pPr>
              <w:pStyle w:val="TableText"/>
              <w:rPr>
                <w:ins w:id="5323" w:author="Martinez De Hurtado Yela Fermin" w:date="2024-08-29T11:15:00Z"/>
              </w:rPr>
            </w:pPr>
          </w:p>
        </w:tc>
        <w:tc>
          <w:tcPr>
            <w:tcW w:w="1877" w:type="dxa"/>
            <w:noWrap/>
          </w:tcPr>
          <w:p w14:paraId="059FF5A0" w14:textId="7C5CBC91" w:rsidR="003D1AA8" w:rsidRPr="003D1AA8" w:rsidRDefault="009D68B0" w:rsidP="00D97A96">
            <w:pPr>
              <w:pStyle w:val="TableText"/>
              <w:rPr>
                <w:ins w:id="5324" w:author="Martinez De Hurtado Yela Fermin" w:date="2024-08-29T11:15:00Z"/>
              </w:rPr>
            </w:pPr>
            <w:ins w:id="5325" w:author="Martinez De Hurtado Yela Fermin" w:date="2024-08-29T11:15:00Z">
              <w:r w:rsidRPr="003D1AA8">
                <w:t>Own Performance</w:t>
              </w:r>
            </w:ins>
          </w:p>
        </w:tc>
        <w:tc>
          <w:tcPr>
            <w:tcW w:w="1039" w:type="dxa"/>
            <w:noWrap/>
          </w:tcPr>
          <w:p w14:paraId="649E9E90" w14:textId="77777777" w:rsidR="003D1AA8" w:rsidRPr="00BD0EC4" w:rsidRDefault="003D1AA8" w:rsidP="00D97A96">
            <w:pPr>
              <w:pStyle w:val="TableText"/>
              <w:rPr>
                <w:ins w:id="5326" w:author="Martinez De Hurtado Yela Fermin" w:date="2024-08-29T11:15:00Z"/>
              </w:rPr>
            </w:pPr>
          </w:p>
        </w:tc>
        <w:tc>
          <w:tcPr>
            <w:tcW w:w="1625" w:type="dxa"/>
            <w:noWrap/>
          </w:tcPr>
          <w:p w14:paraId="3435F74B" w14:textId="77777777" w:rsidR="003D1AA8" w:rsidRPr="00BD0EC4" w:rsidRDefault="003D1AA8" w:rsidP="00D97A96">
            <w:pPr>
              <w:pStyle w:val="TableText"/>
              <w:rPr>
                <w:ins w:id="5327" w:author="Martinez De Hurtado Yela Fermin" w:date="2024-08-29T11:15:00Z"/>
              </w:rPr>
            </w:pPr>
          </w:p>
        </w:tc>
        <w:tc>
          <w:tcPr>
            <w:tcW w:w="1207" w:type="dxa"/>
            <w:noWrap/>
          </w:tcPr>
          <w:p w14:paraId="155CD130" w14:textId="77777777" w:rsidR="003D1AA8" w:rsidRPr="00BD0EC4" w:rsidRDefault="003D1AA8" w:rsidP="00D97A96">
            <w:pPr>
              <w:pStyle w:val="TableText"/>
              <w:rPr>
                <w:ins w:id="5328" w:author="Martinez De Hurtado Yela Fermin" w:date="2024-08-29T11:15:00Z"/>
              </w:rPr>
            </w:pPr>
          </w:p>
        </w:tc>
        <w:tc>
          <w:tcPr>
            <w:tcW w:w="1366" w:type="dxa"/>
            <w:noWrap/>
          </w:tcPr>
          <w:p w14:paraId="24D1E938" w14:textId="77777777" w:rsidR="003D1AA8" w:rsidRDefault="003D1AA8" w:rsidP="00D97A96">
            <w:pPr>
              <w:pStyle w:val="TableText"/>
              <w:rPr>
                <w:ins w:id="5329" w:author="Martinez De Hurtado Yela Fermin" w:date="2024-08-29T11:15:00Z"/>
              </w:rPr>
            </w:pPr>
          </w:p>
        </w:tc>
      </w:tr>
    </w:tbl>
    <w:p w14:paraId="1AC3D2ED" w14:textId="77777777" w:rsidR="00D97A96" w:rsidRDefault="00D97A96" w:rsidP="0052555F">
      <w:pPr>
        <w:pStyle w:val="Textoindependiente"/>
        <w:rPr>
          <w:ins w:id="5330" w:author="Cisneros Morales Diana Karen" w:date="2024-08-28T17:39:00Z"/>
          <w:lang w:eastAsia="ja-JP"/>
        </w:rPr>
        <w:sectPr w:rsidR="00D97A96" w:rsidSect="00D97A96">
          <w:pgSz w:w="16839" w:h="11907" w:orient="landscape" w:code="9"/>
          <w:pgMar w:top="1151" w:right="1729" w:bottom="1151" w:left="1440" w:header="1151" w:footer="720" w:gutter="0"/>
          <w:cols w:space="720"/>
          <w:docGrid w:linePitch="360"/>
          <w:sectPrChange w:id="5331" w:author="Cisneros Morales Diana Karen" w:date="2024-08-28T17:39:00Z">
            <w:sectPr w:rsidR="00D97A96" w:rsidSect="00D97A96">
              <w:pgSz w:w="11907" w:h="16839" w:orient="portrait"/>
              <w:pgMar w:top="1728" w:right="1151" w:bottom="1440" w:left="1151" w:header="1152" w:footer="720" w:gutter="0"/>
            </w:sectPr>
          </w:sectPrChange>
        </w:sectPr>
      </w:pPr>
    </w:p>
    <w:p w14:paraId="31D09DA7" w14:textId="1DD3E5B8" w:rsidR="0052555F" w:rsidRPr="00050834" w:rsidDel="0052555F" w:rsidRDefault="0052555F">
      <w:pPr>
        <w:pStyle w:val="Textoindependiente"/>
        <w:rPr>
          <w:del w:id="5332" w:author="Cisneros Morales Diana Karen" w:date="2024-08-28T17:37:00Z"/>
        </w:rPr>
        <w:pPrChange w:id="5333" w:author="Cisneros Morales Diana Karen" w:date="2024-08-28T17:37:00Z">
          <w:pPr>
            <w:pStyle w:val="HeadingA2"/>
          </w:pPr>
        </w:pPrChange>
      </w:pPr>
      <w:bookmarkStart w:id="5334" w:name="_Toc178671216"/>
      <w:bookmarkEnd w:id="5334"/>
    </w:p>
    <w:p w14:paraId="49A68267" w14:textId="77777777" w:rsidR="0058088B" w:rsidRPr="00492A56" w:rsidRDefault="0058088B" w:rsidP="0058088B">
      <w:pPr>
        <w:pStyle w:val="HeadingA3"/>
        <w:rPr>
          <w:lang w:val="en-GB"/>
        </w:rPr>
      </w:pPr>
      <w:bookmarkStart w:id="5335" w:name="_Toc153298623"/>
      <w:bookmarkStart w:id="5336" w:name="_Toc153408910"/>
      <w:bookmarkStart w:id="5337" w:name="_Toc186795273"/>
      <w:r>
        <w:rPr>
          <w:lang w:val="en-GB"/>
        </w:rPr>
        <w:t>Carbon Market</w:t>
      </w:r>
      <w:bookmarkEnd w:id="5335"/>
      <w:bookmarkEnd w:id="5336"/>
      <w:bookmarkEnd w:id="5337"/>
    </w:p>
    <w:p w14:paraId="13E58B5A" w14:textId="77777777" w:rsidR="0058088B" w:rsidRPr="002A651D" w:rsidRDefault="0058088B" w:rsidP="002A651D">
      <w:pPr>
        <w:pStyle w:val="Boldunderline"/>
      </w:pPr>
      <w:r w:rsidRPr="002A651D">
        <w:t>Activity description</w:t>
      </w:r>
    </w:p>
    <w:p w14:paraId="681FBEAE" w14:textId="77777777" w:rsidR="0058088B" w:rsidRDefault="00D9717A" w:rsidP="00DD20B8">
      <w:pPr>
        <w:pStyle w:val="Textoindependiente"/>
        <w:rPr>
          <w:rStyle w:val="ui-provider"/>
        </w:rPr>
      </w:pPr>
      <w:r w:rsidRPr="0AC3D733">
        <w:rPr>
          <w:rStyle w:val="ui-provider"/>
        </w:rPr>
        <w:t>Transitional activity: Carbon markets that operate either on a National or International basis – they refer to the issuance, buying and selling of carbon credits, on a voluntary basis</w:t>
      </w:r>
      <w:r w:rsidR="5D85284F" w:rsidRPr="0AC3D733">
        <w:rPr>
          <w:rStyle w:val="ui-provider"/>
        </w:rPr>
        <w:t xml:space="preserve"> carbon credits/ carbon allowances in both mandatory (compliance) schemes and voluntary programmes</w:t>
      </w:r>
    </w:p>
    <w:p w14:paraId="24E301E3" w14:textId="77777777" w:rsidR="00D9717A" w:rsidRPr="00854071" w:rsidRDefault="00D9717A" w:rsidP="00DD20B8">
      <w:pPr>
        <w:pStyle w:val="Textoindependiente"/>
      </w:pPr>
    </w:p>
    <w:tbl>
      <w:tblPr>
        <w:tblStyle w:val="OWTable"/>
        <w:tblW w:w="5000" w:type="pct"/>
        <w:tblLayout w:type="fixed"/>
        <w:tblLook w:val="0400" w:firstRow="0" w:lastRow="0" w:firstColumn="0" w:lastColumn="0" w:noHBand="0" w:noVBand="1"/>
      </w:tblPr>
      <w:tblGrid>
        <w:gridCol w:w="2658"/>
        <w:gridCol w:w="6947"/>
      </w:tblGrid>
      <w:tr w:rsidR="0058088B" w:rsidRPr="004C311A" w14:paraId="593B2B00" w14:textId="77777777" w:rsidTr="004C311A">
        <w:tc>
          <w:tcPr>
            <w:tcW w:w="2658" w:type="dxa"/>
            <w:tcBorders>
              <w:top w:val="nil"/>
            </w:tcBorders>
            <w:shd w:val="clear" w:color="auto" w:fill="auto"/>
            <w:vAlign w:val="bottom"/>
          </w:tcPr>
          <w:p w14:paraId="33CC31CA" w14:textId="77777777" w:rsidR="0058088B" w:rsidRPr="004C311A" w:rsidRDefault="0058088B" w:rsidP="004C311A">
            <w:pPr>
              <w:pStyle w:val="TableHeadingText"/>
            </w:pPr>
            <w:r w:rsidRPr="004C311A">
              <w:t>Eligibility</w:t>
            </w:r>
          </w:p>
        </w:tc>
        <w:tc>
          <w:tcPr>
            <w:tcW w:w="6947" w:type="dxa"/>
            <w:tcBorders>
              <w:top w:val="nil"/>
            </w:tcBorders>
            <w:shd w:val="clear" w:color="auto" w:fill="auto"/>
            <w:vAlign w:val="bottom"/>
          </w:tcPr>
          <w:p w14:paraId="3B9EE16F" w14:textId="77777777" w:rsidR="0058088B" w:rsidRPr="004C311A" w:rsidRDefault="0058088B" w:rsidP="004C311A">
            <w:pPr>
              <w:pStyle w:val="TableHeadingText"/>
            </w:pPr>
            <w:r w:rsidRPr="004C311A">
              <w:t>Criteria</w:t>
            </w:r>
          </w:p>
        </w:tc>
      </w:tr>
      <w:tr w:rsidR="0058088B" w:rsidRPr="004C311A" w14:paraId="7F44F318" w14:textId="77777777" w:rsidTr="00470569">
        <w:tc>
          <w:tcPr>
            <w:tcW w:w="2658" w:type="dxa"/>
            <w:shd w:val="clear" w:color="auto" w:fill="C9E8D3" w:themeFill="accent5" w:themeFillTint="33"/>
          </w:tcPr>
          <w:p w14:paraId="4DED8A5F" w14:textId="77777777" w:rsidR="0058088B" w:rsidRPr="004C311A" w:rsidRDefault="0058088B" w:rsidP="004C311A">
            <w:pPr>
              <w:pStyle w:val="TableText"/>
            </w:pPr>
            <w:r w:rsidRPr="004C311A">
              <w:t>EU Taxonomy consistent</w:t>
            </w:r>
          </w:p>
        </w:tc>
        <w:tc>
          <w:tcPr>
            <w:tcW w:w="6947" w:type="dxa"/>
            <w:shd w:val="clear" w:color="auto" w:fill="C9E8D3" w:themeFill="accent5" w:themeFillTint="33"/>
          </w:tcPr>
          <w:p w14:paraId="2CE24384" w14:textId="77777777" w:rsidR="0058088B" w:rsidRPr="004C311A" w:rsidRDefault="00201D2E" w:rsidP="004C311A">
            <w:pPr>
              <w:pStyle w:val="TableText"/>
            </w:pPr>
            <w:r w:rsidRPr="004C311A">
              <w:t>Not Applicable</w:t>
            </w:r>
          </w:p>
        </w:tc>
      </w:tr>
      <w:tr w:rsidR="0058088B" w:rsidRPr="004C311A" w14:paraId="16958AC5" w14:textId="77777777" w:rsidTr="004C311A">
        <w:tc>
          <w:tcPr>
            <w:tcW w:w="2658" w:type="dxa"/>
          </w:tcPr>
          <w:p w14:paraId="132EDF40" w14:textId="77777777" w:rsidR="0058088B" w:rsidRPr="004C311A" w:rsidRDefault="0058088B" w:rsidP="004C311A">
            <w:pPr>
              <w:pStyle w:val="TableText"/>
            </w:pPr>
            <w:r w:rsidRPr="004C311A">
              <w:t>Santander-specific</w:t>
            </w:r>
          </w:p>
        </w:tc>
        <w:tc>
          <w:tcPr>
            <w:tcW w:w="6947" w:type="dxa"/>
          </w:tcPr>
          <w:p w14:paraId="083753B9" w14:textId="77777777" w:rsidR="00D9717A" w:rsidRPr="004C311A" w:rsidRDefault="00D9717A" w:rsidP="004C311A">
            <w:pPr>
              <w:pStyle w:val="TableText"/>
              <w:rPr>
                <w:color w:val="000000"/>
              </w:rPr>
            </w:pPr>
            <w:r w:rsidRPr="004C311A">
              <w:t>Comply with one of the below:</w:t>
            </w:r>
          </w:p>
          <w:p w14:paraId="4D939FE5" w14:textId="77777777" w:rsidR="00D9717A" w:rsidRPr="004C311A" w:rsidRDefault="00D9717A" w:rsidP="00A46517">
            <w:pPr>
              <w:pStyle w:val="TableNumbered1"/>
              <w:numPr>
                <w:ilvl w:val="0"/>
                <w:numId w:val="275"/>
              </w:numPr>
              <w:rPr>
                <w:color w:val="000000"/>
              </w:rPr>
            </w:pPr>
            <w:r w:rsidRPr="004C311A">
              <w:t>Financing for compliance with national and international emissions trading systems.</w:t>
            </w:r>
          </w:p>
          <w:p w14:paraId="3369FD2B" w14:textId="77777777" w:rsidR="00D9717A" w:rsidRPr="004C311A" w:rsidRDefault="00D9717A" w:rsidP="004C311A">
            <w:pPr>
              <w:pStyle w:val="TableNumbered1"/>
              <w:rPr>
                <w:color w:val="000000"/>
              </w:rPr>
            </w:pPr>
            <w:r w:rsidRPr="004C311A">
              <w:t>Financing,</w:t>
            </w:r>
            <w:r w:rsidR="0773EF56" w:rsidRPr="004C311A">
              <w:t xml:space="preserve"> trading and enabling carbon credit (offsets) purchases in line with the integrity criteria defined by SCIB Markets,</w:t>
            </w:r>
            <w:r w:rsidRPr="004C311A">
              <w:t xml:space="preserve"> </w:t>
            </w:r>
            <w:r w:rsidR="0D17C579" w:rsidRPr="004C311A">
              <w:t>and verified by at least one of the following standard</w:t>
            </w:r>
            <w:r w:rsidRPr="004C311A">
              <w:t>s:</w:t>
            </w:r>
          </w:p>
          <w:p w14:paraId="04222075" w14:textId="77777777" w:rsidR="00D9717A" w:rsidRPr="004C311A" w:rsidRDefault="00D9717A" w:rsidP="004C311A">
            <w:pPr>
              <w:pStyle w:val="TableNumbered2"/>
              <w:rPr>
                <w:color w:val="000000"/>
              </w:rPr>
            </w:pPr>
            <w:r w:rsidRPr="004C311A">
              <w:t>Verified Carbon Standard (VCS)</w:t>
            </w:r>
          </w:p>
          <w:p w14:paraId="2C43E712" w14:textId="77777777" w:rsidR="00D9717A" w:rsidRPr="004C311A" w:rsidRDefault="00D9717A" w:rsidP="004C311A">
            <w:pPr>
              <w:pStyle w:val="TableNumbered2"/>
              <w:rPr>
                <w:color w:val="000000"/>
              </w:rPr>
            </w:pPr>
            <w:r w:rsidRPr="004C311A">
              <w:t>Gold Standard for Global Goals</w:t>
            </w:r>
          </w:p>
          <w:p w14:paraId="44046AB7" w14:textId="77777777" w:rsidR="00D9717A" w:rsidRPr="004C311A" w:rsidRDefault="00D9717A" w:rsidP="004C311A">
            <w:pPr>
              <w:pStyle w:val="TableNumbered2"/>
              <w:rPr>
                <w:color w:val="000000"/>
              </w:rPr>
            </w:pPr>
            <w:r w:rsidRPr="004C311A">
              <w:t>American Carbon Registry Standard</w:t>
            </w:r>
          </w:p>
          <w:p w14:paraId="787ECBC3" w14:textId="77777777" w:rsidR="00D9717A" w:rsidRPr="004C311A" w:rsidRDefault="00D9717A" w:rsidP="004C311A">
            <w:pPr>
              <w:pStyle w:val="TableNumbered2"/>
              <w:rPr>
                <w:color w:val="000000"/>
              </w:rPr>
            </w:pPr>
            <w:r w:rsidRPr="004C311A">
              <w:t>Climate Action Reserve Standard</w:t>
            </w:r>
          </w:p>
          <w:p w14:paraId="335BFD83" w14:textId="77777777" w:rsidR="4388B6DA" w:rsidRPr="004C311A" w:rsidRDefault="4388B6DA" w:rsidP="004C311A">
            <w:pPr>
              <w:pStyle w:val="TableNumbered2"/>
            </w:pPr>
            <w:r w:rsidRPr="004C311A">
              <w:t>Puro</w:t>
            </w:r>
          </w:p>
          <w:p w14:paraId="6B19663A" w14:textId="77777777" w:rsidR="00D9717A" w:rsidRPr="004C311A" w:rsidRDefault="00D9717A" w:rsidP="004C311A">
            <w:pPr>
              <w:pStyle w:val="TableNumbered2"/>
              <w:rPr>
                <w:color w:val="000000"/>
              </w:rPr>
            </w:pPr>
            <w:r w:rsidRPr="004C311A">
              <w:t>National crediting schemes that are overseen by a national body (such as the Spanish Climate Change Office) and considered as robust as the standards listed above</w:t>
            </w:r>
          </w:p>
          <w:p w14:paraId="48739E87" w14:textId="77777777" w:rsidR="0058088B" w:rsidRPr="004C311A" w:rsidRDefault="00D9717A" w:rsidP="004C311A">
            <w:pPr>
              <w:pStyle w:val="TableText"/>
              <w:rPr>
                <w:color w:val="000000"/>
              </w:rPr>
            </w:pPr>
            <w:r w:rsidRPr="004C311A">
              <w:t>The activity will only be eligible if the customer has emissions reduction plans, alignment strategies and/or net-zero targets in place.</w:t>
            </w:r>
          </w:p>
        </w:tc>
      </w:tr>
    </w:tbl>
    <w:p w14:paraId="01F9665C" w14:textId="77777777" w:rsidR="0058088B" w:rsidRDefault="0058088B" w:rsidP="00DD20B8">
      <w:pPr>
        <w:pStyle w:val="BodyTextNoSpacing"/>
      </w:pPr>
    </w:p>
    <w:p w14:paraId="57D89323" w14:textId="77777777" w:rsidR="0058088B" w:rsidRPr="00492A56" w:rsidRDefault="00321487" w:rsidP="0058088B">
      <w:pPr>
        <w:pStyle w:val="HeadingA3"/>
        <w:rPr>
          <w:lang w:val="en-GB"/>
        </w:rPr>
      </w:pPr>
      <w:bookmarkStart w:id="5338" w:name="_Toc153298624"/>
      <w:bookmarkStart w:id="5339" w:name="_Toc153408911"/>
      <w:bookmarkStart w:id="5340" w:name="_Toc186795274"/>
      <w:r>
        <w:rPr>
          <w:lang w:val="en-GB"/>
        </w:rPr>
        <w:t>N</w:t>
      </w:r>
      <w:r w:rsidR="0058088B">
        <w:rPr>
          <w:lang w:val="en-GB"/>
        </w:rPr>
        <w:t>on-life</w:t>
      </w:r>
      <w:r>
        <w:rPr>
          <w:lang w:val="en-GB"/>
        </w:rPr>
        <w:t xml:space="preserve"> insurance</w:t>
      </w:r>
      <w:bookmarkEnd w:id="5338"/>
      <w:bookmarkEnd w:id="5339"/>
      <w:bookmarkEnd w:id="5340"/>
    </w:p>
    <w:p w14:paraId="2A919D01" w14:textId="77777777" w:rsidR="0058088B" w:rsidRPr="002A651D" w:rsidRDefault="0058088B" w:rsidP="002A651D">
      <w:pPr>
        <w:pStyle w:val="Boldunderline"/>
      </w:pPr>
      <w:r w:rsidRPr="002A651D">
        <w:t>Activity description</w:t>
      </w:r>
    </w:p>
    <w:p w14:paraId="2F410070" w14:textId="77777777" w:rsidR="0058088B" w:rsidRDefault="00C75CB7" w:rsidP="00DD20B8">
      <w:pPr>
        <w:pStyle w:val="Textoindependiente"/>
      </w:pPr>
      <w:r w:rsidRPr="00C75CB7">
        <w:t>Provision of the following insurance services (other than life insurance)</w:t>
      </w:r>
      <w:r>
        <w:t>:</w:t>
      </w:r>
      <w:r w:rsidR="007107A5">
        <w:t xml:space="preserve"> </w:t>
      </w:r>
      <w:r w:rsidRPr="00C75CB7">
        <w:t>medical expense insurance;</w:t>
      </w:r>
      <w:r w:rsidR="00A445B7">
        <w:t xml:space="preserve"> </w:t>
      </w:r>
      <w:r w:rsidRPr="00C75CB7">
        <w:t>income protection insurance</w:t>
      </w:r>
      <w:r w:rsidR="000A0C6A">
        <w:t xml:space="preserve">; </w:t>
      </w:r>
      <w:r w:rsidRPr="00C75CB7">
        <w:t>workers' compensation insurance;</w:t>
      </w:r>
      <w:r w:rsidR="000A0C6A">
        <w:t xml:space="preserve"> </w:t>
      </w:r>
      <w:r w:rsidRPr="00C75CB7">
        <w:t>motor vehicle liability insurance;</w:t>
      </w:r>
      <w:r w:rsidR="000A0C6A">
        <w:t xml:space="preserve"> </w:t>
      </w:r>
      <w:r w:rsidRPr="00C75CB7">
        <w:t>other motor insurance;</w:t>
      </w:r>
      <w:r w:rsidR="000A0C6A">
        <w:t xml:space="preserve"> </w:t>
      </w:r>
      <w:r w:rsidRPr="00C75CB7">
        <w:t>marine, aviation and transport insurance;</w:t>
      </w:r>
      <w:r w:rsidR="000A0C6A">
        <w:t xml:space="preserve"> </w:t>
      </w:r>
      <w:r w:rsidRPr="00C75CB7">
        <w:t>fire and other damage to property insurance</w:t>
      </w:r>
      <w:r w:rsidR="00A445B7">
        <w:t xml:space="preserve"> (</w:t>
      </w:r>
      <w:r w:rsidR="00A445B7">
        <w:rPr>
          <w:rStyle w:val="normaltextrun"/>
          <w:rFonts w:ascii="Calibri" w:hAnsi="Calibri" w:cs="Calibri"/>
          <w:color w:val="000000"/>
          <w:shd w:val="clear" w:color="auto" w:fill="FFFFFF"/>
        </w:rPr>
        <w:t xml:space="preserve">e.g. </w:t>
      </w:r>
      <w:r w:rsidR="00A445B7">
        <w:rPr>
          <w:rStyle w:val="normaltextrun"/>
          <w:rFonts w:ascii="Calibri" w:hAnsi="Calibri" w:cs="Calibri"/>
          <w:i/>
          <w:iCs/>
          <w:color w:val="000000"/>
          <w:shd w:val="clear" w:color="auto" w:fill="FFFFFF"/>
        </w:rPr>
        <w:t>insurance for the construction and operation of renewable energy farms to avoid fire and other damage from climate-related risks)</w:t>
      </w:r>
      <w:r w:rsidRPr="00C75CB7">
        <w:t>;</w:t>
      </w:r>
      <w:r w:rsidR="000A0C6A">
        <w:t xml:space="preserve"> </w:t>
      </w:r>
      <w:r w:rsidRPr="00C75CB7">
        <w:t>assistance.</w:t>
      </w:r>
    </w:p>
    <w:p w14:paraId="6BBA90B1" w14:textId="77777777" w:rsidR="000A0C6A" w:rsidRPr="00854071" w:rsidRDefault="000A0C6A" w:rsidP="00DD20B8">
      <w:pPr>
        <w:pStyle w:val="Textoindependiente"/>
      </w:pPr>
    </w:p>
    <w:tbl>
      <w:tblPr>
        <w:tblStyle w:val="OWTable"/>
        <w:tblW w:w="5000" w:type="pct"/>
        <w:tblLayout w:type="fixed"/>
        <w:tblLook w:val="0400" w:firstRow="0" w:lastRow="0" w:firstColumn="0" w:lastColumn="0" w:noHBand="0" w:noVBand="1"/>
      </w:tblPr>
      <w:tblGrid>
        <w:gridCol w:w="2657"/>
        <w:gridCol w:w="6948"/>
      </w:tblGrid>
      <w:tr w:rsidR="0058088B" w:rsidRPr="00470569" w14:paraId="781E500D" w14:textId="77777777" w:rsidTr="00470569">
        <w:tc>
          <w:tcPr>
            <w:tcW w:w="2657" w:type="dxa"/>
            <w:tcBorders>
              <w:top w:val="nil"/>
            </w:tcBorders>
            <w:shd w:val="clear" w:color="auto" w:fill="auto"/>
            <w:vAlign w:val="bottom"/>
          </w:tcPr>
          <w:p w14:paraId="6F4DC57E" w14:textId="77777777" w:rsidR="0058088B" w:rsidRPr="00470569" w:rsidRDefault="0058088B" w:rsidP="00470569">
            <w:pPr>
              <w:pStyle w:val="TableHeadingText"/>
            </w:pPr>
            <w:r w:rsidRPr="00470569">
              <w:t>Eligibility</w:t>
            </w:r>
          </w:p>
        </w:tc>
        <w:tc>
          <w:tcPr>
            <w:tcW w:w="6948" w:type="dxa"/>
            <w:tcBorders>
              <w:top w:val="nil"/>
            </w:tcBorders>
            <w:shd w:val="clear" w:color="auto" w:fill="auto"/>
            <w:vAlign w:val="bottom"/>
          </w:tcPr>
          <w:p w14:paraId="159E61E5" w14:textId="77777777" w:rsidR="0058088B" w:rsidRPr="00470569" w:rsidRDefault="0058088B" w:rsidP="00470569">
            <w:pPr>
              <w:pStyle w:val="TableHeadingText"/>
            </w:pPr>
            <w:r w:rsidRPr="00470569">
              <w:t>Criteria</w:t>
            </w:r>
          </w:p>
        </w:tc>
      </w:tr>
      <w:tr w:rsidR="0058088B" w:rsidRPr="00470569" w14:paraId="490F82A9" w14:textId="77777777" w:rsidTr="00470569">
        <w:tc>
          <w:tcPr>
            <w:tcW w:w="2657" w:type="dxa"/>
            <w:shd w:val="clear" w:color="auto" w:fill="C9E8D3" w:themeFill="accent5" w:themeFillTint="33"/>
          </w:tcPr>
          <w:p w14:paraId="3DF1F5F6" w14:textId="77777777" w:rsidR="0058088B" w:rsidRPr="00470569" w:rsidRDefault="0058088B" w:rsidP="00470569">
            <w:pPr>
              <w:pStyle w:val="TableText"/>
            </w:pPr>
            <w:r w:rsidRPr="00470569">
              <w:t>EU Taxonomy consistent</w:t>
            </w:r>
          </w:p>
        </w:tc>
        <w:tc>
          <w:tcPr>
            <w:tcW w:w="6948" w:type="dxa"/>
            <w:shd w:val="clear" w:color="auto" w:fill="C9E8D3" w:themeFill="accent5" w:themeFillTint="33"/>
          </w:tcPr>
          <w:p w14:paraId="0675C64C" w14:textId="77777777" w:rsidR="009A5913" w:rsidRPr="00470569" w:rsidRDefault="009A5913" w:rsidP="00A46517">
            <w:pPr>
              <w:pStyle w:val="TableNumbered1"/>
              <w:numPr>
                <w:ilvl w:val="0"/>
                <w:numId w:val="276"/>
              </w:numPr>
            </w:pPr>
            <w:r w:rsidRPr="00470569">
              <w:t xml:space="preserve">The activity complies with </w:t>
            </w:r>
            <w:r w:rsidRPr="00470569">
              <w:rPr>
                <w:u w:val="single"/>
              </w:rPr>
              <w:t>all</w:t>
            </w:r>
            <w:r w:rsidRPr="00470569">
              <w:t xml:space="preserve"> of the following criteria: </w:t>
            </w:r>
          </w:p>
          <w:p w14:paraId="6F45029C" w14:textId="77777777" w:rsidR="009A0682" w:rsidRPr="00470569" w:rsidRDefault="009A0682" w:rsidP="00470569">
            <w:pPr>
              <w:pStyle w:val="TableNumbered1"/>
            </w:pPr>
            <w:r w:rsidRPr="00470569">
              <w:t>Leadership in modelling and pricing of climate risks</w:t>
            </w:r>
            <w:r w:rsidR="00613ED4" w:rsidRPr="00470569">
              <w:t xml:space="preserve"> (e.g. modelling that properly reflect climate change risks, and integrate forward-looking scenarios)</w:t>
            </w:r>
          </w:p>
          <w:p w14:paraId="458212EF" w14:textId="77777777" w:rsidR="009A0682" w:rsidRPr="00470569" w:rsidRDefault="009A0682" w:rsidP="00470569">
            <w:pPr>
              <w:pStyle w:val="TableNumbered1"/>
            </w:pPr>
            <w:r w:rsidRPr="00470569">
              <w:t>Product design</w:t>
            </w:r>
            <w:r w:rsidR="006D026B" w:rsidRPr="00470569">
              <w:t xml:space="preserve"> offer risk-based rewards for preventative actions </w:t>
            </w:r>
            <w:r w:rsidR="00613ED4" w:rsidRPr="00470569">
              <w:t>(e.g. invest in adaptation measures against natural catastrophes)</w:t>
            </w:r>
          </w:p>
          <w:p w14:paraId="2A1D22D5" w14:textId="77777777" w:rsidR="009A0682" w:rsidRPr="00470569" w:rsidRDefault="009A0682" w:rsidP="00470569">
            <w:pPr>
              <w:pStyle w:val="TableNumbered1"/>
            </w:pPr>
            <w:r w:rsidRPr="00470569">
              <w:t xml:space="preserve">Innovative </w:t>
            </w:r>
            <w:r w:rsidR="000372B0" w:rsidRPr="00470569">
              <w:t>re</w:t>
            </w:r>
            <w:r w:rsidRPr="00470569">
              <w:t>insurance coverage solutions</w:t>
            </w:r>
            <w:r w:rsidR="006D026B" w:rsidRPr="00470569">
              <w:t xml:space="preserve"> that cover climate-related perils </w:t>
            </w:r>
          </w:p>
          <w:p w14:paraId="3ACE0E36" w14:textId="77777777" w:rsidR="009A5913" w:rsidRPr="00470569" w:rsidRDefault="000372B0" w:rsidP="00470569">
            <w:pPr>
              <w:pStyle w:val="TableNumbered1"/>
            </w:pPr>
            <w:r w:rsidRPr="00470569">
              <w:t xml:space="preserve">A significant share of loss </w:t>
            </w:r>
            <w:r w:rsidR="009A5913" w:rsidRPr="00470569">
              <w:t>data made available</w:t>
            </w:r>
            <w:r w:rsidRPr="00470569">
              <w:t>, free of charge, to one or several public authorities for the purpose of analytical research</w:t>
            </w:r>
          </w:p>
          <w:p w14:paraId="0E03F660" w14:textId="77777777" w:rsidR="0058088B" w:rsidRPr="00470569" w:rsidRDefault="009A0682" w:rsidP="00470569">
            <w:pPr>
              <w:pStyle w:val="TableNumbered1"/>
            </w:pPr>
            <w:r w:rsidRPr="00470569">
              <w:t>High level of service in post-disaster situation:</w:t>
            </w:r>
          </w:p>
        </w:tc>
      </w:tr>
      <w:tr w:rsidR="0058088B" w:rsidRPr="00470569" w14:paraId="6A7EA816" w14:textId="77777777" w:rsidTr="00470569">
        <w:tc>
          <w:tcPr>
            <w:tcW w:w="2657" w:type="dxa"/>
          </w:tcPr>
          <w:p w14:paraId="731479AA" w14:textId="77777777" w:rsidR="0058088B" w:rsidRPr="00470569" w:rsidRDefault="0058088B" w:rsidP="00470569">
            <w:pPr>
              <w:pStyle w:val="TableText"/>
            </w:pPr>
            <w:r w:rsidRPr="00470569">
              <w:t>Santander-specific</w:t>
            </w:r>
          </w:p>
        </w:tc>
        <w:tc>
          <w:tcPr>
            <w:tcW w:w="6948" w:type="dxa"/>
          </w:tcPr>
          <w:p w14:paraId="738C5AA7" w14:textId="77777777" w:rsidR="0058088B" w:rsidRPr="00470569" w:rsidRDefault="00201D2E" w:rsidP="00470569">
            <w:pPr>
              <w:pStyle w:val="TableText"/>
            </w:pPr>
            <w:r w:rsidRPr="00470569">
              <w:t>Not Applicable</w:t>
            </w:r>
          </w:p>
        </w:tc>
      </w:tr>
    </w:tbl>
    <w:p w14:paraId="180331BB" w14:textId="77777777" w:rsidR="0058088B" w:rsidRDefault="0058088B" w:rsidP="00470569">
      <w:pPr>
        <w:pStyle w:val="BodyTextNoSpacing"/>
      </w:pPr>
    </w:p>
    <w:p w14:paraId="4D978F53" w14:textId="77777777" w:rsidR="0058088B" w:rsidRPr="00492A56" w:rsidRDefault="008C1AD8" w:rsidP="0058088B">
      <w:pPr>
        <w:pStyle w:val="HeadingA3"/>
        <w:rPr>
          <w:lang w:val="en-GB"/>
        </w:rPr>
      </w:pPr>
      <w:bookmarkStart w:id="5341" w:name="_Toc153298625"/>
      <w:bookmarkStart w:id="5342" w:name="_Toc153408912"/>
      <w:bookmarkStart w:id="5343" w:name="_Toc186795275"/>
      <w:r>
        <w:rPr>
          <w:lang w:val="en-GB"/>
        </w:rPr>
        <w:lastRenderedPageBreak/>
        <w:t>Re-insurance</w:t>
      </w:r>
      <w:bookmarkEnd w:id="5341"/>
      <w:bookmarkEnd w:id="5342"/>
      <w:bookmarkEnd w:id="5343"/>
    </w:p>
    <w:p w14:paraId="4A624C6D" w14:textId="77777777" w:rsidR="0058088B" w:rsidRPr="002A651D" w:rsidRDefault="0058088B" w:rsidP="002A651D">
      <w:pPr>
        <w:pStyle w:val="Boldunderline"/>
      </w:pPr>
      <w:r w:rsidRPr="002A651D">
        <w:t>Activity description</w:t>
      </w:r>
    </w:p>
    <w:p w14:paraId="381AD34E" w14:textId="77777777" w:rsidR="0058088B" w:rsidRDefault="009A0682" w:rsidP="00DD20B8">
      <w:pPr>
        <w:pStyle w:val="Textoindependiente"/>
      </w:pPr>
      <w:r w:rsidRPr="009A0682">
        <w:t>Coverage of risks stemming from climate-related perils</w:t>
      </w:r>
      <w:r w:rsidR="002218B5" w:rsidRPr="002218B5">
        <w:t xml:space="preserve"> ceded by the insurer to the reinsurer. The coverage is set out in an agreement between insurer and reinsurer specifying the insurers’ products (“underlying product”) from which the ceded risks originate</w:t>
      </w:r>
      <w:r>
        <w:t>.</w:t>
      </w:r>
    </w:p>
    <w:p w14:paraId="78292BC7" w14:textId="77777777" w:rsidR="009A0682" w:rsidRPr="00854071" w:rsidRDefault="009A0682" w:rsidP="00DD20B8">
      <w:pPr>
        <w:pStyle w:val="Textoindependiente"/>
      </w:pPr>
    </w:p>
    <w:tbl>
      <w:tblPr>
        <w:tblStyle w:val="OWTable"/>
        <w:tblW w:w="5000" w:type="pct"/>
        <w:jc w:val="center"/>
        <w:tblLook w:val="04A0" w:firstRow="1" w:lastRow="0" w:firstColumn="1" w:lastColumn="0" w:noHBand="0" w:noVBand="1"/>
      </w:tblPr>
      <w:tblGrid>
        <w:gridCol w:w="2657"/>
        <w:gridCol w:w="6948"/>
      </w:tblGrid>
      <w:tr w:rsidR="0058088B" w:rsidRPr="00FE303E" w14:paraId="140C8AA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5" w:type="dxa"/>
          </w:tcPr>
          <w:p w14:paraId="5E816654" w14:textId="77777777" w:rsidR="0058088B" w:rsidRPr="0046090E" w:rsidRDefault="0058088B">
            <w:pPr>
              <w:pStyle w:val="TableHeadingText"/>
              <w:rPr>
                <w:b/>
                <w:bCs/>
              </w:rPr>
            </w:pPr>
            <w:r w:rsidRPr="0046090E">
              <w:rPr>
                <w:b/>
                <w:bCs/>
              </w:rPr>
              <w:t>Eligibility</w:t>
            </w:r>
          </w:p>
        </w:tc>
        <w:tc>
          <w:tcPr>
            <w:tcW w:w="6973" w:type="dxa"/>
          </w:tcPr>
          <w:p w14:paraId="253F9A3B" w14:textId="77777777" w:rsidR="0058088B" w:rsidRPr="0046090E" w:rsidRDefault="0058088B">
            <w:pPr>
              <w:pStyle w:val="TableHeadingText"/>
              <w:cnfStyle w:val="100000000000" w:firstRow="1" w:lastRow="0" w:firstColumn="0" w:lastColumn="0" w:oddVBand="0" w:evenVBand="0" w:oddHBand="0" w:evenHBand="0" w:firstRowFirstColumn="0" w:firstRowLastColumn="0" w:lastRowFirstColumn="0" w:lastRowLastColumn="0"/>
              <w:rPr>
                <w:b/>
                <w:bCs/>
              </w:rPr>
            </w:pPr>
            <w:r w:rsidRPr="0046090E">
              <w:rPr>
                <w:b/>
                <w:bCs/>
              </w:rPr>
              <w:t>Criteria</w:t>
            </w:r>
          </w:p>
        </w:tc>
      </w:tr>
      <w:tr w:rsidR="0058088B" w:rsidRPr="00FE303E" w14:paraId="21B32FF7" w14:textId="77777777">
        <w:trPr>
          <w:jc w:val="center"/>
        </w:trPr>
        <w:tc>
          <w:tcPr>
            <w:cnfStyle w:val="001000000000" w:firstRow="0" w:lastRow="0" w:firstColumn="1" w:lastColumn="0" w:oddVBand="0" w:evenVBand="0" w:oddHBand="0" w:evenHBand="0" w:firstRowFirstColumn="0" w:firstRowLastColumn="0" w:lastRowFirstColumn="0" w:lastRowLastColumn="0"/>
            <w:tcW w:w="2665" w:type="dxa"/>
            <w:shd w:val="clear" w:color="auto" w:fill="C9E8D3" w:themeFill="accent5" w:themeFillTint="33"/>
          </w:tcPr>
          <w:p w14:paraId="402ED0A6" w14:textId="77777777" w:rsidR="0058088B" w:rsidRPr="00FE303E" w:rsidRDefault="0058088B" w:rsidP="00464F3C">
            <w:pPr>
              <w:pStyle w:val="TableText"/>
            </w:pPr>
            <w:r>
              <w:t>EU Taxonomy consistent</w:t>
            </w:r>
          </w:p>
        </w:tc>
        <w:tc>
          <w:tcPr>
            <w:tcW w:w="6973" w:type="dxa"/>
            <w:shd w:val="clear" w:color="auto" w:fill="C9E8D3" w:themeFill="accent5" w:themeFillTint="33"/>
          </w:tcPr>
          <w:p w14:paraId="5F0756CE" w14:textId="77777777" w:rsidR="003405BE" w:rsidRDefault="003405BE" w:rsidP="00A46517">
            <w:pPr>
              <w:pStyle w:val="TableNumbered1"/>
              <w:numPr>
                <w:ilvl w:val="0"/>
                <w:numId w:val="277"/>
              </w:numPr>
              <w:cnfStyle w:val="000000000000" w:firstRow="0" w:lastRow="0" w:firstColumn="0" w:lastColumn="0" w:oddVBand="0" w:evenVBand="0" w:oddHBand="0" w:evenHBand="0" w:firstRowFirstColumn="0" w:firstRowLastColumn="0" w:lastRowFirstColumn="0" w:lastRowLastColumn="0"/>
            </w:pPr>
            <w:r>
              <w:t xml:space="preserve">The activity complies with </w:t>
            </w:r>
            <w:r w:rsidRPr="00470569">
              <w:rPr>
                <w:u w:val="single"/>
              </w:rPr>
              <w:t>all</w:t>
            </w:r>
            <w:r>
              <w:t xml:space="preserve"> of the following criteria: </w:t>
            </w:r>
          </w:p>
          <w:p w14:paraId="379A0942" w14:textId="77777777" w:rsidR="003405BE" w:rsidRDefault="003405BE" w:rsidP="00EF20A2">
            <w:pPr>
              <w:pStyle w:val="TableNumbered1"/>
              <w:cnfStyle w:val="000000000000" w:firstRow="0" w:lastRow="0" w:firstColumn="0" w:lastColumn="0" w:oddVBand="0" w:evenVBand="0" w:oddHBand="0" w:evenHBand="0" w:firstRowFirstColumn="0" w:firstRowLastColumn="0" w:lastRowFirstColumn="0" w:lastRowLastColumn="0"/>
            </w:pPr>
            <w:r>
              <w:t>Leadership in modelling and pricing of climate risks (e.g. modelling that properly reflect climate change risks, and integrate forward-looking scenarios)</w:t>
            </w:r>
          </w:p>
          <w:p w14:paraId="2B61FC73" w14:textId="77777777" w:rsidR="00321487" w:rsidRDefault="00321487" w:rsidP="00EF20A2">
            <w:pPr>
              <w:pStyle w:val="TableNumbered1"/>
              <w:cnfStyle w:val="000000000000" w:firstRow="0" w:lastRow="0" w:firstColumn="0" w:lastColumn="0" w:oddVBand="0" w:evenVBand="0" w:oddHBand="0" w:evenHBand="0" w:firstRowFirstColumn="0" w:firstRowLastColumn="0" w:lastRowFirstColumn="0" w:lastRowLastColumn="0"/>
            </w:pPr>
            <w:r>
              <w:t>Supporting development and supply of enabling non-life reinsurance products</w:t>
            </w:r>
            <w:r w:rsidR="009A5913">
              <w:t xml:space="preserve"> (e.g. t</w:t>
            </w:r>
            <w:r>
              <w:t>he reinsurance activity’s underlying products cover risks stemming from climate-related perils and reward preventive actions taken by the insurer’s policyholders</w:t>
            </w:r>
            <w:r w:rsidR="000372B0">
              <w:t>)</w:t>
            </w:r>
          </w:p>
          <w:p w14:paraId="691E8897" w14:textId="77777777" w:rsidR="000372B0" w:rsidRDefault="000372B0" w:rsidP="00EF20A2">
            <w:pPr>
              <w:pStyle w:val="TableNumbered1"/>
              <w:cnfStyle w:val="000000000000" w:firstRow="0" w:lastRow="0" w:firstColumn="0" w:lastColumn="0" w:oddVBand="0" w:evenVBand="0" w:oddHBand="0" w:evenHBand="0" w:firstRowFirstColumn="0" w:firstRowLastColumn="0" w:lastRowFirstColumn="0" w:lastRowLastColumn="0"/>
            </w:pPr>
            <w:r>
              <w:t xml:space="preserve">Innovative insurance coverage solutions that cover climate-related perils </w:t>
            </w:r>
          </w:p>
          <w:p w14:paraId="536AE744" w14:textId="77777777" w:rsidR="000372B0" w:rsidRDefault="000372B0" w:rsidP="00EF20A2">
            <w:pPr>
              <w:pStyle w:val="TableNumbered1"/>
              <w:cnfStyle w:val="000000000000" w:firstRow="0" w:lastRow="0" w:firstColumn="0" w:lastColumn="0" w:oddVBand="0" w:evenVBand="0" w:oddHBand="0" w:evenHBand="0" w:firstRowFirstColumn="0" w:firstRowLastColumn="0" w:lastRowFirstColumn="0" w:lastRowLastColumn="0"/>
            </w:pPr>
            <w:r>
              <w:t>A</w:t>
            </w:r>
            <w:r w:rsidRPr="000372B0">
              <w:t xml:space="preserve"> significant share of loss </w:t>
            </w:r>
            <w:r w:rsidRPr="009A5913">
              <w:t>data made available</w:t>
            </w:r>
            <w:r>
              <w:t xml:space="preserve">, </w:t>
            </w:r>
            <w:r w:rsidRPr="000372B0">
              <w:t>free of charge, to one or several public authorities for the purpose of analytical research</w:t>
            </w:r>
          </w:p>
          <w:p w14:paraId="4736F072" w14:textId="77777777" w:rsidR="0058088B" w:rsidRPr="00D3521B" w:rsidRDefault="00321487" w:rsidP="00EF20A2">
            <w:pPr>
              <w:pStyle w:val="TableNumbered1"/>
              <w:cnfStyle w:val="000000000000" w:firstRow="0" w:lastRow="0" w:firstColumn="0" w:lastColumn="0" w:oddVBand="0" w:evenVBand="0" w:oddHBand="0" w:evenHBand="0" w:firstRowFirstColumn="0" w:firstRowLastColumn="0" w:lastRowFirstColumn="0" w:lastRowLastColumn="0"/>
            </w:pPr>
            <w:r>
              <w:t>High level of service in post-disaster situation</w:t>
            </w:r>
          </w:p>
        </w:tc>
      </w:tr>
      <w:tr w:rsidR="0058088B" w:rsidRPr="00833218" w14:paraId="1D247D17" w14:textId="77777777">
        <w:trPr>
          <w:jc w:val="center"/>
        </w:trPr>
        <w:tc>
          <w:tcPr>
            <w:cnfStyle w:val="001000000000" w:firstRow="0" w:lastRow="0" w:firstColumn="1" w:lastColumn="0" w:oddVBand="0" w:evenVBand="0" w:oddHBand="0" w:evenHBand="0" w:firstRowFirstColumn="0" w:firstRowLastColumn="0" w:lastRowFirstColumn="0" w:lastRowLastColumn="0"/>
            <w:tcW w:w="2665" w:type="dxa"/>
          </w:tcPr>
          <w:p w14:paraId="7243D571" w14:textId="77777777" w:rsidR="0058088B" w:rsidRPr="00833218" w:rsidRDefault="0058088B" w:rsidP="00464F3C">
            <w:pPr>
              <w:pStyle w:val="TableText"/>
            </w:pPr>
            <w:r>
              <w:t>Santander-specific</w:t>
            </w:r>
          </w:p>
        </w:tc>
        <w:tc>
          <w:tcPr>
            <w:tcW w:w="6973" w:type="dxa"/>
          </w:tcPr>
          <w:p w14:paraId="2F605187" w14:textId="77777777" w:rsidR="0058088B" w:rsidRPr="00AC757D" w:rsidRDefault="00201D2E" w:rsidP="00464F3C">
            <w:pPr>
              <w:pStyle w:val="TableText"/>
              <w:cnfStyle w:val="000000000000" w:firstRow="0" w:lastRow="0" w:firstColumn="0" w:lastColumn="0" w:oddVBand="0" w:evenVBand="0" w:oddHBand="0" w:evenHBand="0" w:firstRowFirstColumn="0" w:firstRowLastColumn="0" w:lastRowFirstColumn="0" w:lastRowLastColumn="0"/>
            </w:pPr>
            <w:r>
              <w:t>Not Applicable</w:t>
            </w:r>
          </w:p>
        </w:tc>
      </w:tr>
    </w:tbl>
    <w:p w14:paraId="1BDF950E" w14:textId="77777777" w:rsidR="00464F3C" w:rsidRDefault="00464F3C" w:rsidP="00DD20B8">
      <w:pPr>
        <w:pStyle w:val="Textoindependiente"/>
      </w:pPr>
      <w:r>
        <w:br w:type="page"/>
      </w:r>
    </w:p>
    <w:p w14:paraId="6B65E850" w14:textId="77777777" w:rsidR="00A600C6" w:rsidRPr="00492A56" w:rsidRDefault="00A600C6" w:rsidP="00A600C6">
      <w:pPr>
        <w:pStyle w:val="HeadingA3"/>
        <w:rPr>
          <w:lang w:val="en-GB"/>
        </w:rPr>
      </w:pPr>
      <w:bookmarkStart w:id="5344" w:name="_Toc153298626"/>
      <w:bookmarkStart w:id="5345" w:name="_Toc153408913"/>
      <w:bookmarkStart w:id="5346" w:name="_Toc186795276"/>
      <w:r>
        <w:rPr>
          <w:lang w:val="en-GB"/>
        </w:rPr>
        <w:lastRenderedPageBreak/>
        <w:t>Climate adapt</w:t>
      </w:r>
      <w:r w:rsidR="006B483D">
        <w:rPr>
          <w:lang w:val="en-GB"/>
        </w:rPr>
        <w:t>ation</w:t>
      </w:r>
      <w:bookmarkEnd w:id="5344"/>
      <w:bookmarkEnd w:id="5345"/>
      <w:bookmarkEnd w:id="5346"/>
    </w:p>
    <w:p w14:paraId="3F8E480A" w14:textId="77777777" w:rsidR="00A600C6" w:rsidRPr="002A651D" w:rsidRDefault="00A600C6" w:rsidP="00FE0959">
      <w:pPr>
        <w:pStyle w:val="Boldunderline"/>
      </w:pPr>
      <w:r w:rsidRPr="002A651D">
        <w:t>Activity description</w:t>
      </w:r>
    </w:p>
    <w:p w14:paraId="506E6E97" w14:textId="791477C2" w:rsidR="00A600C6" w:rsidRDefault="00435138" w:rsidP="00DD20B8">
      <w:pPr>
        <w:pStyle w:val="Textoindependiente"/>
      </w:pPr>
      <w:r>
        <w:t xml:space="preserve">Activities that </w:t>
      </w:r>
      <w:ins w:id="5347" w:author="Martinez De Hurtado Yela Fermin" w:date="2024-10-23T18:57:00Z">
        <w:r w:rsidR="00EB200D">
          <w:t xml:space="preserve">support </w:t>
        </w:r>
      </w:ins>
      <w:del w:id="5348" w:author="Martinez De Hurtado Yela Fermin" w:date="2024-10-23T18:57:00Z">
        <w:r w:rsidDel="00EB200D">
          <w:delText>can</w:delText>
        </w:r>
      </w:del>
      <w:del w:id="5349" w:author="Martinez De Hurtado Yela Fermin" w:date="2024-10-23T18:58:00Z">
        <w:r w:rsidDel="00EB200D">
          <w:delText xml:space="preserve"> adapt</w:delText>
        </w:r>
      </w:del>
      <w:r>
        <w:t xml:space="preserve"> to</w:t>
      </w:r>
      <w:ins w:id="5350" w:author="Martinez De Hurtado Yela Fermin" w:date="2024-10-23T18:58:00Z">
        <w:r w:rsidR="00EB200D">
          <w:t xml:space="preserve"> mitigate the </w:t>
        </w:r>
        <w:r w:rsidR="004033B0">
          <w:t>impacts</w:t>
        </w:r>
        <w:r w:rsidR="00EB200D">
          <w:t xml:space="preserve"> of</w:t>
        </w:r>
      </w:ins>
      <w:r>
        <w:t xml:space="preserve"> the </w:t>
      </w:r>
      <w:ins w:id="5351" w:author="Martinez De Hurtado Yela Fermin" w:date="2024-10-23T18:59:00Z">
        <w:r w:rsidR="004033B0">
          <w:t xml:space="preserve">expected </w:t>
        </w:r>
      </w:ins>
      <w:del w:id="5352" w:author="Martinez De Hurtado Yela Fermin" w:date="2024-10-23T18:59:00Z">
        <w:r w:rsidDel="0087054F">
          <w:delText xml:space="preserve">unavoidable </w:delText>
        </w:r>
        <w:r w:rsidDel="004033B0">
          <w:delText xml:space="preserve">impacts </w:delText>
        </w:r>
      </w:del>
      <w:ins w:id="5353" w:author="Martinez De Hurtado Yela Fermin" w:date="2024-10-23T18:59:00Z">
        <w:r w:rsidR="0087054F">
          <w:t xml:space="preserve">physical </w:t>
        </w:r>
        <w:r w:rsidR="004033B0">
          <w:t>risks associated to</w:t>
        </w:r>
      </w:ins>
      <w:del w:id="5354" w:author="Martinez De Hurtado Yela Fermin" w:date="2024-10-23T18:59:00Z">
        <w:r w:rsidDel="004033B0">
          <w:delText>of</w:delText>
        </w:r>
      </w:del>
      <w:r>
        <w:t xml:space="preserve"> climate change</w:t>
      </w:r>
      <w:ins w:id="5355" w:author="Martinez De Hurtado Yela Fermin" w:date="2024-10-23T18:58:00Z">
        <w:r w:rsidR="004033B0">
          <w:t>.</w:t>
        </w:r>
      </w:ins>
      <w:del w:id="5356" w:author="Martinez De Hurtado Yela Fermin" w:date="2024-10-23T18:58:00Z">
        <w:r w:rsidDel="004033B0">
          <w:delText xml:space="preserve"> </w:delText>
        </w:r>
        <w:r w:rsidR="000C3D99" w:rsidDel="004033B0">
          <w:delText>(e.g. Education, Arts and Entertainment)</w:delText>
        </w:r>
      </w:del>
    </w:p>
    <w:p w14:paraId="37957138" w14:textId="77777777" w:rsidR="00435138" w:rsidRPr="00854071" w:rsidRDefault="00435138" w:rsidP="00DD20B8">
      <w:pPr>
        <w:pStyle w:val="Textoindependiente"/>
      </w:pPr>
    </w:p>
    <w:tbl>
      <w:tblPr>
        <w:tblStyle w:val="OWTable"/>
        <w:tblW w:w="5000" w:type="pct"/>
        <w:tblLayout w:type="fixed"/>
        <w:tblLook w:val="0400" w:firstRow="0" w:lastRow="0" w:firstColumn="0" w:lastColumn="0" w:noHBand="0" w:noVBand="1"/>
      </w:tblPr>
      <w:tblGrid>
        <w:gridCol w:w="2657"/>
        <w:gridCol w:w="6948"/>
      </w:tblGrid>
      <w:tr w:rsidR="00A600C6" w:rsidRPr="00470569" w14:paraId="7DEFB07E" w14:textId="77777777" w:rsidTr="00470569">
        <w:tc>
          <w:tcPr>
            <w:tcW w:w="2657" w:type="dxa"/>
            <w:tcBorders>
              <w:top w:val="nil"/>
            </w:tcBorders>
            <w:shd w:val="clear" w:color="auto" w:fill="auto"/>
            <w:vAlign w:val="bottom"/>
          </w:tcPr>
          <w:p w14:paraId="7B254D6D" w14:textId="77777777" w:rsidR="00A600C6" w:rsidRPr="00470569" w:rsidRDefault="00A600C6" w:rsidP="00470569">
            <w:pPr>
              <w:pStyle w:val="TableHeadingText"/>
            </w:pPr>
            <w:r w:rsidRPr="00470569">
              <w:t>Eligibility</w:t>
            </w:r>
          </w:p>
        </w:tc>
        <w:tc>
          <w:tcPr>
            <w:tcW w:w="6948" w:type="dxa"/>
            <w:tcBorders>
              <w:top w:val="nil"/>
            </w:tcBorders>
            <w:shd w:val="clear" w:color="auto" w:fill="auto"/>
            <w:vAlign w:val="bottom"/>
          </w:tcPr>
          <w:p w14:paraId="611857DD" w14:textId="77777777" w:rsidR="00A600C6" w:rsidRPr="00470569" w:rsidRDefault="00A600C6" w:rsidP="00470569">
            <w:pPr>
              <w:pStyle w:val="TableHeadingText"/>
            </w:pPr>
            <w:r w:rsidRPr="00470569">
              <w:t>Criteria</w:t>
            </w:r>
          </w:p>
        </w:tc>
      </w:tr>
      <w:tr w:rsidR="00A600C6" w:rsidRPr="00470569" w14:paraId="4CABC262" w14:textId="77777777" w:rsidTr="00470569">
        <w:tc>
          <w:tcPr>
            <w:tcW w:w="2657" w:type="dxa"/>
            <w:shd w:val="clear" w:color="auto" w:fill="C9E8D3" w:themeFill="accent5" w:themeFillTint="33"/>
          </w:tcPr>
          <w:p w14:paraId="6F52D199" w14:textId="77777777" w:rsidR="00A600C6" w:rsidRPr="00470569" w:rsidRDefault="00A600C6" w:rsidP="00470569">
            <w:pPr>
              <w:pStyle w:val="TableText"/>
            </w:pPr>
            <w:r w:rsidRPr="00470569">
              <w:t>EU Taxonomy consistent</w:t>
            </w:r>
          </w:p>
        </w:tc>
        <w:tc>
          <w:tcPr>
            <w:tcW w:w="6948" w:type="dxa"/>
            <w:shd w:val="clear" w:color="auto" w:fill="C9E8D3" w:themeFill="accent5" w:themeFillTint="33"/>
          </w:tcPr>
          <w:p w14:paraId="573FD64A" w14:textId="77777777" w:rsidR="00C51893" w:rsidRPr="00470569" w:rsidRDefault="00E84480" w:rsidP="00470569">
            <w:pPr>
              <w:pStyle w:val="TableText"/>
            </w:pPr>
            <w:r w:rsidRPr="00470569">
              <w:t xml:space="preserve">The activity complies with </w:t>
            </w:r>
            <w:r w:rsidRPr="00470569">
              <w:rPr>
                <w:b/>
                <w:bCs/>
                <w:u w:val="single"/>
              </w:rPr>
              <w:t>all</w:t>
            </w:r>
            <w:r w:rsidRPr="00470569">
              <w:t xml:space="preserve"> of the following c</w:t>
            </w:r>
            <w:r w:rsidR="00C51893" w:rsidRPr="00470569">
              <w:t xml:space="preserve">riteria: </w:t>
            </w:r>
          </w:p>
          <w:p w14:paraId="470CAA87" w14:textId="77777777" w:rsidR="00E84480" w:rsidRPr="00470569" w:rsidRDefault="00C51893" w:rsidP="00A46517">
            <w:pPr>
              <w:pStyle w:val="TableNumbered1"/>
              <w:numPr>
                <w:ilvl w:val="0"/>
                <w:numId w:val="278"/>
              </w:numPr>
            </w:pPr>
            <w:r w:rsidRPr="00470569">
              <w:t>T</w:t>
            </w:r>
            <w:r w:rsidR="00E84480" w:rsidRPr="00470569">
              <w:t>he economic activity has implemented physical and non-physical solutions (‘adaptation solutions’) that substantially reduce the most important physical climate risks that are material to that activity.</w:t>
            </w:r>
          </w:p>
          <w:p w14:paraId="4BF6C81F" w14:textId="77777777" w:rsidR="00E84480" w:rsidRPr="00470569" w:rsidRDefault="00E84480" w:rsidP="00470569">
            <w:pPr>
              <w:pStyle w:val="TableNumbered1"/>
            </w:pPr>
            <w:r w:rsidRPr="00470569">
              <w:t>The physical climate risks that are material to the activity have been identified by performing a robust climate risk and vulnerability assessment. The climate risk and vulnerability assessment is proportionate to the scale of the activity and its expected lifespan</w:t>
            </w:r>
          </w:p>
          <w:p w14:paraId="55682740" w14:textId="77777777" w:rsidR="00E84480" w:rsidRPr="00470569" w:rsidRDefault="00E84480" w:rsidP="00470569">
            <w:pPr>
              <w:pStyle w:val="TableNumbered1"/>
            </w:pPr>
            <w:r w:rsidRPr="00470569">
              <w:t>The climate projections and assessment of impacts are based on best practice and available guidance and take into account the state-of-the-art science for vulnerability and risk analysis and related methodologies in line with the most recent Intergovernmental Panel on Climate Change reports, scientific peer-reviewed publications and open source or paying models.</w:t>
            </w:r>
          </w:p>
          <w:p w14:paraId="17B6A1DC" w14:textId="77777777" w:rsidR="00E84480" w:rsidRPr="00470569" w:rsidRDefault="00E84480" w:rsidP="00470569">
            <w:pPr>
              <w:pStyle w:val="TableNumbered1"/>
            </w:pPr>
            <w:r w:rsidRPr="00470569">
              <w:t>The adaptation solutions implemented:</w:t>
            </w:r>
          </w:p>
          <w:p w14:paraId="546C4611" w14:textId="77777777" w:rsidR="00E84480" w:rsidRPr="00470569" w:rsidRDefault="00E84480" w:rsidP="00470569">
            <w:pPr>
              <w:pStyle w:val="TableNumbered1"/>
            </w:pPr>
            <w:r w:rsidRPr="00470569">
              <w:t>do not adversely affect the adaptation efforts or the level of resilience to physical climate risks of other people, of nature, of cultural heritage, of assets and of other economic activities</w:t>
            </w:r>
          </w:p>
          <w:p w14:paraId="58C8EF83" w14:textId="77777777" w:rsidR="00E84480" w:rsidRPr="00470569" w:rsidRDefault="00E84480" w:rsidP="00470569">
            <w:pPr>
              <w:pStyle w:val="TableNumbered1"/>
            </w:pPr>
            <w:r w:rsidRPr="00470569">
              <w:t>favour nature-based solutions or rely on blue or green infrastructure to the extent possible</w:t>
            </w:r>
          </w:p>
          <w:p w14:paraId="2F995FAA" w14:textId="77777777" w:rsidR="00E84480" w:rsidRPr="00470569" w:rsidRDefault="00E84480" w:rsidP="00470569">
            <w:pPr>
              <w:pStyle w:val="TableNumbered1"/>
            </w:pPr>
            <w:r w:rsidRPr="00470569">
              <w:t>are consistent with local, sectoral, regional or national adaptation plans and strategies</w:t>
            </w:r>
          </w:p>
          <w:p w14:paraId="29F7C5E4" w14:textId="77777777" w:rsidR="00E84480" w:rsidRPr="00470569" w:rsidRDefault="00E84480" w:rsidP="00470569">
            <w:pPr>
              <w:pStyle w:val="TableNumbered1"/>
            </w:pPr>
            <w:r w:rsidRPr="00470569">
              <w:t>are monitored and measured against pre-defined indicators and remedial action is considered where those indicators are not met</w:t>
            </w:r>
          </w:p>
          <w:p w14:paraId="216F7A19" w14:textId="77777777" w:rsidR="00A600C6" w:rsidRPr="00470569" w:rsidRDefault="00E84480" w:rsidP="00470569">
            <w:pPr>
              <w:pStyle w:val="TableNumbered1"/>
            </w:pPr>
            <w:r w:rsidRPr="00470569">
              <w:t>where the solution implemented is physical and consists in an activity for which technical screening criteria have been specified in this Annex, the solution complies with the do no significant harm technical screening criteria for that activity</w:t>
            </w:r>
          </w:p>
        </w:tc>
      </w:tr>
      <w:tr w:rsidR="00A600C6" w:rsidRPr="00470569" w14:paraId="593EA5BB" w14:textId="77777777" w:rsidTr="00470569">
        <w:tc>
          <w:tcPr>
            <w:tcW w:w="2657" w:type="dxa"/>
          </w:tcPr>
          <w:p w14:paraId="744D175E" w14:textId="77777777" w:rsidR="00A600C6" w:rsidRPr="00470569" w:rsidRDefault="00A600C6" w:rsidP="00470569">
            <w:pPr>
              <w:pStyle w:val="TableText"/>
            </w:pPr>
            <w:r w:rsidRPr="00470569">
              <w:t>Santander-specific</w:t>
            </w:r>
          </w:p>
        </w:tc>
        <w:tc>
          <w:tcPr>
            <w:tcW w:w="6948" w:type="dxa"/>
          </w:tcPr>
          <w:p w14:paraId="4C867552" w14:textId="77777777" w:rsidR="0071660F" w:rsidRPr="00470569" w:rsidRDefault="00AF59C1" w:rsidP="00470569">
            <w:pPr>
              <w:pStyle w:val="TableText"/>
            </w:pPr>
            <w:r w:rsidRPr="00470569">
              <w:t xml:space="preserve">The activity complies with </w:t>
            </w:r>
            <w:r w:rsidR="0071660F" w:rsidRPr="00470569">
              <w:rPr>
                <w:b/>
                <w:bCs/>
                <w:u w:val="single"/>
              </w:rPr>
              <w:t>one</w:t>
            </w:r>
            <w:r w:rsidR="0071660F" w:rsidRPr="00470569">
              <w:t xml:space="preserve"> of the following criteria:</w:t>
            </w:r>
          </w:p>
          <w:p w14:paraId="5D4FB483" w14:textId="77777777" w:rsidR="0071660F" w:rsidRPr="00470569" w:rsidRDefault="00AF59C1" w:rsidP="00A46517">
            <w:pPr>
              <w:pStyle w:val="TableNumbered1"/>
              <w:numPr>
                <w:ilvl w:val="0"/>
                <w:numId w:val="279"/>
              </w:numPr>
            </w:pPr>
            <w:r w:rsidRPr="00470569">
              <w:t>Climate observation and data systems or infrastructure designed to protect against flooding and other extreme weather events</w:t>
            </w:r>
          </w:p>
          <w:p w14:paraId="55CCEABE" w14:textId="77777777" w:rsidR="00AF59C1" w:rsidRPr="00470569" w:rsidRDefault="00AF59C1" w:rsidP="00470569">
            <w:pPr>
              <w:pStyle w:val="TableNumbered1"/>
            </w:pPr>
            <w:r w:rsidRPr="00470569">
              <w:t>Reporting and monitoring systems</w:t>
            </w:r>
          </w:p>
          <w:p w14:paraId="31565D1B" w14:textId="77777777" w:rsidR="00A600C6" w:rsidRPr="00470569" w:rsidRDefault="00AF59C1" w:rsidP="00470569">
            <w:pPr>
              <w:pStyle w:val="TableNumbered1"/>
            </w:pPr>
            <w:r w:rsidRPr="00470569">
              <w:t>Climate change adaptation infrastructure projects, where the climate challenge they aim to address is specified and plans are reviewed to make sure the project will achieve their adaptation goal (e.g. an entity seeking finance to build flood mitigation infrastructure should provide its plan to manage the project’s own E&amp;S impacts during construction, operation and end-of-life)</w:t>
            </w:r>
          </w:p>
        </w:tc>
      </w:tr>
    </w:tbl>
    <w:p w14:paraId="5368D75E" w14:textId="77777777" w:rsidR="00147BC7" w:rsidRDefault="00147BC7" w:rsidP="00470569">
      <w:pPr>
        <w:pStyle w:val="Textoindependiente"/>
        <w:rPr>
          <w:lang w:val="en-GB"/>
        </w:rPr>
      </w:pPr>
    </w:p>
    <w:p w14:paraId="781B0238" w14:textId="77777777" w:rsidR="006C0ACC" w:rsidRDefault="006C0ACC" w:rsidP="00470569">
      <w:pPr>
        <w:pStyle w:val="HeadingA1"/>
        <w:pageBreakBefore/>
        <w:jc w:val="left"/>
        <w:rPr>
          <w:rFonts w:cstheme="minorHAnsi"/>
        </w:rPr>
      </w:pPr>
      <w:bookmarkStart w:id="5357" w:name="_Toc153298627"/>
      <w:bookmarkStart w:id="5358" w:name="_Toc153408914"/>
      <w:bookmarkStart w:id="5359" w:name="_Toc186795277"/>
      <w:r>
        <w:rPr>
          <w:rFonts w:cstheme="minorHAnsi"/>
        </w:rPr>
        <w:lastRenderedPageBreak/>
        <w:t>Social Finance</w:t>
      </w:r>
      <w:bookmarkEnd w:id="5357"/>
      <w:bookmarkEnd w:id="5358"/>
      <w:bookmarkEnd w:id="5359"/>
    </w:p>
    <w:p w14:paraId="57C19162" w14:textId="511877B5" w:rsidR="0078487E" w:rsidRDefault="0078487E" w:rsidP="00470569">
      <w:pPr>
        <w:pStyle w:val="Textoindependiente"/>
      </w:pPr>
      <w:r w:rsidRPr="00470569">
        <w:t>The table below outlines business activities that address or mitigate a specific social issue or seek to</w:t>
      </w:r>
      <w:r w:rsidR="00470569" w:rsidRPr="00470569">
        <w:t xml:space="preserve"> </w:t>
      </w:r>
      <w:r w:rsidRPr="00470569">
        <w:t>achieve positive social outcomes. Activities that fall under the definition and are aimed at the</w:t>
      </w:r>
      <w:r w:rsidR="006209B5">
        <w:t xml:space="preserve"> </w:t>
      </w:r>
      <w:r w:rsidRPr="00854071">
        <w:t>defined target population are considered social financing.</w:t>
      </w:r>
      <w:r w:rsidR="00055946" w:rsidRPr="00055946">
        <w:t xml:space="preserve"> </w:t>
      </w:r>
      <w:r w:rsidR="00055946" w:rsidRPr="003146C6">
        <w:t>To mitigate risks of unintended consequences or taxonomy loopholes, exclusion criteria or significantly harmful criteria could be introduced. This would ensure that harmful sectors or activities such as weapons, gambling and tobacco cannot qualify as socially sustainable despite e.g. good worker-related performance.</w:t>
      </w:r>
    </w:p>
    <w:p w14:paraId="37F352B0" w14:textId="77777777" w:rsidR="00464F3C" w:rsidRPr="00854071" w:rsidRDefault="00464F3C" w:rsidP="00DD20B8">
      <w:pPr>
        <w:pStyle w:val="BodyTextNoSpacing"/>
      </w:pPr>
    </w:p>
    <w:tbl>
      <w:tblPr>
        <w:tblStyle w:val="OWTable"/>
        <w:tblW w:w="5000" w:type="pct"/>
        <w:tblLayout w:type="fixed"/>
        <w:tblLook w:val="04A0" w:firstRow="1" w:lastRow="0" w:firstColumn="1" w:lastColumn="0" w:noHBand="0" w:noVBand="1"/>
      </w:tblPr>
      <w:tblGrid>
        <w:gridCol w:w="4955"/>
        <w:gridCol w:w="4650"/>
        <w:tblGridChange w:id="5360">
          <w:tblGrid>
            <w:gridCol w:w="4955"/>
            <w:gridCol w:w="4650"/>
          </w:tblGrid>
        </w:tblGridChange>
      </w:tblGrid>
      <w:tr w:rsidR="009B6D36" w:rsidRPr="009B6D36" w14:paraId="76FAB03F" w14:textId="77777777" w:rsidTr="0A97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0CB80DF8" w14:textId="77777777" w:rsidR="0078487E" w:rsidRPr="009B6D36" w:rsidRDefault="0078487E" w:rsidP="00464F3C">
            <w:pPr>
              <w:pStyle w:val="TableHeadingText"/>
              <w:rPr>
                <w:b/>
                <w:bCs/>
                <w:color w:val="000000" w:themeColor="text1"/>
              </w:rPr>
            </w:pPr>
            <w:bookmarkStart w:id="5361" w:name="APX_2_Social_1_Education"/>
            <w:r w:rsidRPr="009B6D36">
              <w:rPr>
                <w:b/>
                <w:bCs/>
                <w:color w:val="FFFFFF" w:themeColor="background1"/>
              </w:rPr>
              <w:t>1. Education</w:t>
            </w:r>
            <w:bookmarkEnd w:id="5361"/>
          </w:p>
        </w:tc>
        <w:tc>
          <w:tcPr>
            <w:tcW w:w="4650" w:type="dxa"/>
            <w:shd w:val="clear" w:color="auto" w:fill="FF0000"/>
          </w:tcPr>
          <w:p w14:paraId="0BFCA961" w14:textId="77777777" w:rsidR="0078487E" w:rsidRPr="009B6D36" w:rsidRDefault="0078487E" w:rsidP="00464F3C">
            <w:pPr>
              <w:pStyle w:val="TableHeadingText"/>
              <w:cnfStyle w:val="100000000000" w:firstRow="1" w:lastRow="0" w:firstColumn="0" w:lastColumn="0" w:oddVBand="0" w:evenVBand="0" w:oddHBand="0" w:evenHBand="0" w:firstRowFirstColumn="0" w:firstRowLastColumn="0" w:lastRowFirstColumn="0" w:lastRowLastColumn="0"/>
              <w:rPr>
                <w:color w:val="000000" w:themeColor="text1"/>
              </w:rPr>
            </w:pPr>
          </w:p>
        </w:tc>
      </w:tr>
      <w:tr w:rsidR="009B6D36" w:rsidRPr="009B6D36" w14:paraId="5A462BAF" w14:textId="77777777" w:rsidTr="0A974F12">
        <w:trPr>
          <w:trHeight w:val="392"/>
        </w:trPr>
        <w:tc>
          <w:tcPr>
            <w:cnfStyle w:val="001000000000" w:firstRow="0" w:lastRow="0" w:firstColumn="1" w:lastColumn="0" w:oddVBand="0" w:evenVBand="0" w:oddHBand="0" w:evenHBand="0" w:firstRowFirstColumn="0" w:firstRowLastColumn="0" w:lastRowFirstColumn="0" w:lastRowLastColumn="0"/>
            <w:tcW w:w="4955" w:type="dxa"/>
            <w:vMerge w:val="restart"/>
          </w:tcPr>
          <w:p w14:paraId="0A486211" w14:textId="6E00E3CD" w:rsidR="0078487E" w:rsidRPr="009B6D36" w:rsidRDefault="25B6FEA7" w:rsidP="00464F3C">
            <w:pPr>
              <w:pStyle w:val="TableText"/>
              <w:rPr>
                <w:color w:val="000000" w:themeColor="text1"/>
                <w:vertAlign w:val="superscript"/>
              </w:rPr>
            </w:pPr>
            <w:r w:rsidRPr="009B6D36">
              <w:rPr>
                <w:color w:val="000000" w:themeColor="text1"/>
              </w:rPr>
              <w:t>Public</w:t>
            </w:r>
            <w:bookmarkStart w:id="5362" w:name="_Ref152144066"/>
            <w:r w:rsidR="0078487E" w:rsidRPr="009B6D36">
              <w:rPr>
                <w:rStyle w:val="Refdenotaalpie"/>
                <w:color w:val="000000" w:themeColor="text1"/>
                <w:sz w:val="22"/>
                <w:szCs w:val="22"/>
              </w:rPr>
              <w:footnoteReference w:id="215"/>
            </w:r>
            <w:bookmarkEnd w:id="5362"/>
            <w:r w:rsidRPr="009B6D36">
              <w:rPr>
                <w:color w:val="000000" w:themeColor="text1"/>
              </w:rPr>
              <w:t xml:space="preserve"> centres for educational services as well as provision of services and assets, including: nursery, primary and secondary schools; university buildings;</w:t>
            </w:r>
            <w:r w:rsidR="00A23633">
              <w:t xml:space="preserve"> </w:t>
            </w:r>
            <w:r w:rsidR="00A23633" w:rsidRPr="00A23633">
              <w:rPr>
                <w:color w:val="000000" w:themeColor="text1"/>
              </w:rPr>
              <w:t>professional training aimed at the insertion and reintegration of people into the job market</w:t>
            </w:r>
            <w:r w:rsidR="00A23633">
              <w:rPr>
                <w:color w:val="000000" w:themeColor="text1"/>
              </w:rPr>
              <w:t>;</w:t>
            </w:r>
            <w:r w:rsidRPr="009B6D36">
              <w:rPr>
                <w:color w:val="000000" w:themeColor="text1"/>
              </w:rPr>
              <w:t xml:space="preserve"> and other facilities, such as laboratories and other educational purpose facilities.</w:t>
            </w:r>
          </w:p>
        </w:tc>
        <w:tc>
          <w:tcPr>
            <w:tcW w:w="4650" w:type="dxa"/>
          </w:tcPr>
          <w:p w14:paraId="15E6DF59"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5132383"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General public</w:t>
            </w:r>
          </w:p>
        </w:tc>
      </w:tr>
      <w:tr w:rsidR="009B6D36" w:rsidRPr="009B6D36" w14:paraId="1222054C" w14:textId="77777777" w:rsidTr="0A974F12">
        <w:trPr>
          <w:trHeight w:val="391"/>
        </w:trPr>
        <w:tc>
          <w:tcPr>
            <w:cnfStyle w:val="001000000000" w:firstRow="0" w:lastRow="0" w:firstColumn="1" w:lastColumn="0" w:oddVBand="0" w:evenVBand="0" w:oddHBand="0" w:evenHBand="0" w:firstRowFirstColumn="0" w:firstRowLastColumn="0" w:lastRowFirstColumn="0" w:lastRowLastColumn="0"/>
            <w:tcW w:w="4955" w:type="dxa"/>
            <w:vMerge/>
          </w:tcPr>
          <w:p w14:paraId="5106C345" w14:textId="77777777" w:rsidR="0078487E" w:rsidRPr="009B6D36" w:rsidRDefault="0078487E" w:rsidP="00464F3C">
            <w:pPr>
              <w:pStyle w:val="TableText"/>
              <w:rPr>
                <w:color w:val="000000" w:themeColor="text1"/>
              </w:rPr>
            </w:pPr>
          </w:p>
        </w:tc>
        <w:tc>
          <w:tcPr>
            <w:tcW w:w="4650" w:type="dxa"/>
          </w:tcPr>
          <w:p w14:paraId="0B7E2116"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00C7F581"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Number of beneficiaries</w:t>
            </w:r>
          </w:p>
        </w:tc>
      </w:tr>
      <w:tr w:rsidR="009B6D36" w:rsidRPr="009B6D36" w14:paraId="578C6FF3" w14:textId="77777777" w:rsidTr="0A974F12">
        <w:trPr>
          <w:trHeight w:val="175"/>
        </w:trPr>
        <w:tc>
          <w:tcPr>
            <w:cnfStyle w:val="001000000000" w:firstRow="0" w:lastRow="0" w:firstColumn="1" w:lastColumn="0" w:oddVBand="0" w:evenVBand="0" w:oddHBand="0" w:evenHBand="0" w:firstRowFirstColumn="0" w:firstRowLastColumn="0" w:lastRowFirstColumn="0" w:lastRowLastColumn="0"/>
            <w:tcW w:w="4955" w:type="dxa"/>
            <w:vMerge w:val="restart"/>
          </w:tcPr>
          <w:p w14:paraId="3E31E743" w14:textId="149358B0" w:rsidR="0078487E" w:rsidRPr="009B6D36" w:rsidRDefault="25B6FEA7" w:rsidP="00464F3C">
            <w:pPr>
              <w:pStyle w:val="TableText"/>
              <w:rPr>
                <w:color w:val="000000" w:themeColor="text1"/>
              </w:rPr>
            </w:pPr>
            <w:r w:rsidRPr="009B6D36">
              <w:rPr>
                <w:color w:val="000000" w:themeColor="text1"/>
              </w:rPr>
              <w:t>Public</w:t>
            </w:r>
            <w:r w:rsidR="0078487E" w:rsidRPr="009B6D36">
              <w:rPr>
                <w:color w:val="000000" w:themeColor="text1"/>
              </w:rPr>
              <w:fldChar w:fldCharType="begin"/>
            </w:r>
            <w:r w:rsidR="0078487E" w:rsidRPr="009B6D36">
              <w:rPr>
                <w:color w:val="000000" w:themeColor="text1"/>
              </w:rPr>
              <w:instrText xml:space="preserve"> NOTEREF _Ref152144066 \f \h </w:instrText>
            </w:r>
            <w:r w:rsidR="00464F3C" w:rsidRPr="009B6D36">
              <w:rPr>
                <w:color w:val="000000" w:themeColor="text1"/>
              </w:rPr>
              <w:instrText xml:space="preserve"> \* MERGEFORMAT </w:instrText>
            </w:r>
            <w:r w:rsidR="0078487E" w:rsidRPr="009B6D36">
              <w:rPr>
                <w:color w:val="000000" w:themeColor="text1"/>
              </w:rPr>
            </w:r>
            <w:r w:rsidR="0078487E" w:rsidRPr="009B6D36">
              <w:rPr>
                <w:color w:val="000000" w:themeColor="text1"/>
              </w:rPr>
              <w:fldChar w:fldCharType="separate"/>
            </w:r>
            <w:ins w:id="5363" w:author="Martinez De Hurtado Yela Fermin" w:date="2024-09-10T11:01:00Z">
              <w:r w:rsidR="0086490F" w:rsidRPr="0086490F">
                <w:rPr>
                  <w:rStyle w:val="Refdenotaalpie"/>
                  <w:rPrChange w:id="5364" w:author="Martinez De Hurtado Yela Fermin" w:date="2024-09-10T11:01:00Z">
                    <w:rPr>
                      <w:color w:val="000000" w:themeColor="text1"/>
                    </w:rPr>
                  </w:rPrChange>
                </w:rPr>
                <w:t>2</w:t>
              </w:r>
            </w:ins>
            <w:ins w:id="5365" w:author="Martinez De Hurtado Yela Fermin" w:date="2025-01-03T09:32:00Z" w16du:dateUtc="2025-01-03T08:32:00Z">
              <w:r w:rsidR="00167741">
                <w:rPr>
                  <w:rStyle w:val="Refdenotaalpie"/>
                </w:rPr>
                <w:t>14</w:t>
              </w:r>
            </w:ins>
            <w:del w:id="5366" w:author="Martinez De Hurtado Yela Fermin" w:date="2024-09-10T11:01:00Z">
              <w:r w:rsidR="004D2094" w:rsidRPr="004D2094" w:rsidDel="0086490F">
                <w:rPr>
                  <w:rStyle w:val="Refdenotaalpie"/>
                  <w:color w:val="000000" w:themeColor="text1"/>
                </w:rPr>
                <w:delText>184</w:delText>
              </w:r>
            </w:del>
            <w:r w:rsidR="0078487E" w:rsidRPr="009B6D36">
              <w:rPr>
                <w:color w:val="000000" w:themeColor="text1"/>
              </w:rPr>
              <w:fldChar w:fldCharType="end"/>
            </w:r>
            <w:r w:rsidRPr="009B6D36">
              <w:rPr>
                <w:color w:val="000000" w:themeColor="text1"/>
              </w:rPr>
              <w:t xml:space="preserve"> sports and cultural education centres as well as provision of services and assets, including: arts, dance, sports, drama, music, etc.</w:t>
            </w:r>
            <w:r w:rsidR="0078487E" w:rsidRPr="009B6D36">
              <w:rPr>
                <w:rStyle w:val="Refdenotaalpie"/>
                <w:color w:val="000000" w:themeColor="text1"/>
                <w:sz w:val="22"/>
                <w:szCs w:val="22"/>
              </w:rPr>
              <w:footnoteReference w:id="216"/>
            </w:r>
            <w:r w:rsidRPr="009B6D36" w:rsidDel="00C82CE3">
              <w:rPr>
                <w:color w:val="000000" w:themeColor="text1"/>
                <w:vertAlign w:val="superscript"/>
              </w:rPr>
              <w:t xml:space="preserve"> </w:t>
            </w:r>
          </w:p>
        </w:tc>
        <w:tc>
          <w:tcPr>
            <w:tcW w:w="4650" w:type="dxa"/>
          </w:tcPr>
          <w:p w14:paraId="1B81D297"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E78B389"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General public</w:t>
            </w:r>
          </w:p>
        </w:tc>
      </w:tr>
      <w:tr w:rsidR="009B6D36" w:rsidRPr="009B6D36" w14:paraId="231EEC39" w14:textId="77777777" w:rsidTr="0A974F12">
        <w:trPr>
          <w:trHeight w:val="175"/>
        </w:trPr>
        <w:tc>
          <w:tcPr>
            <w:cnfStyle w:val="001000000000" w:firstRow="0" w:lastRow="0" w:firstColumn="1" w:lastColumn="0" w:oddVBand="0" w:evenVBand="0" w:oddHBand="0" w:evenHBand="0" w:firstRowFirstColumn="0" w:firstRowLastColumn="0" w:lastRowFirstColumn="0" w:lastRowLastColumn="0"/>
            <w:tcW w:w="4955" w:type="dxa"/>
            <w:vMerge/>
          </w:tcPr>
          <w:p w14:paraId="41AFADAC" w14:textId="77777777" w:rsidR="0078487E" w:rsidRPr="009B6D36" w:rsidRDefault="0078487E" w:rsidP="00464F3C">
            <w:pPr>
              <w:pStyle w:val="TableText"/>
              <w:rPr>
                <w:color w:val="000000" w:themeColor="text1"/>
              </w:rPr>
            </w:pPr>
          </w:p>
        </w:tc>
        <w:tc>
          <w:tcPr>
            <w:tcW w:w="4650" w:type="dxa"/>
          </w:tcPr>
          <w:p w14:paraId="0BA664A6"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096FDA86"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Number of beneficiaries</w:t>
            </w:r>
          </w:p>
        </w:tc>
      </w:tr>
      <w:tr w:rsidR="009B6D36" w:rsidRPr="009B6D36" w14:paraId="1B4CDF07" w14:textId="77777777" w:rsidTr="0A974F12">
        <w:trPr>
          <w:trHeight w:val="695"/>
        </w:trPr>
        <w:tc>
          <w:tcPr>
            <w:cnfStyle w:val="001000000000" w:firstRow="0" w:lastRow="0" w:firstColumn="1" w:lastColumn="0" w:oddVBand="0" w:evenVBand="0" w:oddHBand="0" w:evenHBand="0" w:firstRowFirstColumn="0" w:firstRowLastColumn="0" w:lastRowFirstColumn="0" w:lastRowLastColumn="0"/>
            <w:tcW w:w="4955" w:type="dxa"/>
            <w:vMerge w:val="restart"/>
          </w:tcPr>
          <w:p w14:paraId="7458FA41" w14:textId="59C54D91" w:rsidR="0078487E" w:rsidRPr="009B6D36" w:rsidRDefault="0078487E" w:rsidP="00464F3C">
            <w:pPr>
              <w:pStyle w:val="TableText"/>
              <w:rPr>
                <w:color w:val="000000" w:themeColor="text1"/>
              </w:rPr>
            </w:pPr>
            <w:r w:rsidRPr="009B6D36">
              <w:rPr>
                <w:color w:val="000000" w:themeColor="text1"/>
              </w:rPr>
              <w:t>Public</w:t>
            </w:r>
            <w:r w:rsidRPr="009B6D36">
              <w:rPr>
                <w:color w:val="000000" w:themeColor="text1"/>
              </w:rPr>
              <w:fldChar w:fldCharType="begin"/>
            </w:r>
            <w:r w:rsidRPr="009B6D36">
              <w:rPr>
                <w:color w:val="000000" w:themeColor="text1"/>
              </w:rPr>
              <w:instrText xml:space="preserve"> NOTEREF _Ref152144066 \f \h </w:instrText>
            </w:r>
            <w:r w:rsidR="00464F3C"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ins w:id="5367" w:author="Martinez De Hurtado Yela Fermin" w:date="2024-09-10T11:01:00Z">
              <w:r w:rsidR="0013794E" w:rsidRPr="0013794E">
                <w:rPr>
                  <w:rStyle w:val="Refdenotaalpie"/>
                  <w:rPrChange w:id="5368" w:author="Martinez De Hurtado Yela Fermin" w:date="2024-09-10T11:01:00Z">
                    <w:rPr>
                      <w:color w:val="000000" w:themeColor="text1"/>
                    </w:rPr>
                  </w:rPrChange>
                </w:rPr>
                <w:t>2</w:t>
              </w:r>
            </w:ins>
            <w:ins w:id="5369" w:author="Martinez De Hurtado Yela Fermin" w:date="2025-01-03T09:32:00Z" w16du:dateUtc="2025-01-03T08:32:00Z">
              <w:r w:rsidR="00167741">
                <w:rPr>
                  <w:rStyle w:val="Refdenotaalpie"/>
                </w:rPr>
                <w:t>14</w:t>
              </w:r>
            </w:ins>
            <w:del w:id="5370" w:author="Martinez De Hurtado Yela Fermin" w:date="2024-09-10T11:01:00Z">
              <w:r w:rsidR="004D2094" w:rsidRPr="004D2094" w:rsidDel="0013794E">
                <w:rPr>
                  <w:rStyle w:val="Refdenotaalpie"/>
                  <w:color w:val="000000" w:themeColor="text1"/>
                </w:rPr>
                <w:delText>184</w:delText>
              </w:r>
            </w:del>
            <w:r w:rsidRPr="009B6D36">
              <w:rPr>
                <w:color w:val="000000" w:themeColor="text1"/>
              </w:rPr>
              <w:fldChar w:fldCharType="end"/>
            </w:r>
            <w:r w:rsidRPr="009B6D36">
              <w:rPr>
                <w:color w:val="000000" w:themeColor="text1"/>
                <w:vertAlign w:val="superscript"/>
              </w:rPr>
              <w:t xml:space="preserve">  </w:t>
            </w:r>
            <w:r w:rsidRPr="009B6D36">
              <w:rPr>
                <w:color w:val="000000" w:themeColor="text1"/>
              </w:rPr>
              <w:t>centres for other educational activities as well as provision of services and assets, including:</w:t>
            </w:r>
          </w:p>
          <w:p w14:paraId="14858E9F" w14:textId="77777777" w:rsidR="0078487E" w:rsidRPr="009B6D36" w:rsidRDefault="0078487E" w:rsidP="00575596">
            <w:pPr>
              <w:pStyle w:val="TableBullet1"/>
              <w:rPr>
                <w:color w:val="000000" w:themeColor="text1"/>
              </w:rPr>
            </w:pPr>
            <w:r w:rsidRPr="0A974F12">
              <w:rPr>
                <w:color w:val="000000" w:themeColor="text2"/>
              </w:rPr>
              <w:t xml:space="preserve">Academic tutoring </w:t>
            </w:r>
          </w:p>
          <w:p w14:paraId="62BD18BD" w14:textId="77777777" w:rsidR="0078487E" w:rsidRPr="009B6D36" w:rsidRDefault="0078487E" w:rsidP="00575596">
            <w:pPr>
              <w:pStyle w:val="TableBullet1"/>
              <w:rPr>
                <w:color w:val="000000" w:themeColor="text1"/>
              </w:rPr>
            </w:pPr>
            <w:r w:rsidRPr="0A974F12">
              <w:rPr>
                <w:color w:val="000000" w:themeColor="text2"/>
              </w:rPr>
              <w:t>Learning centres that offer remedial courses</w:t>
            </w:r>
          </w:p>
          <w:p w14:paraId="0B6B0698" w14:textId="77777777" w:rsidR="0078487E" w:rsidRPr="009B6D36" w:rsidRDefault="0078487E" w:rsidP="00575596">
            <w:pPr>
              <w:pStyle w:val="TableBullet1"/>
              <w:rPr>
                <w:color w:val="000000" w:themeColor="text1"/>
              </w:rPr>
            </w:pPr>
            <w:r w:rsidRPr="0A974F12">
              <w:rPr>
                <w:color w:val="000000" w:themeColor="text2"/>
              </w:rPr>
              <w:t>Preparation for professional exams</w:t>
            </w:r>
          </w:p>
          <w:p w14:paraId="23E8B955" w14:textId="77777777" w:rsidR="0078487E" w:rsidRPr="009B6D36" w:rsidRDefault="0078487E" w:rsidP="00575596">
            <w:pPr>
              <w:pStyle w:val="TableBullet1"/>
              <w:rPr>
                <w:color w:val="000000" w:themeColor="text1"/>
              </w:rPr>
            </w:pPr>
            <w:r w:rsidRPr="0A974F12">
              <w:rPr>
                <w:color w:val="000000" w:themeColor="text2"/>
              </w:rPr>
              <w:t>Languages and conversational skills</w:t>
            </w:r>
          </w:p>
          <w:p w14:paraId="321AA9A0" w14:textId="77777777" w:rsidR="0078487E" w:rsidRPr="009B6D36" w:rsidRDefault="0078487E" w:rsidP="00575596">
            <w:pPr>
              <w:pStyle w:val="TableBullet1"/>
              <w:rPr>
                <w:color w:val="000000" w:themeColor="text1"/>
              </w:rPr>
            </w:pPr>
            <w:r w:rsidRPr="0A974F12">
              <w:rPr>
                <w:color w:val="000000" w:themeColor="text2"/>
              </w:rPr>
              <w:t>Computer training</w:t>
            </w:r>
          </w:p>
          <w:p w14:paraId="43EA3E5C" w14:textId="77777777" w:rsidR="0078487E" w:rsidRPr="009B6D36" w:rsidRDefault="0078487E" w:rsidP="00575596">
            <w:pPr>
              <w:pStyle w:val="TableBullet1"/>
              <w:rPr>
                <w:color w:val="000000" w:themeColor="text1"/>
              </w:rPr>
            </w:pPr>
            <w:r w:rsidRPr="0A974F12">
              <w:rPr>
                <w:color w:val="000000" w:themeColor="text2"/>
              </w:rPr>
              <w:t>Innovation</w:t>
            </w:r>
          </w:p>
        </w:tc>
        <w:tc>
          <w:tcPr>
            <w:tcW w:w="4650" w:type="dxa"/>
          </w:tcPr>
          <w:p w14:paraId="0C672418"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6BE069EF"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General public</w:t>
            </w:r>
          </w:p>
        </w:tc>
      </w:tr>
      <w:tr w:rsidR="009B6D36" w:rsidRPr="009B6D36" w14:paraId="5AA974DF" w14:textId="77777777" w:rsidTr="0A974F12">
        <w:trPr>
          <w:trHeight w:val="695"/>
        </w:trPr>
        <w:tc>
          <w:tcPr>
            <w:cnfStyle w:val="001000000000" w:firstRow="0" w:lastRow="0" w:firstColumn="1" w:lastColumn="0" w:oddVBand="0" w:evenVBand="0" w:oddHBand="0" w:evenHBand="0" w:firstRowFirstColumn="0" w:firstRowLastColumn="0" w:lastRowFirstColumn="0" w:lastRowLastColumn="0"/>
            <w:tcW w:w="4955" w:type="dxa"/>
            <w:vMerge/>
          </w:tcPr>
          <w:p w14:paraId="6F14C3EA" w14:textId="77777777" w:rsidR="0078487E" w:rsidRPr="009B6D36" w:rsidRDefault="0078487E" w:rsidP="00464F3C">
            <w:pPr>
              <w:pStyle w:val="TableText"/>
              <w:rPr>
                <w:color w:val="000000" w:themeColor="text1"/>
              </w:rPr>
            </w:pPr>
          </w:p>
        </w:tc>
        <w:tc>
          <w:tcPr>
            <w:tcW w:w="4650" w:type="dxa"/>
          </w:tcPr>
          <w:p w14:paraId="0AACE6F1"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262453A4"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Number of beneficiaries</w:t>
            </w:r>
          </w:p>
        </w:tc>
      </w:tr>
      <w:tr w:rsidR="009B6D36" w:rsidRPr="009B6D36" w14:paraId="45708CAC"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31F574FE" w14:textId="4C9A8114" w:rsidR="0078487E" w:rsidRPr="009B6D36" w:rsidRDefault="0078487E" w:rsidP="00464F3C">
            <w:pPr>
              <w:pStyle w:val="TableText"/>
              <w:rPr>
                <w:color w:val="000000" w:themeColor="text1"/>
              </w:rPr>
            </w:pPr>
            <w:r w:rsidRPr="009B6D36">
              <w:rPr>
                <w:color w:val="000000" w:themeColor="text1"/>
              </w:rPr>
              <w:t>Student loans if the terms and conditions offer preferential financial or payment term</w:t>
            </w:r>
            <w:r w:rsidR="004F4AA4">
              <w:rPr>
                <w:color w:val="000000" w:themeColor="text1"/>
              </w:rPr>
              <w:t>s</w:t>
            </w:r>
            <w:ins w:id="5371" w:author="Martinez De Hurtado Yela Fermin" w:date="2024-09-10T11:07:00Z">
              <w:r w:rsidR="00D67EDA" w:rsidRPr="00EE35EC">
                <w:rPr>
                  <w:rStyle w:val="Refdenotaalpie"/>
                  <w:color w:val="000000" w:themeColor="text1"/>
                </w:rPr>
                <w:t>2</w:t>
              </w:r>
            </w:ins>
            <w:ins w:id="5372" w:author="Martinez De Hurtado Yela Fermin" w:date="2025-01-03T09:33:00Z" w16du:dateUtc="2025-01-03T08:33:00Z">
              <w:r w:rsidR="00983568">
                <w:rPr>
                  <w:rStyle w:val="Refdenotaalpie"/>
                  <w:color w:val="000000" w:themeColor="text1"/>
                </w:rPr>
                <w:t>16</w:t>
              </w:r>
            </w:ins>
            <w:r w:rsidRPr="009B6D36">
              <w:rPr>
                <w:color w:val="000000" w:themeColor="text1"/>
              </w:rPr>
              <w:t xml:space="preserve"> to target populations.</w:t>
            </w:r>
          </w:p>
        </w:tc>
        <w:tc>
          <w:tcPr>
            <w:tcW w:w="4650" w:type="dxa"/>
          </w:tcPr>
          <w:p w14:paraId="3095EFEB" w14:textId="77777777" w:rsidR="0078487E" w:rsidRPr="009B6D36" w:rsidDel="0054247B"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sidDel="0054247B">
              <w:rPr>
                <w:color w:val="000000" w:themeColor="text1"/>
              </w:rPr>
              <w:t>Target population:</w:t>
            </w:r>
          </w:p>
          <w:p w14:paraId="0321D454"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Low-income individuals</w:t>
            </w:r>
          </w:p>
          <w:p w14:paraId="43DB58B5"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 xml:space="preserve">Historically marginalised or disadvantaged individuals, based on factors including ethnicity, religion, disability </w:t>
            </w:r>
          </w:p>
          <w:p w14:paraId="50E6E874"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Underserved who do not have quality access to essential goods and services</w:t>
            </w:r>
          </w:p>
        </w:tc>
      </w:tr>
      <w:tr w:rsidR="009B6D36" w:rsidRPr="009B6D36" w14:paraId="1C0BA26C"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09D176DB" w14:textId="77777777" w:rsidR="0078487E" w:rsidRPr="009B6D36" w:rsidRDefault="0078487E">
            <w:pPr>
              <w:pStyle w:val="Texto"/>
              <w:spacing w:before="240"/>
              <w:rPr>
                <w:color w:val="000000" w:themeColor="text1"/>
                <w:sz w:val="22"/>
                <w:szCs w:val="22"/>
                <w:lang w:val="en-US"/>
              </w:rPr>
            </w:pPr>
          </w:p>
        </w:tc>
        <w:tc>
          <w:tcPr>
            <w:tcW w:w="4650" w:type="dxa"/>
          </w:tcPr>
          <w:p w14:paraId="43C97744" w14:textId="77777777" w:rsidR="0078487E" w:rsidRPr="009B6D36" w:rsidDel="0054247B"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sidDel="0054247B">
              <w:rPr>
                <w:color w:val="000000" w:themeColor="text1"/>
              </w:rPr>
              <w:t>Impact metric:</w:t>
            </w:r>
          </w:p>
          <w:p w14:paraId="22F13F07"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Number of students who receive the loan</w:t>
            </w:r>
          </w:p>
        </w:tc>
      </w:tr>
      <w:tr w:rsidR="009B6D36" w:rsidRPr="009B6D36" w14:paraId="325FE25F"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0562C987" w14:textId="4516CD88" w:rsidR="0078487E" w:rsidRPr="009B6D36" w:rsidRDefault="25B6FEA7" w:rsidP="009B6D36">
            <w:pPr>
              <w:pStyle w:val="TableText"/>
            </w:pPr>
            <w:r w:rsidRPr="009B6D36">
              <w:t>Loans to finance reskilling and upskilling for adults</w:t>
            </w:r>
            <w:r w:rsidR="00A23633">
              <w:t xml:space="preserve"> or elderly</w:t>
            </w:r>
            <w:r w:rsidRPr="009B6D36">
              <w:t>, with preferential financial or payment terms</w:t>
            </w:r>
            <w:bookmarkStart w:id="5373" w:name="_Ref152147926"/>
            <w:r w:rsidR="0078487E" w:rsidRPr="009B6D36">
              <w:rPr>
                <w:rStyle w:val="Refdenotaalpie"/>
                <w:color w:val="000000" w:themeColor="text1"/>
                <w:sz w:val="22"/>
                <w:szCs w:val="22"/>
              </w:rPr>
              <w:footnoteReference w:id="217"/>
            </w:r>
            <w:bookmarkEnd w:id="5373"/>
            <w:r w:rsidRPr="009B6D36">
              <w:rPr>
                <w:rStyle w:val="Refdecomentario"/>
                <w:rFonts w:ascii="Calibri" w:eastAsia="Calibri" w:hAnsi="Calibri" w:cs="Arial"/>
                <w:color w:val="000000" w:themeColor="text1"/>
                <w:sz w:val="22"/>
                <w:szCs w:val="22"/>
                <w:vertAlign w:val="superscript"/>
                <w:lang w:eastAsia="es-ES" w:bidi="es-ES"/>
              </w:rPr>
              <w:t xml:space="preserve"> </w:t>
            </w:r>
            <w:r w:rsidRPr="009B6D36">
              <w:t>to target populations.</w:t>
            </w:r>
          </w:p>
          <w:p w14:paraId="39D9EDAD" w14:textId="77777777" w:rsidR="0078487E" w:rsidRPr="009B6D36" w:rsidRDefault="0078487E">
            <w:pPr>
              <w:pStyle w:val="Texto"/>
              <w:rPr>
                <w:color w:val="000000" w:themeColor="text1"/>
                <w:sz w:val="22"/>
                <w:szCs w:val="22"/>
                <w:lang w:val="en-US"/>
              </w:rPr>
            </w:pPr>
          </w:p>
        </w:tc>
        <w:tc>
          <w:tcPr>
            <w:tcW w:w="4650" w:type="dxa"/>
          </w:tcPr>
          <w:p w14:paraId="787FD113"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A84ADD4"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 xml:space="preserve">Low-income individuals </w:t>
            </w:r>
          </w:p>
          <w:p w14:paraId="2F0D7575"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Historically marginalised or disadvantaged individuals, based on factors including ethnicity, religion, disability</w:t>
            </w:r>
          </w:p>
        </w:tc>
      </w:tr>
      <w:tr w:rsidR="009B6D36" w:rsidRPr="009B6D36" w14:paraId="55EA61D2"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237C1A53" w14:textId="77777777" w:rsidR="0078487E" w:rsidRPr="009B6D36" w:rsidRDefault="0078487E">
            <w:pPr>
              <w:pStyle w:val="Texto"/>
              <w:rPr>
                <w:color w:val="000000" w:themeColor="text1"/>
                <w:sz w:val="22"/>
                <w:szCs w:val="22"/>
                <w:lang w:val="en-US"/>
              </w:rPr>
            </w:pPr>
          </w:p>
        </w:tc>
        <w:tc>
          <w:tcPr>
            <w:tcW w:w="4650" w:type="dxa"/>
          </w:tcPr>
          <w:p w14:paraId="6B0AA463"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125159B0"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Number of loan recipients</w:t>
            </w:r>
          </w:p>
        </w:tc>
      </w:tr>
      <w:tr w:rsidR="009B6D36" w:rsidRPr="009B6D36" w14:paraId="0A7683D5"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1BB78790" w14:textId="77777777" w:rsidR="0078487E" w:rsidRPr="009B6D36" w:rsidRDefault="0078487E" w:rsidP="009B6D36">
            <w:pPr>
              <w:pStyle w:val="TableHeadingText"/>
              <w:keepNext/>
              <w:rPr>
                <w:color w:val="FFFFFF" w:themeColor="background1"/>
              </w:rPr>
            </w:pPr>
            <w:bookmarkStart w:id="5374" w:name="APX_2_Social_2_Healthcare"/>
            <w:r w:rsidRPr="009B6D36">
              <w:rPr>
                <w:color w:val="FFFFFF" w:themeColor="background1"/>
              </w:rPr>
              <w:lastRenderedPageBreak/>
              <w:t>2. Healthcare</w:t>
            </w:r>
            <w:bookmarkEnd w:id="5374"/>
          </w:p>
        </w:tc>
        <w:tc>
          <w:tcPr>
            <w:tcW w:w="4650" w:type="dxa"/>
            <w:shd w:val="clear" w:color="auto" w:fill="FF0000"/>
          </w:tcPr>
          <w:p w14:paraId="6AD863B8" w14:textId="77777777" w:rsidR="0078487E" w:rsidRPr="009B6D36" w:rsidRDefault="0078487E" w:rsidP="009B6D36">
            <w:pPr>
              <w:pStyle w:val="TableHeadingText"/>
              <w:keepNex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9B6D36" w:rsidRPr="009B6D36" w14:paraId="68B056BE"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7FAC2AC3" w14:textId="21288745" w:rsidR="0078487E" w:rsidRPr="009B6D36" w:rsidRDefault="0078487E" w:rsidP="009B6D36">
            <w:pPr>
              <w:pStyle w:val="TableText"/>
              <w:keepNext/>
              <w:keepLines/>
              <w:rPr>
                <w:color w:val="000000" w:themeColor="text1"/>
              </w:rPr>
            </w:pPr>
            <w:r w:rsidRPr="009B6D36">
              <w:rPr>
                <w:color w:val="000000" w:themeColor="text1"/>
              </w:rPr>
              <w:t>Research and development (R&amp;D) for, and manufacture</w:t>
            </w:r>
            <w:ins w:id="5375" w:author="Martinez De Hurtado Yela Fermin" w:date="2024-09-10T11:03:00Z">
              <w:r w:rsidR="0001522C">
                <w:rPr>
                  <w:rStyle w:val="Refdenotaalpie"/>
                  <w:color w:val="000000" w:themeColor="text1"/>
                </w:rPr>
                <w:footnoteReference w:id="218"/>
              </w:r>
            </w:ins>
            <w:r w:rsidR="004638BE">
              <w:rPr>
                <w:color w:val="000000" w:themeColor="text1"/>
              </w:rPr>
              <w:t xml:space="preserve"> </w:t>
            </w:r>
            <w:r w:rsidRPr="009B6D36">
              <w:rPr>
                <w:color w:val="000000" w:themeColor="text1"/>
              </w:rPr>
              <w:t xml:space="preserve">of: </w:t>
            </w:r>
          </w:p>
          <w:p w14:paraId="0AF17760" w14:textId="77777777" w:rsidR="0078487E" w:rsidRPr="009B6D36" w:rsidRDefault="0078487E" w:rsidP="009B6D36">
            <w:pPr>
              <w:pStyle w:val="TableBullet1"/>
              <w:keepNext/>
              <w:keepLines/>
              <w:rPr>
                <w:color w:val="000000" w:themeColor="text1"/>
              </w:rPr>
            </w:pPr>
            <w:r w:rsidRPr="0A974F12">
              <w:rPr>
                <w:color w:val="000000" w:themeColor="text2"/>
              </w:rPr>
              <w:t>Basic and generic type pharmaceutical products and preparations (including vaccines)</w:t>
            </w:r>
          </w:p>
          <w:p w14:paraId="6C7D4D27" w14:textId="77777777" w:rsidR="0078487E" w:rsidRPr="009B6D36" w:rsidRDefault="0078487E" w:rsidP="009B6D36">
            <w:pPr>
              <w:pStyle w:val="TableBullet1"/>
              <w:keepNext/>
              <w:keepLines/>
              <w:rPr>
                <w:color w:val="000000" w:themeColor="text1"/>
              </w:rPr>
            </w:pPr>
            <w:r w:rsidRPr="0A974F12">
              <w:rPr>
                <w:color w:val="000000" w:themeColor="text2"/>
              </w:rPr>
              <w:t>Medical equipment and other supplies, including: radiation, electro medical and electrotherapeutic equipment, medical and dental instruments, etc.</w:t>
            </w:r>
          </w:p>
        </w:tc>
        <w:tc>
          <w:tcPr>
            <w:tcW w:w="4650" w:type="dxa"/>
          </w:tcPr>
          <w:p w14:paraId="1E05C29D" w14:textId="77777777" w:rsidR="0078487E" w:rsidRPr="009B6D36" w:rsidRDefault="0078487E" w:rsidP="009B6D36">
            <w:pPr>
              <w:pStyle w:val="Tabletextbold"/>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E07B4CF" w14:textId="77777777" w:rsidR="0078487E" w:rsidRPr="009B6D36" w:rsidRDefault="0078487E" w:rsidP="009B6D36">
            <w:pPr>
              <w:pStyle w:val="TableBullet1"/>
              <w:cnfStyle w:val="000000000000" w:firstRow="0" w:lastRow="0" w:firstColumn="0" w:lastColumn="0" w:oddVBand="0" w:evenVBand="0" w:oddHBand="0" w:evenHBand="0" w:firstRowFirstColumn="0" w:firstRowLastColumn="0" w:lastRowFirstColumn="0" w:lastRowLastColumn="0"/>
              <w:rPr>
                <w:b/>
              </w:rPr>
            </w:pPr>
            <w:r>
              <w:t>General public</w:t>
            </w:r>
          </w:p>
        </w:tc>
      </w:tr>
      <w:tr w:rsidR="009B6D36" w:rsidRPr="009B6D36" w14:paraId="28B151E9"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4FFCA64B" w14:textId="77777777" w:rsidR="0078487E" w:rsidRPr="009B6D36" w:rsidRDefault="0078487E" w:rsidP="009B6D36">
            <w:pPr>
              <w:pStyle w:val="Texto"/>
              <w:keepNext/>
              <w:keepLines/>
              <w:rPr>
                <w:color w:val="000000" w:themeColor="text1"/>
                <w:sz w:val="22"/>
                <w:szCs w:val="22"/>
                <w:lang w:val="en-US"/>
              </w:rPr>
            </w:pPr>
          </w:p>
        </w:tc>
        <w:tc>
          <w:tcPr>
            <w:tcW w:w="4650" w:type="dxa"/>
          </w:tcPr>
          <w:p w14:paraId="2A845AF9" w14:textId="77777777" w:rsidR="0078487E" w:rsidRPr="009B6D36" w:rsidRDefault="0078487E" w:rsidP="009B6D36">
            <w:pPr>
              <w:pStyle w:val="Tabletextbold"/>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32A2C020" w14:textId="77777777"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use the products</w:t>
            </w:r>
          </w:p>
        </w:tc>
      </w:tr>
      <w:tr w:rsidR="009B6D36" w:rsidRPr="009B6D36" w14:paraId="095F728C"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35A019A8" w14:textId="4A9B764C" w:rsidR="0078487E" w:rsidRPr="009B6D36" w:rsidRDefault="0078487E" w:rsidP="00464F3C">
            <w:pPr>
              <w:pStyle w:val="TableText"/>
              <w:rPr>
                <w:color w:val="000000" w:themeColor="text1"/>
              </w:rPr>
            </w:pPr>
            <w:r w:rsidRPr="009B6D36">
              <w:rPr>
                <w:color w:val="000000" w:themeColor="text1"/>
              </w:rPr>
              <w:t>Healthcare services and assets in public</w:t>
            </w:r>
            <w:r w:rsidRPr="009B6D36">
              <w:rPr>
                <w:color w:val="000000" w:themeColor="text1"/>
              </w:rPr>
              <w:fldChar w:fldCharType="begin"/>
            </w:r>
            <w:r w:rsidRPr="009B6D36">
              <w:rPr>
                <w:color w:val="000000" w:themeColor="text1"/>
              </w:rPr>
              <w:instrText xml:space="preserve"> NOTEREF _Ref152144066 \f \h </w:instrText>
            </w:r>
            <w:r w:rsidR="00B450D0"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ins w:id="5377" w:author="Martinez De Hurtado Yela Fermin" w:date="2024-09-10T11:04:00Z">
              <w:r w:rsidR="00412452" w:rsidRPr="00412452">
                <w:rPr>
                  <w:rStyle w:val="Refdenotaalpie"/>
                  <w:rPrChange w:id="5378" w:author="Martinez De Hurtado Yela Fermin" w:date="2024-09-10T11:04:00Z">
                    <w:rPr>
                      <w:color w:val="000000" w:themeColor="text1"/>
                    </w:rPr>
                  </w:rPrChange>
                </w:rPr>
                <w:t>2</w:t>
              </w:r>
            </w:ins>
            <w:ins w:id="5379" w:author="Martinez De Hurtado Yela Fermin" w:date="2025-01-03T09:34:00Z" w16du:dateUtc="2025-01-03T08:34:00Z">
              <w:r w:rsidR="00F55440">
                <w:rPr>
                  <w:rStyle w:val="Refdenotaalpie"/>
                </w:rPr>
                <w:t>14</w:t>
              </w:r>
            </w:ins>
            <w:del w:id="5380" w:author="Martinez De Hurtado Yela Fermin" w:date="2024-09-10T11:04:00Z">
              <w:r w:rsidR="004D2094" w:rsidRPr="004D2094" w:rsidDel="00412452">
                <w:rPr>
                  <w:rStyle w:val="Refdenotaalpie"/>
                  <w:color w:val="000000" w:themeColor="text1"/>
                </w:rPr>
                <w:delText>184</w:delText>
              </w:r>
            </w:del>
            <w:r w:rsidRPr="009B6D36">
              <w:rPr>
                <w:color w:val="000000" w:themeColor="text1"/>
              </w:rPr>
              <w:fldChar w:fldCharType="end"/>
            </w:r>
            <w:r w:rsidRPr="009B6D36">
              <w:rPr>
                <w:color w:val="000000" w:themeColor="text1"/>
              </w:rPr>
              <w:t xml:space="preserve"> hospitals; centres for general healthcare, specialized medicine, physiotherapy, diagnostics, family planning and speech therapy; laboratories and field hospitals.</w:t>
            </w:r>
          </w:p>
        </w:tc>
        <w:tc>
          <w:tcPr>
            <w:tcW w:w="4650" w:type="dxa"/>
          </w:tcPr>
          <w:p w14:paraId="5A051CD8"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11306A01"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General public</w:t>
            </w:r>
          </w:p>
        </w:tc>
      </w:tr>
      <w:tr w:rsidR="009B6D36" w:rsidRPr="009B6D36" w14:paraId="0BE0B309"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2DBA1198" w14:textId="77777777" w:rsidR="0078487E" w:rsidRPr="009B6D36" w:rsidRDefault="0078487E">
            <w:pPr>
              <w:pStyle w:val="Texto"/>
              <w:rPr>
                <w:color w:val="000000" w:themeColor="text1"/>
                <w:sz w:val="22"/>
                <w:szCs w:val="22"/>
                <w:lang w:val="en-US"/>
              </w:rPr>
            </w:pPr>
          </w:p>
        </w:tc>
        <w:tc>
          <w:tcPr>
            <w:tcW w:w="4650" w:type="dxa"/>
          </w:tcPr>
          <w:p w14:paraId="5641B88D"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3251EC3D"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benefit from the facilities</w:t>
            </w:r>
          </w:p>
        </w:tc>
      </w:tr>
      <w:tr w:rsidR="009B6D36" w:rsidRPr="009B6D36" w14:paraId="3EB63F44"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46410FB3" w14:textId="37FA4455" w:rsidR="0078487E" w:rsidRPr="009B6D36" w:rsidRDefault="0078487E" w:rsidP="00464F3C">
            <w:pPr>
              <w:pStyle w:val="TableText"/>
              <w:rPr>
                <w:color w:val="000000" w:themeColor="text1"/>
              </w:rPr>
            </w:pPr>
            <w:r w:rsidRPr="009B6D36">
              <w:rPr>
                <w:color w:val="000000" w:themeColor="text1"/>
              </w:rPr>
              <w:t>Public</w:t>
            </w:r>
            <w:r w:rsidRPr="009B6D36">
              <w:rPr>
                <w:color w:val="000000" w:themeColor="text1"/>
              </w:rPr>
              <w:fldChar w:fldCharType="begin"/>
            </w:r>
            <w:r w:rsidRPr="009B6D36">
              <w:rPr>
                <w:color w:val="000000" w:themeColor="text1"/>
              </w:rPr>
              <w:instrText xml:space="preserve"> NOTEREF _Ref152144066 \f \h </w:instrText>
            </w:r>
            <w:r w:rsidR="00B450D0"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ins w:id="5381" w:author="Martinez De Hurtado Yela Fermin" w:date="2024-09-10T11:04:00Z">
              <w:r w:rsidR="00412452" w:rsidRPr="00412452">
                <w:rPr>
                  <w:rStyle w:val="Refdenotaalpie"/>
                  <w:rPrChange w:id="5382" w:author="Martinez De Hurtado Yela Fermin" w:date="2024-09-10T11:04:00Z">
                    <w:rPr>
                      <w:color w:val="000000" w:themeColor="text1"/>
                    </w:rPr>
                  </w:rPrChange>
                </w:rPr>
                <w:t>2</w:t>
              </w:r>
            </w:ins>
            <w:ins w:id="5383" w:author="Martinez De Hurtado Yela Fermin" w:date="2025-01-03T09:34:00Z" w16du:dateUtc="2025-01-03T08:34:00Z">
              <w:r w:rsidR="00F55440">
                <w:rPr>
                  <w:rStyle w:val="Refdenotaalpie"/>
                </w:rPr>
                <w:t>14</w:t>
              </w:r>
            </w:ins>
            <w:del w:id="5384" w:author="Martinez De Hurtado Yela Fermin" w:date="2024-09-10T11:04:00Z">
              <w:r w:rsidR="004D2094" w:rsidRPr="004D2094" w:rsidDel="00412452">
                <w:rPr>
                  <w:rStyle w:val="Refdenotaalpie"/>
                  <w:color w:val="000000" w:themeColor="text1"/>
                </w:rPr>
                <w:delText>184</w:delText>
              </w:r>
            </w:del>
            <w:r w:rsidRPr="009B6D36">
              <w:rPr>
                <w:color w:val="000000" w:themeColor="text1"/>
              </w:rPr>
              <w:fldChar w:fldCharType="end"/>
            </w:r>
            <w:r w:rsidRPr="009B6D36">
              <w:rPr>
                <w:color w:val="000000" w:themeColor="text1"/>
              </w:rPr>
              <w:t xml:space="preserve"> health services at specialized residential care/social work facilities to target populations, such as:</w:t>
            </w:r>
          </w:p>
          <w:p w14:paraId="49041F0B" w14:textId="77777777" w:rsidR="0078487E" w:rsidRPr="009B6D36" w:rsidRDefault="0078487E" w:rsidP="00575596">
            <w:pPr>
              <w:pStyle w:val="TableBullet1"/>
              <w:rPr>
                <w:color w:val="000000" w:themeColor="text1"/>
              </w:rPr>
            </w:pPr>
            <w:r w:rsidRPr="0A974F12">
              <w:rPr>
                <w:color w:val="000000" w:themeColor="text2"/>
              </w:rPr>
              <w:t>Specialized residential care facilities (e.g., centres for nursing, learning disabilities, mental health, substance abuse treatment, the elderly, people with disabilities and other residential care activities for children, the homeless, orphans and other vulnerable groups).</w:t>
            </w:r>
          </w:p>
          <w:p w14:paraId="3E27BABE" w14:textId="77777777" w:rsidR="0078487E" w:rsidRPr="009B6D36" w:rsidRDefault="0078487E" w:rsidP="00575596">
            <w:pPr>
              <w:pStyle w:val="TableBullet1"/>
              <w:rPr>
                <w:color w:val="000000" w:themeColor="text1"/>
              </w:rPr>
            </w:pPr>
            <w:r w:rsidRPr="0A974F12">
              <w:rPr>
                <w:color w:val="000000" w:themeColor="text2"/>
              </w:rPr>
              <w:t>Non-residential social work facilities (for the elderly and people with disabilities, children’s day-care and other non-accommodation activities like counselling, helping victims of natural disasters and vocational training for the unemployed).</w:t>
            </w:r>
          </w:p>
          <w:p w14:paraId="1533EB62" w14:textId="77777777" w:rsidR="0078487E" w:rsidRPr="009B6D36" w:rsidRDefault="0078487E">
            <w:pPr>
              <w:pStyle w:val="Prrafodelista"/>
              <w:ind w:left="318"/>
              <w:rPr>
                <w:color w:val="000000" w:themeColor="text1"/>
              </w:rPr>
            </w:pPr>
          </w:p>
        </w:tc>
        <w:tc>
          <w:tcPr>
            <w:tcW w:w="4650" w:type="dxa"/>
          </w:tcPr>
          <w:p w14:paraId="03D9D8B6"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75B63E1"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People with disabilities</w:t>
            </w:r>
          </w:p>
          <w:p w14:paraId="68139D8E"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Senior citizens and vulnerable youth</w:t>
            </w:r>
          </w:p>
          <w:p w14:paraId="5390433A"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Other vulnerable groups, such as: children without families, homeless people and persons with substance abuse problems</w:t>
            </w:r>
          </w:p>
          <w:p w14:paraId="606FDE76"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Migrants and displaced persons</w:t>
            </w:r>
          </w:p>
        </w:tc>
      </w:tr>
      <w:tr w:rsidR="009B6D36" w:rsidRPr="009B6D36" w14:paraId="01DAEFC3"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70A5EAD8" w14:textId="77777777" w:rsidR="0078487E" w:rsidRPr="009B6D36" w:rsidRDefault="0078487E">
            <w:pPr>
              <w:pStyle w:val="Texto"/>
              <w:rPr>
                <w:color w:val="000000" w:themeColor="text1"/>
                <w:sz w:val="22"/>
                <w:szCs w:val="22"/>
                <w:lang w:val="en-US"/>
              </w:rPr>
            </w:pPr>
          </w:p>
        </w:tc>
        <w:tc>
          <w:tcPr>
            <w:tcW w:w="4650" w:type="dxa"/>
          </w:tcPr>
          <w:p w14:paraId="282F43D3"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3849CA19"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benefit from those services</w:t>
            </w:r>
          </w:p>
        </w:tc>
      </w:tr>
      <w:tr w:rsidR="009B6D36" w:rsidRPr="009B6D36" w14:paraId="6895EB00"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472CB4AD" w14:textId="77777777" w:rsidR="0078487E" w:rsidRPr="009B6D36" w:rsidRDefault="0078487E" w:rsidP="00464F3C">
            <w:pPr>
              <w:pStyle w:val="TableHeadingText"/>
              <w:rPr>
                <w:color w:val="FFFFFF" w:themeColor="background1"/>
              </w:rPr>
            </w:pPr>
            <w:bookmarkStart w:id="5385" w:name="APX_2_Social_3_Transport"/>
            <w:r w:rsidRPr="009B6D36">
              <w:rPr>
                <w:color w:val="FFFFFF" w:themeColor="background1"/>
              </w:rPr>
              <w:t>3. Transport</w:t>
            </w:r>
            <w:bookmarkEnd w:id="5385"/>
          </w:p>
        </w:tc>
        <w:tc>
          <w:tcPr>
            <w:tcW w:w="4650" w:type="dxa"/>
            <w:shd w:val="clear" w:color="auto" w:fill="FF0000"/>
          </w:tcPr>
          <w:p w14:paraId="191C2A78" w14:textId="77777777" w:rsidR="0078487E" w:rsidRPr="009B6D36" w:rsidRDefault="0078487E" w:rsidP="00464F3C">
            <w:pPr>
              <w:pStyle w:val="TableHeadingT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19183795"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5A653BAF" w14:textId="77777777" w:rsidR="0078487E" w:rsidRPr="009B6D36" w:rsidRDefault="25B6FEA7" w:rsidP="00464F3C">
            <w:pPr>
              <w:pStyle w:val="TableText"/>
              <w:rPr>
                <w:color w:val="000000" w:themeColor="text1"/>
              </w:rPr>
            </w:pPr>
            <w:r w:rsidRPr="009B6D36">
              <w:rPr>
                <w:color w:val="000000" w:themeColor="text1"/>
              </w:rPr>
              <w:t>Roads and related infrastructure</w:t>
            </w:r>
            <w:r w:rsidR="0078487E" w:rsidRPr="009B6D36">
              <w:rPr>
                <w:rStyle w:val="Refdenotaalpie"/>
                <w:color w:val="000000" w:themeColor="text1"/>
                <w:sz w:val="22"/>
                <w:szCs w:val="22"/>
              </w:rPr>
              <w:footnoteReference w:id="219"/>
            </w:r>
            <w:r w:rsidRPr="009B6D36">
              <w:rPr>
                <w:color w:val="000000" w:themeColor="text1"/>
                <w:vertAlign w:val="superscript"/>
              </w:rPr>
              <w:t xml:space="preserve"> </w:t>
            </w:r>
            <w:r w:rsidRPr="009B6D36">
              <w:rPr>
                <w:color w:val="000000" w:themeColor="text1"/>
              </w:rPr>
              <w:t>(such as bridges, viaducts and tunnels, among others) aimed at improving transport links to underdeveloped rural areas, or where road connectivity does not exist or is clearly inadequate and hinders a community's development in target population areas.</w:t>
            </w:r>
          </w:p>
        </w:tc>
        <w:tc>
          <w:tcPr>
            <w:tcW w:w="4650" w:type="dxa"/>
          </w:tcPr>
          <w:p w14:paraId="78AF9CDC"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0421A088"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connecting remote or rural populations).</w:t>
            </w:r>
          </w:p>
        </w:tc>
      </w:tr>
      <w:tr w:rsidR="009B6D36" w:rsidRPr="009B6D36" w14:paraId="063CB27E"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51190F1E" w14:textId="77777777" w:rsidR="0078487E" w:rsidRPr="009B6D36" w:rsidRDefault="0078487E">
            <w:pPr>
              <w:pStyle w:val="Texto"/>
              <w:rPr>
                <w:color w:val="000000" w:themeColor="text1"/>
                <w:sz w:val="22"/>
                <w:szCs w:val="22"/>
                <w:lang w:val="en-US"/>
              </w:rPr>
            </w:pPr>
          </w:p>
        </w:tc>
        <w:tc>
          <w:tcPr>
            <w:tcW w:w="4650" w:type="dxa"/>
          </w:tcPr>
          <w:p w14:paraId="4965D062"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61F81B50" w14:textId="77777777" w:rsidR="0078487E" w:rsidRPr="009B6D36" w:rsidRDefault="0078487E" w:rsidP="009B6D36">
            <w:pPr>
              <w:pStyle w:val="TableText"/>
              <w:cnfStyle w:val="000000000000" w:firstRow="0" w:lastRow="0" w:firstColumn="0" w:lastColumn="0" w:oddVBand="0" w:evenVBand="0" w:oddHBand="0" w:evenHBand="0" w:firstRowFirstColumn="0" w:firstRowLastColumn="0" w:lastRowFirstColumn="0" w:lastRowLastColumn="0"/>
              <w:rPr>
                <w:b/>
              </w:rPr>
            </w:pPr>
            <w:r w:rsidRPr="009B6D36">
              <w:t>Number of people reached via the roads and infrastructure</w:t>
            </w:r>
          </w:p>
        </w:tc>
      </w:tr>
      <w:tr w:rsidR="009B6D36" w:rsidRPr="009B6D36" w14:paraId="192C05C1"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61984ADD" w14:textId="77777777" w:rsidR="0078487E" w:rsidRPr="009B6D36" w:rsidRDefault="0078487E" w:rsidP="00464F3C">
            <w:pPr>
              <w:pStyle w:val="TableText"/>
              <w:rPr>
                <w:color w:val="000000" w:themeColor="text1"/>
              </w:rPr>
            </w:pPr>
            <w:r w:rsidRPr="009B6D36">
              <w:rPr>
                <w:color w:val="000000" w:themeColor="text1"/>
              </w:rPr>
              <w:t>Public transportation infrastructure, including over- and underground railways to bring socio-economic development in target population areas.</w:t>
            </w:r>
          </w:p>
          <w:p w14:paraId="2A7CD7E1" w14:textId="77777777" w:rsidR="0078487E" w:rsidRPr="009B6D36" w:rsidRDefault="0078487E" w:rsidP="009B6D36">
            <w:pPr>
              <w:pStyle w:val="TableText"/>
            </w:pPr>
          </w:p>
          <w:p w14:paraId="1272932E" w14:textId="77777777" w:rsidR="0078487E" w:rsidRPr="009B6D36" w:rsidRDefault="0078487E">
            <w:pPr>
              <w:pStyle w:val="Texto"/>
              <w:rPr>
                <w:color w:val="000000" w:themeColor="text1"/>
                <w:sz w:val="22"/>
                <w:szCs w:val="22"/>
                <w:lang w:val="en-US"/>
              </w:rPr>
            </w:pPr>
          </w:p>
        </w:tc>
        <w:tc>
          <w:tcPr>
            <w:tcW w:w="4650" w:type="dxa"/>
          </w:tcPr>
          <w:p w14:paraId="50850747"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1A751825"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cities without underground railways, rural populations and remote villages)</w:t>
            </w:r>
          </w:p>
        </w:tc>
      </w:tr>
      <w:tr w:rsidR="009B6D36" w:rsidRPr="009B6D36" w14:paraId="58D8049D"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48E58D70" w14:textId="77777777" w:rsidR="0078487E" w:rsidRPr="009B6D36" w:rsidRDefault="0078487E">
            <w:pPr>
              <w:pStyle w:val="Texto"/>
              <w:rPr>
                <w:color w:val="000000" w:themeColor="text1"/>
                <w:sz w:val="22"/>
                <w:szCs w:val="22"/>
                <w:lang w:val="en-US"/>
              </w:rPr>
            </w:pPr>
          </w:p>
        </w:tc>
        <w:tc>
          <w:tcPr>
            <w:tcW w:w="4650" w:type="dxa"/>
          </w:tcPr>
          <w:p w14:paraId="296FD0BD"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41A7AE57"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reached via the railway infrastructure</w:t>
            </w:r>
          </w:p>
        </w:tc>
      </w:tr>
      <w:tr w:rsidR="009B6D36" w:rsidRPr="009B6D36" w14:paraId="7F96F20E"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7235E009" w14:textId="77777777" w:rsidR="0078487E" w:rsidRPr="009B6D36" w:rsidRDefault="0078487E" w:rsidP="00464F3C">
            <w:pPr>
              <w:pStyle w:val="TableText"/>
              <w:rPr>
                <w:color w:val="000000" w:themeColor="text1"/>
              </w:rPr>
            </w:pPr>
            <w:r w:rsidRPr="009B6D36">
              <w:rPr>
                <w:color w:val="000000" w:themeColor="text1"/>
              </w:rPr>
              <w:t>Transport infrastructure to help people with disabilities move around more easily (e.g., accessibility improvements to public transit networks).</w:t>
            </w:r>
          </w:p>
        </w:tc>
        <w:tc>
          <w:tcPr>
            <w:tcW w:w="4650" w:type="dxa"/>
          </w:tcPr>
          <w:p w14:paraId="17E0B3C8"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225DB289"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General public</w:t>
            </w:r>
          </w:p>
        </w:tc>
      </w:tr>
      <w:tr w:rsidR="009B6D36" w:rsidRPr="009B6D36" w14:paraId="0BD81620"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5CD0FD71" w14:textId="77777777" w:rsidR="0078487E" w:rsidRPr="009B6D36" w:rsidRDefault="0078487E">
            <w:pPr>
              <w:pStyle w:val="Texto"/>
              <w:rPr>
                <w:color w:val="000000" w:themeColor="text1"/>
                <w:sz w:val="22"/>
                <w:szCs w:val="22"/>
                <w:lang w:val="en-US"/>
              </w:rPr>
            </w:pPr>
          </w:p>
        </w:tc>
        <w:tc>
          <w:tcPr>
            <w:tcW w:w="4650" w:type="dxa"/>
          </w:tcPr>
          <w:p w14:paraId="5897C9B7"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52226060"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use the products</w:t>
            </w:r>
          </w:p>
        </w:tc>
      </w:tr>
      <w:tr w:rsidR="009B6D36" w:rsidRPr="009B6D36" w14:paraId="046E3169"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7BD57588" w14:textId="77777777" w:rsidR="0078487E" w:rsidRPr="009B6D36" w:rsidRDefault="0078487E" w:rsidP="009B6D36">
            <w:pPr>
              <w:pStyle w:val="TableHeadingText"/>
              <w:keepNext/>
              <w:rPr>
                <w:color w:val="FFFFFF" w:themeColor="background1"/>
              </w:rPr>
            </w:pPr>
            <w:bookmarkStart w:id="5386" w:name="APX_2_Social_4_Energy"/>
            <w:r w:rsidRPr="009B6D36">
              <w:rPr>
                <w:color w:val="FFFFFF" w:themeColor="background1"/>
              </w:rPr>
              <w:lastRenderedPageBreak/>
              <w:t>4. Energy</w:t>
            </w:r>
            <w:bookmarkEnd w:id="5386"/>
          </w:p>
        </w:tc>
        <w:tc>
          <w:tcPr>
            <w:tcW w:w="4650" w:type="dxa"/>
            <w:shd w:val="clear" w:color="auto" w:fill="FF0000"/>
          </w:tcPr>
          <w:p w14:paraId="470ACD2E" w14:textId="77777777" w:rsidR="0078487E" w:rsidRPr="009B6D36" w:rsidRDefault="0078487E" w:rsidP="009B6D36">
            <w:pPr>
              <w:pStyle w:val="TableHeadingText"/>
              <w:keepN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46458036"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126A3881" w14:textId="77777777" w:rsidR="0078487E" w:rsidRPr="009B6D36" w:rsidRDefault="0078487E" w:rsidP="009B6D36">
            <w:pPr>
              <w:pStyle w:val="TableText"/>
              <w:keepNext/>
              <w:keepLines/>
              <w:rPr>
                <w:color w:val="000000" w:themeColor="text1"/>
              </w:rPr>
            </w:pPr>
            <w:r w:rsidRPr="009B6D36">
              <w:rPr>
                <w:color w:val="000000" w:themeColor="text1"/>
              </w:rPr>
              <w:t>Clean (renewable) energy production and distribution lines and dedicated buildings and structures in target population areas.</w:t>
            </w:r>
          </w:p>
          <w:p w14:paraId="1006588D" w14:textId="77777777" w:rsidR="0078487E" w:rsidRPr="009B6D36" w:rsidRDefault="0078487E" w:rsidP="009B6D36">
            <w:pPr>
              <w:pStyle w:val="TableText"/>
              <w:rPr>
                <w:color w:val="000000" w:themeColor="text1"/>
              </w:rPr>
            </w:pPr>
            <w:r w:rsidRPr="009B6D36">
              <w:rPr>
                <w:color w:val="000000" w:themeColor="text1"/>
              </w:rPr>
              <w:t>All transmission and distribution infrastructure dedicated to connecting fossil or nuclear power plants to the grid are excluded.</w:t>
            </w:r>
          </w:p>
        </w:tc>
        <w:tc>
          <w:tcPr>
            <w:tcW w:w="4650" w:type="dxa"/>
          </w:tcPr>
          <w:p w14:paraId="5E7FC8BA"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6744678D" w14:textId="77777777"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rural populations and areas with no access to electricity or where access to electricity is substantially inadequate)</w:t>
            </w:r>
          </w:p>
        </w:tc>
      </w:tr>
      <w:tr w:rsidR="009B6D36" w:rsidRPr="009B6D36" w14:paraId="3E586D48"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73547859" w14:textId="77777777" w:rsidR="0078487E" w:rsidRPr="009B6D36" w:rsidRDefault="0078487E" w:rsidP="009B6D36">
            <w:pPr>
              <w:pStyle w:val="Texto"/>
              <w:keepNext/>
              <w:keepLines/>
              <w:rPr>
                <w:color w:val="000000" w:themeColor="text1"/>
                <w:sz w:val="22"/>
                <w:szCs w:val="22"/>
                <w:lang w:val="en-US"/>
              </w:rPr>
            </w:pPr>
          </w:p>
        </w:tc>
        <w:tc>
          <w:tcPr>
            <w:tcW w:w="4650" w:type="dxa"/>
          </w:tcPr>
          <w:p w14:paraId="0A99DB48"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4B7E10D4" w14:textId="77777777"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reached</w:t>
            </w:r>
          </w:p>
        </w:tc>
      </w:tr>
      <w:tr w:rsidR="009B6D36" w:rsidRPr="009B6D36" w14:paraId="01C0E9A0"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61653BF2" w14:textId="77777777" w:rsidR="0078487E" w:rsidRPr="009B6D36" w:rsidRDefault="0078487E" w:rsidP="009B6D36">
            <w:pPr>
              <w:pStyle w:val="TableHeadingText"/>
              <w:keepNext/>
              <w:rPr>
                <w:color w:val="FFFFFF" w:themeColor="background1"/>
              </w:rPr>
            </w:pPr>
            <w:bookmarkStart w:id="5387" w:name="APX_2_Social_5_Water"/>
            <w:r w:rsidRPr="009B6D36">
              <w:rPr>
                <w:color w:val="FFFFFF" w:themeColor="background1"/>
              </w:rPr>
              <w:t>5. Water and waste management</w:t>
            </w:r>
            <w:bookmarkEnd w:id="5387"/>
          </w:p>
        </w:tc>
        <w:tc>
          <w:tcPr>
            <w:tcW w:w="4650" w:type="dxa"/>
            <w:shd w:val="clear" w:color="auto" w:fill="FF0000"/>
          </w:tcPr>
          <w:p w14:paraId="03B99620" w14:textId="77777777" w:rsidR="0078487E" w:rsidRPr="009B6D36" w:rsidRDefault="0078487E" w:rsidP="009B6D36">
            <w:pPr>
              <w:pStyle w:val="TableHeadingText"/>
              <w:keepN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1D102349"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60CF41BD" w14:textId="77777777" w:rsidR="0078487E" w:rsidRPr="009B6D36" w:rsidRDefault="25B6FEA7" w:rsidP="009B6D36">
            <w:pPr>
              <w:pStyle w:val="TableText"/>
              <w:keepNext/>
              <w:keepLines/>
            </w:pPr>
            <w:r w:rsidRPr="009B6D36">
              <w:t>Water collection, treatment</w:t>
            </w:r>
            <w:r w:rsidR="0078487E" w:rsidRPr="009B6D36">
              <w:rPr>
                <w:rStyle w:val="Refdenotaalpie"/>
              </w:rPr>
              <w:footnoteReference w:id="220"/>
            </w:r>
            <w:r w:rsidRPr="009B6D36">
              <w:t xml:space="preserve"> and distribution infrastructure; and dedicated buildings and structures in target population areas.</w:t>
            </w:r>
          </w:p>
        </w:tc>
        <w:tc>
          <w:tcPr>
            <w:tcW w:w="4650" w:type="dxa"/>
          </w:tcPr>
          <w:p w14:paraId="0A19ECB9" w14:textId="77777777" w:rsidR="0078487E" w:rsidRPr="009B6D36" w:rsidRDefault="0078487E" w:rsidP="009B6D36">
            <w:pPr>
              <w:pStyle w:val="Tabletextbold"/>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1F9B1F65" w14:textId="77777777"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cities with poor water quality or no treatment systems)</w:t>
            </w:r>
          </w:p>
        </w:tc>
      </w:tr>
      <w:tr w:rsidR="009B6D36" w:rsidRPr="009B6D36" w14:paraId="164ABA9F"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0F2666D6" w14:textId="77777777" w:rsidR="0078487E" w:rsidRPr="009B6D36" w:rsidRDefault="0078487E">
            <w:pPr>
              <w:pStyle w:val="Texto"/>
              <w:rPr>
                <w:color w:val="000000" w:themeColor="text1"/>
                <w:sz w:val="22"/>
                <w:szCs w:val="22"/>
                <w:lang w:val="en-US"/>
              </w:rPr>
            </w:pPr>
          </w:p>
        </w:tc>
        <w:tc>
          <w:tcPr>
            <w:tcW w:w="4650" w:type="dxa"/>
          </w:tcPr>
          <w:p w14:paraId="4F43E5E0"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7AD69CCF" w14:textId="77777777" w:rsidR="0078487E" w:rsidRPr="009B6D36" w:rsidRDefault="0078487E">
            <w:pPr>
              <w:pStyle w:val="Texto"/>
              <w:cnfStyle w:val="000000000000" w:firstRow="0" w:lastRow="0" w:firstColumn="0" w:lastColumn="0" w:oddVBand="0" w:evenVBand="0" w:oddHBand="0" w:evenHBand="0" w:firstRowFirstColumn="0" w:firstRowLastColumn="0" w:lastRowFirstColumn="0" w:lastRowLastColumn="0"/>
              <w:rPr>
                <w:b/>
                <w:color w:val="000000" w:themeColor="text1"/>
                <w:lang w:val="en-US"/>
              </w:rPr>
            </w:pPr>
            <w:r w:rsidRPr="009B6D36">
              <w:rPr>
                <w:color w:val="000000" w:themeColor="text1"/>
                <w:lang w:val="en-US"/>
              </w:rPr>
              <w:t>Number of people reached</w:t>
            </w:r>
          </w:p>
        </w:tc>
      </w:tr>
      <w:tr w:rsidR="009B6D36" w:rsidRPr="009B6D36" w14:paraId="1EEFAF95"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4BE61E55" w14:textId="77777777" w:rsidR="0078487E" w:rsidRPr="009B6D36" w:rsidRDefault="0078487E" w:rsidP="009B6D36">
            <w:pPr>
              <w:pStyle w:val="TableText"/>
            </w:pPr>
            <w:r w:rsidRPr="009B6D36">
              <w:t>Sewage, wastewater (not derived from fossil fuel sources) treatment and collection infrastructure (including wastewater transport vehicles that adhere to local emissions regulations); and of supporting integral buildings and structures in target population areas.</w:t>
            </w:r>
          </w:p>
        </w:tc>
        <w:tc>
          <w:tcPr>
            <w:tcW w:w="4650" w:type="dxa"/>
          </w:tcPr>
          <w:p w14:paraId="56268209"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1E578756"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cities with no sewage or wastewater treatment systems)</w:t>
            </w:r>
          </w:p>
        </w:tc>
      </w:tr>
      <w:tr w:rsidR="009B6D36" w:rsidRPr="009B6D36" w14:paraId="6949C0FF"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6C2FA997" w14:textId="77777777" w:rsidR="0078487E" w:rsidRPr="009B6D36" w:rsidRDefault="0078487E" w:rsidP="00464F3C">
            <w:pPr>
              <w:pStyle w:val="TableText"/>
              <w:rPr>
                <w:color w:val="000000" w:themeColor="text1"/>
              </w:rPr>
            </w:pPr>
          </w:p>
        </w:tc>
        <w:tc>
          <w:tcPr>
            <w:tcW w:w="4650" w:type="dxa"/>
          </w:tcPr>
          <w:p w14:paraId="7B89E41D"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740119DA"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reached</w:t>
            </w:r>
          </w:p>
        </w:tc>
      </w:tr>
      <w:tr w:rsidR="009B6D36" w:rsidRPr="009B6D36" w14:paraId="2CAA603E"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4D7DD9C4" w14:textId="77777777" w:rsidR="0078487E" w:rsidRPr="009B6D36" w:rsidRDefault="0078487E" w:rsidP="00464F3C">
            <w:pPr>
              <w:pStyle w:val="TableText"/>
              <w:rPr>
                <w:color w:val="000000" w:themeColor="text1"/>
              </w:rPr>
            </w:pPr>
            <w:r w:rsidRPr="009B6D36">
              <w:rPr>
                <w:color w:val="000000" w:themeColor="text1"/>
              </w:rPr>
              <w:t>Hazardous and non-hazardous waste collection (including waste collection vehicles that adhere to local emissions regulations), sorting, disposal, treatment and recycling (including the recovery of waste and dismantling of wrecks) in target population areas.</w:t>
            </w:r>
          </w:p>
          <w:p w14:paraId="701819F4" w14:textId="77777777" w:rsidR="0078487E" w:rsidRPr="009B6D36" w:rsidRDefault="0078487E" w:rsidP="00464F3C">
            <w:pPr>
              <w:pStyle w:val="TableText"/>
              <w:rPr>
                <w:color w:val="000000" w:themeColor="text1"/>
              </w:rPr>
            </w:pPr>
          </w:p>
          <w:p w14:paraId="67A8991A" w14:textId="77777777" w:rsidR="0078487E" w:rsidRPr="009B6D36" w:rsidRDefault="0078487E" w:rsidP="00464F3C">
            <w:pPr>
              <w:pStyle w:val="TableText"/>
              <w:rPr>
                <w:color w:val="000000" w:themeColor="text1"/>
              </w:rPr>
            </w:pPr>
          </w:p>
        </w:tc>
        <w:tc>
          <w:tcPr>
            <w:tcW w:w="4650" w:type="dxa"/>
          </w:tcPr>
          <w:p w14:paraId="4A067733"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7517C9EC"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 (e.g., cities with no previous infrastructure for this purpose)</w:t>
            </w:r>
          </w:p>
        </w:tc>
      </w:tr>
      <w:tr w:rsidR="009B6D36" w:rsidRPr="009B6D36" w14:paraId="5F213BED"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1F3AE798" w14:textId="77777777" w:rsidR="0078487E" w:rsidRPr="009B6D36" w:rsidRDefault="0078487E">
            <w:pPr>
              <w:pStyle w:val="Texto"/>
              <w:rPr>
                <w:color w:val="000000" w:themeColor="text1"/>
                <w:sz w:val="22"/>
                <w:szCs w:val="22"/>
                <w:lang w:val="en-US"/>
              </w:rPr>
            </w:pPr>
          </w:p>
        </w:tc>
        <w:tc>
          <w:tcPr>
            <w:tcW w:w="4650" w:type="dxa"/>
          </w:tcPr>
          <w:p w14:paraId="31D3671F"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1627CCE2"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Amount of waste collected, recycled and treated</w:t>
            </w:r>
          </w:p>
          <w:p w14:paraId="0FEBAB8F"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reached</w:t>
            </w:r>
          </w:p>
        </w:tc>
      </w:tr>
      <w:tr w:rsidR="009B6D36" w:rsidRPr="009B6D36" w14:paraId="1C1CD991"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1904EF08" w14:textId="77777777" w:rsidR="0078487E" w:rsidRPr="009B6D36" w:rsidRDefault="0078487E" w:rsidP="00464F3C">
            <w:pPr>
              <w:pStyle w:val="TableHeadingText"/>
              <w:rPr>
                <w:color w:val="FFFFFF" w:themeColor="background1"/>
              </w:rPr>
            </w:pPr>
            <w:bookmarkStart w:id="5388" w:name="APX_2_Social_6_RealState"/>
            <w:r w:rsidRPr="009B6D36">
              <w:rPr>
                <w:color w:val="FFFFFF" w:themeColor="background1"/>
              </w:rPr>
              <w:t>6. Real estate</w:t>
            </w:r>
            <w:bookmarkEnd w:id="5388"/>
          </w:p>
        </w:tc>
        <w:tc>
          <w:tcPr>
            <w:tcW w:w="4650" w:type="dxa"/>
            <w:shd w:val="clear" w:color="auto" w:fill="FF0000"/>
          </w:tcPr>
          <w:p w14:paraId="6D52CA03" w14:textId="77777777" w:rsidR="0078487E" w:rsidRPr="009B6D36" w:rsidRDefault="0078487E" w:rsidP="00464F3C">
            <w:pPr>
              <w:pStyle w:val="TableHeadingT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53869573"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19D3488D" w14:textId="77777777" w:rsidR="0078487E" w:rsidRPr="009B6D36" w:rsidRDefault="0078487E" w:rsidP="00464F3C">
            <w:pPr>
              <w:pStyle w:val="TableText"/>
              <w:rPr>
                <w:color w:val="000000" w:themeColor="text1"/>
              </w:rPr>
            </w:pPr>
            <w:r w:rsidRPr="009B6D36">
              <w:rPr>
                <w:color w:val="000000" w:themeColor="text1"/>
              </w:rPr>
              <w:t>Affordable housing: granting of loans for housing (mortgages) for own residence purposes.</w:t>
            </w:r>
          </w:p>
          <w:p w14:paraId="5992F787" w14:textId="08BEEE1E" w:rsidR="0078487E" w:rsidRPr="009B6D36" w:rsidRDefault="0078487E" w:rsidP="00464F3C">
            <w:pPr>
              <w:pStyle w:val="TableText"/>
              <w:rPr>
                <w:color w:val="000000" w:themeColor="text1"/>
              </w:rPr>
            </w:pPr>
            <w:r w:rsidRPr="009B6D36">
              <w:rPr>
                <w:color w:val="000000" w:themeColor="text1"/>
              </w:rPr>
              <w:t>This is considered a social activity if the loan the bank provides has preferential financial or payment terms so that housing will remain affordable over time</w:t>
            </w:r>
            <w:r w:rsidRPr="009B6D36">
              <w:rPr>
                <w:color w:val="000000" w:themeColor="text1"/>
              </w:rPr>
              <w:fldChar w:fldCharType="begin"/>
            </w:r>
            <w:r w:rsidRPr="009B6D36">
              <w:rPr>
                <w:color w:val="000000" w:themeColor="text1"/>
              </w:rPr>
              <w:instrText xml:space="preserve"> NOTEREF _Ref152147926 \f \h </w:instrText>
            </w:r>
            <w:r w:rsidR="00464F3C"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ins w:id="5389" w:author="Martinez De Hurtado Yela Fermin" w:date="2024-09-10T11:04:00Z">
              <w:r w:rsidR="004F4AA4" w:rsidRPr="004F4AA4">
                <w:rPr>
                  <w:rStyle w:val="Refdenotaalpie"/>
                  <w:rPrChange w:id="5390" w:author="Martinez De Hurtado Yela Fermin" w:date="2024-09-10T11:04:00Z">
                    <w:rPr>
                      <w:color w:val="000000" w:themeColor="text1"/>
                    </w:rPr>
                  </w:rPrChange>
                </w:rPr>
                <w:t>2</w:t>
              </w:r>
            </w:ins>
            <w:ins w:id="5391" w:author="Martinez De Hurtado Yela Fermin" w:date="2025-01-03T09:34:00Z" w16du:dateUtc="2025-01-03T08:34:00Z">
              <w:r w:rsidR="00321207">
                <w:rPr>
                  <w:rStyle w:val="Refdenotaalpie"/>
                </w:rPr>
                <w:t>16</w:t>
              </w:r>
            </w:ins>
            <w:del w:id="5392" w:author="Martinez De Hurtado Yela Fermin" w:date="2024-09-10T11:04:00Z">
              <w:r w:rsidR="004D2094" w:rsidRPr="004D2094" w:rsidDel="004F4AA4">
                <w:rPr>
                  <w:rStyle w:val="Refdenotaalpie"/>
                  <w:color w:val="000000" w:themeColor="text1"/>
                </w:rPr>
                <w:delText>186</w:delText>
              </w:r>
            </w:del>
            <w:r w:rsidRPr="009B6D36">
              <w:rPr>
                <w:color w:val="000000" w:themeColor="text1"/>
              </w:rPr>
              <w:fldChar w:fldCharType="end"/>
            </w:r>
          </w:p>
        </w:tc>
        <w:tc>
          <w:tcPr>
            <w:tcW w:w="4650" w:type="dxa"/>
          </w:tcPr>
          <w:p w14:paraId="762ED99F"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7E5F91F5"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People without adequate housing, including the homeless and people in slums and informal settlements</w:t>
            </w:r>
          </w:p>
          <w:p w14:paraId="6D4A19A0" w14:textId="77777777" w:rsidR="0078487E" w:rsidRPr="00A23633"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Income is less than 80% of the average income for the area, region or country; or income below the national median</w:t>
            </w:r>
          </w:p>
          <w:p w14:paraId="336F651B" w14:textId="207C46FC" w:rsidR="00A23633" w:rsidRPr="00A23633" w:rsidRDefault="00A23633" w:rsidP="00575596">
            <w:pPr>
              <w:pStyle w:val="TableBullet1"/>
              <w:cnfStyle w:val="000000000000" w:firstRow="0" w:lastRow="0" w:firstColumn="0" w:lastColumn="0" w:oddVBand="0" w:evenVBand="0" w:oddHBand="0" w:evenHBand="0" w:firstRowFirstColumn="0" w:firstRowLastColumn="0" w:lastRowFirstColumn="0" w:lastRowLastColumn="0"/>
              <w:rPr>
                <w:bCs/>
                <w:color w:val="000000" w:themeColor="text1"/>
              </w:rPr>
            </w:pPr>
            <w:r w:rsidRPr="00A23633">
              <w:rPr>
                <w:bCs/>
                <w:color w:val="000000" w:themeColor="text1"/>
              </w:rPr>
              <w:t>People who meet the regional or national government’s socio-economic requirements for affordable or social housing programs</w:t>
            </w:r>
          </w:p>
        </w:tc>
      </w:tr>
      <w:tr w:rsidR="009B6D36" w:rsidRPr="009B6D36" w14:paraId="45878030"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6D20320B" w14:textId="77777777" w:rsidR="0078487E" w:rsidRPr="009B6D36" w:rsidRDefault="0078487E">
            <w:pPr>
              <w:pStyle w:val="Texto"/>
              <w:rPr>
                <w:color w:val="000000" w:themeColor="text1"/>
                <w:sz w:val="22"/>
                <w:szCs w:val="22"/>
                <w:lang w:val="en-US"/>
              </w:rPr>
            </w:pPr>
          </w:p>
        </w:tc>
        <w:tc>
          <w:tcPr>
            <w:tcW w:w="4650" w:type="dxa"/>
          </w:tcPr>
          <w:p w14:paraId="072CC4F7"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5B8CD9AC"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(average family size x number of mortgages) who benefit from the mortgage</w:t>
            </w:r>
          </w:p>
        </w:tc>
      </w:tr>
      <w:tr w:rsidR="009B6D36" w:rsidRPr="009B6D36" w14:paraId="411F38B5"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7A4D9012" w14:textId="77777777" w:rsidR="009B6D36" w:rsidRPr="009B6D36" w:rsidRDefault="009B6D36" w:rsidP="00464F3C">
            <w:pPr>
              <w:pStyle w:val="TableText"/>
              <w:rPr>
                <w:color w:val="000000" w:themeColor="text1"/>
              </w:rPr>
            </w:pPr>
            <w:r w:rsidRPr="009B6D36">
              <w:rPr>
                <w:color w:val="000000" w:themeColor="text1"/>
              </w:rPr>
              <w:t>Affordable housing and associated infrastructure that meets authorities’ socio-economic requirements.</w:t>
            </w:r>
          </w:p>
        </w:tc>
        <w:tc>
          <w:tcPr>
            <w:tcW w:w="4650" w:type="dxa"/>
          </w:tcPr>
          <w:p w14:paraId="0C9CEC31" w14:textId="77777777" w:rsidR="009B6D36" w:rsidRPr="009B6D36" w:rsidRDefault="009B6D36"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7B1DCBC5" w14:textId="77777777" w:rsidR="009B6D36" w:rsidRPr="009B6D36" w:rsidRDefault="5952039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People who meet the regional government’s socio-economic requirements for affordable or social housing programs</w:t>
            </w:r>
          </w:p>
        </w:tc>
      </w:tr>
      <w:tr w:rsidR="009B6D36" w:rsidRPr="009B6D36" w14:paraId="2E17E487"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65CF4035" w14:textId="77777777" w:rsidR="009B6D36" w:rsidRPr="009B6D36" w:rsidRDefault="009B6D36">
            <w:pPr>
              <w:pStyle w:val="Texto"/>
              <w:rPr>
                <w:color w:val="000000" w:themeColor="text1"/>
                <w:sz w:val="22"/>
                <w:szCs w:val="22"/>
                <w:lang w:val="en-US"/>
              </w:rPr>
            </w:pPr>
          </w:p>
        </w:tc>
        <w:tc>
          <w:tcPr>
            <w:tcW w:w="4650" w:type="dxa"/>
          </w:tcPr>
          <w:p w14:paraId="5ADF23E5" w14:textId="77777777" w:rsidR="009B6D36" w:rsidRPr="009B6D36" w:rsidRDefault="009B6D36"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3D70DE96" w14:textId="77777777" w:rsidR="009B6D36" w:rsidRPr="009B6D36" w:rsidRDefault="5952039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(average family size x number of mortgages) who benefit from the homes</w:t>
            </w:r>
          </w:p>
        </w:tc>
      </w:tr>
      <w:tr w:rsidR="009B6D36" w:rsidRPr="009B6D36" w14:paraId="08875C42" w14:textId="77777777" w:rsidTr="0A974F12">
        <w:trPr>
          <w:trHeight w:val="48"/>
        </w:trPr>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65A6E62F" w14:textId="77777777" w:rsidR="0078487E" w:rsidRPr="009B6D36" w:rsidRDefault="0078487E" w:rsidP="009B6D36">
            <w:pPr>
              <w:pStyle w:val="TableHeadingText"/>
              <w:keepNext/>
              <w:rPr>
                <w:color w:val="FFFFFF" w:themeColor="background1"/>
              </w:rPr>
            </w:pPr>
            <w:bookmarkStart w:id="5393" w:name="APX_2_Social_7_Finance"/>
            <w:r w:rsidRPr="009B6D36">
              <w:rPr>
                <w:color w:val="FFFFFF" w:themeColor="background1"/>
              </w:rPr>
              <w:lastRenderedPageBreak/>
              <w:t>7. Finance and insurance</w:t>
            </w:r>
            <w:bookmarkEnd w:id="5393"/>
          </w:p>
        </w:tc>
        <w:tc>
          <w:tcPr>
            <w:tcW w:w="4650" w:type="dxa"/>
            <w:shd w:val="clear" w:color="auto" w:fill="FF0000"/>
          </w:tcPr>
          <w:p w14:paraId="4ED97C6E" w14:textId="77777777" w:rsidR="0078487E" w:rsidRPr="009B6D36" w:rsidRDefault="0078487E" w:rsidP="009B6D36">
            <w:pPr>
              <w:pStyle w:val="TableHeadingText"/>
              <w:keepN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180399D7"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4BEB10B7" w14:textId="28EF64FF" w:rsidR="0078487E" w:rsidRPr="00551892" w:rsidRDefault="0078487E" w:rsidP="009B6D36">
            <w:pPr>
              <w:keepNext/>
              <w:keepLines/>
              <w:spacing w:after="60"/>
              <w:rPr>
                <w:color w:val="000000" w:themeColor="text1"/>
                <w:sz w:val="18"/>
                <w:rPrChange w:id="5394" w:author="Cisneros Morales Diana Karen" w:date="2024-08-28T08:12:00Z">
                  <w:rPr>
                    <w:color w:val="000000" w:themeColor="text1"/>
                  </w:rPr>
                </w:rPrChange>
              </w:rPr>
            </w:pPr>
            <w:r w:rsidRPr="00551892">
              <w:rPr>
                <w:color w:val="000000" w:themeColor="text1"/>
                <w:sz w:val="18"/>
                <w:rPrChange w:id="5395" w:author="Cisneros Morales Diana Karen" w:date="2024-08-28T08:12:00Z">
                  <w:rPr>
                    <w:color w:val="000000" w:themeColor="text1"/>
                  </w:rPr>
                </w:rPrChange>
              </w:rPr>
              <w:t xml:space="preserve">Lending </w:t>
            </w:r>
            <w:ins w:id="5396" w:author="Martinez De Hurtado Yela Fermin" w:date="2024-09-06T12:46:00Z">
              <w:r w:rsidR="00797286">
                <w:rPr>
                  <w:color w:val="000000" w:themeColor="text1"/>
                  <w:sz w:val="18"/>
                </w:rPr>
                <w:t>or</w:t>
              </w:r>
            </w:ins>
            <w:ins w:id="5397" w:author="Cisneros Morales Diana Karen" w:date="2024-08-28T08:12:00Z">
              <w:del w:id="5398" w:author="Martinez De Hurtado Yela Fermin" w:date="2024-09-06T12:46:00Z">
                <w:r w:rsidR="00551892" w:rsidRPr="00551892" w:rsidDel="00797286">
                  <w:rPr>
                    <w:color w:val="000000" w:themeColor="text1"/>
                    <w:sz w:val="18"/>
                    <w:rPrChange w:id="5399" w:author="Cisneros Morales Diana Karen" w:date="2024-08-28T08:12:00Z">
                      <w:rPr>
                        <w:color w:val="000000" w:themeColor="text1"/>
                      </w:rPr>
                    </w:rPrChange>
                  </w:rPr>
                  <w:delText>&amp;</w:delText>
                </w:r>
              </w:del>
              <w:r w:rsidR="00551892" w:rsidRPr="00551892">
                <w:rPr>
                  <w:color w:val="000000" w:themeColor="text1"/>
                  <w:sz w:val="18"/>
                  <w:rPrChange w:id="5400" w:author="Cisneros Morales Diana Karen" w:date="2024-08-28T08:12:00Z">
                    <w:rPr>
                      <w:color w:val="000000" w:themeColor="text1"/>
                    </w:rPr>
                  </w:rPrChange>
                </w:rPr>
                <w:t xml:space="preserve"> </w:t>
              </w:r>
              <w:del w:id="5401" w:author="Martinez De Hurtado Yela Fermin" w:date="2024-09-04T12:46:00Z">
                <w:r w:rsidR="00551892" w:rsidRPr="00551892" w:rsidDel="002654A9">
                  <w:rPr>
                    <w:color w:val="000000" w:themeColor="text1"/>
                    <w:sz w:val="18"/>
                    <w:rPrChange w:id="5402" w:author="Cisneros Morales Diana Karen" w:date="2024-08-28T08:12:00Z">
                      <w:rPr>
                        <w:color w:val="000000" w:themeColor="text1"/>
                      </w:rPr>
                    </w:rPrChange>
                  </w:rPr>
                  <w:delText>insurance</w:delText>
                </w:r>
              </w:del>
            </w:ins>
            <w:ins w:id="5403" w:author="Martinez De Hurtado Yela Fermin" w:date="2024-09-04T12:46:00Z">
              <w:r w:rsidR="00754377">
                <w:rPr>
                  <w:color w:val="000000" w:themeColor="text1"/>
                  <w:sz w:val="18"/>
                </w:rPr>
                <w:t>protection</w:t>
              </w:r>
            </w:ins>
            <w:ins w:id="5404" w:author="Cisneros Morales Diana Karen" w:date="2024-08-28T08:12:00Z">
              <w:r w:rsidR="00551892">
                <w:rPr>
                  <w:color w:val="000000" w:themeColor="text1"/>
                  <w:sz w:val="18"/>
                </w:rPr>
                <w:t xml:space="preserve"> </w:t>
              </w:r>
            </w:ins>
            <w:r w:rsidRPr="00551892">
              <w:rPr>
                <w:color w:val="000000" w:themeColor="text1"/>
                <w:sz w:val="18"/>
                <w:rPrChange w:id="5405" w:author="Cisneros Morales Diana Karen" w:date="2024-08-28T08:12:00Z">
                  <w:rPr>
                    <w:color w:val="000000" w:themeColor="text1"/>
                  </w:rPr>
                </w:rPrChange>
              </w:rPr>
              <w:t>to the defined target population.</w:t>
            </w:r>
            <w:r w:rsidRPr="00551892">
              <w:rPr>
                <w:color w:val="000000" w:themeColor="text1"/>
                <w:sz w:val="18"/>
                <w:rPrChange w:id="5406" w:author="Cisneros Morales Diana Karen" w:date="2024-08-28T08:12:00Z">
                  <w:rPr>
                    <w:color w:val="000000" w:themeColor="text1"/>
                    <w:vertAlign w:val="superscript"/>
                  </w:rPr>
                </w:rPrChange>
              </w:rPr>
              <w:t xml:space="preserve"> </w:t>
            </w:r>
          </w:p>
          <w:p w14:paraId="13ED13ED" w14:textId="77777777" w:rsidR="0078487E" w:rsidRPr="009B6D36" w:rsidRDefault="0078487E" w:rsidP="009B6D36">
            <w:pPr>
              <w:pStyle w:val="TableText"/>
              <w:keepNext/>
              <w:keepLines/>
              <w:rPr>
                <w:color w:val="000000" w:themeColor="text1"/>
              </w:rPr>
            </w:pPr>
            <w:r w:rsidRPr="009B6D36">
              <w:rPr>
                <w:color w:val="000000" w:themeColor="text1"/>
              </w:rPr>
              <w:t>Investment to increase access to a wide range of micro insurance and transactional banking products and services to the target population.</w:t>
            </w:r>
          </w:p>
          <w:p w14:paraId="09221D9A" w14:textId="77777777" w:rsidR="0078487E" w:rsidRPr="009B6D36" w:rsidRDefault="0078487E" w:rsidP="009B6D36">
            <w:pPr>
              <w:pStyle w:val="TableText"/>
              <w:keepNext/>
              <w:keepLines/>
              <w:rPr>
                <w:color w:val="000000" w:themeColor="text1"/>
              </w:rPr>
            </w:pPr>
            <w:r w:rsidRPr="009B6D36">
              <w:rPr>
                <w:color w:val="000000" w:themeColor="text1"/>
              </w:rPr>
              <w:t>Financing to entities that have been impacted by natural, health and/or human-made disasters, as well as severe socioeconomic situations; and are deemed materially significant to the local economy, either because of the sector they support, the jobs they provide or the services they offer.</w:t>
            </w:r>
          </w:p>
        </w:tc>
        <w:tc>
          <w:tcPr>
            <w:tcW w:w="4650" w:type="dxa"/>
          </w:tcPr>
          <w:p w14:paraId="7CD660C1" w14:textId="77777777" w:rsidR="0078487E" w:rsidRPr="009B6D36" w:rsidRDefault="0078487E" w:rsidP="009B6D36">
            <w:pPr>
              <w:pStyle w:val="Tabletextbold"/>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474AB4B7" w14:textId="4470729B"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 xml:space="preserve">SMEs, microenterprises, microentrepreneurs and informal workers </w:t>
            </w:r>
            <w:r w:rsidR="006A4EFC" w:rsidRPr="006A4EFC">
              <w:rPr>
                <w:color w:val="000000" w:themeColor="text2"/>
              </w:rPr>
              <w:t xml:space="preserve">(including local government's definition) </w:t>
            </w:r>
            <w:r w:rsidRPr="0A974F12">
              <w:rPr>
                <w:color w:val="000000" w:themeColor="text2"/>
              </w:rPr>
              <w:t>that are</w:t>
            </w:r>
            <w:ins w:id="5407" w:author="Cisneros Morales Diana Karen" w:date="2024-08-27T11:13:00Z">
              <w:r w:rsidR="00A210B7">
                <w:rPr>
                  <w:color w:val="000000" w:themeColor="text2"/>
                </w:rPr>
                <w:t xml:space="preserve"> </w:t>
              </w:r>
              <w:r w:rsidR="00A210B7" w:rsidRPr="00A210B7">
                <w:rPr>
                  <w:color w:val="000000" w:themeColor="text2"/>
                </w:rPr>
                <w:t>underserved or</w:t>
              </w:r>
            </w:ins>
            <w:r w:rsidRPr="0A974F12">
              <w:rPr>
                <w:color w:val="000000" w:themeColor="text2"/>
              </w:rPr>
              <w:t xml:space="preserve"> in underdeveloped areas or regions within the relevant country; areas experiencing depopulation; or that are affected by natural or health disasters</w:t>
            </w:r>
          </w:p>
        </w:tc>
      </w:tr>
      <w:tr w:rsidR="009B6D36" w:rsidRPr="009B6D36" w14:paraId="25E04477"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5D3179E9" w14:textId="77777777" w:rsidR="0078487E" w:rsidRPr="009B6D36" w:rsidRDefault="0078487E" w:rsidP="009B6D36">
            <w:pPr>
              <w:pStyle w:val="Texto"/>
              <w:keepNext/>
              <w:keepLines/>
              <w:rPr>
                <w:color w:val="000000" w:themeColor="text1"/>
                <w:sz w:val="22"/>
                <w:szCs w:val="22"/>
                <w:lang w:val="en-US"/>
              </w:rPr>
            </w:pPr>
          </w:p>
        </w:tc>
        <w:tc>
          <w:tcPr>
            <w:tcW w:w="4650" w:type="dxa"/>
          </w:tcPr>
          <w:p w14:paraId="4E1ED14F" w14:textId="77777777" w:rsidR="0078487E" w:rsidRPr="009B6D36" w:rsidRDefault="0078487E" w:rsidP="009B6D36">
            <w:pPr>
              <w:pStyle w:val="Tabletextbold"/>
              <w:keepNext/>
              <w:keepLines/>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0F50B299" w14:textId="77777777" w:rsidR="0078487E" w:rsidRPr="009B6D36" w:rsidRDefault="0078487E" w:rsidP="009B6D36">
            <w:pPr>
              <w:pStyle w:val="TableBullet1"/>
              <w:keepNext/>
              <w:keepLines/>
              <w:cnfStyle w:val="000000000000" w:firstRow="0" w:lastRow="0" w:firstColumn="0" w:lastColumn="0" w:oddVBand="0" w:evenVBand="0" w:oddHBand="0" w:evenHBand="0" w:firstRowFirstColumn="0" w:firstRowLastColumn="0" w:lastRowFirstColumn="0" w:lastRowLastColumn="0"/>
              <w:rPr>
                <w:b/>
                <w:bCs/>
                <w:color w:val="000000" w:themeColor="text1"/>
              </w:rPr>
            </w:pPr>
            <w:r w:rsidRPr="0A974F12">
              <w:rPr>
                <w:color w:val="000000" w:themeColor="text2"/>
              </w:rPr>
              <w:t>Number of people who receive the finance or microfinance</w:t>
            </w:r>
          </w:p>
        </w:tc>
      </w:tr>
      <w:tr w:rsidR="009B6D36" w:rsidRPr="009B6D36" w14:paraId="580AE599" w14:textId="77777777" w:rsidTr="0A974F12">
        <w:tc>
          <w:tcPr>
            <w:cnfStyle w:val="001000000000" w:firstRow="0" w:lastRow="0" w:firstColumn="1" w:lastColumn="0" w:oddVBand="0" w:evenVBand="0" w:oddHBand="0" w:evenHBand="0" w:firstRowFirstColumn="0" w:firstRowLastColumn="0" w:lastRowFirstColumn="0" w:lastRowLastColumn="0"/>
            <w:tcW w:w="4955" w:type="dxa"/>
          </w:tcPr>
          <w:p w14:paraId="27AF5B81" w14:textId="6F57D6C5" w:rsidR="0078487E" w:rsidRPr="009B6D36" w:rsidRDefault="0078487E" w:rsidP="00464F3C">
            <w:pPr>
              <w:pStyle w:val="TableText"/>
              <w:rPr>
                <w:color w:val="000000" w:themeColor="text1"/>
              </w:rPr>
            </w:pPr>
            <w:r w:rsidRPr="009B6D36">
              <w:rPr>
                <w:color w:val="000000" w:themeColor="text1"/>
              </w:rPr>
              <w:t xml:space="preserve">Financing </w:t>
            </w:r>
            <w:ins w:id="5408" w:author="Martinez De Hurtado Yela Fermin" w:date="2024-09-06T12:46:00Z">
              <w:r w:rsidR="00797286">
                <w:rPr>
                  <w:color w:val="000000" w:themeColor="text1"/>
                </w:rPr>
                <w:t>or</w:t>
              </w:r>
            </w:ins>
            <w:ins w:id="5409" w:author="Cisneros Morales Diana Karen" w:date="2024-08-28T08:12:00Z">
              <w:del w:id="5410" w:author="Martinez De Hurtado Yela Fermin" w:date="2024-09-06T12:46:00Z">
                <w:r w:rsidR="00551892" w:rsidRPr="00551892" w:rsidDel="00797286">
                  <w:rPr>
                    <w:color w:val="000000" w:themeColor="text1"/>
                  </w:rPr>
                  <w:delText>&amp;</w:delText>
                </w:r>
              </w:del>
              <w:r w:rsidR="00551892" w:rsidRPr="00551892">
                <w:rPr>
                  <w:color w:val="000000" w:themeColor="text1"/>
                </w:rPr>
                <w:t xml:space="preserve"> </w:t>
              </w:r>
              <w:del w:id="5411" w:author="Martinez De Hurtado Yela Fermin" w:date="2024-09-04T12:47:00Z">
                <w:r w:rsidR="00551892" w:rsidRPr="00551892" w:rsidDel="002654A9">
                  <w:rPr>
                    <w:color w:val="000000" w:themeColor="text1"/>
                  </w:rPr>
                  <w:delText>insurance</w:delText>
                </w:r>
              </w:del>
            </w:ins>
            <w:ins w:id="5412" w:author="Martinez De Hurtado Yela Fermin" w:date="2024-09-04T12:46:00Z">
              <w:r w:rsidR="00754377">
                <w:rPr>
                  <w:color w:val="000000" w:themeColor="text1"/>
                </w:rPr>
                <w:t>protection</w:t>
              </w:r>
            </w:ins>
            <w:ins w:id="5413" w:author="Cisneros Morales Diana Karen" w:date="2024-08-28T08:12:00Z">
              <w:r w:rsidR="00551892">
                <w:rPr>
                  <w:color w:val="000000" w:themeColor="text1"/>
                </w:rPr>
                <w:t xml:space="preserve"> </w:t>
              </w:r>
            </w:ins>
            <w:r w:rsidRPr="009B6D36">
              <w:rPr>
                <w:color w:val="000000" w:themeColor="text1"/>
              </w:rPr>
              <w:t>with preferential financial or payment terms to entities and individuals</w:t>
            </w:r>
            <w:r w:rsidRPr="009B6D36">
              <w:rPr>
                <w:color w:val="000000" w:themeColor="text1"/>
              </w:rPr>
              <w:fldChar w:fldCharType="begin"/>
            </w:r>
            <w:r w:rsidRPr="009B6D36">
              <w:rPr>
                <w:color w:val="000000" w:themeColor="text1"/>
              </w:rPr>
              <w:instrText xml:space="preserve"> NOTEREF _Ref152147926 \f \h </w:instrText>
            </w:r>
            <w:r w:rsidR="00B450D0"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ins w:id="5414" w:author="Martinez De Hurtado Yela Fermin" w:date="2024-09-10T11:06:00Z">
              <w:r w:rsidR="00D67EDA" w:rsidRPr="00D67EDA">
                <w:rPr>
                  <w:rStyle w:val="Refdenotaalpie"/>
                  <w:rPrChange w:id="5415" w:author="Martinez De Hurtado Yela Fermin" w:date="2024-09-10T11:06:00Z">
                    <w:rPr>
                      <w:color w:val="000000" w:themeColor="text1"/>
                    </w:rPr>
                  </w:rPrChange>
                </w:rPr>
                <w:t>2</w:t>
              </w:r>
            </w:ins>
            <w:ins w:id="5416" w:author="Martinez De Hurtado Yela Fermin" w:date="2025-01-03T09:35:00Z" w16du:dateUtc="2025-01-03T08:35:00Z">
              <w:r w:rsidR="00321207">
                <w:rPr>
                  <w:rStyle w:val="Refdenotaalpie"/>
                </w:rPr>
                <w:t>16</w:t>
              </w:r>
            </w:ins>
            <w:del w:id="5417" w:author="Martinez De Hurtado Yela Fermin" w:date="2024-09-10T11:06:00Z">
              <w:r w:rsidR="004D2094" w:rsidRPr="004D2094" w:rsidDel="00D67EDA">
                <w:rPr>
                  <w:rStyle w:val="Refdenotaalpie"/>
                  <w:color w:val="000000" w:themeColor="text1"/>
                </w:rPr>
                <w:delText>186</w:delText>
              </w:r>
            </w:del>
            <w:r w:rsidRPr="009B6D36">
              <w:rPr>
                <w:color w:val="000000" w:themeColor="text1"/>
              </w:rPr>
              <w:fldChar w:fldCharType="end"/>
            </w:r>
            <w:r w:rsidRPr="009B6D36">
              <w:rPr>
                <w:color w:val="000000" w:themeColor="text1"/>
              </w:rPr>
              <w:t xml:space="preserve"> that have been impacted by natural, armed, health and/or human-made disasters, as well as severe socioeconomic situations.</w:t>
            </w:r>
          </w:p>
          <w:p w14:paraId="0D562847" w14:textId="77777777" w:rsidR="0078487E" w:rsidRPr="009B6D36" w:rsidRDefault="0078487E">
            <w:pPr>
              <w:spacing w:after="60"/>
              <w:rPr>
                <w:color w:val="000000" w:themeColor="text1"/>
              </w:rPr>
            </w:pPr>
          </w:p>
        </w:tc>
        <w:tc>
          <w:tcPr>
            <w:tcW w:w="4650" w:type="dxa"/>
          </w:tcPr>
          <w:p w14:paraId="3D53D90D"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54BA9679"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Migrants and/or displaced persons</w:t>
            </w:r>
          </w:p>
          <w:p w14:paraId="152B7621"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Low-income individuals</w:t>
            </w:r>
          </w:p>
          <w:p w14:paraId="3F5F7F1E"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Informal workers</w:t>
            </w:r>
          </w:p>
          <w:p w14:paraId="4D9C8567"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The underserved who do not have quality access to essential goods and services</w:t>
            </w:r>
          </w:p>
          <w:p w14:paraId="08B6A2A7"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color w:val="000000" w:themeColor="text1"/>
              </w:rPr>
            </w:pPr>
            <w:r w:rsidRPr="0A974F12">
              <w:rPr>
                <w:color w:val="000000" w:themeColor="text2"/>
              </w:rPr>
              <w:t>Other vulnerable groups impacted by the disasters and circumstances listed</w:t>
            </w:r>
          </w:p>
          <w:p w14:paraId="618A992A"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1D22B873"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receive the finance or microfinance</w:t>
            </w:r>
          </w:p>
        </w:tc>
      </w:tr>
      <w:tr w:rsidR="009B6D36" w:rsidRPr="009B6D36" w14:paraId="785BC9FD"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351705E9" w14:textId="77777777" w:rsidR="0078487E" w:rsidRPr="009B6D36" w:rsidRDefault="0078487E" w:rsidP="00464F3C">
            <w:pPr>
              <w:pStyle w:val="TableHeadingText"/>
              <w:rPr>
                <w:color w:val="FFFFFF" w:themeColor="background1"/>
              </w:rPr>
            </w:pPr>
            <w:bookmarkStart w:id="5418" w:name="APX_2_Social_8_IT"/>
            <w:r w:rsidRPr="009B6D36">
              <w:rPr>
                <w:color w:val="FFFFFF" w:themeColor="background1"/>
              </w:rPr>
              <w:t>8. IT and communications</w:t>
            </w:r>
            <w:bookmarkEnd w:id="5418"/>
          </w:p>
        </w:tc>
        <w:tc>
          <w:tcPr>
            <w:tcW w:w="4650" w:type="dxa"/>
            <w:shd w:val="clear" w:color="auto" w:fill="FF0000"/>
          </w:tcPr>
          <w:p w14:paraId="4F4A81A0" w14:textId="77777777" w:rsidR="0078487E" w:rsidRPr="009B6D36" w:rsidRDefault="0078487E" w:rsidP="00464F3C">
            <w:pPr>
              <w:pStyle w:val="TableHeadingT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2F9F0677"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7460DA34" w14:textId="77777777" w:rsidR="0078487E" w:rsidRPr="009B6D36" w:rsidRDefault="0078487E" w:rsidP="00464F3C">
            <w:pPr>
              <w:pStyle w:val="TableText"/>
              <w:rPr>
                <w:color w:val="000000" w:themeColor="text1"/>
              </w:rPr>
            </w:pPr>
            <w:r w:rsidRPr="009B6D36">
              <w:rPr>
                <w:color w:val="000000" w:themeColor="text1"/>
              </w:rPr>
              <w:t>Telecommunications infrastructure, distribution lines and supporting integral buildings and structures (especially fiber optic network, 5G networks and high-capacity network deployment, as well as landlines when applicable) in target population areas.</w:t>
            </w:r>
          </w:p>
        </w:tc>
        <w:tc>
          <w:tcPr>
            <w:tcW w:w="4650" w:type="dxa"/>
          </w:tcPr>
          <w:p w14:paraId="42A0014A"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0F5E4C3A"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The underserved who do not have quality access to essential goods and services</w:t>
            </w:r>
          </w:p>
        </w:tc>
      </w:tr>
      <w:tr w:rsidR="009B6D36" w:rsidRPr="009B6D36" w14:paraId="7D7EA225"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02C7E252" w14:textId="77777777" w:rsidR="0078487E" w:rsidRPr="009B6D36" w:rsidRDefault="0078487E">
            <w:pPr>
              <w:pStyle w:val="Texto"/>
              <w:rPr>
                <w:color w:val="000000" w:themeColor="text1"/>
                <w:sz w:val="22"/>
                <w:szCs w:val="22"/>
                <w:lang w:val="en-US"/>
              </w:rPr>
            </w:pPr>
          </w:p>
        </w:tc>
        <w:tc>
          <w:tcPr>
            <w:tcW w:w="4650" w:type="dxa"/>
          </w:tcPr>
          <w:p w14:paraId="49420428"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04A65E5C"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people who will have an internet connection for the first time</w:t>
            </w:r>
          </w:p>
        </w:tc>
      </w:tr>
      <w:tr w:rsidR="009B6D36" w:rsidRPr="009B6D36" w14:paraId="2380F824" w14:textId="77777777" w:rsidTr="0A974F12">
        <w:tc>
          <w:tcPr>
            <w:cnfStyle w:val="001000000000" w:firstRow="0" w:lastRow="0" w:firstColumn="1" w:lastColumn="0" w:oddVBand="0" w:evenVBand="0" w:oddHBand="0" w:evenHBand="0" w:firstRowFirstColumn="0" w:firstRowLastColumn="0" w:lastRowFirstColumn="0" w:lastRowLastColumn="0"/>
            <w:tcW w:w="4955" w:type="dxa"/>
            <w:shd w:val="clear" w:color="auto" w:fill="FF0000"/>
          </w:tcPr>
          <w:p w14:paraId="7E1F6484" w14:textId="77777777" w:rsidR="0078487E" w:rsidRPr="009B6D36" w:rsidRDefault="0078487E" w:rsidP="00464F3C">
            <w:pPr>
              <w:pStyle w:val="TableHeadingText"/>
              <w:rPr>
                <w:color w:val="FFFFFF" w:themeColor="background1"/>
              </w:rPr>
            </w:pPr>
            <w:bookmarkStart w:id="5419" w:name="APX_2_Social_9_Nonprofit"/>
            <w:r w:rsidRPr="009B6D36">
              <w:rPr>
                <w:color w:val="FFFFFF" w:themeColor="background1"/>
              </w:rPr>
              <w:t>9. Non-profit organizations</w:t>
            </w:r>
            <w:bookmarkEnd w:id="5419"/>
          </w:p>
        </w:tc>
        <w:tc>
          <w:tcPr>
            <w:tcW w:w="4650" w:type="dxa"/>
            <w:shd w:val="clear" w:color="auto" w:fill="FF0000"/>
          </w:tcPr>
          <w:p w14:paraId="15601E8E" w14:textId="77777777" w:rsidR="0078487E" w:rsidRPr="009B6D36" w:rsidRDefault="0078487E" w:rsidP="00464F3C">
            <w:pPr>
              <w:pStyle w:val="TableHeadingText"/>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9B6D36" w:rsidRPr="009B6D36" w14:paraId="1A9C9A6A"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val="restart"/>
          </w:tcPr>
          <w:p w14:paraId="25BC4CA7" w14:textId="5B49D7B6" w:rsidR="0078487E" w:rsidRPr="009B6D36" w:rsidRDefault="0078487E" w:rsidP="00464F3C">
            <w:pPr>
              <w:pStyle w:val="TableText"/>
              <w:rPr>
                <w:color w:val="000000" w:themeColor="text1"/>
              </w:rPr>
            </w:pPr>
            <w:r w:rsidRPr="009B6D36">
              <w:rPr>
                <w:color w:val="000000" w:themeColor="text1"/>
              </w:rPr>
              <w:t>Lending to non-profit organizations and/or registered charities that meet Banco Santander’s guidelines</w:t>
            </w:r>
            <w:r w:rsidRPr="009B6D36">
              <w:rPr>
                <w:color w:val="000000" w:themeColor="text1"/>
              </w:rPr>
              <w:fldChar w:fldCharType="begin"/>
            </w:r>
            <w:r w:rsidRPr="009B6D36">
              <w:rPr>
                <w:color w:val="000000" w:themeColor="text1"/>
              </w:rPr>
              <w:instrText xml:space="preserve"> NOTEREF _Ref152147926 \f \h </w:instrText>
            </w:r>
            <w:r w:rsidR="00464F3C" w:rsidRPr="009B6D36">
              <w:rPr>
                <w:color w:val="000000" w:themeColor="text1"/>
              </w:rPr>
              <w:instrText xml:space="preserve"> \* MERGEFORMAT </w:instrText>
            </w:r>
            <w:r w:rsidRPr="009B6D36">
              <w:rPr>
                <w:color w:val="000000" w:themeColor="text1"/>
              </w:rPr>
            </w:r>
            <w:r w:rsidRPr="009B6D36">
              <w:rPr>
                <w:color w:val="000000" w:themeColor="text1"/>
              </w:rPr>
              <w:fldChar w:fldCharType="separate"/>
            </w:r>
            <w:del w:id="5420" w:author="Martinez De Hurtado Yela Fermin" w:date="2024-12-12T16:41:00Z" w16du:dateUtc="2024-12-12T15:41:00Z">
              <w:r w:rsidR="004D2094" w:rsidRPr="004D2094" w:rsidDel="00A53814">
                <w:rPr>
                  <w:rStyle w:val="Refdenotaalpie"/>
                  <w:color w:val="000000" w:themeColor="text1"/>
                </w:rPr>
                <w:delText>18</w:delText>
              </w:r>
            </w:del>
            <w:ins w:id="5421" w:author="Martinez De Hurtado Yela Fermin" w:date="2024-12-12T16:41:00Z" w16du:dateUtc="2024-12-12T15:41:00Z">
              <w:r w:rsidR="00A53814">
                <w:rPr>
                  <w:rStyle w:val="Refdenotaalpie"/>
                  <w:color w:val="000000" w:themeColor="text1"/>
                </w:rPr>
                <w:t>2</w:t>
              </w:r>
            </w:ins>
            <w:ins w:id="5422" w:author="Martinez De Hurtado Yela Fermin" w:date="2025-01-03T09:37:00Z" w16du:dateUtc="2025-01-03T08:37:00Z">
              <w:r w:rsidR="00F144F7">
                <w:rPr>
                  <w:rStyle w:val="Refdenotaalpie"/>
                  <w:color w:val="000000" w:themeColor="text1"/>
                </w:rPr>
                <w:t>14</w:t>
              </w:r>
            </w:ins>
            <w:del w:id="5423" w:author="Martinez De Hurtado Yela Fermin" w:date="2025-01-03T09:37:00Z" w16du:dateUtc="2025-01-03T08:37:00Z">
              <w:r w:rsidR="004D2094" w:rsidRPr="004D2094" w:rsidDel="00F144F7">
                <w:rPr>
                  <w:rStyle w:val="Refdenotaalpie"/>
                  <w:color w:val="000000" w:themeColor="text1"/>
                </w:rPr>
                <w:delText>6</w:delText>
              </w:r>
            </w:del>
            <w:r w:rsidRPr="009B6D36">
              <w:rPr>
                <w:color w:val="000000" w:themeColor="text1"/>
              </w:rPr>
              <w:fldChar w:fldCharType="end"/>
            </w:r>
            <w:r w:rsidRPr="009B6D36">
              <w:rPr>
                <w:color w:val="000000" w:themeColor="text1"/>
              </w:rPr>
              <w:t xml:space="preserve"> and advance the green and social themes</w:t>
            </w:r>
            <w:ins w:id="5424" w:author="Martinez De Hurtado Yela Fermin" w:date="2024-12-12T16:39:00Z" w16du:dateUtc="2024-12-12T15:39:00Z">
              <w:r w:rsidR="00A53814">
                <w:rPr>
                  <w:color w:val="000000" w:themeColor="text1"/>
                </w:rPr>
                <w:t xml:space="preserve"> </w:t>
              </w:r>
            </w:ins>
            <w:del w:id="5425" w:author="Martinez De Hurtado Yela Fermin" w:date="2024-12-12T16:45:00Z" w16du:dateUtc="2024-12-12T15:45:00Z">
              <w:r w:rsidRPr="009B6D36" w:rsidDel="004909DC">
                <w:rPr>
                  <w:color w:val="000000" w:themeColor="text1"/>
                </w:rPr>
                <w:delText xml:space="preserve"> </w:delText>
              </w:r>
            </w:del>
            <w:r w:rsidRPr="009B6D36">
              <w:rPr>
                <w:color w:val="000000" w:themeColor="text1"/>
              </w:rPr>
              <w:t>in th</w:t>
            </w:r>
            <w:del w:id="5426" w:author="Martinez De Hurtado Yela Fermin" w:date="2024-12-12T16:39:00Z" w16du:dateUtc="2024-12-12T15:39:00Z">
              <w:r w:rsidRPr="009B6D36" w:rsidDel="00A53814">
                <w:rPr>
                  <w:color w:val="000000" w:themeColor="text1"/>
                </w:rPr>
                <w:delText>is</w:delText>
              </w:r>
            </w:del>
            <w:ins w:id="5427" w:author="Martinez De Hurtado Yela Fermin" w:date="2024-12-12T16:39:00Z" w16du:dateUtc="2024-12-12T15:39:00Z">
              <w:r w:rsidR="00A53814">
                <w:rPr>
                  <w:color w:val="000000" w:themeColor="text1"/>
                </w:rPr>
                <w:t>e</w:t>
              </w:r>
            </w:ins>
            <w:r w:rsidRPr="009B6D36">
              <w:rPr>
                <w:color w:val="000000" w:themeColor="text1"/>
              </w:rPr>
              <w:t xml:space="preserve"> </w:t>
            </w:r>
            <w:r w:rsidR="004D3951">
              <w:rPr>
                <w:color w:val="000000" w:themeColor="text1"/>
              </w:rPr>
              <w:t>SFICS</w:t>
            </w:r>
            <w:ins w:id="5428" w:author="Martinez De Hurtado Yela Fermin" w:date="2024-12-12T16:44:00Z" w16du:dateUtc="2024-12-12T15:44:00Z">
              <w:r w:rsidR="00A53814">
                <w:rPr>
                  <w:color w:val="000000" w:themeColor="text1"/>
                </w:rPr>
                <w:t>, and in the spirit of pursuing the environmental and social objectives of activities covered</w:t>
              </w:r>
            </w:ins>
            <w:ins w:id="5429" w:author="Martinez De Hurtado Yela Fermin" w:date="2024-12-12T16:45:00Z" w16du:dateUtc="2024-12-12T15:45:00Z">
              <w:r w:rsidR="004909DC">
                <w:rPr>
                  <w:color w:val="000000" w:themeColor="text1"/>
                </w:rPr>
                <w:t xml:space="preserve"> in SFICS</w:t>
              </w:r>
            </w:ins>
            <w:r w:rsidRPr="009B6D36">
              <w:rPr>
                <w:color w:val="000000" w:themeColor="text1"/>
              </w:rPr>
              <w:t xml:space="preserve">. </w:t>
            </w:r>
          </w:p>
        </w:tc>
        <w:tc>
          <w:tcPr>
            <w:tcW w:w="4650" w:type="dxa"/>
          </w:tcPr>
          <w:p w14:paraId="43D578C3"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Target population:</w:t>
            </w:r>
          </w:p>
          <w:p w14:paraId="6F869F5D" w14:textId="77777777" w:rsidR="0078487E" w:rsidRPr="009B6D36" w:rsidRDefault="0078487E" w:rsidP="0057559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Non-profit organizations</w:t>
            </w:r>
          </w:p>
        </w:tc>
      </w:tr>
      <w:tr w:rsidR="009B6D36" w:rsidRPr="009B6D36" w14:paraId="019E996D" w14:textId="77777777" w:rsidTr="0A974F12">
        <w:tc>
          <w:tcPr>
            <w:cnfStyle w:val="001000000000" w:firstRow="0" w:lastRow="0" w:firstColumn="1" w:lastColumn="0" w:oddVBand="0" w:evenVBand="0" w:oddHBand="0" w:evenHBand="0" w:firstRowFirstColumn="0" w:firstRowLastColumn="0" w:lastRowFirstColumn="0" w:lastRowLastColumn="0"/>
            <w:tcW w:w="4955" w:type="dxa"/>
            <w:vMerge/>
          </w:tcPr>
          <w:p w14:paraId="04DC9014" w14:textId="77777777" w:rsidR="0078487E" w:rsidRPr="009B6D36" w:rsidRDefault="0078487E">
            <w:pPr>
              <w:pStyle w:val="Texto"/>
              <w:rPr>
                <w:color w:val="000000" w:themeColor="text1"/>
                <w:sz w:val="22"/>
                <w:szCs w:val="22"/>
                <w:lang w:val="en-US"/>
              </w:rPr>
            </w:pPr>
          </w:p>
        </w:tc>
        <w:tc>
          <w:tcPr>
            <w:tcW w:w="4650" w:type="dxa"/>
          </w:tcPr>
          <w:p w14:paraId="1C901241" w14:textId="77777777" w:rsidR="0078487E" w:rsidRPr="009B6D36" w:rsidRDefault="0078487E" w:rsidP="009B6D36">
            <w:pPr>
              <w:pStyle w:val="Tabletextbold"/>
              <w:cnfStyle w:val="000000000000" w:firstRow="0" w:lastRow="0" w:firstColumn="0" w:lastColumn="0" w:oddVBand="0" w:evenVBand="0" w:oddHBand="0" w:evenHBand="0" w:firstRowFirstColumn="0" w:firstRowLastColumn="0" w:lastRowFirstColumn="0" w:lastRowLastColumn="0"/>
              <w:rPr>
                <w:color w:val="000000" w:themeColor="text1"/>
              </w:rPr>
            </w:pPr>
            <w:r w:rsidRPr="009B6D36">
              <w:rPr>
                <w:color w:val="000000" w:themeColor="text1"/>
              </w:rPr>
              <w:t>Impact metric:</w:t>
            </w:r>
          </w:p>
          <w:p w14:paraId="5E1909EC" w14:textId="77777777" w:rsidR="0078487E" w:rsidRPr="009B6D36" w:rsidRDefault="0078487E" w:rsidP="009B6D36">
            <w:pPr>
              <w:pStyle w:val="TableBullet1"/>
              <w:cnfStyle w:val="000000000000" w:firstRow="0" w:lastRow="0" w:firstColumn="0" w:lastColumn="0" w:oddVBand="0" w:evenVBand="0" w:oddHBand="0" w:evenHBand="0" w:firstRowFirstColumn="0" w:firstRowLastColumn="0" w:lastRowFirstColumn="0" w:lastRowLastColumn="0"/>
              <w:rPr>
                <w:b/>
                <w:color w:val="000000" w:themeColor="text1"/>
              </w:rPr>
            </w:pPr>
            <w:r w:rsidRPr="0A974F12">
              <w:rPr>
                <w:color w:val="000000" w:themeColor="text2"/>
              </w:rPr>
              <w:t>Number of non-profit organizations that receive financing</w:t>
            </w:r>
          </w:p>
        </w:tc>
      </w:tr>
      <w:tr w:rsidR="00BF70C0" w:rsidRPr="009B6D36" w14:paraId="32B83A54" w14:textId="77777777" w:rsidTr="00BF70C0">
        <w:tblPrEx>
          <w:tblW w:w="5000" w:type="pct"/>
          <w:tblLayout w:type="fixed"/>
          <w:tblPrExChange w:id="5430" w:author="Cisneros Morales Diana Karen" w:date="2024-08-27T09:50:00Z">
            <w:tblPrEx>
              <w:tblW w:w="5000" w:type="pct"/>
              <w:tblLayout w:type="fixed"/>
            </w:tblPrEx>
          </w:tblPrExChange>
        </w:tblPrEx>
        <w:trPr>
          <w:ins w:id="5431" w:author="Cisneros Morales Diana Karen" w:date="2024-08-27T09:50:00Z"/>
        </w:trPr>
        <w:tc>
          <w:tcPr>
            <w:cnfStyle w:val="001000000000" w:firstRow="0" w:lastRow="0" w:firstColumn="1" w:lastColumn="0" w:oddVBand="0" w:evenVBand="0" w:oddHBand="0" w:evenHBand="0" w:firstRowFirstColumn="0" w:firstRowLastColumn="0" w:lastRowFirstColumn="0" w:lastRowLastColumn="0"/>
            <w:tcW w:w="0" w:type="dxa"/>
            <w:shd w:val="clear" w:color="auto" w:fill="FF0000"/>
            <w:tcPrChange w:id="5432" w:author="Cisneros Morales Diana Karen" w:date="2024-08-27T09:50:00Z">
              <w:tcPr>
                <w:tcW w:w="4955" w:type="dxa"/>
              </w:tcPr>
            </w:tcPrChange>
          </w:tcPr>
          <w:p w14:paraId="7E3E7446" w14:textId="521BE31C" w:rsidR="00BF70C0" w:rsidRPr="009B6D36" w:rsidRDefault="00BA1912" w:rsidP="007B6D63">
            <w:pPr>
              <w:pStyle w:val="TableHeadingText"/>
              <w:rPr>
                <w:ins w:id="5433" w:author="Cisneros Morales Diana Karen" w:date="2024-08-27T09:50:00Z"/>
                <w:color w:val="FFFFFF" w:themeColor="background1"/>
              </w:rPr>
            </w:pPr>
            <w:ins w:id="5434" w:author="Cisneros Morales Diana Karen" w:date="2024-08-27T09:51:00Z">
              <w:r>
                <w:rPr>
                  <w:color w:val="FFFFFF" w:themeColor="background1"/>
                </w:rPr>
                <w:t>10</w:t>
              </w:r>
            </w:ins>
            <w:ins w:id="5435" w:author="Cisneros Morales Diana Karen" w:date="2024-08-27T09:50:00Z">
              <w:r w:rsidR="00BF70C0" w:rsidRPr="009B6D36">
                <w:rPr>
                  <w:color w:val="FFFFFF" w:themeColor="background1"/>
                </w:rPr>
                <w:t xml:space="preserve">. </w:t>
              </w:r>
            </w:ins>
            <w:ins w:id="5436" w:author="Cisneros Morales Diana Karen" w:date="2024-08-27T09:51:00Z">
              <w:r w:rsidRPr="00BA1912">
                <w:rPr>
                  <w:color w:val="FFFFFF" w:themeColor="background1"/>
                </w:rPr>
                <w:t>Special Employment Centres</w:t>
              </w:r>
            </w:ins>
          </w:p>
        </w:tc>
        <w:tc>
          <w:tcPr>
            <w:tcW w:w="0" w:type="dxa"/>
            <w:shd w:val="clear" w:color="auto" w:fill="FF0000"/>
            <w:tcPrChange w:id="5437" w:author="Cisneros Morales Diana Karen" w:date="2024-08-27T09:50:00Z">
              <w:tcPr>
                <w:tcW w:w="4650" w:type="dxa"/>
              </w:tcPr>
            </w:tcPrChange>
          </w:tcPr>
          <w:p w14:paraId="3CFF8C5A" w14:textId="77777777" w:rsidR="00BF70C0" w:rsidRPr="009B6D36" w:rsidRDefault="00BF70C0" w:rsidP="007B6D63">
            <w:pPr>
              <w:pStyle w:val="TableHeadingText"/>
              <w:cnfStyle w:val="000000000000" w:firstRow="0" w:lastRow="0" w:firstColumn="0" w:lastColumn="0" w:oddVBand="0" w:evenVBand="0" w:oddHBand="0" w:evenHBand="0" w:firstRowFirstColumn="0" w:firstRowLastColumn="0" w:lastRowFirstColumn="0" w:lastRowLastColumn="0"/>
              <w:rPr>
                <w:ins w:id="5438" w:author="Cisneros Morales Diana Karen" w:date="2024-08-27T09:50:00Z"/>
                <w:color w:val="FFFFFF" w:themeColor="background1"/>
              </w:rPr>
            </w:pPr>
          </w:p>
        </w:tc>
      </w:tr>
      <w:tr w:rsidR="00BF70C0" w:rsidRPr="009B6D36" w14:paraId="44022DEC" w14:textId="77777777" w:rsidTr="00BF70C0">
        <w:trPr>
          <w:ins w:id="5439" w:author="Cisneros Morales Diana Karen" w:date="2024-08-27T09:50:00Z"/>
        </w:trPr>
        <w:tc>
          <w:tcPr>
            <w:cnfStyle w:val="001000000000" w:firstRow="0" w:lastRow="0" w:firstColumn="1" w:lastColumn="0" w:oddVBand="0" w:evenVBand="0" w:oddHBand="0" w:evenHBand="0" w:firstRowFirstColumn="0" w:firstRowLastColumn="0" w:lastRowFirstColumn="0" w:lastRowLastColumn="0"/>
            <w:tcW w:w="4955" w:type="dxa"/>
            <w:vMerge w:val="restart"/>
          </w:tcPr>
          <w:p w14:paraId="60A275FD" w14:textId="5492C8E0" w:rsidR="00BF70C0" w:rsidRPr="009B6D36" w:rsidRDefault="000C617B" w:rsidP="007B6D63">
            <w:pPr>
              <w:pStyle w:val="TableText"/>
              <w:rPr>
                <w:ins w:id="5440" w:author="Cisneros Morales Diana Karen" w:date="2024-08-27T09:50:00Z"/>
                <w:color w:val="000000" w:themeColor="text1"/>
              </w:rPr>
            </w:pPr>
            <w:ins w:id="5441" w:author="Cisneros Morales Diana Karen" w:date="2024-08-27T09:54:00Z">
              <w:r w:rsidRPr="00371F02">
                <w:rPr>
                  <w:color w:val="000000" w:themeColor="text2"/>
                </w:rPr>
                <w:t>Special Employment Centres (CEE in Spanish)</w:t>
              </w:r>
            </w:ins>
            <w:ins w:id="5442" w:author="Cisneros Morales Diana Karen" w:date="2024-08-27T09:55:00Z">
              <w:r w:rsidR="00DE6E23">
                <w:rPr>
                  <w:color w:val="000000" w:themeColor="text2"/>
                </w:rPr>
                <w:t xml:space="preserve"> </w:t>
              </w:r>
            </w:ins>
            <w:ins w:id="5443" w:author="Cisneros Morales Diana Karen" w:date="2024-08-27T10:09:00Z">
              <w:r w:rsidR="007D0B78">
                <w:rPr>
                  <w:color w:val="000000" w:themeColor="text2"/>
                </w:rPr>
                <w:t xml:space="preserve">are companies whose </w:t>
              </w:r>
            </w:ins>
            <w:ins w:id="5444" w:author="Cisneros Morales Diana Karen" w:date="2024-08-27T09:56:00Z">
              <w:r w:rsidR="003C4302">
                <w:rPr>
                  <w:color w:val="000000" w:themeColor="text2"/>
                </w:rPr>
                <w:t xml:space="preserve">main </w:t>
              </w:r>
            </w:ins>
            <w:ins w:id="5445" w:author="Cisneros Morales Diana Karen" w:date="2024-08-27T09:57:00Z">
              <w:r w:rsidR="00277CCB">
                <w:rPr>
                  <w:color w:val="000000" w:themeColor="text2"/>
                </w:rPr>
                <w:t>objectiv</w:t>
              </w:r>
              <w:r w:rsidR="00277CCB">
                <w:rPr>
                  <w:bCs w:val="0"/>
                  <w:color w:val="000000" w:themeColor="text2"/>
                </w:rPr>
                <w:t>e</w:t>
              </w:r>
            </w:ins>
            <w:ins w:id="5446" w:author="Cisneros Morales Diana Karen" w:date="2024-08-27T09:56:00Z">
              <w:r w:rsidR="003C4302">
                <w:rPr>
                  <w:color w:val="000000" w:themeColor="text2"/>
                </w:rPr>
                <w:t xml:space="preserve"> is to provide workers with disabilities</w:t>
              </w:r>
            </w:ins>
            <w:ins w:id="5447" w:author="Cisneros Morales Diana Karen" w:date="2024-08-27T09:58:00Z">
              <w:r w:rsidR="00907E3D">
                <w:rPr>
                  <w:color w:val="000000" w:themeColor="text2"/>
                </w:rPr>
                <w:t xml:space="preserve"> </w:t>
              </w:r>
              <w:r w:rsidR="00907E3D" w:rsidRPr="00907E3D">
                <w:rPr>
                  <w:color w:val="000000" w:themeColor="text2"/>
                </w:rPr>
                <w:t xml:space="preserve">with productive and remunerated work appropriate to their personal characteristics and to facilitate their integration into the labor market. </w:t>
              </w:r>
            </w:ins>
            <w:ins w:id="5448" w:author="Cisneros Morales Diana Karen" w:date="2024-08-27T10:02:00Z">
              <w:r w:rsidR="00B544A7">
                <w:rPr>
                  <w:color w:val="000000" w:themeColor="text2"/>
                </w:rPr>
                <w:t>Special Employment Centr</w:t>
              </w:r>
            </w:ins>
            <w:ins w:id="5449" w:author="Cisneros Morales Diana Karen" w:date="2024-08-27T10:04:00Z">
              <w:r w:rsidR="00C326B8">
                <w:rPr>
                  <w:color w:val="000000" w:themeColor="text2"/>
                </w:rPr>
                <w:t>e</w:t>
              </w:r>
            </w:ins>
            <w:ins w:id="5450" w:author="Cisneros Morales Diana Karen" w:date="2024-08-27T10:02:00Z">
              <w:r w:rsidR="00B544A7">
                <w:rPr>
                  <w:color w:val="000000" w:themeColor="text2"/>
                </w:rPr>
                <w:t>s</w:t>
              </w:r>
            </w:ins>
            <w:ins w:id="5451" w:author="Cisneros Morales Diana Karen" w:date="2024-08-27T09:58:00Z">
              <w:r w:rsidR="00907E3D" w:rsidRPr="00907E3D">
                <w:rPr>
                  <w:color w:val="000000" w:themeColor="text2"/>
                </w:rPr>
                <w:t xml:space="preserve"> must count on their workforce with more than 50% of their employees with a recognized disability.</w:t>
              </w:r>
            </w:ins>
            <w:ins w:id="5452" w:author="Cisneros Morales Diana Karen" w:date="2024-08-27T09:56:00Z">
              <w:r w:rsidR="003C4302">
                <w:rPr>
                  <w:color w:val="000000" w:themeColor="text2"/>
                </w:rPr>
                <w:t xml:space="preserve"> </w:t>
              </w:r>
            </w:ins>
          </w:p>
        </w:tc>
        <w:tc>
          <w:tcPr>
            <w:tcW w:w="4650" w:type="dxa"/>
          </w:tcPr>
          <w:p w14:paraId="53956411" w14:textId="77777777" w:rsidR="00BF70C0" w:rsidRPr="009B6D36" w:rsidRDefault="00BF70C0" w:rsidP="007B6D63">
            <w:pPr>
              <w:pStyle w:val="Tabletextbold"/>
              <w:cnfStyle w:val="000000000000" w:firstRow="0" w:lastRow="0" w:firstColumn="0" w:lastColumn="0" w:oddVBand="0" w:evenVBand="0" w:oddHBand="0" w:evenHBand="0" w:firstRowFirstColumn="0" w:firstRowLastColumn="0" w:lastRowFirstColumn="0" w:lastRowLastColumn="0"/>
              <w:rPr>
                <w:ins w:id="5453" w:author="Cisneros Morales Diana Karen" w:date="2024-08-27T09:50:00Z"/>
                <w:color w:val="000000" w:themeColor="text1"/>
              </w:rPr>
            </w:pPr>
            <w:ins w:id="5454" w:author="Cisneros Morales Diana Karen" w:date="2024-08-27T09:50:00Z">
              <w:r w:rsidRPr="009B6D36">
                <w:rPr>
                  <w:color w:val="000000" w:themeColor="text1"/>
                </w:rPr>
                <w:t>Target population:</w:t>
              </w:r>
            </w:ins>
          </w:p>
          <w:p w14:paraId="252CD55E" w14:textId="5C8A8558" w:rsidR="00BF70C0" w:rsidRPr="009B6D36" w:rsidRDefault="00371F02" w:rsidP="007B6D63">
            <w:pPr>
              <w:pStyle w:val="TableBullet1"/>
              <w:cnfStyle w:val="000000000000" w:firstRow="0" w:lastRow="0" w:firstColumn="0" w:lastColumn="0" w:oddVBand="0" w:evenVBand="0" w:oddHBand="0" w:evenHBand="0" w:firstRowFirstColumn="0" w:firstRowLastColumn="0" w:lastRowFirstColumn="0" w:lastRowLastColumn="0"/>
              <w:rPr>
                <w:ins w:id="5455" w:author="Cisneros Morales Diana Karen" w:date="2024-08-27T09:50:00Z"/>
                <w:b/>
                <w:color w:val="000000" w:themeColor="text1"/>
              </w:rPr>
            </w:pPr>
            <w:ins w:id="5456" w:author="Cisneros Morales Diana Karen" w:date="2024-08-27T09:51:00Z">
              <w:r w:rsidRPr="00371F02">
                <w:rPr>
                  <w:color w:val="000000" w:themeColor="text2"/>
                </w:rPr>
                <w:t>Special Employment Centres (CEE in Spanish)</w:t>
              </w:r>
            </w:ins>
          </w:p>
        </w:tc>
      </w:tr>
      <w:tr w:rsidR="00BF70C0" w:rsidRPr="009B6D36" w14:paraId="4CE47F8F" w14:textId="77777777" w:rsidTr="00BF70C0">
        <w:trPr>
          <w:ins w:id="5457" w:author="Cisneros Morales Diana Karen" w:date="2024-08-27T09:50:00Z"/>
        </w:trPr>
        <w:tc>
          <w:tcPr>
            <w:cnfStyle w:val="001000000000" w:firstRow="0" w:lastRow="0" w:firstColumn="1" w:lastColumn="0" w:oddVBand="0" w:evenVBand="0" w:oddHBand="0" w:evenHBand="0" w:firstRowFirstColumn="0" w:firstRowLastColumn="0" w:lastRowFirstColumn="0" w:lastRowLastColumn="0"/>
            <w:tcW w:w="4955" w:type="dxa"/>
            <w:vMerge/>
          </w:tcPr>
          <w:p w14:paraId="22A8881C" w14:textId="77777777" w:rsidR="00BF70C0" w:rsidRPr="009B6D36" w:rsidRDefault="00BF70C0" w:rsidP="007B6D63">
            <w:pPr>
              <w:pStyle w:val="Texto"/>
              <w:rPr>
                <w:ins w:id="5458" w:author="Cisneros Morales Diana Karen" w:date="2024-08-27T09:50:00Z"/>
                <w:color w:val="000000" w:themeColor="text1"/>
                <w:sz w:val="22"/>
                <w:szCs w:val="22"/>
                <w:lang w:val="en-US"/>
              </w:rPr>
            </w:pPr>
          </w:p>
        </w:tc>
        <w:tc>
          <w:tcPr>
            <w:tcW w:w="4650" w:type="dxa"/>
          </w:tcPr>
          <w:p w14:paraId="367A57B0" w14:textId="77777777" w:rsidR="00BF70C0" w:rsidRPr="009B6D36" w:rsidRDefault="00BF70C0" w:rsidP="007B6D63">
            <w:pPr>
              <w:pStyle w:val="Tabletextbold"/>
              <w:cnfStyle w:val="000000000000" w:firstRow="0" w:lastRow="0" w:firstColumn="0" w:lastColumn="0" w:oddVBand="0" w:evenVBand="0" w:oddHBand="0" w:evenHBand="0" w:firstRowFirstColumn="0" w:firstRowLastColumn="0" w:lastRowFirstColumn="0" w:lastRowLastColumn="0"/>
              <w:rPr>
                <w:ins w:id="5459" w:author="Cisneros Morales Diana Karen" w:date="2024-08-27T09:50:00Z"/>
                <w:color w:val="000000" w:themeColor="text1"/>
              </w:rPr>
            </w:pPr>
            <w:ins w:id="5460" w:author="Cisneros Morales Diana Karen" w:date="2024-08-27T09:50:00Z">
              <w:r w:rsidRPr="009B6D36">
                <w:rPr>
                  <w:color w:val="000000" w:themeColor="text1"/>
                </w:rPr>
                <w:t>Impact metric:</w:t>
              </w:r>
            </w:ins>
          </w:p>
          <w:p w14:paraId="0E82D9A6" w14:textId="5E036B26" w:rsidR="00BF70C0" w:rsidRPr="009B6D36" w:rsidRDefault="00BA1912" w:rsidP="007B6D63">
            <w:pPr>
              <w:pStyle w:val="TableBullet1"/>
              <w:cnfStyle w:val="000000000000" w:firstRow="0" w:lastRow="0" w:firstColumn="0" w:lastColumn="0" w:oddVBand="0" w:evenVBand="0" w:oddHBand="0" w:evenHBand="0" w:firstRowFirstColumn="0" w:firstRowLastColumn="0" w:lastRowFirstColumn="0" w:lastRowLastColumn="0"/>
              <w:rPr>
                <w:ins w:id="5461" w:author="Cisneros Morales Diana Karen" w:date="2024-08-27T09:50:00Z"/>
                <w:b/>
                <w:color w:val="000000" w:themeColor="text1"/>
              </w:rPr>
            </w:pPr>
            <w:ins w:id="5462" w:author="Cisneros Morales Diana Karen" w:date="2024-08-27T09:51:00Z">
              <w:r w:rsidRPr="00BA1912">
                <w:rPr>
                  <w:color w:val="000000" w:themeColor="text2"/>
                </w:rPr>
                <w:t>Number of Special Employment Centres (CEE in Spanish) that receive financing</w:t>
              </w:r>
            </w:ins>
          </w:p>
        </w:tc>
      </w:tr>
    </w:tbl>
    <w:p w14:paraId="3C709349" w14:textId="77777777" w:rsidR="0078487E" w:rsidRPr="00854071" w:rsidRDefault="0078487E" w:rsidP="0078487E">
      <w:pPr>
        <w:pStyle w:val="Texto"/>
        <w:rPr>
          <w:sz w:val="22"/>
          <w:szCs w:val="22"/>
          <w:lang w:val="en-US"/>
        </w:rPr>
      </w:pPr>
    </w:p>
    <w:tbl>
      <w:tblPr>
        <w:tblStyle w:val="OWTable"/>
        <w:tblW w:w="5000" w:type="pct"/>
        <w:tblLayout w:type="fixed"/>
        <w:tblLook w:val="0400" w:firstRow="0" w:lastRow="0" w:firstColumn="0" w:lastColumn="0" w:noHBand="0" w:noVBand="1"/>
      </w:tblPr>
      <w:tblGrid>
        <w:gridCol w:w="2850"/>
        <w:gridCol w:w="6755"/>
      </w:tblGrid>
      <w:tr w:rsidR="0078487E" w:rsidRPr="00B450D0" w14:paraId="5452D8FC" w14:textId="77777777" w:rsidTr="009B6D36">
        <w:trPr>
          <w:trHeight w:val="20"/>
          <w:tblHeader/>
        </w:trPr>
        <w:tc>
          <w:tcPr>
            <w:tcW w:w="2547" w:type="dxa"/>
            <w:tcBorders>
              <w:top w:val="nil"/>
              <w:bottom w:val="single" w:sz="4" w:space="0" w:color="000000" w:themeColor="text1"/>
            </w:tcBorders>
            <w:shd w:val="clear" w:color="auto" w:fill="FF0000"/>
            <w:vAlign w:val="bottom"/>
          </w:tcPr>
          <w:p w14:paraId="45CF2333" w14:textId="77777777" w:rsidR="0078487E" w:rsidRPr="00B450D0" w:rsidDel="00353290" w:rsidRDefault="0078487E" w:rsidP="009B6D36">
            <w:pPr>
              <w:pStyle w:val="TableHeadingText"/>
              <w:keepNext/>
              <w:rPr>
                <w:color w:val="FFFFFF" w:themeColor="background1"/>
              </w:rPr>
            </w:pPr>
            <w:r w:rsidRPr="00B450D0">
              <w:rPr>
                <w:color w:val="FFFFFF" w:themeColor="background1"/>
              </w:rPr>
              <w:lastRenderedPageBreak/>
              <w:t>Target population</w:t>
            </w:r>
          </w:p>
        </w:tc>
        <w:tc>
          <w:tcPr>
            <w:tcW w:w="6038" w:type="dxa"/>
            <w:tcBorders>
              <w:top w:val="nil"/>
            </w:tcBorders>
            <w:shd w:val="clear" w:color="auto" w:fill="FF0000"/>
            <w:vAlign w:val="bottom"/>
          </w:tcPr>
          <w:p w14:paraId="36862C00" w14:textId="77777777" w:rsidR="0078487E" w:rsidRPr="00B450D0" w:rsidDel="00353290" w:rsidRDefault="0078487E" w:rsidP="009B6D36">
            <w:pPr>
              <w:pStyle w:val="TableHeadingText"/>
              <w:keepNext/>
              <w:rPr>
                <w:color w:val="FFFFFF" w:themeColor="background1"/>
              </w:rPr>
            </w:pPr>
            <w:r w:rsidRPr="00B450D0">
              <w:rPr>
                <w:color w:val="FFFFFF" w:themeColor="background1"/>
              </w:rPr>
              <w:t>Definition</w:t>
            </w:r>
          </w:p>
        </w:tc>
      </w:tr>
      <w:tr w:rsidR="0078487E" w:rsidRPr="00B450D0" w14:paraId="11958952"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095B2559" w14:textId="77777777" w:rsidR="0078487E" w:rsidRPr="00B450D0" w:rsidDel="00353290" w:rsidRDefault="0078487E" w:rsidP="009B6D36">
            <w:pPr>
              <w:pStyle w:val="TableHeadingText"/>
              <w:keepNext/>
            </w:pPr>
            <w:r w:rsidRPr="00B450D0">
              <w:t>Adult learning</w:t>
            </w:r>
          </w:p>
        </w:tc>
        <w:tc>
          <w:tcPr>
            <w:tcW w:w="6038" w:type="dxa"/>
          </w:tcPr>
          <w:p w14:paraId="08B48D18" w14:textId="77777777" w:rsidR="0078487E" w:rsidRPr="00B450D0" w:rsidDel="00353290" w:rsidRDefault="0078487E" w:rsidP="009B6D36">
            <w:pPr>
              <w:pStyle w:val="TableText"/>
              <w:keepNext/>
              <w:keepLines/>
            </w:pPr>
            <w:r w:rsidRPr="00B450D0">
              <w:t>Education that specifically targets individuals deemed adults in their society to improve their technical or professional qualifications; develop their skills; enrich their knowledge with the purpose of completing a level of formal education; or to upskill or reskill them.</w:t>
            </w:r>
          </w:p>
        </w:tc>
      </w:tr>
      <w:tr w:rsidR="0078487E" w:rsidRPr="00B450D0" w14:paraId="53C320BA"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30C1B9B9" w14:textId="77777777" w:rsidR="0078487E" w:rsidRPr="00B450D0" w:rsidDel="00353290" w:rsidRDefault="0078487E" w:rsidP="009B6D36">
            <w:pPr>
              <w:pStyle w:val="TableHeadingText"/>
              <w:keepNext/>
            </w:pPr>
            <w:r w:rsidRPr="00B450D0">
              <w:t>Excluded and/or marginalized populations and communities</w:t>
            </w:r>
          </w:p>
        </w:tc>
        <w:tc>
          <w:tcPr>
            <w:tcW w:w="6038" w:type="dxa"/>
          </w:tcPr>
          <w:p w14:paraId="12FECB1F" w14:textId="6A6760E0" w:rsidR="0078487E" w:rsidRPr="00B450D0" w:rsidDel="00353290" w:rsidRDefault="0078487E" w:rsidP="009B6D36">
            <w:pPr>
              <w:pStyle w:val="TableText"/>
              <w:keepNext/>
              <w:keepLines/>
            </w:pPr>
            <w:r w:rsidRPr="00B450D0">
              <w:t>Individuals who are unable</w:t>
            </w:r>
            <w:r w:rsidR="006A4EFC">
              <w:t xml:space="preserve"> </w:t>
            </w:r>
            <w:r w:rsidR="006A4EFC" w:rsidRPr="006A4EFC">
              <w:t>or have greater difficulties</w:t>
            </w:r>
            <w:r w:rsidRPr="00B450D0">
              <w:t xml:space="preserve"> to participate in economic, social, political and cultural life </w:t>
            </w:r>
            <w:r w:rsidR="006A4EFC" w:rsidRPr="006A4EFC">
              <w:t xml:space="preserve">because </w:t>
            </w:r>
            <w:r w:rsidRPr="00B450D0">
              <w:t xml:space="preserve">of their </w:t>
            </w:r>
            <w:r w:rsidR="006A4EFC">
              <w:t xml:space="preserve">gender, </w:t>
            </w:r>
            <w:r w:rsidRPr="00B450D0">
              <w:t xml:space="preserve">ethnicity, religion or language, as well as the process leading to and sustaining such status. </w:t>
            </w:r>
          </w:p>
        </w:tc>
      </w:tr>
      <w:tr w:rsidR="0078487E" w:rsidRPr="00B450D0" w14:paraId="5C14F2B2"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7FCB6FCF" w14:textId="77777777" w:rsidR="0078487E" w:rsidRPr="00B450D0" w:rsidDel="00353290" w:rsidRDefault="0078487E" w:rsidP="009B6D36">
            <w:pPr>
              <w:pStyle w:val="TableHeadingText"/>
              <w:keepNext/>
            </w:pPr>
            <w:r w:rsidRPr="00B450D0">
              <w:t>General public</w:t>
            </w:r>
          </w:p>
        </w:tc>
        <w:tc>
          <w:tcPr>
            <w:tcW w:w="6038" w:type="dxa"/>
          </w:tcPr>
          <w:p w14:paraId="3A8D5C26" w14:textId="77777777" w:rsidR="0078487E" w:rsidRPr="00B450D0" w:rsidDel="00353290" w:rsidRDefault="0078487E" w:rsidP="009B6D36">
            <w:pPr>
              <w:pStyle w:val="TableText"/>
              <w:keepNext/>
              <w:keepLines/>
            </w:pPr>
            <w:r w:rsidRPr="00B450D0">
              <w:t>General population (as long as the service/activity is affordable and accessible).</w:t>
            </w:r>
          </w:p>
        </w:tc>
      </w:tr>
      <w:tr w:rsidR="0078487E" w:rsidRPr="00B450D0" w14:paraId="03614C72"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2AAF8F26" w14:textId="77777777" w:rsidR="0078487E" w:rsidRPr="00B450D0" w:rsidDel="00353290" w:rsidRDefault="0078487E" w:rsidP="009B6D36">
            <w:pPr>
              <w:pStyle w:val="TableHeadingText"/>
              <w:keepNext/>
            </w:pPr>
            <w:r w:rsidRPr="00B450D0">
              <w:t>Informal workers</w:t>
            </w:r>
          </w:p>
        </w:tc>
        <w:tc>
          <w:tcPr>
            <w:tcW w:w="6038" w:type="dxa"/>
          </w:tcPr>
          <w:p w14:paraId="2C1381A4" w14:textId="77777777" w:rsidR="0078487E" w:rsidRPr="00B450D0" w:rsidDel="00353290" w:rsidRDefault="0078487E" w:rsidP="009B6D36">
            <w:pPr>
              <w:pStyle w:val="TableText"/>
              <w:keepNext/>
              <w:keepLines/>
            </w:pPr>
            <w:r w:rsidRPr="00B450D0">
              <w:t>Workers that engage in street vending, home-based work, waste picking, domestic jobs, and other short-term contracts. They may be undocumented, usually are classified as living just above the poverty line, and may not qualify for or even seek government support in normal times.</w:t>
            </w:r>
          </w:p>
        </w:tc>
      </w:tr>
      <w:tr w:rsidR="0078487E" w:rsidRPr="00B450D0" w14:paraId="1C74BD2B"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46BE590D" w14:textId="77777777" w:rsidR="0078487E" w:rsidRPr="00B450D0" w:rsidRDefault="0078487E" w:rsidP="009B6D36">
            <w:pPr>
              <w:pStyle w:val="TableHeadingText"/>
              <w:keepNext/>
            </w:pPr>
            <w:r w:rsidRPr="00B450D0">
              <w:t xml:space="preserve">Low-income </w:t>
            </w:r>
          </w:p>
        </w:tc>
        <w:tc>
          <w:tcPr>
            <w:tcW w:w="6038" w:type="dxa"/>
          </w:tcPr>
          <w:p w14:paraId="0F6B24F0" w14:textId="77777777" w:rsidR="0078487E" w:rsidRPr="00B450D0" w:rsidRDefault="0078487E" w:rsidP="009B6D36">
            <w:pPr>
              <w:pStyle w:val="TableText"/>
              <w:keepNext/>
              <w:keepLines/>
            </w:pPr>
            <w:r w:rsidRPr="00B450D0">
              <w:t>Defined by official government definitions in the relevant country or jurisdiction. In the absence of such definitions, low-income is defined as individuals or families whose income is less than 80% of the average income for the relevant area, region or country; or income below the national median.</w:t>
            </w:r>
          </w:p>
        </w:tc>
      </w:tr>
      <w:tr w:rsidR="0078487E" w:rsidRPr="00B450D0" w14:paraId="759180DD"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4589D404" w14:textId="77777777" w:rsidR="0078487E" w:rsidRPr="00B450D0" w:rsidDel="00353290" w:rsidRDefault="0078487E" w:rsidP="009B6D36">
            <w:pPr>
              <w:pStyle w:val="TableHeadingText"/>
              <w:keepNext/>
            </w:pPr>
            <w:r w:rsidRPr="00B450D0">
              <w:t>Migrants and/or displaced persons</w:t>
            </w:r>
          </w:p>
        </w:tc>
        <w:tc>
          <w:tcPr>
            <w:tcW w:w="6038" w:type="dxa"/>
          </w:tcPr>
          <w:p w14:paraId="53977C89" w14:textId="77777777" w:rsidR="0078487E" w:rsidRPr="00B450D0" w:rsidDel="00353290" w:rsidRDefault="0078487E" w:rsidP="009B6D36">
            <w:pPr>
              <w:pStyle w:val="TableText"/>
              <w:keepNext/>
              <w:keepLines/>
            </w:pPr>
            <w:r w:rsidRPr="00B450D0">
              <w:t xml:space="preserve">People who have been forced to leave their homes or have voluntarily left their country of origin (including refugees, stateless people and asylum seekers). </w:t>
            </w:r>
          </w:p>
        </w:tc>
      </w:tr>
      <w:tr w:rsidR="0078487E" w:rsidRPr="00B450D0" w14:paraId="36D9A3A1"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6A098A1B" w14:textId="77777777" w:rsidR="0078487E" w:rsidRPr="00B450D0" w:rsidDel="00353290" w:rsidRDefault="0078487E" w:rsidP="009B6D36">
            <w:pPr>
              <w:pStyle w:val="TableHeadingText"/>
              <w:keepNext/>
            </w:pPr>
            <w:r w:rsidRPr="00B450D0">
              <w:t>Other vulnerable groups, including people who have suffered natural disasters</w:t>
            </w:r>
          </w:p>
        </w:tc>
        <w:tc>
          <w:tcPr>
            <w:tcW w:w="6038" w:type="dxa"/>
          </w:tcPr>
          <w:p w14:paraId="0B041656" w14:textId="77777777" w:rsidR="0078487E" w:rsidRPr="00B450D0" w:rsidDel="00353290" w:rsidRDefault="0078487E" w:rsidP="009B6D36">
            <w:pPr>
              <w:pStyle w:val="TableText"/>
              <w:keepNext/>
              <w:keepLines/>
            </w:pPr>
            <w:r w:rsidRPr="00B450D0">
              <w:t>Any group susceptible to suffering discrimination based on its socio-economic background and status, including: students; sole traders; small business owners; freelancers; start-ups and entrepreneurs; children without families; homeless people; substance abusers, etc.</w:t>
            </w:r>
          </w:p>
        </w:tc>
      </w:tr>
      <w:tr w:rsidR="0078487E" w:rsidRPr="00B450D0" w14:paraId="28973B8C"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56672EC7" w14:textId="77777777" w:rsidR="0078487E" w:rsidRPr="00B450D0" w:rsidDel="00353290" w:rsidRDefault="0078487E" w:rsidP="009B6D36">
            <w:pPr>
              <w:pStyle w:val="TableHeadingText"/>
              <w:keepNext/>
            </w:pPr>
            <w:r w:rsidRPr="00B450D0">
              <w:t>People with disabilities</w:t>
            </w:r>
          </w:p>
        </w:tc>
        <w:tc>
          <w:tcPr>
            <w:tcW w:w="6038" w:type="dxa"/>
          </w:tcPr>
          <w:p w14:paraId="4F7A7995" w14:textId="77777777" w:rsidR="0078487E" w:rsidRPr="00B450D0" w:rsidDel="00353290" w:rsidRDefault="0078487E" w:rsidP="009B6D36">
            <w:pPr>
              <w:pStyle w:val="TableText"/>
              <w:keepNext/>
              <w:keepLines/>
            </w:pPr>
            <w:r w:rsidRPr="00B450D0">
              <w:t xml:space="preserve">People with temporary or permanent disabilities who may experience poor health; have less access to healthcare, education and work opportunities; and are more likely to live in poverty than people without disabilities. </w:t>
            </w:r>
          </w:p>
        </w:tc>
      </w:tr>
      <w:tr w:rsidR="0078487E" w:rsidRPr="00B450D0" w14:paraId="60A16CF3"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4CD42B59" w14:textId="77777777" w:rsidR="0078487E" w:rsidRPr="00B450D0" w:rsidDel="00353290" w:rsidRDefault="0078487E" w:rsidP="009B6D36">
            <w:pPr>
              <w:pStyle w:val="TableHeadingText"/>
              <w:keepNext/>
            </w:pPr>
            <w:r w:rsidRPr="00B450D0">
              <w:t>Senior citizens and vulnerable youth</w:t>
            </w:r>
          </w:p>
        </w:tc>
        <w:tc>
          <w:tcPr>
            <w:tcW w:w="6038" w:type="dxa"/>
          </w:tcPr>
          <w:p w14:paraId="028FC5BC" w14:textId="77777777" w:rsidR="0078487E" w:rsidRPr="00B450D0" w:rsidDel="00353290" w:rsidRDefault="0078487E" w:rsidP="009B6D36">
            <w:pPr>
              <w:pStyle w:val="TableText"/>
              <w:keepNext/>
              <w:keepLines/>
            </w:pPr>
            <w:r w:rsidRPr="00B450D0">
              <w:t>Ageing populations: senior citizens with difficult or limited access to infrastructure and services.</w:t>
            </w:r>
            <w:r w:rsidRPr="00B450D0">
              <w:br/>
              <w:t>Young people are considered a vulnerable group because of their unstable financial situation.</w:t>
            </w:r>
          </w:p>
        </w:tc>
      </w:tr>
      <w:tr w:rsidR="0078487E" w:rsidRPr="00B450D0" w14:paraId="70A71EF5"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2BDD9433" w14:textId="77777777" w:rsidR="0078487E" w:rsidRPr="00B450D0" w:rsidDel="00353290" w:rsidRDefault="0078487E" w:rsidP="009B6D36">
            <w:pPr>
              <w:pStyle w:val="TableHeadingText"/>
              <w:keepNext/>
            </w:pPr>
            <w:r w:rsidRPr="00B450D0">
              <w:t>SMEs &amp; Microenterprises</w:t>
            </w:r>
          </w:p>
        </w:tc>
        <w:tc>
          <w:tcPr>
            <w:tcW w:w="6038" w:type="dxa"/>
          </w:tcPr>
          <w:p w14:paraId="6E8B44E9" w14:textId="77777777" w:rsidR="0078487E" w:rsidRPr="00B450D0" w:rsidRDefault="0078487E" w:rsidP="009B6D36">
            <w:pPr>
              <w:pStyle w:val="TableText"/>
              <w:keepNext/>
              <w:keepLines/>
            </w:pPr>
            <w:r w:rsidRPr="00B450D0">
              <w:t>Non-subsidiary, independent firms of reduced size, according to the definition of the relevant national regulation.</w:t>
            </w:r>
          </w:p>
          <w:p w14:paraId="6FDF9D6C" w14:textId="77777777" w:rsidR="0078487E" w:rsidRPr="00B450D0" w:rsidDel="00353290" w:rsidRDefault="0078487E" w:rsidP="009B6D36">
            <w:pPr>
              <w:pStyle w:val="TableText"/>
              <w:keepNext/>
              <w:keepLines/>
            </w:pPr>
            <w:r w:rsidRPr="00B450D0">
              <w:t>In the absence of relevant national or international regulations, SMEs &amp; microenterprises are defined by the IFC as organizations that has fewer than 300 employees and an annual turnover or total assets of less than USD 15 million.</w:t>
            </w:r>
          </w:p>
        </w:tc>
      </w:tr>
      <w:tr w:rsidR="0078487E" w:rsidRPr="00B450D0" w14:paraId="23D9C027"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565B9E67" w14:textId="77777777" w:rsidR="0078487E" w:rsidRPr="00B450D0" w:rsidDel="00353290" w:rsidRDefault="0078487E" w:rsidP="009B6D36">
            <w:pPr>
              <w:pStyle w:val="TableHeadingText"/>
              <w:keepNext/>
            </w:pPr>
            <w:r w:rsidRPr="00B450D0">
              <w:t>Underdeveloped areas or regions</w:t>
            </w:r>
          </w:p>
        </w:tc>
        <w:tc>
          <w:tcPr>
            <w:tcW w:w="6038" w:type="dxa"/>
          </w:tcPr>
          <w:p w14:paraId="13D8C9EF" w14:textId="52511B06" w:rsidR="0078487E" w:rsidRPr="00B450D0" w:rsidRDefault="0078487E" w:rsidP="009B6D36">
            <w:pPr>
              <w:pStyle w:val="TableText"/>
              <w:keepNext/>
              <w:keepLines/>
            </w:pPr>
            <w:r w:rsidRPr="00B450D0">
              <w:t xml:space="preserve">Remote </w:t>
            </w:r>
            <w:r w:rsidR="006A4EFC" w:rsidRPr="006A4EFC">
              <w:t xml:space="preserve">or underdeveloped areas or regions </w:t>
            </w:r>
            <w:r w:rsidRPr="00B450D0">
              <w:t xml:space="preserve">(as defined by relevant national or international authorities) and/or sparsely populated </w:t>
            </w:r>
            <w:r w:rsidR="006A4EFC" w:rsidRPr="006A4EFC">
              <w:t xml:space="preserve">areas or regions </w:t>
            </w:r>
            <w:r w:rsidRPr="00B450D0">
              <w:t xml:space="preserve">(as defined by relevant national or international authorities) areas or regions that might suffer exclusion from lack of services and access due to their remoteness or political exclusion. </w:t>
            </w:r>
          </w:p>
          <w:p w14:paraId="7EC79A9B" w14:textId="77777777" w:rsidR="0078487E" w:rsidRPr="00B450D0" w:rsidRDefault="0078487E" w:rsidP="009B6D36">
            <w:pPr>
              <w:pStyle w:val="TableText"/>
              <w:keepNext/>
              <w:keepLines/>
            </w:pPr>
            <w:r w:rsidRPr="00B450D0">
              <w:t>or</w:t>
            </w:r>
          </w:p>
          <w:p w14:paraId="4A8322C5" w14:textId="77777777" w:rsidR="0078487E" w:rsidRPr="00B450D0" w:rsidDel="00353290" w:rsidRDefault="0078487E" w:rsidP="009B6D36">
            <w:pPr>
              <w:pStyle w:val="TableText"/>
              <w:keepNext/>
              <w:keepLines/>
            </w:pPr>
            <w:r w:rsidRPr="00B450D0">
              <w:t>Areas or regions that are in the relevant country’s (i) bottom 40th percentile in terms of GDP per capita; and at the same time in (ii) top 40th percentile in terms of unemployment rate</w:t>
            </w:r>
          </w:p>
        </w:tc>
      </w:tr>
      <w:tr w:rsidR="0078487E" w:rsidRPr="00B450D0" w14:paraId="7BD34CF4"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73AD50D0" w14:textId="77777777" w:rsidR="0078487E" w:rsidRPr="00B450D0" w:rsidDel="00353290" w:rsidRDefault="0078487E" w:rsidP="009B6D36">
            <w:pPr>
              <w:pStyle w:val="TableHeadingText"/>
              <w:keepNext/>
            </w:pPr>
            <w:r w:rsidRPr="00B450D0">
              <w:t>Undereducated</w:t>
            </w:r>
          </w:p>
        </w:tc>
        <w:tc>
          <w:tcPr>
            <w:tcW w:w="6038" w:type="dxa"/>
          </w:tcPr>
          <w:p w14:paraId="5B0221B0" w14:textId="77777777" w:rsidR="0078487E" w:rsidRPr="00B450D0" w:rsidDel="00353290" w:rsidRDefault="0078487E" w:rsidP="009B6D36">
            <w:pPr>
              <w:pStyle w:val="TableText"/>
              <w:keepNext/>
              <w:keepLines/>
            </w:pPr>
            <w:r w:rsidRPr="00B450D0">
              <w:t xml:space="preserve">People who have not completed mandatory education or wish to undertake a higher degree of studies that they previously could not attain. </w:t>
            </w:r>
          </w:p>
        </w:tc>
      </w:tr>
      <w:tr w:rsidR="0078487E" w:rsidRPr="00B450D0" w14:paraId="0E604153" w14:textId="77777777" w:rsidTr="009B6D36">
        <w:trPr>
          <w:trHeight w:val="20"/>
        </w:trPr>
        <w:tc>
          <w:tcPr>
            <w:tcW w:w="2547" w:type="dxa"/>
            <w:tcBorders>
              <w:top w:val="single" w:sz="4" w:space="0" w:color="000000" w:themeColor="text1"/>
              <w:bottom w:val="single" w:sz="4" w:space="0" w:color="000000" w:themeColor="text1"/>
            </w:tcBorders>
            <w:shd w:val="clear" w:color="auto" w:fill="auto"/>
          </w:tcPr>
          <w:p w14:paraId="743C1BAE" w14:textId="77777777" w:rsidR="0078487E" w:rsidRPr="00B450D0" w:rsidDel="00353290" w:rsidRDefault="0078487E" w:rsidP="009B6D36">
            <w:pPr>
              <w:pStyle w:val="TableHeadingText"/>
              <w:keepNext/>
            </w:pPr>
            <w:r w:rsidRPr="00B450D0">
              <w:t>Underserved who do not have quality access to essential goods and services.</w:t>
            </w:r>
          </w:p>
        </w:tc>
        <w:tc>
          <w:tcPr>
            <w:tcW w:w="6038" w:type="dxa"/>
          </w:tcPr>
          <w:p w14:paraId="44D0C51F" w14:textId="77777777" w:rsidR="0078487E" w:rsidRDefault="0078487E" w:rsidP="009B6D36">
            <w:pPr>
              <w:pStyle w:val="TableText"/>
              <w:keepNext/>
              <w:keepLines/>
            </w:pPr>
            <w:r w:rsidRPr="00B450D0">
              <w:t xml:space="preserve">People without basic infrastructure (e.g. </w:t>
            </w:r>
            <w:r w:rsidR="006A4EFC" w:rsidRPr="006A4EFC">
              <w:t>but not restricted to</w:t>
            </w:r>
            <w:r w:rsidR="006A4EFC">
              <w:t xml:space="preserve">, </w:t>
            </w:r>
            <w:r w:rsidRPr="00B450D0">
              <w:t>rural/isolated populations).</w:t>
            </w:r>
            <w:r w:rsidRPr="00B450D0">
              <w:br/>
              <w:t>People who are unbanked (i.e. from households without a current or savings account who may rely on AFS) or otherwise have limited access to mainstream financial services.</w:t>
            </w:r>
          </w:p>
          <w:p w14:paraId="40FEE9E8" w14:textId="443C0318" w:rsidR="006A4EFC" w:rsidRPr="00B450D0" w:rsidDel="00353290" w:rsidRDefault="006A4EFC" w:rsidP="009B6D36">
            <w:pPr>
              <w:pStyle w:val="TableText"/>
              <w:keepNext/>
              <w:keepLines/>
            </w:pPr>
            <w:r w:rsidRPr="006A4EFC">
              <w:t>People without access to basic infrastructure (e.g. slums, peripheral areas or rural/isolated populations).</w:t>
            </w:r>
          </w:p>
        </w:tc>
      </w:tr>
      <w:tr w:rsidR="0078487E" w:rsidRPr="00B450D0" w14:paraId="49E43E57" w14:textId="77777777" w:rsidTr="009B6D36">
        <w:trPr>
          <w:trHeight w:val="20"/>
        </w:trPr>
        <w:tc>
          <w:tcPr>
            <w:tcW w:w="2547" w:type="dxa"/>
            <w:tcBorders>
              <w:top w:val="single" w:sz="4" w:space="0" w:color="000000" w:themeColor="text1"/>
            </w:tcBorders>
            <w:shd w:val="clear" w:color="auto" w:fill="auto"/>
          </w:tcPr>
          <w:p w14:paraId="1DB6D10A" w14:textId="77777777" w:rsidR="0078487E" w:rsidRPr="00B450D0" w:rsidDel="00353290" w:rsidRDefault="0078487E" w:rsidP="009B6D36">
            <w:pPr>
              <w:pStyle w:val="TableHeadingText"/>
              <w:keepNext/>
            </w:pPr>
            <w:r w:rsidRPr="00B450D0">
              <w:t>Unemployed</w:t>
            </w:r>
          </w:p>
        </w:tc>
        <w:tc>
          <w:tcPr>
            <w:tcW w:w="6038" w:type="dxa"/>
          </w:tcPr>
          <w:p w14:paraId="097E35D7" w14:textId="77777777" w:rsidR="0078487E" w:rsidRPr="00B450D0" w:rsidDel="00353290" w:rsidRDefault="0078487E" w:rsidP="009B6D36">
            <w:pPr>
              <w:pStyle w:val="TableText"/>
              <w:keepNext/>
              <w:keepLines/>
            </w:pPr>
            <w:r w:rsidRPr="00B450D0">
              <w:t xml:space="preserve">Share of population of working age who were not in employment, carried out activities to seek employment during a specified recent period and were currently available to take up employment given a job. </w:t>
            </w:r>
          </w:p>
        </w:tc>
      </w:tr>
    </w:tbl>
    <w:p w14:paraId="54386326" w14:textId="77777777" w:rsidR="0078487E" w:rsidRPr="00854071" w:rsidRDefault="0078487E" w:rsidP="0078487E">
      <w:pPr>
        <w:pStyle w:val="Texto"/>
        <w:rPr>
          <w:sz w:val="22"/>
          <w:szCs w:val="22"/>
          <w:lang w:val="en-US"/>
        </w:rPr>
      </w:pPr>
    </w:p>
    <w:p w14:paraId="124096F4" w14:textId="77777777" w:rsidR="00B450D0" w:rsidRDefault="00B450D0" w:rsidP="00DD20B8">
      <w:pPr>
        <w:pStyle w:val="Textoindependiente"/>
      </w:pPr>
      <w:r>
        <w:br w:type="page"/>
      </w:r>
    </w:p>
    <w:p w14:paraId="52EBC291" w14:textId="77777777" w:rsidR="0021587C" w:rsidRPr="00492A56" w:rsidRDefault="0021587C" w:rsidP="000E3876">
      <w:pPr>
        <w:pStyle w:val="HeadingA1"/>
        <w:jc w:val="left"/>
        <w:rPr>
          <w:rFonts w:cstheme="minorHAnsi"/>
        </w:rPr>
      </w:pPr>
      <w:bookmarkStart w:id="5463" w:name="_Toc152060621"/>
      <w:bookmarkStart w:id="5464" w:name="_Toc153298628"/>
      <w:bookmarkStart w:id="5465" w:name="_Toc153408915"/>
      <w:bookmarkStart w:id="5466" w:name="_Toc186795278"/>
      <w:bookmarkEnd w:id="1493"/>
      <w:r w:rsidRPr="00492A56">
        <w:rPr>
          <w:rFonts w:cstheme="minorHAnsi"/>
        </w:rPr>
        <w:lastRenderedPageBreak/>
        <w:t>Sustainability</w:t>
      </w:r>
      <w:r w:rsidR="002F6F62">
        <w:rPr>
          <w:rFonts w:cstheme="minorHAnsi"/>
        </w:rPr>
        <w:t>-l</w:t>
      </w:r>
      <w:r w:rsidRPr="00492A56">
        <w:rPr>
          <w:rFonts w:cstheme="minorHAnsi"/>
        </w:rPr>
        <w:t xml:space="preserve">inked </w:t>
      </w:r>
      <w:bookmarkEnd w:id="5463"/>
      <w:r w:rsidR="00AC1478">
        <w:rPr>
          <w:rFonts w:cstheme="minorHAnsi"/>
        </w:rPr>
        <w:t>Financ</w:t>
      </w:r>
      <w:r w:rsidR="007F78BB">
        <w:rPr>
          <w:rFonts w:cstheme="minorHAnsi"/>
        </w:rPr>
        <w:t>e</w:t>
      </w:r>
      <w:bookmarkEnd w:id="5464"/>
      <w:bookmarkEnd w:id="5465"/>
      <w:bookmarkEnd w:id="5466"/>
      <w:r w:rsidR="00AC1478">
        <w:rPr>
          <w:rFonts w:cstheme="minorHAnsi"/>
        </w:rPr>
        <w:t xml:space="preserve"> </w:t>
      </w:r>
    </w:p>
    <w:p w14:paraId="399409CC" w14:textId="68A7D322" w:rsidR="00592443" w:rsidRPr="009B6D36" w:rsidRDefault="00592443" w:rsidP="009B6D36">
      <w:pPr>
        <w:pStyle w:val="Textoindependiente"/>
      </w:pPr>
      <w:r w:rsidRPr="00854071">
        <w:t xml:space="preserve">Sustainability-linked financial instruments are designed to further customers’ objectives and commitments with regard to </w:t>
      </w:r>
      <w:r w:rsidRPr="009B6D36">
        <w:t xml:space="preserve">environmental and social sustainability. Their pricing can vary if the customer achieves pre-determined sustainability/ESG objectives. These sustainability performance targets (“SPTs”) can relate to (1) pre-determined sustainability indicators and /or (2) ESG ratings. </w:t>
      </w:r>
    </w:p>
    <w:p w14:paraId="7F4897C5" w14:textId="6D006B4A" w:rsidR="00592443" w:rsidRPr="00854071" w:rsidRDefault="00592443" w:rsidP="009B6D36">
      <w:pPr>
        <w:pStyle w:val="Textoindependiente"/>
      </w:pPr>
      <w:r w:rsidRPr="009B6D36">
        <w:t>Regardless of their stru</w:t>
      </w:r>
      <w:r w:rsidRPr="00854071">
        <w:t xml:space="preserve">cture, they should conform to recognized industry principles and guidelines such as LMA’s </w:t>
      </w:r>
      <w:r w:rsidR="009C0A23">
        <w:t xml:space="preserve">or ICMA´s </w:t>
      </w:r>
      <w:r w:rsidRPr="00854071">
        <w:t>Sustainability-Linked Loan</w:t>
      </w:r>
      <w:r w:rsidR="009C0A23">
        <w:t>/Bond</w:t>
      </w:r>
      <w:r w:rsidRPr="00854071">
        <w:t xml:space="preserve"> Principles.</w:t>
      </w:r>
    </w:p>
    <w:p w14:paraId="1EF35768" w14:textId="77777777" w:rsidR="00592443" w:rsidRPr="00854071" w:rsidRDefault="00592443" w:rsidP="00A46517">
      <w:pPr>
        <w:pStyle w:val="Listaconnmeros"/>
        <w:numPr>
          <w:ilvl w:val="0"/>
          <w:numId w:val="280"/>
        </w:numPr>
      </w:pPr>
      <w:r w:rsidRPr="00854071">
        <w:t xml:space="preserve">If based on pre-determined sustainability key performance indicators (KPIs): </w:t>
      </w:r>
    </w:p>
    <w:p w14:paraId="786CE78D" w14:textId="77777777" w:rsidR="00592443" w:rsidRPr="009B6D36" w:rsidRDefault="00592443" w:rsidP="009B6D36">
      <w:pPr>
        <w:pStyle w:val="Listaconnmeros2"/>
      </w:pPr>
      <w:r w:rsidRPr="009B6D36">
        <w:t>The KPIs should be measurable, relevant, core and material to the customer’s overall business and to the sector’s sustainability challenges.</w:t>
      </w:r>
    </w:p>
    <w:p w14:paraId="04FC03F6" w14:textId="77777777" w:rsidR="00592443" w:rsidRPr="00854071" w:rsidRDefault="00592443" w:rsidP="009B6D36">
      <w:pPr>
        <w:pStyle w:val="Listaconnmeros2"/>
      </w:pPr>
      <w:r w:rsidRPr="009B6D36">
        <w:t>The sust</w:t>
      </w:r>
      <w:r w:rsidRPr="00B450D0">
        <w:t>ainability</w:t>
      </w:r>
      <w:r w:rsidRPr="00854071">
        <w:t xml:space="preserve"> performance targets (SPTs) should be ambitious and consistent with the customer’s overall sustainability strategy.</w:t>
      </w:r>
    </w:p>
    <w:p w14:paraId="5330B208" w14:textId="77777777" w:rsidR="00592443" w:rsidRPr="00854071" w:rsidRDefault="00592443" w:rsidP="00A46517">
      <w:pPr>
        <w:pStyle w:val="Listaconnmeros"/>
        <w:numPr>
          <w:ilvl w:val="0"/>
          <w:numId w:val="280"/>
        </w:numPr>
      </w:pPr>
      <w:r w:rsidRPr="00854071">
        <w:t xml:space="preserve">If based </w:t>
      </w:r>
      <w:r w:rsidRPr="009B6D36">
        <w:t>on</w:t>
      </w:r>
      <w:r w:rsidRPr="00854071">
        <w:t xml:space="preserve"> </w:t>
      </w:r>
      <w:r w:rsidRPr="009B6D36">
        <w:t>ESG</w:t>
      </w:r>
      <w:r w:rsidRPr="00854071">
        <w:t xml:space="preserve"> </w:t>
      </w:r>
      <w:r w:rsidRPr="009B6D36">
        <w:t>ratings</w:t>
      </w:r>
      <w:r w:rsidRPr="00854071">
        <w:t>:</w:t>
      </w:r>
    </w:p>
    <w:p w14:paraId="0E2AC98E" w14:textId="77777777" w:rsidR="00592443" w:rsidRPr="009B6D36" w:rsidRDefault="00592443" w:rsidP="00A46517">
      <w:pPr>
        <w:pStyle w:val="Listaconnmeros2"/>
        <w:numPr>
          <w:ilvl w:val="1"/>
          <w:numId w:val="281"/>
        </w:numPr>
      </w:pPr>
      <w:r w:rsidRPr="00854071">
        <w:t xml:space="preserve">The </w:t>
      </w:r>
      <w:r w:rsidRPr="009B6D36">
        <w:t>rating needs to be provided by recognized and reputable ESG assessment providers.</w:t>
      </w:r>
    </w:p>
    <w:p w14:paraId="1A830E9A" w14:textId="77777777" w:rsidR="00592443" w:rsidRPr="00854071" w:rsidRDefault="00592443" w:rsidP="009B6D36">
      <w:pPr>
        <w:pStyle w:val="Listaconnmeros2"/>
      </w:pPr>
      <w:r w:rsidRPr="009B6D36">
        <w:t>The sustainability</w:t>
      </w:r>
      <w:r w:rsidRPr="00854071">
        <w:t xml:space="preserve"> performance target rating level should be ambitious with respect to the baseline rating.</w:t>
      </w:r>
    </w:p>
    <w:p w14:paraId="30D3DE65" w14:textId="77777777" w:rsidR="0014411E" w:rsidRDefault="0014411E" w:rsidP="009B6D36">
      <w:pPr>
        <w:pStyle w:val="BodyTextPadding"/>
      </w:pPr>
    </w:p>
    <w:p w14:paraId="7FCD833F" w14:textId="19194911" w:rsidR="0014411E" w:rsidRPr="009B6D36" w:rsidRDefault="000A4102" w:rsidP="009B6D36">
      <w:pPr>
        <w:pStyle w:val="Textoindependiente"/>
      </w:pPr>
      <w:r>
        <w:t xml:space="preserve">For CIB, </w:t>
      </w:r>
      <w:r w:rsidR="00F93E3F">
        <w:t xml:space="preserve">as an example, </w:t>
      </w:r>
      <w:r w:rsidR="00592443" w:rsidRPr="009B6D36">
        <w:t>Sustainability-linked financing transactions should be structured and assessed according to the internal Santander Corporate Investment Banking (SCIB)’s latest structuring guidance.</w:t>
      </w:r>
    </w:p>
    <w:p w14:paraId="0A310159" w14:textId="6A743B77" w:rsidR="00592443" w:rsidRPr="00854071" w:rsidRDefault="00592443" w:rsidP="009B6D36">
      <w:pPr>
        <w:pStyle w:val="Textoindependiente"/>
      </w:pPr>
      <w:r w:rsidRPr="009B6D36">
        <w:t>Sustainable financial instruments could also be considered if a reputable external second-party opinion provider has found them consistent</w:t>
      </w:r>
      <w:r w:rsidRPr="00854071">
        <w:t xml:space="preserve"> with the Loan Market Association (LMA)’s </w:t>
      </w:r>
      <w:r w:rsidR="009C0A23">
        <w:t xml:space="preserve">or International Capital Market Association (ICMA)´s </w:t>
      </w:r>
      <w:r w:rsidRPr="00854071">
        <w:t>Sustainability Linked Loan</w:t>
      </w:r>
      <w:r w:rsidR="009C0A23">
        <w:t>/Bond</w:t>
      </w:r>
      <w:r w:rsidRPr="00854071">
        <w:t xml:space="preserve"> Principles.</w:t>
      </w:r>
    </w:p>
    <w:p w14:paraId="150D77BF" w14:textId="77777777" w:rsidR="00592443" w:rsidRPr="00AC1478" w:rsidRDefault="00592443" w:rsidP="00DD20B8">
      <w:pPr>
        <w:pStyle w:val="Textoindependiente"/>
      </w:pPr>
    </w:p>
    <w:p w14:paraId="40B787A5" w14:textId="77777777" w:rsidR="0021587C" w:rsidRPr="00492A56" w:rsidRDefault="0021587C" w:rsidP="00DD20B8">
      <w:pPr>
        <w:pStyle w:val="Textoindependiente"/>
        <w:sectPr w:rsidR="0021587C" w:rsidRPr="00492A56" w:rsidSect="00585935">
          <w:pgSz w:w="11907" w:h="16839" w:code="9"/>
          <w:pgMar w:top="1728" w:right="1151" w:bottom="1440" w:left="1151" w:header="1152" w:footer="720" w:gutter="0"/>
          <w:cols w:space="720"/>
          <w:docGrid w:linePitch="360"/>
        </w:sectPr>
      </w:pPr>
    </w:p>
    <w:p w14:paraId="5BDB93B1" w14:textId="31A6466F" w:rsidR="0021587C" w:rsidRPr="00946E27" w:rsidRDefault="008849B9">
      <w:pPr>
        <w:pStyle w:val="HeadingA1"/>
        <w:jc w:val="left"/>
        <w:rPr>
          <w:rFonts w:cstheme="minorHAnsi"/>
          <w:b w:val="0"/>
        </w:rPr>
      </w:pPr>
      <w:bookmarkStart w:id="5467" w:name="_Toc153408916"/>
      <w:bookmarkStart w:id="5468" w:name="_Toc186795279"/>
      <w:bookmarkStart w:id="5469" w:name="_Toc152060622"/>
      <w:bookmarkStart w:id="5470" w:name="_Toc153298629"/>
      <w:r w:rsidRPr="00492A56">
        <w:rPr>
          <w:rFonts w:cstheme="minorHAnsi"/>
        </w:rPr>
        <w:lastRenderedPageBreak/>
        <w:t>Socially</w:t>
      </w:r>
      <w:r w:rsidR="0021587C" w:rsidRPr="00492A56">
        <w:rPr>
          <w:rFonts w:cstheme="minorHAnsi"/>
        </w:rPr>
        <w:t xml:space="preserve"> Responsible Investment</w:t>
      </w:r>
      <w:bookmarkEnd w:id="5467"/>
      <w:bookmarkEnd w:id="5468"/>
      <w:r w:rsidR="0021587C" w:rsidRPr="00492A56">
        <w:rPr>
          <w:rFonts w:cstheme="minorHAnsi"/>
        </w:rPr>
        <w:t xml:space="preserve"> </w:t>
      </w:r>
      <w:bookmarkEnd w:id="5469"/>
      <w:bookmarkEnd w:id="5470"/>
    </w:p>
    <w:p w14:paraId="11BDC379" w14:textId="72280F24" w:rsidR="00734F07" w:rsidRPr="00C34EA4" w:rsidRDefault="00C34EA4" w:rsidP="00DD20B8">
      <w:pPr>
        <w:pStyle w:val="Textoindependiente"/>
        <w:rPr>
          <w:ins w:id="5471" w:author="Martinez De Hurtado Yela Fermin" w:date="2024-09-10T14:48:00Z"/>
          <w:b/>
          <w:bCs/>
          <w:rPrChange w:id="5472" w:author="Martinez De Hurtado Yela Fermin" w:date="2024-12-23T09:43:00Z" w16du:dateUtc="2024-12-23T08:43:00Z">
            <w:rPr>
              <w:ins w:id="5473" w:author="Martinez De Hurtado Yela Fermin" w:date="2024-09-10T14:48:00Z"/>
            </w:rPr>
          </w:rPrChange>
        </w:rPr>
      </w:pPr>
      <w:ins w:id="5474" w:author="Martinez De Hurtado Yela Fermin" w:date="2024-12-23T09:43:00Z" w16du:dateUtc="2024-12-23T08:43:00Z">
        <w:r w:rsidRPr="00C34EA4">
          <w:rPr>
            <w:b/>
            <w:bCs/>
            <w:rPrChange w:id="5475" w:author="Martinez De Hurtado Yela Fermin" w:date="2024-12-23T09:43:00Z" w16du:dateUtc="2024-12-23T08:43:00Z">
              <w:rPr/>
            </w:rPrChange>
          </w:rPr>
          <w:t>Introduction</w:t>
        </w:r>
      </w:ins>
    </w:p>
    <w:p w14:paraId="6F526F93" w14:textId="77777777" w:rsidR="00C34EA4" w:rsidRPr="00C34EA4" w:rsidRDefault="00C34EA4">
      <w:pPr>
        <w:spacing w:line="259" w:lineRule="auto"/>
        <w:rPr>
          <w:ins w:id="5476" w:author="Martinez De Hurtado Yela Fermin" w:date="2024-12-23T09:41:00Z" w16du:dateUtc="2024-12-23T08:41:00Z"/>
          <w:rStyle w:val="ui-provider"/>
          <w:sz w:val="18"/>
          <w:szCs w:val="18"/>
          <w:rPrChange w:id="5477" w:author="Martinez De Hurtado Yela Fermin" w:date="2024-12-23T09:42:00Z" w16du:dateUtc="2024-12-23T08:42:00Z">
            <w:rPr>
              <w:ins w:id="5478" w:author="Martinez De Hurtado Yela Fermin" w:date="2024-12-23T09:41:00Z" w16du:dateUtc="2024-12-23T08:41:00Z"/>
              <w:rStyle w:val="ui-provider"/>
              <w:rFonts w:cstheme="minorHAnsi"/>
              <w:color w:val="000000" w:themeColor="text2"/>
              <w:sz w:val="20"/>
              <w:szCs w:val="20"/>
              <w:lang w:eastAsia="en-US"/>
            </w:rPr>
          </w:rPrChange>
        </w:rPr>
        <w:pPrChange w:id="5479" w:author="Martinez De Hurtado Yela Fermin" w:date="2024-12-23T09:42:00Z" w16du:dateUtc="2024-12-23T08:42:00Z">
          <w:pPr>
            <w:pStyle w:val="Prrafodelista"/>
            <w:numPr>
              <w:numId w:val="353"/>
            </w:numPr>
            <w:spacing w:line="259" w:lineRule="auto"/>
            <w:ind w:left="284" w:hanging="360"/>
          </w:pPr>
        </w:pPrChange>
      </w:pPr>
      <w:ins w:id="5480" w:author="Martinez De Hurtado Yela Fermin" w:date="2024-12-23T09:41:00Z" w16du:dateUtc="2024-12-23T08:41:00Z">
        <w:r w:rsidRPr="00C34EA4">
          <w:rPr>
            <w:sz w:val="20"/>
            <w:szCs w:val="20"/>
            <w:rPrChange w:id="5481" w:author="Martinez De Hurtado Yela Fermin" w:date="2024-12-23T09:42:00Z" w16du:dateUtc="2024-12-23T08:42:00Z">
              <w:rPr/>
            </w:rPrChange>
          </w:rPr>
          <w:t xml:space="preserve">Santander Wealth Management and Insurance (WM&amp;I) </w:t>
        </w:r>
        <w:r w:rsidRPr="00C34EA4">
          <w:rPr>
            <w:rStyle w:val="ui-provider"/>
            <w:sz w:val="20"/>
            <w:szCs w:val="20"/>
            <w:rPrChange w:id="5482" w:author="Martinez De Hurtado Yela Fermin" w:date="2024-12-23T09:42:00Z" w16du:dateUtc="2024-12-23T08:42:00Z">
              <w:rPr>
                <w:rStyle w:val="ui-provider"/>
              </w:rPr>
            </w:rPrChange>
          </w:rPr>
          <w:t xml:space="preserve">has established criteria to classify financial instruments and services as socially responsible investments (SRI) for labelling and reporting purposes. These criteria are based on </w:t>
        </w:r>
        <w:r w:rsidRPr="00C34EA4">
          <w:rPr>
            <w:sz w:val="20"/>
            <w:szCs w:val="20"/>
            <w:rPrChange w:id="5483" w:author="Martinez De Hurtado Yela Fermin" w:date="2024-12-23T09:42:00Z" w16du:dateUtc="2024-12-23T08:42:00Z">
              <w:rPr/>
            </w:rPrChange>
          </w:rPr>
          <w:t>Regulation (EU) 2019/2088 (</w:t>
        </w:r>
        <w:r w:rsidRPr="00C34EA4">
          <w:rPr>
            <w:b/>
            <w:bCs/>
            <w:sz w:val="20"/>
            <w:szCs w:val="20"/>
            <w:rPrChange w:id="5484" w:author="Martinez De Hurtado Yela Fermin" w:date="2024-12-23T09:42:00Z" w16du:dateUtc="2024-12-23T08:42:00Z">
              <w:rPr>
                <w:b/>
                <w:bCs/>
              </w:rPr>
            </w:rPrChange>
          </w:rPr>
          <w:t>SFDR</w:t>
        </w:r>
        <w:r w:rsidRPr="00C34EA4">
          <w:rPr>
            <w:sz w:val="20"/>
            <w:szCs w:val="20"/>
            <w:rPrChange w:id="5485" w:author="Martinez De Hurtado Yela Fermin" w:date="2024-12-23T09:42:00Z" w16du:dateUtc="2024-12-23T08:42:00Z">
              <w:rPr/>
            </w:rPrChange>
          </w:rPr>
          <w:t>)</w:t>
        </w:r>
        <w:r w:rsidRPr="00C34EA4">
          <w:rPr>
            <w:rStyle w:val="Refdenotaalpie"/>
            <w:sz w:val="20"/>
            <w:szCs w:val="20"/>
            <w:rPrChange w:id="5486" w:author="Martinez De Hurtado Yela Fermin" w:date="2024-12-23T09:42:00Z" w16du:dateUtc="2024-12-23T08:42:00Z">
              <w:rPr>
                <w:rStyle w:val="Refdenotaalpie"/>
              </w:rPr>
            </w:rPrChange>
          </w:rPr>
          <w:footnoteReference w:id="221"/>
        </w:r>
        <w:r w:rsidRPr="00C34EA4">
          <w:rPr>
            <w:sz w:val="20"/>
            <w:szCs w:val="20"/>
            <w:rPrChange w:id="5489" w:author="Martinez De Hurtado Yela Fermin" w:date="2024-12-23T09:42:00Z" w16du:dateUtc="2024-12-23T08:42:00Z">
              <w:rPr/>
            </w:rPrChange>
          </w:rPr>
          <w:t xml:space="preserve"> , ESMA Guidelines on funds’ names using ESG- related terms or local criteria in non-EU countries.</w:t>
        </w:r>
      </w:ins>
    </w:p>
    <w:p w14:paraId="488F45D9" w14:textId="77777777" w:rsidR="00C34EA4" w:rsidRPr="00C34EA4" w:rsidRDefault="00C34EA4">
      <w:pPr>
        <w:spacing w:line="259" w:lineRule="auto"/>
        <w:rPr>
          <w:ins w:id="5490" w:author="Martinez De Hurtado Yela Fermin" w:date="2024-12-23T09:41:00Z" w16du:dateUtc="2024-12-23T08:41:00Z"/>
          <w:rStyle w:val="ui-provider"/>
          <w:sz w:val="20"/>
          <w:szCs w:val="20"/>
          <w:rPrChange w:id="5491" w:author="Martinez De Hurtado Yela Fermin" w:date="2024-12-23T09:42:00Z" w16du:dateUtc="2024-12-23T08:42:00Z">
            <w:rPr>
              <w:ins w:id="5492" w:author="Martinez De Hurtado Yela Fermin" w:date="2024-12-23T09:41:00Z" w16du:dateUtc="2024-12-23T08:41:00Z"/>
              <w:rStyle w:val="ui-provider"/>
            </w:rPr>
          </w:rPrChange>
        </w:rPr>
        <w:pPrChange w:id="5493" w:author="Martinez De Hurtado Yela Fermin" w:date="2024-12-23T09:42:00Z" w16du:dateUtc="2024-12-23T08:42:00Z">
          <w:pPr>
            <w:pStyle w:val="Prrafodelista"/>
            <w:numPr>
              <w:numId w:val="353"/>
            </w:numPr>
            <w:spacing w:line="259" w:lineRule="auto"/>
            <w:ind w:left="284" w:hanging="360"/>
          </w:pPr>
        </w:pPrChange>
      </w:pPr>
      <w:ins w:id="5494" w:author="Martinez De Hurtado Yela Fermin" w:date="2024-12-23T09:41:00Z" w16du:dateUtc="2024-12-23T08:41:00Z">
        <w:r w:rsidRPr="00C34EA4">
          <w:rPr>
            <w:rStyle w:val="ui-provider"/>
            <w:sz w:val="20"/>
            <w:szCs w:val="20"/>
            <w:rPrChange w:id="5495" w:author="Martinez De Hurtado Yela Fermin" w:date="2024-12-23T09:42:00Z" w16du:dateUtc="2024-12-23T08:42:00Z">
              <w:rPr>
                <w:rStyle w:val="ui-provider"/>
              </w:rPr>
            </w:rPrChange>
          </w:rPr>
          <w:t xml:space="preserve">Additionally, in the EU, financial instruments </w:t>
        </w:r>
        <w:r w:rsidRPr="00C34EA4">
          <w:rPr>
            <w:sz w:val="20"/>
            <w:szCs w:val="20"/>
            <w:rPrChange w:id="5496" w:author="Martinez De Hurtado Yela Fermin" w:date="2024-12-23T09:42:00Z" w16du:dateUtc="2024-12-23T08:42:00Z">
              <w:rPr/>
            </w:rPrChange>
          </w:rPr>
          <w:t>require the assignment of</w:t>
        </w:r>
        <w:r w:rsidRPr="00C34EA4">
          <w:rPr>
            <w:rStyle w:val="ui-provider"/>
            <w:sz w:val="20"/>
            <w:szCs w:val="20"/>
            <w:rPrChange w:id="5497" w:author="Martinez De Hurtado Yela Fermin" w:date="2024-12-23T09:42:00Z" w16du:dateUtc="2024-12-23T08:42:00Z">
              <w:rPr>
                <w:rStyle w:val="ui-provider"/>
              </w:rPr>
            </w:rPrChange>
          </w:rPr>
          <w:t xml:space="preserve"> some attributes regarding sustainability preferences in compliance with the ESMA guidelines that develop the </w:t>
        </w:r>
        <w:r w:rsidRPr="00C34EA4">
          <w:rPr>
            <w:sz w:val="20"/>
            <w:szCs w:val="20"/>
            <w:rPrChange w:id="5498" w:author="Martinez De Hurtado Yela Fermin" w:date="2024-12-23T09:42:00Z" w16du:dateUtc="2024-12-23T08:42:00Z">
              <w:rPr/>
            </w:rPrChange>
          </w:rPr>
          <w:t xml:space="preserve">Delegated Regulation (EU) 2021/1253 of the European Commission of 21 April 2021 – (Green MiFID) when providing </w:t>
        </w:r>
        <w:r w:rsidRPr="00C34EA4">
          <w:rPr>
            <w:rStyle w:val="ui-provider"/>
            <w:sz w:val="20"/>
            <w:szCs w:val="20"/>
            <w:rPrChange w:id="5499" w:author="Martinez De Hurtado Yela Fermin" w:date="2024-12-23T09:42:00Z" w16du:dateUtc="2024-12-23T08:42:00Z">
              <w:rPr>
                <w:rStyle w:val="ui-provider"/>
              </w:rPr>
            </w:rPrChange>
          </w:rPr>
          <w:t xml:space="preserve">portfolio management services and investment advice activities. </w:t>
        </w:r>
      </w:ins>
    </w:p>
    <w:p w14:paraId="2E306C56" w14:textId="21EFEB62" w:rsidR="006E7C8B" w:rsidRPr="006E7C8B" w:rsidRDefault="00C34EA4" w:rsidP="006E7C8B">
      <w:pPr>
        <w:rPr>
          <w:ins w:id="5500" w:author="Martinez De Hurtado Yela Fermin" w:date="2024-10-01T10:07:00Z"/>
          <w:rStyle w:val="ui-provider"/>
          <w:sz w:val="20"/>
          <w:szCs w:val="20"/>
          <w:rPrChange w:id="5501" w:author="Martinez De Hurtado Yela Fermin" w:date="2024-10-01T10:08:00Z">
            <w:rPr>
              <w:ins w:id="5502" w:author="Martinez De Hurtado Yela Fermin" w:date="2024-10-01T10:07:00Z"/>
              <w:rStyle w:val="ui-provider"/>
              <w:rFonts w:cstheme="minorHAnsi"/>
              <w:color w:val="000000" w:themeColor="text2"/>
              <w:sz w:val="20"/>
              <w:szCs w:val="20"/>
              <w:lang w:eastAsia="en-US"/>
            </w:rPr>
          </w:rPrChange>
        </w:rPr>
      </w:pPr>
      <w:ins w:id="5503" w:author="Martinez De Hurtado Yela Fermin" w:date="2024-12-23T09:42:00Z" w16du:dateUtc="2024-12-23T08:42:00Z">
        <w:r w:rsidRPr="00C34EA4">
          <w:rPr>
            <w:sz w:val="20"/>
            <w:szCs w:val="20"/>
          </w:rPr>
          <w:t>These criteria are owned by WM&amp;I and its businesses. They have been defined and developed by its asset management and private banking businesses in coordination with the bank, following regulatory requirements and/or market practice for asset management and investment advice activities and are compatible with other criteria set for financial instruments in this document</w:t>
        </w:r>
      </w:ins>
      <w:ins w:id="5504" w:author="Martinez De Hurtado Yela Fermin" w:date="2024-10-01T10:07:00Z">
        <w:r w:rsidR="006E7C8B" w:rsidRPr="006E7C8B">
          <w:rPr>
            <w:rStyle w:val="ui-provider"/>
            <w:sz w:val="20"/>
            <w:szCs w:val="20"/>
            <w:rPrChange w:id="5505" w:author="Martinez De Hurtado Yela Fermin" w:date="2024-10-01T10:08:00Z">
              <w:rPr>
                <w:rStyle w:val="ui-provider"/>
              </w:rPr>
            </w:rPrChange>
          </w:rPr>
          <w:t>.</w:t>
        </w:r>
      </w:ins>
    </w:p>
    <w:p w14:paraId="12B8E2FB" w14:textId="54ED83F1" w:rsidR="006E7C8B" w:rsidRPr="006E7C8B" w:rsidRDefault="00C34EA4" w:rsidP="006E7C8B">
      <w:pPr>
        <w:rPr>
          <w:ins w:id="5506" w:author="Martinez De Hurtado Yela Fermin" w:date="2024-10-01T10:07:00Z"/>
          <w:rStyle w:val="ui-provider"/>
          <w:sz w:val="20"/>
          <w:szCs w:val="20"/>
          <w:rPrChange w:id="5507" w:author="Martinez De Hurtado Yela Fermin" w:date="2024-10-01T10:08:00Z">
            <w:rPr>
              <w:ins w:id="5508" w:author="Martinez De Hurtado Yela Fermin" w:date="2024-10-01T10:07:00Z"/>
              <w:rStyle w:val="ui-provider"/>
            </w:rPr>
          </w:rPrChange>
        </w:rPr>
      </w:pPr>
      <w:ins w:id="5509" w:author="Martinez De Hurtado Yela Fermin" w:date="2024-12-23T09:43:00Z" w16du:dateUtc="2024-12-23T08:43:00Z">
        <w:r w:rsidRPr="00C34EA4">
          <w:rPr>
            <w:rStyle w:val="ui-provider"/>
            <w:sz w:val="20"/>
            <w:szCs w:val="20"/>
          </w:rPr>
          <w:t>These criteria are further developed in the following documents</w:t>
        </w:r>
      </w:ins>
      <w:ins w:id="5510" w:author="Martinez De Hurtado Yela Fermin" w:date="2024-10-01T10:07:00Z">
        <w:r w:rsidR="006E7C8B" w:rsidRPr="006E7C8B">
          <w:rPr>
            <w:rStyle w:val="ui-provider"/>
            <w:sz w:val="20"/>
            <w:szCs w:val="20"/>
            <w:rPrChange w:id="5511" w:author="Martinez De Hurtado Yela Fermin" w:date="2024-10-01T10:08:00Z">
              <w:rPr>
                <w:rStyle w:val="ui-provider"/>
              </w:rPr>
            </w:rPrChange>
          </w:rPr>
          <w:t>:</w:t>
        </w:r>
      </w:ins>
    </w:p>
    <w:p w14:paraId="00D21DE0" w14:textId="77777777" w:rsidR="00C34EA4" w:rsidRPr="00C34EA4" w:rsidRDefault="00C34EA4" w:rsidP="00C34EA4">
      <w:pPr>
        <w:pStyle w:val="Prrafodelista"/>
        <w:numPr>
          <w:ilvl w:val="0"/>
          <w:numId w:val="322"/>
        </w:numPr>
        <w:spacing w:line="259" w:lineRule="auto"/>
        <w:rPr>
          <w:ins w:id="5512" w:author="Martinez De Hurtado Yela Fermin" w:date="2024-12-23T09:43:00Z" w16du:dateUtc="2024-12-23T08:43:00Z"/>
          <w:sz w:val="20"/>
          <w:szCs w:val="20"/>
        </w:rPr>
      </w:pPr>
      <w:ins w:id="5513" w:author="Martinez De Hurtado Yela Fermin" w:date="2024-12-23T09:43:00Z" w16du:dateUtc="2024-12-23T08:43:00Z">
        <w:r w:rsidRPr="00C34EA4">
          <w:rPr>
            <w:sz w:val="20"/>
            <w:szCs w:val="20"/>
          </w:rPr>
          <w:t xml:space="preserve">Santander Asset Management and Private Banking ESG GFL fund selection guide </w:t>
        </w:r>
      </w:ins>
    </w:p>
    <w:p w14:paraId="17D0C77C" w14:textId="77777777" w:rsidR="00C34EA4" w:rsidRPr="00C34EA4" w:rsidRDefault="00C34EA4" w:rsidP="00C34EA4">
      <w:pPr>
        <w:pStyle w:val="Prrafodelista"/>
        <w:numPr>
          <w:ilvl w:val="0"/>
          <w:numId w:val="322"/>
        </w:numPr>
        <w:spacing w:line="259" w:lineRule="auto"/>
        <w:rPr>
          <w:ins w:id="5514" w:author="Martinez De Hurtado Yela Fermin" w:date="2024-12-23T09:43:00Z" w16du:dateUtc="2024-12-23T08:43:00Z"/>
          <w:sz w:val="20"/>
          <w:szCs w:val="20"/>
        </w:rPr>
      </w:pPr>
      <w:ins w:id="5515" w:author="Martinez De Hurtado Yela Fermin" w:date="2024-12-23T09:43:00Z" w16du:dateUtc="2024-12-23T08:43:00Z">
        <w:r w:rsidRPr="00C34EA4">
          <w:rPr>
            <w:sz w:val="20"/>
            <w:szCs w:val="20"/>
          </w:rPr>
          <w:t>Santander Asset Management Procedure for Integration of Sustainability Criteria in Risk Management.</w:t>
        </w:r>
      </w:ins>
    </w:p>
    <w:p w14:paraId="3F81A0DD" w14:textId="77777777" w:rsidR="00C34EA4" w:rsidRPr="00C34EA4" w:rsidRDefault="00C34EA4" w:rsidP="00C34EA4">
      <w:pPr>
        <w:pStyle w:val="Prrafodelista"/>
        <w:numPr>
          <w:ilvl w:val="0"/>
          <w:numId w:val="322"/>
        </w:numPr>
        <w:spacing w:line="259" w:lineRule="auto"/>
        <w:rPr>
          <w:ins w:id="5516" w:author="Martinez De Hurtado Yela Fermin" w:date="2024-12-23T09:43:00Z" w16du:dateUtc="2024-12-23T08:43:00Z"/>
          <w:sz w:val="20"/>
          <w:szCs w:val="20"/>
        </w:rPr>
      </w:pPr>
      <w:ins w:id="5517" w:author="Martinez De Hurtado Yela Fermin" w:date="2024-12-23T09:43:00Z" w16du:dateUtc="2024-12-23T08:43:00Z">
        <w:r w:rsidRPr="00C34EA4">
          <w:rPr>
            <w:sz w:val="20"/>
            <w:szCs w:val="20"/>
          </w:rPr>
          <w:t>Santander Asset Management Sustainable Investment procedure</w:t>
        </w:r>
      </w:ins>
    </w:p>
    <w:p w14:paraId="6B0501D5" w14:textId="77777777" w:rsidR="00C34EA4" w:rsidRPr="00C34EA4" w:rsidRDefault="00C34EA4" w:rsidP="00C34EA4">
      <w:pPr>
        <w:pStyle w:val="Prrafodelista"/>
        <w:numPr>
          <w:ilvl w:val="0"/>
          <w:numId w:val="322"/>
        </w:numPr>
        <w:spacing w:line="259" w:lineRule="auto"/>
        <w:rPr>
          <w:ins w:id="5518" w:author="Martinez De Hurtado Yela Fermin" w:date="2024-12-23T09:43:00Z" w16du:dateUtc="2024-12-23T08:43:00Z"/>
          <w:sz w:val="20"/>
          <w:szCs w:val="20"/>
        </w:rPr>
      </w:pPr>
      <w:ins w:id="5519" w:author="Martinez De Hurtado Yela Fermin" w:date="2024-12-23T09:43:00Z" w16du:dateUtc="2024-12-23T08:43:00Z">
        <w:r w:rsidRPr="00C34EA4">
          <w:rPr>
            <w:sz w:val="20"/>
            <w:szCs w:val="20"/>
          </w:rPr>
          <w:t>Santander Alternative Investments Procedure for Integration of Sustainability Criteria in Risk Management.</w:t>
        </w:r>
      </w:ins>
    </w:p>
    <w:p w14:paraId="31C11532" w14:textId="3A242BBC" w:rsidR="006E7C8B" w:rsidRPr="006E7C8B" w:rsidRDefault="00C34EA4" w:rsidP="00C34EA4">
      <w:pPr>
        <w:pStyle w:val="Prrafodelista"/>
        <w:numPr>
          <w:ilvl w:val="0"/>
          <w:numId w:val="322"/>
        </w:numPr>
        <w:spacing w:line="259" w:lineRule="auto"/>
        <w:rPr>
          <w:ins w:id="5520" w:author="Martinez De Hurtado Yela Fermin" w:date="2024-10-01T10:07:00Z"/>
          <w:sz w:val="20"/>
          <w:szCs w:val="20"/>
          <w:rPrChange w:id="5521" w:author="Martinez De Hurtado Yela Fermin" w:date="2024-10-01T10:08:00Z">
            <w:rPr>
              <w:ins w:id="5522" w:author="Martinez De Hurtado Yela Fermin" w:date="2024-10-01T10:07:00Z"/>
            </w:rPr>
          </w:rPrChange>
        </w:rPr>
      </w:pPr>
      <w:ins w:id="5523" w:author="Martinez De Hurtado Yela Fermin" w:date="2024-12-23T09:43:00Z" w16du:dateUtc="2024-12-23T08:43:00Z">
        <w:r w:rsidRPr="00C34EA4">
          <w:rPr>
            <w:sz w:val="20"/>
            <w:szCs w:val="20"/>
          </w:rPr>
          <w:t>WM&amp;I Reference Document for Sustainability Criteria Integration in Investment Advice and Portfolio Management Processes and the documents that transpose it in each country</w:t>
        </w:r>
      </w:ins>
      <w:ins w:id="5524" w:author="Martinez De Hurtado Yela Fermin" w:date="2024-10-01T10:07:00Z">
        <w:r w:rsidR="006E7C8B" w:rsidRPr="006E7C8B">
          <w:rPr>
            <w:sz w:val="20"/>
            <w:szCs w:val="20"/>
            <w:rPrChange w:id="5525" w:author="Martinez De Hurtado Yela Fermin" w:date="2024-10-01T10:08:00Z">
              <w:rPr/>
            </w:rPrChange>
          </w:rPr>
          <w:t>.</w:t>
        </w:r>
      </w:ins>
    </w:p>
    <w:p w14:paraId="1F8293D5" w14:textId="117B3827" w:rsidR="00C34EA4" w:rsidRPr="00C34EA4" w:rsidRDefault="00C34EA4" w:rsidP="006E7C8B">
      <w:pPr>
        <w:pStyle w:val="Textoindependiente"/>
        <w:rPr>
          <w:ins w:id="5526" w:author="Martinez De Hurtado Yela Fermin" w:date="2024-12-23T09:43:00Z" w16du:dateUtc="2024-12-23T08:43:00Z"/>
          <w:b/>
          <w:bCs/>
          <w:rPrChange w:id="5527" w:author="Martinez De Hurtado Yela Fermin" w:date="2024-12-23T09:43:00Z" w16du:dateUtc="2024-12-23T08:43:00Z">
            <w:rPr>
              <w:ins w:id="5528" w:author="Martinez De Hurtado Yela Fermin" w:date="2024-12-23T09:43:00Z" w16du:dateUtc="2024-12-23T08:43:00Z"/>
            </w:rPr>
          </w:rPrChange>
        </w:rPr>
      </w:pPr>
      <w:ins w:id="5529" w:author="Martinez De Hurtado Yela Fermin" w:date="2024-12-23T09:43:00Z" w16du:dateUtc="2024-12-23T08:43:00Z">
        <w:r w:rsidRPr="00C34EA4">
          <w:rPr>
            <w:b/>
            <w:bCs/>
            <w:rPrChange w:id="5530" w:author="Martinez De Hurtado Yela Fermin" w:date="2024-12-23T09:43:00Z" w16du:dateUtc="2024-12-23T08:43:00Z">
              <w:rPr/>
            </w:rPrChange>
          </w:rPr>
          <w:t>Scope</w:t>
        </w:r>
      </w:ins>
    </w:p>
    <w:p w14:paraId="1392B178" w14:textId="561DBA79" w:rsidR="00895E73" w:rsidRPr="006E7C8B" w:rsidRDefault="00C34EA4" w:rsidP="006E7C8B">
      <w:pPr>
        <w:pStyle w:val="Textoindependiente"/>
        <w:rPr>
          <w:ins w:id="5531" w:author="Martinez De Hurtado Yela Fermin" w:date="2024-09-10T14:48:00Z"/>
        </w:rPr>
      </w:pPr>
      <w:ins w:id="5532" w:author="Martinez De Hurtado Yela Fermin" w:date="2024-12-23T09:43:00Z" w16du:dateUtc="2024-12-23T08:43:00Z">
        <w:r w:rsidRPr="00C34EA4">
          <w:t>These criteria apply to financial instruments and services manufactured, advised or managed by Santander or any of its asset management businesses or by third parties and financial instruments that can be distributed to the clients of Santander</w:t>
        </w:r>
      </w:ins>
      <w:ins w:id="5533" w:author="Martinez De Hurtado Yela Fermin" w:date="2024-12-23T09:44:00Z" w16du:dateUtc="2024-12-23T08:44:00Z">
        <w:r>
          <w:t>:</w:t>
        </w:r>
      </w:ins>
    </w:p>
    <w:p w14:paraId="7446397E" w14:textId="77777777" w:rsidR="00C34EA4" w:rsidRPr="00C34EA4" w:rsidRDefault="00C34EA4">
      <w:pPr>
        <w:pStyle w:val="HeadingA3"/>
        <w:numPr>
          <w:ilvl w:val="0"/>
          <w:numId w:val="354"/>
        </w:numPr>
        <w:spacing w:before="0" w:after="0"/>
        <w:ind w:left="720" w:hanging="360"/>
        <w:rPr>
          <w:ins w:id="5534" w:author="Martinez De Hurtado Yela Fermin" w:date="2024-12-23T09:44:00Z" w16du:dateUtc="2024-12-23T08:44:00Z"/>
          <w:rFonts w:eastAsiaTheme="minorHAnsi"/>
          <w:sz w:val="20"/>
          <w:szCs w:val="20"/>
          <w:lang w:eastAsia="en-US"/>
          <w:rPrChange w:id="5535" w:author="Martinez De Hurtado Yela Fermin" w:date="2024-12-23T09:44:00Z" w16du:dateUtc="2024-12-23T08:44:00Z">
            <w:rPr>
              <w:ins w:id="5536" w:author="Martinez De Hurtado Yela Fermin" w:date="2024-12-23T09:44:00Z" w16du:dateUtc="2024-12-23T08:44:00Z"/>
              <w:sz w:val="20"/>
              <w:szCs w:val="20"/>
            </w:rPr>
          </w:rPrChange>
        </w:rPr>
        <w:pPrChange w:id="5537" w:author="Martinez De Hurtado Yela Fermin" w:date="2024-12-23T09:45:00Z" w16du:dateUtc="2024-12-23T08:45:00Z">
          <w:pPr/>
        </w:pPrChange>
      </w:pPr>
      <w:bookmarkStart w:id="5538" w:name="_Toc186795280"/>
      <w:ins w:id="5539" w:author="Martinez De Hurtado Yela Fermin" w:date="2024-12-23T09:44:00Z" w16du:dateUtc="2024-12-23T08:44:00Z">
        <w:r w:rsidRPr="00C34EA4">
          <w:rPr>
            <w:rFonts w:eastAsiaTheme="minorHAnsi"/>
            <w:b w:val="0"/>
            <w:bCs w:val="0"/>
            <w:color w:val="auto"/>
            <w:sz w:val="20"/>
            <w:szCs w:val="20"/>
            <w:lang w:eastAsia="en-US"/>
            <w:rPrChange w:id="5540" w:author="Martinez De Hurtado Yela Fermin" w:date="2024-12-23T09:44:00Z" w16du:dateUtc="2024-12-23T08:44:00Z">
              <w:rPr>
                <w:b/>
                <w:bCs/>
                <w:sz w:val="20"/>
                <w:szCs w:val="20"/>
              </w:rPr>
            </w:rPrChange>
          </w:rPr>
          <w:t>Classification criteria for Socially Responsible Investments (SRI)</w:t>
        </w:r>
        <w:bookmarkEnd w:id="5538"/>
      </w:ins>
    </w:p>
    <w:p w14:paraId="45188CEF" w14:textId="77777777" w:rsidR="00C34EA4" w:rsidRPr="009023E4" w:rsidRDefault="00C34EA4">
      <w:pPr>
        <w:pStyle w:val="Prrafodelista"/>
        <w:numPr>
          <w:ilvl w:val="1"/>
          <w:numId w:val="354"/>
        </w:numPr>
        <w:spacing w:after="0"/>
        <w:ind w:left="1701"/>
        <w:rPr>
          <w:ins w:id="5541" w:author="Martinez De Hurtado Yela Fermin" w:date="2024-12-23T09:44:00Z" w16du:dateUtc="2024-12-23T08:44:00Z"/>
          <w:sz w:val="20"/>
          <w:szCs w:val="20"/>
        </w:rPr>
        <w:pPrChange w:id="5542" w:author="Martinez De Hurtado Yela Fermin" w:date="2024-12-23T09:45:00Z" w16du:dateUtc="2024-12-23T08:45:00Z">
          <w:pPr>
            <w:pStyle w:val="Prrafodelista"/>
            <w:numPr>
              <w:ilvl w:val="1"/>
              <w:numId w:val="354"/>
            </w:numPr>
            <w:ind w:left="1701" w:hanging="720"/>
          </w:pPr>
        </w:pPrChange>
      </w:pPr>
      <w:ins w:id="5543" w:author="Martinez De Hurtado Yela Fermin" w:date="2024-12-23T09:44:00Z" w16du:dateUtc="2024-12-23T08:44:00Z">
        <w:r w:rsidRPr="009023E4">
          <w:rPr>
            <w:sz w:val="20"/>
            <w:szCs w:val="20"/>
          </w:rPr>
          <w:t>Financial instruments &amp; services classified as art 8/9 or alike</w:t>
        </w:r>
      </w:ins>
    </w:p>
    <w:p w14:paraId="59E397E5" w14:textId="77777777" w:rsidR="00C34EA4" w:rsidRPr="009023E4" w:rsidRDefault="00C34EA4">
      <w:pPr>
        <w:pStyle w:val="Prrafodelista"/>
        <w:numPr>
          <w:ilvl w:val="2"/>
          <w:numId w:val="354"/>
        </w:numPr>
        <w:spacing w:after="0"/>
        <w:ind w:left="1560" w:firstLine="840"/>
        <w:rPr>
          <w:ins w:id="5544" w:author="Martinez De Hurtado Yela Fermin" w:date="2024-12-23T09:44:00Z" w16du:dateUtc="2024-12-23T08:44:00Z"/>
          <w:sz w:val="20"/>
          <w:szCs w:val="20"/>
        </w:rPr>
        <w:pPrChange w:id="5545" w:author="Martinez De Hurtado Yela Fermin" w:date="2024-12-23T09:45:00Z" w16du:dateUtc="2024-12-23T08:45:00Z">
          <w:pPr>
            <w:pStyle w:val="Prrafodelista"/>
            <w:numPr>
              <w:ilvl w:val="2"/>
              <w:numId w:val="354"/>
            </w:numPr>
            <w:ind w:left="1560" w:firstLine="840"/>
          </w:pPr>
        </w:pPrChange>
      </w:pPr>
      <w:ins w:id="5546" w:author="Martinez De Hurtado Yela Fermin" w:date="2024-12-23T09:44:00Z" w16du:dateUtc="2024-12-23T08:44:00Z">
        <w:r w:rsidRPr="009023E4">
          <w:rPr>
            <w:sz w:val="20"/>
            <w:szCs w:val="20"/>
          </w:rPr>
          <w:t>Third party funds, including ESG GFL</w:t>
        </w:r>
      </w:ins>
    </w:p>
    <w:p w14:paraId="0B471BB0" w14:textId="77777777" w:rsidR="00C34EA4" w:rsidRPr="009023E4" w:rsidRDefault="00C34EA4">
      <w:pPr>
        <w:pStyle w:val="Prrafodelista"/>
        <w:numPr>
          <w:ilvl w:val="2"/>
          <w:numId w:val="354"/>
        </w:numPr>
        <w:spacing w:after="0"/>
        <w:ind w:left="1560" w:firstLine="840"/>
        <w:rPr>
          <w:ins w:id="5547" w:author="Martinez De Hurtado Yela Fermin" w:date="2024-12-23T09:44:00Z" w16du:dateUtc="2024-12-23T08:44:00Z"/>
          <w:sz w:val="20"/>
          <w:szCs w:val="20"/>
        </w:rPr>
        <w:pPrChange w:id="5548" w:author="Martinez De Hurtado Yela Fermin" w:date="2024-12-23T09:45:00Z" w16du:dateUtc="2024-12-23T08:45:00Z">
          <w:pPr>
            <w:pStyle w:val="Prrafodelista"/>
            <w:numPr>
              <w:ilvl w:val="2"/>
              <w:numId w:val="354"/>
            </w:numPr>
            <w:ind w:left="1560" w:firstLine="840"/>
          </w:pPr>
        </w:pPrChange>
      </w:pPr>
      <w:ins w:id="5549" w:author="Martinez De Hurtado Yela Fermin" w:date="2024-12-23T09:44:00Z" w16du:dateUtc="2024-12-23T08:44:00Z">
        <w:r w:rsidRPr="009023E4">
          <w:rPr>
            <w:sz w:val="20"/>
            <w:szCs w:val="20"/>
          </w:rPr>
          <w:t>SAM financial instruments and services</w:t>
        </w:r>
      </w:ins>
    </w:p>
    <w:p w14:paraId="41FDED34" w14:textId="77777777" w:rsidR="00C34EA4" w:rsidRPr="009023E4" w:rsidRDefault="00C34EA4">
      <w:pPr>
        <w:pStyle w:val="Prrafodelista"/>
        <w:numPr>
          <w:ilvl w:val="2"/>
          <w:numId w:val="354"/>
        </w:numPr>
        <w:spacing w:after="0"/>
        <w:ind w:left="1560" w:firstLine="840"/>
        <w:rPr>
          <w:ins w:id="5550" w:author="Martinez De Hurtado Yela Fermin" w:date="2024-12-23T09:44:00Z" w16du:dateUtc="2024-12-23T08:44:00Z"/>
          <w:sz w:val="20"/>
          <w:szCs w:val="20"/>
        </w:rPr>
        <w:pPrChange w:id="5551" w:author="Martinez De Hurtado Yela Fermin" w:date="2024-12-23T09:45:00Z" w16du:dateUtc="2024-12-23T08:45:00Z">
          <w:pPr>
            <w:pStyle w:val="Prrafodelista"/>
            <w:numPr>
              <w:ilvl w:val="2"/>
              <w:numId w:val="354"/>
            </w:numPr>
            <w:ind w:left="1560" w:firstLine="840"/>
          </w:pPr>
        </w:pPrChange>
      </w:pPr>
      <w:ins w:id="5552" w:author="Martinez De Hurtado Yela Fermin" w:date="2024-12-23T09:44:00Z" w16du:dateUtc="2024-12-23T08:44:00Z">
        <w:r w:rsidRPr="009023E4">
          <w:rPr>
            <w:sz w:val="20"/>
            <w:szCs w:val="20"/>
          </w:rPr>
          <w:t>Santander Alternative Investments (SAI) financial instruments</w:t>
        </w:r>
      </w:ins>
    </w:p>
    <w:p w14:paraId="4581BB8F" w14:textId="77777777" w:rsidR="00C34EA4" w:rsidRPr="009023E4" w:rsidRDefault="00C34EA4">
      <w:pPr>
        <w:pStyle w:val="Prrafodelista"/>
        <w:numPr>
          <w:ilvl w:val="2"/>
          <w:numId w:val="354"/>
        </w:numPr>
        <w:spacing w:after="0"/>
        <w:ind w:left="1560" w:firstLine="840"/>
        <w:rPr>
          <w:ins w:id="5553" w:author="Martinez De Hurtado Yela Fermin" w:date="2024-12-23T09:44:00Z" w16du:dateUtc="2024-12-23T08:44:00Z"/>
          <w:sz w:val="20"/>
          <w:szCs w:val="20"/>
        </w:rPr>
        <w:pPrChange w:id="5554" w:author="Martinez De Hurtado Yela Fermin" w:date="2024-12-23T09:45:00Z" w16du:dateUtc="2024-12-23T08:45:00Z">
          <w:pPr>
            <w:pStyle w:val="Prrafodelista"/>
            <w:numPr>
              <w:ilvl w:val="2"/>
              <w:numId w:val="354"/>
            </w:numPr>
            <w:ind w:left="1560" w:firstLine="840"/>
          </w:pPr>
        </w:pPrChange>
      </w:pPr>
      <w:ins w:id="5555" w:author="Martinez De Hurtado Yela Fermin" w:date="2024-12-23T09:44:00Z" w16du:dateUtc="2024-12-23T08:44:00Z">
        <w:r w:rsidRPr="009023E4">
          <w:rPr>
            <w:sz w:val="20"/>
            <w:szCs w:val="20"/>
          </w:rPr>
          <w:t xml:space="preserve">Discretionary portfolio management services </w:t>
        </w:r>
      </w:ins>
    </w:p>
    <w:p w14:paraId="1D05245C" w14:textId="77777777" w:rsidR="00C34EA4" w:rsidRPr="009023E4" w:rsidRDefault="00C34EA4">
      <w:pPr>
        <w:pStyle w:val="Prrafodelista"/>
        <w:numPr>
          <w:ilvl w:val="2"/>
          <w:numId w:val="354"/>
        </w:numPr>
        <w:spacing w:after="0"/>
        <w:ind w:left="1560" w:firstLine="840"/>
        <w:rPr>
          <w:ins w:id="5556" w:author="Martinez De Hurtado Yela Fermin" w:date="2024-12-23T09:44:00Z" w16du:dateUtc="2024-12-23T08:44:00Z"/>
          <w:sz w:val="20"/>
          <w:szCs w:val="20"/>
        </w:rPr>
        <w:pPrChange w:id="5557" w:author="Martinez De Hurtado Yela Fermin" w:date="2024-12-23T09:45:00Z" w16du:dateUtc="2024-12-23T08:45:00Z">
          <w:pPr>
            <w:pStyle w:val="Prrafodelista"/>
            <w:numPr>
              <w:ilvl w:val="2"/>
              <w:numId w:val="354"/>
            </w:numPr>
            <w:ind w:left="1560" w:firstLine="840"/>
          </w:pPr>
        </w:pPrChange>
      </w:pPr>
      <w:ins w:id="5558" w:author="Martinez De Hurtado Yela Fermin" w:date="2024-12-23T09:44:00Z" w16du:dateUtc="2024-12-23T08:44:00Z">
        <w:r w:rsidRPr="009023E4">
          <w:rPr>
            <w:sz w:val="20"/>
            <w:szCs w:val="20"/>
          </w:rPr>
          <w:t>Financial instruments outside the EU</w:t>
        </w:r>
        <w:r>
          <w:rPr>
            <w:sz w:val="20"/>
            <w:szCs w:val="20"/>
          </w:rPr>
          <w:t xml:space="preserve"> regulation</w:t>
        </w:r>
        <w:r w:rsidRPr="009023E4">
          <w:rPr>
            <w:sz w:val="20"/>
            <w:szCs w:val="20"/>
          </w:rPr>
          <w:t xml:space="preserve"> </w:t>
        </w:r>
      </w:ins>
    </w:p>
    <w:p w14:paraId="695094DE" w14:textId="77777777" w:rsidR="00C34EA4" w:rsidRPr="00BE2E0D" w:rsidRDefault="00C34EA4">
      <w:pPr>
        <w:pStyle w:val="Prrafodelista"/>
        <w:numPr>
          <w:ilvl w:val="1"/>
          <w:numId w:val="354"/>
        </w:numPr>
        <w:spacing w:after="0"/>
        <w:ind w:left="1701"/>
        <w:rPr>
          <w:ins w:id="5559" w:author="Martinez De Hurtado Yela Fermin" w:date="2024-12-23T09:44:00Z" w16du:dateUtc="2024-12-23T08:44:00Z"/>
        </w:rPr>
        <w:pPrChange w:id="5560" w:author="Martinez De Hurtado Yela Fermin" w:date="2024-12-23T09:45:00Z" w16du:dateUtc="2024-12-23T08:45:00Z">
          <w:pPr>
            <w:pStyle w:val="Prrafodelista"/>
            <w:numPr>
              <w:ilvl w:val="1"/>
              <w:numId w:val="354"/>
            </w:numPr>
            <w:ind w:left="1701" w:hanging="720"/>
          </w:pPr>
        </w:pPrChange>
      </w:pPr>
      <w:ins w:id="5561" w:author="Martinez De Hurtado Yela Fermin" w:date="2024-12-23T09:44:00Z" w16du:dateUtc="2024-12-23T08:44:00Z">
        <w:r w:rsidRPr="009023E4">
          <w:rPr>
            <w:sz w:val="20"/>
            <w:szCs w:val="20"/>
          </w:rPr>
          <w:t>Financial instruments classified as Sustainable Investment (SI)</w:t>
        </w:r>
      </w:ins>
    </w:p>
    <w:p w14:paraId="536BF25F" w14:textId="77777777" w:rsidR="00C34EA4" w:rsidRDefault="00C34EA4">
      <w:pPr>
        <w:pStyle w:val="Prrafodelista"/>
        <w:spacing w:after="0"/>
        <w:ind w:left="2410"/>
        <w:rPr>
          <w:ins w:id="5562" w:author="Martinez De Hurtado Yela Fermin" w:date="2024-12-23T09:44:00Z" w16du:dateUtc="2024-12-23T08:44:00Z"/>
          <w:sz w:val="20"/>
          <w:szCs w:val="20"/>
        </w:rPr>
        <w:pPrChange w:id="5563" w:author="Martinez De Hurtado Yela Fermin" w:date="2024-12-23T09:45:00Z" w16du:dateUtc="2024-12-23T08:45:00Z">
          <w:pPr>
            <w:pStyle w:val="Prrafodelista"/>
            <w:ind w:left="2410"/>
          </w:pPr>
        </w:pPrChange>
      </w:pPr>
      <w:ins w:id="5564" w:author="Martinez De Hurtado Yela Fermin" w:date="2024-12-23T09:44:00Z" w16du:dateUtc="2024-12-23T08:44:00Z">
        <w:r w:rsidRPr="000E403D">
          <w:rPr>
            <w:sz w:val="20"/>
            <w:szCs w:val="20"/>
          </w:rPr>
          <w:t xml:space="preserve">1.2.1 Direct investment </w:t>
        </w:r>
        <w:r>
          <w:rPr>
            <w:sz w:val="20"/>
            <w:szCs w:val="20"/>
          </w:rPr>
          <w:t>in financial instruments</w:t>
        </w:r>
      </w:ins>
    </w:p>
    <w:p w14:paraId="6F3E0BAA" w14:textId="77777777" w:rsidR="00C34EA4" w:rsidRDefault="00C34EA4">
      <w:pPr>
        <w:pStyle w:val="Prrafodelista"/>
        <w:spacing w:after="0"/>
        <w:ind w:left="2410"/>
        <w:rPr>
          <w:ins w:id="5565" w:author="Martinez De Hurtado Yela Fermin" w:date="2024-12-23T09:44:00Z" w16du:dateUtc="2024-12-23T08:44:00Z"/>
          <w:sz w:val="20"/>
          <w:szCs w:val="20"/>
        </w:rPr>
        <w:pPrChange w:id="5566" w:author="Martinez De Hurtado Yela Fermin" w:date="2024-12-23T09:45:00Z" w16du:dateUtc="2024-12-23T08:45:00Z">
          <w:pPr>
            <w:pStyle w:val="Prrafodelista"/>
            <w:ind w:left="2410"/>
          </w:pPr>
        </w:pPrChange>
      </w:pPr>
      <w:ins w:id="5567" w:author="Martinez De Hurtado Yela Fermin" w:date="2024-12-23T09:44:00Z" w16du:dateUtc="2024-12-23T08:44:00Z">
        <w:r>
          <w:rPr>
            <w:sz w:val="20"/>
            <w:szCs w:val="20"/>
          </w:rPr>
          <w:t>1.2.2. S</w:t>
        </w:r>
        <w:r w:rsidRPr="003302FC">
          <w:rPr>
            <w:sz w:val="20"/>
            <w:szCs w:val="20"/>
          </w:rPr>
          <w:t>tructured notes</w:t>
        </w:r>
      </w:ins>
    </w:p>
    <w:p w14:paraId="3A525AD7" w14:textId="77777777" w:rsidR="00C34EA4" w:rsidRPr="006967BC" w:rsidRDefault="00C34EA4">
      <w:pPr>
        <w:pStyle w:val="HeadingA3"/>
        <w:numPr>
          <w:ilvl w:val="0"/>
          <w:numId w:val="354"/>
        </w:numPr>
        <w:spacing w:before="0" w:after="0"/>
        <w:ind w:left="720" w:hanging="360"/>
        <w:rPr>
          <w:ins w:id="5568" w:author="Martinez De Hurtado Yela Fermin" w:date="2024-12-23T09:44:00Z" w16du:dateUtc="2024-12-23T08:44:00Z"/>
          <w:rFonts w:eastAsiaTheme="minorHAnsi"/>
          <w:b w:val="0"/>
          <w:bCs w:val="0"/>
          <w:color w:val="auto"/>
          <w:sz w:val="20"/>
          <w:szCs w:val="20"/>
          <w:lang w:eastAsia="en-US"/>
        </w:rPr>
        <w:pPrChange w:id="5569" w:author="Martinez De Hurtado Yela Fermin" w:date="2024-12-23T09:45:00Z" w16du:dateUtc="2024-12-23T08:45:00Z">
          <w:pPr>
            <w:pStyle w:val="HeadingA3"/>
            <w:numPr>
              <w:ilvl w:val="0"/>
              <w:numId w:val="354"/>
            </w:numPr>
            <w:ind w:left="720" w:hanging="360"/>
          </w:pPr>
        </w:pPrChange>
      </w:pPr>
      <w:bookmarkStart w:id="5570" w:name="_Toc186795281"/>
      <w:ins w:id="5571" w:author="Martinez De Hurtado Yela Fermin" w:date="2024-12-23T09:44:00Z" w16du:dateUtc="2024-12-23T08:44:00Z">
        <w:r w:rsidRPr="006967BC">
          <w:rPr>
            <w:rFonts w:eastAsiaTheme="minorHAnsi"/>
            <w:b w:val="0"/>
            <w:bCs w:val="0"/>
            <w:color w:val="auto"/>
            <w:sz w:val="20"/>
            <w:szCs w:val="20"/>
            <w:lang w:eastAsia="en-US"/>
          </w:rPr>
          <w:t>Attributes for investment advice</w:t>
        </w:r>
        <w:bookmarkEnd w:id="5570"/>
        <w:r w:rsidRPr="006967BC">
          <w:rPr>
            <w:rFonts w:eastAsiaTheme="minorHAnsi"/>
            <w:b w:val="0"/>
            <w:bCs w:val="0"/>
            <w:color w:val="auto"/>
            <w:sz w:val="20"/>
            <w:szCs w:val="20"/>
            <w:lang w:eastAsia="en-US"/>
          </w:rPr>
          <w:t xml:space="preserve"> </w:t>
        </w:r>
      </w:ins>
    </w:p>
    <w:p w14:paraId="56F52F81" w14:textId="77777777" w:rsidR="00895E73" w:rsidRDefault="00895E73" w:rsidP="00DD20B8">
      <w:pPr>
        <w:pStyle w:val="Textoindependiente"/>
        <w:rPr>
          <w:ins w:id="5572" w:author="Martinez De Hurtado Yela Fermin" w:date="2024-12-23T10:02:00Z" w16du:dateUtc="2024-12-23T09:02:00Z"/>
        </w:rPr>
      </w:pPr>
    </w:p>
    <w:p w14:paraId="14CAC8B3" w14:textId="77777777" w:rsidR="00074B44" w:rsidRDefault="00074B44" w:rsidP="00DD20B8">
      <w:pPr>
        <w:pStyle w:val="Textoindependiente"/>
        <w:rPr>
          <w:ins w:id="5573" w:author="Martinez De Hurtado Yela Fermin" w:date="2024-10-01T10:09:00Z"/>
        </w:rPr>
      </w:pPr>
    </w:p>
    <w:p w14:paraId="47B37DDC" w14:textId="483A954E" w:rsidR="00CF1B7D" w:rsidRPr="00492A56" w:rsidRDefault="000F2ECD">
      <w:pPr>
        <w:pStyle w:val="HeadingA2"/>
        <w:rPr>
          <w:ins w:id="5574" w:author="Martinez De Hurtado Yela Fermin" w:date="2024-10-01T10:09:00Z"/>
          <w:lang w:val="en-GB"/>
        </w:rPr>
        <w:pPrChange w:id="5575" w:author="Martinez De Hurtado Yela Fermin" w:date="2024-10-01T10:09:00Z">
          <w:pPr>
            <w:pStyle w:val="HeadingA3"/>
          </w:pPr>
        </w:pPrChange>
      </w:pPr>
      <w:bookmarkStart w:id="5576" w:name="_Toc186795282"/>
      <w:ins w:id="5577" w:author="Martinez De Hurtado Yela Fermin" w:date="2024-10-01T10:09:00Z">
        <w:r w:rsidRPr="000F2ECD">
          <w:rPr>
            <w:lang w:val="en-GB"/>
          </w:rPr>
          <w:lastRenderedPageBreak/>
          <w:t>Classification criteria for Socially Responsible Investments</w:t>
        </w:r>
        <w:bookmarkEnd w:id="5576"/>
      </w:ins>
    </w:p>
    <w:p w14:paraId="4B239A24" w14:textId="7D27C173" w:rsidR="00171372" w:rsidRPr="00492A56" w:rsidRDefault="00C34EA4" w:rsidP="00171372">
      <w:pPr>
        <w:pStyle w:val="HeadingA3"/>
        <w:rPr>
          <w:ins w:id="5578" w:author="Martinez De Hurtado Yela Fermin" w:date="2024-10-01T10:10:00Z"/>
          <w:lang w:val="en-GB"/>
        </w:rPr>
      </w:pPr>
      <w:bookmarkStart w:id="5579" w:name="_Toc186795283"/>
      <w:ins w:id="5580" w:author="Martinez De Hurtado Yela Fermin" w:date="2024-12-23T09:45:00Z" w16du:dateUtc="2024-12-23T08:45:00Z">
        <w:r w:rsidRPr="00C34EA4">
          <w:rPr>
            <w:lang w:val="en-GB"/>
          </w:rPr>
          <w:t>Financial instruments &amp; services classified as art 8 or 9 or alike</w:t>
        </w:r>
      </w:ins>
      <w:bookmarkEnd w:id="5579"/>
    </w:p>
    <w:p w14:paraId="64158D8D" w14:textId="77777777" w:rsidR="00C34EA4" w:rsidRPr="00C34EA4" w:rsidRDefault="00C34EA4" w:rsidP="00C34EA4">
      <w:pPr>
        <w:rPr>
          <w:ins w:id="5581" w:author="Martinez De Hurtado Yela Fermin" w:date="2024-12-23T09:46:00Z" w16du:dateUtc="2024-12-23T08:46:00Z"/>
          <w:sz w:val="20"/>
          <w:szCs w:val="20"/>
          <w:rPrChange w:id="5582" w:author="Martinez De Hurtado Yela Fermin" w:date="2024-12-23T09:46:00Z" w16du:dateUtc="2024-12-23T08:46:00Z">
            <w:rPr>
              <w:ins w:id="5583" w:author="Martinez De Hurtado Yela Fermin" w:date="2024-12-23T09:46:00Z" w16du:dateUtc="2024-12-23T08:46:00Z"/>
            </w:rPr>
          </w:rPrChange>
        </w:rPr>
      </w:pPr>
      <w:ins w:id="5584" w:author="Martinez De Hurtado Yela Fermin" w:date="2024-12-23T09:46:00Z" w16du:dateUtc="2024-12-23T08:46:00Z">
        <w:r w:rsidRPr="00C34EA4">
          <w:rPr>
            <w:b/>
            <w:bCs/>
            <w:sz w:val="20"/>
            <w:szCs w:val="20"/>
            <w:rPrChange w:id="5585" w:author="Martinez De Hurtado Yela Fermin" w:date="2024-12-23T09:46:00Z" w16du:dateUtc="2024-12-23T08:46:00Z">
              <w:rPr>
                <w:b/>
                <w:bCs/>
              </w:rPr>
            </w:rPrChange>
          </w:rPr>
          <w:t>Types of financial instruments and services</w:t>
        </w:r>
        <w:r w:rsidRPr="00C34EA4">
          <w:rPr>
            <w:rStyle w:val="Refdenotaalpie"/>
            <w:sz w:val="20"/>
            <w:szCs w:val="20"/>
            <w:rPrChange w:id="5586" w:author="Martinez De Hurtado Yela Fermin" w:date="2024-12-23T09:46:00Z" w16du:dateUtc="2024-12-23T08:46:00Z">
              <w:rPr>
                <w:rStyle w:val="Refdenotaalpie"/>
              </w:rPr>
            </w:rPrChange>
          </w:rPr>
          <w:footnoteReference w:id="222"/>
        </w:r>
        <w:r w:rsidRPr="00C34EA4">
          <w:rPr>
            <w:b/>
            <w:bCs/>
            <w:sz w:val="20"/>
            <w:szCs w:val="20"/>
            <w:rPrChange w:id="5589" w:author="Martinez De Hurtado Yela Fermin" w:date="2024-12-23T09:46:00Z" w16du:dateUtc="2024-12-23T08:46:00Z">
              <w:rPr>
                <w:b/>
                <w:bCs/>
              </w:rPr>
            </w:rPrChange>
          </w:rPr>
          <w:t>:</w:t>
        </w:r>
        <w:r w:rsidRPr="00C34EA4">
          <w:rPr>
            <w:sz w:val="20"/>
            <w:szCs w:val="20"/>
            <w:rPrChange w:id="5590" w:author="Martinez De Hurtado Yela Fermin" w:date="2024-12-23T09:46:00Z" w16du:dateUtc="2024-12-23T08:46:00Z">
              <w:rPr/>
            </w:rPrChange>
          </w:rPr>
          <w:t xml:space="preserve"> CIIs, Alternative products, ETFs, Pension Funds, Discretionary Portfolio Management (incl. tailor- made investment mandates) and Investment-based Insurance Products (IBIPs)</w:t>
        </w:r>
      </w:ins>
    </w:p>
    <w:p w14:paraId="29E44BBE" w14:textId="77777777" w:rsidR="00C34EA4" w:rsidRPr="00C34EA4" w:rsidRDefault="00C34EA4" w:rsidP="00C34EA4">
      <w:pPr>
        <w:rPr>
          <w:ins w:id="5591" w:author="Martinez De Hurtado Yela Fermin" w:date="2024-12-23T09:46:00Z" w16du:dateUtc="2024-12-23T08:46:00Z"/>
          <w:sz w:val="20"/>
          <w:szCs w:val="20"/>
          <w:rPrChange w:id="5592" w:author="Martinez De Hurtado Yela Fermin" w:date="2024-12-23T09:46:00Z" w16du:dateUtc="2024-12-23T08:46:00Z">
            <w:rPr>
              <w:ins w:id="5593" w:author="Martinez De Hurtado Yela Fermin" w:date="2024-12-23T09:46:00Z" w16du:dateUtc="2024-12-23T08:46:00Z"/>
            </w:rPr>
          </w:rPrChange>
        </w:rPr>
      </w:pPr>
      <w:ins w:id="5594" w:author="Martinez De Hurtado Yela Fermin" w:date="2024-12-23T09:46:00Z" w16du:dateUtc="2024-12-23T08:46:00Z">
        <w:r w:rsidRPr="00C34EA4">
          <w:rPr>
            <w:b/>
            <w:bCs/>
            <w:sz w:val="20"/>
            <w:szCs w:val="20"/>
            <w:rPrChange w:id="5595" w:author="Martinez De Hurtado Yela Fermin" w:date="2024-12-23T09:46:00Z" w16du:dateUtc="2024-12-23T08:46:00Z">
              <w:rPr>
                <w:b/>
                <w:bCs/>
              </w:rPr>
            </w:rPrChange>
          </w:rPr>
          <w:t>General criteria</w:t>
        </w:r>
        <w:r w:rsidRPr="00C34EA4">
          <w:rPr>
            <w:sz w:val="20"/>
            <w:szCs w:val="20"/>
            <w:rPrChange w:id="5596" w:author="Martinez De Hurtado Yela Fermin" w:date="2024-12-23T09:46:00Z" w16du:dateUtc="2024-12-23T08:46:00Z">
              <w:rPr/>
            </w:rPrChange>
          </w:rPr>
          <w:t>: Financial instruments and services classified or registered with a local regulator as Art 8 or Art 9 in the EU and according to local regulation or SAM criteria</w:t>
        </w:r>
        <w:r w:rsidRPr="00C34EA4">
          <w:rPr>
            <w:rStyle w:val="Refdenotaalpie"/>
            <w:sz w:val="20"/>
            <w:szCs w:val="20"/>
            <w:rPrChange w:id="5597" w:author="Martinez De Hurtado Yela Fermin" w:date="2024-12-23T09:46:00Z" w16du:dateUtc="2024-12-23T08:46:00Z">
              <w:rPr>
                <w:rStyle w:val="Refdenotaalpie"/>
              </w:rPr>
            </w:rPrChange>
          </w:rPr>
          <w:footnoteReference w:id="223"/>
        </w:r>
        <w:r w:rsidRPr="00C34EA4">
          <w:rPr>
            <w:sz w:val="20"/>
            <w:szCs w:val="20"/>
            <w:rPrChange w:id="5600" w:author="Martinez De Hurtado Yela Fermin" w:date="2024-12-23T09:46:00Z" w16du:dateUtc="2024-12-23T08:46:00Z">
              <w:rPr/>
            </w:rPrChange>
          </w:rPr>
          <w:t xml:space="preserve"> outside the EU. </w:t>
        </w:r>
        <w:r w:rsidRPr="00C34EA4">
          <w:rPr>
            <w:b/>
            <w:bCs/>
            <w:sz w:val="20"/>
            <w:szCs w:val="20"/>
            <w:rPrChange w:id="5601" w:author="Martinez De Hurtado Yela Fermin" w:date="2024-12-23T09:46:00Z" w16du:dateUtc="2024-12-23T08:46:00Z">
              <w:rPr>
                <w:b/>
                <w:bCs/>
              </w:rPr>
            </w:rPrChange>
          </w:rPr>
          <w:t>These</w:t>
        </w:r>
        <w:r w:rsidRPr="00C34EA4">
          <w:rPr>
            <w:sz w:val="20"/>
            <w:szCs w:val="20"/>
            <w:rPrChange w:id="5602" w:author="Martinez De Hurtado Yela Fermin" w:date="2024-12-23T09:46:00Z" w16du:dateUtc="2024-12-23T08:46:00Z">
              <w:rPr/>
            </w:rPrChange>
          </w:rPr>
          <w:t xml:space="preserve"> </w:t>
        </w:r>
        <w:r w:rsidRPr="00C34EA4">
          <w:rPr>
            <w:b/>
            <w:bCs/>
            <w:sz w:val="20"/>
            <w:szCs w:val="20"/>
            <w:rPrChange w:id="5603" w:author="Martinez De Hurtado Yela Fermin" w:date="2024-12-23T09:46:00Z" w16du:dateUtc="2024-12-23T08:46:00Z">
              <w:rPr>
                <w:b/>
                <w:bCs/>
              </w:rPr>
            </w:rPrChange>
          </w:rPr>
          <w:t>will be reported as SRI unless otherwise stated.</w:t>
        </w:r>
      </w:ins>
    </w:p>
    <w:p w14:paraId="363A729E" w14:textId="42CCD097" w:rsidR="00C34EA4" w:rsidRPr="00C34EA4" w:rsidRDefault="00C34EA4" w:rsidP="00C34EA4">
      <w:pPr>
        <w:rPr>
          <w:ins w:id="5604" w:author="Martinez De Hurtado Yela Fermin" w:date="2024-12-23T09:46:00Z" w16du:dateUtc="2024-12-23T08:46:00Z"/>
          <w:sz w:val="20"/>
          <w:szCs w:val="20"/>
          <w:rPrChange w:id="5605" w:author="Martinez De Hurtado Yela Fermin" w:date="2024-12-23T09:46:00Z" w16du:dateUtc="2024-12-23T08:46:00Z">
            <w:rPr>
              <w:ins w:id="5606" w:author="Martinez De Hurtado Yela Fermin" w:date="2024-12-23T09:46:00Z" w16du:dateUtc="2024-12-23T08:46:00Z"/>
            </w:rPr>
          </w:rPrChange>
        </w:rPr>
      </w:pPr>
      <w:ins w:id="5607" w:author="Martinez De Hurtado Yela Fermin" w:date="2024-12-23T09:46:00Z" w16du:dateUtc="2024-12-23T08:46:00Z">
        <w:r w:rsidRPr="00C34EA4">
          <w:rPr>
            <w:b/>
            <w:bCs/>
            <w:sz w:val="20"/>
            <w:szCs w:val="20"/>
            <w:rPrChange w:id="5608" w:author="Martinez De Hurtado Yela Fermin" w:date="2024-12-23T09:46:00Z" w16du:dateUtc="2024-12-23T08:46:00Z">
              <w:rPr>
                <w:b/>
                <w:bCs/>
              </w:rPr>
            </w:rPrChange>
          </w:rPr>
          <w:t>Funds names including ESG concepts</w:t>
        </w:r>
        <w:r w:rsidRPr="00C34EA4">
          <w:rPr>
            <w:sz w:val="20"/>
            <w:szCs w:val="20"/>
            <w:rPrChange w:id="5609" w:author="Martinez De Hurtado Yela Fermin" w:date="2024-12-23T09:46:00Z" w16du:dateUtc="2024-12-23T08:46:00Z">
              <w:rPr/>
            </w:rPrChange>
          </w:rPr>
          <w:t xml:space="preserve"> linked to transition, environmental, social, impact, sustainability</w:t>
        </w:r>
      </w:ins>
      <w:ins w:id="5610" w:author="Martinez De Hurtado Yela Fermin" w:date="2024-12-23T10:15:00Z" w16du:dateUtc="2024-12-23T09:15:00Z">
        <w:r w:rsidR="0084188B">
          <w:rPr>
            <w:sz w:val="20"/>
            <w:szCs w:val="20"/>
          </w:rPr>
          <w:t>,</w:t>
        </w:r>
      </w:ins>
      <w:ins w:id="5611" w:author="Martinez De Hurtado Yela Fermin" w:date="2024-12-23T09:46:00Z" w16du:dateUtc="2024-12-23T08:46:00Z">
        <w:r w:rsidRPr="00C34EA4">
          <w:rPr>
            <w:sz w:val="20"/>
            <w:szCs w:val="20"/>
            <w:rPrChange w:id="5612" w:author="Martinez De Hurtado Yela Fermin" w:date="2024-12-23T09:46:00Z" w16du:dateUtc="2024-12-23T08:46:00Z">
              <w:rPr/>
            </w:rPrChange>
          </w:rPr>
          <w:t xml:space="preserve"> etc</w:t>
        </w:r>
      </w:ins>
      <w:ins w:id="5613" w:author="Martinez De Hurtado Yela Fermin" w:date="2024-12-23T10:15:00Z" w16du:dateUtc="2024-12-23T09:15:00Z">
        <w:r w:rsidR="0084188B">
          <w:rPr>
            <w:sz w:val="20"/>
            <w:szCs w:val="20"/>
          </w:rPr>
          <w:t>.</w:t>
        </w:r>
      </w:ins>
      <w:ins w:id="5614" w:author="Martinez De Hurtado Yela Fermin" w:date="2024-12-23T09:46:00Z" w16du:dateUtc="2024-12-23T08:46:00Z">
        <w:r w:rsidRPr="00C34EA4">
          <w:rPr>
            <w:sz w:val="20"/>
            <w:szCs w:val="20"/>
            <w:rPrChange w:id="5615" w:author="Martinez De Hurtado Yela Fermin" w:date="2024-12-23T09:46:00Z" w16du:dateUtc="2024-12-23T08:46:00Z">
              <w:rPr/>
            </w:rPrChange>
          </w:rPr>
          <w:t xml:space="preserve"> must comply ESMA Guidelines on funds names using ESG terms (ESMA34-1592494965-657):</w:t>
        </w:r>
      </w:ins>
    </w:p>
    <w:p w14:paraId="7B4BF2E2" w14:textId="77777777" w:rsidR="00C34EA4" w:rsidRPr="00C34EA4" w:rsidRDefault="00C34EA4">
      <w:pPr>
        <w:pStyle w:val="Prrafodelista"/>
        <w:numPr>
          <w:ilvl w:val="0"/>
          <w:numId w:val="322"/>
        </w:numPr>
        <w:spacing w:line="259" w:lineRule="auto"/>
        <w:rPr>
          <w:ins w:id="5616" w:author="Martinez De Hurtado Yela Fermin" w:date="2024-12-23T09:46:00Z" w16du:dateUtc="2024-12-23T08:46:00Z"/>
          <w:sz w:val="20"/>
          <w:szCs w:val="20"/>
          <w:rPrChange w:id="5617" w:author="Martinez De Hurtado Yela Fermin" w:date="2024-12-23T09:46:00Z" w16du:dateUtc="2024-12-23T08:46:00Z">
            <w:rPr>
              <w:ins w:id="5618" w:author="Martinez De Hurtado Yela Fermin" w:date="2024-12-23T09:46:00Z" w16du:dateUtc="2024-12-23T08:46:00Z"/>
            </w:rPr>
          </w:rPrChange>
        </w:rPr>
        <w:pPrChange w:id="5619" w:author="Martinez De Hurtado Yela Fermin" w:date="2024-12-23T09:46:00Z" w16du:dateUtc="2024-12-23T08:46:00Z">
          <w:pPr>
            <w:pStyle w:val="Prrafodelista"/>
            <w:numPr>
              <w:numId w:val="356"/>
            </w:numPr>
            <w:spacing w:line="259" w:lineRule="auto"/>
            <w:ind w:hanging="360"/>
          </w:pPr>
        </w:pPrChange>
      </w:pPr>
      <w:ins w:id="5620" w:author="Martinez De Hurtado Yela Fermin" w:date="2024-12-23T09:46:00Z" w16du:dateUtc="2024-12-23T08:46:00Z">
        <w:r w:rsidRPr="00C34EA4">
          <w:rPr>
            <w:sz w:val="20"/>
            <w:szCs w:val="20"/>
            <w:rPrChange w:id="5621" w:author="Martinez De Hurtado Yela Fermin" w:date="2024-12-23T09:46:00Z" w16du:dateUtc="2024-12-23T08:46:00Z">
              <w:rPr/>
            </w:rPrChange>
          </w:rPr>
          <w:t>Meet an 80% threshold linked to the proportion of investments used to meet environmental or social characteristic or sustainable investment objectives in accordance with the binding elements of the investment strategy.</w:t>
        </w:r>
      </w:ins>
    </w:p>
    <w:p w14:paraId="2BB1BFFD" w14:textId="77777777" w:rsidR="00C34EA4" w:rsidRPr="00C34EA4" w:rsidRDefault="00C34EA4">
      <w:pPr>
        <w:pStyle w:val="Prrafodelista"/>
        <w:numPr>
          <w:ilvl w:val="0"/>
          <w:numId w:val="322"/>
        </w:numPr>
        <w:spacing w:line="259" w:lineRule="auto"/>
        <w:rPr>
          <w:ins w:id="5622" w:author="Martinez De Hurtado Yela Fermin" w:date="2024-12-23T09:46:00Z" w16du:dateUtc="2024-12-23T08:46:00Z"/>
          <w:sz w:val="20"/>
          <w:szCs w:val="20"/>
          <w:rPrChange w:id="5623" w:author="Martinez De Hurtado Yela Fermin" w:date="2024-12-23T09:46:00Z" w16du:dateUtc="2024-12-23T08:46:00Z">
            <w:rPr>
              <w:ins w:id="5624" w:author="Martinez De Hurtado Yela Fermin" w:date="2024-12-23T09:46:00Z" w16du:dateUtc="2024-12-23T08:46:00Z"/>
            </w:rPr>
          </w:rPrChange>
        </w:rPr>
        <w:pPrChange w:id="5625" w:author="Martinez De Hurtado Yela Fermin" w:date="2024-12-23T09:46:00Z" w16du:dateUtc="2024-12-23T08:46:00Z">
          <w:pPr>
            <w:pStyle w:val="Prrafodelista"/>
            <w:numPr>
              <w:numId w:val="356"/>
            </w:numPr>
            <w:spacing w:line="259" w:lineRule="auto"/>
            <w:ind w:hanging="360"/>
          </w:pPr>
        </w:pPrChange>
      </w:pPr>
      <w:ins w:id="5626" w:author="Martinez De Hurtado Yela Fermin" w:date="2024-12-23T09:46:00Z" w16du:dateUtc="2024-12-23T08:46:00Z">
        <w:r w:rsidRPr="00C34EA4">
          <w:rPr>
            <w:sz w:val="20"/>
            <w:szCs w:val="20"/>
            <w:rPrChange w:id="5627" w:author="Martinez De Hurtado Yela Fermin" w:date="2024-12-23T09:46:00Z" w16du:dateUtc="2024-12-23T08:46:00Z">
              <w:rPr/>
            </w:rPrChange>
          </w:rPr>
          <w:t>In the specific case, where using “sustainability” related words, the fund must comply also with commit to invest meaningfully in sustainable investments, i.e. investment that contributes to a particular objective and do not harm any of those objectives and that the investee companies follow good governance practices (Article 2(17) of the SFDR).</w:t>
        </w:r>
      </w:ins>
    </w:p>
    <w:p w14:paraId="5D1F185D" w14:textId="77777777" w:rsidR="00C34EA4" w:rsidRPr="00C34EA4" w:rsidRDefault="00C34EA4">
      <w:pPr>
        <w:pStyle w:val="Prrafodelista"/>
        <w:numPr>
          <w:ilvl w:val="0"/>
          <w:numId w:val="322"/>
        </w:numPr>
        <w:spacing w:line="259" w:lineRule="auto"/>
        <w:rPr>
          <w:ins w:id="5628" w:author="Martinez De Hurtado Yela Fermin" w:date="2024-12-23T09:46:00Z" w16du:dateUtc="2024-12-23T08:46:00Z"/>
          <w:sz w:val="20"/>
          <w:szCs w:val="20"/>
          <w:rPrChange w:id="5629" w:author="Martinez De Hurtado Yela Fermin" w:date="2024-12-23T09:46:00Z" w16du:dateUtc="2024-12-23T08:46:00Z">
            <w:rPr>
              <w:ins w:id="5630" w:author="Martinez De Hurtado Yela Fermin" w:date="2024-12-23T09:46:00Z" w16du:dateUtc="2024-12-23T08:46:00Z"/>
            </w:rPr>
          </w:rPrChange>
        </w:rPr>
        <w:pPrChange w:id="5631" w:author="Martinez De Hurtado Yela Fermin" w:date="2024-12-23T09:46:00Z" w16du:dateUtc="2024-12-23T08:46:00Z">
          <w:pPr>
            <w:pStyle w:val="Prrafodelista"/>
            <w:numPr>
              <w:numId w:val="356"/>
            </w:numPr>
            <w:spacing w:line="259" w:lineRule="auto"/>
            <w:ind w:hanging="360"/>
          </w:pPr>
        </w:pPrChange>
      </w:pPr>
      <w:ins w:id="5632" w:author="Martinez De Hurtado Yela Fermin" w:date="2024-12-23T09:46:00Z" w16du:dateUtc="2024-12-23T08:46:00Z">
        <w:r w:rsidRPr="00C34EA4">
          <w:rPr>
            <w:sz w:val="20"/>
            <w:szCs w:val="20"/>
            <w:rPrChange w:id="5633" w:author="Martinez De Hurtado Yela Fermin" w:date="2024-12-23T09:46:00Z" w16du:dateUtc="2024-12-23T08:46:00Z">
              <w:rPr/>
            </w:rPrChange>
          </w:rPr>
          <w:t>See guidelines for specific details</w:t>
        </w:r>
      </w:ins>
    </w:p>
    <w:p w14:paraId="5FE38FEC" w14:textId="0F6BDD5D" w:rsidR="00171372" w:rsidRPr="006E7C8B" w:rsidDel="00171372" w:rsidRDefault="00171372" w:rsidP="00DD20B8">
      <w:pPr>
        <w:pStyle w:val="Textoindependiente"/>
        <w:rPr>
          <w:del w:id="5634" w:author="Martinez De Hurtado Yela Fermin" w:date="2024-10-01T10:10:00Z"/>
        </w:rPr>
      </w:pPr>
    </w:p>
    <w:p w14:paraId="3800A816" w14:textId="0D1C68D2" w:rsidR="00734F07" w:rsidDel="00F63F9F" w:rsidRDefault="00734F07" w:rsidP="00DD20B8">
      <w:pPr>
        <w:pStyle w:val="Textoindependiente"/>
        <w:rPr>
          <w:del w:id="5635" w:author="Martinez De Hurtado Yela Fermin" w:date="2024-10-01T10:07:00Z"/>
        </w:rPr>
      </w:pPr>
      <w:del w:id="5636" w:author="Martinez De Hurtado Yela Fermin" w:date="2024-10-01T10:07:00Z">
        <w:r w:rsidDel="00FA0D1F">
          <w:rPr>
            <w:noProof/>
            <w:lang w:val="es-ES" w:eastAsia="es-ES"/>
          </w:rPr>
          <w:drawing>
            <wp:inline distT="0" distB="0" distL="0" distR="0" wp14:anchorId="0B508685" wp14:editId="2B4549CD">
              <wp:extent cx="6099175" cy="3430905"/>
              <wp:effectExtent l="19050" t="19050" r="15875" b="17145"/>
              <wp:docPr id="474707326" name="Imagen 474707326" descr="A close-up of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7326" name="Picture 1" descr="A close-up of a blue text&#10;&#10;Description automatically generated"/>
                      <pic:cNvPicPr/>
                    </pic:nvPicPr>
                    <pic:blipFill>
                      <a:blip r:embed="rId83"/>
                      <a:stretch>
                        <a:fillRect/>
                      </a:stretch>
                    </pic:blipFill>
                    <pic:spPr>
                      <a:xfrm>
                        <a:off x="0" y="0"/>
                        <a:ext cx="6099175" cy="3430905"/>
                      </a:xfrm>
                      <a:prstGeom prst="rect">
                        <a:avLst/>
                      </a:prstGeom>
                      <a:ln>
                        <a:solidFill>
                          <a:schemeClr val="accent4"/>
                        </a:solidFill>
                      </a:ln>
                    </pic:spPr>
                  </pic:pic>
                </a:graphicData>
              </a:graphic>
            </wp:inline>
          </w:drawing>
        </w:r>
      </w:del>
    </w:p>
    <w:p w14:paraId="3773C46A" w14:textId="77777777" w:rsidR="00C34EA4" w:rsidRPr="00C34EA4" w:rsidRDefault="00C34EA4">
      <w:pPr>
        <w:pStyle w:val="HeadingA4"/>
        <w:rPr>
          <w:ins w:id="5637" w:author="Martinez De Hurtado Yela Fermin" w:date="2024-12-23T09:48:00Z" w16du:dateUtc="2024-12-23T08:48:00Z"/>
          <w:b w:val="0"/>
          <w:bCs w:val="0"/>
          <w:lang w:val="en-GB"/>
          <w:rPrChange w:id="5638" w:author="Martinez De Hurtado Yela Fermin" w:date="2024-12-23T09:49:00Z" w16du:dateUtc="2024-12-23T08:49:00Z">
            <w:rPr>
              <w:ins w:id="5639" w:author="Martinez De Hurtado Yela Fermin" w:date="2024-12-23T09:48:00Z" w16du:dateUtc="2024-12-23T08:48:00Z"/>
              <w:b/>
              <w:bCs/>
              <w:color w:val="FF0000"/>
              <w:sz w:val="24"/>
              <w:szCs w:val="24"/>
            </w:rPr>
          </w:rPrChange>
        </w:rPr>
        <w:pPrChange w:id="5640" w:author="Martinez De Hurtado Yela Fermin" w:date="2024-12-23T09:49:00Z" w16du:dateUtc="2024-12-23T08:49:00Z">
          <w:pPr>
            <w:pStyle w:val="Prrafodelista"/>
            <w:numPr>
              <w:ilvl w:val="2"/>
              <w:numId w:val="366"/>
            </w:numPr>
            <w:spacing w:line="259" w:lineRule="auto"/>
            <w:ind w:hanging="720"/>
          </w:pPr>
        </w:pPrChange>
      </w:pPr>
      <w:ins w:id="5641" w:author="Martinez De Hurtado Yela Fermin" w:date="2024-12-23T09:48:00Z" w16du:dateUtc="2024-12-23T08:48:00Z">
        <w:r w:rsidRPr="00C34EA4">
          <w:rPr>
            <w:lang w:val="en-GB"/>
            <w:rPrChange w:id="5642" w:author="Martinez De Hurtado Yela Fermin" w:date="2024-12-23T09:49:00Z" w16du:dateUtc="2024-12-23T08:49:00Z">
              <w:rPr>
                <w:sz w:val="24"/>
                <w:szCs w:val="24"/>
              </w:rPr>
            </w:rPrChange>
          </w:rPr>
          <w:lastRenderedPageBreak/>
          <w:t>Third party funds</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C34EA4" w14:paraId="57E645D6" w14:textId="77777777" w:rsidTr="00A72F4B">
        <w:trPr>
          <w:ins w:id="5643" w:author="Martinez De Hurtado Yela Fermin" w:date="2024-12-23T09:48:00Z"/>
        </w:trPr>
        <w:tc>
          <w:tcPr>
            <w:tcW w:w="1980" w:type="dxa"/>
            <w:shd w:val="clear" w:color="auto" w:fill="FF0000"/>
          </w:tcPr>
          <w:p w14:paraId="6F42E2A2" w14:textId="77777777" w:rsidR="00C34EA4" w:rsidRPr="0028516C" w:rsidRDefault="00C34EA4" w:rsidP="00A72F4B">
            <w:pPr>
              <w:jc w:val="center"/>
              <w:rPr>
                <w:ins w:id="5644" w:author="Martinez De Hurtado Yela Fermin" w:date="2024-12-23T09:48:00Z" w16du:dateUtc="2024-12-23T08:48:00Z"/>
                <w:color w:val="FFFFFF" w:themeColor="background1"/>
                <w:sz w:val="20"/>
                <w:szCs w:val="20"/>
                <w:rPrChange w:id="5645" w:author="Martinez De Hurtado Yela Fermin" w:date="2024-12-23T09:55:00Z" w16du:dateUtc="2024-12-23T08:55:00Z">
                  <w:rPr>
                    <w:ins w:id="5646" w:author="Martinez De Hurtado Yela Fermin" w:date="2024-12-23T09:48:00Z" w16du:dateUtc="2024-12-23T08:48:00Z"/>
                    <w:color w:val="FFFFFF" w:themeColor="background1"/>
                  </w:rPr>
                </w:rPrChange>
              </w:rPr>
            </w:pPr>
            <w:ins w:id="5647" w:author="Martinez De Hurtado Yela Fermin" w:date="2024-12-23T09:48:00Z" w16du:dateUtc="2024-12-23T08:48:00Z">
              <w:r w:rsidRPr="0028516C">
                <w:rPr>
                  <w:color w:val="FFFFFF" w:themeColor="background1"/>
                  <w:sz w:val="20"/>
                  <w:szCs w:val="20"/>
                  <w:rPrChange w:id="5648" w:author="Martinez De Hurtado Yela Fermin" w:date="2024-12-23T09:55:00Z" w16du:dateUtc="2024-12-23T08:55:00Z">
                    <w:rPr>
                      <w:color w:val="FFFFFF" w:themeColor="background1"/>
                    </w:rPr>
                  </w:rPrChange>
                </w:rPr>
                <w:t>Eligibility</w:t>
              </w:r>
            </w:ins>
          </w:p>
        </w:tc>
        <w:tc>
          <w:tcPr>
            <w:tcW w:w="7375" w:type="dxa"/>
            <w:shd w:val="clear" w:color="auto" w:fill="FF0000"/>
          </w:tcPr>
          <w:p w14:paraId="73FD4FAB" w14:textId="77777777" w:rsidR="00C34EA4" w:rsidRPr="0028516C" w:rsidRDefault="00C34EA4" w:rsidP="00A72F4B">
            <w:pPr>
              <w:jc w:val="center"/>
              <w:rPr>
                <w:ins w:id="5649" w:author="Martinez De Hurtado Yela Fermin" w:date="2024-12-23T09:48:00Z" w16du:dateUtc="2024-12-23T08:48:00Z"/>
                <w:color w:val="FFFFFF" w:themeColor="background1"/>
                <w:sz w:val="20"/>
                <w:szCs w:val="20"/>
                <w:rPrChange w:id="5650" w:author="Martinez De Hurtado Yela Fermin" w:date="2024-12-23T09:55:00Z" w16du:dateUtc="2024-12-23T08:55:00Z">
                  <w:rPr>
                    <w:ins w:id="5651" w:author="Martinez De Hurtado Yela Fermin" w:date="2024-12-23T09:48:00Z" w16du:dateUtc="2024-12-23T08:48:00Z"/>
                    <w:color w:val="FFFFFF" w:themeColor="background1"/>
                  </w:rPr>
                </w:rPrChange>
              </w:rPr>
            </w:pPr>
            <w:ins w:id="5652" w:author="Martinez De Hurtado Yela Fermin" w:date="2024-12-23T09:48:00Z" w16du:dateUtc="2024-12-23T08:48:00Z">
              <w:r w:rsidRPr="0028516C">
                <w:rPr>
                  <w:color w:val="FFFFFF" w:themeColor="background1"/>
                  <w:sz w:val="20"/>
                  <w:szCs w:val="20"/>
                  <w:rPrChange w:id="5653" w:author="Martinez De Hurtado Yela Fermin" w:date="2024-12-23T09:55:00Z" w16du:dateUtc="2024-12-23T08:55:00Z">
                    <w:rPr>
                      <w:color w:val="FFFFFF" w:themeColor="background1"/>
                    </w:rPr>
                  </w:rPrChange>
                </w:rPr>
                <w:t>Criteria detail</w:t>
              </w:r>
            </w:ins>
          </w:p>
        </w:tc>
      </w:tr>
      <w:tr w:rsidR="00C34EA4" w:rsidRPr="006967BC" w14:paraId="4C1ACA36" w14:textId="77777777" w:rsidTr="00A72F4B">
        <w:trPr>
          <w:trHeight w:val="1419"/>
          <w:ins w:id="5654" w:author="Martinez De Hurtado Yela Fermin" w:date="2024-12-23T09:48:00Z"/>
        </w:trPr>
        <w:tc>
          <w:tcPr>
            <w:tcW w:w="1980" w:type="dxa"/>
          </w:tcPr>
          <w:p w14:paraId="3812002E" w14:textId="77777777" w:rsidR="00C34EA4" w:rsidRPr="0028516C" w:rsidRDefault="00C34EA4" w:rsidP="00C34EA4">
            <w:pPr>
              <w:pStyle w:val="Prrafodelista"/>
              <w:numPr>
                <w:ilvl w:val="0"/>
                <w:numId w:val="324"/>
              </w:numPr>
              <w:rPr>
                <w:ins w:id="5655" w:author="Martinez De Hurtado Yela Fermin" w:date="2024-12-23T09:48:00Z" w16du:dateUtc="2024-12-23T08:48:00Z"/>
                <w:sz w:val="20"/>
                <w:szCs w:val="20"/>
                <w:rPrChange w:id="5656" w:author="Martinez De Hurtado Yela Fermin" w:date="2024-12-23T09:55:00Z" w16du:dateUtc="2024-12-23T08:55:00Z">
                  <w:rPr>
                    <w:ins w:id="5657" w:author="Martinez De Hurtado Yela Fermin" w:date="2024-12-23T09:48:00Z" w16du:dateUtc="2024-12-23T08:48:00Z"/>
                  </w:rPr>
                </w:rPrChange>
              </w:rPr>
            </w:pPr>
            <w:ins w:id="5658" w:author="Martinez De Hurtado Yela Fermin" w:date="2024-12-23T09:48:00Z" w16du:dateUtc="2024-12-23T08:48:00Z">
              <w:r w:rsidRPr="0028516C">
                <w:rPr>
                  <w:sz w:val="20"/>
                  <w:szCs w:val="20"/>
                  <w:rPrChange w:id="5659" w:author="Martinez De Hurtado Yela Fermin" w:date="2024-12-23T09:55:00Z" w16du:dateUtc="2024-12-23T08:55:00Z">
                    <w:rPr/>
                  </w:rPrChange>
                </w:rPr>
                <w:t xml:space="preserve">SFDR </w:t>
              </w:r>
            </w:ins>
          </w:p>
          <w:p w14:paraId="259DAB98" w14:textId="77777777" w:rsidR="00C34EA4" w:rsidRPr="0028516C" w:rsidRDefault="00C34EA4" w:rsidP="00C34EA4">
            <w:pPr>
              <w:pStyle w:val="Prrafodelista"/>
              <w:numPr>
                <w:ilvl w:val="0"/>
                <w:numId w:val="324"/>
              </w:numPr>
              <w:rPr>
                <w:ins w:id="5660" w:author="Martinez De Hurtado Yela Fermin" w:date="2024-12-23T09:48:00Z" w16du:dateUtc="2024-12-23T08:48:00Z"/>
                <w:sz w:val="20"/>
                <w:szCs w:val="20"/>
                <w:rPrChange w:id="5661" w:author="Martinez De Hurtado Yela Fermin" w:date="2024-12-23T09:55:00Z" w16du:dateUtc="2024-12-23T08:55:00Z">
                  <w:rPr>
                    <w:ins w:id="5662" w:author="Martinez De Hurtado Yela Fermin" w:date="2024-12-23T09:48:00Z" w16du:dateUtc="2024-12-23T08:48:00Z"/>
                  </w:rPr>
                </w:rPrChange>
              </w:rPr>
            </w:pPr>
            <w:ins w:id="5663" w:author="Martinez De Hurtado Yela Fermin" w:date="2024-12-23T09:48:00Z" w16du:dateUtc="2024-12-23T08:48:00Z">
              <w:r w:rsidRPr="0028516C">
                <w:rPr>
                  <w:sz w:val="20"/>
                  <w:szCs w:val="20"/>
                  <w:rPrChange w:id="5664" w:author="Martinez De Hurtado Yela Fermin" w:date="2024-12-23T09:55:00Z" w16du:dateUtc="2024-12-23T08:55:00Z">
                    <w:rPr/>
                  </w:rPrChange>
                </w:rPr>
                <w:t>WM&amp;I SRI definition</w:t>
              </w:r>
            </w:ins>
          </w:p>
          <w:p w14:paraId="2CCCB99E" w14:textId="77777777" w:rsidR="00C34EA4" w:rsidRPr="0028516C" w:rsidRDefault="00C34EA4" w:rsidP="00C34EA4">
            <w:pPr>
              <w:pStyle w:val="Prrafodelista"/>
              <w:numPr>
                <w:ilvl w:val="0"/>
                <w:numId w:val="324"/>
              </w:numPr>
              <w:rPr>
                <w:ins w:id="5665" w:author="Martinez De Hurtado Yela Fermin" w:date="2024-12-23T09:48:00Z" w16du:dateUtc="2024-12-23T08:48:00Z"/>
                <w:sz w:val="20"/>
                <w:szCs w:val="20"/>
                <w:rPrChange w:id="5666" w:author="Martinez De Hurtado Yela Fermin" w:date="2024-12-23T09:55:00Z" w16du:dateUtc="2024-12-23T08:55:00Z">
                  <w:rPr>
                    <w:ins w:id="5667" w:author="Martinez De Hurtado Yela Fermin" w:date="2024-12-23T09:48:00Z" w16du:dateUtc="2024-12-23T08:48:00Z"/>
                  </w:rPr>
                </w:rPrChange>
              </w:rPr>
            </w:pPr>
            <w:ins w:id="5668" w:author="Martinez De Hurtado Yela Fermin" w:date="2024-12-23T09:48:00Z" w16du:dateUtc="2024-12-23T08:48:00Z">
              <w:r w:rsidRPr="0028516C">
                <w:rPr>
                  <w:sz w:val="20"/>
                  <w:szCs w:val="20"/>
                  <w:rPrChange w:id="5669" w:author="Martinez De Hurtado Yela Fermin" w:date="2024-12-23T09:55:00Z" w16du:dateUtc="2024-12-23T08:55:00Z">
                    <w:rPr/>
                  </w:rPrChange>
                </w:rPr>
                <w:t>Santander ESG GFL</w:t>
              </w:r>
            </w:ins>
          </w:p>
        </w:tc>
        <w:tc>
          <w:tcPr>
            <w:tcW w:w="7375" w:type="dxa"/>
          </w:tcPr>
          <w:p w14:paraId="44F99C3E" w14:textId="77777777" w:rsidR="00C34EA4" w:rsidRPr="0028516C" w:rsidRDefault="00C34EA4" w:rsidP="00A72F4B">
            <w:pPr>
              <w:rPr>
                <w:ins w:id="5670" w:author="Martinez De Hurtado Yela Fermin" w:date="2024-12-23T09:48:00Z" w16du:dateUtc="2024-12-23T08:48:00Z"/>
                <w:sz w:val="20"/>
                <w:szCs w:val="20"/>
                <w:rPrChange w:id="5671" w:author="Martinez De Hurtado Yela Fermin" w:date="2024-12-23T09:55:00Z" w16du:dateUtc="2024-12-23T08:55:00Z">
                  <w:rPr>
                    <w:ins w:id="5672" w:author="Martinez De Hurtado Yela Fermin" w:date="2024-12-23T09:48:00Z" w16du:dateUtc="2024-12-23T08:48:00Z"/>
                  </w:rPr>
                </w:rPrChange>
              </w:rPr>
            </w:pPr>
            <w:ins w:id="5673" w:author="Martinez De Hurtado Yela Fermin" w:date="2024-12-23T09:48:00Z" w16du:dateUtc="2024-12-23T08:48:00Z">
              <w:r w:rsidRPr="0028516C">
                <w:rPr>
                  <w:sz w:val="20"/>
                  <w:szCs w:val="20"/>
                  <w:rPrChange w:id="5674" w:author="Martinez De Hurtado Yela Fermin" w:date="2024-12-23T09:55:00Z" w16du:dateUtc="2024-12-23T08:55:00Z">
                    <w:rPr/>
                  </w:rPrChange>
                </w:rPr>
                <w:t>SFDR classification and ESG related names are assigned by manufacturer.</w:t>
              </w:r>
            </w:ins>
          </w:p>
          <w:p w14:paraId="36EBD90E" w14:textId="77777777" w:rsidR="00C34EA4" w:rsidRPr="0028516C" w:rsidRDefault="00C34EA4" w:rsidP="00A72F4B">
            <w:pPr>
              <w:rPr>
                <w:ins w:id="5675" w:author="Martinez De Hurtado Yela Fermin" w:date="2024-12-23T09:48:00Z" w16du:dateUtc="2024-12-23T08:48:00Z"/>
                <w:sz w:val="20"/>
                <w:szCs w:val="20"/>
                <w:rPrChange w:id="5676" w:author="Martinez De Hurtado Yela Fermin" w:date="2024-12-23T09:55:00Z" w16du:dateUtc="2024-12-23T08:55:00Z">
                  <w:rPr>
                    <w:ins w:id="5677" w:author="Martinez De Hurtado Yela Fermin" w:date="2024-12-23T09:48:00Z" w16du:dateUtc="2024-12-23T08:48:00Z"/>
                  </w:rPr>
                </w:rPrChange>
              </w:rPr>
            </w:pPr>
          </w:p>
          <w:p w14:paraId="10F2C275" w14:textId="77777777" w:rsidR="00C34EA4" w:rsidRPr="0028516C" w:rsidRDefault="00C34EA4" w:rsidP="00A72F4B">
            <w:pPr>
              <w:rPr>
                <w:ins w:id="5678" w:author="Martinez De Hurtado Yela Fermin" w:date="2024-12-23T09:48:00Z" w16du:dateUtc="2024-12-23T08:48:00Z"/>
                <w:sz w:val="20"/>
                <w:szCs w:val="20"/>
                <w:rPrChange w:id="5679" w:author="Martinez De Hurtado Yela Fermin" w:date="2024-12-23T09:55:00Z" w16du:dateUtc="2024-12-23T08:55:00Z">
                  <w:rPr>
                    <w:ins w:id="5680" w:author="Martinez De Hurtado Yela Fermin" w:date="2024-12-23T09:48:00Z" w16du:dateUtc="2024-12-23T08:48:00Z"/>
                  </w:rPr>
                </w:rPrChange>
              </w:rPr>
            </w:pPr>
            <w:ins w:id="5681" w:author="Martinez De Hurtado Yela Fermin" w:date="2024-12-23T09:48:00Z" w16du:dateUtc="2024-12-23T08:48:00Z">
              <w:r w:rsidRPr="0028516C">
                <w:rPr>
                  <w:sz w:val="20"/>
                  <w:szCs w:val="20"/>
                  <w:rPrChange w:id="5682" w:author="Martinez De Hurtado Yela Fermin" w:date="2024-12-23T09:55:00Z" w16du:dateUtc="2024-12-23T08:55:00Z">
                    <w:rPr/>
                  </w:rPrChange>
                </w:rPr>
                <w:t xml:space="preserve">For the criteria used by Private Banking fund selection team to classify a subset of the Global Focus List as ESG, see </w:t>
              </w:r>
              <w:r w:rsidRPr="0028516C">
                <w:rPr>
                  <w:i/>
                  <w:iCs/>
                  <w:sz w:val="20"/>
                  <w:szCs w:val="20"/>
                  <w:rPrChange w:id="5683" w:author="Martinez De Hurtado Yela Fermin" w:date="2024-12-23T09:55:00Z" w16du:dateUtc="2024-12-23T08:55:00Z">
                    <w:rPr>
                      <w:i/>
                      <w:iCs/>
                    </w:rPr>
                  </w:rPrChange>
                </w:rPr>
                <w:t xml:space="preserve">Santander Asset Management and Private Banking ESG GFL fund selection guide. </w:t>
              </w:r>
            </w:ins>
          </w:p>
        </w:tc>
      </w:tr>
    </w:tbl>
    <w:p w14:paraId="3ACC4CF0" w14:textId="77777777" w:rsidR="00C34EA4" w:rsidRDefault="00C34EA4" w:rsidP="00C34EA4">
      <w:pPr>
        <w:rPr>
          <w:ins w:id="5684" w:author="Martinez De Hurtado Yela Fermin" w:date="2024-12-23T09:48:00Z" w16du:dateUtc="2024-12-23T08:48:00Z"/>
          <w:b/>
          <w:bCs/>
          <w:color w:val="FF0000"/>
          <w:sz w:val="24"/>
          <w:szCs w:val="24"/>
        </w:rPr>
      </w:pPr>
    </w:p>
    <w:p w14:paraId="4AB06C6D" w14:textId="4410ABB2" w:rsidR="00C34EA4" w:rsidRPr="00C34EA4" w:rsidRDefault="00C34EA4">
      <w:pPr>
        <w:pStyle w:val="HeadingA4"/>
        <w:rPr>
          <w:ins w:id="5685" w:author="Martinez De Hurtado Yela Fermin" w:date="2024-12-23T09:48:00Z" w16du:dateUtc="2024-12-23T08:48:00Z"/>
          <w:b w:val="0"/>
          <w:bCs w:val="0"/>
          <w:lang w:val="en-GB"/>
          <w:rPrChange w:id="5686" w:author="Martinez De Hurtado Yela Fermin" w:date="2024-12-23T09:49:00Z" w16du:dateUtc="2024-12-23T08:49:00Z">
            <w:rPr>
              <w:ins w:id="5687" w:author="Martinez De Hurtado Yela Fermin" w:date="2024-12-23T09:48:00Z" w16du:dateUtc="2024-12-23T08:48:00Z"/>
              <w:b/>
              <w:bCs/>
              <w:color w:val="FF0000"/>
              <w:sz w:val="24"/>
              <w:szCs w:val="24"/>
            </w:rPr>
          </w:rPrChange>
        </w:rPr>
        <w:pPrChange w:id="5688" w:author="Martinez De Hurtado Yela Fermin" w:date="2024-12-23T09:49:00Z" w16du:dateUtc="2024-12-23T08:49:00Z">
          <w:pPr/>
        </w:pPrChange>
      </w:pPr>
      <w:ins w:id="5689" w:author="Martinez De Hurtado Yela Fermin" w:date="2024-12-23T09:48:00Z" w16du:dateUtc="2024-12-23T08:48:00Z">
        <w:r w:rsidRPr="00C34EA4">
          <w:rPr>
            <w:lang w:val="en-GB"/>
            <w:rPrChange w:id="5690" w:author="Martinez De Hurtado Yela Fermin" w:date="2024-12-23T09:49:00Z" w16du:dateUtc="2024-12-23T08:49:00Z">
              <w:rPr>
                <w:sz w:val="24"/>
                <w:szCs w:val="24"/>
              </w:rPr>
            </w:rPrChange>
          </w:rPr>
          <w:t xml:space="preserve">SAM financial instruments and services </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C34EA4" w14:paraId="372F5331" w14:textId="77777777" w:rsidTr="00A72F4B">
        <w:trPr>
          <w:ins w:id="5691" w:author="Martinez De Hurtado Yela Fermin" w:date="2024-12-23T09:48:00Z"/>
        </w:trPr>
        <w:tc>
          <w:tcPr>
            <w:tcW w:w="1980" w:type="dxa"/>
            <w:shd w:val="clear" w:color="auto" w:fill="FF0000"/>
          </w:tcPr>
          <w:p w14:paraId="6D3C783F" w14:textId="77777777" w:rsidR="00C34EA4" w:rsidRPr="0028516C" w:rsidRDefault="00C34EA4" w:rsidP="00A72F4B">
            <w:pPr>
              <w:jc w:val="center"/>
              <w:rPr>
                <w:ins w:id="5692" w:author="Martinez De Hurtado Yela Fermin" w:date="2024-12-23T09:48:00Z" w16du:dateUtc="2024-12-23T08:48:00Z"/>
                <w:color w:val="FFFFFF" w:themeColor="background1"/>
                <w:sz w:val="20"/>
                <w:szCs w:val="20"/>
                <w:rPrChange w:id="5693" w:author="Martinez De Hurtado Yela Fermin" w:date="2024-12-23T09:55:00Z" w16du:dateUtc="2024-12-23T08:55:00Z">
                  <w:rPr>
                    <w:ins w:id="5694" w:author="Martinez De Hurtado Yela Fermin" w:date="2024-12-23T09:48:00Z" w16du:dateUtc="2024-12-23T08:48:00Z"/>
                    <w:color w:val="FFFFFF" w:themeColor="background1"/>
                  </w:rPr>
                </w:rPrChange>
              </w:rPr>
            </w:pPr>
            <w:ins w:id="5695" w:author="Martinez De Hurtado Yela Fermin" w:date="2024-12-23T09:48:00Z" w16du:dateUtc="2024-12-23T08:48:00Z">
              <w:r w:rsidRPr="0028516C">
                <w:rPr>
                  <w:color w:val="FFFFFF" w:themeColor="background1"/>
                  <w:sz w:val="20"/>
                  <w:szCs w:val="20"/>
                  <w:rPrChange w:id="5696" w:author="Martinez De Hurtado Yela Fermin" w:date="2024-12-23T09:55:00Z" w16du:dateUtc="2024-12-23T08:55:00Z">
                    <w:rPr>
                      <w:color w:val="FFFFFF" w:themeColor="background1"/>
                    </w:rPr>
                  </w:rPrChange>
                </w:rPr>
                <w:t>Eligibility</w:t>
              </w:r>
            </w:ins>
          </w:p>
        </w:tc>
        <w:tc>
          <w:tcPr>
            <w:tcW w:w="7375" w:type="dxa"/>
            <w:shd w:val="clear" w:color="auto" w:fill="FF0000"/>
          </w:tcPr>
          <w:p w14:paraId="43DE033F" w14:textId="77777777" w:rsidR="00C34EA4" w:rsidRPr="0028516C" w:rsidRDefault="00C34EA4" w:rsidP="00A72F4B">
            <w:pPr>
              <w:jc w:val="center"/>
              <w:rPr>
                <w:ins w:id="5697" w:author="Martinez De Hurtado Yela Fermin" w:date="2024-12-23T09:48:00Z" w16du:dateUtc="2024-12-23T08:48:00Z"/>
                <w:color w:val="FFFFFF" w:themeColor="background1"/>
                <w:sz w:val="20"/>
                <w:szCs w:val="20"/>
                <w:rPrChange w:id="5698" w:author="Martinez De Hurtado Yela Fermin" w:date="2024-12-23T09:55:00Z" w16du:dateUtc="2024-12-23T08:55:00Z">
                  <w:rPr>
                    <w:ins w:id="5699" w:author="Martinez De Hurtado Yela Fermin" w:date="2024-12-23T09:48:00Z" w16du:dateUtc="2024-12-23T08:48:00Z"/>
                    <w:color w:val="FFFFFF" w:themeColor="background1"/>
                  </w:rPr>
                </w:rPrChange>
              </w:rPr>
            </w:pPr>
            <w:ins w:id="5700" w:author="Martinez De Hurtado Yela Fermin" w:date="2024-12-23T09:48:00Z" w16du:dateUtc="2024-12-23T08:48:00Z">
              <w:r w:rsidRPr="0028516C">
                <w:rPr>
                  <w:color w:val="FFFFFF" w:themeColor="background1"/>
                  <w:sz w:val="20"/>
                  <w:szCs w:val="20"/>
                  <w:rPrChange w:id="5701" w:author="Martinez De Hurtado Yela Fermin" w:date="2024-12-23T09:55:00Z" w16du:dateUtc="2024-12-23T08:55:00Z">
                    <w:rPr>
                      <w:color w:val="FFFFFF" w:themeColor="background1"/>
                    </w:rPr>
                  </w:rPrChange>
                </w:rPr>
                <w:t>Criteria detail</w:t>
              </w:r>
            </w:ins>
          </w:p>
        </w:tc>
      </w:tr>
      <w:tr w:rsidR="00C34EA4" w:rsidRPr="006967BC" w14:paraId="2FE83094" w14:textId="77777777" w:rsidTr="00A72F4B">
        <w:trPr>
          <w:ins w:id="5702" w:author="Martinez De Hurtado Yela Fermin" w:date="2024-12-23T09:48:00Z"/>
        </w:trPr>
        <w:tc>
          <w:tcPr>
            <w:tcW w:w="1980" w:type="dxa"/>
          </w:tcPr>
          <w:p w14:paraId="2D974755" w14:textId="77777777" w:rsidR="00C34EA4" w:rsidRPr="0028516C" w:rsidRDefault="00C34EA4" w:rsidP="00C34EA4">
            <w:pPr>
              <w:pStyle w:val="Prrafodelista"/>
              <w:numPr>
                <w:ilvl w:val="0"/>
                <w:numId w:val="324"/>
              </w:numPr>
              <w:rPr>
                <w:ins w:id="5703" w:author="Martinez De Hurtado Yela Fermin" w:date="2024-12-23T09:48:00Z" w16du:dateUtc="2024-12-23T08:48:00Z"/>
                <w:sz w:val="20"/>
                <w:szCs w:val="20"/>
                <w:rPrChange w:id="5704" w:author="Martinez De Hurtado Yela Fermin" w:date="2024-12-23T09:55:00Z" w16du:dateUtc="2024-12-23T08:55:00Z">
                  <w:rPr>
                    <w:ins w:id="5705" w:author="Martinez De Hurtado Yela Fermin" w:date="2024-12-23T09:48:00Z" w16du:dateUtc="2024-12-23T08:48:00Z"/>
                  </w:rPr>
                </w:rPrChange>
              </w:rPr>
            </w:pPr>
            <w:ins w:id="5706" w:author="Martinez De Hurtado Yela Fermin" w:date="2024-12-23T09:48:00Z" w16du:dateUtc="2024-12-23T08:48:00Z">
              <w:r w:rsidRPr="0028516C">
                <w:rPr>
                  <w:sz w:val="20"/>
                  <w:szCs w:val="20"/>
                  <w:rPrChange w:id="5707" w:author="Martinez De Hurtado Yela Fermin" w:date="2024-12-23T09:55:00Z" w16du:dateUtc="2024-12-23T08:55:00Z">
                    <w:rPr/>
                  </w:rPrChange>
                </w:rPr>
                <w:t>SFDR</w:t>
              </w:r>
            </w:ins>
          </w:p>
          <w:p w14:paraId="1F985B20" w14:textId="77777777" w:rsidR="00C34EA4" w:rsidRPr="0028516C" w:rsidRDefault="00C34EA4" w:rsidP="00C34EA4">
            <w:pPr>
              <w:pStyle w:val="Prrafodelista"/>
              <w:numPr>
                <w:ilvl w:val="0"/>
                <w:numId w:val="324"/>
              </w:numPr>
              <w:rPr>
                <w:ins w:id="5708" w:author="Martinez De Hurtado Yela Fermin" w:date="2024-12-23T09:48:00Z" w16du:dateUtc="2024-12-23T08:48:00Z"/>
                <w:sz w:val="20"/>
                <w:szCs w:val="20"/>
                <w:rPrChange w:id="5709" w:author="Martinez De Hurtado Yela Fermin" w:date="2024-12-23T09:55:00Z" w16du:dateUtc="2024-12-23T08:55:00Z">
                  <w:rPr>
                    <w:ins w:id="5710" w:author="Martinez De Hurtado Yela Fermin" w:date="2024-12-23T09:48:00Z" w16du:dateUtc="2024-12-23T08:48:00Z"/>
                  </w:rPr>
                </w:rPrChange>
              </w:rPr>
            </w:pPr>
            <w:ins w:id="5711" w:author="Martinez De Hurtado Yela Fermin" w:date="2024-12-23T09:48:00Z" w16du:dateUtc="2024-12-23T08:48:00Z">
              <w:r w:rsidRPr="0028516C">
                <w:rPr>
                  <w:sz w:val="20"/>
                  <w:szCs w:val="20"/>
                  <w:rPrChange w:id="5712" w:author="Martinez De Hurtado Yela Fermin" w:date="2024-12-23T09:55:00Z" w16du:dateUtc="2024-12-23T08:55:00Z">
                    <w:rPr/>
                  </w:rPrChange>
                </w:rPr>
                <w:t>WM&amp;I SRI definition</w:t>
              </w:r>
            </w:ins>
          </w:p>
          <w:p w14:paraId="32ECACE6" w14:textId="77777777" w:rsidR="00C34EA4" w:rsidRPr="0028516C" w:rsidRDefault="00C34EA4" w:rsidP="00A72F4B">
            <w:pPr>
              <w:ind w:left="360"/>
              <w:rPr>
                <w:ins w:id="5713" w:author="Martinez De Hurtado Yela Fermin" w:date="2024-12-23T09:48:00Z" w16du:dateUtc="2024-12-23T08:48:00Z"/>
                <w:sz w:val="20"/>
                <w:szCs w:val="20"/>
                <w:highlight w:val="cyan"/>
                <w:rPrChange w:id="5714" w:author="Martinez De Hurtado Yela Fermin" w:date="2024-12-23T09:55:00Z" w16du:dateUtc="2024-12-23T08:55:00Z">
                  <w:rPr>
                    <w:ins w:id="5715" w:author="Martinez De Hurtado Yela Fermin" w:date="2024-12-23T09:48:00Z" w16du:dateUtc="2024-12-23T08:48:00Z"/>
                    <w:highlight w:val="cyan"/>
                  </w:rPr>
                </w:rPrChange>
              </w:rPr>
            </w:pPr>
            <w:ins w:id="5716" w:author="Martinez De Hurtado Yela Fermin" w:date="2024-12-23T09:48:00Z" w16du:dateUtc="2024-12-23T08:48:00Z">
              <w:r w:rsidRPr="0028516C">
                <w:rPr>
                  <w:sz w:val="20"/>
                  <w:szCs w:val="20"/>
                  <w:highlight w:val="cyan"/>
                  <w:rPrChange w:id="5717" w:author="Martinez De Hurtado Yela Fermin" w:date="2024-12-23T09:55:00Z" w16du:dateUtc="2024-12-23T08:55:00Z">
                    <w:rPr>
                      <w:highlight w:val="cyan"/>
                    </w:rPr>
                  </w:rPrChange>
                </w:rPr>
                <w:t xml:space="preserve"> </w:t>
              </w:r>
            </w:ins>
          </w:p>
          <w:p w14:paraId="3CB1B7F7" w14:textId="77777777" w:rsidR="00C34EA4" w:rsidRPr="0028516C" w:rsidRDefault="00C34EA4" w:rsidP="00A72F4B">
            <w:pPr>
              <w:ind w:left="360"/>
              <w:rPr>
                <w:ins w:id="5718" w:author="Martinez De Hurtado Yela Fermin" w:date="2024-12-23T09:48:00Z" w16du:dateUtc="2024-12-23T08:48:00Z"/>
                <w:sz w:val="20"/>
                <w:szCs w:val="20"/>
                <w:rPrChange w:id="5719" w:author="Martinez De Hurtado Yela Fermin" w:date="2024-12-23T09:55:00Z" w16du:dateUtc="2024-12-23T08:55:00Z">
                  <w:rPr>
                    <w:ins w:id="5720" w:author="Martinez De Hurtado Yela Fermin" w:date="2024-12-23T09:48:00Z" w16du:dateUtc="2024-12-23T08:48:00Z"/>
                  </w:rPr>
                </w:rPrChange>
              </w:rPr>
            </w:pPr>
          </w:p>
        </w:tc>
        <w:tc>
          <w:tcPr>
            <w:tcW w:w="7375" w:type="dxa"/>
          </w:tcPr>
          <w:p w14:paraId="08EB525B" w14:textId="77777777" w:rsidR="00C34EA4" w:rsidRPr="0028516C" w:rsidRDefault="00C34EA4" w:rsidP="00A72F4B">
            <w:pPr>
              <w:rPr>
                <w:ins w:id="5721" w:author="Martinez De Hurtado Yela Fermin" w:date="2024-12-23T09:48:00Z" w16du:dateUtc="2024-12-23T08:48:00Z"/>
                <w:sz w:val="20"/>
                <w:szCs w:val="20"/>
                <w:rPrChange w:id="5722" w:author="Martinez De Hurtado Yela Fermin" w:date="2024-12-23T09:55:00Z" w16du:dateUtc="2024-12-23T08:55:00Z">
                  <w:rPr>
                    <w:ins w:id="5723" w:author="Martinez De Hurtado Yela Fermin" w:date="2024-12-23T09:48:00Z" w16du:dateUtc="2024-12-23T08:48:00Z"/>
                  </w:rPr>
                </w:rPrChange>
              </w:rPr>
            </w:pPr>
            <w:ins w:id="5724" w:author="Martinez De Hurtado Yela Fermin" w:date="2024-12-23T09:48:00Z" w16du:dateUtc="2024-12-23T08:48:00Z">
              <w:r w:rsidRPr="0028516C">
                <w:rPr>
                  <w:sz w:val="20"/>
                  <w:szCs w:val="20"/>
                  <w:rPrChange w:id="5725" w:author="Martinez De Hurtado Yela Fermin" w:date="2024-12-23T09:55:00Z" w16du:dateUtc="2024-12-23T08:55:00Z">
                    <w:rPr/>
                  </w:rPrChange>
                </w:rPr>
                <w:t xml:space="preserve">Article 8 (all must be met): </w:t>
              </w:r>
            </w:ins>
          </w:p>
          <w:p w14:paraId="46C31572" w14:textId="77777777" w:rsidR="00C34EA4" w:rsidRPr="0028516C" w:rsidRDefault="00C34EA4" w:rsidP="00C34EA4">
            <w:pPr>
              <w:pStyle w:val="Prrafodelista"/>
              <w:numPr>
                <w:ilvl w:val="0"/>
                <w:numId w:val="357"/>
              </w:numPr>
              <w:ind w:left="284"/>
              <w:rPr>
                <w:ins w:id="5726" w:author="Martinez De Hurtado Yela Fermin" w:date="2024-12-23T09:48:00Z" w16du:dateUtc="2024-12-23T08:48:00Z"/>
                <w:sz w:val="20"/>
                <w:szCs w:val="20"/>
                <w:rPrChange w:id="5727" w:author="Martinez De Hurtado Yela Fermin" w:date="2024-12-23T09:55:00Z" w16du:dateUtc="2024-12-23T08:55:00Z">
                  <w:rPr>
                    <w:ins w:id="5728" w:author="Martinez De Hurtado Yela Fermin" w:date="2024-12-23T09:48:00Z" w16du:dateUtc="2024-12-23T08:48:00Z"/>
                  </w:rPr>
                </w:rPrChange>
              </w:rPr>
            </w:pPr>
            <w:ins w:id="5729" w:author="Martinez De Hurtado Yela Fermin" w:date="2024-12-23T09:48:00Z" w16du:dateUtc="2024-12-23T08:48:00Z">
              <w:r w:rsidRPr="0028516C">
                <w:rPr>
                  <w:sz w:val="20"/>
                  <w:szCs w:val="20"/>
                  <w:rPrChange w:id="5730" w:author="Martinez De Hurtado Yela Fermin" w:date="2024-12-23T09:55:00Z" w16du:dateUtc="2024-12-23T08:55:00Z">
                    <w:rPr/>
                  </w:rPrChange>
                </w:rPr>
                <w:t>Portfolios that meet an average minimum ESG score</w:t>
              </w:r>
              <w:r w:rsidRPr="0028516C">
                <w:rPr>
                  <w:rStyle w:val="Refdenotaalpie"/>
                  <w:sz w:val="20"/>
                  <w:szCs w:val="20"/>
                  <w:rPrChange w:id="5731" w:author="Martinez De Hurtado Yela Fermin" w:date="2024-12-23T09:55:00Z" w16du:dateUtc="2024-12-23T08:55:00Z">
                    <w:rPr>
                      <w:rStyle w:val="Refdenotaalpie"/>
                    </w:rPr>
                  </w:rPrChange>
                </w:rPr>
                <w:footnoteReference w:id="224"/>
              </w:r>
            </w:ins>
          </w:p>
          <w:p w14:paraId="451A8C95" w14:textId="77777777" w:rsidR="00C34EA4" w:rsidRPr="0028516C" w:rsidRDefault="00C34EA4" w:rsidP="00C34EA4">
            <w:pPr>
              <w:pStyle w:val="Prrafodelista"/>
              <w:numPr>
                <w:ilvl w:val="0"/>
                <w:numId w:val="357"/>
              </w:numPr>
              <w:ind w:left="284"/>
              <w:rPr>
                <w:ins w:id="5734" w:author="Martinez De Hurtado Yela Fermin" w:date="2024-12-23T09:48:00Z" w16du:dateUtc="2024-12-23T08:48:00Z"/>
                <w:sz w:val="20"/>
                <w:szCs w:val="20"/>
                <w:rPrChange w:id="5735" w:author="Martinez De Hurtado Yela Fermin" w:date="2024-12-23T09:55:00Z" w16du:dateUtc="2024-12-23T08:55:00Z">
                  <w:rPr>
                    <w:ins w:id="5736" w:author="Martinez De Hurtado Yela Fermin" w:date="2024-12-23T09:48:00Z" w16du:dateUtc="2024-12-23T08:48:00Z"/>
                  </w:rPr>
                </w:rPrChange>
              </w:rPr>
            </w:pPr>
            <w:ins w:id="5737" w:author="Martinez De Hurtado Yela Fermin" w:date="2024-12-23T09:48:00Z" w16du:dateUtc="2024-12-23T08:48:00Z">
              <w:r w:rsidRPr="0028516C">
                <w:rPr>
                  <w:sz w:val="20"/>
                  <w:szCs w:val="20"/>
                  <w:rPrChange w:id="5738" w:author="Martinez De Hurtado Yela Fermin" w:date="2024-12-23T09:55:00Z" w16du:dateUtc="2024-12-23T08:55:00Z">
                    <w:rPr/>
                  </w:rPrChange>
                </w:rPr>
                <w:t>No investments in corporates with critical controversies or exposure to harmful activities</w:t>
              </w:r>
            </w:ins>
          </w:p>
          <w:p w14:paraId="269005A0" w14:textId="77777777" w:rsidR="00C34EA4" w:rsidRPr="0028516C" w:rsidRDefault="00C34EA4" w:rsidP="00C34EA4">
            <w:pPr>
              <w:pStyle w:val="Prrafodelista"/>
              <w:numPr>
                <w:ilvl w:val="0"/>
                <w:numId w:val="357"/>
              </w:numPr>
              <w:spacing w:after="160" w:line="259" w:lineRule="auto"/>
              <w:ind w:left="284"/>
              <w:rPr>
                <w:ins w:id="5739" w:author="Martinez De Hurtado Yela Fermin" w:date="2024-12-23T09:48:00Z" w16du:dateUtc="2024-12-23T08:48:00Z"/>
                <w:sz w:val="20"/>
                <w:szCs w:val="20"/>
                <w:rPrChange w:id="5740" w:author="Martinez De Hurtado Yela Fermin" w:date="2024-12-23T09:55:00Z" w16du:dateUtc="2024-12-23T08:55:00Z">
                  <w:rPr>
                    <w:ins w:id="5741" w:author="Martinez De Hurtado Yela Fermin" w:date="2024-12-23T09:48:00Z" w16du:dateUtc="2024-12-23T08:48:00Z"/>
                  </w:rPr>
                </w:rPrChange>
              </w:rPr>
            </w:pPr>
            <w:ins w:id="5742" w:author="Martinez De Hurtado Yela Fermin" w:date="2024-12-23T09:48:00Z" w16du:dateUtc="2024-12-23T08:48:00Z">
              <w:r w:rsidRPr="0028516C">
                <w:rPr>
                  <w:sz w:val="20"/>
                  <w:szCs w:val="20"/>
                  <w:rPrChange w:id="5743" w:author="Martinez De Hurtado Yela Fermin" w:date="2024-12-23T09:55:00Z" w16du:dateUtc="2024-12-23T08:55:00Z">
                    <w:rPr/>
                  </w:rPrChange>
                </w:rPr>
                <w:lastRenderedPageBreak/>
                <w:t>Investments in issuers with no material social or environmental negative impact (PASI)</w:t>
              </w:r>
              <w:r w:rsidRPr="0028516C">
                <w:rPr>
                  <w:rStyle w:val="Refdenotaalpie"/>
                  <w:sz w:val="20"/>
                  <w:szCs w:val="20"/>
                  <w:rPrChange w:id="5744" w:author="Martinez De Hurtado Yela Fermin" w:date="2024-12-23T09:55:00Z" w16du:dateUtc="2024-12-23T08:55:00Z">
                    <w:rPr>
                      <w:rStyle w:val="Refdenotaalpie"/>
                    </w:rPr>
                  </w:rPrChange>
                </w:rPr>
                <w:t xml:space="preserve"> </w:t>
              </w:r>
              <w:r w:rsidRPr="0028516C">
                <w:rPr>
                  <w:sz w:val="20"/>
                  <w:szCs w:val="20"/>
                  <w:rPrChange w:id="5745" w:author="Martinez De Hurtado Yela Fermin" w:date="2024-12-23T09:55:00Z" w16du:dateUtc="2024-12-23T08:55:00Z">
                    <w:rPr/>
                  </w:rPrChange>
                </w:rPr>
                <w:t>for the majority of the strategies</w:t>
              </w:r>
              <w:r w:rsidRPr="0028516C">
                <w:rPr>
                  <w:rStyle w:val="Refdenotaalpie"/>
                  <w:sz w:val="20"/>
                  <w:szCs w:val="20"/>
                  <w:rPrChange w:id="5746" w:author="Martinez De Hurtado Yela Fermin" w:date="2024-12-23T09:55:00Z" w16du:dateUtc="2024-12-23T08:55:00Z">
                    <w:rPr>
                      <w:rStyle w:val="Refdenotaalpie"/>
                    </w:rPr>
                  </w:rPrChange>
                </w:rPr>
                <w:footnoteReference w:id="225"/>
              </w:r>
              <w:r w:rsidRPr="0028516C">
                <w:rPr>
                  <w:rFonts w:ascii="Santander Text" w:hAnsi="Santander Text"/>
                  <w:color w:val="53CBFF" w:themeColor="accent2" w:themeTint="99"/>
                  <w:kern w:val="24"/>
                  <w:sz w:val="20"/>
                  <w:szCs w:val="20"/>
                  <w:lang w:eastAsia="es-ES"/>
                </w:rPr>
                <w:t xml:space="preserve"> </w:t>
              </w:r>
            </w:ins>
          </w:p>
          <w:p w14:paraId="7E348843" w14:textId="77777777" w:rsidR="00C34EA4" w:rsidRPr="0028516C" w:rsidRDefault="00C34EA4" w:rsidP="00A72F4B">
            <w:pPr>
              <w:rPr>
                <w:ins w:id="5749" w:author="Martinez De Hurtado Yela Fermin" w:date="2024-12-23T09:48:00Z" w16du:dateUtc="2024-12-23T08:48:00Z"/>
                <w:sz w:val="20"/>
                <w:szCs w:val="20"/>
                <w:rPrChange w:id="5750" w:author="Martinez De Hurtado Yela Fermin" w:date="2024-12-23T09:55:00Z" w16du:dateUtc="2024-12-23T08:55:00Z">
                  <w:rPr>
                    <w:ins w:id="5751" w:author="Martinez De Hurtado Yela Fermin" w:date="2024-12-23T09:48:00Z" w16du:dateUtc="2024-12-23T08:48:00Z"/>
                  </w:rPr>
                </w:rPrChange>
              </w:rPr>
            </w:pPr>
            <w:ins w:id="5752" w:author="Martinez De Hurtado Yela Fermin" w:date="2024-12-23T09:48:00Z" w16du:dateUtc="2024-12-23T08:48:00Z">
              <w:r w:rsidRPr="0028516C">
                <w:rPr>
                  <w:sz w:val="20"/>
                  <w:szCs w:val="20"/>
                  <w:rPrChange w:id="5753" w:author="Martinez De Hurtado Yela Fermin" w:date="2024-12-23T09:55:00Z" w16du:dateUtc="2024-12-23T08:55:00Z">
                    <w:rPr/>
                  </w:rPrChange>
                </w:rPr>
                <w:t>Article 9</w:t>
              </w:r>
              <w:r w:rsidRPr="0028516C">
                <w:rPr>
                  <w:rStyle w:val="Refdenotaalpie"/>
                  <w:sz w:val="20"/>
                  <w:szCs w:val="20"/>
                  <w:rPrChange w:id="5754" w:author="Martinez De Hurtado Yela Fermin" w:date="2024-12-23T09:55:00Z" w16du:dateUtc="2024-12-23T08:55:00Z">
                    <w:rPr>
                      <w:rStyle w:val="Refdenotaalpie"/>
                    </w:rPr>
                  </w:rPrChange>
                </w:rPr>
                <w:footnoteReference w:id="226"/>
              </w:r>
              <w:r w:rsidRPr="0028516C">
                <w:rPr>
                  <w:sz w:val="20"/>
                  <w:szCs w:val="20"/>
                  <w:rPrChange w:id="5757" w:author="Martinez De Hurtado Yela Fermin" w:date="2024-12-23T09:55:00Z" w16du:dateUtc="2024-12-23T08:55:00Z">
                    <w:rPr/>
                  </w:rPrChange>
                </w:rPr>
                <w:t xml:space="preserve"> (all must be met): </w:t>
              </w:r>
            </w:ins>
          </w:p>
          <w:p w14:paraId="405C7AEF" w14:textId="77777777" w:rsidR="00C34EA4" w:rsidRPr="0028516C" w:rsidRDefault="00C34EA4" w:rsidP="00C34EA4">
            <w:pPr>
              <w:pStyle w:val="Prrafodelista"/>
              <w:numPr>
                <w:ilvl w:val="0"/>
                <w:numId w:val="358"/>
              </w:numPr>
              <w:spacing w:after="160" w:line="259" w:lineRule="auto"/>
              <w:ind w:left="284"/>
              <w:rPr>
                <w:ins w:id="5758" w:author="Martinez De Hurtado Yela Fermin" w:date="2024-12-23T09:48:00Z" w16du:dateUtc="2024-12-23T08:48:00Z"/>
                <w:sz w:val="20"/>
                <w:szCs w:val="20"/>
                <w:rPrChange w:id="5759" w:author="Martinez De Hurtado Yela Fermin" w:date="2024-12-23T09:55:00Z" w16du:dateUtc="2024-12-23T08:55:00Z">
                  <w:rPr>
                    <w:ins w:id="5760" w:author="Martinez De Hurtado Yela Fermin" w:date="2024-12-23T09:48:00Z" w16du:dateUtc="2024-12-23T08:48:00Z"/>
                  </w:rPr>
                </w:rPrChange>
              </w:rPr>
            </w:pPr>
            <w:ins w:id="5761" w:author="Martinez De Hurtado Yela Fermin" w:date="2024-12-23T09:48:00Z" w16du:dateUtc="2024-12-23T08:48:00Z">
              <w:r w:rsidRPr="0028516C">
                <w:rPr>
                  <w:sz w:val="20"/>
                  <w:szCs w:val="20"/>
                  <w:rPrChange w:id="5762" w:author="Martinez De Hurtado Yela Fermin" w:date="2024-12-23T09:55:00Z" w16du:dateUtc="2024-12-23T08:55:00Z">
                    <w:rPr/>
                  </w:rPrChange>
                </w:rPr>
                <w:t>Investments in issuers that contribute to a measurable sustainable objective</w:t>
              </w:r>
            </w:ins>
          </w:p>
          <w:p w14:paraId="36E501C2" w14:textId="77777777" w:rsidR="00C34EA4" w:rsidRPr="0028516C" w:rsidRDefault="00C34EA4" w:rsidP="00C34EA4">
            <w:pPr>
              <w:pStyle w:val="Prrafodelista"/>
              <w:numPr>
                <w:ilvl w:val="0"/>
                <w:numId w:val="358"/>
              </w:numPr>
              <w:spacing w:after="160" w:line="259" w:lineRule="auto"/>
              <w:ind w:left="284"/>
              <w:rPr>
                <w:ins w:id="5763" w:author="Martinez De Hurtado Yela Fermin" w:date="2024-12-23T09:48:00Z" w16du:dateUtc="2024-12-23T08:48:00Z"/>
                <w:sz w:val="20"/>
                <w:szCs w:val="20"/>
                <w:rPrChange w:id="5764" w:author="Martinez De Hurtado Yela Fermin" w:date="2024-12-23T09:55:00Z" w16du:dateUtc="2024-12-23T08:55:00Z">
                  <w:rPr>
                    <w:ins w:id="5765" w:author="Martinez De Hurtado Yela Fermin" w:date="2024-12-23T09:48:00Z" w16du:dateUtc="2024-12-23T08:48:00Z"/>
                  </w:rPr>
                </w:rPrChange>
              </w:rPr>
            </w:pPr>
            <w:ins w:id="5766" w:author="Martinez De Hurtado Yela Fermin" w:date="2024-12-23T09:48:00Z" w16du:dateUtc="2024-12-23T08:48:00Z">
              <w:r w:rsidRPr="0028516C">
                <w:rPr>
                  <w:sz w:val="20"/>
                  <w:szCs w:val="20"/>
                  <w:rPrChange w:id="5767" w:author="Martinez De Hurtado Yela Fermin" w:date="2024-12-23T09:55:00Z" w16du:dateUtc="2024-12-23T08:55:00Z">
                    <w:rPr/>
                  </w:rPrChange>
                </w:rPr>
                <w:t>No investments in corporates with critical controversies or exposure to harmful activities</w:t>
              </w:r>
            </w:ins>
          </w:p>
          <w:p w14:paraId="0A814EA4" w14:textId="77777777" w:rsidR="00C34EA4" w:rsidRPr="0028516C" w:rsidRDefault="00C34EA4" w:rsidP="00C34EA4">
            <w:pPr>
              <w:pStyle w:val="Prrafodelista"/>
              <w:numPr>
                <w:ilvl w:val="0"/>
                <w:numId w:val="358"/>
              </w:numPr>
              <w:ind w:left="284"/>
              <w:rPr>
                <w:ins w:id="5768" w:author="Martinez De Hurtado Yela Fermin" w:date="2024-12-23T09:48:00Z" w16du:dateUtc="2024-12-23T08:48:00Z"/>
                <w:sz w:val="20"/>
                <w:szCs w:val="20"/>
                <w:rPrChange w:id="5769" w:author="Martinez De Hurtado Yela Fermin" w:date="2024-12-23T09:55:00Z" w16du:dateUtc="2024-12-23T08:55:00Z">
                  <w:rPr>
                    <w:ins w:id="5770" w:author="Martinez De Hurtado Yela Fermin" w:date="2024-12-23T09:48:00Z" w16du:dateUtc="2024-12-23T08:48:00Z"/>
                  </w:rPr>
                </w:rPrChange>
              </w:rPr>
            </w:pPr>
            <w:ins w:id="5771" w:author="Martinez De Hurtado Yela Fermin" w:date="2024-12-23T09:48:00Z" w16du:dateUtc="2024-12-23T08:48:00Z">
              <w:r w:rsidRPr="0028516C">
                <w:rPr>
                  <w:sz w:val="20"/>
                  <w:szCs w:val="20"/>
                  <w:rPrChange w:id="5772" w:author="Martinez De Hurtado Yela Fermin" w:date="2024-12-23T09:55:00Z" w16du:dateUtc="2024-12-23T08:55:00Z">
                    <w:rPr/>
                  </w:rPrChange>
                </w:rPr>
                <w:t>Investments in issuers with no material social or environmental negative impact (PASI)</w:t>
              </w:r>
              <w:r w:rsidRPr="0028516C">
                <w:rPr>
                  <w:rStyle w:val="Refdenotaalpie"/>
                  <w:sz w:val="20"/>
                  <w:szCs w:val="20"/>
                  <w:rPrChange w:id="5773" w:author="Martinez De Hurtado Yela Fermin" w:date="2024-12-23T09:55:00Z" w16du:dateUtc="2024-12-23T08:55:00Z">
                    <w:rPr>
                      <w:rStyle w:val="Refdenotaalpie"/>
                    </w:rPr>
                  </w:rPrChange>
                </w:rPr>
                <w:footnoteReference w:id="227"/>
              </w:r>
            </w:ins>
          </w:p>
          <w:p w14:paraId="1DB290EB" w14:textId="77777777" w:rsidR="00C34EA4" w:rsidRPr="0028516C" w:rsidRDefault="00C34EA4" w:rsidP="00A72F4B">
            <w:pPr>
              <w:pStyle w:val="Prrafodelista"/>
              <w:ind w:left="284"/>
              <w:rPr>
                <w:ins w:id="5776" w:author="Martinez De Hurtado Yela Fermin" w:date="2024-12-23T09:48:00Z" w16du:dateUtc="2024-12-23T08:48:00Z"/>
                <w:sz w:val="20"/>
                <w:szCs w:val="20"/>
                <w:rPrChange w:id="5777" w:author="Martinez De Hurtado Yela Fermin" w:date="2024-12-23T09:55:00Z" w16du:dateUtc="2024-12-23T08:55:00Z">
                  <w:rPr>
                    <w:ins w:id="5778" w:author="Martinez De Hurtado Yela Fermin" w:date="2024-12-23T09:48:00Z" w16du:dateUtc="2024-12-23T08:48:00Z"/>
                  </w:rPr>
                </w:rPrChange>
              </w:rPr>
            </w:pPr>
          </w:p>
          <w:p w14:paraId="666E48B5" w14:textId="77777777" w:rsidR="00C34EA4" w:rsidRPr="0028516C" w:rsidRDefault="00C34EA4" w:rsidP="00A72F4B">
            <w:pPr>
              <w:ind w:left="-76"/>
              <w:rPr>
                <w:ins w:id="5779" w:author="Martinez De Hurtado Yela Fermin" w:date="2024-12-23T09:48:00Z" w16du:dateUtc="2024-12-23T08:48:00Z"/>
                <w:b/>
                <w:bCs/>
                <w:sz w:val="20"/>
                <w:szCs w:val="20"/>
                <w:rPrChange w:id="5780" w:author="Martinez De Hurtado Yela Fermin" w:date="2024-12-23T09:55:00Z" w16du:dateUtc="2024-12-23T08:55:00Z">
                  <w:rPr>
                    <w:ins w:id="5781" w:author="Martinez De Hurtado Yela Fermin" w:date="2024-12-23T09:48:00Z" w16du:dateUtc="2024-12-23T08:48:00Z"/>
                    <w:b/>
                    <w:bCs/>
                  </w:rPr>
                </w:rPrChange>
              </w:rPr>
            </w:pPr>
            <w:ins w:id="5782" w:author="Martinez De Hurtado Yela Fermin" w:date="2024-12-23T09:48:00Z" w16du:dateUtc="2024-12-23T08:48:00Z">
              <w:r w:rsidRPr="0028516C">
                <w:rPr>
                  <w:sz w:val="20"/>
                  <w:szCs w:val="20"/>
                  <w:rPrChange w:id="5783" w:author="Martinez De Hurtado Yela Fermin" w:date="2024-12-23T09:55:00Z" w16du:dateUtc="2024-12-23T08:55:00Z">
                    <w:rPr/>
                  </w:rPrChange>
                </w:rPr>
                <w:t xml:space="preserve">See SAM´s </w:t>
              </w:r>
              <w:r w:rsidRPr="0028516C">
                <w:rPr>
                  <w:rStyle w:val="ui-provider"/>
                  <w:i/>
                  <w:iCs/>
                  <w:sz w:val="20"/>
                  <w:szCs w:val="20"/>
                  <w:rPrChange w:id="5784" w:author="Martinez De Hurtado Yela Fermin" w:date="2024-12-23T09:55:00Z" w16du:dateUtc="2024-12-23T08:55:00Z">
                    <w:rPr>
                      <w:rStyle w:val="ui-provider"/>
                      <w:i/>
                      <w:iCs/>
                    </w:rPr>
                  </w:rPrChange>
                </w:rPr>
                <w:t>Procedure for Integration of Sustainability Criteria in Risk Management</w:t>
              </w:r>
              <w:r w:rsidRPr="0028516C">
                <w:rPr>
                  <w:rStyle w:val="ui-provider"/>
                  <w:sz w:val="20"/>
                  <w:szCs w:val="20"/>
                  <w:rPrChange w:id="5785" w:author="Martinez De Hurtado Yela Fermin" w:date="2024-12-23T09:55:00Z" w16du:dateUtc="2024-12-23T08:55:00Z">
                    <w:rPr>
                      <w:rStyle w:val="ui-provider"/>
                    </w:rPr>
                  </w:rPrChange>
                </w:rPr>
                <w:t xml:space="preserve"> </w:t>
              </w:r>
              <w:r w:rsidRPr="0028516C">
                <w:rPr>
                  <w:sz w:val="20"/>
                  <w:szCs w:val="20"/>
                  <w:rPrChange w:id="5786" w:author="Martinez De Hurtado Yela Fermin" w:date="2024-12-23T09:55:00Z" w16du:dateUtc="2024-12-23T08:55:00Z">
                    <w:rPr/>
                  </w:rPrChange>
                </w:rPr>
                <w:t>for specific criteria applied to each investment strategy.</w:t>
              </w:r>
            </w:ins>
          </w:p>
        </w:tc>
      </w:tr>
    </w:tbl>
    <w:p w14:paraId="799C7C06" w14:textId="77777777" w:rsidR="00C34EA4" w:rsidRDefault="00C34EA4" w:rsidP="00C34EA4">
      <w:pPr>
        <w:rPr>
          <w:ins w:id="5787" w:author="Martinez De Hurtado Yela Fermin" w:date="2024-12-23T09:48:00Z" w16du:dateUtc="2024-12-23T08:48:00Z"/>
          <w:b/>
          <w:bCs/>
          <w:color w:val="FF0000"/>
        </w:rPr>
      </w:pPr>
    </w:p>
    <w:p w14:paraId="034EDF5B" w14:textId="42D9392B" w:rsidR="00C34EA4" w:rsidRPr="00C34EA4" w:rsidRDefault="00C34EA4">
      <w:pPr>
        <w:pStyle w:val="HeadingA4"/>
        <w:rPr>
          <w:ins w:id="5788" w:author="Martinez De Hurtado Yela Fermin" w:date="2024-12-23T09:48:00Z" w16du:dateUtc="2024-12-23T08:48:00Z"/>
          <w:b w:val="0"/>
          <w:bCs w:val="0"/>
          <w:lang w:val="en-GB"/>
          <w:rPrChange w:id="5789" w:author="Martinez De Hurtado Yela Fermin" w:date="2024-12-23T09:49:00Z" w16du:dateUtc="2024-12-23T08:49:00Z">
            <w:rPr>
              <w:ins w:id="5790" w:author="Martinez De Hurtado Yela Fermin" w:date="2024-12-23T09:48:00Z" w16du:dateUtc="2024-12-23T08:48:00Z"/>
              <w:b/>
              <w:bCs/>
              <w:color w:val="FF0000"/>
              <w:sz w:val="24"/>
              <w:szCs w:val="24"/>
            </w:rPr>
          </w:rPrChange>
        </w:rPr>
        <w:pPrChange w:id="5791" w:author="Martinez De Hurtado Yela Fermin" w:date="2024-12-23T09:49:00Z" w16du:dateUtc="2024-12-23T08:49:00Z">
          <w:pPr/>
        </w:pPrChange>
      </w:pPr>
      <w:ins w:id="5792" w:author="Martinez De Hurtado Yela Fermin" w:date="2024-12-23T09:48:00Z" w16du:dateUtc="2024-12-23T08:48:00Z">
        <w:r w:rsidRPr="00C34EA4">
          <w:rPr>
            <w:lang w:val="en-GB"/>
            <w:rPrChange w:id="5793" w:author="Martinez De Hurtado Yela Fermin" w:date="2024-12-23T09:49:00Z" w16du:dateUtc="2024-12-23T08:49:00Z">
              <w:rPr>
                <w:sz w:val="24"/>
                <w:szCs w:val="24"/>
              </w:rPr>
            </w:rPrChange>
          </w:rPr>
          <w:t>Santander Alternative Investments (SAI) financial instruments</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C34EA4" w14:paraId="1B6974E6" w14:textId="77777777" w:rsidTr="00A72F4B">
        <w:trPr>
          <w:ins w:id="5794" w:author="Martinez De Hurtado Yela Fermin" w:date="2024-12-23T09:48:00Z"/>
        </w:trPr>
        <w:tc>
          <w:tcPr>
            <w:tcW w:w="1980" w:type="dxa"/>
            <w:shd w:val="clear" w:color="auto" w:fill="FF0000"/>
          </w:tcPr>
          <w:p w14:paraId="03DB4C33" w14:textId="77777777" w:rsidR="00C34EA4" w:rsidRPr="0028516C" w:rsidRDefault="00C34EA4" w:rsidP="00A72F4B">
            <w:pPr>
              <w:jc w:val="center"/>
              <w:rPr>
                <w:ins w:id="5795" w:author="Martinez De Hurtado Yela Fermin" w:date="2024-12-23T09:48:00Z" w16du:dateUtc="2024-12-23T08:48:00Z"/>
                <w:color w:val="FFFFFF" w:themeColor="background1"/>
                <w:sz w:val="20"/>
                <w:szCs w:val="20"/>
                <w:rPrChange w:id="5796" w:author="Martinez De Hurtado Yela Fermin" w:date="2024-12-23T09:55:00Z" w16du:dateUtc="2024-12-23T08:55:00Z">
                  <w:rPr>
                    <w:ins w:id="5797" w:author="Martinez De Hurtado Yela Fermin" w:date="2024-12-23T09:48:00Z" w16du:dateUtc="2024-12-23T08:48:00Z"/>
                    <w:color w:val="FFFFFF" w:themeColor="background1"/>
                  </w:rPr>
                </w:rPrChange>
              </w:rPr>
            </w:pPr>
            <w:ins w:id="5798" w:author="Martinez De Hurtado Yela Fermin" w:date="2024-12-23T09:48:00Z" w16du:dateUtc="2024-12-23T08:48:00Z">
              <w:r w:rsidRPr="0028516C">
                <w:rPr>
                  <w:color w:val="FFFFFF" w:themeColor="background1"/>
                  <w:sz w:val="20"/>
                  <w:szCs w:val="20"/>
                  <w:rPrChange w:id="5799" w:author="Martinez De Hurtado Yela Fermin" w:date="2024-12-23T09:55:00Z" w16du:dateUtc="2024-12-23T08:55:00Z">
                    <w:rPr>
                      <w:color w:val="FFFFFF" w:themeColor="background1"/>
                    </w:rPr>
                  </w:rPrChange>
                </w:rPr>
                <w:t>Eligibility</w:t>
              </w:r>
            </w:ins>
          </w:p>
        </w:tc>
        <w:tc>
          <w:tcPr>
            <w:tcW w:w="7375" w:type="dxa"/>
            <w:shd w:val="clear" w:color="auto" w:fill="FF0000"/>
          </w:tcPr>
          <w:p w14:paraId="0F070578" w14:textId="77777777" w:rsidR="00C34EA4" w:rsidRPr="0028516C" w:rsidRDefault="00C34EA4" w:rsidP="00A72F4B">
            <w:pPr>
              <w:jc w:val="center"/>
              <w:rPr>
                <w:ins w:id="5800" w:author="Martinez De Hurtado Yela Fermin" w:date="2024-12-23T09:48:00Z" w16du:dateUtc="2024-12-23T08:48:00Z"/>
                <w:color w:val="FFFFFF" w:themeColor="background1"/>
                <w:sz w:val="20"/>
                <w:szCs w:val="20"/>
                <w:rPrChange w:id="5801" w:author="Martinez De Hurtado Yela Fermin" w:date="2024-12-23T09:55:00Z" w16du:dateUtc="2024-12-23T08:55:00Z">
                  <w:rPr>
                    <w:ins w:id="5802" w:author="Martinez De Hurtado Yela Fermin" w:date="2024-12-23T09:48:00Z" w16du:dateUtc="2024-12-23T08:48:00Z"/>
                    <w:color w:val="FFFFFF" w:themeColor="background1"/>
                  </w:rPr>
                </w:rPrChange>
              </w:rPr>
            </w:pPr>
            <w:ins w:id="5803" w:author="Martinez De Hurtado Yela Fermin" w:date="2024-12-23T09:48:00Z" w16du:dateUtc="2024-12-23T08:48:00Z">
              <w:r w:rsidRPr="0028516C">
                <w:rPr>
                  <w:color w:val="FFFFFF" w:themeColor="background1"/>
                  <w:sz w:val="20"/>
                  <w:szCs w:val="20"/>
                  <w:rPrChange w:id="5804" w:author="Martinez De Hurtado Yela Fermin" w:date="2024-12-23T09:55:00Z" w16du:dateUtc="2024-12-23T08:55:00Z">
                    <w:rPr>
                      <w:color w:val="FFFFFF" w:themeColor="background1"/>
                    </w:rPr>
                  </w:rPrChange>
                </w:rPr>
                <w:t>Criteria detail</w:t>
              </w:r>
            </w:ins>
          </w:p>
        </w:tc>
      </w:tr>
      <w:tr w:rsidR="00C34EA4" w:rsidRPr="006967BC" w14:paraId="2DFD2E08" w14:textId="77777777" w:rsidTr="00A72F4B">
        <w:trPr>
          <w:ins w:id="5805" w:author="Martinez De Hurtado Yela Fermin" w:date="2024-12-23T09:48:00Z"/>
        </w:trPr>
        <w:tc>
          <w:tcPr>
            <w:tcW w:w="1980" w:type="dxa"/>
          </w:tcPr>
          <w:p w14:paraId="37B65B82" w14:textId="77777777" w:rsidR="00C34EA4" w:rsidRPr="0028516C" w:rsidRDefault="00C34EA4" w:rsidP="00C34EA4">
            <w:pPr>
              <w:pStyle w:val="Prrafodelista"/>
              <w:numPr>
                <w:ilvl w:val="0"/>
                <w:numId w:val="324"/>
              </w:numPr>
              <w:rPr>
                <w:ins w:id="5806" w:author="Martinez De Hurtado Yela Fermin" w:date="2024-12-23T09:48:00Z" w16du:dateUtc="2024-12-23T08:48:00Z"/>
                <w:sz w:val="20"/>
                <w:szCs w:val="20"/>
                <w:rPrChange w:id="5807" w:author="Martinez De Hurtado Yela Fermin" w:date="2024-12-23T09:55:00Z" w16du:dateUtc="2024-12-23T08:55:00Z">
                  <w:rPr>
                    <w:ins w:id="5808" w:author="Martinez De Hurtado Yela Fermin" w:date="2024-12-23T09:48:00Z" w16du:dateUtc="2024-12-23T08:48:00Z"/>
                  </w:rPr>
                </w:rPrChange>
              </w:rPr>
            </w:pPr>
            <w:ins w:id="5809" w:author="Martinez De Hurtado Yela Fermin" w:date="2024-12-23T09:48:00Z" w16du:dateUtc="2024-12-23T08:48:00Z">
              <w:r w:rsidRPr="0028516C">
                <w:rPr>
                  <w:sz w:val="20"/>
                  <w:szCs w:val="20"/>
                  <w:rPrChange w:id="5810" w:author="Martinez De Hurtado Yela Fermin" w:date="2024-12-23T09:55:00Z" w16du:dateUtc="2024-12-23T08:55:00Z">
                    <w:rPr/>
                  </w:rPrChange>
                </w:rPr>
                <w:t xml:space="preserve">SFDR </w:t>
              </w:r>
            </w:ins>
          </w:p>
          <w:p w14:paraId="69E1520B" w14:textId="77777777" w:rsidR="00C34EA4" w:rsidRPr="0028516C" w:rsidRDefault="00C34EA4" w:rsidP="00C34EA4">
            <w:pPr>
              <w:pStyle w:val="Prrafodelista"/>
              <w:numPr>
                <w:ilvl w:val="0"/>
                <w:numId w:val="324"/>
              </w:numPr>
              <w:rPr>
                <w:ins w:id="5811" w:author="Martinez De Hurtado Yela Fermin" w:date="2024-12-23T09:48:00Z" w16du:dateUtc="2024-12-23T08:48:00Z"/>
                <w:sz w:val="20"/>
                <w:szCs w:val="20"/>
                <w:rPrChange w:id="5812" w:author="Martinez De Hurtado Yela Fermin" w:date="2024-12-23T09:55:00Z" w16du:dateUtc="2024-12-23T08:55:00Z">
                  <w:rPr>
                    <w:ins w:id="5813" w:author="Martinez De Hurtado Yela Fermin" w:date="2024-12-23T09:48:00Z" w16du:dateUtc="2024-12-23T08:48:00Z"/>
                  </w:rPr>
                </w:rPrChange>
              </w:rPr>
            </w:pPr>
            <w:ins w:id="5814" w:author="Martinez De Hurtado Yela Fermin" w:date="2024-12-23T09:48:00Z" w16du:dateUtc="2024-12-23T08:48:00Z">
              <w:r w:rsidRPr="0028516C">
                <w:rPr>
                  <w:sz w:val="20"/>
                  <w:szCs w:val="20"/>
                  <w:rPrChange w:id="5815" w:author="Martinez De Hurtado Yela Fermin" w:date="2024-12-23T09:55:00Z" w16du:dateUtc="2024-12-23T08:55:00Z">
                    <w:rPr/>
                  </w:rPrChange>
                </w:rPr>
                <w:t>WM&amp;I SRI definition</w:t>
              </w:r>
            </w:ins>
          </w:p>
          <w:p w14:paraId="041560FE" w14:textId="77777777" w:rsidR="00C34EA4" w:rsidRPr="0028516C" w:rsidRDefault="00C34EA4" w:rsidP="00A72F4B">
            <w:pPr>
              <w:ind w:left="360"/>
              <w:rPr>
                <w:ins w:id="5816" w:author="Martinez De Hurtado Yela Fermin" w:date="2024-12-23T09:48:00Z" w16du:dateUtc="2024-12-23T08:48:00Z"/>
                <w:sz w:val="20"/>
                <w:szCs w:val="20"/>
                <w:rPrChange w:id="5817" w:author="Martinez De Hurtado Yela Fermin" w:date="2024-12-23T09:55:00Z" w16du:dateUtc="2024-12-23T08:55:00Z">
                  <w:rPr>
                    <w:ins w:id="5818" w:author="Martinez De Hurtado Yela Fermin" w:date="2024-12-23T09:48:00Z" w16du:dateUtc="2024-12-23T08:48:00Z"/>
                  </w:rPr>
                </w:rPrChange>
              </w:rPr>
            </w:pPr>
          </w:p>
        </w:tc>
        <w:tc>
          <w:tcPr>
            <w:tcW w:w="7375" w:type="dxa"/>
          </w:tcPr>
          <w:p w14:paraId="4336A074" w14:textId="77777777" w:rsidR="00C34EA4" w:rsidRPr="0028516C" w:rsidRDefault="00C34EA4" w:rsidP="00A72F4B">
            <w:pPr>
              <w:rPr>
                <w:ins w:id="5819" w:author="Martinez De Hurtado Yela Fermin" w:date="2024-12-23T09:48:00Z" w16du:dateUtc="2024-12-23T08:48:00Z"/>
                <w:sz w:val="20"/>
                <w:szCs w:val="20"/>
                <w:rPrChange w:id="5820" w:author="Martinez De Hurtado Yela Fermin" w:date="2024-12-23T09:55:00Z" w16du:dateUtc="2024-12-23T08:55:00Z">
                  <w:rPr>
                    <w:ins w:id="5821" w:author="Martinez De Hurtado Yela Fermin" w:date="2024-12-23T09:48:00Z" w16du:dateUtc="2024-12-23T08:48:00Z"/>
                  </w:rPr>
                </w:rPrChange>
              </w:rPr>
            </w:pPr>
            <w:ins w:id="5822" w:author="Martinez De Hurtado Yela Fermin" w:date="2024-12-23T09:48:00Z" w16du:dateUtc="2024-12-23T08:48:00Z">
              <w:r w:rsidRPr="0028516C">
                <w:rPr>
                  <w:sz w:val="20"/>
                  <w:szCs w:val="20"/>
                  <w:rPrChange w:id="5823" w:author="Martinez De Hurtado Yela Fermin" w:date="2024-12-23T09:55:00Z" w16du:dateUtc="2024-12-23T08:55:00Z">
                    <w:rPr/>
                  </w:rPrChange>
                </w:rPr>
                <w:t xml:space="preserve">Article 8 (all must be met): </w:t>
              </w:r>
            </w:ins>
          </w:p>
          <w:p w14:paraId="21B6541D" w14:textId="77777777" w:rsidR="00C34EA4" w:rsidRPr="0028516C" w:rsidRDefault="00C34EA4" w:rsidP="00C34EA4">
            <w:pPr>
              <w:pStyle w:val="Prrafodelista"/>
              <w:numPr>
                <w:ilvl w:val="0"/>
                <w:numId w:val="359"/>
              </w:numPr>
              <w:ind w:left="360"/>
              <w:rPr>
                <w:ins w:id="5824" w:author="Martinez De Hurtado Yela Fermin" w:date="2024-12-23T09:48:00Z" w16du:dateUtc="2024-12-23T08:48:00Z"/>
                <w:sz w:val="20"/>
                <w:szCs w:val="20"/>
                <w:rPrChange w:id="5825" w:author="Martinez De Hurtado Yela Fermin" w:date="2024-12-23T09:55:00Z" w16du:dateUtc="2024-12-23T08:55:00Z">
                  <w:rPr>
                    <w:ins w:id="5826" w:author="Martinez De Hurtado Yela Fermin" w:date="2024-12-23T09:48:00Z" w16du:dateUtc="2024-12-23T08:48:00Z"/>
                  </w:rPr>
                </w:rPrChange>
              </w:rPr>
            </w:pPr>
            <w:ins w:id="5827" w:author="Martinez De Hurtado Yela Fermin" w:date="2024-12-23T09:48:00Z" w16du:dateUtc="2024-12-23T08:48:00Z">
              <w:r w:rsidRPr="0028516C">
                <w:rPr>
                  <w:sz w:val="20"/>
                  <w:szCs w:val="20"/>
                  <w:rPrChange w:id="5828" w:author="Martinez De Hurtado Yela Fermin" w:date="2024-12-23T09:55:00Z" w16du:dateUtc="2024-12-23T08:55:00Z">
                    <w:rPr/>
                  </w:rPrChange>
                </w:rPr>
                <w:t>Investments in assets with an ESG score above a certain level or comply with defined criteria</w:t>
              </w:r>
              <w:r w:rsidRPr="0028516C">
                <w:rPr>
                  <w:rStyle w:val="Refdenotaalpie"/>
                  <w:sz w:val="20"/>
                  <w:szCs w:val="20"/>
                  <w:rPrChange w:id="5829" w:author="Martinez De Hurtado Yela Fermin" w:date="2024-12-23T09:55:00Z" w16du:dateUtc="2024-12-23T08:55:00Z">
                    <w:rPr>
                      <w:rStyle w:val="Refdenotaalpie"/>
                    </w:rPr>
                  </w:rPrChange>
                </w:rPr>
                <w:footnoteReference w:id="228"/>
              </w:r>
            </w:ins>
          </w:p>
          <w:p w14:paraId="6AC5AB6F" w14:textId="77777777" w:rsidR="00C34EA4" w:rsidRPr="0028516C" w:rsidRDefault="00C34EA4" w:rsidP="00C34EA4">
            <w:pPr>
              <w:pStyle w:val="Prrafodelista"/>
              <w:numPr>
                <w:ilvl w:val="0"/>
                <w:numId w:val="359"/>
              </w:numPr>
              <w:ind w:left="360"/>
              <w:rPr>
                <w:ins w:id="5832" w:author="Martinez De Hurtado Yela Fermin" w:date="2024-12-23T09:48:00Z" w16du:dateUtc="2024-12-23T08:48:00Z"/>
                <w:sz w:val="20"/>
                <w:szCs w:val="20"/>
                <w:rPrChange w:id="5833" w:author="Martinez De Hurtado Yela Fermin" w:date="2024-12-23T09:55:00Z" w16du:dateUtc="2024-12-23T08:55:00Z">
                  <w:rPr>
                    <w:ins w:id="5834" w:author="Martinez De Hurtado Yela Fermin" w:date="2024-12-23T09:48:00Z" w16du:dateUtc="2024-12-23T08:48:00Z"/>
                  </w:rPr>
                </w:rPrChange>
              </w:rPr>
            </w:pPr>
            <w:ins w:id="5835" w:author="Martinez De Hurtado Yela Fermin" w:date="2024-12-23T09:48:00Z" w16du:dateUtc="2024-12-23T08:48:00Z">
              <w:r w:rsidRPr="0028516C">
                <w:rPr>
                  <w:sz w:val="20"/>
                  <w:szCs w:val="20"/>
                  <w:rPrChange w:id="5836" w:author="Martinez De Hurtado Yela Fermin" w:date="2024-12-23T09:55:00Z" w16du:dateUtc="2024-12-23T08:55:00Z">
                    <w:rPr/>
                  </w:rPrChange>
                </w:rPr>
                <w:t xml:space="preserve">No investments in corporates with critical controversies or exposure to harmful activities </w:t>
              </w:r>
            </w:ins>
          </w:p>
          <w:p w14:paraId="3C4EA56E" w14:textId="77777777" w:rsidR="00C34EA4" w:rsidRPr="0028516C" w:rsidRDefault="00C34EA4" w:rsidP="00C34EA4">
            <w:pPr>
              <w:pStyle w:val="Prrafodelista"/>
              <w:numPr>
                <w:ilvl w:val="0"/>
                <w:numId w:val="359"/>
              </w:numPr>
              <w:spacing w:after="160" w:line="259" w:lineRule="auto"/>
              <w:ind w:left="360"/>
              <w:rPr>
                <w:ins w:id="5837" w:author="Martinez De Hurtado Yela Fermin" w:date="2024-12-23T09:48:00Z" w16du:dateUtc="2024-12-23T08:48:00Z"/>
                <w:sz w:val="20"/>
                <w:szCs w:val="20"/>
                <w:rPrChange w:id="5838" w:author="Martinez De Hurtado Yela Fermin" w:date="2024-12-23T09:55:00Z" w16du:dateUtc="2024-12-23T08:55:00Z">
                  <w:rPr>
                    <w:ins w:id="5839" w:author="Martinez De Hurtado Yela Fermin" w:date="2024-12-23T09:48:00Z" w16du:dateUtc="2024-12-23T08:48:00Z"/>
                  </w:rPr>
                </w:rPrChange>
              </w:rPr>
            </w:pPr>
            <w:ins w:id="5840" w:author="Martinez De Hurtado Yela Fermin" w:date="2024-12-23T09:48:00Z" w16du:dateUtc="2024-12-23T08:48:00Z">
              <w:r w:rsidRPr="0028516C">
                <w:rPr>
                  <w:sz w:val="20"/>
                  <w:szCs w:val="20"/>
                  <w:rPrChange w:id="5841" w:author="Martinez De Hurtado Yela Fermin" w:date="2024-12-23T09:55:00Z" w16du:dateUtc="2024-12-23T08:55:00Z">
                    <w:rPr/>
                  </w:rPrChange>
                </w:rPr>
                <w:t>Investments in issuers with no material social or environmental negative impact (PASI)</w:t>
              </w:r>
              <w:r w:rsidRPr="0028516C">
                <w:rPr>
                  <w:rStyle w:val="Refdenotaalpie"/>
                  <w:sz w:val="20"/>
                  <w:szCs w:val="20"/>
                  <w:rPrChange w:id="5842" w:author="Martinez De Hurtado Yela Fermin" w:date="2024-12-23T09:55:00Z" w16du:dateUtc="2024-12-23T08:55:00Z">
                    <w:rPr>
                      <w:rStyle w:val="Refdenotaalpie"/>
                    </w:rPr>
                  </w:rPrChange>
                </w:rPr>
                <w:footnoteReference w:id="229"/>
              </w:r>
            </w:ins>
          </w:p>
          <w:p w14:paraId="302D3A37" w14:textId="77777777" w:rsidR="00C34EA4" w:rsidRPr="0028516C" w:rsidRDefault="00C34EA4" w:rsidP="00A72F4B">
            <w:pPr>
              <w:rPr>
                <w:ins w:id="5845" w:author="Martinez De Hurtado Yela Fermin" w:date="2024-12-23T09:48:00Z" w16du:dateUtc="2024-12-23T08:48:00Z"/>
                <w:sz w:val="20"/>
                <w:szCs w:val="20"/>
                <w:rPrChange w:id="5846" w:author="Martinez De Hurtado Yela Fermin" w:date="2024-12-23T09:55:00Z" w16du:dateUtc="2024-12-23T08:55:00Z">
                  <w:rPr>
                    <w:ins w:id="5847" w:author="Martinez De Hurtado Yela Fermin" w:date="2024-12-23T09:48:00Z" w16du:dateUtc="2024-12-23T08:48:00Z"/>
                  </w:rPr>
                </w:rPrChange>
              </w:rPr>
            </w:pPr>
            <w:ins w:id="5848" w:author="Martinez De Hurtado Yela Fermin" w:date="2024-12-23T09:48:00Z" w16du:dateUtc="2024-12-23T08:48:00Z">
              <w:r w:rsidRPr="0028516C">
                <w:rPr>
                  <w:sz w:val="20"/>
                  <w:szCs w:val="20"/>
                  <w:rPrChange w:id="5849" w:author="Martinez De Hurtado Yela Fermin" w:date="2024-12-23T09:55:00Z" w16du:dateUtc="2024-12-23T08:55:00Z">
                    <w:rPr/>
                  </w:rPrChange>
                </w:rPr>
                <w:t>Article 9</w:t>
              </w:r>
              <w:r w:rsidRPr="0028516C">
                <w:rPr>
                  <w:rStyle w:val="Refdenotaalpie"/>
                  <w:sz w:val="20"/>
                  <w:szCs w:val="20"/>
                  <w:rPrChange w:id="5850" w:author="Martinez De Hurtado Yela Fermin" w:date="2024-12-23T09:55:00Z" w16du:dateUtc="2024-12-23T08:55:00Z">
                    <w:rPr>
                      <w:rStyle w:val="Refdenotaalpie"/>
                    </w:rPr>
                  </w:rPrChange>
                </w:rPr>
                <w:footnoteReference w:id="230"/>
              </w:r>
              <w:r w:rsidRPr="0028516C">
                <w:rPr>
                  <w:sz w:val="20"/>
                  <w:szCs w:val="20"/>
                  <w:rPrChange w:id="5854" w:author="Martinez De Hurtado Yela Fermin" w:date="2024-12-23T09:55:00Z" w16du:dateUtc="2024-12-23T08:55:00Z">
                    <w:rPr/>
                  </w:rPrChange>
                </w:rPr>
                <w:t xml:space="preserve"> (all must be met ): </w:t>
              </w:r>
            </w:ins>
          </w:p>
          <w:p w14:paraId="521F0DDF" w14:textId="77777777" w:rsidR="00C34EA4" w:rsidRPr="0028516C" w:rsidRDefault="00C34EA4" w:rsidP="00C34EA4">
            <w:pPr>
              <w:pStyle w:val="Prrafodelista"/>
              <w:numPr>
                <w:ilvl w:val="0"/>
                <w:numId w:val="360"/>
              </w:numPr>
              <w:spacing w:after="160" w:line="259" w:lineRule="auto"/>
              <w:ind w:left="426"/>
              <w:rPr>
                <w:ins w:id="5855" w:author="Martinez De Hurtado Yela Fermin" w:date="2024-12-23T09:48:00Z" w16du:dateUtc="2024-12-23T08:48:00Z"/>
                <w:sz w:val="20"/>
                <w:szCs w:val="20"/>
                <w:rPrChange w:id="5856" w:author="Martinez De Hurtado Yela Fermin" w:date="2024-12-23T09:55:00Z" w16du:dateUtc="2024-12-23T08:55:00Z">
                  <w:rPr>
                    <w:ins w:id="5857" w:author="Martinez De Hurtado Yela Fermin" w:date="2024-12-23T09:48:00Z" w16du:dateUtc="2024-12-23T08:48:00Z"/>
                  </w:rPr>
                </w:rPrChange>
              </w:rPr>
            </w:pPr>
            <w:ins w:id="5858" w:author="Martinez De Hurtado Yela Fermin" w:date="2024-12-23T09:48:00Z" w16du:dateUtc="2024-12-23T08:48:00Z">
              <w:r w:rsidRPr="0028516C">
                <w:rPr>
                  <w:sz w:val="20"/>
                  <w:szCs w:val="20"/>
                  <w:rPrChange w:id="5859" w:author="Martinez De Hurtado Yela Fermin" w:date="2024-12-23T09:55:00Z" w16du:dateUtc="2024-12-23T08:55:00Z">
                    <w:rPr/>
                  </w:rPrChange>
                </w:rPr>
                <w:t>Investments in issuers that contribute to a measurable sustainable objective</w:t>
              </w:r>
            </w:ins>
          </w:p>
          <w:p w14:paraId="0C63FF34" w14:textId="77777777" w:rsidR="00C34EA4" w:rsidRPr="0028516C" w:rsidRDefault="00C34EA4" w:rsidP="00C34EA4">
            <w:pPr>
              <w:pStyle w:val="Prrafodelista"/>
              <w:numPr>
                <w:ilvl w:val="0"/>
                <w:numId w:val="360"/>
              </w:numPr>
              <w:spacing w:after="160" w:line="259" w:lineRule="auto"/>
              <w:ind w:left="426"/>
              <w:rPr>
                <w:ins w:id="5860" w:author="Martinez De Hurtado Yela Fermin" w:date="2024-12-23T09:48:00Z" w16du:dateUtc="2024-12-23T08:48:00Z"/>
                <w:sz w:val="20"/>
                <w:szCs w:val="20"/>
                <w:rPrChange w:id="5861" w:author="Martinez De Hurtado Yela Fermin" w:date="2024-12-23T09:55:00Z" w16du:dateUtc="2024-12-23T08:55:00Z">
                  <w:rPr>
                    <w:ins w:id="5862" w:author="Martinez De Hurtado Yela Fermin" w:date="2024-12-23T09:48:00Z" w16du:dateUtc="2024-12-23T08:48:00Z"/>
                  </w:rPr>
                </w:rPrChange>
              </w:rPr>
            </w:pPr>
            <w:ins w:id="5863" w:author="Martinez De Hurtado Yela Fermin" w:date="2024-12-23T09:48:00Z" w16du:dateUtc="2024-12-23T08:48:00Z">
              <w:r w:rsidRPr="0028516C">
                <w:rPr>
                  <w:sz w:val="20"/>
                  <w:szCs w:val="20"/>
                  <w:rPrChange w:id="5864" w:author="Martinez De Hurtado Yela Fermin" w:date="2024-12-23T09:55:00Z" w16du:dateUtc="2024-12-23T08:55:00Z">
                    <w:rPr/>
                  </w:rPrChange>
                </w:rPr>
                <w:t>No investments in corporates with critical controversies or exposure to harmful activities</w:t>
              </w:r>
            </w:ins>
          </w:p>
          <w:p w14:paraId="73422389" w14:textId="77777777" w:rsidR="00C34EA4" w:rsidRPr="0028516C" w:rsidRDefault="00C34EA4" w:rsidP="00C34EA4">
            <w:pPr>
              <w:pStyle w:val="Prrafodelista"/>
              <w:numPr>
                <w:ilvl w:val="0"/>
                <w:numId w:val="360"/>
              </w:numPr>
              <w:ind w:left="426"/>
              <w:rPr>
                <w:ins w:id="5865" w:author="Martinez De Hurtado Yela Fermin" w:date="2024-12-23T09:48:00Z" w16du:dateUtc="2024-12-23T08:48:00Z"/>
                <w:sz w:val="20"/>
                <w:szCs w:val="20"/>
                <w:rPrChange w:id="5866" w:author="Martinez De Hurtado Yela Fermin" w:date="2024-12-23T09:55:00Z" w16du:dateUtc="2024-12-23T08:55:00Z">
                  <w:rPr>
                    <w:ins w:id="5867" w:author="Martinez De Hurtado Yela Fermin" w:date="2024-12-23T09:48:00Z" w16du:dateUtc="2024-12-23T08:48:00Z"/>
                  </w:rPr>
                </w:rPrChange>
              </w:rPr>
            </w:pPr>
            <w:ins w:id="5868" w:author="Martinez De Hurtado Yela Fermin" w:date="2024-12-23T09:48:00Z" w16du:dateUtc="2024-12-23T08:48:00Z">
              <w:r w:rsidRPr="0028516C">
                <w:rPr>
                  <w:sz w:val="20"/>
                  <w:szCs w:val="20"/>
                  <w:rPrChange w:id="5869" w:author="Martinez De Hurtado Yela Fermin" w:date="2024-12-23T09:55:00Z" w16du:dateUtc="2024-12-23T08:55:00Z">
                    <w:rPr/>
                  </w:rPrChange>
                </w:rPr>
                <w:t>Investments in issuers with no material social or environmental negative impact (PASI)</w:t>
              </w:r>
              <w:r w:rsidRPr="0028516C">
                <w:rPr>
                  <w:rStyle w:val="Refdenotaalpie"/>
                  <w:sz w:val="20"/>
                  <w:szCs w:val="20"/>
                  <w:rPrChange w:id="5870" w:author="Martinez De Hurtado Yela Fermin" w:date="2024-12-23T09:55:00Z" w16du:dateUtc="2024-12-23T08:55:00Z">
                    <w:rPr>
                      <w:rStyle w:val="Refdenotaalpie"/>
                    </w:rPr>
                  </w:rPrChange>
                </w:rPr>
                <w:footnoteRef/>
              </w:r>
              <w:r w:rsidRPr="0028516C">
                <w:rPr>
                  <w:rStyle w:val="Refdenotaalpie"/>
                  <w:sz w:val="20"/>
                  <w:szCs w:val="20"/>
                  <w:rPrChange w:id="5871" w:author="Martinez De Hurtado Yela Fermin" w:date="2024-12-23T09:55:00Z" w16du:dateUtc="2024-12-23T08:55:00Z">
                    <w:rPr>
                      <w:rStyle w:val="Refdenotaalpie"/>
                    </w:rPr>
                  </w:rPrChange>
                </w:rPr>
                <w:t>3</w:t>
              </w:r>
            </w:ins>
          </w:p>
          <w:p w14:paraId="4B5A4112" w14:textId="77777777" w:rsidR="00C34EA4" w:rsidRPr="0028516C" w:rsidRDefault="00C34EA4" w:rsidP="00A72F4B">
            <w:pPr>
              <w:rPr>
                <w:ins w:id="5872" w:author="Martinez De Hurtado Yela Fermin" w:date="2024-12-23T09:48:00Z" w16du:dateUtc="2024-12-23T08:48:00Z"/>
                <w:sz w:val="20"/>
                <w:szCs w:val="20"/>
                <w:rPrChange w:id="5873" w:author="Martinez De Hurtado Yela Fermin" w:date="2024-12-23T09:55:00Z" w16du:dateUtc="2024-12-23T08:55:00Z">
                  <w:rPr>
                    <w:ins w:id="5874" w:author="Martinez De Hurtado Yela Fermin" w:date="2024-12-23T09:48:00Z" w16du:dateUtc="2024-12-23T08:48:00Z"/>
                  </w:rPr>
                </w:rPrChange>
              </w:rPr>
            </w:pPr>
          </w:p>
          <w:p w14:paraId="607F2495" w14:textId="77777777" w:rsidR="00C34EA4" w:rsidRPr="0028516C" w:rsidRDefault="00C34EA4" w:rsidP="00A72F4B">
            <w:pPr>
              <w:rPr>
                <w:ins w:id="5875" w:author="Martinez De Hurtado Yela Fermin" w:date="2024-12-23T09:48:00Z" w16du:dateUtc="2024-12-23T08:48:00Z"/>
                <w:i/>
                <w:iCs/>
                <w:sz w:val="20"/>
                <w:szCs w:val="20"/>
                <w:rPrChange w:id="5876" w:author="Martinez De Hurtado Yela Fermin" w:date="2024-12-23T09:55:00Z" w16du:dateUtc="2024-12-23T08:55:00Z">
                  <w:rPr>
                    <w:ins w:id="5877" w:author="Martinez De Hurtado Yela Fermin" w:date="2024-12-23T09:48:00Z" w16du:dateUtc="2024-12-23T08:48:00Z"/>
                    <w:i/>
                    <w:iCs/>
                  </w:rPr>
                </w:rPrChange>
              </w:rPr>
            </w:pPr>
            <w:ins w:id="5878" w:author="Martinez De Hurtado Yela Fermin" w:date="2024-12-23T09:48:00Z" w16du:dateUtc="2024-12-23T08:48:00Z">
              <w:r w:rsidRPr="0028516C">
                <w:rPr>
                  <w:i/>
                  <w:iCs/>
                  <w:sz w:val="20"/>
                  <w:szCs w:val="20"/>
                  <w:rPrChange w:id="5879" w:author="Martinez De Hurtado Yela Fermin" w:date="2024-12-23T09:55:00Z" w16du:dateUtc="2024-12-23T08:55:00Z">
                    <w:rPr>
                      <w:i/>
                      <w:iCs/>
                    </w:rPr>
                  </w:rPrChange>
                </w:rPr>
                <w:t>See SAI´s Procedure for Integration of Sustainability Criteria in Risk Management for specific criteria of each investment strategy.</w:t>
              </w:r>
            </w:ins>
          </w:p>
          <w:p w14:paraId="08AB4831" w14:textId="77777777" w:rsidR="00C34EA4" w:rsidRPr="0028516C" w:rsidRDefault="00C34EA4" w:rsidP="00A72F4B">
            <w:pPr>
              <w:rPr>
                <w:ins w:id="5880" w:author="Martinez De Hurtado Yela Fermin" w:date="2024-12-23T09:48:00Z" w16du:dateUtc="2024-12-23T08:48:00Z"/>
                <w:b/>
                <w:bCs/>
                <w:sz w:val="20"/>
                <w:szCs w:val="20"/>
                <w:rPrChange w:id="5881" w:author="Martinez De Hurtado Yela Fermin" w:date="2024-12-23T09:55:00Z" w16du:dateUtc="2024-12-23T08:55:00Z">
                  <w:rPr>
                    <w:ins w:id="5882" w:author="Martinez De Hurtado Yela Fermin" w:date="2024-12-23T09:48:00Z" w16du:dateUtc="2024-12-23T08:48:00Z"/>
                    <w:b/>
                    <w:bCs/>
                  </w:rPr>
                </w:rPrChange>
              </w:rPr>
            </w:pPr>
          </w:p>
        </w:tc>
      </w:tr>
    </w:tbl>
    <w:p w14:paraId="64DBC584" w14:textId="77777777" w:rsidR="00C34EA4" w:rsidRPr="006A154A" w:rsidRDefault="00C34EA4" w:rsidP="00C34EA4">
      <w:pPr>
        <w:rPr>
          <w:ins w:id="5883" w:author="Martinez De Hurtado Yela Fermin" w:date="2024-12-23T09:48:00Z" w16du:dateUtc="2024-12-23T08:48:00Z"/>
          <w:b/>
          <w:bCs/>
        </w:rPr>
      </w:pPr>
    </w:p>
    <w:p w14:paraId="5E354646" w14:textId="10402FB9" w:rsidR="00C34EA4" w:rsidRPr="00C34EA4" w:rsidRDefault="00C34EA4">
      <w:pPr>
        <w:pStyle w:val="HeadingA4"/>
        <w:rPr>
          <w:ins w:id="5884" w:author="Martinez De Hurtado Yela Fermin" w:date="2024-12-23T09:48:00Z" w16du:dateUtc="2024-12-23T08:48:00Z"/>
          <w:b w:val="0"/>
          <w:bCs w:val="0"/>
          <w:lang w:val="en-GB"/>
          <w:rPrChange w:id="5885" w:author="Martinez De Hurtado Yela Fermin" w:date="2024-12-23T09:50:00Z" w16du:dateUtc="2024-12-23T08:50:00Z">
            <w:rPr>
              <w:ins w:id="5886" w:author="Martinez De Hurtado Yela Fermin" w:date="2024-12-23T09:48:00Z" w16du:dateUtc="2024-12-23T08:48:00Z"/>
              <w:b/>
              <w:bCs/>
              <w:color w:val="FF0000"/>
              <w:sz w:val="24"/>
              <w:szCs w:val="24"/>
            </w:rPr>
          </w:rPrChange>
        </w:rPr>
        <w:pPrChange w:id="5887" w:author="Martinez De Hurtado Yela Fermin" w:date="2024-12-23T09:50:00Z" w16du:dateUtc="2024-12-23T08:50:00Z">
          <w:pPr/>
        </w:pPrChange>
      </w:pPr>
      <w:ins w:id="5888" w:author="Martinez De Hurtado Yela Fermin" w:date="2024-12-23T09:48:00Z" w16du:dateUtc="2024-12-23T08:48:00Z">
        <w:r w:rsidRPr="00C34EA4">
          <w:rPr>
            <w:lang w:val="en-GB"/>
            <w:rPrChange w:id="5889" w:author="Martinez De Hurtado Yela Fermin" w:date="2024-12-23T09:50:00Z" w16du:dateUtc="2024-12-23T08:50:00Z">
              <w:rPr>
                <w:sz w:val="24"/>
                <w:szCs w:val="24"/>
              </w:rPr>
            </w:rPrChange>
          </w:rPr>
          <w:t>Discretionary portfolio management services</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C34EA4" w14:paraId="77B84648" w14:textId="77777777" w:rsidTr="00A72F4B">
        <w:trPr>
          <w:ins w:id="5890" w:author="Martinez De Hurtado Yela Fermin" w:date="2024-12-23T09:48:00Z"/>
        </w:trPr>
        <w:tc>
          <w:tcPr>
            <w:tcW w:w="1980" w:type="dxa"/>
            <w:shd w:val="clear" w:color="auto" w:fill="FF0000"/>
          </w:tcPr>
          <w:p w14:paraId="3CD5C5CB" w14:textId="77777777" w:rsidR="00C34EA4" w:rsidRPr="0028516C" w:rsidRDefault="00C34EA4" w:rsidP="00A72F4B">
            <w:pPr>
              <w:jc w:val="center"/>
              <w:rPr>
                <w:ins w:id="5891" w:author="Martinez De Hurtado Yela Fermin" w:date="2024-12-23T09:48:00Z" w16du:dateUtc="2024-12-23T08:48:00Z"/>
                <w:color w:val="FFFFFF" w:themeColor="background1"/>
                <w:sz w:val="20"/>
                <w:szCs w:val="20"/>
                <w:rPrChange w:id="5892" w:author="Martinez De Hurtado Yela Fermin" w:date="2024-12-23T09:55:00Z" w16du:dateUtc="2024-12-23T08:55:00Z">
                  <w:rPr>
                    <w:ins w:id="5893" w:author="Martinez De Hurtado Yela Fermin" w:date="2024-12-23T09:48:00Z" w16du:dateUtc="2024-12-23T08:48:00Z"/>
                    <w:color w:val="FFFFFF" w:themeColor="background1"/>
                  </w:rPr>
                </w:rPrChange>
              </w:rPr>
            </w:pPr>
            <w:ins w:id="5894" w:author="Martinez De Hurtado Yela Fermin" w:date="2024-12-23T09:48:00Z" w16du:dateUtc="2024-12-23T08:48:00Z">
              <w:r w:rsidRPr="0028516C">
                <w:rPr>
                  <w:color w:val="FFFFFF" w:themeColor="background1"/>
                  <w:sz w:val="20"/>
                  <w:szCs w:val="20"/>
                  <w:rPrChange w:id="5895" w:author="Martinez De Hurtado Yela Fermin" w:date="2024-12-23T09:55:00Z" w16du:dateUtc="2024-12-23T08:55:00Z">
                    <w:rPr>
                      <w:color w:val="FFFFFF" w:themeColor="background1"/>
                    </w:rPr>
                  </w:rPrChange>
                </w:rPr>
                <w:t>Eligibility</w:t>
              </w:r>
            </w:ins>
          </w:p>
        </w:tc>
        <w:tc>
          <w:tcPr>
            <w:tcW w:w="7375" w:type="dxa"/>
            <w:shd w:val="clear" w:color="auto" w:fill="FF0000"/>
          </w:tcPr>
          <w:p w14:paraId="7011D8D5" w14:textId="77777777" w:rsidR="00C34EA4" w:rsidRPr="0028516C" w:rsidRDefault="00C34EA4" w:rsidP="00A72F4B">
            <w:pPr>
              <w:jc w:val="center"/>
              <w:rPr>
                <w:ins w:id="5896" w:author="Martinez De Hurtado Yela Fermin" w:date="2024-12-23T09:48:00Z" w16du:dateUtc="2024-12-23T08:48:00Z"/>
                <w:color w:val="FFFFFF" w:themeColor="background1"/>
                <w:sz w:val="20"/>
                <w:szCs w:val="20"/>
                <w:rPrChange w:id="5897" w:author="Martinez De Hurtado Yela Fermin" w:date="2024-12-23T09:55:00Z" w16du:dateUtc="2024-12-23T08:55:00Z">
                  <w:rPr>
                    <w:ins w:id="5898" w:author="Martinez De Hurtado Yela Fermin" w:date="2024-12-23T09:48:00Z" w16du:dateUtc="2024-12-23T08:48:00Z"/>
                    <w:color w:val="FFFFFF" w:themeColor="background1"/>
                  </w:rPr>
                </w:rPrChange>
              </w:rPr>
            </w:pPr>
            <w:ins w:id="5899" w:author="Martinez De Hurtado Yela Fermin" w:date="2024-12-23T09:48:00Z" w16du:dateUtc="2024-12-23T08:48:00Z">
              <w:r w:rsidRPr="0028516C">
                <w:rPr>
                  <w:color w:val="FFFFFF" w:themeColor="background1"/>
                  <w:sz w:val="20"/>
                  <w:szCs w:val="20"/>
                  <w:rPrChange w:id="5900" w:author="Martinez De Hurtado Yela Fermin" w:date="2024-12-23T09:55:00Z" w16du:dateUtc="2024-12-23T08:55:00Z">
                    <w:rPr>
                      <w:color w:val="FFFFFF" w:themeColor="background1"/>
                    </w:rPr>
                  </w:rPrChange>
                </w:rPr>
                <w:t>Criteria detail</w:t>
              </w:r>
            </w:ins>
          </w:p>
        </w:tc>
      </w:tr>
      <w:tr w:rsidR="00C34EA4" w:rsidRPr="006967BC" w14:paraId="43DD8B9F" w14:textId="77777777" w:rsidTr="00A72F4B">
        <w:trPr>
          <w:ins w:id="5901" w:author="Martinez De Hurtado Yela Fermin" w:date="2024-12-23T09:48:00Z"/>
        </w:trPr>
        <w:tc>
          <w:tcPr>
            <w:tcW w:w="1980" w:type="dxa"/>
          </w:tcPr>
          <w:p w14:paraId="736D2F5D" w14:textId="77777777" w:rsidR="00C34EA4" w:rsidRPr="0028516C" w:rsidRDefault="00C34EA4" w:rsidP="00C34EA4">
            <w:pPr>
              <w:pStyle w:val="Prrafodelista"/>
              <w:numPr>
                <w:ilvl w:val="0"/>
                <w:numId w:val="362"/>
              </w:numPr>
              <w:rPr>
                <w:ins w:id="5902" w:author="Martinez De Hurtado Yela Fermin" w:date="2024-12-23T09:48:00Z" w16du:dateUtc="2024-12-23T08:48:00Z"/>
                <w:sz w:val="20"/>
                <w:szCs w:val="20"/>
                <w:rPrChange w:id="5903" w:author="Martinez De Hurtado Yela Fermin" w:date="2024-12-23T09:55:00Z" w16du:dateUtc="2024-12-23T08:55:00Z">
                  <w:rPr>
                    <w:ins w:id="5904" w:author="Martinez De Hurtado Yela Fermin" w:date="2024-12-23T09:48:00Z" w16du:dateUtc="2024-12-23T08:48:00Z"/>
                  </w:rPr>
                </w:rPrChange>
              </w:rPr>
            </w:pPr>
            <w:ins w:id="5905" w:author="Martinez De Hurtado Yela Fermin" w:date="2024-12-23T09:48:00Z" w16du:dateUtc="2024-12-23T08:48:00Z">
              <w:r w:rsidRPr="0028516C">
                <w:rPr>
                  <w:sz w:val="20"/>
                  <w:szCs w:val="20"/>
                  <w:rPrChange w:id="5906" w:author="Martinez De Hurtado Yela Fermin" w:date="2024-12-23T09:55:00Z" w16du:dateUtc="2024-12-23T08:55:00Z">
                    <w:rPr/>
                  </w:rPrChange>
                </w:rPr>
                <w:t>SFDR</w:t>
              </w:r>
            </w:ins>
          </w:p>
          <w:p w14:paraId="3EBF02B0" w14:textId="77777777" w:rsidR="00C34EA4" w:rsidRPr="0028516C" w:rsidRDefault="00C34EA4" w:rsidP="00C34EA4">
            <w:pPr>
              <w:pStyle w:val="Prrafodelista"/>
              <w:numPr>
                <w:ilvl w:val="0"/>
                <w:numId w:val="362"/>
              </w:numPr>
              <w:rPr>
                <w:ins w:id="5907" w:author="Martinez De Hurtado Yela Fermin" w:date="2024-12-23T09:48:00Z" w16du:dateUtc="2024-12-23T08:48:00Z"/>
                <w:sz w:val="20"/>
                <w:szCs w:val="20"/>
                <w:rPrChange w:id="5908" w:author="Martinez De Hurtado Yela Fermin" w:date="2024-12-23T09:55:00Z" w16du:dateUtc="2024-12-23T08:55:00Z">
                  <w:rPr>
                    <w:ins w:id="5909" w:author="Martinez De Hurtado Yela Fermin" w:date="2024-12-23T09:48:00Z" w16du:dateUtc="2024-12-23T08:48:00Z"/>
                  </w:rPr>
                </w:rPrChange>
              </w:rPr>
            </w:pPr>
            <w:ins w:id="5910" w:author="Martinez De Hurtado Yela Fermin" w:date="2024-12-23T09:48:00Z" w16du:dateUtc="2024-12-23T08:48:00Z">
              <w:r w:rsidRPr="0028516C">
                <w:rPr>
                  <w:sz w:val="20"/>
                  <w:szCs w:val="20"/>
                  <w:rPrChange w:id="5911" w:author="Martinez De Hurtado Yela Fermin" w:date="2024-12-23T09:55:00Z" w16du:dateUtc="2024-12-23T08:55:00Z">
                    <w:rPr/>
                  </w:rPrChange>
                </w:rPr>
                <w:t>WM&amp;I SRI definition</w:t>
              </w:r>
            </w:ins>
          </w:p>
          <w:p w14:paraId="40D6F62D" w14:textId="77777777" w:rsidR="00C34EA4" w:rsidRPr="0028516C" w:rsidRDefault="00C34EA4" w:rsidP="00A72F4B">
            <w:pPr>
              <w:pStyle w:val="Prrafodelista"/>
              <w:rPr>
                <w:ins w:id="5912" w:author="Martinez De Hurtado Yela Fermin" w:date="2024-12-23T09:48:00Z" w16du:dateUtc="2024-12-23T08:48:00Z"/>
                <w:sz w:val="20"/>
                <w:szCs w:val="20"/>
                <w:highlight w:val="cyan"/>
                <w:rPrChange w:id="5913" w:author="Martinez De Hurtado Yela Fermin" w:date="2024-12-23T09:55:00Z" w16du:dateUtc="2024-12-23T08:55:00Z">
                  <w:rPr>
                    <w:ins w:id="5914" w:author="Martinez De Hurtado Yela Fermin" w:date="2024-12-23T09:48:00Z" w16du:dateUtc="2024-12-23T08:48:00Z"/>
                    <w:highlight w:val="cyan"/>
                  </w:rPr>
                </w:rPrChange>
              </w:rPr>
            </w:pPr>
          </w:p>
          <w:p w14:paraId="11AEE6D4" w14:textId="77777777" w:rsidR="00C34EA4" w:rsidRPr="0028516C" w:rsidRDefault="00C34EA4" w:rsidP="00A72F4B">
            <w:pPr>
              <w:rPr>
                <w:ins w:id="5915" w:author="Martinez De Hurtado Yela Fermin" w:date="2024-12-23T09:48:00Z" w16du:dateUtc="2024-12-23T08:48:00Z"/>
                <w:sz w:val="20"/>
                <w:szCs w:val="20"/>
                <w:rPrChange w:id="5916" w:author="Martinez De Hurtado Yela Fermin" w:date="2024-12-23T09:55:00Z" w16du:dateUtc="2024-12-23T08:55:00Z">
                  <w:rPr>
                    <w:ins w:id="5917" w:author="Martinez De Hurtado Yela Fermin" w:date="2024-12-23T09:48:00Z" w16du:dateUtc="2024-12-23T08:48:00Z"/>
                  </w:rPr>
                </w:rPrChange>
              </w:rPr>
            </w:pPr>
          </w:p>
        </w:tc>
        <w:tc>
          <w:tcPr>
            <w:tcW w:w="7375" w:type="dxa"/>
          </w:tcPr>
          <w:p w14:paraId="7DDA1B9E" w14:textId="77777777" w:rsidR="00C34EA4" w:rsidRPr="0028516C" w:rsidRDefault="00C34EA4" w:rsidP="00A72F4B">
            <w:pPr>
              <w:pStyle w:val="TEXTO0"/>
              <w:ind w:left="0"/>
              <w:rPr>
                <w:ins w:id="5918" w:author="Martinez De Hurtado Yela Fermin" w:date="2024-12-23T09:48:00Z" w16du:dateUtc="2024-12-23T08:48:00Z"/>
                <w:rFonts w:asciiTheme="minorHAnsi" w:hAnsiTheme="minorHAnsi" w:cstheme="minorBidi"/>
                <w:b/>
                <w:bCs/>
                <w:sz w:val="20"/>
                <w:lang w:val="en-US"/>
                <w:rPrChange w:id="5919" w:author="Martinez De Hurtado Yela Fermin" w:date="2024-12-23T09:55:00Z" w16du:dateUtc="2024-12-23T08:55:00Z">
                  <w:rPr>
                    <w:ins w:id="5920" w:author="Martinez De Hurtado Yela Fermin" w:date="2024-12-23T09:48:00Z" w16du:dateUtc="2024-12-23T08:48:00Z"/>
                    <w:rFonts w:asciiTheme="minorHAnsi" w:hAnsiTheme="minorHAnsi" w:cstheme="minorBidi"/>
                    <w:b/>
                    <w:bCs/>
                    <w:szCs w:val="22"/>
                    <w:lang w:val="en-US"/>
                  </w:rPr>
                </w:rPrChange>
              </w:rPr>
            </w:pPr>
            <w:ins w:id="5921" w:author="Martinez De Hurtado Yela Fermin" w:date="2024-12-23T09:48:00Z" w16du:dateUtc="2024-12-23T08:48:00Z">
              <w:r w:rsidRPr="0028516C">
                <w:rPr>
                  <w:rFonts w:asciiTheme="minorHAnsi" w:hAnsiTheme="minorHAnsi" w:cstheme="minorBidi"/>
                  <w:b/>
                  <w:bCs/>
                  <w:sz w:val="20"/>
                  <w:lang w:val="en-US"/>
                  <w:rPrChange w:id="5922" w:author="Martinez De Hurtado Yela Fermin" w:date="2024-12-23T09:55:00Z" w16du:dateUtc="2024-12-23T08:55:00Z">
                    <w:rPr>
                      <w:rFonts w:asciiTheme="minorHAnsi" w:hAnsiTheme="minorHAnsi" w:cstheme="minorBidi"/>
                      <w:b/>
                      <w:bCs/>
                      <w:szCs w:val="22"/>
                      <w:lang w:val="en-US"/>
                    </w:rPr>
                  </w:rPrChange>
                </w:rPr>
                <w:lastRenderedPageBreak/>
                <w:t xml:space="preserve">Portfolios that integrate sustainability risks, i.e. that meet the minimum exclusion criteria defined in the Group's Policies (Defense Policy and Socio-environmental and Climate Change Risk Policy) and also </w:t>
              </w:r>
              <w:r w:rsidRPr="0028516C">
                <w:rPr>
                  <w:rFonts w:asciiTheme="minorHAnsi" w:hAnsiTheme="minorHAnsi" w:cstheme="minorBidi"/>
                  <w:b/>
                  <w:bCs/>
                  <w:sz w:val="20"/>
                  <w:u w:val="single"/>
                  <w:lang w:val="en-US"/>
                  <w:rPrChange w:id="5923" w:author="Martinez De Hurtado Yela Fermin" w:date="2024-12-23T09:55:00Z" w16du:dateUtc="2024-12-23T08:55:00Z">
                    <w:rPr>
                      <w:rFonts w:asciiTheme="minorHAnsi" w:hAnsiTheme="minorHAnsi" w:cstheme="minorBidi"/>
                      <w:b/>
                      <w:bCs/>
                      <w:szCs w:val="22"/>
                      <w:u w:val="single"/>
                      <w:lang w:val="en-US"/>
                    </w:rPr>
                  </w:rPrChange>
                </w:rPr>
                <w:t>meet at least one</w:t>
              </w:r>
              <w:r w:rsidRPr="0028516C">
                <w:rPr>
                  <w:rFonts w:asciiTheme="minorHAnsi" w:hAnsiTheme="minorHAnsi" w:cstheme="minorBidi"/>
                  <w:b/>
                  <w:bCs/>
                  <w:sz w:val="20"/>
                  <w:lang w:val="en-US"/>
                  <w:rPrChange w:id="5924" w:author="Martinez De Hurtado Yela Fermin" w:date="2024-12-23T09:55:00Z" w16du:dateUtc="2024-12-23T08:55:00Z">
                    <w:rPr>
                      <w:rFonts w:asciiTheme="minorHAnsi" w:hAnsiTheme="minorHAnsi" w:cstheme="minorBidi"/>
                      <w:b/>
                      <w:bCs/>
                      <w:szCs w:val="22"/>
                      <w:lang w:val="en-US"/>
                    </w:rPr>
                  </w:rPrChange>
                </w:rPr>
                <w:t xml:space="preserve"> of the following criteria:</w:t>
              </w:r>
            </w:ins>
          </w:p>
          <w:p w14:paraId="33627CFA" w14:textId="77777777" w:rsidR="00C34EA4" w:rsidRPr="0028516C" w:rsidRDefault="00C34EA4" w:rsidP="00C34EA4">
            <w:pPr>
              <w:pStyle w:val="TEXTO0"/>
              <w:numPr>
                <w:ilvl w:val="0"/>
                <w:numId w:val="363"/>
              </w:numPr>
              <w:spacing w:before="120" w:after="120" w:line="288" w:lineRule="auto"/>
              <w:rPr>
                <w:ins w:id="5925" w:author="Martinez De Hurtado Yela Fermin" w:date="2024-12-23T09:48:00Z" w16du:dateUtc="2024-12-23T08:48:00Z"/>
                <w:rFonts w:asciiTheme="minorHAnsi" w:hAnsiTheme="minorHAnsi" w:cstheme="minorBidi"/>
                <w:sz w:val="20"/>
                <w:lang w:val="en-US"/>
                <w:rPrChange w:id="5926" w:author="Martinez De Hurtado Yela Fermin" w:date="2024-12-23T09:55:00Z" w16du:dateUtc="2024-12-23T08:55:00Z">
                  <w:rPr>
                    <w:ins w:id="5927" w:author="Martinez De Hurtado Yela Fermin" w:date="2024-12-23T09:48:00Z" w16du:dateUtc="2024-12-23T08:48:00Z"/>
                    <w:rFonts w:asciiTheme="minorHAnsi" w:hAnsiTheme="minorHAnsi" w:cstheme="minorBidi"/>
                    <w:szCs w:val="22"/>
                    <w:lang w:val="en-US"/>
                  </w:rPr>
                </w:rPrChange>
              </w:rPr>
            </w:pPr>
            <w:ins w:id="5928" w:author="Martinez De Hurtado Yela Fermin" w:date="2024-12-23T09:48:00Z" w16du:dateUtc="2024-12-23T08:48:00Z">
              <w:r w:rsidRPr="0028516C">
                <w:rPr>
                  <w:rFonts w:asciiTheme="minorHAnsi" w:hAnsiTheme="minorHAnsi" w:cstheme="minorBidi"/>
                  <w:sz w:val="20"/>
                  <w:lang w:val="en-US"/>
                  <w:rPrChange w:id="5929" w:author="Martinez De Hurtado Yela Fermin" w:date="2024-12-23T09:55:00Z" w16du:dateUtc="2024-12-23T08:55:00Z">
                    <w:rPr>
                      <w:rFonts w:asciiTheme="minorHAnsi" w:hAnsiTheme="minorHAnsi" w:cstheme="minorBidi"/>
                      <w:szCs w:val="22"/>
                      <w:lang w:val="en-US"/>
                    </w:rPr>
                  </w:rPrChange>
                </w:rPr>
                <w:lastRenderedPageBreak/>
                <w:t>Minimum percentage of portfolio assets aligned with the environmental and/or social characteristics of the product of at least 51%.</w:t>
              </w:r>
            </w:ins>
          </w:p>
          <w:p w14:paraId="646150F8" w14:textId="77777777" w:rsidR="00C34EA4" w:rsidRPr="0028516C" w:rsidRDefault="00C34EA4" w:rsidP="00C34EA4">
            <w:pPr>
              <w:pStyle w:val="TEXTO0"/>
              <w:numPr>
                <w:ilvl w:val="0"/>
                <w:numId w:val="363"/>
              </w:numPr>
              <w:spacing w:before="120" w:after="120" w:line="288" w:lineRule="auto"/>
              <w:rPr>
                <w:ins w:id="5930" w:author="Martinez De Hurtado Yela Fermin" w:date="2024-12-23T09:48:00Z" w16du:dateUtc="2024-12-23T08:48:00Z"/>
                <w:rFonts w:asciiTheme="minorHAnsi" w:hAnsiTheme="minorHAnsi" w:cstheme="minorBidi"/>
                <w:sz w:val="20"/>
                <w:lang w:val="en-US"/>
                <w:rPrChange w:id="5931" w:author="Martinez De Hurtado Yela Fermin" w:date="2024-12-23T09:55:00Z" w16du:dateUtc="2024-12-23T08:55:00Z">
                  <w:rPr>
                    <w:ins w:id="5932" w:author="Martinez De Hurtado Yela Fermin" w:date="2024-12-23T09:48:00Z" w16du:dateUtc="2024-12-23T08:48:00Z"/>
                    <w:rFonts w:asciiTheme="minorHAnsi" w:hAnsiTheme="minorHAnsi" w:cstheme="minorBidi"/>
                    <w:szCs w:val="22"/>
                    <w:lang w:val="en-US"/>
                  </w:rPr>
                </w:rPrChange>
              </w:rPr>
            </w:pPr>
            <w:ins w:id="5933" w:author="Martinez De Hurtado Yela Fermin" w:date="2024-12-23T09:48:00Z" w16du:dateUtc="2024-12-23T08:48:00Z">
              <w:r w:rsidRPr="0028516C">
                <w:rPr>
                  <w:rFonts w:asciiTheme="minorHAnsi" w:hAnsiTheme="minorHAnsi" w:cstheme="minorBidi"/>
                  <w:sz w:val="20"/>
                  <w:lang w:val="en-US"/>
                  <w:rPrChange w:id="5934" w:author="Martinez De Hurtado Yela Fermin" w:date="2024-12-23T09:55:00Z" w16du:dateUtc="2024-12-23T08:55:00Z">
                    <w:rPr>
                      <w:rFonts w:asciiTheme="minorHAnsi" w:hAnsiTheme="minorHAnsi" w:cstheme="minorBidi"/>
                      <w:szCs w:val="22"/>
                      <w:lang w:val="en-US"/>
                    </w:rPr>
                  </w:rPrChange>
                </w:rPr>
                <w:t>Average ESG rating of the portfolio in CIIs of at least A- on a 7-level scale (C-, +, B, A-, A and A+, where A+ reflects the best ESG performance), which is equivalent to a score of 55 out of 100. However, due to market circumstances this average score may drop to a minimum of 50 (which is equivalent to a B rating) for investment in certain asset classes (i.e: equities in emerging markets, small companies, fixed income of high-yield issuers, etc.). In this way, the portfolio meets the criteria described for the promotion of the ESG characteristics outlined above.</w:t>
              </w:r>
            </w:ins>
          </w:p>
          <w:p w14:paraId="046C253F" w14:textId="77777777" w:rsidR="00C34EA4" w:rsidRPr="0028516C" w:rsidRDefault="00C34EA4" w:rsidP="00A72F4B">
            <w:pPr>
              <w:rPr>
                <w:ins w:id="5935" w:author="Martinez De Hurtado Yela Fermin" w:date="2024-12-23T09:48:00Z" w16du:dateUtc="2024-12-23T08:48:00Z"/>
                <w:b/>
                <w:bCs/>
                <w:sz w:val="20"/>
                <w:szCs w:val="20"/>
                <w:rPrChange w:id="5936" w:author="Martinez De Hurtado Yela Fermin" w:date="2024-12-23T09:55:00Z" w16du:dateUtc="2024-12-23T08:55:00Z">
                  <w:rPr>
                    <w:ins w:id="5937" w:author="Martinez De Hurtado Yela Fermin" w:date="2024-12-23T09:48:00Z" w16du:dateUtc="2024-12-23T08:48:00Z"/>
                    <w:b/>
                    <w:bCs/>
                  </w:rPr>
                </w:rPrChange>
              </w:rPr>
            </w:pPr>
            <w:ins w:id="5938" w:author="Martinez De Hurtado Yela Fermin" w:date="2024-12-23T09:48:00Z" w16du:dateUtc="2024-12-23T08:48:00Z">
              <w:r w:rsidRPr="0028516C">
                <w:rPr>
                  <w:sz w:val="20"/>
                  <w:szCs w:val="20"/>
                  <w:rPrChange w:id="5939" w:author="Martinez De Hurtado Yela Fermin" w:date="2024-12-23T09:55:00Z" w16du:dateUtc="2024-12-23T08:55:00Z">
                    <w:rPr/>
                  </w:rPrChange>
                </w:rPr>
                <w:t xml:space="preserve">See SAM´s </w:t>
              </w:r>
              <w:r w:rsidRPr="0028516C">
                <w:rPr>
                  <w:rStyle w:val="ui-provider"/>
                  <w:i/>
                  <w:iCs/>
                  <w:sz w:val="20"/>
                  <w:szCs w:val="20"/>
                  <w:rPrChange w:id="5940" w:author="Martinez De Hurtado Yela Fermin" w:date="2024-12-23T09:55:00Z" w16du:dateUtc="2024-12-23T08:55:00Z">
                    <w:rPr>
                      <w:rStyle w:val="ui-provider"/>
                      <w:i/>
                      <w:iCs/>
                    </w:rPr>
                  </w:rPrChange>
                </w:rPr>
                <w:t>Procedure for Integration of Sustainability Criteria in Risk Management</w:t>
              </w:r>
              <w:r w:rsidRPr="0028516C">
                <w:rPr>
                  <w:rStyle w:val="ui-provider"/>
                  <w:sz w:val="20"/>
                  <w:szCs w:val="20"/>
                  <w:rPrChange w:id="5941" w:author="Martinez De Hurtado Yela Fermin" w:date="2024-12-23T09:55:00Z" w16du:dateUtc="2024-12-23T08:55:00Z">
                    <w:rPr>
                      <w:rStyle w:val="ui-provider"/>
                    </w:rPr>
                  </w:rPrChange>
                </w:rPr>
                <w:t xml:space="preserve"> </w:t>
              </w:r>
              <w:r w:rsidRPr="0028516C">
                <w:rPr>
                  <w:sz w:val="20"/>
                  <w:szCs w:val="20"/>
                  <w:rPrChange w:id="5942" w:author="Martinez De Hurtado Yela Fermin" w:date="2024-12-23T09:55:00Z" w16du:dateUtc="2024-12-23T08:55:00Z">
                    <w:rPr/>
                  </w:rPrChange>
                </w:rPr>
                <w:t>for specific criteria applied to each investment strategy.</w:t>
              </w:r>
            </w:ins>
          </w:p>
        </w:tc>
      </w:tr>
    </w:tbl>
    <w:p w14:paraId="25423345" w14:textId="77777777" w:rsidR="00C34EA4" w:rsidRDefault="00C34EA4" w:rsidP="00C34EA4">
      <w:pPr>
        <w:ind w:left="709"/>
        <w:rPr>
          <w:ins w:id="5943" w:author="Martinez De Hurtado Yela Fermin" w:date="2024-12-23T09:48:00Z" w16du:dateUtc="2024-12-23T08:48:00Z"/>
          <w:b/>
          <w:bCs/>
          <w:color w:val="FF0000"/>
        </w:rPr>
      </w:pPr>
    </w:p>
    <w:p w14:paraId="77B5B61B" w14:textId="66137C7C" w:rsidR="00C34EA4" w:rsidRPr="00C34EA4" w:rsidRDefault="00C34EA4">
      <w:pPr>
        <w:pStyle w:val="HeadingA4"/>
        <w:rPr>
          <w:ins w:id="5944" w:author="Martinez De Hurtado Yela Fermin" w:date="2024-12-23T09:48:00Z" w16du:dateUtc="2024-12-23T08:48:00Z"/>
          <w:b w:val="0"/>
          <w:bCs w:val="0"/>
          <w:lang w:val="en-GB"/>
          <w:rPrChange w:id="5945" w:author="Martinez De Hurtado Yela Fermin" w:date="2024-12-23T09:51:00Z" w16du:dateUtc="2024-12-23T08:51:00Z">
            <w:rPr>
              <w:ins w:id="5946" w:author="Martinez De Hurtado Yela Fermin" w:date="2024-12-23T09:48:00Z" w16du:dateUtc="2024-12-23T08:48:00Z"/>
              <w:b/>
              <w:bCs/>
              <w:color w:val="FF0000"/>
              <w:sz w:val="24"/>
              <w:szCs w:val="24"/>
            </w:rPr>
          </w:rPrChange>
        </w:rPr>
        <w:pPrChange w:id="5947" w:author="Martinez De Hurtado Yela Fermin" w:date="2024-12-23T09:51:00Z" w16du:dateUtc="2024-12-23T08:51:00Z">
          <w:pPr/>
        </w:pPrChange>
      </w:pPr>
      <w:ins w:id="5948" w:author="Martinez De Hurtado Yela Fermin" w:date="2024-12-23T09:48:00Z" w16du:dateUtc="2024-12-23T08:48:00Z">
        <w:r w:rsidRPr="00C34EA4">
          <w:rPr>
            <w:lang w:val="en-GB"/>
            <w:rPrChange w:id="5949" w:author="Martinez De Hurtado Yela Fermin" w:date="2024-12-23T09:51:00Z" w16du:dateUtc="2024-12-23T08:51:00Z">
              <w:rPr>
                <w:sz w:val="24"/>
                <w:szCs w:val="24"/>
              </w:rPr>
            </w:rPrChange>
          </w:rPr>
          <w:t>Financial instruments and services outside the EU</w:t>
        </w:r>
      </w:ins>
    </w:p>
    <w:p w14:paraId="1118140F" w14:textId="275FAA17" w:rsidR="00C34EA4" w:rsidRPr="00C34EA4" w:rsidRDefault="00C34EA4">
      <w:pPr>
        <w:pStyle w:val="HeadingA5"/>
        <w:spacing w:after="0"/>
        <w:ind w:left="1298" w:hanging="1298"/>
        <w:rPr>
          <w:ins w:id="5950" w:author="Martinez De Hurtado Yela Fermin" w:date="2024-12-23T09:48:00Z" w16du:dateUtc="2024-12-23T08:48:00Z"/>
          <w:b w:val="0"/>
          <w:bCs w:val="0"/>
          <w:lang w:val="en-GB"/>
          <w:rPrChange w:id="5951" w:author="Martinez De Hurtado Yela Fermin" w:date="2024-12-23T09:51:00Z" w16du:dateUtc="2024-12-23T08:51:00Z">
            <w:rPr>
              <w:ins w:id="5952" w:author="Martinez De Hurtado Yela Fermin" w:date="2024-12-23T09:48:00Z" w16du:dateUtc="2024-12-23T08:48:00Z"/>
              <w:b/>
              <w:bCs/>
              <w:color w:val="FF0000"/>
              <w:sz w:val="24"/>
              <w:szCs w:val="24"/>
            </w:rPr>
          </w:rPrChange>
        </w:rPr>
        <w:pPrChange w:id="5953" w:author="Martinez De Hurtado Yela Fermin" w:date="2024-12-23T10:01:00Z" w16du:dateUtc="2024-12-23T09:01:00Z">
          <w:pPr>
            <w:ind w:left="567"/>
          </w:pPr>
        </w:pPrChange>
      </w:pPr>
      <w:ins w:id="5954" w:author="Martinez De Hurtado Yela Fermin" w:date="2024-12-23T09:48:00Z" w16du:dateUtc="2024-12-23T08:48:00Z">
        <w:r w:rsidRPr="00C34EA4">
          <w:rPr>
            <w:lang w:val="en-GB"/>
            <w:rPrChange w:id="5955" w:author="Martinez De Hurtado Yela Fermin" w:date="2024-12-23T09:51:00Z" w16du:dateUtc="2024-12-23T08:51:00Z">
              <w:rPr/>
            </w:rPrChange>
          </w:rPr>
          <w:t>Other countries (ex Switzerland)</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C34EA4" w:rsidRPr="00EF3243" w14:paraId="67266E07" w14:textId="77777777" w:rsidTr="00A72F4B">
        <w:trPr>
          <w:ins w:id="5956" w:author="Martinez De Hurtado Yela Fermin" w:date="2024-12-23T09:48:00Z"/>
        </w:trPr>
        <w:tc>
          <w:tcPr>
            <w:tcW w:w="1980" w:type="dxa"/>
            <w:shd w:val="clear" w:color="auto" w:fill="FF0000"/>
          </w:tcPr>
          <w:p w14:paraId="63C64CCD" w14:textId="77777777" w:rsidR="00C34EA4" w:rsidRPr="0028516C" w:rsidRDefault="00C34EA4" w:rsidP="00A72F4B">
            <w:pPr>
              <w:jc w:val="center"/>
              <w:rPr>
                <w:ins w:id="5957" w:author="Martinez De Hurtado Yela Fermin" w:date="2024-12-23T09:48:00Z" w16du:dateUtc="2024-12-23T08:48:00Z"/>
                <w:color w:val="FFFFFF" w:themeColor="background1"/>
                <w:sz w:val="20"/>
                <w:szCs w:val="20"/>
                <w:rPrChange w:id="5958" w:author="Martinez De Hurtado Yela Fermin" w:date="2024-12-23T09:55:00Z" w16du:dateUtc="2024-12-23T08:55:00Z">
                  <w:rPr>
                    <w:ins w:id="5959" w:author="Martinez De Hurtado Yela Fermin" w:date="2024-12-23T09:48:00Z" w16du:dateUtc="2024-12-23T08:48:00Z"/>
                    <w:color w:val="FFFFFF" w:themeColor="background1"/>
                  </w:rPr>
                </w:rPrChange>
              </w:rPr>
            </w:pPr>
            <w:ins w:id="5960" w:author="Martinez De Hurtado Yela Fermin" w:date="2024-12-23T09:48:00Z" w16du:dateUtc="2024-12-23T08:48:00Z">
              <w:r w:rsidRPr="0028516C">
                <w:rPr>
                  <w:color w:val="FFFFFF" w:themeColor="background1"/>
                  <w:sz w:val="20"/>
                  <w:szCs w:val="20"/>
                  <w:rPrChange w:id="5961" w:author="Martinez De Hurtado Yela Fermin" w:date="2024-12-23T09:55:00Z" w16du:dateUtc="2024-12-23T08:55:00Z">
                    <w:rPr>
                      <w:color w:val="FFFFFF" w:themeColor="background1"/>
                    </w:rPr>
                  </w:rPrChange>
                </w:rPr>
                <w:t>Eligibility</w:t>
              </w:r>
            </w:ins>
          </w:p>
        </w:tc>
        <w:tc>
          <w:tcPr>
            <w:tcW w:w="7375" w:type="dxa"/>
            <w:shd w:val="clear" w:color="auto" w:fill="FF0000"/>
          </w:tcPr>
          <w:p w14:paraId="497D4E02" w14:textId="77777777" w:rsidR="00C34EA4" w:rsidRPr="0028516C" w:rsidRDefault="00C34EA4" w:rsidP="00A72F4B">
            <w:pPr>
              <w:jc w:val="center"/>
              <w:rPr>
                <w:ins w:id="5962" w:author="Martinez De Hurtado Yela Fermin" w:date="2024-12-23T09:48:00Z" w16du:dateUtc="2024-12-23T08:48:00Z"/>
                <w:color w:val="FFFFFF" w:themeColor="background1"/>
                <w:sz w:val="20"/>
                <w:szCs w:val="20"/>
                <w:rPrChange w:id="5963" w:author="Martinez De Hurtado Yela Fermin" w:date="2024-12-23T09:55:00Z" w16du:dateUtc="2024-12-23T08:55:00Z">
                  <w:rPr>
                    <w:ins w:id="5964" w:author="Martinez De Hurtado Yela Fermin" w:date="2024-12-23T09:48:00Z" w16du:dateUtc="2024-12-23T08:48:00Z"/>
                    <w:color w:val="FFFFFF" w:themeColor="background1"/>
                  </w:rPr>
                </w:rPrChange>
              </w:rPr>
            </w:pPr>
            <w:ins w:id="5965" w:author="Martinez De Hurtado Yela Fermin" w:date="2024-12-23T09:48:00Z" w16du:dateUtc="2024-12-23T08:48:00Z">
              <w:r w:rsidRPr="0028516C">
                <w:rPr>
                  <w:color w:val="FFFFFF" w:themeColor="background1"/>
                  <w:sz w:val="20"/>
                  <w:szCs w:val="20"/>
                  <w:rPrChange w:id="5966" w:author="Martinez De Hurtado Yela Fermin" w:date="2024-12-23T09:55:00Z" w16du:dateUtc="2024-12-23T08:55:00Z">
                    <w:rPr>
                      <w:color w:val="FFFFFF" w:themeColor="background1"/>
                    </w:rPr>
                  </w:rPrChange>
                </w:rPr>
                <w:t>Criteria detail</w:t>
              </w:r>
            </w:ins>
          </w:p>
        </w:tc>
      </w:tr>
      <w:tr w:rsidR="00C34EA4" w:rsidRPr="006967BC" w14:paraId="3D8CCF23" w14:textId="77777777" w:rsidTr="00A72F4B">
        <w:trPr>
          <w:ins w:id="5967" w:author="Martinez De Hurtado Yela Fermin" w:date="2024-12-23T09:48:00Z"/>
        </w:trPr>
        <w:tc>
          <w:tcPr>
            <w:tcW w:w="1980" w:type="dxa"/>
          </w:tcPr>
          <w:p w14:paraId="4857F170" w14:textId="77777777" w:rsidR="00C34EA4" w:rsidRPr="0028516C" w:rsidRDefault="00C34EA4" w:rsidP="00C34EA4">
            <w:pPr>
              <w:pStyle w:val="Prrafodelista"/>
              <w:numPr>
                <w:ilvl w:val="0"/>
                <w:numId w:val="361"/>
              </w:numPr>
              <w:rPr>
                <w:ins w:id="5968" w:author="Martinez De Hurtado Yela Fermin" w:date="2024-12-23T09:48:00Z" w16du:dateUtc="2024-12-23T08:48:00Z"/>
                <w:sz w:val="20"/>
                <w:szCs w:val="20"/>
                <w:rPrChange w:id="5969" w:author="Martinez De Hurtado Yela Fermin" w:date="2024-12-23T09:55:00Z" w16du:dateUtc="2024-12-23T08:55:00Z">
                  <w:rPr>
                    <w:ins w:id="5970" w:author="Martinez De Hurtado Yela Fermin" w:date="2024-12-23T09:48:00Z" w16du:dateUtc="2024-12-23T08:48:00Z"/>
                  </w:rPr>
                </w:rPrChange>
              </w:rPr>
            </w:pPr>
            <w:ins w:id="5971" w:author="Martinez De Hurtado Yela Fermin" w:date="2024-12-23T09:48:00Z" w16du:dateUtc="2024-12-23T08:48:00Z">
              <w:r w:rsidRPr="0028516C">
                <w:rPr>
                  <w:sz w:val="20"/>
                  <w:szCs w:val="20"/>
                  <w:rPrChange w:id="5972" w:author="Martinez De Hurtado Yela Fermin" w:date="2024-12-23T09:55:00Z" w16du:dateUtc="2024-12-23T08:55:00Z">
                    <w:rPr/>
                  </w:rPrChange>
                </w:rPr>
                <w:t xml:space="preserve">WM&amp;I SRI definition </w:t>
              </w:r>
            </w:ins>
          </w:p>
        </w:tc>
        <w:tc>
          <w:tcPr>
            <w:tcW w:w="7375" w:type="dxa"/>
          </w:tcPr>
          <w:p w14:paraId="70D628EE" w14:textId="77777777" w:rsidR="00C34EA4" w:rsidRPr="0028516C" w:rsidRDefault="00C34EA4" w:rsidP="00A72F4B">
            <w:pPr>
              <w:rPr>
                <w:ins w:id="5973" w:author="Martinez De Hurtado Yela Fermin" w:date="2024-12-23T09:48:00Z" w16du:dateUtc="2024-12-23T08:48:00Z"/>
                <w:sz w:val="20"/>
                <w:szCs w:val="20"/>
                <w:rPrChange w:id="5974" w:author="Martinez De Hurtado Yela Fermin" w:date="2024-12-23T09:55:00Z" w16du:dateUtc="2024-12-23T08:55:00Z">
                  <w:rPr>
                    <w:ins w:id="5975" w:author="Martinez De Hurtado Yela Fermin" w:date="2024-12-23T09:48:00Z" w16du:dateUtc="2024-12-23T08:48:00Z"/>
                  </w:rPr>
                </w:rPrChange>
              </w:rPr>
            </w:pPr>
            <w:ins w:id="5976" w:author="Martinez De Hurtado Yela Fermin" w:date="2024-12-23T09:48:00Z" w16du:dateUtc="2024-12-23T08:48:00Z">
              <w:r w:rsidRPr="0028516C">
                <w:rPr>
                  <w:sz w:val="20"/>
                  <w:szCs w:val="20"/>
                  <w:rPrChange w:id="5977" w:author="Martinez De Hurtado Yela Fermin" w:date="2024-12-23T09:55:00Z" w16du:dateUtc="2024-12-23T08:55:00Z">
                    <w:rPr/>
                  </w:rPrChange>
                </w:rPr>
                <w:t>Financial instruments or services outside the EU could be classified on any of the following:</w:t>
              </w:r>
            </w:ins>
          </w:p>
          <w:p w14:paraId="62ED2B18" w14:textId="77777777" w:rsidR="00C34EA4" w:rsidRPr="0028516C" w:rsidRDefault="00C34EA4" w:rsidP="00C34EA4">
            <w:pPr>
              <w:pStyle w:val="Prrafodelista"/>
              <w:numPr>
                <w:ilvl w:val="0"/>
                <w:numId w:val="361"/>
              </w:numPr>
              <w:rPr>
                <w:ins w:id="5978" w:author="Martinez De Hurtado Yela Fermin" w:date="2024-12-23T09:48:00Z" w16du:dateUtc="2024-12-23T08:48:00Z"/>
                <w:sz w:val="20"/>
                <w:szCs w:val="20"/>
                <w:rPrChange w:id="5979" w:author="Martinez De Hurtado Yela Fermin" w:date="2024-12-23T09:55:00Z" w16du:dateUtc="2024-12-23T08:55:00Z">
                  <w:rPr>
                    <w:ins w:id="5980" w:author="Martinez De Hurtado Yela Fermin" w:date="2024-12-23T09:48:00Z" w16du:dateUtc="2024-12-23T08:48:00Z"/>
                  </w:rPr>
                </w:rPrChange>
              </w:rPr>
            </w:pPr>
            <w:ins w:id="5981" w:author="Martinez De Hurtado Yela Fermin" w:date="2024-12-23T09:48:00Z" w16du:dateUtc="2024-12-23T08:48:00Z">
              <w:r w:rsidRPr="0028516C">
                <w:rPr>
                  <w:sz w:val="20"/>
                  <w:szCs w:val="20"/>
                  <w:rPrChange w:id="5982" w:author="Martinez De Hurtado Yela Fermin" w:date="2024-12-23T09:55:00Z" w16du:dateUtc="2024-12-23T08:55:00Z">
                    <w:rPr/>
                  </w:rPrChange>
                </w:rPr>
                <w:t>according to local regulation (i.e. SDR in the UK)</w:t>
              </w:r>
            </w:ins>
          </w:p>
          <w:p w14:paraId="3F9B22A4" w14:textId="77777777" w:rsidR="00C34EA4" w:rsidRPr="0028516C" w:rsidRDefault="00C34EA4" w:rsidP="00C34EA4">
            <w:pPr>
              <w:pStyle w:val="Prrafodelista"/>
              <w:numPr>
                <w:ilvl w:val="0"/>
                <w:numId w:val="361"/>
              </w:numPr>
              <w:rPr>
                <w:ins w:id="5983" w:author="Martinez De Hurtado Yela Fermin" w:date="2024-12-23T09:48:00Z" w16du:dateUtc="2024-12-23T08:48:00Z"/>
                <w:sz w:val="20"/>
                <w:szCs w:val="20"/>
                <w:rPrChange w:id="5984" w:author="Martinez De Hurtado Yela Fermin" w:date="2024-12-23T09:55:00Z" w16du:dateUtc="2024-12-23T08:55:00Z">
                  <w:rPr>
                    <w:ins w:id="5985" w:author="Martinez De Hurtado Yela Fermin" w:date="2024-12-23T09:48:00Z" w16du:dateUtc="2024-12-23T08:48:00Z"/>
                  </w:rPr>
                </w:rPrChange>
              </w:rPr>
            </w:pPr>
            <w:ins w:id="5986" w:author="Martinez De Hurtado Yela Fermin" w:date="2024-12-23T09:48:00Z" w16du:dateUtc="2024-12-23T08:48:00Z">
              <w:r w:rsidRPr="0028516C">
                <w:rPr>
                  <w:sz w:val="20"/>
                  <w:szCs w:val="20"/>
                  <w:rPrChange w:id="5987" w:author="Martinez De Hurtado Yela Fermin" w:date="2024-12-23T09:55:00Z" w16du:dateUtc="2024-12-23T08:55:00Z">
                    <w:rPr/>
                  </w:rPrChange>
                </w:rPr>
                <w:t>according to section 1.1.2 (i.e. Brazil)</w:t>
              </w:r>
            </w:ins>
          </w:p>
        </w:tc>
      </w:tr>
    </w:tbl>
    <w:p w14:paraId="5DF33839" w14:textId="77777777" w:rsidR="00C34EA4" w:rsidRDefault="00C34EA4" w:rsidP="00C34EA4">
      <w:pPr>
        <w:rPr>
          <w:ins w:id="5988" w:author="Martinez De Hurtado Yela Fermin" w:date="2024-12-23T09:48:00Z" w16du:dateUtc="2024-12-23T08:48:00Z"/>
        </w:rPr>
      </w:pPr>
      <w:ins w:id="5989" w:author="Martinez De Hurtado Yela Fermin" w:date="2024-12-23T09:48:00Z" w16du:dateUtc="2024-12-23T08:48:00Z">
        <w:r>
          <w:t xml:space="preserve"> </w:t>
        </w:r>
      </w:ins>
    </w:p>
    <w:p w14:paraId="56C0B99F" w14:textId="01A116D5" w:rsidR="00C34EA4" w:rsidRPr="00C34EA4" w:rsidRDefault="00C34EA4">
      <w:pPr>
        <w:pStyle w:val="HeadingA5"/>
        <w:rPr>
          <w:ins w:id="5990" w:author="Martinez De Hurtado Yela Fermin" w:date="2024-12-23T09:48:00Z" w16du:dateUtc="2024-12-23T08:48:00Z"/>
          <w:b w:val="0"/>
          <w:bCs w:val="0"/>
          <w:lang w:val="en-GB"/>
          <w:rPrChange w:id="5991" w:author="Martinez De Hurtado Yela Fermin" w:date="2024-12-23T09:51:00Z" w16du:dateUtc="2024-12-23T08:51:00Z">
            <w:rPr>
              <w:ins w:id="5992" w:author="Martinez De Hurtado Yela Fermin" w:date="2024-12-23T09:48:00Z" w16du:dateUtc="2024-12-23T08:48:00Z"/>
              <w:b/>
              <w:bCs/>
              <w:color w:val="FF0000"/>
              <w:sz w:val="24"/>
              <w:szCs w:val="24"/>
            </w:rPr>
          </w:rPrChange>
        </w:rPr>
        <w:pPrChange w:id="5993" w:author="Martinez De Hurtado Yela Fermin" w:date="2024-12-23T09:51:00Z" w16du:dateUtc="2024-12-23T08:51:00Z">
          <w:pPr>
            <w:ind w:left="567"/>
          </w:pPr>
        </w:pPrChange>
      </w:pPr>
      <w:ins w:id="5994" w:author="Martinez De Hurtado Yela Fermin" w:date="2024-12-23T09:48:00Z" w16du:dateUtc="2024-12-23T08:48:00Z">
        <w:r w:rsidRPr="00C34EA4">
          <w:rPr>
            <w:lang w:val="en-GB"/>
            <w:rPrChange w:id="5995" w:author="Martinez De Hurtado Yela Fermin" w:date="2024-12-23T09:51:00Z" w16du:dateUtc="2024-12-23T08:51:00Z">
              <w:rPr/>
            </w:rPrChange>
          </w:rPr>
          <w:t xml:space="preserve">Switzerland </w:t>
        </w:r>
      </w:ins>
    </w:p>
    <w:tbl>
      <w:tblPr>
        <w:tblStyle w:val="Tablaconcuadrcula"/>
        <w:tblW w:w="9351" w:type="dxa"/>
        <w:tblInd w:w="-5" w:type="dxa"/>
        <w:tblLook w:val="04A0" w:firstRow="1" w:lastRow="0" w:firstColumn="1" w:lastColumn="0" w:noHBand="0" w:noVBand="1"/>
      </w:tblPr>
      <w:tblGrid>
        <w:gridCol w:w="2127"/>
        <w:gridCol w:w="7224"/>
      </w:tblGrid>
      <w:tr w:rsidR="00C34EA4" w14:paraId="1202126E" w14:textId="77777777" w:rsidTr="00A72F4B">
        <w:trPr>
          <w:ins w:id="5996" w:author="Martinez De Hurtado Yela Fermin" w:date="2024-12-23T09:48:00Z"/>
        </w:trPr>
        <w:tc>
          <w:tcPr>
            <w:tcW w:w="2127" w:type="dxa"/>
            <w:shd w:val="clear" w:color="auto" w:fill="FF0000"/>
          </w:tcPr>
          <w:p w14:paraId="3A9DFD93" w14:textId="77777777" w:rsidR="00C34EA4" w:rsidRPr="0028516C" w:rsidRDefault="00C34EA4" w:rsidP="00A72F4B">
            <w:pPr>
              <w:jc w:val="center"/>
              <w:rPr>
                <w:ins w:id="5997" w:author="Martinez De Hurtado Yela Fermin" w:date="2024-12-23T09:48:00Z" w16du:dateUtc="2024-12-23T08:48:00Z"/>
                <w:color w:val="FFFFFF" w:themeColor="background1"/>
                <w:sz w:val="20"/>
                <w:szCs w:val="20"/>
                <w:rPrChange w:id="5998" w:author="Martinez De Hurtado Yela Fermin" w:date="2024-12-23T09:54:00Z" w16du:dateUtc="2024-12-23T08:54:00Z">
                  <w:rPr>
                    <w:ins w:id="5999" w:author="Martinez De Hurtado Yela Fermin" w:date="2024-12-23T09:48:00Z" w16du:dateUtc="2024-12-23T08:48:00Z"/>
                    <w:color w:val="FFFFFF" w:themeColor="background1"/>
                  </w:rPr>
                </w:rPrChange>
              </w:rPr>
            </w:pPr>
            <w:ins w:id="6000" w:author="Martinez De Hurtado Yela Fermin" w:date="2024-12-23T09:48:00Z" w16du:dateUtc="2024-12-23T08:48:00Z">
              <w:r w:rsidRPr="0028516C">
                <w:rPr>
                  <w:color w:val="FFFFFF" w:themeColor="background1"/>
                  <w:sz w:val="20"/>
                  <w:szCs w:val="20"/>
                  <w:rPrChange w:id="6001" w:author="Martinez De Hurtado Yela Fermin" w:date="2024-12-23T09:54:00Z" w16du:dateUtc="2024-12-23T08:54:00Z">
                    <w:rPr>
                      <w:color w:val="FFFFFF" w:themeColor="background1"/>
                    </w:rPr>
                  </w:rPrChange>
                </w:rPr>
                <w:t>Eligibility</w:t>
              </w:r>
            </w:ins>
          </w:p>
        </w:tc>
        <w:tc>
          <w:tcPr>
            <w:tcW w:w="7224" w:type="dxa"/>
            <w:shd w:val="clear" w:color="auto" w:fill="FF0000"/>
          </w:tcPr>
          <w:p w14:paraId="5A15D10F" w14:textId="77777777" w:rsidR="00C34EA4" w:rsidRPr="0028516C" w:rsidRDefault="00C34EA4" w:rsidP="00A72F4B">
            <w:pPr>
              <w:jc w:val="center"/>
              <w:rPr>
                <w:ins w:id="6002" w:author="Martinez De Hurtado Yela Fermin" w:date="2024-12-23T09:48:00Z" w16du:dateUtc="2024-12-23T08:48:00Z"/>
                <w:color w:val="FFFFFF" w:themeColor="background1"/>
                <w:sz w:val="20"/>
                <w:szCs w:val="20"/>
                <w:rPrChange w:id="6003" w:author="Martinez De Hurtado Yela Fermin" w:date="2024-12-23T09:54:00Z" w16du:dateUtc="2024-12-23T08:54:00Z">
                  <w:rPr>
                    <w:ins w:id="6004" w:author="Martinez De Hurtado Yela Fermin" w:date="2024-12-23T09:48:00Z" w16du:dateUtc="2024-12-23T08:48:00Z"/>
                    <w:color w:val="FFFFFF" w:themeColor="background1"/>
                  </w:rPr>
                </w:rPrChange>
              </w:rPr>
            </w:pPr>
            <w:ins w:id="6005" w:author="Martinez De Hurtado Yela Fermin" w:date="2024-12-23T09:48:00Z" w16du:dateUtc="2024-12-23T08:48:00Z">
              <w:r w:rsidRPr="0028516C">
                <w:rPr>
                  <w:color w:val="FFFFFF" w:themeColor="background1"/>
                  <w:sz w:val="20"/>
                  <w:szCs w:val="20"/>
                  <w:rPrChange w:id="6006" w:author="Martinez De Hurtado Yela Fermin" w:date="2024-12-23T09:54:00Z" w16du:dateUtc="2024-12-23T08:54:00Z">
                    <w:rPr>
                      <w:color w:val="FFFFFF" w:themeColor="background1"/>
                    </w:rPr>
                  </w:rPrChange>
                </w:rPr>
                <w:t>Criteria</w:t>
              </w:r>
            </w:ins>
          </w:p>
        </w:tc>
      </w:tr>
      <w:tr w:rsidR="00C34EA4" w:rsidRPr="006967BC" w14:paraId="4435AA4E" w14:textId="77777777" w:rsidTr="00A72F4B">
        <w:trPr>
          <w:ins w:id="6007" w:author="Martinez De Hurtado Yela Fermin" w:date="2024-12-23T09:48:00Z"/>
        </w:trPr>
        <w:tc>
          <w:tcPr>
            <w:tcW w:w="2127" w:type="dxa"/>
          </w:tcPr>
          <w:p w14:paraId="7489C19A" w14:textId="77777777" w:rsidR="00C34EA4" w:rsidRPr="0028516C" w:rsidRDefault="00C34EA4" w:rsidP="00C34EA4">
            <w:pPr>
              <w:pStyle w:val="Prrafodelista"/>
              <w:numPr>
                <w:ilvl w:val="0"/>
                <w:numId w:val="365"/>
              </w:numPr>
              <w:ind w:left="317"/>
              <w:rPr>
                <w:ins w:id="6008" w:author="Martinez De Hurtado Yela Fermin" w:date="2024-12-23T09:48:00Z" w16du:dateUtc="2024-12-23T08:48:00Z"/>
                <w:sz w:val="20"/>
                <w:szCs w:val="20"/>
                <w:rPrChange w:id="6009" w:author="Martinez De Hurtado Yela Fermin" w:date="2024-12-23T09:54:00Z" w16du:dateUtc="2024-12-23T08:54:00Z">
                  <w:rPr>
                    <w:ins w:id="6010" w:author="Martinez De Hurtado Yela Fermin" w:date="2024-12-23T09:48:00Z" w16du:dateUtc="2024-12-23T08:48:00Z"/>
                  </w:rPr>
                </w:rPrChange>
              </w:rPr>
            </w:pPr>
            <w:ins w:id="6011" w:author="Martinez De Hurtado Yela Fermin" w:date="2024-12-23T09:48:00Z" w16du:dateUtc="2024-12-23T08:48:00Z">
              <w:r w:rsidRPr="0028516C">
                <w:rPr>
                  <w:sz w:val="20"/>
                  <w:szCs w:val="20"/>
                  <w:rPrChange w:id="6012" w:author="Martinez De Hurtado Yela Fermin" w:date="2024-12-23T09:54:00Z" w16du:dateUtc="2024-12-23T08:54:00Z">
                    <w:rPr/>
                  </w:rPrChange>
                </w:rPr>
                <w:t>SBA self-regulation</w:t>
              </w:r>
            </w:ins>
          </w:p>
          <w:p w14:paraId="63D52143" w14:textId="77777777" w:rsidR="00C34EA4" w:rsidRPr="0028516C" w:rsidRDefault="00C34EA4" w:rsidP="00A72F4B">
            <w:pPr>
              <w:rPr>
                <w:ins w:id="6013" w:author="Martinez De Hurtado Yela Fermin" w:date="2024-12-23T09:48:00Z" w16du:dateUtc="2024-12-23T08:48:00Z"/>
                <w:sz w:val="20"/>
                <w:szCs w:val="20"/>
                <w:rPrChange w:id="6014" w:author="Martinez De Hurtado Yela Fermin" w:date="2024-12-23T09:54:00Z" w16du:dateUtc="2024-12-23T08:54:00Z">
                  <w:rPr>
                    <w:ins w:id="6015" w:author="Martinez De Hurtado Yela Fermin" w:date="2024-12-23T09:48:00Z" w16du:dateUtc="2024-12-23T08:48:00Z"/>
                  </w:rPr>
                </w:rPrChange>
              </w:rPr>
            </w:pPr>
          </w:p>
        </w:tc>
        <w:tc>
          <w:tcPr>
            <w:tcW w:w="7224" w:type="dxa"/>
          </w:tcPr>
          <w:p w14:paraId="0269EBF9" w14:textId="77777777" w:rsidR="00C34EA4" w:rsidRPr="0028516C" w:rsidRDefault="00C34EA4" w:rsidP="00A72F4B">
            <w:pPr>
              <w:rPr>
                <w:ins w:id="6016" w:author="Martinez De Hurtado Yela Fermin" w:date="2024-12-23T09:48:00Z" w16du:dateUtc="2024-12-23T08:48:00Z"/>
                <w:sz w:val="20"/>
                <w:szCs w:val="20"/>
                <w:rPrChange w:id="6017" w:author="Martinez De Hurtado Yela Fermin" w:date="2024-12-23T09:54:00Z" w16du:dateUtc="2024-12-23T08:54:00Z">
                  <w:rPr>
                    <w:ins w:id="6018" w:author="Martinez De Hurtado Yela Fermin" w:date="2024-12-23T09:48:00Z" w16du:dateUtc="2024-12-23T08:48:00Z"/>
                  </w:rPr>
                </w:rPrChange>
              </w:rPr>
            </w:pPr>
            <w:ins w:id="6019" w:author="Martinez De Hurtado Yela Fermin" w:date="2024-12-23T09:48:00Z" w16du:dateUtc="2024-12-23T08:48:00Z">
              <w:r w:rsidRPr="0028516C">
                <w:rPr>
                  <w:sz w:val="20"/>
                  <w:szCs w:val="20"/>
                  <w:rPrChange w:id="6020" w:author="Martinez De Hurtado Yela Fermin" w:date="2024-12-23T09:54:00Z" w16du:dateUtc="2024-12-23T08:54:00Z">
                    <w:rPr/>
                  </w:rPrChange>
                </w:rPr>
                <w:t xml:space="preserve">The following financial instruments: fixed income (corporates), equities, funds and ETFs, must meet </w:t>
              </w:r>
              <w:r w:rsidRPr="0028516C">
                <w:rPr>
                  <w:sz w:val="20"/>
                  <w:szCs w:val="20"/>
                  <w:u w:val="single"/>
                  <w:rPrChange w:id="6021" w:author="Martinez De Hurtado Yela Fermin" w:date="2024-12-23T09:54:00Z" w16du:dateUtc="2024-12-23T08:54:00Z">
                    <w:rPr>
                      <w:u w:val="single"/>
                    </w:rPr>
                  </w:rPrChange>
                </w:rPr>
                <w:t>all of the below</w:t>
              </w:r>
              <w:r w:rsidRPr="0028516C">
                <w:rPr>
                  <w:sz w:val="20"/>
                  <w:szCs w:val="20"/>
                  <w:rPrChange w:id="6022" w:author="Martinez De Hurtado Yela Fermin" w:date="2024-12-23T09:54:00Z" w16du:dateUtc="2024-12-23T08:54:00Z">
                    <w:rPr/>
                  </w:rPrChange>
                </w:rPr>
                <w:t>:</w:t>
              </w:r>
            </w:ins>
          </w:p>
          <w:p w14:paraId="348E60C3" w14:textId="77777777" w:rsidR="00C34EA4" w:rsidRPr="0028516C" w:rsidRDefault="00C34EA4" w:rsidP="00C34EA4">
            <w:pPr>
              <w:pStyle w:val="Prrafodelista"/>
              <w:numPr>
                <w:ilvl w:val="0"/>
                <w:numId w:val="364"/>
              </w:numPr>
              <w:rPr>
                <w:ins w:id="6023" w:author="Martinez De Hurtado Yela Fermin" w:date="2024-12-23T09:48:00Z" w16du:dateUtc="2024-12-23T08:48:00Z"/>
                <w:sz w:val="20"/>
                <w:szCs w:val="20"/>
                <w:rPrChange w:id="6024" w:author="Martinez De Hurtado Yela Fermin" w:date="2024-12-23T09:54:00Z" w16du:dateUtc="2024-12-23T08:54:00Z">
                  <w:rPr>
                    <w:ins w:id="6025" w:author="Martinez De Hurtado Yela Fermin" w:date="2024-12-23T09:48:00Z" w16du:dateUtc="2024-12-23T08:48:00Z"/>
                  </w:rPr>
                </w:rPrChange>
              </w:rPr>
            </w:pPr>
            <w:ins w:id="6026" w:author="Martinez De Hurtado Yela Fermin" w:date="2024-12-23T09:48:00Z" w16du:dateUtc="2024-12-23T08:48:00Z">
              <w:r w:rsidRPr="0028516C">
                <w:rPr>
                  <w:sz w:val="20"/>
                  <w:szCs w:val="20"/>
                  <w:rPrChange w:id="6027" w:author="Martinez De Hurtado Yela Fermin" w:date="2024-12-23T09:54:00Z" w16du:dateUtc="2024-12-23T08:54:00Z">
                    <w:rPr/>
                  </w:rPrChange>
                </w:rPr>
                <w:t>ESG rating of A or above from MSCI</w:t>
              </w:r>
            </w:ins>
          </w:p>
          <w:p w14:paraId="5522E03F" w14:textId="77777777" w:rsidR="00C34EA4" w:rsidRPr="0028516C" w:rsidRDefault="00C34EA4" w:rsidP="00C34EA4">
            <w:pPr>
              <w:pStyle w:val="Prrafodelista"/>
              <w:numPr>
                <w:ilvl w:val="0"/>
                <w:numId w:val="364"/>
              </w:numPr>
              <w:spacing w:after="160" w:line="259" w:lineRule="auto"/>
              <w:rPr>
                <w:ins w:id="6028" w:author="Martinez De Hurtado Yela Fermin" w:date="2024-12-23T09:48:00Z" w16du:dateUtc="2024-12-23T08:48:00Z"/>
                <w:sz w:val="20"/>
                <w:szCs w:val="20"/>
                <w:rPrChange w:id="6029" w:author="Martinez De Hurtado Yela Fermin" w:date="2024-12-23T09:54:00Z" w16du:dateUtc="2024-12-23T08:54:00Z">
                  <w:rPr>
                    <w:ins w:id="6030" w:author="Martinez De Hurtado Yela Fermin" w:date="2024-12-23T09:48:00Z" w16du:dateUtc="2024-12-23T08:48:00Z"/>
                  </w:rPr>
                </w:rPrChange>
              </w:rPr>
            </w:pPr>
            <w:ins w:id="6031" w:author="Martinez De Hurtado Yela Fermin" w:date="2024-12-23T09:48:00Z" w16du:dateUtc="2024-12-23T08:48:00Z">
              <w:r w:rsidRPr="0028516C">
                <w:rPr>
                  <w:sz w:val="20"/>
                  <w:szCs w:val="20"/>
                  <w:rPrChange w:id="6032" w:author="Martinez De Hurtado Yela Fermin" w:date="2024-12-23T09:54:00Z" w16du:dateUtc="2024-12-23T08:54:00Z">
                    <w:rPr/>
                  </w:rPrChange>
                </w:rPr>
                <w:t>No red flag for ESG controversies from MSCI on fixed income or equities</w:t>
              </w:r>
            </w:ins>
          </w:p>
          <w:p w14:paraId="3601C5B3" w14:textId="77777777" w:rsidR="00C34EA4" w:rsidRPr="0028516C" w:rsidRDefault="00C34EA4" w:rsidP="00C34EA4">
            <w:pPr>
              <w:pStyle w:val="Prrafodelista"/>
              <w:numPr>
                <w:ilvl w:val="0"/>
                <w:numId w:val="364"/>
              </w:numPr>
              <w:spacing w:after="160" w:line="259" w:lineRule="auto"/>
              <w:rPr>
                <w:ins w:id="6033" w:author="Martinez De Hurtado Yela Fermin" w:date="2024-12-23T09:48:00Z" w16du:dateUtc="2024-12-23T08:48:00Z"/>
                <w:sz w:val="20"/>
                <w:szCs w:val="20"/>
                <w:rPrChange w:id="6034" w:author="Martinez De Hurtado Yela Fermin" w:date="2024-12-23T09:54:00Z" w16du:dateUtc="2024-12-23T08:54:00Z">
                  <w:rPr>
                    <w:ins w:id="6035" w:author="Martinez De Hurtado Yela Fermin" w:date="2024-12-23T09:48:00Z" w16du:dateUtc="2024-12-23T08:48:00Z"/>
                  </w:rPr>
                </w:rPrChange>
              </w:rPr>
            </w:pPr>
            <w:ins w:id="6036" w:author="Martinez De Hurtado Yela Fermin" w:date="2024-12-23T09:48:00Z" w16du:dateUtc="2024-12-23T08:48:00Z">
              <w:r w:rsidRPr="0028516C">
                <w:rPr>
                  <w:sz w:val="20"/>
                  <w:szCs w:val="20"/>
                  <w:rPrChange w:id="6037" w:author="Martinez De Hurtado Yela Fermin" w:date="2024-12-23T09:54:00Z" w16du:dateUtc="2024-12-23T08:54:00Z">
                    <w:rPr/>
                  </w:rPrChange>
                </w:rPr>
                <w:t>No very severe controversies from MSCI on Funds and ETFs</w:t>
              </w:r>
            </w:ins>
          </w:p>
          <w:p w14:paraId="7D0A44AE" w14:textId="77777777" w:rsidR="00C34EA4" w:rsidRPr="0028516C" w:rsidRDefault="00C34EA4" w:rsidP="00C34EA4">
            <w:pPr>
              <w:pStyle w:val="Prrafodelista"/>
              <w:numPr>
                <w:ilvl w:val="0"/>
                <w:numId w:val="364"/>
              </w:numPr>
              <w:spacing w:after="160" w:line="259" w:lineRule="auto"/>
              <w:rPr>
                <w:ins w:id="6038" w:author="Martinez De Hurtado Yela Fermin" w:date="2024-12-23T09:48:00Z" w16du:dateUtc="2024-12-23T08:48:00Z"/>
                <w:sz w:val="20"/>
                <w:szCs w:val="20"/>
                <w:rPrChange w:id="6039" w:author="Martinez De Hurtado Yela Fermin" w:date="2024-12-23T09:54:00Z" w16du:dateUtc="2024-12-23T08:54:00Z">
                  <w:rPr>
                    <w:ins w:id="6040" w:author="Martinez De Hurtado Yela Fermin" w:date="2024-12-23T09:48:00Z" w16du:dateUtc="2024-12-23T08:48:00Z"/>
                  </w:rPr>
                </w:rPrChange>
              </w:rPr>
            </w:pPr>
            <w:ins w:id="6041" w:author="Martinez De Hurtado Yela Fermin" w:date="2024-12-23T09:48:00Z" w16du:dateUtc="2024-12-23T08:48:00Z">
              <w:r w:rsidRPr="0028516C">
                <w:rPr>
                  <w:sz w:val="20"/>
                  <w:szCs w:val="20"/>
                  <w:rPrChange w:id="6042" w:author="Martinez De Hurtado Yela Fermin" w:date="2024-12-23T09:54:00Z" w16du:dateUtc="2024-12-23T08:54:00Z">
                    <w:rPr/>
                  </w:rPrChange>
                </w:rPr>
                <w:t>Group exclusions (from Santander defense policy)</w:t>
              </w:r>
            </w:ins>
          </w:p>
          <w:p w14:paraId="0DF9D38E" w14:textId="77777777" w:rsidR="00C34EA4" w:rsidRPr="0028516C" w:rsidRDefault="00C34EA4" w:rsidP="00A72F4B">
            <w:pPr>
              <w:rPr>
                <w:ins w:id="6043" w:author="Martinez De Hurtado Yela Fermin" w:date="2024-12-23T09:48:00Z" w16du:dateUtc="2024-12-23T08:48:00Z"/>
                <w:i/>
                <w:iCs/>
                <w:sz w:val="20"/>
                <w:szCs w:val="20"/>
                <w:rPrChange w:id="6044" w:author="Martinez De Hurtado Yela Fermin" w:date="2024-12-23T09:54:00Z" w16du:dateUtc="2024-12-23T08:54:00Z">
                  <w:rPr>
                    <w:ins w:id="6045" w:author="Martinez De Hurtado Yela Fermin" w:date="2024-12-23T09:48:00Z" w16du:dateUtc="2024-12-23T08:48:00Z"/>
                    <w:i/>
                    <w:iCs/>
                  </w:rPr>
                </w:rPrChange>
              </w:rPr>
            </w:pPr>
            <w:ins w:id="6046" w:author="Martinez De Hurtado Yela Fermin" w:date="2024-12-23T09:48:00Z" w16du:dateUtc="2024-12-23T08:48:00Z">
              <w:r w:rsidRPr="0028516C">
                <w:rPr>
                  <w:i/>
                  <w:iCs/>
                  <w:sz w:val="20"/>
                  <w:szCs w:val="20"/>
                  <w:rPrChange w:id="6047" w:author="Martinez De Hurtado Yela Fermin" w:date="2024-12-23T09:54:00Z" w16du:dateUtc="2024-12-23T08:54:00Z">
                    <w:rPr>
                      <w:i/>
                      <w:iCs/>
                    </w:rPr>
                  </w:rPrChange>
                </w:rPr>
                <w:t>Following a prudent approach, financial instruments classified under these criteria are excluded for reporting purposes.</w:t>
              </w:r>
            </w:ins>
          </w:p>
        </w:tc>
      </w:tr>
    </w:tbl>
    <w:p w14:paraId="17749948" w14:textId="77777777" w:rsidR="00F63F9F" w:rsidRDefault="00F63F9F" w:rsidP="00DD20B8">
      <w:pPr>
        <w:pStyle w:val="Textoindependiente"/>
        <w:rPr>
          <w:ins w:id="6048" w:author="Martinez De Hurtado Yela Fermin" w:date="2024-12-23T10:00:00Z" w16du:dateUtc="2024-12-23T09:00:00Z"/>
        </w:rPr>
      </w:pPr>
    </w:p>
    <w:p w14:paraId="3562B704" w14:textId="77777777" w:rsidR="00074B44" w:rsidRDefault="00074B44" w:rsidP="00DD20B8">
      <w:pPr>
        <w:pStyle w:val="Textoindependiente"/>
        <w:rPr>
          <w:ins w:id="6049" w:author="Martinez De Hurtado Yela Fermin" w:date="2024-10-01T10:09:00Z"/>
        </w:rPr>
      </w:pPr>
    </w:p>
    <w:p w14:paraId="2BFD961A" w14:textId="5184A04F" w:rsidR="00FF0DD9" w:rsidRPr="00492A56" w:rsidRDefault="00C34EA4" w:rsidP="00FF0DD9">
      <w:pPr>
        <w:pStyle w:val="HeadingA3"/>
        <w:rPr>
          <w:ins w:id="6050" w:author="Martinez De Hurtado Yela Fermin" w:date="2024-10-01T10:11:00Z"/>
          <w:lang w:val="en-GB"/>
        </w:rPr>
      </w:pPr>
      <w:bookmarkStart w:id="6051" w:name="_Toc186795284"/>
      <w:ins w:id="6052" w:author="Martinez De Hurtado Yela Fermin" w:date="2024-12-23T09:52:00Z" w16du:dateUtc="2024-12-23T08:52:00Z">
        <w:r w:rsidRPr="00C34EA4">
          <w:rPr>
            <w:lang w:val="en-GB"/>
          </w:rPr>
          <w:lastRenderedPageBreak/>
          <w:t>Financial instruments classified as Sustainable Investment (SI)</w:t>
        </w:r>
      </w:ins>
      <w:bookmarkEnd w:id="6051"/>
    </w:p>
    <w:p w14:paraId="0C3D3780" w14:textId="59657037" w:rsidR="00734F07" w:rsidDel="00FA0D1F" w:rsidRDefault="00734F07" w:rsidP="00DD20B8">
      <w:pPr>
        <w:pStyle w:val="Textoindependiente"/>
        <w:rPr>
          <w:del w:id="6053" w:author="Martinez De Hurtado Yela Fermin" w:date="2024-10-01T10:07:00Z"/>
        </w:rPr>
      </w:pPr>
      <w:del w:id="6054" w:author="Martinez De Hurtado Yela Fermin" w:date="2024-10-01T10:07:00Z">
        <w:r w:rsidRPr="00734F07" w:rsidDel="00FA0D1F">
          <w:rPr>
            <w:noProof/>
            <w:lang w:val="es-ES" w:eastAsia="es-ES"/>
          </w:rPr>
          <w:drawing>
            <wp:inline distT="0" distB="0" distL="0" distR="0" wp14:anchorId="1C2CFAC4" wp14:editId="049CFB03">
              <wp:extent cx="6099175" cy="3430905"/>
              <wp:effectExtent l="19050" t="19050" r="15875" b="17145"/>
              <wp:docPr id="1420540803" name="Imagen 142054080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0803" name="Picture 1" descr="A screenshot of a document&#10;&#10;Description automatically generated"/>
                      <pic:cNvPicPr/>
                    </pic:nvPicPr>
                    <pic:blipFill>
                      <a:blip r:embed="rId84"/>
                      <a:stretch>
                        <a:fillRect/>
                      </a:stretch>
                    </pic:blipFill>
                    <pic:spPr>
                      <a:xfrm>
                        <a:off x="0" y="0"/>
                        <a:ext cx="6099175" cy="3430905"/>
                      </a:xfrm>
                      <a:prstGeom prst="rect">
                        <a:avLst/>
                      </a:prstGeom>
                      <a:ln>
                        <a:solidFill>
                          <a:schemeClr val="accent4"/>
                        </a:solidFill>
                      </a:ln>
                    </pic:spPr>
                  </pic:pic>
                </a:graphicData>
              </a:graphic>
            </wp:inline>
          </w:drawing>
        </w:r>
      </w:del>
    </w:p>
    <w:p w14:paraId="2386E55F" w14:textId="2A8F02F1" w:rsidR="00734F07" w:rsidDel="00FA0D1F" w:rsidRDefault="00734F07" w:rsidP="00DD20B8">
      <w:pPr>
        <w:pStyle w:val="Textoindependiente"/>
        <w:rPr>
          <w:del w:id="6055" w:author="Martinez De Hurtado Yela Fermin" w:date="2024-10-01T10:07:00Z"/>
        </w:rPr>
      </w:pPr>
      <w:del w:id="6056" w:author="Martinez De Hurtado Yela Fermin" w:date="2024-10-01T10:07:00Z">
        <w:r w:rsidDel="00FA0D1F">
          <w:rPr>
            <w:noProof/>
            <w:lang w:val="es-ES" w:eastAsia="es-ES"/>
          </w:rPr>
          <w:drawing>
            <wp:inline distT="0" distB="0" distL="0" distR="0" wp14:anchorId="15565259" wp14:editId="2BA1D2E9">
              <wp:extent cx="6099175" cy="3430905"/>
              <wp:effectExtent l="19050" t="19050" r="15875" b="17145"/>
              <wp:docPr id="1538675607" name="Imagen 1538675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75607" name="Picture 1" descr="A screenshot of a computer&#10;&#10;Description automatically generated"/>
                      <pic:cNvPicPr/>
                    </pic:nvPicPr>
                    <pic:blipFill>
                      <a:blip r:embed="rId85"/>
                      <a:stretch>
                        <a:fillRect/>
                      </a:stretch>
                    </pic:blipFill>
                    <pic:spPr>
                      <a:xfrm>
                        <a:off x="0" y="0"/>
                        <a:ext cx="6099175" cy="3430905"/>
                      </a:xfrm>
                      <a:prstGeom prst="rect">
                        <a:avLst/>
                      </a:prstGeom>
                      <a:ln>
                        <a:solidFill>
                          <a:schemeClr val="accent4"/>
                        </a:solidFill>
                      </a:ln>
                    </pic:spPr>
                  </pic:pic>
                </a:graphicData>
              </a:graphic>
            </wp:inline>
          </w:drawing>
        </w:r>
      </w:del>
    </w:p>
    <w:p w14:paraId="091A2603" w14:textId="7E0CC667" w:rsidR="00734F07" w:rsidDel="00FA0D1F" w:rsidRDefault="00734F07" w:rsidP="00DD20B8">
      <w:pPr>
        <w:pStyle w:val="Textoindependiente"/>
        <w:rPr>
          <w:del w:id="6057" w:author="Martinez De Hurtado Yela Fermin" w:date="2024-10-01T10:07:00Z"/>
        </w:rPr>
      </w:pPr>
      <w:del w:id="6058" w:author="Martinez De Hurtado Yela Fermin" w:date="2024-10-01T10:07:00Z">
        <w:r w:rsidDel="00FA0D1F">
          <w:rPr>
            <w:noProof/>
            <w:lang w:val="es-ES" w:eastAsia="es-ES"/>
          </w:rPr>
          <w:lastRenderedPageBreak/>
          <w:drawing>
            <wp:inline distT="0" distB="0" distL="0" distR="0" wp14:anchorId="7A24FF6B" wp14:editId="7867B6B6">
              <wp:extent cx="6099175" cy="3430905"/>
              <wp:effectExtent l="19050" t="19050" r="15875" b="17145"/>
              <wp:docPr id="1388317307" name="Imagen 1388317307"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17307" name="Picture 1" descr="A screen shot of a document&#10;&#10;Description automatically generated"/>
                      <pic:cNvPicPr/>
                    </pic:nvPicPr>
                    <pic:blipFill>
                      <a:blip r:embed="rId86"/>
                      <a:stretch>
                        <a:fillRect/>
                      </a:stretch>
                    </pic:blipFill>
                    <pic:spPr>
                      <a:xfrm>
                        <a:off x="0" y="0"/>
                        <a:ext cx="6099175" cy="3430905"/>
                      </a:xfrm>
                      <a:prstGeom prst="rect">
                        <a:avLst/>
                      </a:prstGeom>
                      <a:ln>
                        <a:solidFill>
                          <a:schemeClr val="accent4"/>
                        </a:solidFill>
                      </a:ln>
                    </pic:spPr>
                  </pic:pic>
                </a:graphicData>
              </a:graphic>
            </wp:inline>
          </w:drawing>
        </w:r>
      </w:del>
    </w:p>
    <w:p w14:paraId="4B30F2EB" w14:textId="75A33FED" w:rsidR="00734F07" w:rsidDel="00FA0D1F" w:rsidRDefault="00734F07" w:rsidP="00DD20B8">
      <w:pPr>
        <w:pStyle w:val="Textoindependiente"/>
        <w:rPr>
          <w:del w:id="6059" w:author="Martinez De Hurtado Yela Fermin" w:date="2024-10-01T10:07:00Z"/>
        </w:rPr>
      </w:pPr>
      <w:del w:id="6060" w:author="Martinez De Hurtado Yela Fermin" w:date="2024-10-01T10:07:00Z">
        <w:r w:rsidDel="00FA0D1F">
          <w:rPr>
            <w:noProof/>
            <w:lang w:val="es-ES" w:eastAsia="es-ES"/>
          </w:rPr>
          <w:drawing>
            <wp:inline distT="0" distB="0" distL="0" distR="0" wp14:anchorId="3DD95449" wp14:editId="55834B36">
              <wp:extent cx="6099175" cy="3430905"/>
              <wp:effectExtent l="19050" t="19050" r="15875" b="17145"/>
              <wp:docPr id="219645173" name="Imagen 219645173" descr="A blue and white informational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5173" name="Picture 1" descr="A blue and white informational page&#10;&#10;Description automatically generated with medium confidence"/>
                      <pic:cNvPicPr/>
                    </pic:nvPicPr>
                    <pic:blipFill>
                      <a:blip r:embed="rId87"/>
                      <a:stretch>
                        <a:fillRect/>
                      </a:stretch>
                    </pic:blipFill>
                    <pic:spPr>
                      <a:xfrm>
                        <a:off x="0" y="0"/>
                        <a:ext cx="6099175" cy="3430905"/>
                      </a:xfrm>
                      <a:prstGeom prst="rect">
                        <a:avLst/>
                      </a:prstGeom>
                      <a:ln>
                        <a:solidFill>
                          <a:schemeClr val="accent4"/>
                        </a:solidFill>
                      </a:ln>
                    </pic:spPr>
                  </pic:pic>
                </a:graphicData>
              </a:graphic>
            </wp:inline>
          </w:drawing>
        </w:r>
      </w:del>
    </w:p>
    <w:p w14:paraId="2FE3F332" w14:textId="42FBEC24" w:rsidR="00734F07" w:rsidDel="00FA0D1F" w:rsidRDefault="00734F07" w:rsidP="00DD20B8">
      <w:pPr>
        <w:pStyle w:val="Textoindependiente"/>
        <w:rPr>
          <w:del w:id="6061" w:author="Martinez De Hurtado Yela Fermin" w:date="2024-10-01T10:07:00Z"/>
        </w:rPr>
      </w:pPr>
      <w:del w:id="6062" w:author="Martinez De Hurtado Yela Fermin" w:date="2024-10-01T10:07:00Z">
        <w:r w:rsidDel="00FA0D1F">
          <w:rPr>
            <w:noProof/>
            <w:lang w:val="es-ES" w:eastAsia="es-ES"/>
          </w:rPr>
          <w:lastRenderedPageBreak/>
          <w:drawing>
            <wp:inline distT="0" distB="0" distL="0" distR="0" wp14:anchorId="28E93687" wp14:editId="15DD9FB4">
              <wp:extent cx="6099175" cy="3424555"/>
              <wp:effectExtent l="19050" t="19050" r="15875" b="23495"/>
              <wp:docPr id="1882138024" name="Imagen 188213802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8024" name="Picture 1" descr="A close-up of a document&#10;&#10;Description automatically generated"/>
                      <pic:cNvPicPr/>
                    </pic:nvPicPr>
                    <pic:blipFill>
                      <a:blip r:embed="rId88"/>
                      <a:stretch>
                        <a:fillRect/>
                      </a:stretch>
                    </pic:blipFill>
                    <pic:spPr>
                      <a:xfrm>
                        <a:off x="0" y="0"/>
                        <a:ext cx="6099175" cy="3424555"/>
                      </a:xfrm>
                      <a:prstGeom prst="rect">
                        <a:avLst/>
                      </a:prstGeom>
                      <a:ln>
                        <a:solidFill>
                          <a:schemeClr val="accent4"/>
                        </a:solidFill>
                      </a:ln>
                    </pic:spPr>
                  </pic:pic>
                </a:graphicData>
              </a:graphic>
            </wp:inline>
          </w:drawing>
        </w:r>
      </w:del>
    </w:p>
    <w:p w14:paraId="56F58620" w14:textId="5C748F42" w:rsidR="00734F07" w:rsidDel="00FA0D1F" w:rsidRDefault="00734F07" w:rsidP="00DD20B8">
      <w:pPr>
        <w:pStyle w:val="Textoindependiente"/>
        <w:rPr>
          <w:del w:id="6063" w:author="Martinez De Hurtado Yela Fermin" w:date="2024-10-01T10:07:00Z"/>
        </w:rPr>
      </w:pPr>
      <w:del w:id="6064" w:author="Martinez De Hurtado Yela Fermin" w:date="2024-10-01T10:07:00Z">
        <w:r w:rsidDel="00FA0D1F">
          <w:rPr>
            <w:noProof/>
            <w:lang w:val="es-ES" w:eastAsia="es-ES"/>
          </w:rPr>
          <w:drawing>
            <wp:inline distT="0" distB="0" distL="0" distR="0" wp14:anchorId="72447AE1" wp14:editId="482AF64F">
              <wp:extent cx="6099175" cy="3430905"/>
              <wp:effectExtent l="19050" t="19050" r="15875" b="17145"/>
              <wp:docPr id="1561812991" name="Imagen 156181299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2991" name="Picture 1" descr="A close-up of a document&#10;&#10;Description automatically generated"/>
                      <pic:cNvPicPr/>
                    </pic:nvPicPr>
                    <pic:blipFill>
                      <a:blip r:embed="rId89"/>
                      <a:stretch>
                        <a:fillRect/>
                      </a:stretch>
                    </pic:blipFill>
                    <pic:spPr>
                      <a:xfrm>
                        <a:off x="0" y="0"/>
                        <a:ext cx="6099175" cy="3430905"/>
                      </a:xfrm>
                      <a:prstGeom prst="rect">
                        <a:avLst/>
                      </a:prstGeom>
                      <a:ln>
                        <a:solidFill>
                          <a:schemeClr val="accent4"/>
                        </a:solidFill>
                      </a:ln>
                    </pic:spPr>
                  </pic:pic>
                </a:graphicData>
              </a:graphic>
            </wp:inline>
          </w:drawing>
        </w:r>
      </w:del>
    </w:p>
    <w:p w14:paraId="242765F9" w14:textId="114375A4" w:rsidR="00734F07" w:rsidDel="00FA0D1F" w:rsidRDefault="00734F07" w:rsidP="00DD20B8">
      <w:pPr>
        <w:pStyle w:val="Textoindependiente"/>
        <w:rPr>
          <w:del w:id="6065" w:author="Martinez De Hurtado Yela Fermin" w:date="2024-10-01T10:07:00Z"/>
        </w:rPr>
      </w:pPr>
      <w:del w:id="6066" w:author="Martinez De Hurtado Yela Fermin" w:date="2024-10-01T10:07:00Z">
        <w:r w:rsidDel="00FA0D1F">
          <w:rPr>
            <w:noProof/>
            <w:lang w:val="es-ES" w:eastAsia="es-ES"/>
          </w:rPr>
          <w:lastRenderedPageBreak/>
          <w:drawing>
            <wp:inline distT="0" distB="0" distL="0" distR="0" wp14:anchorId="3338162F" wp14:editId="09B7C89E">
              <wp:extent cx="6099175" cy="3432810"/>
              <wp:effectExtent l="19050" t="19050" r="15875" b="15240"/>
              <wp:docPr id="2040217330" name="Imagen 2040217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7330" name="Picture 1" descr="A screenshot of a computer&#10;&#10;Description automatically generated"/>
                      <pic:cNvPicPr/>
                    </pic:nvPicPr>
                    <pic:blipFill>
                      <a:blip r:embed="rId90"/>
                      <a:stretch>
                        <a:fillRect/>
                      </a:stretch>
                    </pic:blipFill>
                    <pic:spPr>
                      <a:xfrm>
                        <a:off x="0" y="0"/>
                        <a:ext cx="6099175" cy="3432810"/>
                      </a:xfrm>
                      <a:prstGeom prst="rect">
                        <a:avLst/>
                      </a:prstGeom>
                      <a:ln>
                        <a:solidFill>
                          <a:schemeClr val="accent4"/>
                        </a:solidFill>
                      </a:ln>
                    </pic:spPr>
                  </pic:pic>
                </a:graphicData>
              </a:graphic>
            </wp:inline>
          </w:drawing>
        </w:r>
      </w:del>
    </w:p>
    <w:p w14:paraId="2EC93FE8" w14:textId="41F7D7E9" w:rsidR="0028516C" w:rsidRPr="00A72F4B" w:rsidRDefault="00734F07" w:rsidP="0028516C">
      <w:pPr>
        <w:pStyle w:val="HeadingA4"/>
        <w:rPr>
          <w:ins w:id="6067" w:author="Martinez De Hurtado Yela Fermin" w:date="2024-12-23T09:53:00Z" w16du:dateUtc="2024-12-23T08:53:00Z"/>
          <w:lang w:val="en-GB"/>
        </w:rPr>
      </w:pPr>
      <w:del w:id="6068" w:author="Martinez De Hurtado Yela Fermin" w:date="2024-10-01T10:07:00Z">
        <w:r w:rsidDel="00FA0D1F">
          <w:rPr>
            <w:noProof/>
            <w:lang w:val="es-ES" w:eastAsia="es-ES"/>
          </w:rPr>
          <w:drawing>
            <wp:inline distT="0" distB="0" distL="0" distR="0" wp14:anchorId="6A980A12" wp14:editId="65C748FA">
              <wp:extent cx="6099175" cy="3430905"/>
              <wp:effectExtent l="19050" t="19050" r="15875" b="17145"/>
              <wp:docPr id="1022671889" name="Imagen 10226718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1889" name="Picture 1" descr="A screenshot of a computer screen&#10;&#10;Description automatically generated"/>
                      <pic:cNvPicPr/>
                    </pic:nvPicPr>
                    <pic:blipFill>
                      <a:blip r:embed="rId91"/>
                      <a:stretch>
                        <a:fillRect/>
                      </a:stretch>
                    </pic:blipFill>
                    <pic:spPr>
                      <a:xfrm>
                        <a:off x="0" y="0"/>
                        <a:ext cx="6099175" cy="3430905"/>
                      </a:xfrm>
                      <a:prstGeom prst="rect">
                        <a:avLst/>
                      </a:prstGeom>
                      <a:ln>
                        <a:solidFill>
                          <a:schemeClr val="accent4"/>
                        </a:solidFill>
                      </a:ln>
                    </pic:spPr>
                  </pic:pic>
                </a:graphicData>
              </a:graphic>
            </wp:inline>
          </w:drawing>
        </w:r>
      </w:del>
      <w:ins w:id="6069" w:author="Martinez De Hurtado Yela Fermin" w:date="2024-12-23T09:54:00Z" w16du:dateUtc="2024-12-23T08:54:00Z">
        <w:r w:rsidR="0028516C" w:rsidRPr="0028516C">
          <w:rPr>
            <w:lang w:val="en-GB"/>
          </w:rPr>
          <w:t>Direct investments in financial instruments</w:t>
        </w:r>
      </w:ins>
    </w:p>
    <w:p w14:paraId="2C900A78" w14:textId="77777777" w:rsidR="0028516C" w:rsidRPr="0028516C" w:rsidRDefault="0028516C" w:rsidP="0028516C">
      <w:pPr>
        <w:rPr>
          <w:ins w:id="6070" w:author="Martinez De Hurtado Yela Fermin" w:date="2024-12-23T09:54:00Z" w16du:dateUtc="2024-12-23T08:54:00Z"/>
          <w:rStyle w:val="ui-provider"/>
          <w:sz w:val="20"/>
          <w:szCs w:val="20"/>
          <w:rPrChange w:id="6071" w:author="Martinez De Hurtado Yela Fermin" w:date="2024-12-23T09:54:00Z" w16du:dateUtc="2024-12-23T08:54:00Z">
            <w:rPr>
              <w:ins w:id="6072" w:author="Martinez De Hurtado Yela Fermin" w:date="2024-12-23T09:54:00Z" w16du:dateUtc="2024-12-23T08:54:00Z"/>
              <w:rStyle w:val="ui-provider"/>
              <w:b/>
              <w:bCs/>
              <w:color w:val="FF0000"/>
              <w:sz w:val="28"/>
              <w:szCs w:val="28"/>
            </w:rPr>
          </w:rPrChange>
        </w:rPr>
      </w:pPr>
      <w:ins w:id="6073" w:author="Martinez De Hurtado Yela Fermin" w:date="2024-12-23T09:54:00Z" w16du:dateUtc="2024-12-23T08:54:00Z">
        <w:r w:rsidRPr="0028516C">
          <w:rPr>
            <w:rStyle w:val="ui-provider"/>
            <w:sz w:val="20"/>
            <w:szCs w:val="20"/>
            <w:u w:val="single"/>
            <w:rPrChange w:id="6074" w:author="Martinez De Hurtado Yela Fermin" w:date="2024-12-23T09:54:00Z" w16du:dateUtc="2024-12-23T08:54:00Z">
              <w:rPr>
                <w:rStyle w:val="ui-provider"/>
                <w:u w:val="single"/>
              </w:rPr>
            </w:rPrChange>
          </w:rPr>
          <w:t xml:space="preserve">Types of products: </w:t>
        </w:r>
        <w:r w:rsidRPr="0028516C">
          <w:rPr>
            <w:sz w:val="20"/>
            <w:szCs w:val="20"/>
            <w:rPrChange w:id="6075" w:author="Martinez De Hurtado Yela Fermin" w:date="2024-12-23T09:54:00Z" w16du:dateUtc="2024-12-23T08:54:00Z">
              <w:rPr/>
            </w:rPrChange>
          </w:rPr>
          <w:t>equity and fixed Income excluding sovereign debt that is not a green, social and sustainable bond.</w:t>
        </w:r>
      </w:ins>
    </w:p>
    <w:p w14:paraId="2CEE6839" w14:textId="77777777" w:rsidR="0028516C" w:rsidRPr="0028516C" w:rsidRDefault="0028516C" w:rsidP="0028516C">
      <w:pPr>
        <w:rPr>
          <w:ins w:id="6076" w:author="Martinez De Hurtado Yela Fermin" w:date="2024-12-23T09:54:00Z" w16du:dateUtc="2024-12-23T08:54:00Z"/>
          <w:b/>
          <w:bCs/>
          <w:color w:val="FF0000"/>
          <w:sz w:val="20"/>
          <w:szCs w:val="20"/>
          <w:rPrChange w:id="6077" w:author="Martinez De Hurtado Yela Fermin" w:date="2024-12-23T09:54:00Z" w16du:dateUtc="2024-12-23T08:54:00Z">
            <w:rPr>
              <w:ins w:id="6078" w:author="Martinez De Hurtado Yela Fermin" w:date="2024-12-23T09:54:00Z" w16du:dateUtc="2024-12-23T08:54:00Z"/>
              <w:b/>
              <w:bCs/>
              <w:color w:val="FF0000"/>
            </w:rPr>
          </w:rPrChange>
        </w:rPr>
      </w:pPr>
      <w:ins w:id="6079" w:author="Martinez De Hurtado Yela Fermin" w:date="2024-12-23T09:54:00Z" w16du:dateUtc="2024-12-23T08:54:00Z">
        <w:r w:rsidRPr="0028516C">
          <w:rPr>
            <w:rStyle w:val="ui-provider"/>
            <w:sz w:val="20"/>
            <w:szCs w:val="20"/>
            <w:u w:val="single"/>
            <w:rPrChange w:id="6080" w:author="Martinez De Hurtado Yela Fermin" w:date="2024-12-23T09:54:00Z" w16du:dateUtc="2024-12-23T08:54:00Z">
              <w:rPr>
                <w:rStyle w:val="ui-provider"/>
                <w:u w:val="single"/>
              </w:rPr>
            </w:rPrChange>
          </w:rPr>
          <w:t xml:space="preserve">General criteria: </w:t>
        </w:r>
        <w:r w:rsidRPr="0028516C">
          <w:rPr>
            <w:sz w:val="20"/>
            <w:szCs w:val="20"/>
            <w:u w:val="single"/>
            <w:rPrChange w:id="6081" w:author="Martinez De Hurtado Yela Fermin" w:date="2024-12-23T09:54:00Z" w16du:dateUtc="2024-12-23T08:54:00Z">
              <w:rPr>
                <w:u w:val="single"/>
              </w:rPr>
            </w:rPrChange>
          </w:rPr>
          <w:t>as per Article 2 (17) of Regulation (EU) 2019/2088 (SFDR),</w:t>
        </w:r>
        <w:r w:rsidRPr="0028516C">
          <w:rPr>
            <w:sz w:val="20"/>
            <w:szCs w:val="20"/>
            <w:rPrChange w:id="6082" w:author="Martinez De Hurtado Yela Fermin" w:date="2024-12-23T09:54:00Z" w16du:dateUtc="2024-12-23T08:54:00Z">
              <w:rPr/>
            </w:rPrChange>
          </w:rPr>
          <w:t xml:space="preserve"> “a sustainable investment is </w:t>
        </w:r>
        <w:r w:rsidRPr="0028516C">
          <w:rPr>
            <w:b/>
            <w:bCs/>
            <w:sz w:val="20"/>
            <w:szCs w:val="20"/>
            <w:rPrChange w:id="6083" w:author="Martinez De Hurtado Yela Fermin" w:date="2024-12-23T09:54:00Z" w16du:dateUtc="2024-12-23T08:54:00Z">
              <w:rPr>
                <w:b/>
                <w:bCs/>
              </w:rPr>
            </w:rPrChange>
          </w:rPr>
          <w:t>an investment in an economic activity that contributes to an environmental objective</w:t>
        </w:r>
        <w:r w:rsidRPr="0028516C">
          <w:rPr>
            <w:sz w:val="20"/>
            <w:szCs w:val="20"/>
            <w:rPrChange w:id="6084" w:author="Martinez De Hurtado Yela Fermin" w:date="2024-12-23T09:54:00Z" w16du:dateUtc="2024-12-23T08:54:00Z">
              <w:rPr/>
            </w:rPrChange>
          </w:rPr>
          <w:t xml:space="preserve">, as measured, for example, by key resource efficiency indicators on the use of energy, renewable energy, raw materials, water and land, on the production of waste, and greenhouse gas emissions, or on its impact on biodiversity and the circular economy, or an investment in an economic activity that contributes </w:t>
        </w:r>
        <w:r w:rsidRPr="0028516C">
          <w:rPr>
            <w:b/>
            <w:bCs/>
            <w:sz w:val="20"/>
            <w:szCs w:val="20"/>
            <w:rPrChange w:id="6085" w:author="Martinez De Hurtado Yela Fermin" w:date="2024-12-23T09:54:00Z" w16du:dateUtc="2024-12-23T08:54:00Z">
              <w:rPr>
                <w:b/>
                <w:bCs/>
              </w:rPr>
            </w:rPrChange>
          </w:rPr>
          <w:t>to a social objective</w:t>
        </w:r>
        <w:r w:rsidRPr="0028516C">
          <w:rPr>
            <w:sz w:val="20"/>
            <w:szCs w:val="20"/>
            <w:rPrChange w:id="6086" w:author="Martinez De Hurtado Yela Fermin" w:date="2024-12-23T09:54:00Z" w16du:dateUtc="2024-12-23T08:54:00Z">
              <w:rPr/>
            </w:rPrChange>
          </w:rPr>
          <w:t xml:space="preserve">, in particular an investment that contributes to tackling inequality or that fosters social cohesion, social integration and labour relations, or an investment in human capital or </w:t>
        </w:r>
        <w:r w:rsidRPr="0028516C">
          <w:rPr>
            <w:sz w:val="20"/>
            <w:szCs w:val="20"/>
            <w:rPrChange w:id="6087" w:author="Martinez De Hurtado Yela Fermin" w:date="2024-12-23T09:54:00Z" w16du:dateUtc="2024-12-23T08:54:00Z">
              <w:rPr/>
            </w:rPrChange>
          </w:rPr>
          <w:lastRenderedPageBreak/>
          <w:t xml:space="preserve">economically or socially disadvantaged communities, provided that </w:t>
        </w:r>
        <w:r w:rsidRPr="0028516C">
          <w:rPr>
            <w:b/>
            <w:bCs/>
            <w:sz w:val="20"/>
            <w:szCs w:val="20"/>
            <w:rPrChange w:id="6088" w:author="Martinez De Hurtado Yela Fermin" w:date="2024-12-23T09:54:00Z" w16du:dateUtc="2024-12-23T08:54:00Z">
              <w:rPr>
                <w:b/>
                <w:bCs/>
              </w:rPr>
            </w:rPrChange>
          </w:rPr>
          <w:t>such investments do not significantly harm any of those objectives</w:t>
        </w:r>
        <w:r w:rsidRPr="0028516C">
          <w:rPr>
            <w:sz w:val="20"/>
            <w:szCs w:val="20"/>
            <w:rPrChange w:id="6089" w:author="Martinez De Hurtado Yela Fermin" w:date="2024-12-23T09:54:00Z" w16du:dateUtc="2024-12-23T08:54:00Z">
              <w:rPr/>
            </w:rPrChange>
          </w:rPr>
          <w:t xml:space="preserve"> and that </w:t>
        </w:r>
        <w:r w:rsidRPr="0028516C">
          <w:rPr>
            <w:b/>
            <w:bCs/>
            <w:sz w:val="20"/>
            <w:szCs w:val="20"/>
            <w:rPrChange w:id="6090" w:author="Martinez De Hurtado Yela Fermin" w:date="2024-12-23T09:54:00Z" w16du:dateUtc="2024-12-23T08:54:00Z">
              <w:rPr>
                <w:b/>
                <w:bCs/>
              </w:rPr>
            </w:rPrChange>
          </w:rPr>
          <w:t>the investee companies follow good governance practices</w:t>
        </w:r>
        <w:r w:rsidRPr="0028516C">
          <w:rPr>
            <w:sz w:val="20"/>
            <w:szCs w:val="20"/>
            <w:rPrChange w:id="6091" w:author="Martinez De Hurtado Yela Fermin" w:date="2024-12-23T09:54:00Z" w16du:dateUtc="2024-12-23T08:54:00Z">
              <w:rPr/>
            </w:rPrChange>
          </w:rPr>
          <w:t xml:space="preserve">, in particular with respect to sound management structures, employee relations, remuneration of staff and tax compliance.” </w:t>
        </w:r>
        <w:r w:rsidRPr="0028516C">
          <w:rPr>
            <w:b/>
            <w:bCs/>
            <w:sz w:val="20"/>
            <w:szCs w:val="20"/>
            <w:rPrChange w:id="6092" w:author="Martinez De Hurtado Yela Fermin" w:date="2024-12-23T09:54:00Z" w16du:dateUtc="2024-12-23T08:54:00Z">
              <w:rPr>
                <w:b/>
                <w:bCs/>
              </w:rPr>
            </w:rPrChange>
          </w:rPr>
          <w:t>These</w:t>
        </w:r>
        <w:r w:rsidRPr="0028516C">
          <w:rPr>
            <w:sz w:val="20"/>
            <w:szCs w:val="20"/>
            <w:rPrChange w:id="6093" w:author="Martinez De Hurtado Yela Fermin" w:date="2024-12-23T09:54:00Z" w16du:dateUtc="2024-12-23T08:54:00Z">
              <w:rPr/>
            </w:rPrChange>
          </w:rPr>
          <w:t xml:space="preserve"> </w:t>
        </w:r>
        <w:r w:rsidRPr="0028516C">
          <w:rPr>
            <w:b/>
            <w:bCs/>
            <w:sz w:val="20"/>
            <w:szCs w:val="20"/>
            <w:rPrChange w:id="6094" w:author="Martinez De Hurtado Yela Fermin" w:date="2024-12-23T09:54:00Z" w16du:dateUtc="2024-12-23T08:54:00Z">
              <w:rPr>
                <w:b/>
                <w:bCs/>
              </w:rPr>
            </w:rPrChange>
          </w:rPr>
          <w:t>will be reported as SRI unless otherwise stated.</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28516C" w14:paraId="0B1DAF9C" w14:textId="77777777" w:rsidTr="00A72F4B">
        <w:trPr>
          <w:ins w:id="6095" w:author="Martinez De Hurtado Yela Fermin" w:date="2024-12-23T09:54:00Z"/>
        </w:trPr>
        <w:tc>
          <w:tcPr>
            <w:tcW w:w="1980" w:type="dxa"/>
            <w:shd w:val="clear" w:color="auto" w:fill="FF0000"/>
          </w:tcPr>
          <w:p w14:paraId="51212940" w14:textId="77777777" w:rsidR="0028516C" w:rsidRPr="0028516C" w:rsidRDefault="0028516C" w:rsidP="00A72F4B">
            <w:pPr>
              <w:jc w:val="center"/>
              <w:rPr>
                <w:ins w:id="6096" w:author="Martinez De Hurtado Yela Fermin" w:date="2024-12-23T09:54:00Z" w16du:dateUtc="2024-12-23T08:54:00Z"/>
                <w:color w:val="FFFFFF" w:themeColor="background1"/>
                <w:sz w:val="20"/>
                <w:szCs w:val="20"/>
                <w:rPrChange w:id="6097" w:author="Martinez De Hurtado Yela Fermin" w:date="2024-12-23T09:54:00Z" w16du:dateUtc="2024-12-23T08:54:00Z">
                  <w:rPr>
                    <w:ins w:id="6098" w:author="Martinez De Hurtado Yela Fermin" w:date="2024-12-23T09:54:00Z" w16du:dateUtc="2024-12-23T08:54:00Z"/>
                    <w:color w:val="FFFFFF" w:themeColor="background1"/>
                  </w:rPr>
                </w:rPrChange>
              </w:rPr>
            </w:pPr>
            <w:ins w:id="6099" w:author="Martinez De Hurtado Yela Fermin" w:date="2024-12-23T09:54:00Z" w16du:dateUtc="2024-12-23T08:54:00Z">
              <w:r w:rsidRPr="0028516C">
                <w:rPr>
                  <w:color w:val="FFFFFF" w:themeColor="background1"/>
                  <w:sz w:val="20"/>
                  <w:szCs w:val="20"/>
                  <w:rPrChange w:id="6100" w:author="Martinez De Hurtado Yela Fermin" w:date="2024-12-23T09:54:00Z" w16du:dateUtc="2024-12-23T08:54:00Z">
                    <w:rPr>
                      <w:color w:val="FFFFFF" w:themeColor="background1"/>
                    </w:rPr>
                  </w:rPrChange>
                </w:rPr>
                <w:t>Eligibility</w:t>
              </w:r>
            </w:ins>
          </w:p>
        </w:tc>
        <w:tc>
          <w:tcPr>
            <w:tcW w:w="7375" w:type="dxa"/>
            <w:shd w:val="clear" w:color="auto" w:fill="FF0000"/>
          </w:tcPr>
          <w:p w14:paraId="00384E3A" w14:textId="77777777" w:rsidR="0028516C" w:rsidRPr="0028516C" w:rsidRDefault="0028516C" w:rsidP="00A72F4B">
            <w:pPr>
              <w:jc w:val="center"/>
              <w:rPr>
                <w:ins w:id="6101" w:author="Martinez De Hurtado Yela Fermin" w:date="2024-12-23T09:54:00Z" w16du:dateUtc="2024-12-23T08:54:00Z"/>
                <w:color w:val="FFFFFF" w:themeColor="background1"/>
                <w:sz w:val="20"/>
                <w:szCs w:val="20"/>
                <w:rPrChange w:id="6102" w:author="Martinez De Hurtado Yela Fermin" w:date="2024-12-23T09:54:00Z" w16du:dateUtc="2024-12-23T08:54:00Z">
                  <w:rPr>
                    <w:ins w:id="6103" w:author="Martinez De Hurtado Yela Fermin" w:date="2024-12-23T09:54:00Z" w16du:dateUtc="2024-12-23T08:54:00Z"/>
                    <w:color w:val="FFFFFF" w:themeColor="background1"/>
                  </w:rPr>
                </w:rPrChange>
              </w:rPr>
            </w:pPr>
            <w:ins w:id="6104" w:author="Martinez De Hurtado Yela Fermin" w:date="2024-12-23T09:54:00Z" w16du:dateUtc="2024-12-23T08:54:00Z">
              <w:r w:rsidRPr="0028516C">
                <w:rPr>
                  <w:color w:val="FFFFFF" w:themeColor="background1"/>
                  <w:sz w:val="20"/>
                  <w:szCs w:val="20"/>
                  <w:rPrChange w:id="6105" w:author="Martinez De Hurtado Yela Fermin" w:date="2024-12-23T09:54:00Z" w16du:dateUtc="2024-12-23T08:54:00Z">
                    <w:rPr>
                      <w:color w:val="FFFFFF" w:themeColor="background1"/>
                    </w:rPr>
                  </w:rPrChange>
                </w:rPr>
                <w:t>Criteria detail</w:t>
              </w:r>
            </w:ins>
          </w:p>
        </w:tc>
      </w:tr>
      <w:tr w:rsidR="0028516C" w:rsidRPr="006967BC" w14:paraId="29914820" w14:textId="77777777" w:rsidTr="00A72F4B">
        <w:trPr>
          <w:ins w:id="6106" w:author="Martinez De Hurtado Yela Fermin" w:date="2024-12-23T09:54:00Z"/>
        </w:trPr>
        <w:tc>
          <w:tcPr>
            <w:tcW w:w="1980" w:type="dxa"/>
          </w:tcPr>
          <w:p w14:paraId="0CE6B16B" w14:textId="77777777" w:rsidR="0028516C" w:rsidRPr="0028516C" w:rsidRDefault="0028516C" w:rsidP="0028516C">
            <w:pPr>
              <w:pStyle w:val="Prrafodelista"/>
              <w:numPr>
                <w:ilvl w:val="0"/>
                <w:numId w:val="361"/>
              </w:numPr>
              <w:rPr>
                <w:ins w:id="6107" w:author="Martinez De Hurtado Yela Fermin" w:date="2024-12-23T09:54:00Z" w16du:dateUtc="2024-12-23T08:54:00Z"/>
                <w:sz w:val="20"/>
                <w:szCs w:val="20"/>
                <w:rPrChange w:id="6108" w:author="Martinez De Hurtado Yela Fermin" w:date="2024-12-23T09:54:00Z" w16du:dateUtc="2024-12-23T08:54:00Z">
                  <w:rPr>
                    <w:ins w:id="6109" w:author="Martinez De Hurtado Yela Fermin" w:date="2024-12-23T09:54:00Z" w16du:dateUtc="2024-12-23T08:54:00Z"/>
                  </w:rPr>
                </w:rPrChange>
              </w:rPr>
            </w:pPr>
            <w:bookmarkStart w:id="6110" w:name="_Hlk179958309"/>
            <w:ins w:id="6111" w:author="Martinez De Hurtado Yela Fermin" w:date="2024-12-23T09:54:00Z" w16du:dateUtc="2024-12-23T08:54:00Z">
              <w:r w:rsidRPr="0028516C">
                <w:rPr>
                  <w:sz w:val="20"/>
                  <w:szCs w:val="20"/>
                  <w:rPrChange w:id="6112" w:author="Martinez De Hurtado Yela Fermin" w:date="2024-12-23T09:54:00Z" w16du:dateUtc="2024-12-23T08:54:00Z">
                    <w:rPr/>
                  </w:rPrChange>
                </w:rPr>
                <w:t>WM&amp;I SRI definition</w:t>
              </w:r>
            </w:ins>
          </w:p>
          <w:p w14:paraId="09310B24" w14:textId="77777777" w:rsidR="0028516C" w:rsidRPr="0028516C" w:rsidRDefault="0028516C" w:rsidP="0028516C">
            <w:pPr>
              <w:pStyle w:val="Prrafodelista"/>
              <w:numPr>
                <w:ilvl w:val="0"/>
                <w:numId w:val="361"/>
              </w:numPr>
              <w:rPr>
                <w:ins w:id="6113" w:author="Martinez De Hurtado Yela Fermin" w:date="2024-12-23T09:54:00Z" w16du:dateUtc="2024-12-23T08:54:00Z"/>
                <w:sz w:val="20"/>
                <w:szCs w:val="20"/>
                <w:rPrChange w:id="6114" w:author="Martinez De Hurtado Yela Fermin" w:date="2024-12-23T09:54:00Z" w16du:dateUtc="2024-12-23T08:54:00Z">
                  <w:rPr>
                    <w:ins w:id="6115" w:author="Martinez De Hurtado Yela Fermin" w:date="2024-12-23T09:54:00Z" w16du:dateUtc="2024-12-23T08:54:00Z"/>
                  </w:rPr>
                </w:rPrChange>
              </w:rPr>
            </w:pPr>
            <w:ins w:id="6116" w:author="Martinez De Hurtado Yela Fermin" w:date="2024-12-23T09:54:00Z" w16du:dateUtc="2024-12-23T08:54:00Z">
              <w:r w:rsidRPr="0028516C">
                <w:rPr>
                  <w:sz w:val="20"/>
                  <w:szCs w:val="20"/>
                  <w:rPrChange w:id="6117" w:author="Martinez De Hurtado Yela Fermin" w:date="2024-12-23T09:54:00Z" w16du:dateUtc="2024-12-23T08:54:00Z">
                    <w:rPr/>
                  </w:rPrChange>
                </w:rPr>
                <w:t>Article 2 section 17 of Regulation (EU) 2019/2088 (SFDR)</w:t>
              </w:r>
              <w:bookmarkEnd w:id="6110"/>
            </w:ins>
          </w:p>
        </w:tc>
        <w:tc>
          <w:tcPr>
            <w:tcW w:w="7375" w:type="dxa"/>
          </w:tcPr>
          <w:p w14:paraId="39850DEB" w14:textId="77777777" w:rsidR="0028516C" w:rsidRPr="0028516C" w:rsidRDefault="0028516C" w:rsidP="00A72F4B">
            <w:pPr>
              <w:spacing w:after="160" w:line="259" w:lineRule="auto"/>
              <w:rPr>
                <w:ins w:id="6118" w:author="Martinez De Hurtado Yela Fermin" w:date="2024-12-23T09:54:00Z" w16du:dateUtc="2024-12-23T08:54:00Z"/>
                <w:sz w:val="20"/>
                <w:szCs w:val="20"/>
                <w:rPrChange w:id="6119" w:author="Martinez De Hurtado Yela Fermin" w:date="2024-12-23T09:54:00Z" w16du:dateUtc="2024-12-23T08:54:00Z">
                  <w:rPr>
                    <w:ins w:id="6120" w:author="Martinez De Hurtado Yela Fermin" w:date="2024-12-23T09:54:00Z" w16du:dateUtc="2024-12-23T08:54:00Z"/>
                  </w:rPr>
                </w:rPrChange>
              </w:rPr>
            </w:pPr>
            <w:ins w:id="6121" w:author="Martinez De Hurtado Yela Fermin" w:date="2024-12-23T09:54:00Z" w16du:dateUtc="2024-12-23T08:54:00Z">
              <w:r w:rsidRPr="0028516C">
                <w:rPr>
                  <w:sz w:val="20"/>
                  <w:szCs w:val="20"/>
                  <w:rPrChange w:id="6122" w:author="Martinez De Hurtado Yela Fermin" w:date="2024-12-23T09:54:00Z" w16du:dateUtc="2024-12-23T08:54:00Z">
                    <w:rPr/>
                  </w:rPrChange>
                </w:rPr>
                <w:t xml:space="preserve">Conditions A, B and C must be met: </w:t>
              </w:r>
            </w:ins>
          </w:p>
          <w:p w14:paraId="4073B8E5" w14:textId="77777777" w:rsidR="0028516C" w:rsidRPr="0028516C" w:rsidRDefault="0028516C" w:rsidP="00A72F4B">
            <w:pPr>
              <w:rPr>
                <w:ins w:id="6123" w:author="Martinez De Hurtado Yela Fermin" w:date="2024-12-23T09:54:00Z" w16du:dateUtc="2024-12-23T08:54:00Z"/>
                <w:b/>
                <w:bCs/>
                <w:sz w:val="20"/>
                <w:szCs w:val="20"/>
                <w:rPrChange w:id="6124" w:author="Martinez De Hurtado Yela Fermin" w:date="2024-12-23T09:54:00Z" w16du:dateUtc="2024-12-23T08:54:00Z">
                  <w:rPr>
                    <w:ins w:id="6125" w:author="Martinez De Hurtado Yela Fermin" w:date="2024-12-23T09:54:00Z" w16du:dateUtc="2024-12-23T08:54:00Z"/>
                    <w:b/>
                    <w:bCs/>
                  </w:rPr>
                </w:rPrChange>
              </w:rPr>
            </w:pPr>
            <w:ins w:id="6126" w:author="Martinez De Hurtado Yela Fermin" w:date="2024-12-23T09:54:00Z" w16du:dateUtc="2024-12-23T08:54:00Z">
              <w:r w:rsidRPr="0028516C">
                <w:rPr>
                  <w:sz w:val="20"/>
                  <w:szCs w:val="20"/>
                  <w:rPrChange w:id="6127" w:author="Martinez De Hurtado Yela Fermin" w:date="2024-12-23T09:54:00Z" w16du:dateUtc="2024-12-23T08:54:00Z">
                    <w:rPr/>
                  </w:rPrChange>
                </w:rPr>
                <w:t>A</w:t>
              </w:r>
              <w:r w:rsidRPr="0028516C">
                <w:rPr>
                  <w:b/>
                  <w:bCs/>
                  <w:sz w:val="20"/>
                  <w:szCs w:val="20"/>
                  <w:rPrChange w:id="6128" w:author="Martinez De Hurtado Yela Fermin" w:date="2024-12-23T09:54:00Z" w16du:dateUtc="2024-12-23T08:54:00Z">
                    <w:rPr>
                      <w:b/>
                      <w:bCs/>
                    </w:rPr>
                  </w:rPrChange>
                </w:rPr>
                <w:t>. Contributes to an environmental and social objective (</w:t>
              </w:r>
              <w:r w:rsidRPr="0028516C">
                <w:rPr>
                  <w:b/>
                  <w:bCs/>
                  <w:sz w:val="20"/>
                  <w:szCs w:val="20"/>
                  <w:u w:val="single"/>
                  <w:rPrChange w:id="6129" w:author="Martinez De Hurtado Yela Fermin" w:date="2024-12-23T09:54:00Z" w16du:dateUtc="2024-12-23T08:54:00Z">
                    <w:rPr>
                      <w:b/>
                      <w:bCs/>
                      <w:u w:val="single"/>
                    </w:rPr>
                  </w:rPrChange>
                </w:rPr>
                <w:t>at least one</w:t>
              </w:r>
              <w:r w:rsidRPr="0028516C">
                <w:rPr>
                  <w:b/>
                  <w:bCs/>
                  <w:sz w:val="20"/>
                  <w:szCs w:val="20"/>
                  <w:rPrChange w:id="6130" w:author="Martinez De Hurtado Yela Fermin" w:date="2024-12-23T09:54:00Z" w16du:dateUtc="2024-12-23T08:54:00Z">
                    <w:rPr>
                      <w:b/>
                      <w:bCs/>
                    </w:rPr>
                  </w:rPrChange>
                </w:rPr>
                <w:t xml:space="preserve"> must be met):</w:t>
              </w:r>
            </w:ins>
          </w:p>
          <w:p w14:paraId="3288ED27" w14:textId="77777777" w:rsidR="0028516C" w:rsidRPr="0028516C" w:rsidRDefault="0028516C" w:rsidP="0028516C">
            <w:pPr>
              <w:pStyle w:val="Prrafodelista"/>
              <w:numPr>
                <w:ilvl w:val="0"/>
                <w:numId w:val="373"/>
              </w:numPr>
              <w:rPr>
                <w:ins w:id="6131" w:author="Martinez De Hurtado Yela Fermin" w:date="2024-12-23T09:54:00Z" w16du:dateUtc="2024-12-23T08:54:00Z"/>
                <w:sz w:val="20"/>
                <w:szCs w:val="20"/>
                <w:rPrChange w:id="6132" w:author="Martinez De Hurtado Yela Fermin" w:date="2024-12-23T09:54:00Z" w16du:dateUtc="2024-12-23T08:54:00Z">
                  <w:rPr>
                    <w:ins w:id="6133" w:author="Martinez De Hurtado Yela Fermin" w:date="2024-12-23T09:54:00Z" w16du:dateUtc="2024-12-23T08:54:00Z"/>
                  </w:rPr>
                </w:rPrChange>
              </w:rPr>
            </w:pPr>
            <w:ins w:id="6134" w:author="Martinez De Hurtado Yela Fermin" w:date="2024-12-23T09:54:00Z" w16du:dateUtc="2024-12-23T08:54:00Z">
              <w:r w:rsidRPr="0028516C">
                <w:rPr>
                  <w:sz w:val="20"/>
                  <w:szCs w:val="20"/>
                  <w:rPrChange w:id="6135" w:author="Martinez De Hurtado Yela Fermin" w:date="2024-12-23T09:54:00Z" w16du:dateUtc="2024-12-23T08:54:00Z">
                    <w:rPr/>
                  </w:rPrChange>
                </w:rPr>
                <w:t>Investments in corporates with ≥20% revenue alignment with the EU taxonomy</w:t>
              </w:r>
            </w:ins>
          </w:p>
          <w:p w14:paraId="49FEC157" w14:textId="77777777" w:rsidR="0028516C" w:rsidRPr="0028516C" w:rsidRDefault="0028516C" w:rsidP="0028516C">
            <w:pPr>
              <w:pStyle w:val="Prrafodelista"/>
              <w:numPr>
                <w:ilvl w:val="0"/>
                <w:numId w:val="373"/>
              </w:numPr>
              <w:rPr>
                <w:ins w:id="6136" w:author="Martinez De Hurtado Yela Fermin" w:date="2024-12-23T09:54:00Z" w16du:dateUtc="2024-12-23T08:54:00Z"/>
                <w:sz w:val="20"/>
                <w:szCs w:val="20"/>
                <w:rPrChange w:id="6137" w:author="Martinez De Hurtado Yela Fermin" w:date="2024-12-23T09:54:00Z" w16du:dateUtc="2024-12-23T08:54:00Z">
                  <w:rPr>
                    <w:ins w:id="6138" w:author="Martinez De Hurtado Yela Fermin" w:date="2024-12-23T09:54:00Z" w16du:dateUtc="2024-12-23T08:54:00Z"/>
                  </w:rPr>
                </w:rPrChange>
              </w:rPr>
            </w:pPr>
            <w:ins w:id="6139" w:author="Martinez De Hurtado Yela Fermin" w:date="2024-12-23T09:54:00Z" w16du:dateUtc="2024-12-23T08:54:00Z">
              <w:r w:rsidRPr="0028516C">
                <w:rPr>
                  <w:sz w:val="20"/>
                  <w:szCs w:val="20"/>
                  <w:rPrChange w:id="6140" w:author="Martinez De Hurtado Yela Fermin" w:date="2024-12-23T09:54:00Z" w16du:dateUtc="2024-12-23T08:54:00Z">
                    <w:rPr/>
                  </w:rPrChange>
                </w:rPr>
                <w:t>Investments in green, social or sustainable bonds certified by a third party.</w:t>
              </w:r>
            </w:ins>
          </w:p>
          <w:p w14:paraId="4D4C0E15" w14:textId="77777777" w:rsidR="0028516C" w:rsidRPr="0028516C" w:rsidRDefault="0028516C" w:rsidP="0028516C">
            <w:pPr>
              <w:pStyle w:val="Prrafodelista"/>
              <w:numPr>
                <w:ilvl w:val="0"/>
                <w:numId w:val="373"/>
              </w:numPr>
              <w:rPr>
                <w:ins w:id="6141" w:author="Martinez De Hurtado Yela Fermin" w:date="2024-12-23T09:54:00Z" w16du:dateUtc="2024-12-23T08:54:00Z"/>
                <w:sz w:val="20"/>
                <w:szCs w:val="20"/>
                <w:rPrChange w:id="6142" w:author="Martinez De Hurtado Yela Fermin" w:date="2024-12-23T09:54:00Z" w16du:dateUtc="2024-12-23T08:54:00Z">
                  <w:rPr>
                    <w:ins w:id="6143" w:author="Martinez De Hurtado Yela Fermin" w:date="2024-12-23T09:54:00Z" w16du:dateUtc="2024-12-23T08:54:00Z"/>
                  </w:rPr>
                </w:rPrChange>
              </w:rPr>
            </w:pPr>
            <w:ins w:id="6144" w:author="Martinez De Hurtado Yela Fermin" w:date="2024-12-23T09:54:00Z" w16du:dateUtc="2024-12-23T08:54:00Z">
              <w:r w:rsidRPr="0028516C">
                <w:rPr>
                  <w:sz w:val="20"/>
                  <w:szCs w:val="20"/>
                  <w:rPrChange w:id="6145" w:author="Martinez De Hurtado Yela Fermin" w:date="2024-12-23T09:54:00Z" w16du:dateUtc="2024-12-23T08:54:00Z">
                    <w:rPr/>
                  </w:rPrChange>
                </w:rPr>
                <w:t>Investments in corporates that are classified as ‘Net Zero’ or ‘ Aligned ’in accordance with IIGCC Net Zero Maturity scale</w:t>
              </w:r>
            </w:ins>
          </w:p>
          <w:p w14:paraId="79C50F8C" w14:textId="77777777" w:rsidR="0028516C" w:rsidRPr="0028516C" w:rsidRDefault="0028516C" w:rsidP="0028516C">
            <w:pPr>
              <w:pStyle w:val="Prrafodelista"/>
              <w:numPr>
                <w:ilvl w:val="0"/>
                <w:numId w:val="373"/>
              </w:numPr>
              <w:rPr>
                <w:ins w:id="6146" w:author="Martinez De Hurtado Yela Fermin" w:date="2024-12-23T09:54:00Z" w16du:dateUtc="2024-12-23T08:54:00Z"/>
                <w:sz w:val="20"/>
                <w:szCs w:val="20"/>
                <w:rPrChange w:id="6147" w:author="Martinez De Hurtado Yela Fermin" w:date="2024-12-23T09:54:00Z" w16du:dateUtc="2024-12-23T08:54:00Z">
                  <w:rPr>
                    <w:ins w:id="6148" w:author="Martinez De Hurtado Yela Fermin" w:date="2024-12-23T09:54:00Z" w16du:dateUtc="2024-12-23T08:54:00Z"/>
                  </w:rPr>
                </w:rPrChange>
              </w:rPr>
            </w:pPr>
            <w:ins w:id="6149" w:author="Martinez De Hurtado Yela Fermin" w:date="2024-12-23T09:54:00Z" w16du:dateUtc="2024-12-23T08:54:00Z">
              <w:r w:rsidRPr="0028516C">
                <w:rPr>
                  <w:sz w:val="20"/>
                  <w:szCs w:val="20"/>
                  <w:rPrChange w:id="6150" w:author="Martinez De Hurtado Yela Fermin" w:date="2024-12-23T09:54:00Z" w16du:dateUtc="2024-12-23T08:54:00Z">
                    <w:rPr/>
                  </w:rPrChange>
                </w:rPr>
                <w:t>Investments in corporates that derive ≥20% of revenues from SDG-aligned products or services based on MSCI methodology</w:t>
              </w:r>
            </w:ins>
          </w:p>
          <w:p w14:paraId="17F2587C" w14:textId="77777777" w:rsidR="0028516C" w:rsidRPr="0028516C" w:rsidRDefault="0028516C" w:rsidP="0028516C">
            <w:pPr>
              <w:pStyle w:val="Prrafodelista"/>
              <w:numPr>
                <w:ilvl w:val="0"/>
                <w:numId w:val="373"/>
              </w:numPr>
              <w:rPr>
                <w:ins w:id="6151" w:author="Martinez De Hurtado Yela Fermin" w:date="2024-12-23T09:54:00Z" w16du:dateUtc="2024-12-23T08:54:00Z"/>
                <w:sz w:val="20"/>
                <w:szCs w:val="20"/>
                <w:rPrChange w:id="6152" w:author="Martinez De Hurtado Yela Fermin" w:date="2024-12-23T09:54:00Z" w16du:dateUtc="2024-12-23T08:54:00Z">
                  <w:rPr>
                    <w:ins w:id="6153" w:author="Martinez De Hurtado Yela Fermin" w:date="2024-12-23T09:54:00Z" w16du:dateUtc="2024-12-23T08:54:00Z"/>
                  </w:rPr>
                </w:rPrChange>
              </w:rPr>
            </w:pPr>
            <w:ins w:id="6154" w:author="Martinez De Hurtado Yela Fermin" w:date="2024-12-23T09:54:00Z" w16du:dateUtc="2024-12-23T08:54:00Z">
              <w:r w:rsidRPr="0028516C">
                <w:rPr>
                  <w:sz w:val="20"/>
                  <w:szCs w:val="20"/>
                  <w:rPrChange w:id="6155" w:author="Martinez De Hurtado Yela Fermin" w:date="2024-12-23T09:54:00Z" w16du:dateUtc="2024-12-23T08:54:00Z">
                    <w:rPr/>
                  </w:rPrChange>
                </w:rPr>
                <w:t>Investments in corporates that score in environmental or social (E/S) metrics based on SAM methodology in the top 20% of the total universe of companies covered by the ESG data provider</w:t>
              </w:r>
            </w:ins>
          </w:p>
          <w:p w14:paraId="473952CE" w14:textId="77777777" w:rsidR="0028516C" w:rsidRPr="0028516C" w:rsidRDefault="0028516C" w:rsidP="00A72F4B">
            <w:pPr>
              <w:rPr>
                <w:ins w:id="6156" w:author="Martinez De Hurtado Yela Fermin" w:date="2024-12-23T09:54:00Z" w16du:dateUtc="2024-12-23T08:54:00Z"/>
                <w:sz w:val="20"/>
                <w:szCs w:val="20"/>
                <w:rPrChange w:id="6157" w:author="Martinez De Hurtado Yela Fermin" w:date="2024-12-23T09:54:00Z" w16du:dateUtc="2024-12-23T08:54:00Z">
                  <w:rPr>
                    <w:ins w:id="6158" w:author="Martinez De Hurtado Yela Fermin" w:date="2024-12-23T09:54:00Z" w16du:dateUtc="2024-12-23T08:54:00Z"/>
                  </w:rPr>
                </w:rPrChange>
              </w:rPr>
            </w:pPr>
            <w:ins w:id="6159" w:author="Martinez De Hurtado Yela Fermin" w:date="2024-12-23T09:54:00Z" w16du:dateUtc="2024-12-23T08:54:00Z">
              <w:r w:rsidRPr="0028516C">
                <w:rPr>
                  <w:sz w:val="20"/>
                  <w:szCs w:val="20"/>
                  <w:rPrChange w:id="6160" w:author="Martinez De Hurtado Yela Fermin" w:date="2024-12-23T09:54:00Z" w16du:dateUtc="2024-12-23T08:54:00Z">
                    <w:rPr/>
                  </w:rPrChange>
                </w:rPr>
                <w:t xml:space="preserve">B. </w:t>
              </w:r>
              <w:r w:rsidRPr="0028516C">
                <w:rPr>
                  <w:b/>
                  <w:bCs/>
                  <w:sz w:val="20"/>
                  <w:szCs w:val="20"/>
                  <w:rPrChange w:id="6161" w:author="Martinez De Hurtado Yela Fermin" w:date="2024-12-23T09:54:00Z" w16du:dateUtc="2024-12-23T08:54:00Z">
                    <w:rPr>
                      <w:b/>
                      <w:bCs/>
                    </w:rPr>
                  </w:rPrChange>
                </w:rPr>
                <w:t>Does not significantly harm any of those objectives (</w:t>
              </w:r>
              <w:r w:rsidRPr="0028516C">
                <w:rPr>
                  <w:b/>
                  <w:bCs/>
                  <w:sz w:val="20"/>
                  <w:szCs w:val="20"/>
                  <w:u w:val="single"/>
                  <w:rPrChange w:id="6162" w:author="Martinez De Hurtado Yela Fermin" w:date="2024-12-23T09:54:00Z" w16du:dateUtc="2024-12-23T08:54:00Z">
                    <w:rPr>
                      <w:b/>
                      <w:bCs/>
                      <w:u w:val="single"/>
                    </w:rPr>
                  </w:rPrChange>
                </w:rPr>
                <w:t>all of the following</w:t>
              </w:r>
              <w:r w:rsidRPr="0028516C">
                <w:rPr>
                  <w:b/>
                  <w:bCs/>
                  <w:sz w:val="20"/>
                  <w:szCs w:val="20"/>
                  <w:rPrChange w:id="6163" w:author="Martinez De Hurtado Yela Fermin" w:date="2024-12-23T09:54:00Z" w16du:dateUtc="2024-12-23T08:54:00Z">
                    <w:rPr>
                      <w:b/>
                      <w:bCs/>
                    </w:rPr>
                  </w:rPrChange>
                </w:rPr>
                <w:t xml:space="preserve"> must be met):</w:t>
              </w:r>
            </w:ins>
          </w:p>
          <w:p w14:paraId="7D2A86CB" w14:textId="77777777" w:rsidR="0028516C" w:rsidRPr="0028516C" w:rsidRDefault="0028516C" w:rsidP="0028516C">
            <w:pPr>
              <w:pStyle w:val="Prrafodelista"/>
              <w:numPr>
                <w:ilvl w:val="0"/>
                <w:numId w:val="374"/>
              </w:numPr>
              <w:rPr>
                <w:ins w:id="6164" w:author="Martinez De Hurtado Yela Fermin" w:date="2024-12-23T09:54:00Z" w16du:dateUtc="2024-12-23T08:54:00Z"/>
                <w:sz w:val="20"/>
                <w:szCs w:val="20"/>
                <w:rPrChange w:id="6165" w:author="Martinez De Hurtado Yela Fermin" w:date="2024-12-23T09:54:00Z" w16du:dateUtc="2024-12-23T08:54:00Z">
                  <w:rPr>
                    <w:ins w:id="6166" w:author="Martinez De Hurtado Yela Fermin" w:date="2024-12-23T09:54:00Z" w16du:dateUtc="2024-12-23T08:54:00Z"/>
                  </w:rPr>
                </w:rPrChange>
              </w:rPr>
            </w:pPr>
            <w:ins w:id="6167" w:author="Martinez De Hurtado Yela Fermin" w:date="2024-12-23T09:54:00Z" w16du:dateUtc="2024-12-23T08:54:00Z">
              <w:r w:rsidRPr="0028516C">
                <w:rPr>
                  <w:sz w:val="20"/>
                  <w:szCs w:val="20"/>
                  <w:rPrChange w:id="6168" w:author="Martinez De Hurtado Yela Fermin" w:date="2024-12-23T09:54:00Z" w16du:dateUtc="2024-12-23T08:54:00Z">
                    <w:rPr/>
                  </w:rPrChange>
                </w:rPr>
                <w:t>No investments in corporates with critical controversies and/or exposure (over certain thresholds) to fossil fuel, tobacco, controversial weapons, and gambling</w:t>
              </w:r>
            </w:ins>
          </w:p>
          <w:p w14:paraId="63821168" w14:textId="77777777" w:rsidR="0028516C" w:rsidRPr="0028516C" w:rsidRDefault="0028516C" w:rsidP="0028516C">
            <w:pPr>
              <w:pStyle w:val="Prrafodelista"/>
              <w:numPr>
                <w:ilvl w:val="0"/>
                <w:numId w:val="374"/>
              </w:numPr>
              <w:rPr>
                <w:ins w:id="6169" w:author="Martinez De Hurtado Yela Fermin" w:date="2024-12-23T09:54:00Z" w16du:dateUtc="2024-12-23T08:54:00Z"/>
                <w:sz w:val="20"/>
                <w:szCs w:val="20"/>
                <w:rPrChange w:id="6170" w:author="Martinez De Hurtado Yela Fermin" w:date="2024-12-23T09:54:00Z" w16du:dateUtc="2024-12-23T08:54:00Z">
                  <w:rPr>
                    <w:ins w:id="6171" w:author="Martinez De Hurtado Yela Fermin" w:date="2024-12-23T09:54:00Z" w16du:dateUtc="2024-12-23T08:54:00Z"/>
                  </w:rPr>
                </w:rPrChange>
              </w:rPr>
            </w:pPr>
            <w:ins w:id="6172" w:author="Martinez De Hurtado Yela Fermin" w:date="2024-12-23T09:54:00Z" w16du:dateUtc="2024-12-23T08:54:00Z">
              <w:r w:rsidRPr="0028516C">
                <w:rPr>
                  <w:sz w:val="20"/>
                  <w:szCs w:val="20"/>
                  <w:rPrChange w:id="6173" w:author="Martinez De Hurtado Yela Fermin" w:date="2024-12-23T09:54:00Z" w16du:dateUtc="2024-12-23T08:54:00Z">
                    <w:rPr/>
                  </w:rPrChange>
                </w:rPr>
                <w:t>Investments in corporates with no material social or environmental negative impact on any of the SFDR mandatory indicators</w:t>
              </w:r>
            </w:ins>
          </w:p>
          <w:p w14:paraId="0FE29FC5" w14:textId="77777777" w:rsidR="0028516C" w:rsidRPr="0028516C" w:rsidRDefault="0028516C" w:rsidP="0028516C">
            <w:pPr>
              <w:pStyle w:val="Prrafodelista"/>
              <w:numPr>
                <w:ilvl w:val="0"/>
                <w:numId w:val="374"/>
              </w:numPr>
              <w:rPr>
                <w:ins w:id="6174" w:author="Martinez De Hurtado Yela Fermin" w:date="2024-12-23T09:54:00Z" w16du:dateUtc="2024-12-23T08:54:00Z"/>
                <w:sz w:val="20"/>
                <w:szCs w:val="20"/>
                <w:rPrChange w:id="6175" w:author="Martinez De Hurtado Yela Fermin" w:date="2024-12-23T09:54:00Z" w16du:dateUtc="2024-12-23T08:54:00Z">
                  <w:rPr>
                    <w:ins w:id="6176" w:author="Martinez De Hurtado Yela Fermin" w:date="2024-12-23T09:54:00Z" w16du:dateUtc="2024-12-23T08:54:00Z"/>
                  </w:rPr>
                </w:rPrChange>
              </w:rPr>
            </w:pPr>
            <w:ins w:id="6177" w:author="Martinez De Hurtado Yela Fermin" w:date="2024-12-23T09:54:00Z" w16du:dateUtc="2024-12-23T08:54:00Z">
              <w:r w:rsidRPr="0028516C">
                <w:rPr>
                  <w:sz w:val="20"/>
                  <w:szCs w:val="20"/>
                  <w:rPrChange w:id="6178" w:author="Martinez De Hurtado Yela Fermin" w:date="2024-12-23T09:54:00Z" w16du:dateUtc="2024-12-23T08:54:00Z">
                    <w:rPr/>
                  </w:rPrChange>
                </w:rPr>
                <w:t>Investments in corporates with an ESG score ≥B based on SAM´s methodology</w:t>
              </w:r>
            </w:ins>
          </w:p>
          <w:p w14:paraId="04180C01" w14:textId="77777777" w:rsidR="0028516C" w:rsidRPr="0028516C" w:rsidRDefault="0028516C" w:rsidP="00A72F4B">
            <w:pPr>
              <w:rPr>
                <w:ins w:id="6179" w:author="Martinez De Hurtado Yela Fermin" w:date="2024-12-23T09:54:00Z" w16du:dateUtc="2024-12-23T08:54:00Z"/>
                <w:b/>
                <w:bCs/>
                <w:sz w:val="20"/>
                <w:szCs w:val="20"/>
                <w:rPrChange w:id="6180" w:author="Martinez De Hurtado Yela Fermin" w:date="2024-12-23T09:54:00Z" w16du:dateUtc="2024-12-23T08:54:00Z">
                  <w:rPr>
                    <w:ins w:id="6181" w:author="Martinez De Hurtado Yela Fermin" w:date="2024-12-23T09:54:00Z" w16du:dateUtc="2024-12-23T08:54:00Z"/>
                    <w:b/>
                    <w:bCs/>
                  </w:rPr>
                </w:rPrChange>
              </w:rPr>
            </w:pPr>
            <w:ins w:id="6182" w:author="Martinez De Hurtado Yela Fermin" w:date="2024-12-23T09:54:00Z" w16du:dateUtc="2024-12-23T08:54:00Z">
              <w:r w:rsidRPr="0028516C">
                <w:rPr>
                  <w:sz w:val="20"/>
                  <w:szCs w:val="20"/>
                  <w:rPrChange w:id="6183" w:author="Martinez De Hurtado Yela Fermin" w:date="2024-12-23T09:54:00Z" w16du:dateUtc="2024-12-23T08:54:00Z">
                    <w:rPr/>
                  </w:rPrChange>
                </w:rPr>
                <w:t xml:space="preserve">C. </w:t>
              </w:r>
              <w:r w:rsidRPr="0028516C">
                <w:rPr>
                  <w:b/>
                  <w:bCs/>
                  <w:sz w:val="20"/>
                  <w:szCs w:val="20"/>
                  <w:rPrChange w:id="6184" w:author="Martinez De Hurtado Yela Fermin" w:date="2024-12-23T09:54:00Z" w16du:dateUtc="2024-12-23T08:54:00Z">
                    <w:rPr>
                      <w:b/>
                      <w:bCs/>
                    </w:rPr>
                  </w:rPrChange>
                </w:rPr>
                <w:t xml:space="preserve">Follows good governance practices: </w:t>
              </w:r>
              <w:r w:rsidRPr="0028516C">
                <w:rPr>
                  <w:sz w:val="20"/>
                  <w:szCs w:val="20"/>
                  <w:rPrChange w:id="6185" w:author="Martinez De Hurtado Yela Fermin" w:date="2024-12-23T09:54:00Z" w16du:dateUtc="2024-12-23T08:54:00Z">
                    <w:rPr/>
                  </w:rPrChange>
                </w:rPr>
                <w:t>Investments in corporates with a G score based on SAM methodology in the top 70% of the total universe of companies covered by the ESG data provider.</w:t>
              </w:r>
            </w:ins>
          </w:p>
        </w:tc>
      </w:tr>
    </w:tbl>
    <w:p w14:paraId="6FC60708" w14:textId="77777777" w:rsidR="00E32681" w:rsidRDefault="00E32681" w:rsidP="00E32681">
      <w:pPr>
        <w:rPr>
          <w:ins w:id="6186" w:author="Martinez De Hurtado Yela Fermin" w:date="2024-12-23T09:54:00Z" w16du:dateUtc="2024-12-23T08:54:00Z"/>
          <w:b/>
          <w:bCs/>
          <w:color w:val="FF0000"/>
          <w:sz w:val="28"/>
          <w:szCs w:val="28"/>
        </w:rPr>
      </w:pPr>
    </w:p>
    <w:p w14:paraId="5F4FE9A6" w14:textId="5108203F" w:rsidR="0028516C" w:rsidRPr="00A72F4B" w:rsidRDefault="0028516C" w:rsidP="0028516C">
      <w:pPr>
        <w:pStyle w:val="HeadingA4"/>
        <w:rPr>
          <w:ins w:id="6187" w:author="Martinez De Hurtado Yela Fermin" w:date="2024-12-23T09:55:00Z" w16du:dateUtc="2024-12-23T08:55:00Z"/>
          <w:lang w:val="en-GB"/>
        </w:rPr>
      </w:pPr>
      <w:ins w:id="6188" w:author="Martinez De Hurtado Yela Fermin" w:date="2024-12-23T09:55:00Z" w16du:dateUtc="2024-12-23T08:55:00Z">
        <w:r w:rsidRPr="0028516C">
          <w:rPr>
            <w:lang w:val="en-GB"/>
          </w:rPr>
          <w:t>Structured notes</w:t>
        </w:r>
      </w:ins>
    </w:p>
    <w:tbl>
      <w:tblPr>
        <w:tblStyle w:val="Tablaconcuadrcula"/>
        <w:tblpPr w:leftFromText="141" w:rightFromText="141" w:vertAnchor="text" w:horzAnchor="margin" w:tblpY="188"/>
        <w:tblW w:w="9355" w:type="dxa"/>
        <w:tblLook w:val="04A0" w:firstRow="1" w:lastRow="0" w:firstColumn="1" w:lastColumn="0" w:noHBand="0" w:noVBand="1"/>
      </w:tblPr>
      <w:tblGrid>
        <w:gridCol w:w="1980"/>
        <w:gridCol w:w="7375"/>
      </w:tblGrid>
      <w:tr w:rsidR="0028516C" w:rsidRPr="00930D8F" w14:paraId="55174DB5" w14:textId="77777777" w:rsidTr="00A72F4B">
        <w:trPr>
          <w:ins w:id="6189" w:author="Martinez De Hurtado Yela Fermin" w:date="2024-12-23T09:56:00Z"/>
        </w:trPr>
        <w:tc>
          <w:tcPr>
            <w:tcW w:w="1980" w:type="dxa"/>
            <w:shd w:val="clear" w:color="auto" w:fill="FF0000"/>
          </w:tcPr>
          <w:p w14:paraId="5464B446" w14:textId="77777777" w:rsidR="0028516C" w:rsidRPr="0028516C" w:rsidRDefault="0028516C" w:rsidP="00A72F4B">
            <w:pPr>
              <w:jc w:val="center"/>
              <w:rPr>
                <w:ins w:id="6190" w:author="Martinez De Hurtado Yela Fermin" w:date="2024-12-23T09:56:00Z" w16du:dateUtc="2024-12-23T08:56:00Z"/>
                <w:color w:val="FFFFFF" w:themeColor="background1"/>
                <w:sz w:val="20"/>
                <w:szCs w:val="20"/>
                <w:rPrChange w:id="6191" w:author="Martinez De Hurtado Yela Fermin" w:date="2024-12-23T09:56:00Z" w16du:dateUtc="2024-12-23T08:56:00Z">
                  <w:rPr>
                    <w:ins w:id="6192" w:author="Martinez De Hurtado Yela Fermin" w:date="2024-12-23T09:56:00Z" w16du:dateUtc="2024-12-23T08:56:00Z"/>
                    <w:color w:val="FFFFFF" w:themeColor="background1"/>
                  </w:rPr>
                </w:rPrChange>
              </w:rPr>
            </w:pPr>
            <w:ins w:id="6193" w:author="Martinez De Hurtado Yela Fermin" w:date="2024-12-23T09:56:00Z" w16du:dateUtc="2024-12-23T08:56:00Z">
              <w:r w:rsidRPr="0028516C">
                <w:rPr>
                  <w:color w:val="FFFFFF" w:themeColor="background1"/>
                  <w:sz w:val="20"/>
                  <w:szCs w:val="20"/>
                  <w:rPrChange w:id="6194" w:author="Martinez De Hurtado Yela Fermin" w:date="2024-12-23T09:56:00Z" w16du:dateUtc="2024-12-23T08:56:00Z">
                    <w:rPr>
                      <w:color w:val="FFFFFF" w:themeColor="background1"/>
                    </w:rPr>
                  </w:rPrChange>
                </w:rPr>
                <w:t>Eligibility</w:t>
              </w:r>
            </w:ins>
          </w:p>
        </w:tc>
        <w:tc>
          <w:tcPr>
            <w:tcW w:w="7375" w:type="dxa"/>
            <w:shd w:val="clear" w:color="auto" w:fill="FF0000"/>
          </w:tcPr>
          <w:p w14:paraId="3664D39F" w14:textId="77777777" w:rsidR="0028516C" w:rsidRPr="0028516C" w:rsidRDefault="0028516C" w:rsidP="00A72F4B">
            <w:pPr>
              <w:jc w:val="center"/>
              <w:rPr>
                <w:ins w:id="6195" w:author="Martinez De Hurtado Yela Fermin" w:date="2024-12-23T09:56:00Z" w16du:dateUtc="2024-12-23T08:56:00Z"/>
                <w:color w:val="FFFFFF" w:themeColor="background1"/>
                <w:sz w:val="20"/>
                <w:szCs w:val="20"/>
                <w:rPrChange w:id="6196" w:author="Martinez De Hurtado Yela Fermin" w:date="2024-12-23T09:56:00Z" w16du:dateUtc="2024-12-23T08:56:00Z">
                  <w:rPr>
                    <w:ins w:id="6197" w:author="Martinez De Hurtado Yela Fermin" w:date="2024-12-23T09:56:00Z" w16du:dateUtc="2024-12-23T08:56:00Z"/>
                    <w:color w:val="FFFFFF" w:themeColor="background1"/>
                  </w:rPr>
                </w:rPrChange>
              </w:rPr>
            </w:pPr>
            <w:ins w:id="6198" w:author="Martinez De Hurtado Yela Fermin" w:date="2024-12-23T09:56:00Z" w16du:dateUtc="2024-12-23T08:56:00Z">
              <w:r w:rsidRPr="0028516C">
                <w:rPr>
                  <w:color w:val="FFFFFF" w:themeColor="background1"/>
                  <w:sz w:val="20"/>
                  <w:szCs w:val="20"/>
                  <w:rPrChange w:id="6199" w:author="Martinez De Hurtado Yela Fermin" w:date="2024-12-23T09:56:00Z" w16du:dateUtc="2024-12-23T08:56:00Z">
                    <w:rPr>
                      <w:color w:val="FFFFFF" w:themeColor="background1"/>
                    </w:rPr>
                  </w:rPrChange>
                </w:rPr>
                <w:t>Criteria detail</w:t>
              </w:r>
            </w:ins>
          </w:p>
        </w:tc>
      </w:tr>
      <w:tr w:rsidR="0028516C" w:rsidRPr="00E6651D" w14:paraId="63B0AD47" w14:textId="77777777" w:rsidTr="00A72F4B">
        <w:trPr>
          <w:ins w:id="6200" w:author="Martinez De Hurtado Yela Fermin" w:date="2024-12-23T09:56:00Z"/>
        </w:trPr>
        <w:tc>
          <w:tcPr>
            <w:tcW w:w="1980" w:type="dxa"/>
          </w:tcPr>
          <w:p w14:paraId="7A0CF583" w14:textId="77777777" w:rsidR="0028516C" w:rsidRPr="0028516C" w:rsidRDefault="0028516C" w:rsidP="0028516C">
            <w:pPr>
              <w:pStyle w:val="Prrafodelista"/>
              <w:numPr>
                <w:ilvl w:val="0"/>
                <w:numId w:val="361"/>
              </w:numPr>
              <w:rPr>
                <w:ins w:id="6201" w:author="Martinez De Hurtado Yela Fermin" w:date="2024-12-23T09:56:00Z" w16du:dateUtc="2024-12-23T08:56:00Z"/>
                <w:sz w:val="20"/>
                <w:szCs w:val="20"/>
                <w:rPrChange w:id="6202" w:author="Martinez De Hurtado Yela Fermin" w:date="2024-12-23T09:56:00Z" w16du:dateUtc="2024-12-23T08:56:00Z">
                  <w:rPr>
                    <w:ins w:id="6203" w:author="Martinez De Hurtado Yela Fermin" w:date="2024-12-23T09:56:00Z" w16du:dateUtc="2024-12-23T08:56:00Z"/>
                  </w:rPr>
                </w:rPrChange>
              </w:rPr>
            </w:pPr>
            <w:ins w:id="6204" w:author="Martinez De Hurtado Yela Fermin" w:date="2024-12-23T09:56:00Z" w16du:dateUtc="2024-12-23T08:56:00Z">
              <w:r w:rsidRPr="0028516C">
                <w:rPr>
                  <w:sz w:val="20"/>
                  <w:szCs w:val="20"/>
                  <w:rPrChange w:id="6205" w:author="Martinez De Hurtado Yela Fermin" w:date="2024-12-23T09:56:00Z" w16du:dateUtc="2024-12-23T08:56:00Z">
                    <w:rPr/>
                  </w:rPrChange>
                </w:rPr>
                <w:t>WM&amp;I SRI definition</w:t>
              </w:r>
            </w:ins>
          </w:p>
        </w:tc>
        <w:tc>
          <w:tcPr>
            <w:tcW w:w="7375" w:type="dxa"/>
          </w:tcPr>
          <w:p w14:paraId="5E339DD8" w14:textId="77777777" w:rsidR="0028516C" w:rsidRPr="0028516C" w:rsidRDefault="0028516C" w:rsidP="00A72F4B">
            <w:pPr>
              <w:rPr>
                <w:ins w:id="6206" w:author="Martinez De Hurtado Yela Fermin" w:date="2024-12-23T09:56:00Z" w16du:dateUtc="2024-12-23T08:56:00Z"/>
                <w:sz w:val="20"/>
                <w:szCs w:val="20"/>
                <w:rPrChange w:id="6207" w:author="Martinez De Hurtado Yela Fermin" w:date="2024-12-23T09:56:00Z" w16du:dateUtc="2024-12-23T08:56:00Z">
                  <w:rPr>
                    <w:ins w:id="6208" w:author="Martinez De Hurtado Yela Fermin" w:date="2024-12-23T09:56:00Z" w16du:dateUtc="2024-12-23T08:56:00Z"/>
                  </w:rPr>
                </w:rPrChange>
              </w:rPr>
            </w:pPr>
            <w:ins w:id="6209" w:author="Martinez De Hurtado Yela Fermin" w:date="2024-12-23T09:56:00Z" w16du:dateUtc="2024-12-23T08:56:00Z">
              <w:r w:rsidRPr="0028516C">
                <w:rPr>
                  <w:sz w:val="20"/>
                  <w:szCs w:val="20"/>
                  <w:rPrChange w:id="6210" w:author="Martinez De Hurtado Yela Fermin" w:date="2024-12-23T09:56:00Z" w16du:dateUtc="2024-12-23T08:56:00Z">
                    <w:rPr/>
                  </w:rPrChange>
                </w:rPr>
                <w:t>Structured notes that comply with any of the following criteria:</w:t>
              </w:r>
            </w:ins>
          </w:p>
          <w:p w14:paraId="7D3B6006" w14:textId="77777777" w:rsidR="0028516C" w:rsidRPr="0028516C" w:rsidRDefault="0028516C" w:rsidP="0028516C">
            <w:pPr>
              <w:pStyle w:val="Prrafodelista"/>
              <w:numPr>
                <w:ilvl w:val="0"/>
                <w:numId w:val="356"/>
              </w:numPr>
              <w:rPr>
                <w:ins w:id="6211" w:author="Martinez De Hurtado Yela Fermin" w:date="2024-12-23T09:56:00Z" w16du:dateUtc="2024-12-23T08:56:00Z"/>
                <w:sz w:val="20"/>
                <w:szCs w:val="20"/>
                <w:rPrChange w:id="6212" w:author="Martinez De Hurtado Yela Fermin" w:date="2024-12-23T09:56:00Z" w16du:dateUtc="2024-12-23T08:56:00Z">
                  <w:rPr>
                    <w:ins w:id="6213" w:author="Martinez De Hurtado Yela Fermin" w:date="2024-12-23T09:56:00Z" w16du:dateUtc="2024-12-23T08:56:00Z"/>
                  </w:rPr>
                </w:rPrChange>
              </w:rPr>
            </w:pPr>
            <w:ins w:id="6214" w:author="Martinez De Hurtado Yela Fermin" w:date="2024-12-23T09:56:00Z" w16du:dateUtc="2024-12-23T08:56:00Z">
              <w:r w:rsidRPr="0028516C">
                <w:rPr>
                  <w:sz w:val="20"/>
                  <w:szCs w:val="20"/>
                  <w:rPrChange w:id="6215" w:author="Martinez De Hurtado Yela Fermin" w:date="2024-12-23T09:56:00Z" w16du:dateUtc="2024-12-23T08:56:00Z">
                    <w:rPr/>
                  </w:rPrChange>
                </w:rPr>
                <w:t xml:space="preserve">The underlying security is a green, social or sustainability bond. </w:t>
              </w:r>
            </w:ins>
          </w:p>
          <w:p w14:paraId="69DFD058" w14:textId="5BC4AE57" w:rsidR="0028516C" w:rsidRPr="0028516C" w:rsidRDefault="0028516C" w:rsidP="0028516C">
            <w:pPr>
              <w:pStyle w:val="Prrafodelista"/>
              <w:numPr>
                <w:ilvl w:val="0"/>
                <w:numId w:val="356"/>
              </w:numPr>
              <w:rPr>
                <w:ins w:id="6216" w:author="Martinez De Hurtado Yela Fermin" w:date="2024-12-23T09:56:00Z" w16du:dateUtc="2024-12-23T08:56:00Z"/>
                <w:sz w:val="20"/>
                <w:szCs w:val="20"/>
                <w:rPrChange w:id="6217" w:author="Martinez De Hurtado Yela Fermin" w:date="2024-12-23T09:56:00Z" w16du:dateUtc="2024-12-23T08:56:00Z">
                  <w:rPr>
                    <w:ins w:id="6218" w:author="Martinez De Hurtado Yela Fermin" w:date="2024-12-23T09:56:00Z" w16du:dateUtc="2024-12-23T08:56:00Z"/>
                  </w:rPr>
                </w:rPrChange>
              </w:rPr>
            </w:pPr>
            <w:ins w:id="6219" w:author="Martinez De Hurtado Yela Fermin" w:date="2024-12-23T09:56:00Z" w16du:dateUtc="2024-12-23T08:56:00Z">
              <w:r w:rsidRPr="0028516C">
                <w:rPr>
                  <w:sz w:val="20"/>
                  <w:szCs w:val="20"/>
                  <w:rPrChange w:id="6220" w:author="Martinez De Hurtado Yela Fermin" w:date="2024-12-23T09:56:00Z" w16du:dateUtc="2024-12-23T08:56:00Z">
                    <w:rPr>
                      <w:highlight w:val="yellow"/>
                    </w:rPr>
                  </w:rPrChange>
                </w:rPr>
                <w:t>The use of proceeds complies with SFICS according to the criteria defined</w:t>
              </w:r>
            </w:ins>
          </w:p>
          <w:p w14:paraId="4A48BE13" w14:textId="77777777" w:rsidR="0028516C" w:rsidRPr="0028516C" w:rsidRDefault="0028516C" w:rsidP="00A72F4B">
            <w:pPr>
              <w:rPr>
                <w:ins w:id="6221" w:author="Martinez De Hurtado Yela Fermin" w:date="2024-12-23T09:56:00Z" w16du:dateUtc="2024-12-23T08:56:00Z"/>
                <w:sz w:val="20"/>
                <w:szCs w:val="20"/>
                <w:rPrChange w:id="6222" w:author="Martinez De Hurtado Yela Fermin" w:date="2024-12-23T09:56:00Z" w16du:dateUtc="2024-12-23T08:56:00Z">
                  <w:rPr>
                    <w:ins w:id="6223" w:author="Martinez De Hurtado Yela Fermin" w:date="2024-12-23T09:56:00Z" w16du:dateUtc="2024-12-23T08:56:00Z"/>
                  </w:rPr>
                </w:rPrChange>
              </w:rPr>
            </w:pPr>
            <w:ins w:id="6224" w:author="Martinez De Hurtado Yela Fermin" w:date="2024-12-23T09:56:00Z" w16du:dateUtc="2024-12-23T08:56:00Z">
              <w:r w:rsidRPr="0028516C">
                <w:rPr>
                  <w:sz w:val="20"/>
                  <w:szCs w:val="20"/>
                  <w:rPrChange w:id="6225" w:author="Martinez De Hurtado Yela Fermin" w:date="2024-12-23T09:56:00Z" w16du:dateUtc="2024-12-23T08:56:00Z">
                    <w:rPr/>
                  </w:rPrChange>
                </w:rPr>
                <w:t>For reporting purposes, only structured notes classified as 100% IS will qualify as SRI.</w:t>
              </w:r>
            </w:ins>
          </w:p>
        </w:tc>
      </w:tr>
    </w:tbl>
    <w:p w14:paraId="41F34F50" w14:textId="77777777" w:rsidR="00792BB5" w:rsidRDefault="00792BB5" w:rsidP="00DD20B8">
      <w:pPr>
        <w:pStyle w:val="Textoindependiente"/>
        <w:rPr>
          <w:ins w:id="6226" w:author="Martinez De Hurtado Yela Fermin" w:date="2024-10-01T10:13:00Z"/>
        </w:rPr>
      </w:pPr>
    </w:p>
    <w:p w14:paraId="009274BE" w14:textId="3F4FD326" w:rsidR="009B123E" w:rsidRPr="00492A56" w:rsidRDefault="0028516C" w:rsidP="009B123E">
      <w:pPr>
        <w:pStyle w:val="HeadingA2"/>
        <w:rPr>
          <w:ins w:id="6227" w:author="Martinez De Hurtado Yela Fermin" w:date="2024-10-01T10:15:00Z"/>
          <w:lang w:val="en-GB"/>
        </w:rPr>
      </w:pPr>
      <w:bookmarkStart w:id="6228" w:name="_Toc186795285"/>
      <w:ins w:id="6229" w:author="Martinez De Hurtado Yela Fermin" w:date="2024-12-23T09:57:00Z" w16du:dateUtc="2024-12-23T08:57:00Z">
        <w:r w:rsidRPr="0028516C">
          <w:rPr>
            <w:lang w:val="en-GB"/>
          </w:rPr>
          <w:t>Attributes for investment advice</w:t>
        </w:r>
      </w:ins>
      <w:bookmarkEnd w:id="6228"/>
    </w:p>
    <w:p w14:paraId="26607312" w14:textId="77CB141C" w:rsidR="002D1DFD" w:rsidRPr="00492A56" w:rsidRDefault="0084188B" w:rsidP="002D1DFD">
      <w:pPr>
        <w:pStyle w:val="HeadingA3"/>
        <w:rPr>
          <w:ins w:id="6230" w:author="Martinez De Hurtado Yela Fermin" w:date="2024-10-01T10:15:00Z"/>
          <w:lang w:val="en-GB"/>
        </w:rPr>
      </w:pPr>
      <w:bookmarkStart w:id="6231" w:name="_Toc186795286"/>
      <w:ins w:id="6232" w:author="Martinez De Hurtado Yela Fermin" w:date="2024-12-23T10:14:00Z" w16du:dateUtc="2024-12-23T09:14:00Z">
        <w:r>
          <w:rPr>
            <w:lang w:val="en-GB"/>
          </w:rPr>
          <w:t>E</w:t>
        </w:r>
      </w:ins>
      <w:ins w:id="6233" w:author="Martinez De Hurtado Yela Fermin" w:date="2024-12-23T10:15:00Z" w16du:dateUtc="2024-12-23T09:15:00Z">
        <w:r>
          <w:rPr>
            <w:lang w:val="en-GB"/>
          </w:rPr>
          <w:t xml:space="preserve">uropean </w:t>
        </w:r>
      </w:ins>
      <w:ins w:id="6234" w:author="Martinez De Hurtado Yela Fermin" w:date="2024-12-23T10:14:00Z" w16du:dateUtc="2024-12-23T09:14:00Z">
        <w:r>
          <w:rPr>
            <w:lang w:val="en-GB"/>
          </w:rPr>
          <w:t>U</w:t>
        </w:r>
      </w:ins>
      <w:ins w:id="6235" w:author="Martinez De Hurtado Yela Fermin" w:date="2024-12-23T10:15:00Z" w16du:dateUtc="2024-12-23T09:15:00Z">
        <w:r>
          <w:rPr>
            <w:lang w:val="en-GB"/>
          </w:rPr>
          <w:t>nion</w:t>
        </w:r>
      </w:ins>
      <w:bookmarkEnd w:id="6231"/>
    </w:p>
    <w:p w14:paraId="4403B711" w14:textId="77777777" w:rsidR="0028516C" w:rsidRPr="0028516C" w:rsidRDefault="0028516C" w:rsidP="0028516C">
      <w:pPr>
        <w:pStyle w:val="TEXTO0"/>
        <w:ind w:left="0"/>
        <w:rPr>
          <w:ins w:id="6236" w:author="Martinez De Hurtado Yela Fermin" w:date="2024-12-23T09:57:00Z" w16du:dateUtc="2024-12-23T08:57:00Z"/>
          <w:rFonts w:asciiTheme="minorHAnsi" w:hAnsiTheme="minorHAnsi" w:cstheme="minorBidi"/>
          <w:sz w:val="20"/>
          <w:lang w:val="en-US"/>
          <w:rPrChange w:id="6237" w:author="Martinez De Hurtado Yela Fermin" w:date="2024-12-23T09:58:00Z" w16du:dateUtc="2024-12-23T08:58:00Z">
            <w:rPr>
              <w:ins w:id="6238" w:author="Martinez De Hurtado Yela Fermin" w:date="2024-12-23T09:57:00Z" w16du:dateUtc="2024-12-23T08:57:00Z"/>
              <w:rFonts w:asciiTheme="minorHAnsi" w:hAnsiTheme="minorHAnsi" w:cstheme="minorBidi"/>
              <w:szCs w:val="22"/>
              <w:lang w:val="en-US"/>
            </w:rPr>
          </w:rPrChange>
        </w:rPr>
      </w:pPr>
      <w:ins w:id="6239" w:author="Martinez De Hurtado Yela Fermin" w:date="2024-12-23T09:57:00Z" w16du:dateUtc="2024-12-23T08:57:00Z">
        <w:r w:rsidRPr="0028516C">
          <w:rPr>
            <w:rFonts w:asciiTheme="minorHAnsi" w:hAnsiTheme="minorHAnsi" w:cstheme="minorBidi"/>
            <w:sz w:val="20"/>
            <w:lang w:val="en-US"/>
            <w:rPrChange w:id="6240" w:author="Martinez De Hurtado Yela Fermin" w:date="2024-12-23T09:58:00Z" w16du:dateUtc="2024-12-23T08:58:00Z">
              <w:rPr>
                <w:rFonts w:asciiTheme="minorHAnsi" w:hAnsiTheme="minorHAnsi" w:cstheme="minorBidi"/>
                <w:szCs w:val="22"/>
                <w:lang w:val="en-US"/>
              </w:rPr>
            </w:rPrChange>
          </w:rPr>
          <w:t>The Delegated Regulation (EU) 2021/1253 of the European Commission of 21 April 2021 (Green MiFID) establishes that institutions must integrate client sustainability preferences into the client suitability assessment process when providing investment advice or discretionary portfolio management. The sustainability preferences are defined by the following attributes disclosed by the manufacturer of the product:</w:t>
        </w:r>
      </w:ins>
    </w:p>
    <w:p w14:paraId="5D92EA74" w14:textId="77777777" w:rsidR="0028516C" w:rsidRPr="0028516C" w:rsidRDefault="0028516C" w:rsidP="0028516C">
      <w:pPr>
        <w:pStyle w:val="TEXTO0"/>
        <w:numPr>
          <w:ilvl w:val="0"/>
          <w:numId w:val="336"/>
        </w:numPr>
        <w:spacing w:before="120" w:after="120" w:line="288" w:lineRule="auto"/>
        <w:rPr>
          <w:ins w:id="6241" w:author="Martinez De Hurtado Yela Fermin" w:date="2024-12-23T09:57:00Z" w16du:dateUtc="2024-12-23T08:57:00Z"/>
          <w:rFonts w:asciiTheme="minorHAnsi" w:hAnsiTheme="minorHAnsi" w:cstheme="minorBidi"/>
          <w:sz w:val="20"/>
          <w:lang w:val="en-US"/>
          <w:rPrChange w:id="6242" w:author="Martinez De Hurtado Yela Fermin" w:date="2024-12-23T09:58:00Z" w16du:dateUtc="2024-12-23T08:58:00Z">
            <w:rPr>
              <w:ins w:id="6243" w:author="Martinez De Hurtado Yela Fermin" w:date="2024-12-23T09:57:00Z" w16du:dateUtc="2024-12-23T08:57:00Z"/>
              <w:rFonts w:asciiTheme="minorHAnsi" w:hAnsiTheme="minorHAnsi" w:cstheme="minorBidi"/>
              <w:szCs w:val="22"/>
              <w:lang w:val="en-US"/>
            </w:rPr>
          </w:rPrChange>
        </w:rPr>
      </w:pPr>
      <w:ins w:id="6244" w:author="Martinez De Hurtado Yela Fermin" w:date="2024-12-23T09:57:00Z" w16du:dateUtc="2024-12-23T08:57:00Z">
        <w:r w:rsidRPr="0028516C">
          <w:rPr>
            <w:rFonts w:asciiTheme="minorHAnsi" w:hAnsiTheme="minorHAnsi" w:cstheme="minorBidi"/>
            <w:b/>
            <w:bCs/>
            <w:sz w:val="20"/>
            <w:lang w:val="en-US"/>
            <w:rPrChange w:id="6245" w:author="Martinez De Hurtado Yela Fermin" w:date="2024-12-23T09:58:00Z" w16du:dateUtc="2024-12-23T08:58:00Z">
              <w:rPr>
                <w:rFonts w:asciiTheme="minorHAnsi" w:hAnsiTheme="minorHAnsi" w:cstheme="minorBidi"/>
                <w:b/>
                <w:bCs/>
                <w:szCs w:val="22"/>
                <w:lang w:val="en-US"/>
              </w:rPr>
            </w:rPrChange>
          </w:rPr>
          <w:t>Minimum proportion in environmentally sustainable investments</w:t>
        </w:r>
        <w:r w:rsidRPr="0028516C">
          <w:rPr>
            <w:rFonts w:asciiTheme="minorHAnsi" w:hAnsiTheme="minorHAnsi" w:cstheme="minorBidi"/>
            <w:sz w:val="20"/>
            <w:lang w:val="en-US"/>
            <w:rPrChange w:id="6246" w:author="Martinez De Hurtado Yela Fermin" w:date="2024-12-23T09:58:00Z" w16du:dateUtc="2024-12-23T08:58:00Z">
              <w:rPr>
                <w:rFonts w:asciiTheme="minorHAnsi" w:hAnsiTheme="minorHAnsi" w:cstheme="minorBidi"/>
                <w:szCs w:val="22"/>
                <w:lang w:val="en-US"/>
              </w:rPr>
            </w:rPrChange>
          </w:rPr>
          <w:t xml:space="preserve"> </w:t>
        </w:r>
        <w:r w:rsidRPr="0028516C">
          <w:rPr>
            <w:rFonts w:asciiTheme="minorHAnsi" w:hAnsiTheme="minorHAnsi" w:cstheme="minorBidi"/>
            <w:b/>
            <w:bCs/>
            <w:sz w:val="20"/>
            <w:lang w:val="en-US"/>
            <w:rPrChange w:id="6247" w:author="Martinez De Hurtado Yela Fermin" w:date="2024-12-23T09:58:00Z" w16du:dateUtc="2024-12-23T08:58:00Z">
              <w:rPr>
                <w:rFonts w:asciiTheme="minorHAnsi" w:hAnsiTheme="minorHAnsi" w:cstheme="minorBidi"/>
                <w:b/>
                <w:bCs/>
                <w:szCs w:val="22"/>
                <w:lang w:val="en-US"/>
              </w:rPr>
            </w:rPrChange>
          </w:rPr>
          <w:t>(alignment with taxonomy)</w:t>
        </w:r>
        <w:r w:rsidRPr="0028516C">
          <w:rPr>
            <w:rFonts w:asciiTheme="minorHAnsi" w:hAnsiTheme="minorHAnsi" w:cstheme="minorBidi"/>
            <w:sz w:val="20"/>
            <w:lang w:val="en-US"/>
            <w:rPrChange w:id="6248" w:author="Martinez De Hurtado Yela Fermin" w:date="2024-12-23T09:58:00Z" w16du:dateUtc="2024-12-23T08:58:00Z">
              <w:rPr>
                <w:rFonts w:asciiTheme="minorHAnsi" w:hAnsiTheme="minorHAnsi" w:cstheme="minorBidi"/>
                <w:szCs w:val="22"/>
                <w:lang w:val="en-US"/>
              </w:rPr>
            </w:rPrChange>
          </w:rPr>
          <w:t>, as defined in Article 2, section 1, of Regulation (EU) 2020/852 of the European Parliament and of the Council;</w:t>
        </w:r>
      </w:ins>
    </w:p>
    <w:p w14:paraId="683957D4" w14:textId="77777777" w:rsidR="0028516C" w:rsidRPr="0028516C" w:rsidRDefault="0028516C" w:rsidP="0028516C">
      <w:pPr>
        <w:pStyle w:val="TEXTO0"/>
        <w:numPr>
          <w:ilvl w:val="0"/>
          <w:numId w:val="336"/>
        </w:numPr>
        <w:spacing w:before="120" w:after="120" w:line="288" w:lineRule="auto"/>
        <w:rPr>
          <w:ins w:id="6249" w:author="Martinez De Hurtado Yela Fermin" w:date="2024-12-23T09:57:00Z" w16du:dateUtc="2024-12-23T08:57:00Z"/>
          <w:rFonts w:asciiTheme="minorHAnsi" w:hAnsiTheme="minorHAnsi" w:cstheme="minorBidi"/>
          <w:sz w:val="20"/>
          <w:lang w:val="en-US"/>
          <w:rPrChange w:id="6250" w:author="Martinez De Hurtado Yela Fermin" w:date="2024-12-23T09:58:00Z" w16du:dateUtc="2024-12-23T08:58:00Z">
            <w:rPr>
              <w:ins w:id="6251" w:author="Martinez De Hurtado Yela Fermin" w:date="2024-12-23T09:57:00Z" w16du:dateUtc="2024-12-23T08:57:00Z"/>
              <w:rFonts w:asciiTheme="minorHAnsi" w:hAnsiTheme="minorHAnsi" w:cstheme="minorBidi"/>
              <w:szCs w:val="22"/>
              <w:lang w:val="en-US"/>
            </w:rPr>
          </w:rPrChange>
        </w:rPr>
      </w:pPr>
      <w:ins w:id="6252" w:author="Martinez De Hurtado Yela Fermin" w:date="2024-12-23T09:57:00Z" w16du:dateUtc="2024-12-23T08:57:00Z">
        <w:r w:rsidRPr="0028516C">
          <w:rPr>
            <w:rFonts w:asciiTheme="minorHAnsi" w:hAnsiTheme="minorHAnsi" w:cstheme="minorBidi"/>
            <w:b/>
            <w:bCs/>
            <w:sz w:val="20"/>
            <w:lang w:val="en-US"/>
            <w:rPrChange w:id="6253" w:author="Martinez De Hurtado Yela Fermin" w:date="2024-12-23T09:58:00Z" w16du:dateUtc="2024-12-23T08:58:00Z">
              <w:rPr>
                <w:rFonts w:asciiTheme="minorHAnsi" w:hAnsiTheme="minorHAnsi" w:cstheme="minorBidi"/>
                <w:b/>
                <w:bCs/>
                <w:szCs w:val="22"/>
                <w:lang w:val="en-US"/>
              </w:rPr>
            </w:rPrChange>
          </w:rPr>
          <w:lastRenderedPageBreak/>
          <w:t>Minimum proportion in sustainable investments</w:t>
        </w:r>
        <w:r w:rsidRPr="0028516C">
          <w:rPr>
            <w:rFonts w:asciiTheme="minorHAnsi" w:hAnsiTheme="minorHAnsi" w:cstheme="minorBidi"/>
            <w:sz w:val="20"/>
            <w:lang w:val="en-US"/>
            <w:rPrChange w:id="6254" w:author="Martinez De Hurtado Yela Fermin" w:date="2024-12-23T09:58:00Z" w16du:dateUtc="2024-12-23T08:58:00Z">
              <w:rPr>
                <w:rFonts w:asciiTheme="minorHAnsi" w:hAnsiTheme="minorHAnsi" w:cstheme="minorBidi"/>
                <w:szCs w:val="22"/>
                <w:lang w:val="en-US"/>
              </w:rPr>
            </w:rPrChange>
          </w:rPr>
          <w:t>, as defined in Article 2, section 17, of Regulation (EU) 2019/2088 of the European Parliament and of the Council;</w:t>
        </w:r>
      </w:ins>
    </w:p>
    <w:p w14:paraId="7AEB4B3C" w14:textId="77777777" w:rsidR="0028516C" w:rsidRPr="0028516C" w:rsidRDefault="0028516C" w:rsidP="0028516C">
      <w:pPr>
        <w:pStyle w:val="TEXTO0"/>
        <w:numPr>
          <w:ilvl w:val="0"/>
          <w:numId w:val="336"/>
        </w:numPr>
        <w:spacing w:before="120" w:after="120" w:line="288" w:lineRule="auto"/>
        <w:rPr>
          <w:ins w:id="6255" w:author="Martinez De Hurtado Yela Fermin" w:date="2024-12-23T09:57:00Z" w16du:dateUtc="2024-12-23T08:57:00Z"/>
          <w:rFonts w:asciiTheme="minorHAnsi" w:hAnsiTheme="minorHAnsi" w:cstheme="minorBidi"/>
          <w:sz w:val="20"/>
          <w:lang w:val="en-US"/>
          <w:rPrChange w:id="6256" w:author="Martinez De Hurtado Yela Fermin" w:date="2024-12-23T09:58:00Z" w16du:dateUtc="2024-12-23T08:58:00Z">
            <w:rPr>
              <w:ins w:id="6257" w:author="Martinez De Hurtado Yela Fermin" w:date="2024-12-23T09:57:00Z" w16du:dateUtc="2024-12-23T08:57:00Z"/>
              <w:rFonts w:asciiTheme="minorHAnsi" w:hAnsiTheme="minorHAnsi" w:cstheme="minorBidi"/>
              <w:szCs w:val="22"/>
              <w:lang w:val="en-US"/>
            </w:rPr>
          </w:rPrChange>
        </w:rPr>
      </w:pPr>
      <w:ins w:id="6258" w:author="Martinez De Hurtado Yela Fermin" w:date="2024-12-23T09:57:00Z" w16du:dateUtc="2024-12-23T08:57:00Z">
        <w:r w:rsidRPr="0028516C">
          <w:rPr>
            <w:rFonts w:asciiTheme="minorHAnsi" w:hAnsiTheme="minorHAnsi" w:cstheme="minorBidi"/>
            <w:sz w:val="20"/>
            <w:lang w:val="en-US"/>
            <w:rPrChange w:id="6259" w:author="Martinez De Hurtado Yela Fermin" w:date="2024-12-23T09:58:00Z" w16du:dateUtc="2024-12-23T08:58:00Z">
              <w:rPr>
                <w:rFonts w:asciiTheme="minorHAnsi" w:hAnsiTheme="minorHAnsi" w:cstheme="minorBidi"/>
                <w:szCs w:val="22"/>
                <w:lang w:val="en-US"/>
              </w:rPr>
            </w:rPrChange>
          </w:rPr>
          <w:t>Consideration of</w:t>
        </w:r>
        <w:r w:rsidRPr="0028516C">
          <w:rPr>
            <w:rFonts w:asciiTheme="minorHAnsi" w:hAnsiTheme="minorHAnsi" w:cstheme="minorBidi"/>
            <w:b/>
            <w:bCs/>
            <w:sz w:val="20"/>
            <w:lang w:val="en-US"/>
            <w:rPrChange w:id="6260" w:author="Martinez De Hurtado Yela Fermin" w:date="2024-12-23T09:58:00Z" w16du:dateUtc="2024-12-23T08:58:00Z">
              <w:rPr>
                <w:rFonts w:asciiTheme="minorHAnsi" w:hAnsiTheme="minorHAnsi" w:cstheme="minorBidi"/>
                <w:b/>
                <w:bCs/>
                <w:szCs w:val="22"/>
                <w:lang w:val="en-US"/>
              </w:rPr>
            </w:rPrChange>
          </w:rPr>
          <w:t xml:space="preserve"> the principal adverse impacts on the sustainability factors</w:t>
        </w:r>
        <w:r w:rsidRPr="0028516C">
          <w:rPr>
            <w:rFonts w:asciiTheme="minorHAnsi" w:hAnsiTheme="minorHAnsi" w:cstheme="minorBidi"/>
            <w:sz w:val="20"/>
            <w:lang w:val="en-US"/>
            <w:rPrChange w:id="6261" w:author="Martinez De Hurtado Yela Fermin" w:date="2024-12-23T09:58:00Z" w16du:dateUtc="2024-12-23T08:58:00Z">
              <w:rPr>
                <w:rFonts w:asciiTheme="minorHAnsi" w:hAnsiTheme="minorHAnsi" w:cstheme="minorBidi"/>
                <w:szCs w:val="22"/>
                <w:lang w:val="en-US"/>
              </w:rPr>
            </w:rPrChange>
          </w:rPr>
          <w:t xml:space="preserve"> (only applicable for SFDR products scope as set out in Article 7 of EU Regulation 20192/2088 of the European Parliament and of the Council).</w:t>
        </w:r>
      </w:ins>
    </w:p>
    <w:p w14:paraId="2FB23A3A" w14:textId="77777777" w:rsidR="0028516C" w:rsidRPr="0028516C" w:rsidRDefault="0028516C" w:rsidP="0028516C">
      <w:pPr>
        <w:pStyle w:val="TEXTO0"/>
        <w:ind w:left="0"/>
        <w:rPr>
          <w:ins w:id="6262" w:author="Martinez De Hurtado Yela Fermin" w:date="2024-12-23T09:57:00Z" w16du:dateUtc="2024-12-23T08:57:00Z"/>
          <w:rFonts w:asciiTheme="minorHAnsi" w:hAnsiTheme="minorHAnsi" w:cstheme="minorBidi"/>
          <w:sz w:val="20"/>
          <w:lang w:val="en-US"/>
          <w:rPrChange w:id="6263" w:author="Martinez De Hurtado Yela Fermin" w:date="2024-12-23T09:58:00Z" w16du:dateUtc="2024-12-23T08:58:00Z">
            <w:rPr>
              <w:ins w:id="6264" w:author="Martinez De Hurtado Yela Fermin" w:date="2024-12-23T09:57:00Z" w16du:dateUtc="2024-12-23T08:57:00Z"/>
              <w:rFonts w:asciiTheme="minorHAnsi" w:hAnsiTheme="minorHAnsi" w:cstheme="minorBidi"/>
              <w:szCs w:val="22"/>
              <w:lang w:val="en-US"/>
            </w:rPr>
          </w:rPrChange>
        </w:rPr>
      </w:pPr>
      <w:ins w:id="6265" w:author="Martinez De Hurtado Yela Fermin" w:date="2024-12-23T09:57:00Z" w16du:dateUtc="2024-12-23T08:57:00Z">
        <w:r w:rsidRPr="0028516C">
          <w:rPr>
            <w:rFonts w:asciiTheme="minorHAnsi" w:hAnsiTheme="minorHAnsi" w:cstheme="minorBidi"/>
            <w:b/>
            <w:bCs/>
            <w:sz w:val="20"/>
            <w:lang w:val="en-US"/>
            <w:rPrChange w:id="6266" w:author="Martinez De Hurtado Yela Fermin" w:date="2024-12-23T09:58:00Z" w16du:dateUtc="2024-12-23T08:58:00Z">
              <w:rPr>
                <w:rFonts w:asciiTheme="minorHAnsi" w:hAnsiTheme="minorHAnsi" w:cstheme="minorBidi"/>
                <w:b/>
                <w:bCs/>
                <w:szCs w:val="22"/>
                <w:lang w:val="en-US"/>
              </w:rPr>
            </w:rPrChange>
          </w:rPr>
          <w:t>These attributes do not lead to a sustainability classification</w:t>
        </w:r>
        <w:r w:rsidRPr="0028516C">
          <w:rPr>
            <w:rFonts w:asciiTheme="minorHAnsi" w:hAnsiTheme="minorHAnsi" w:cstheme="minorBidi"/>
            <w:sz w:val="20"/>
            <w:lang w:val="en-US"/>
            <w:rPrChange w:id="6267" w:author="Martinez De Hurtado Yela Fermin" w:date="2024-12-23T09:58:00Z" w16du:dateUtc="2024-12-23T08:58:00Z">
              <w:rPr>
                <w:rFonts w:asciiTheme="minorHAnsi" w:hAnsiTheme="minorHAnsi" w:cstheme="minorBidi"/>
                <w:szCs w:val="22"/>
                <w:lang w:val="en-US"/>
              </w:rPr>
            </w:rPrChange>
          </w:rPr>
          <w:t xml:space="preserve"> and are required for all financial instruments, regardless of their level of sustainability or their eligibility to be advised or distributed. </w:t>
        </w:r>
      </w:ins>
    </w:p>
    <w:tbl>
      <w:tblPr>
        <w:tblStyle w:val="Tablaconcuadrcula"/>
        <w:tblW w:w="0" w:type="auto"/>
        <w:jc w:val="center"/>
        <w:tblLook w:val="04A0" w:firstRow="1" w:lastRow="0" w:firstColumn="1" w:lastColumn="0" w:noHBand="0" w:noVBand="1"/>
      </w:tblPr>
      <w:tblGrid>
        <w:gridCol w:w="1838"/>
        <w:gridCol w:w="6656"/>
      </w:tblGrid>
      <w:tr w:rsidR="0028516C" w:rsidRPr="0028516C" w14:paraId="2DD5A8E1" w14:textId="77777777" w:rsidTr="00A72F4B">
        <w:trPr>
          <w:jc w:val="center"/>
          <w:ins w:id="6268" w:author="Martinez De Hurtado Yela Fermin" w:date="2024-12-23T09:57:00Z"/>
        </w:trPr>
        <w:tc>
          <w:tcPr>
            <w:tcW w:w="1838" w:type="dxa"/>
            <w:shd w:val="clear" w:color="auto" w:fill="FF0000"/>
          </w:tcPr>
          <w:p w14:paraId="63709F9B" w14:textId="77777777" w:rsidR="0028516C" w:rsidRPr="0028516C" w:rsidRDefault="0028516C" w:rsidP="00A72F4B">
            <w:pPr>
              <w:jc w:val="center"/>
              <w:rPr>
                <w:ins w:id="6269" w:author="Martinez De Hurtado Yela Fermin" w:date="2024-12-23T09:57:00Z" w16du:dateUtc="2024-12-23T08:57:00Z"/>
                <w:color w:val="FFFFFF" w:themeColor="background1"/>
                <w:sz w:val="20"/>
                <w:szCs w:val="20"/>
                <w:rPrChange w:id="6270" w:author="Martinez De Hurtado Yela Fermin" w:date="2024-12-23T09:58:00Z" w16du:dateUtc="2024-12-23T08:58:00Z">
                  <w:rPr>
                    <w:ins w:id="6271" w:author="Martinez De Hurtado Yela Fermin" w:date="2024-12-23T09:57:00Z" w16du:dateUtc="2024-12-23T08:57:00Z"/>
                    <w:color w:val="FFFFFF" w:themeColor="background1"/>
                  </w:rPr>
                </w:rPrChange>
              </w:rPr>
            </w:pPr>
            <w:ins w:id="6272" w:author="Martinez De Hurtado Yela Fermin" w:date="2024-12-23T09:57:00Z" w16du:dateUtc="2024-12-23T08:57:00Z">
              <w:r w:rsidRPr="0028516C">
                <w:rPr>
                  <w:color w:val="FFFFFF" w:themeColor="background1"/>
                  <w:sz w:val="20"/>
                  <w:szCs w:val="20"/>
                  <w:rPrChange w:id="6273" w:author="Martinez De Hurtado Yela Fermin" w:date="2024-12-23T09:58:00Z" w16du:dateUtc="2024-12-23T08:58:00Z">
                    <w:rPr>
                      <w:color w:val="FFFFFF" w:themeColor="background1"/>
                    </w:rPr>
                  </w:rPrChange>
                </w:rPr>
                <w:t>Eligibility</w:t>
              </w:r>
            </w:ins>
          </w:p>
        </w:tc>
        <w:tc>
          <w:tcPr>
            <w:tcW w:w="6656" w:type="dxa"/>
            <w:shd w:val="clear" w:color="auto" w:fill="FF0000"/>
          </w:tcPr>
          <w:p w14:paraId="72A7E3A8" w14:textId="77777777" w:rsidR="0028516C" w:rsidRPr="0028516C" w:rsidRDefault="0028516C" w:rsidP="00A72F4B">
            <w:pPr>
              <w:jc w:val="center"/>
              <w:rPr>
                <w:ins w:id="6274" w:author="Martinez De Hurtado Yela Fermin" w:date="2024-12-23T09:57:00Z" w16du:dateUtc="2024-12-23T08:57:00Z"/>
                <w:color w:val="FFFFFF" w:themeColor="background1"/>
                <w:sz w:val="20"/>
                <w:szCs w:val="20"/>
                <w:rPrChange w:id="6275" w:author="Martinez De Hurtado Yela Fermin" w:date="2024-12-23T09:58:00Z" w16du:dateUtc="2024-12-23T08:58:00Z">
                  <w:rPr>
                    <w:ins w:id="6276" w:author="Martinez De Hurtado Yela Fermin" w:date="2024-12-23T09:57:00Z" w16du:dateUtc="2024-12-23T08:57:00Z"/>
                    <w:color w:val="FFFFFF" w:themeColor="background1"/>
                  </w:rPr>
                </w:rPrChange>
              </w:rPr>
            </w:pPr>
            <w:ins w:id="6277" w:author="Martinez De Hurtado Yela Fermin" w:date="2024-12-23T09:57:00Z" w16du:dateUtc="2024-12-23T08:57:00Z">
              <w:r w:rsidRPr="0028516C">
                <w:rPr>
                  <w:color w:val="FFFFFF" w:themeColor="background1"/>
                  <w:sz w:val="20"/>
                  <w:szCs w:val="20"/>
                  <w:rPrChange w:id="6278" w:author="Martinez De Hurtado Yela Fermin" w:date="2024-12-23T09:58:00Z" w16du:dateUtc="2024-12-23T08:58:00Z">
                    <w:rPr>
                      <w:color w:val="FFFFFF" w:themeColor="background1"/>
                    </w:rPr>
                  </w:rPrChange>
                </w:rPr>
                <w:t>Criteria</w:t>
              </w:r>
            </w:ins>
          </w:p>
        </w:tc>
      </w:tr>
      <w:tr w:rsidR="0028516C" w:rsidRPr="0028516C" w14:paraId="649400D6" w14:textId="77777777" w:rsidTr="00A72F4B">
        <w:trPr>
          <w:jc w:val="center"/>
          <w:ins w:id="6279" w:author="Martinez De Hurtado Yela Fermin" w:date="2024-12-23T09:57:00Z"/>
        </w:trPr>
        <w:tc>
          <w:tcPr>
            <w:tcW w:w="1838" w:type="dxa"/>
          </w:tcPr>
          <w:p w14:paraId="78BC9B86" w14:textId="77777777" w:rsidR="0028516C" w:rsidRPr="0028516C" w:rsidRDefault="0028516C" w:rsidP="00A72F4B">
            <w:pPr>
              <w:rPr>
                <w:ins w:id="6280" w:author="Martinez De Hurtado Yela Fermin" w:date="2024-12-23T09:57:00Z" w16du:dateUtc="2024-12-23T08:57:00Z"/>
                <w:sz w:val="20"/>
                <w:szCs w:val="20"/>
                <w:rPrChange w:id="6281" w:author="Martinez De Hurtado Yela Fermin" w:date="2024-12-23T09:58:00Z" w16du:dateUtc="2024-12-23T08:58:00Z">
                  <w:rPr>
                    <w:ins w:id="6282" w:author="Martinez De Hurtado Yela Fermin" w:date="2024-12-23T09:57:00Z" w16du:dateUtc="2024-12-23T08:57:00Z"/>
                  </w:rPr>
                </w:rPrChange>
              </w:rPr>
            </w:pPr>
            <w:ins w:id="6283" w:author="Martinez De Hurtado Yela Fermin" w:date="2024-12-23T09:57:00Z" w16du:dateUtc="2024-12-23T08:57:00Z">
              <w:r w:rsidRPr="0028516C">
                <w:rPr>
                  <w:sz w:val="20"/>
                  <w:szCs w:val="20"/>
                  <w:rPrChange w:id="6284" w:author="Martinez De Hurtado Yela Fermin" w:date="2024-12-23T09:58:00Z" w16du:dateUtc="2024-12-23T08:58:00Z">
                    <w:rPr/>
                  </w:rPrChange>
                </w:rPr>
                <w:t>Green MiFID</w:t>
              </w:r>
            </w:ins>
          </w:p>
          <w:p w14:paraId="76A75112" w14:textId="77777777" w:rsidR="0028516C" w:rsidRPr="0028516C" w:rsidRDefault="0028516C" w:rsidP="00A72F4B">
            <w:pPr>
              <w:rPr>
                <w:ins w:id="6285" w:author="Martinez De Hurtado Yela Fermin" w:date="2024-12-23T09:57:00Z" w16du:dateUtc="2024-12-23T08:57:00Z"/>
                <w:sz w:val="20"/>
                <w:szCs w:val="20"/>
                <w:rPrChange w:id="6286" w:author="Martinez De Hurtado Yela Fermin" w:date="2024-12-23T09:58:00Z" w16du:dateUtc="2024-12-23T08:58:00Z">
                  <w:rPr>
                    <w:ins w:id="6287" w:author="Martinez De Hurtado Yela Fermin" w:date="2024-12-23T09:57:00Z" w16du:dateUtc="2024-12-23T08:57:00Z"/>
                  </w:rPr>
                </w:rPrChange>
              </w:rPr>
            </w:pPr>
          </w:p>
        </w:tc>
        <w:tc>
          <w:tcPr>
            <w:tcW w:w="6656" w:type="dxa"/>
          </w:tcPr>
          <w:p w14:paraId="0BDE273D" w14:textId="77777777" w:rsidR="0028516C" w:rsidRPr="0028516C" w:rsidRDefault="0028516C" w:rsidP="00A72F4B">
            <w:pPr>
              <w:rPr>
                <w:ins w:id="6288" w:author="Martinez De Hurtado Yela Fermin" w:date="2024-12-23T09:57:00Z" w16du:dateUtc="2024-12-23T08:57:00Z"/>
                <w:sz w:val="20"/>
                <w:szCs w:val="20"/>
                <w:rPrChange w:id="6289" w:author="Martinez De Hurtado Yela Fermin" w:date="2024-12-23T09:58:00Z" w16du:dateUtc="2024-12-23T08:58:00Z">
                  <w:rPr>
                    <w:ins w:id="6290" w:author="Martinez De Hurtado Yela Fermin" w:date="2024-12-23T09:57:00Z" w16du:dateUtc="2024-12-23T08:57:00Z"/>
                  </w:rPr>
                </w:rPrChange>
              </w:rPr>
            </w:pPr>
            <w:ins w:id="6291" w:author="Martinez De Hurtado Yela Fermin" w:date="2024-12-23T09:57:00Z" w16du:dateUtc="2024-12-23T08:57:00Z">
              <w:r w:rsidRPr="0028516C">
                <w:rPr>
                  <w:sz w:val="20"/>
                  <w:szCs w:val="20"/>
                  <w:rPrChange w:id="6292" w:author="Martinez De Hurtado Yela Fermin" w:date="2024-12-23T09:58:00Z" w16du:dateUtc="2024-12-23T08:58:00Z">
                    <w:rPr/>
                  </w:rPrChange>
                </w:rPr>
                <w:t xml:space="preserve">See </w:t>
              </w:r>
              <w:r w:rsidRPr="0028516C">
                <w:rPr>
                  <w:i/>
                  <w:iCs/>
                  <w:sz w:val="20"/>
                  <w:szCs w:val="20"/>
                  <w:rPrChange w:id="6293" w:author="Martinez De Hurtado Yela Fermin" w:date="2024-12-23T09:58:00Z" w16du:dateUtc="2024-12-23T08:58:00Z">
                    <w:rPr>
                      <w:i/>
                      <w:iCs/>
                    </w:rPr>
                  </w:rPrChange>
                </w:rPr>
                <w:t>WM&amp;I Reference Document for Sustainability Criteria Integration in Investment Advice and Portfolio Management Processes and the documents that transpose it in each country.</w:t>
              </w:r>
            </w:ins>
          </w:p>
        </w:tc>
      </w:tr>
    </w:tbl>
    <w:p w14:paraId="033CB578" w14:textId="2D7E2EC4" w:rsidR="00B07C08" w:rsidRPr="0028516C" w:rsidDel="00074B44" w:rsidRDefault="00B07C08" w:rsidP="00DD20B8">
      <w:pPr>
        <w:pStyle w:val="Textoindependiente"/>
        <w:rPr>
          <w:del w:id="6294" w:author="Martinez De Hurtado Yela Fermin" w:date="2024-12-23T09:59:00Z" w16du:dateUtc="2024-12-23T08:59:00Z"/>
        </w:rPr>
      </w:pPr>
    </w:p>
    <w:p w14:paraId="16F22747" w14:textId="77777777" w:rsidR="0028516C" w:rsidRDefault="0028516C">
      <w:pPr>
        <w:rPr>
          <w:ins w:id="6295" w:author="Martinez De Hurtado Yela Fermin" w:date="2024-12-23T09:58:00Z" w16du:dateUtc="2024-12-23T08:58:00Z"/>
        </w:rPr>
      </w:pPr>
    </w:p>
    <w:p w14:paraId="08843861" w14:textId="4D6CB6B0" w:rsidR="0028516C" w:rsidRPr="00492A56" w:rsidRDefault="0028516C" w:rsidP="0028516C">
      <w:pPr>
        <w:pStyle w:val="HeadingA3"/>
        <w:rPr>
          <w:ins w:id="6296" w:author="Martinez De Hurtado Yela Fermin" w:date="2024-12-23T09:58:00Z" w16du:dateUtc="2024-12-23T08:58:00Z"/>
          <w:lang w:val="en-GB"/>
        </w:rPr>
      </w:pPr>
      <w:bookmarkStart w:id="6297" w:name="_Toc186795287"/>
      <w:ins w:id="6298" w:author="Martinez De Hurtado Yela Fermin" w:date="2024-12-23T09:58:00Z" w16du:dateUtc="2024-12-23T08:58:00Z">
        <w:r w:rsidRPr="0028516C">
          <w:rPr>
            <w:lang w:val="en-GB"/>
          </w:rPr>
          <w:t>Switzerland</w:t>
        </w:r>
        <w:bookmarkEnd w:id="6297"/>
      </w:ins>
    </w:p>
    <w:p w14:paraId="400D1B4D" w14:textId="1E83C70B" w:rsidR="00E22EAD" w:rsidRDefault="0028516C">
      <w:pPr>
        <w:rPr>
          <w:ins w:id="6299" w:author="Martinez De Hurtado Yela Fermin" w:date="2024-09-10T10:54:00Z"/>
          <w:rFonts w:cstheme="minorHAnsi"/>
          <w:color w:val="000000" w:themeColor="text2"/>
          <w:sz w:val="20"/>
          <w:szCs w:val="20"/>
          <w:lang w:eastAsia="en-US"/>
        </w:rPr>
      </w:pPr>
      <w:ins w:id="6300" w:author="Martinez De Hurtado Yela Fermin" w:date="2024-12-23T09:59:00Z" w16du:dateUtc="2024-12-23T08:59:00Z">
        <w:r w:rsidRPr="0028516C">
          <w:rPr>
            <w:sz w:val="20"/>
            <w:szCs w:val="20"/>
            <w:rPrChange w:id="6301" w:author="Martinez De Hurtado Yela Fermin" w:date="2024-12-23T09:59:00Z" w16du:dateUtc="2024-12-23T08:59:00Z">
              <w:rPr/>
            </w:rPrChange>
          </w:rPr>
          <w:t>In compliance with the Federal Act on Financial Services (FinSA), the Swiss Bankers Association (SBA) issued the Guidelines for financial service providers on the integration of ESG preferences and ESG risks into investment advice and portfolio management, which are mandatory for its members. See section 1.1.5.2 of this document for the classification criteria.</w:t>
        </w:r>
      </w:ins>
      <w:ins w:id="6302" w:author="Martinez De Hurtado Yela Fermin" w:date="2024-09-10T10:54:00Z">
        <w:r w:rsidR="00E22EAD">
          <w:br w:type="page"/>
        </w:r>
      </w:ins>
    </w:p>
    <w:p w14:paraId="53C49487" w14:textId="7F5DB460" w:rsidR="00803E3C" w:rsidRDefault="00803E3C">
      <w:pPr>
        <w:rPr>
          <w:ins w:id="6303" w:author="Martinez De Hurtado Yela Fermin" w:date="2024-09-10T11:07:00Z"/>
          <w:rFonts w:cstheme="minorHAnsi"/>
          <w:color w:val="000000" w:themeColor="text2"/>
          <w:sz w:val="20"/>
          <w:szCs w:val="20"/>
          <w:lang w:eastAsia="en-US"/>
        </w:rPr>
      </w:pPr>
    </w:p>
    <w:p w14:paraId="60D7EA8E" w14:textId="77777777" w:rsidR="00A403EC" w:rsidRPr="00755149" w:rsidRDefault="00A403EC" w:rsidP="00A403EC">
      <w:pPr>
        <w:pStyle w:val="TEXTO0"/>
        <w:ind w:left="0"/>
        <w:rPr>
          <w:ins w:id="6304" w:author="Martinez De Hurtado Yela Fermin" w:date="2024-09-10T11:08:00Z"/>
          <w:rFonts w:ascii="Santander Text" w:eastAsiaTheme="minorHAnsi" w:hAnsi="Santander Text" w:cstheme="minorBidi"/>
          <w:b/>
          <w:bCs/>
          <w:sz w:val="24"/>
          <w:szCs w:val="24"/>
          <w:lang w:val="en-GB" w:eastAsia="es-ES"/>
        </w:rPr>
      </w:pPr>
      <w:ins w:id="6305" w:author="Martinez De Hurtado Yela Fermin" w:date="2024-09-10T11:08:00Z">
        <w:r w:rsidRPr="00755149">
          <w:rPr>
            <w:rFonts w:ascii="Santander Text" w:eastAsiaTheme="minorHAnsi" w:hAnsi="Santander Text" w:cstheme="minorBidi"/>
            <w:b/>
            <w:bCs/>
            <w:sz w:val="24"/>
            <w:szCs w:val="24"/>
            <w:lang w:val="en-GB" w:eastAsia="es-ES"/>
          </w:rPr>
          <w:t>Version change control</w:t>
        </w:r>
      </w:ins>
    </w:p>
    <w:p w14:paraId="564E32C9" w14:textId="77777777" w:rsidR="00A403EC" w:rsidRPr="00AD162D" w:rsidRDefault="00A403EC" w:rsidP="00A403EC">
      <w:pPr>
        <w:spacing w:after="200" w:line="276" w:lineRule="auto"/>
        <w:rPr>
          <w:ins w:id="6306" w:author="Martinez De Hurtado Yela Fermin" w:date="2024-09-10T11:08:00Z"/>
          <w:rFonts w:ascii="Santander Text" w:hAnsi="Santander Text"/>
        </w:rPr>
      </w:pPr>
    </w:p>
    <w:tbl>
      <w:tblPr>
        <w:tblStyle w:val="Tablaconcuadrcula"/>
        <w:tblW w:w="9861" w:type="dxa"/>
        <w:tblInd w:w="-431" w:type="dxa"/>
        <w:tblLook w:val="04A0" w:firstRow="1" w:lastRow="0" w:firstColumn="1" w:lastColumn="0" w:noHBand="0" w:noVBand="1"/>
      </w:tblPr>
      <w:tblGrid>
        <w:gridCol w:w="1139"/>
        <w:gridCol w:w="2258"/>
        <w:gridCol w:w="3261"/>
        <w:gridCol w:w="1785"/>
        <w:gridCol w:w="1418"/>
      </w:tblGrid>
      <w:tr w:rsidR="00A403EC" w:rsidRPr="00AD162D" w14:paraId="697BED8D" w14:textId="77777777" w:rsidTr="00EE35EC">
        <w:trPr>
          <w:ins w:id="6307" w:author="Martinez De Hurtado Yela Fermin" w:date="2024-09-10T11:08:00Z"/>
        </w:trPr>
        <w:tc>
          <w:tcPr>
            <w:tcW w:w="1139" w:type="dxa"/>
          </w:tcPr>
          <w:p w14:paraId="10FF23C3" w14:textId="77777777" w:rsidR="00A403EC" w:rsidRPr="00AD162D" w:rsidRDefault="00A403EC" w:rsidP="00EE35EC">
            <w:pPr>
              <w:jc w:val="center"/>
              <w:rPr>
                <w:ins w:id="6308" w:author="Martinez De Hurtado Yela Fermin" w:date="2024-09-10T11:08:00Z"/>
                <w:rFonts w:ascii="Santander Text" w:hAnsi="Santander Text"/>
                <w:b/>
                <w:bCs/>
              </w:rPr>
            </w:pPr>
            <w:ins w:id="6309" w:author="Martinez De Hurtado Yela Fermin" w:date="2024-09-10T11:08:00Z">
              <w:r w:rsidRPr="00AD162D">
                <w:rPr>
                  <w:rFonts w:ascii="Santander Text" w:hAnsi="Santander Text"/>
                  <w:b/>
                  <w:bCs/>
                </w:rPr>
                <w:t>Version</w:t>
              </w:r>
            </w:ins>
          </w:p>
        </w:tc>
        <w:tc>
          <w:tcPr>
            <w:tcW w:w="2258" w:type="dxa"/>
          </w:tcPr>
          <w:p w14:paraId="270BA20B" w14:textId="77777777" w:rsidR="00A403EC" w:rsidRPr="00AD162D" w:rsidRDefault="00A403EC" w:rsidP="00EE35EC">
            <w:pPr>
              <w:jc w:val="center"/>
              <w:rPr>
                <w:ins w:id="6310" w:author="Martinez De Hurtado Yela Fermin" w:date="2024-09-10T11:08:00Z"/>
                <w:rFonts w:ascii="Santander Text" w:hAnsi="Santander Text"/>
                <w:b/>
                <w:bCs/>
              </w:rPr>
            </w:pPr>
            <w:ins w:id="6311" w:author="Martinez De Hurtado Yela Fermin" w:date="2024-09-10T11:08:00Z">
              <w:r w:rsidRPr="00AD162D">
                <w:rPr>
                  <w:rFonts w:ascii="Santander Text" w:hAnsi="Santander Text"/>
                  <w:b/>
                  <w:bCs/>
                </w:rPr>
                <w:t>Unit</w:t>
              </w:r>
            </w:ins>
          </w:p>
        </w:tc>
        <w:tc>
          <w:tcPr>
            <w:tcW w:w="3261" w:type="dxa"/>
          </w:tcPr>
          <w:p w14:paraId="04544E4D" w14:textId="77777777" w:rsidR="00A403EC" w:rsidRPr="00AD162D" w:rsidRDefault="00A403EC" w:rsidP="00EE35EC">
            <w:pPr>
              <w:jc w:val="center"/>
              <w:rPr>
                <w:ins w:id="6312" w:author="Martinez De Hurtado Yela Fermin" w:date="2024-09-10T11:08:00Z"/>
                <w:rFonts w:ascii="Santander Text" w:hAnsi="Santander Text"/>
                <w:b/>
                <w:bCs/>
              </w:rPr>
            </w:pPr>
            <w:ins w:id="6313" w:author="Martinez De Hurtado Yela Fermin" w:date="2024-09-10T11:08:00Z">
              <w:r w:rsidRPr="00AD162D">
                <w:rPr>
                  <w:rFonts w:ascii="Santander Text" w:hAnsi="Santander Text"/>
                  <w:b/>
                  <w:bCs/>
                </w:rPr>
                <w:t>Description</w:t>
              </w:r>
            </w:ins>
          </w:p>
        </w:tc>
        <w:tc>
          <w:tcPr>
            <w:tcW w:w="1785" w:type="dxa"/>
          </w:tcPr>
          <w:p w14:paraId="314C8C55" w14:textId="77777777" w:rsidR="00A403EC" w:rsidRPr="00AD162D" w:rsidRDefault="00A403EC" w:rsidP="00EE35EC">
            <w:pPr>
              <w:jc w:val="center"/>
              <w:rPr>
                <w:ins w:id="6314" w:author="Martinez De Hurtado Yela Fermin" w:date="2024-09-10T11:08:00Z"/>
                <w:rFonts w:ascii="Santander Text" w:hAnsi="Santander Text"/>
                <w:b/>
                <w:bCs/>
              </w:rPr>
            </w:pPr>
            <w:ins w:id="6315" w:author="Martinez De Hurtado Yela Fermin" w:date="2024-09-10T11:08:00Z">
              <w:r w:rsidRPr="00AD162D">
                <w:rPr>
                  <w:rFonts w:ascii="Santander Text" w:hAnsi="Santander Text"/>
                  <w:b/>
                  <w:bCs/>
                </w:rPr>
                <w:t>Government</w:t>
              </w:r>
            </w:ins>
          </w:p>
        </w:tc>
        <w:tc>
          <w:tcPr>
            <w:tcW w:w="1418" w:type="dxa"/>
          </w:tcPr>
          <w:p w14:paraId="60B060BC" w14:textId="77777777" w:rsidR="00A403EC" w:rsidRPr="00AD162D" w:rsidRDefault="00A403EC" w:rsidP="00EE35EC">
            <w:pPr>
              <w:jc w:val="center"/>
              <w:rPr>
                <w:ins w:id="6316" w:author="Martinez De Hurtado Yela Fermin" w:date="2024-09-10T11:08:00Z"/>
                <w:rFonts w:ascii="Santander Text" w:hAnsi="Santander Text"/>
                <w:b/>
                <w:bCs/>
              </w:rPr>
            </w:pPr>
            <w:ins w:id="6317" w:author="Martinez De Hurtado Yela Fermin" w:date="2024-09-10T11:08:00Z">
              <w:r w:rsidRPr="00AD162D">
                <w:rPr>
                  <w:rFonts w:ascii="Santander Text" w:hAnsi="Santander Text"/>
                  <w:b/>
                  <w:bCs/>
                </w:rPr>
                <w:t>Date</w:t>
              </w:r>
            </w:ins>
          </w:p>
        </w:tc>
      </w:tr>
      <w:tr w:rsidR="00A403EC" w:rsidRPr="00AD162D" w14:paraId="311E40F5" w14:textId="77777777" w:rsidTr="00EE35EC">
        <w:trPr>
          <w:ins w:id="6318" w:author="Martinez De Hurtado Yela Fermin" w:date="2024-09-10T11:08:00Z"/>
        </w:trPr>
        <w:tc>
          <w:tcPr>
            <w:tcW w:w="1139" w:type="dxa"/>
          </w:tcPr>
          <w:p w14:paraId="52553195" w14:textId="77777777" w:rsidR="00A403EC" w:rsidRPr="00AD162D" w:rsidRDefault="00A403EC" w:rsidP="00EE35EC">
            <w:pPr>
              <w:rPr>
                <w:ins w:id="6319" w:author="Martinez De Hurtado Yela Fermin" w:date="2024-09-10T11:08:00Z"/>
                <w:rFonts w:ascii="Santander Text" w:hAnsi="Santander Text"/>
              </w:rPr>
            </w:pPr>
            <w:ins w:id="6320" w:author="Martinez De Hurtado Yela Fermin" w:date="2024-09-10T11:08:00Z">
              <w:r w:rsidRPr="00AD162D">
                <w:rPr>
                  <w:rFonts w:ascii="Santander Text" w:hAnsi="Santander Text"/>
                </w:rPr>
                <w:t>1.0</w:t>
              </w:r>
            </w:ins>
          </w:p>
        </w:tc>
        <w:tc>
          <w:tcPr>
            <w:tcW w:w="2258" w:type="dxa"/>
          </w:tcPr>
          <w:p w14:paraId="295C0888" w14:textId="77777777" w:rsidR="00A403EC" w:rsidRPr="00AD162D" w:rsidRDefault="00A403EC" w:rsidP="00EE35EC">
            <w:pPr>
              <w:rPr>
                <w:ins w:id="6321" w:author="Martinez De Hurtado Yela Fermin" w:date="2024-09-10T11:08:00Z"/>
                <w:rFonts w:ascii="Santander Text" w:hAnsi="Santander Text"/>
              </w:rPr>
            </w:pPr>
            <w:ins w:id="6322" w:author="Martinez De Hurtado Yela Fermin" w:date="2024-09-10T11:08:00Z">
              <w:r w:rsidRPr="00AD162D">
                <w:rPr>
                  <w:rFonts w:ascii="Santander Text" w:hAnsi="Santander Text"/>
                </w:rPr>
                <w:t>Responsible Banking</w:t>
              </w:r>
            </w:ins>
          </w:p>
        </w:tc>
        <w:tc>
          <w:tcPr>
            <w:tcW w:w="3261" w:type="dxa"/>
          </w:tcPr>
          <w:p w14:paraId="4AC0165B" w14:textId="3F036DAC" w:rsidR="00A403EC" w:rsidRPr="00AD162D" w:rsidRDefault="00AE2734" w:rsidP="00EE35EC">
            <w:pPr>
              <w:rPr>
                <w:ins w:id="6323" w:author="Martinez De Hurtado Yela Fermin" w:date="2024-09-10T11:08:00Z"/>
                <w:rFonts w:ascii="Santander Text" w:hAnsi="Santander Text"/>
              </w:rPr>
            </w:pPr>
            <w:ins w:id="6324" w:author="Martinez De Hurtado Yela Fermin" w:date="2024-09-10T11:09:00Z">
              <w:r>
                <w:rPr>
                  <w:rFonts w:ascii="Santander Text" w:hAnsi="Santander Text"/>
                </w:rPr>
                <w:t>First version of SFICS, as an evolution of SFCS and considering the 6 environmental objectives of the EU Taxonomy</w:t>
              </w:r>
            </w:ins>
            <w:ins w:id="6325" w:author="Martinez De Hurtado Yela Fermin" w:date="2024-09-10T11:08:00Z">
              <w:r w:rsidR="00A403EC" w:rsidRPr="00AD162D">
                <w:rPr>
                  <w:rFonts w:ascii="Santander Text" w:hAnsi="Santander Text"/>
                </w:rPr>
                <w:t>.</w:t>
              </w:r>
            </w:ins>
            <w:ins w:id="6326" w:author="Martinez De Hurtado Yela Fermin" w:date="2024-09-10T11:19:00Z">
              <w:r w:rsidR="001F6356">
                <w:rPr>
                  <w:rFonts w:ascii="Santander Text" w:hAnsi="Santander Text"/>
                </w:rPr>
                <w:t xml:space="preserve"> In addition, integration of SRI criteria </w:t>
              </w:r>
              <w:r w:rsidR="000F585C">
                <w:rPr>
                  <w:rFonts w:ascii="Santander Text" w:hAnsi="Santander Text"/>
                </w:rPr>
                <w:t xml:space="preserve">within </w:t>
              </w:r>
              <w:r w:rsidR="001F6356">
                <w:rPr>
                  <w:rFonts w:ascii="Santander Text" w:hAnsi="Santander Text"/>
                </w:rPr>
                <w:t>SFICS.</w:t>
              </w:r>
            </w:ins>
          </w:p>
        </w:tc>
        <w:tc>
          <w:tcPr>
            <w:tcW w:w="1785" w:type="dxa"/>
          </w:tcPr>
          <w:p w14:paraId="46268FCD" w14:textId="0131D8C0" w:rsidR="00A403EC" w:rsidRPr="00AD162D" w:rsidRDefault="00AE2734" w:rsidP="00EE35EC">
            <w:pPr>
              <w:rPr>
                <w:ins w:id="6327" w:author="Martinez De Hurtado Yela Fermin" w:date="2024-09-10T11:08:00Z"/>
                <w:rFonts w:ascii="Santander Text" w:hAnsi="Santander Text"/>
              </w:rPr>
            </w:pPr>
            <w:ins w:id="6328" w:author="Martinez De Hurtado Yela Fermin" w:date="2024-09-10T11:09:00Z">
              <w:r>
                <w:rPr>
                  <w:rFonts w:ascii="Santander Text" w:hAnsi="Santander Text"/>
                </w:rPr>
                <w:t>ESG Meeting &amp; ESG Disclosure Forum</w:t>
              </w:r>
            </w:ins>
          </w:p>
        </w:tc>
        <w:tc>
          <w:tcPr>
            <w:tcW w:w="1418" w:type="dxa"/>
          </w:tcPr>
          <w:p w14:paraId="50679725" w14:textId="59CACBDA" w:rsidR="00A403EC" w:rsidRPr="00AD162D" w:rsidRDefault="00AE2734" w:rsidP="00EE35EC">
            <w:pPr>
              <w:rPr>
                <w:ins w:id="6329" w:author="Martinez De Hurtado Yela Fermin" w:date="2024-09-10T11:08:00Z"/>
                <w:rFonts w:ascii="Santander Text" w:hAnsi="Santander Text"/>
              </w:rPr>
            </w:pPr>
            <w:ins w:id="6330" w:author="Martinez De Hurtado Yela Fermin" w:date="2024-09-10T11:09:00Z">
              <w:r>
                <w:rPr>
                  <w:rFonts w:ascii="Santander Text" w:hAnsi="Santander Text"/>
                </w:rPr>
                <w:t>January</w:t>
              </w:r>
            </w:ins>
            <w:ins w:id="6331" w:author="Martinez De Hurtado Yela Fermin" w:date="2024-09-10T11:08:00Z">
              <w:r w:rsidR="00A403EC" w:rsidRPr="00AD162D">
                <w:rPr>
                  <w:rFonts w:ascii="Santander Text" w:hAnsi="Santander Text"/>
                </w:rPr>
                <w:t xml:space="preserve"> 202</w:t>
              </w:r>
            </w:ins>
            <w:ins w:id="6332" w:author="Martinez De Hurtado Yela Fermin" w:date="2024-09-10T11:09:00Z">
              <w:r>
                <w:rPr>
                  <w:rFonts w:ascii="Santander Text" w:hAnsi="Santander Text"/>
                </w:rPr>
                <w:t>4</w:t>
              </w:r>
            </w:ins>
          </w:p>
        </w:tc>
      </w:tr>
      <w:tr w:rsidR="00E81E2C" w:rsidRPr="00AD162D" w14:paraId="1A039AF7" w14:textId="77777777" w:rsidTr="00EE35EC">
        <w:trPr>
          <w:ins w:id="6333" w:author="Martinez De Hurtado Yela Fermin" w:date="2024-09-10T11:08:00Z"/>
        </w:trPr>
        <w:tc>
          <w:tcPr>
            <w:tcW w:w="1139" w:type="dxa"/>
          </w:tcPr>
          <w:p w14:paraId="70AEBAA9" w14:textId="77777777" w:rsidR="00E81E2C" w:rsidRPr="00AD162D" w:rsidRDefault="00E81E2C" w:rsidP="00E81E2C">
            <w:pPr>
              <w:rPr>
                <w:ins w:id="6334" w:author="Martinez De Hurtado Yela Fermin" w:date="2024-09-10T11:08:00Z"/>
                <w:rFonts w:ascii="Santander Text" w:hAnsi="Santander Text"/>
              </w:rPr>
            </w:pPr>
            <w:ins w:id="6335" w:author="Martinez De Hurtado Yela Fermin" w:date="2024-09-10T11:08:00Z">
              <w:r w:rsidRPr="00AD162D">
                <w:rPr>
                  <w:rFonts w:ascii="Santander Text" w:hAnsi="Santander Text"/>
                </w:rPr>
                <w:t>2.0</w:t>
              </w:r>
            </w:ins>
          </w:p>
        </w:tc>
        <w:tc>
          <w:tcPr>
            <w:tcW w:w="2258" w:type="dxa"/>
          </w:tcPr>
          <w:p w14:paraId="7A3BE66B" w14:textId="1393DB4E" w:rsidR="00E81E2C" w:rsidRPr="00AD162D" w:rsidRDefault="003F5ED9" w:rsidP="00E81E2C">
            <w:pPr>
              <w:rPr>
                <w:ins w:id="6336" w:author="Martinez De Hurtado Yela Fermin" w:date="2024-09-10T11:08:00Z"/>
                <w:rFonts w:ascii="Santander Text" w:hAnsi="Santander Text"/>
              </w:rPr>
            </w:pPr>
            <w:ins w:id="6337" w:author="Martinez De Hurtado Yela Fermin" w:date="2025-01-03T11:27:00Z" w16du:dateUtc="2025-01-03T10:27:00Z">
              <w:r>
                <w:rPr>
                  <w:rFonts w:ascii="Santander Text" w:hAnsi="Santander Text"/>
                </w:rPr>
                <w:t>Sustainability</w:t>
              </w:r>
            </w:ins>
          </w:p>
        </w:tc>
        <w:tc>
          <w:tcPr>
            <w:tcW w:w="3261" w:type="dxa"/>
          </w:tcPr>
          <w:p w14:paraId="67038EFB" w14:textId="6711FBE0" w:rsidR="00E81E2C" w:rsidRPr="00AD162D" w:rsidRDefault="003F5ED9" w:rsidP="00E81E2C">
            <w:pPr>
              <w:rPr>
                <w:ins w:id="6338" w:author="Martinez De Hurtado Yela Fermin" w:date="2024-09-10T11:08:00Z"/>
                <w:rFonts w:ascii="Santander Text" w:hAnsi="Santander Text"/>
              </w:rPr>
            </w:pPr>
            <w:ins w:id="6339" w:author="Martinez De Hurtado Yela Fermin" w:date="2025-01-03T11:27:00Z" w16du:dateUtc="2025-01-03T10:27:00Z">
              <w:r>
                <w:rPr>
                  <w:rFonts w:ascii="Santander Text" w:hAnsi="Santander Text"/>
                </w:rPr>
                <w:t>Second</w:t>
              </w:r>
            </w:ins>
            <w:ins w:id="6340" w:author="Martinez De Hurtado Yela Fermin" w:date="2024-09-10T11:10:00Z">
              <w:r w:rsidR="00E81E2C">
                <w:rPr>
                  <w:rFonts w:ascii="Santander Text" w:hAnsi="Santander Text"/>
                </w:rPr>
                <w:t xml:space="preserve"> review of SFICS, incorporating feedback from business units and countries</w:t>
              </w:r>
            </w:ins>
            <w:ins w:id="6341" w:author="Martinez De Hurtado Yela Fermin" w:date="2024-09-10T11:08:00Z">
              <w:r w:rsidR="00E81E2C" w:rsidRPr="00AD162D">
                <w:rPr>
                  <w:rFonts w:ascii="Santander Text" w:hAnsi="Santander Text"/>
                </w:rPr>
                <w:t>.</w:t>
              </w:r>
            </w:ins>
            <w:ins w:id="6342" w:author="Martinez De Hurtado Yela Fermin" w:date="2024-09-10T11:19:00Z">
              <w:r w:rsidR="000F585C">
                <w:rPr>
                  <w:rFonts w:ascii="Santander Text" w:hAnsi="Santander Text"/>
                </w:rPr>
                <w:t xml:space="preserve"> Incorporation of criteria to comply with Gre</w:t>
              </w:r>
            </w:ins>
            <w:ins w:id="6343" w:author="Martinez De Hurtado Yela Fermin" w:date="2024-09-10T11:20:00Z">
              <w:r w:rsidR="000F585C">
                <w:rPr>
                  <w:rFonts w:ascii="Santander Text" w:hAnsi="Santander Text"/>
                </w:rPr>
                <w:t>en MiFID</w:t>
              </w:r>
            </w:ins>
            <w:ins w:id="6344" w:author="Martinez De Hurtado Yela Fermin" w:date="2025-01-03T11:28:00Z" w16du:dateUtc="2025-01-03T10:28:00Z">
              <w:r>
                <w:rPr>
                  <w:rFonts w:ascii="Santander Text" w:hAnsi="Santander Text"/>
                </w:rPr>
                <w:t xml:space="preserve"> and other regulations</w:t>
              </w:r>
            </w:ins>
            <w:ins w:id="6345" w:author="Martinez De Hurtado Yela Fermin" w:date="2024-09-10T11:20:00Z">
              <w:r w:rsidR="000F585C">
                <w:rPr>
                  <w:rFonts w:ascii="Santander Text" w:hAnsi="Santander Text"/>
                </w:rPr>
                <w:t>.</w:t>
              </w:r>
            </w:ins>
          </w:p>
        </w:tc>
        <w:tc>
          <w:tcPr>
            <w:tcW w:w="1785" w:type="dxa"/>
          </w:tcPr>
          <w:p w14:paraId="1DB0D91C" w14:textId="77777777" w:rsidR="00E81E2C" w:rsidRPr="00CF43A9" w:rsidRDefault="00E81E2C" w:rsidP="00E81E2C">
            <w:pPr>
              <w:rPr>
                <w:ins w:id="6346" w:author="Martinez De Hurtado Yela Fermin" w:date="2025-01-24T11:39:00Z" w16du:dateUtc="2025-01-24T10:39:00Z"/>
                <w:rFonts w:ascii="Santander Text" w:hAnsi="Santander Text"/>
                <w:rPrChange w:id="6347" w:author="Martinez De Hurtado Yela Fermin" w:date="2025-01-24T11:40:00Z" w16du:dateUtc="2025-01-24T10:40:00Z">
                  <w:rPr>
                    <w:ins w:id="6348" w:author="Martinez De Hurtado Yela Fermin" w:date="2025-01-24T11:39:00Z" w16du:dateUtc="2025-01-24T10:39:00Z"/>
                    <w:rFonts w:ascii="Santander Text" w:hAnsi="Santander Text"/>
                    <w:highlight w:val="yellow"/>
                  </w:rPr>
                </w:rPrChange>
              </w:rPr>
            </w:pPr>
            <w:ins w:id="6349" w:author="Martinez De Hurtado Yela Fermin" w:date="2024-09-10T11:10:00Z">
              <w:r w:rsidRPr="00CF43A9">
                <w:rPr>
                  <w:rFonts w:ascii="Santander Text" w:hAnsi="Santander Text"/>
                </w:rPr>
                <w:t xml:space="preserve">ESG Meeting </w:t>
              </w:r>
            </w:ins>
          </w:p>
          <w:p w14:paraId="0E91139F" w14:textId="375EAEA2" w:rsidR="00CF43A9" w:rsidRPr="00CF43A9" w:rsidRDefault="00CF43A9" w:rsidP="00E81E2C">
            <w:pPr>
              <w:rPr>
                <w:ins w:id="6350" w:author="Martinez De Hurtado Yela Fermin" w:date="2024-09-10T11:08:00Z"/>
                <w:rFonts w:ascii="Santander Text" w:hAnsi="Santander Text"/>
              </w:rPr>
            </w:pPr>
            <w:ins w:id="6351" w:author="Martinez De Hurtado Yela Fermin" w:date="2025-01-24T11:39:00Z" w16du:dateUtc="2025-01-24T10:39:00Z">
              <w:r w:rsidRPr="00CF43A9">
                <w:rPr>
                  <w:rFonts w:ascii="Santander Text" w:hAnsi="Santander Text"/>
                </w:rPr>
                <w:t>ESG Disclosure Forum</w:t>
              </w:r>
            </w:ins>
          </w:p>
        </w:tc>
        <w:tc>
          <w:tcPr>
            <w:tcW w:w="1418" w:type="dxa"/>
          </w:tcPr>
          <w:p w14:paraId="6EAA6578" w14:textId="0037D51E" w:rsidR="00E81E2C" w:rsidRPr="00CF43A9" w:rsidRDefault="00417DFB" w:rsidP="00E81E2C">
            <w:pPr>
              <w:rPr>
                <w:ins w:id="6352" w:author="Martinez De Hurtado Yela Fermin" w:date="2024-09-10T11:08:00Z"/>
                <w:rFonts w:ascii="Santander Text" w:hAnsi="Santander Text"/>
              </w:rPr>
            </w:pPr>
            <w:ins w:id="6353" w:author="Martinez De Hurtado Yela Fermin" w:date="2025-01-02T15:59:00Z" w16du:dateUtc="2025-01-02T14:59:00Z">
              <w:r w:rsidRPr="00CF43A9">
                <w:rPr>
                  <w:rFonts w:ascii="Santander Text" w:hAnsi="Santander Text"/>
                  <w:rPrChange w:id="6354" w:author="Martinez De Hurtado Yela Fermin" w:date="2025-01-24T11:40:00Z" w16du:dateUtc="2025-01-24T10:40:00Z">
                    <w:rPr>
                      <w:rFonts w:ascii="Santander Text" w:hAnsi="Santander Text"/>
                      <w:highlight w:val="yellow"/>
                    </w:rPr>
                  </w:rPrChange>
                </w:rPr>
                <w:t>January</w:t>
              </w:r>
            </w:ins>
            <w:ins w:id="6355" w:author="Martinez De Hurtado Yela Fermin" w:date="2024-09-10T11:10:00Z">
              <w:r w:rsidR="00E81E2C" w:rsidRPr="00CF43A9">
                <w:rPr>
                  <w:rFonts w:ascii="Santander Text" w:hAnsi="Santander Text"/>
                </w:rPr>
                <w:t xml:space="preserve"> </w:t>
              </w:r>
            </w:ins>
            <w:ins w:id="6356" w:author="Martinez De Hurtado Yela Fermin" w:date="2025-02-05T11:44:00Z" w16du:dateUtc="2025-02-05T10:44:00Z">
              <w:r w:rsidR="0047714D">
                <w:rPr>
                  <w:rFonts w:ascii="Santander Text" w:hAnsi="Santander Text"/>
                </w:rPr>
                <w:t xml:space="preserve">&amp; February </w:t>
              </w:r>
            </w:ins>
            <w:ins w:id="6357" w:author="Martinez De Hurtado Yela Fermin" w:date="2024-09-10T11:10:00Z">
              <w:r w:rsidR="00E81E2C" w:rsidRPr="00CF43A9">
                <w:rPr>
                  <w:rFonts w:ascii="Santander Text" w:hAnsi="Santander Text"/>
                </w:rPr>
                <w:t>202</w:t>
              </w:r>
            </w:ins>
            <w:ins w:id="6358" w:author="Martinez De Hurtado Yela Fermin" w:date="2025-01-02T15:59:00Z" w16du:dateUtc="2025-01-02T14:59:00Z">
              <w:r w:rsidRPr="00CF43A9">
                <w:rPr>
                  <w:rFonts w:ascii="Santander Text" w:hAnsi="Santander Text"/>
                  <w:rPrChange w:id="6359" w:author="Martinez De Hurtado Yela Fermin" w:date="2025-01-24T11:40:00Z" w16du:dateUtc="2025-01-24T10:40:00Z">
                    <w:rPr>
                      <w:rFonts w:ascii="Santander Text" w:hAnsi="Santander Text"/>
                      <w:highlight w:val="yellow"/>
                    </w:rPr>
                  </w:rPrChange>
                </w:rPr>
                <w:t>5</w:t>
              </w:r>
            </w:ins>
          </w:p>
        </w:tc>
      </w:tr>
    </w:tbl>
    <w:p w14:paraId="2E32B6FB" w14:textId="77777777" w:rsidR="00E22EAD" w:rsidRPr="00734F07" w:rsidRDefault="00E22EAD" w:rsidP="00DD20B8">
      <w:pPr>
        <w:pStyle w:val="Textoindependiente"/>
      </w:pPr>
    </w:p>
    <w:sectPr w:rsidR="00E22EAD" w:rsidRPr="00734F07" w:rsidSect="00585935">
      <w:pgSz w:w="11907" w:h="16839" w:code="9"/>
      <w:pgMar w:top="1728" w:right="1151" w:bottom="1440" w:left="1151" w:header="1152"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149" w:author="Martinez De Hurtado Yela Fermin" w:date="2024-10-15T19:16:00Z" w:initials="FM">
    <w:p w14:paraId="56BF0F54" w14:textId="77777777" w:rsidR="00171E9B" w:rsidRDefault="00171E9B" w:rsidP="00171E9B">
      <w:pPr>
        <w:pStyle w:val="Textocomentario"/>
      </w:pPr>
      <w:r>
        <w:rPr>
          <w:rStyle w:val="Refdecomentario"/>
        </w:rPr>
        <w:annotationRef/>
      </w:r>
      <w:r>
        <w:t>To review and update based on latest market distribution of EPCs (TBD - Santander Spain)</w:t>
      </w:r>
    </w:p>
  </w:comment>
  <w:comment w:id="3150" w:author="Martinez De Hurtado Yela Fermin" w:date="2024-12-12T16:17:00Z" w:initials="FM">
    <w:p w14:paraId="44E7AF03" w14:textId="77777777" w:rsidR="00A906B0" w:rsidRDefault="00A906B0" w:rsidP="00A906B0">
      <w:pPr>
        <w:pStyle w:val="Textocomentario"/>
      </w:pPr>
      <w:r>
        <w:rPr>
          <w:rStyle w:val="Refdecomentario"/>
        </w:rPr>
        <w:annotationRef/>
      </w:r>
      <w:r>
        <w:t>Confirmed bands remain (analysis Nov24 - data Dec22)</w:t>
      </w:r>
    </w:p>
  </w:comment>
  <w:comment w:id="3179" w:author="Martinez De Hurtado Yela Fermin" w:date="2024-10-15T19:16:00Z" w:initials="FM">
    <w:p w14:paraId="4AFC267E" w14:textId="5552CC62" w:rsidR="00171E9B" w:rsidRDefault="00171E9B" w:rsidP="00171E9B">
      <w:pPr>
        <w:pStyle w:val="Textocomentario"/>
      </w:pPr>
      <w:r>
        <w:rPr>
          <w:rStyle w:val="Refdecomentario"/>
        </w:rPr>
        <w:annotationRef/>
      </w:r>
      <w:r>
        <w:t>To review and update based on latest market distribution of EPCs (TBD - Santander Spain)</w:t>
      </w:r>
    </w:p>
  </w:comment>
  <w:comment w:id="3180" w:author="Martinez De Hurtado Yela Fermin" w:date="2024-12-12T16:17:00Z" w:initials="FM">
    <w:p w14:paraId="6DF7DB9E" w14:textId="77777777" w:rsidR="00A906B0" w:rsidRDefault="00A906B0" w:rsidP="00A906B0">
      <w:pPr>
        <w:pStyle w:val="Textocomentario"/>
      </w:pPr>
      <w:r>
        <w:rPr>
          <w:rStyle w:val="Refdecomentario"/>
        </w:rPr>
        <w:annotationRef/>
      </w:r>
      <w:r>
        <w:t>Confirmed bands remain (analysis Nov24 - data Dec22)</w:t>
      </w:r>
    </w:p>
  </w:comment>
  <w:comment w:id="3223" w:author="Martinez De Hurtado Yela Fermin" w:date="2024-10-15T19:18:00Z" w:initials="FM">
    <w:p w14:paraId="62667BA7" w14:textId="01973F1F" w:rsidR="00171E9B" w:rsidRDefault="00171E9B" w:rsidP="00171E9B">
      <w:pPr>
        <w:pStyle w:val="Textocomentario"/>
      </w:pPr>
      <w:r>
        <w:rPr>
          <w:rStyle w:val="Refdecomentario"/>
        </w:rPr>
        <w:annotationRef/>
      </w:r>
      <w:r>
        <w:t>To review and update based on latest market distribution of EPCs (TBD - Santander Portugal)</w:t>
      </w:r>
    </w:p>
  </w:comment>
  <w:comment w:id="3224" w:author="Martinez De Hurtado Yela Fermin" w:date="2024-12-12T16:16:00Z" w:initials="FM">
    <w:p w14:paraId="0BEE9476" w14:textId="77777777" w:rsidR="00A906B0" w:rsidRDefault="00A906B0" w:rsidP="00A906B0">
      <w:pPr>
        <w:pStyle w:val="Textocomentario"/>
      </w:pPr>
      <w:r>
        <w:rPr>
          <w:rStyle w:val="Refdecomentario"/>
        </w:rPr>
        <w:annotationRef/>
      </w:r>
      <w:r>
        <w:t>Confirmed bands remain</w:t>
      </w:r>
    </w:p>
  </w:comment>
  <w:comment w:id="3251" w:author="Martinez De Hurtado Yela Fermin" w:date="2024-10-15T19:19:00Z" w:initials="FM">
    <w:p w14:paraId="668B3B87" w14:textId="7B8C1B7B" w:rsidR="00171E9B" w:rsidRDefault="00171E9B" w:rsidP="00171E9B">
      <w:pPr>
        <w:pStyle w:val="Textocomentario"/>
      </w:pPr>
      <w:r>
        <w:rPr>
          <w:rStyle w:val="Refdecomentario"/>
        </w:rPr>
        <w:annotationRef/>
      </w:r>
      <w:r>
        <w:t>To review and update based on latest market distribution of EPCs (TBD - Santander Portugal)</w:t>
      </w:r>
    </w:p>
  </w:comment>
  <w:comment w:id="3252" w:author="Martinez De Hurtado Yela Fermin" w:date="2024-12-12T16:15:00Z" w:initials="FM">
    <w:p w14:paraId="51F9AAE9" w14:textId="77777777" w:rsidR="00A906B0" w:rsidRDefault="00A906B0" w:rsidP="00A906B0">
      <w:pPr>
        <w:pStyle w:val="Textocomentario"/>
      </w:pPr>
      <w:r>
        <w:rPr>
          <w:rStyle w:val="Refdecomentario"/>
        </w:rPr>
        <w:annotationRef/>
      </w:r>
      <w:r>
        <w:t>Confirmed EPC Bands remain</w:t>
      </w:r>
    </w:p>
  </w:comment>
  <w:comment w:id="3284" w:author="Martinez De Hurtado Yela Fermin" w:date="2024-10-15T19:19:00Z" w:initials="FM">
    <w:p w14:paraId="5EDDC9E0" w14:textId="15ADB58B" w:rsidR="00171E9B" w:rsidRDefault="00171E9B" w:rsidP="00171E9B">
      <w:pPr>
        <w:pStyle w:val="Textocomentario"/>
      </w:pPr>
      <w:r>
        <w:rPr>
          <w:rStyle w:val="Refdecomentario"/>
        </w:rPr>
        <w:annotationRef/>
      </w:r>
      <w:r>
        <w:t>To review and update based on latest market distribution of EPCs (TBD - Santander Poland)</w:t>
      </w:r>
    </w:p>
  </w:comment>
  <w:comment w:id="3285" w:author="Martinez De Hurtado Yela Fermin" w:date="2024-12-12T16:14:00Z" w:initials="FM">
    <w:p w14:paraId="62F48B02" w14:textId="77777777" w:rsidR="00A906B0" w:rsidRDefault="00A906B0" w:rsidP="00A906B0">
      <w:pPr>
        <w:pStyle w:val="Textocomentario"/>
      </w:pPr>
      <w:r>
        <w:rPr>
          <w:rStyle w:val="Refdecomentario"/>
        </w:rPr>
        <w:annotationRef/>
      </w:r>
      <w:r>
        <w:t>Confirmed just keep top15%</w:t>
      </w:r>
    </w:p>
  </w:comment>
  <w:comment w:id="3314" w:author="Martinez De Hurtado Yela Fermin" w:date="2024-10-15T19:19:00Z" w:initials="FM">
    <w:p w14:paraId="07BBB666" w14:textId="1E28156A" w:rsidR="00171E9B" w:rsidRDefault="00171E9B" w:rsidP="00171E9B">
      <w:pPr>
        <w:pStyle w:val="Textocomentario"/>
      </w:pPr>
      <w:r>
        <w:rPr>
          <w:rStyle w:val="Refdecomentario"/>
        </w:rPr>
        <w:annotationRef/>
      </w:r>
      <w:r>
        <w:t>To review and update based on latest market distribution of EPCs (TBD - Santander Poland)</w:t>
      </w:r>
    </w:p>
  </w:comment>
  <w:comment w:id="3315" w:author="Martinez De Hurtado Yela Fermin" w:date="2024-12-12T16:14:00Z" w:initials="FM">
    <w:p w14:paraId="29B0BEE4" w14:textId="77777777" w:rsidR="00A906B0" w:rsidRDefault="00A906B0" w:rsidP="00A906B0">
      <w:pPr>
        <w:pStyle w:val="Textocomentario"/>
      </w:pPr>
      <w:r>
        <w:rPr>
          <w:rStyle w:val="Refdecomentario"/>
        </w:rPr>
        <w:annotationRef/>
      </w:r>
      <w:r>
        <w:t>Confirmed just keep top15%</w:t>
      </w:r>
    </w:p>
  </w:comment>
  <w:comment w:id="3352" w:author="Martinez De Hurtado Yela Fermin" w:date="2024-10-15T19:20:00Z" w:initials="FM">
    <w:p w14:paraId="572A2EC0" w14:textId="3C5C5BF4" w:rsidR="00171E9B" w:rsidRDefault="00171E9B" w:rsidP="00171E9B">
      <w:pPr>
        <w:pStyle w:val="Textocomentario"/>
      </w:pPr>
      <w:r>
        <w:rPr>
          <w:rStyle w:val="Refdecomentario"/>
        </w:rPr>
        <w:annotationRef/>
      </w:r>
      <w:r>
        <w:t>To review and update based on latest market distribution of EPCs (TBD - Santander UK)</w:t>
      </w:r>
    </w:p>
  </w:comment>
  <w:comment w:id="3353" w:author="Martinez De Hurtado Yela Fermin" w:date="2024-12-12T16:24:00Z" w:initials="FM">
    <w:p w14:paraId="0A327D77" w14:textId="77777777" w:rsidR="00CA28C1" w:rsidRDefault="00CA28C1" w:rsidP="00CA28C1">
      <w:pPr>
        <w:pStyle w:val="Textocomentario"/>
      </w:pPr>
      <w:r>
        <w:rPr>
          <w:rStyle w:val="Refdecomentario"/>
        </w:rPr>
        <w:annotationRef/>
      </w:r>
      <w:r>
        <w:t>Confirmed keep as 2023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BF0F54" w15:done="1"/>
  <w15:commentEx w15:paraId="44E7AF03" w15:paraIdParent="56BF0F54" w15:done="1"/>
  <w15:commentEx w15:paraId="4AFC267E" w15:done="1"/>
  <w15:commentEx w15:paraId="6DF7DB9E" w15:paraIdParent="4AFC267E" w15:done="1"/>
  <w15:commentEx w15:paraId="62667BA7" w15:done="1"/>
  <w15:commentEx w15:paraId="0BEE9476" w15:paraIdParent="62667BA7" w15:done="1"/>
  <w15:commentEx w15:paraId="668B3B87" w15:done="1"/>
  <w15:commentEx w15:paraId="51F9AAE9" w15:paraIdParent="668B3B87" w15:done="1"/>
  <w15:commentEx w15:paraId="5EDDC9E0" w15:done="1"/>
  <w15:commentEx w15:paraId="62F48B02" w15:paraIdParent="5EDDC9E0" w15:done="1"/>
  <w15:commentEx w15:paraId="07BBB666" w15:done="1"/>
  <w15:commentEx w15:paraId="29B0BEE4" w15:paraIdParent="07BBB666" w15:done="1"/>
  <w15:commentEx w15:paraId="572A2EC0" w15:done="1"/>
  <w15:commentEx w15:paraId="0A327D77" w15:paraIdParent="572A2E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B93E17" w16cex:dateUtc="2024-10-15T17:16:00Z"/>
  <w16cex:commentExtensible w16cex:durableId="0938F930" w16cex:dateUtc="2024-12-12T15:17:00Z"/>
  <w16cex:commentExtensible w16cex:durableId="2AB93E27" w16cex:dateUtc="2024-10-15T17:16:00Z"/>
  <w16cex:commentExtensible w16cex:durableId="2EE6208B" w16cex:dateUtc="2024-12-12T15:17:00Z"/>
  <w16cex:commentExtensible w16cex:durableId="2AB93E91" w16cex:dateUtc="2024-10-15T17:18:00Z"/>
  <w16cex:commentExtensible w16cex:durableId="34B01145" w16cex:dateUtc="2024-12-12T15:16:00Z"/>
  <w16cex:commentExtensible w16cex:durableId="2AB93EB0" w16cex:dateUtc="2024-10-15T17:19:00Z"/>
  <w16cex:commentExtensible w16cex:durableId="6496A756" w16cex:dateUtc="2024-12-12T15:15:00Z"/>
  <w16cex:commentExtensible w16cex:durableId="2AB93ECD" w16cex:dateUtc="2024-10-15T17:19:00Z"/>
  <w16cex:commentExtensible w16cex:durableId="0BD5C668" w16cex:dateUtc="2024-12-12T15:14:00Z"/>
  <w16cex:commentExtensible w16cex:durableId="2AB93ED3" w16cex:dateUtc="2024-10-15T17:19:00Z"/>
  <w16cex:commentExtensible w16cex:durableId="750B8EF1" w16cex:dateUtc="2024-12-12T15:14:00Z"/>
  <w16cex:commentExtensible w16cex:durableId="2AB93EF1" w16cex:dateUtc="2024-10-15T17:20:00Z"/>
  <w16cex:commentExtensible w16cex:durableId="21559834" w16cex:dateUtc="2024-12-12T15: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BF0F54" w16cid:durableId="2AB93E17"/>
  <w16cid:commentId w16cid:paraId="44E7AF03" w16cid:durableId="0938F930"/>
  <w16cid:commentId w16cid:paraId="4AFC267E" w16cid:durableId="2AB93E27"/>
  <w16cid:commentId w16cid:paraId="6DF7DB9E" w16cid:durableId="2EE6208B"/>
  <w16cid:commentId w16cid:paraId="62667BA7" w16cid:durableId="2AB93E91"/>
  <w16cid:commentId w16cid:paraId="0BEE9476" w16cid:durableId="34B01145"/>
  <w16cid:commentId w16cid:paraId="668B3B87" w16cid:durableId="2AB93EB0"/>
  <w16cid:commentId w16cid:paraId="51F9AAE9" w16cid:durableId="6496A756"/>
  <w16cid:commentId w16cid:paraId="5EDDC9E0" w16cid:durableId="2AB93ECD"/>
  <w16cid:commentId w16cid:paraId="62F48B02" w16cid:durableId="0BD5C668"/>
  <w16cid:commentId w16cid:paraId="07BBB666" w16cid:durableId="2AB93ED3"/>
  <w16cid:commentId w16cid:paraId="29B0BEE4" w16cid:durableId="750B8EF1"/>
  <w16cid:commentId w16cid:paraId="572A2EC0" w16cid:durableId="2AB93EF1"/>
  <w16cid:commentId w16cid:paraId="0A327D77" w16cid:durableId="21559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FC5D5" w14:textId="77777777" w:rsidR="00537B22" w:rsidRPr="000B0616" w:rsidRDefault="00537B22">
      <w:pPr>
        <w:spacing w:after="0"/>
        <w:rPr>
          <w:lang w:val="en-GB"/>
        </w:rPr>
      </w:pPr>
      <w:r w:rsidRPr="000B0616">
        <w:rPr>
          <w:lang w:val="en-GB"/>
        </w:rPr>
        <w:separator/>
      </w:r>
    </w:p>
  </w:endnote>
  <w:endnote w:type="continuationSeparator" w:id="0">
    <w:p w14:paraId="02FA0F9B" w14:textId="77777777" w:rsidR="00537B22" w:rsidRPr="000B0616" w:rsidRDefault="00537B22">
      <w:pPr>
        <w:spacing w:after="0"/>
        <w:rPr>
          <w:lang w:val="en-GB"/>
        </w:rPr>
      </w:pPr>
      <w:r w:rsidRPr="000B0616">
        <w:rPr>
          <w:lang w:val="en-GB"/>
        </w:rPr>
        <w:continuationSeparator/>
      </w:r>
    </w:p>
  </w:endnote>
  <w:endnote w:type="continuationNotice" w:id="1">
    <w:p w14:paraId="71BD65F5" w14:textId="77777777" w:rsidR="00537B22" w:rsidRDefault="00537B2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tander Text Light">
    <w:panose1 w:val="020B0304020201020104"/>
    <w:charset w:val="00"/>
    <w:family w:val="swiss"/>
    <w:pitch w:val="variable"/>
    <w:sig w:usb0="A000006F" w:usb1="00000023" w:usb2="00000000" w:usb3="00000000" w:csb0="00000093" w:csb1="00000000"/>
    <w:embedRegular r:id="rId1" w:fontKey="{7DFB4873-DB93-400A-B66A-C94F0790335E}"/>
  </w:font>
  <w:font w:name="Calibri">
    <w:panose1 w:val="020F0502020204030204"/>
    <w:charset w:val="00"/>
    <w:family w:val="swiss"/>
    <w:pitch w:val="variable"/>
    <w:sig w:usb0="E4002EFF" w:usb1="C000247B" w:usb2="00000009" w:usb3="00000000" w:csb0="000001FF" w:csb1="00000000"/>
    <w:embedRegular r:id="rId2" w:fontKey="{E40CF14A-BF8D-46E0-A059-DA8AA8FC44BC}"/>
    <w:embedBold r:id="rId3" w:fontKey="{843C1873-74D2-405C-BB68-DFBE4A6E971B}"/>
    <w:embedItalic r:id="rId4" w:fontKey="{6C13337F-09F8-434A-8A60-35CFCD271011}"/>
    <w:embedBoldItalic r:id="rId5" w:fontKey="{C20493ED-1E0C-4DF7-B69C-23C91D52AFEA}"/>
  </w:font>
  <w:font w:name="Dubai">
    <w:panose1 w:val="020B0503030403030204"/>
    <w:charset w:val="00"/>
    <w:family w:val="swiss"/>
    <w:pitch w:val="variable"/>
    <w:sig w:usb0="80002067" w:usb1="80000000" w:usb2="00000008" w:usb3="00000000" w:csb0="00000041" w:csb1="00000000"/>
    <w:embedRegular r:id="rId6" w:fontKey="{A05363D1-11B5-497E-B0EA-955CE36F7859}"/>
    <w:embedBold r:id="rId7" w:fontKey="{B1A68E9C-60DA-422E-B0FA-9210EB00423F}"/>
    <w:embedItalic r:id="rId8" w:fontKey="{060EA989-9B12-4048-BE95-599902BCE124}"/>
    <w:embedBoldItalic r:id="rId9" w:fontKey="{0637E81A-F939-474F-BDCE-C3F9CDBF6F8E}"/>
  </w:font>
  <w:font w:name="Meiryo">
    <w:charset w:val="80"/>
    <w:family w:val="swiss"/>
    <w:pitch w:val="variable"/>
    <w:sig w:usb0="E00002FF" w:usb1="6AC7FFFF" w:usb2="08000012" w:usb3="00000000" w:csb0="0002009F" w:csb1="00000000"/>
  </w:font>
  <w:font w:name="Bahnschrift Condensed">
    <w:panose1 w:val="020B0502040204020203"/>
    <w:charset w:val="00"/>
    <w:family w:val="swiss"/>
    <w:pitch w:val="variable"/>
    <w:sig w:usb0="A00002C7" w:usb1="00000002" w:usb2="00000000" w:usb3="00000000" w:csb0="0000019F" w:csb1="00000000"/>
    <w:embedBold r:id="rId10" w:fontKey="{347E2880-120F-4254-96BE-6D661A4F9370}"/>
  </w:font>
  <w:font w:name="MMC Display Condensed">
    <w:altName w:val="Calibri"/>
    <w:charset w:val="00"/>
    <w:family w:val="swiss"/>
    <w:pitch w:val="variable"/>
    <w:sig w:usb0="A00002EF" w:usb1="4000004A" w:usb2="00000008" w:usb3="00000000" w:csb0="0000009F" w:csb1="00000000"/>
    <w:embedBold r:id="rId11" w:fontKey="{D61C6853-8706-45AF-8D8C-620E443ADB24}"/>
  </w:font>
  <w:font w:name="Segoe UI">
    <w:panose1 w:val="020B0502040204020203"/>
    <w:charset w:val="00"/>
    <w:family w:val="swiss"/>
    <w:pitch w:val="variable"/>
    <w:sig w:usb0="E4002EFF" w:usb1="C000E47F" w:usb2="00000009" w:usb3="00000000" w:csb0="000001FF" w:csb1="00000000"/>
    <w:embedRegular r:id="rId12" w:fontKey="{81F38A65-E512-4D3C-AC47-5E96AC97A0FC}"/>
  </w:font>
  <w:font w:name="Microsoft YaHei">
    <w:panose1 w:val="020B0503020204020204"/>
    <w:charset w:val="86"/>
    <w:family w:val="swiss"/>
    <w:pitch w:val="variable"/>
    <w:sig w:usb0="80000287" w:usb1="2ACF3C50" w:usb2="00000016" w:usb3="00000000" w:csb0="0004001F" w:csb1="00000000"/>
  </w:font>
  <w:font w:name="Santander Text">
    <w:panose1 w:val="020B0504020201020104"/>
    <w:charset w:val="00"/>
    <w:family w:val="swiss"/>
    <w:pitch w:val="variable"/>
    <w:sig w:usb0="A000006F" w:usb1="00000023" w:usb2="00000000" w:usb3="00000000" w:csb0="00000093" w:csb1="00000000"/>
    <w:embedRegular r:id="rId13" w:fontKey="{01CE31CA-66A2-4318-A8C5-B5D3049C6D2B}"/>
    <w:embedBold r:id="rId14" w:fontKey="{CC2E48D5-E269-4056-B271-3150A4887905}"/>
  </w:font>
  <w:font w:name="Cambria Math">
    <w:panose1 w:val="02040503050406030204"/>
    <w:charset w:val="00"/>
    <w:family w:val="roman"/>
    <w:pitch w:val="variable"/>
    <w:sig w:usb0="E00006FF" w:usb1="420024FF" w:usb2="02000000" w:usb3="00000000" w:csb0="0000019F" w:csb1="00000000"/>
    <w:embedRegular r:id="rId15" w:fontKey="{5F6E837B-AB44-445A-8018-9304EAD740B3}"/>
    <w:embedItalic r:id="rId16" w:fontKey="{D276E970-AFEF-40C8-97AA-2EBF3A570407}"/>
  </w:font>
  <w:font w:name="Santander Micro Text Light">
    <w:altName w:val="Calibri"/>
    <w:charset w:val="00"/>
    <w:family w:val="swiss"/>
    <w:pitch w:val="variable"/>
    <w:sig w:usb0="A10000FF" w:usb1="4000207B" w:usb2="00000008" w:usb3="00000000" w:csb0="00000093" w:csb1="00000000"/>
  </w:font>
  <w:font w:name="Santander Micro Text">
    <w:altName w:val="Calibri"/>
    <w:charset w:val="00"/>
    <w:family w:val="swiss"/>
    <w:pitch w:val="variable"/>
    <w:sig w:usb0="A10000FF" w:usb1="4000207B" w:usb2="00000008"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OWTable"/>
      <w:tblW w:w="5000" w:type="pct"/>
      <w:tblBorders>
        <w:bottom w:val="none" w:sz="0" w:space="0" w:color="auto"/>
        <w:insideH w:val="none" w:sz="0" w:space="0" w:color="auto"/>
      </w:tblBorders>
      <w:tblCellMar>
        <w:left w:w="0" w:type="dxa"/>
        <w:right w:w="0" w:type="dxa"/>
      </w:tblCellMar>
      <w:tblLook w:val="0480" w:firstRow="0" w:lastRow="0" w:firstColumn="1" w:lastColumn="0" w:noHBand="0" w:noVBand="1"/>
    </w:tblPr>
    <w:tblGrid>
      <w:gridCol w:w="6126"/>
      <w:gridCol w:w="417"/>
      <w:gridCol w:w="3062"/>
    </w:tblGrid>
    <w:tr w:rsidR="004705E1" w:rsidRPr="000B0616" w14:paraId="22A06F79" w14:textId="77777777" w:rsidTr="000175E2">
      <w:tc>
        <w:tcPr>
          <w:cnfStyle w:val="001000000000" w:firstRow="0" w:lastRow="0" w:firstColumn="1" w:lastColumn="0" w:oddVBand="0" w:evenVBand="0" w:oddHBand="0" w:evenHBand="0" w:firstRowFirstColumn="0" w:firstRowLastColumn="0" w:lastRowFirstColumn="0" w:lastRowLastColumn="0"/>
          <w:tcW w:w="3189" w:type="pct"/>
        </w:tcPr>
        <w:p w14:paraId="59E09DDE" w14:textId="77777777" w:rsidR="004705E1" w:rsidRPr="000B0616" w:rsidRDefault="004705E1">
          <w:pPr>
            <w:rPr>
              <w:lang w:val="en-GB"/>
            </w:rPr>
          </w:pPr>
        </w:p>
      </w:tc>
      <w:tc>
        <w:tcPr>
          <w:tcW w:w="217" w:type="pct"/>
        </w:tcPr>
        <w:p w14:paraId="19152312" w14:textId="77777777" w:rsidR="004705E1" w:rsidRPr="000B0616" w:rsidRDefault="004705E1">
          <w:pPr>
            <w:cnfStyle w:val="000000000000" w:firstRow="0" w:lastRow="0" w:firstColumn="0" w:lastColumn="0" w:oddVBand="0" w:evenVBand="0" w:oddHBand="0" w:evenHBand="0" w:firstRowFirstColumn="0" w:firstRowLastColumn="0" w:lastRowFirstColumn="0" w:lastRowLastColumn="0"/>
            <w:rPr>
              <w:lang w:val="en-GB"/>
            </w:rPr>
          </w:pPr>
        </w:p>
      </w:tc>
      <w:tc>
        <w:tcPr>
          <w:tcW w:w="1594" w:type="pct"/>
        </w:tcPr>
        <w:p w14:paraId="5AEF1FB6" w14:textId="77777777" w:rsidR="004705E1" w:rsidRPr="000B0616" w:rsidRDefault="004705E1">
          <w:pPr>
            <w:cnfStyle w:val="000000000000" w:firstRow="0" w:lastRow="0" w:firstColumn="0" w:lastColumn="0" w:oddVBand="0" w:evenVBand="0" w:oddHBand="0" w:evenHBand="0" w:firstRowFirstColumn="0" w:firstRowLastColumn="0" w:lastRowFirstColumn="0" w:lastRowLastColumn="0"/>
            <w:rPr>
              <w:lang w:val="en-GB"/>
            </w:rPr>
          </w:pPr>
        </w:p>
      </w:tc>
    </w:tr>
  </w:tbl>
  <w:p w14:paraId="7FE12D13" w14:textId="77777777" w:rsidR="004705E1" w:rsidRPr="000B0616" w:rsidRDefault="004705E1" w:rsidP="00DD20B8">
    <w:pPr>
      <w:pStyle w:val="Piedepgina"/>
      <w:rPr>
        <w:lang w:val="en-GB"/>
      </w:rPr>
    </w:pPr>
  </w:p>
  <w:p w14:paraId="7C8B33F9" w14:textId="77777777" w:rsidR="004705E1" w:rsidRPr="000B0616" w:rsidRDefault="004705E1" w:rsidP="00DD20B8">
    <w:pPr>
      <w:pStyle w:val="Piedepgina"/>
      <w:rPr>
        <w:lang w:val="en-GB"/>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553698"/>
      <w:docPartObj>
        <w:docPartGallery w:val="Page Numbers (Bottom of Page)"/>
        <w:docPartUnique/>
      </w:docPartObj>
    </w:sdtPr>
    <w:sdtEndPr>
      <w:rPr>
        <w:noProof/>
      </w:rPr>
    </w:sdtEndPr>
    <w:sdtContent>
      <w:p w14:paraId="7F65F4F0" w14:textId="77777777" w:rsidR="004705E1" w:rsidRDefault="004705E1" w:rsidP="00DD20B8">
        <w:pPr>
          <w:pStyle w:val="Piedepgina"/>
        </w:pPr>
        <w:r>
          <w:fldChar w:fldCharType="begin"/>
        </w:r>
        <w:r>
          <w:instrText xml:space="preserve"> PAGE   \* MERGEFORMAT </w:instrText>
        </w:r>
        <w:r>
          <w:fldChar w:fldCharType="separate"/>
        </w:r>
        <w:r w:rsidR="00D53B0E">
          <w:rPr>
            <w:noProof/>
          </w:rPr>
          <w:t>196</w:t>
        </w:r>
        <w:r>
          <w:rPr>
            <w:noProof/>
          </w:rPr>
          <w:fldChar w:fldCharType="end"/>
        </w:r>
      </w:p>
    </w:sdtContent>
  </w:sdt>
  <w:p w14:paraId="05729327" w14:textId="77777777" w:rsidR="004705E1" w:rsidRDefault="004705E1" w:rsidP="00DD20B8">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2958711"/>
      <w:docPartObj>
        <w:docPartGallery w:val="Page Numbers (Bottom of Page)"/>
        <w:docPartUnique/>
      </w:docPartObj>
    </w:sdtPr>
    <w:sdtEndPr>
      <w:rPr>
        <w:noProof/>
      </w:rPr>
    </w:sdtEndPr>
    <w:sdtContent>
      <w:p w14:paraId="581A2CF3" w14:textId="77777777" w:rsidR="004705E1" w:rsidRDefault="004705E1" w:rsidP="00DD20B8">
        <w:pPr>
          <w:pStyle w:val="Piedepgina"/>
        </w:pPr>
        <w:r>
          <w:fldChar w:fldCharType="begin"/>
        </w:r>
        <w:r>
          <w:instrText xml:space="preserve"> PAGE   \* MERGEFORMAT </w:instrText>
        </w:r>
        <w:r>
          <w:fldChar w:fldCharType="separate"/>
        </w:r>
        <w:r w:rsidR="00856D5C">
          <w:rPr>
            <w:noProof/>
          </w:rPr>
          <w:t>200</w:t>
        </w:r>
        <w:r>
          <w:rPr>
            <w:noProof/>
          </w:rPr>
          <w:fldChar w:fldCharType="end"/>
        </w:r>
      </w:p>
    </w:sdtContent>
  </w:sdt>
  <w:p w14:paraId="7F3B583D" w14:textId="77777777" w:rsidR="004705E1" w:rsidRDefault="004705E1" w:rsidP="00DD20B8">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3974479"/>
      <w:docPartObj>
        <w:docPartGallery w:val="Page Numbers (Bottom of Page)"/>
        <w:docPartUnique/>
      </w:docPartObj>
    </w:sdtPr>
    <w:sdtEndPr>
      <w:rPr>
        <w:noProof/>
      </w:rPr>
    </w:sdtEndPr>
    <w:sdtContent>
      <w:p w14:paraId="0F8E9E03" w14:textId="77777777" w:rsidR="004705E1" w:rsidRDefault="004705E1" w:rsidP="00DD20B8">
        <w:pPr>
          <w:pStyle w:val="Piedepgina"/>
        </w:pPr>
        <w:r>
          <w:fldChar w:fldCharType="begin"/>
        </w:r>
        <w:r>
          <w:instrText xml:space="preserve"> PAGE   \* MERGEFORMAT </w:instrText>
        </w:r>
        <w:r>
          <w:fldChar w:fldCharType="separate"/>
        </w:r>
        <w:r w:rsidR="00856D5C">
          <w:rPr>
            <w:noProof/>
          </w:rPr>
          <w:t>202</w:t>
        </w:r>
        <w:r>
          <w:rPr>
            <w:noProof/>
          </w:rPr>
          <w:fldChar w:fldCharType="end"/>
        </w:r>
      </w:p>
    </w:sdtContent>
  </w:sdt>
  <w:p w14:paraId="6D5080A7" w14:textId="77777777" w:rsidR="004705E1" w:rsidRDefault="004705E1" w:rsidP="00DD20B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C85DB" w14:textId="77777777" w:rsidR="004705E1" w:rsidRPr="000B0616" w:rsidRDefault="004705E1" w:rsidP="00DD20B8">
    <w:pPr>
      <w:pStyle w:val="Piedepgina"/>
      <w:rPr>
        <w:lang w:val="en-GB"/>
      </w:rPr>
    </w:pPr>
    <w:r w:rsidRPr="000B0616">
      <w:rPr>
        <w:lang w:val="en-GB"/>
      </w:rPr>
      <w:t>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64081" w14:textId="77777777" w:rsidR="004705E1" w:rsidRPr="00232730" w:rsidRDefault="004705E1" w:rsidP="00DD20B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321480"/>
      <w:docPartObj>
        <w:docPartGallery w:val="Page Numbers (Bottom of Page)"/>
        <w:docPartUnique/>
      </w:docPartObj>
    </w:sdtPr>
    <w:sdtEndPr>
      <w:rPr>
        <w:noProof/>
      </w:rPr>
    </w:sdtEndPr>
    <w:sdtContent>
      <w:p w14:paraId="1CF7AC85" w14:textId="77777777" w:rsidR="004705E1" w:rsidRDefault="004705E1">
        <w:pPr>
          <w:pStyle w:val="Piedepgina"/>
        </w:pPr>
        <w:r>
          <w:fldChar w:fldCharType="begin"/>
        </w:r>
        <w:r>
          <w:instrText xml:space="preserve"> PAGE   \* MERGEFORMAT </w:instrText>
        </w:r>
        <w:r>
          <w:fldChar w:fldCharType="separate"/>
        </w:r>
        <w:r w:rsidR="00856D5C">
          <w:rPr>
            <w:noProof/>
          </w:rPr>
          <w:t>12</w:t>
        </w:r>
        <w:r>
          <w:rPr>
            <w:noProof/>
          </w:rPr>
          <w:fldChar w:fldCharType="end"/>
        </w:r>
      </w:p>
    </w:sdtContent>
  </w:sdt>
  <w:p w14:paraId="64A22DFA" w14:textId="77777777" w:rsidR="004705E1" w:rsidRDefault="004705E1" w:rsidP="00DD20B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1503" w:name="_Hlk500764155" w:displacedByCustomXml="next"/>
  <w:bookmarkStart w:id="1504" w:name="_Hlk500764154" w:displacedByCustomXml="next"/>
  <w:bookmarkStart w:id="1505" w:name="_Hlk500764153" w:displacedByCustomXml="next"/>
  <w:bookmarkStart w:id="1506" w:name="_Hlk500764114" w:displacedByCustomXml="next"/>
  <w:bookmarkStart w:id="1507" w:name="_Hlk500764113" w:displacedByCustomXml="next"/>
  <w:bookmarkStart w:id="1508" w:name="_Hlk500764112" w:displacedByCustomXml="next"/>
  <w:sdt>
    <w:sdtPr>
      <w:id w:val="-1788497212"/>
      <w:docPartObj>
        <w:docPartGallery w:val="Page Numbers (Bottom of Page)"/>
        <w:docPartUnique/>
      </w:docPartObj>
    </w:sdtPr>
    <w:sdtEndPr>
      <w:rPr>
        <w:noProof/>
      </w:rPr>
    </w:sdtEndPr>
    <w:sdtContent>
      <w:p w14:paraId="41410622" w14:textId="77777777" w:rsidR="004705E1" w:rsidRDefault="004705E1">
        <w:pPr>
          <w:pStyle w:val="Piedepgina"/>
        </w:pPr>
        <w:r>
          <w:fldChar w:fldCharType="begin"/>
        </w:r>
        <w:r>
          <w:instrText xml:space="preserve"> PAGE   \* MERGEFORMAT </w:instrText>
        </w:r>
        <w:r>
          <w:fldChar w:fldCharType="separate"/>
        </w:r>
        <w:r w:rsidR="00856D5C">
          <w:rPr>
            <w:noProof/>
          </w:rPr>
          <w:t>21</w:t>
        </w:r>
        <w:r>
          <w:rPr>
            <w:noProof/>
          </w:rPr>
          <w:fldChar w:fldCharType="end"/>
        </w:r>
      </w:p>
    </w:sdtContent>
  </w:sdt>
  <w:p w14:paraId="769511BA" w14:textId="77777777" w:rsidR="004705E1" w:rsidRDefault="004705E1" w:rsidP="00DD20B8">
    <w:pPr>
      <w:pStyle w:val="Piedepgina"/>
    </w:pPr>
  </w:p>
  <w:bookmarkEnd w:id="1508"/>
  <w:bookmarkEnd w:id="1507"/>
  <w:bookmarkEnd w:id="1506"/>
  <w:bookmarkEnd w:id="1505"/>
  <w:bookmarkEnd w:id="1504"/>
  <w:bookmarkEnd w:id="15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7774961"/>
      <w:docPartObj>
        <w:docPartGallery w:val="Page Numbers (Bottom of Page)"/>
        <w:docPartUnique/>
      </w:docPartObj>
    </w:sdtPr>
    <w:sdtEndPr>
      <w:rPr>
        <w:noProof/>
      </w:rPr>
    </w:sdtEndPr>
    <w:sdtContent>
      <w:p w14:paraId="15AB5961" w14:textId="77777777" w:rsidR="004705E1" w:rsidRDefault="004705E1" w:rsidP="00DD20B8">
        <w:pPr>
          <w:pStyle w:val="Piedepgina"/>
        </w:pPr>
        <w:r>
          <w:fldChar w:fldCharType="begin"/>
        </w:r>
        <w:r>
          <w:instrText xml:space="preserve"> PAGE   \* MERGEFORMAT </w:instrText>
        </w:r>
        <w:r>
          <w:fldChar w:fldCharType="separate"/>
        </w:r>
        <w:r w:rsidR="006456EA">
          <w:rPr>
            <w:noProof/>
          </w:rPr>
          <w:t>61</w:t>
        </w:r>
        <w:r>
          <w:rPr>
            <w:noProof/>
          </w:rPr>
          <w:fldChar w:fldCharType="end"/>
        </w:r>
      </w:p>
    </w:sdtContent>
  </w:sdt>
  <w:p w14:paraId="69909DA0" w14:textId="77777777" w:rsidR="004705E1" w:rsidRDefault="004705E1" w:rsidP="00DD20B8">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4852810"/>
      <w:docPartObj>
        <w:docPartGallery w:val="Page Numbers (Bottom of Page)"/>
        <w:docPartUnique/>
      </w:docPartObj>
    </w:sdtPr>
    <w:sdtEndPr>
      <w:rPr>
        <w:noProof/>
      </w:rPr>
    </w:sdtEndPr>
    <w:sdtContent>
      <w:p w14:paraId="463F36FF" w14:textId="77777777" w:rsidR="004705E1" w:rsidRDefault="004705E1" w:rsidP="00DD20B8">
        <w:pPr>
          <w:pStyle w:val="Piedepgina"/>
        </w:pPr>
        <w:r>
          <w:fldChar w:fldCharType="begin"/>
        </w:r>
        <w:r>
          <w:instrText xml:space="preserve"> PAGE   \* MERGEFORMAT </w:instrText>
        </w:r>
        <w:r>
          <w:fldChar w:fldCharType="separate"/>
        </w:r>
        <w:r w:rsidR="006456EA">
          <w:rPr>
            <w:noProof/>
          </w:rPr>
          <w:t>103</w:t>
        </w:r>
        <w:r>
          <w:rPr>
            <w:noProof/>
          </w:rPr>
          <w:fldChar w:fldCharType="end"/>
        </w:r>
      </w:p>
    </w:sdtContent>
  </w:sdt>
  <w:p w14:paraId="022D9C7F" w14:textId="77777777" w:rsidR="004705E1" w:rsidRDefault="004705E1" w:rsidP="00DD20B8">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9294663"/>
      <w:docPartObj>
        <w:docPartGallery w:val="Page Numbers (Bottom of Page)"/>
        <w:docPartUnique/>
      </w:docPartObj>
    </w:sdtPr>
    <w:sdtEndPr>
      <w:rPr>
        <w:noProof/>
      </w:rPr>
    </w:sdtEndPr>
    <w:sdtContent>
      <w:p w14:paraId="11BB661E" w14:textId="77777777" w:rsidR="004705E1" w:rsidRDefault="004705E1" w:rsidP="00DD20B8">
        <w:pPr>
          <w:pStyle w:val="Piedepgina"/>
        </w:pPr>
        <w:r>
          <w:fldChar w:fldCharType="begin"/>
        </w:r>
        <w:r>
          <w:instrText xml:space="preserve"> PAGE   \* MERGEFORMAT </w:instrText>
        </w:r>
        <w:r>
          <w:fldChar w:fldCharType="separate"/>
        </w:r>
        <w:r w:rsidR="00856D5C">
          <w:rPr>
            <w:noProof/>
          </w:rPr>
          <w:t>160</w:t>
        </w:r>
        <w:r>
          <w:rPr>
            <w:noProof/>
          </w:rPr>
          <w:fldChar w:fldCharType="end"/>
        </w:r>
      </w:p>
    </w:sdtContent>
  </w:sdt>
  <w:p w14:paraId="5D4936B5" w14:textId="77777777" w:rsidR="004705E1" w:rsidRDefault="004705E1" w:rsidP="00DD20B8">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660749"/>
      <w:docPartObj>
        <w:docPartGallery w:val="Page Numbers (Bottom of Page)"/>
        <w:docPartUnique/>
      </w:docPartObj>
    </w:sdtPr>
    <w:sdtEndPr>
      <w:rPr>
        <w:noProof/>
      </w:rPr>
    </w:sdtEndPr>
    <w:sdtContent>
      <w:p w14:paraId="1AF6A3D4" w14:textId="77777777" w:rsidR="004705E1" w:rsidRDefault="004705E1" w:rsidP="00DD20B8">
        <w:pPr>
          <w:pStyle w:val="Piedepgina"/>
        </w:pPr>
        <w:r>
          <w:fldChar w:fldCharType="begin"/>
        </w:r>
        <w:r>
          <w:instrText xml:space="preserve"> PAGE   \* MERGEFORMAT </w:instrText>
        </w:r>
        <w:r>
          <w:fldChar w:fldCharType="separate"/>
        </w:r>
        <w:r w:rsidR="00D53B0E">
          <w:rPr>
            <w:noProof/>
          </w:rPr>
          <w:t>195</w:t>
        </w:r>
        <w:r>
          <w:rPr>
            <w:noProof/>
          </w:rPr>
          <w:fldChar w:fldCharType="end"/>
        </w:r>
      </w:p>
    </w:sdtContent>
  </w:sdt>
  <w:p w14:paraId="02F7C779" w14:textId="77777777" w:rsidR="004705E1" w:rsidRDefault="004705E1" w:rsidP="00DD20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00EC6" w14:textId="77777777" w:rsidR="00537B22" w:rsidRPr="000B0616" w:rsidRDefault="00537B22">
      <w:pPr>
        <w:spacing w:after="0"/>
        <w:rPr>
          <w:lang w:val="en-GB"/>
        </w:rPr>
      </w:pPr>
      <w:r w:rsidRPr="000B0616">
        <w:rPr>
          <w:lang w:val="en-GB"/>
        </w:rPr>
        <w:separator/>
      </w:r>
    </w:p>
  </w:footnote>
  <w:footnote w:type="continuationSeparator" w:id="0">
    <w:p w14:paraId="3E150ED9" w14:textId="77777777" w:rsidR="00537B22" w:rsidRPr="000B0616" w:rsidRDefault="00537B22">
      <w:pPr>
        <w:spacing w:after="0"/>
        <w:rPr>
          <w:lang w:val="en-GB"/>
        </w:rPr>
      </w:pPr>
      <w:r w:rsidRPr="000B0616">
        <w:rPr>
          <w:lang w:val="en-GB"/>
        </w:rPr>
        <w:continuationSeparator/>
      </w:r>
    </w:p>
  </w:footnote>
  <w:footnote w:type="continuationNotice" w:id="1">
    <w:p w14:paraId="70D5CEC7" w14:textId="77777777" w:rsidR="00537B22" w:rsidRDefault="00537B22">
      <w:pPr>
        <w:spacing w:after="0"/>
      </w:pPr>
    </w:p>
  </w:footnote>
  <w:footnote w:id="2">
    <w:p w14:paraId="15ADEBCF" w14:textId="77777777" w:rsidR="004705E1" w:rsidRPr="00611918" w:rsidRDefault="004705E1" w:rsidP="00952524">
      <w:pPr>
        <w:pStyle w:val="Textonotaalfinal"/>
        <w:spacing w:afterLines="40" w:after="96"/>
        <w:ind w:left="284" w:hanging="284"/>
        <w:rPr>
          <w:rFonts w:cstheme="minorHAnsi"/>
          <w:sz w:val="18"/>
          <w:szCs w:val="18"/>
        </w:rPr>
      </w:pPr>
      <w:r w:rsidRPr="00611918">
        <w:rPr>
          <w:rStyle w:val="Refdenotaalpie"/>
          <w:rFonts w:cstheme="minorHAnsi"/>
          <w:sz w:val="18"/>
          <w:szCs w:val="18"/>
        </w:rPr>
        <w:footnoteRef/>
      </w:r>
      <w:r w:rsidRPr="00611918">
        <w:rPr>
          <w:rFonts w:cstheme="minorHAnsi"/>
          <w:sz w:val="18"/>
          <w:szCs w:val="18"/>
        </w:rPr>
        <w:t xml:space="preserve"> International Capital Market Association</w:t>
      </w:r>
    </w:p>
  </w:footnote>
  <w:footnote w:id="3">
    <w:p w14:paraId="4C3C24DD" w14:textId="77777777" w:rsidR="004705E1" w:rsidRPr="005F0C23" w:rsidRDefault="004705E1" w:rsidP="00952524">
      <w:pPr>
        <w:pStyle w:val="Textonotaalfinal"/>
        <w:spacing w:afterLines="40" w:after="96"/>
        <w:ind w:left="284" w:hanging="284"/>
        <w:rPr>
          <w:sz w:val="18"/>
          <w:szCs w:val="18"/>
        </w:rPr>
      </w:pPr>
      <w:r w:rsidRPr="005F0C23">
        <w:rPr>
          <w:rStyle w:val="Refdenotaalpie"/>
          <w:sz w:val="18"/>
          <w:szCs w:val="18"/>
        </w:rPr>
        <w:footnoteRef/>
      </w:r>
      <w:r w:rsidRPr="005F0C23">
        <w:rPr>
          <w:sz w:val="18"/>
          <w:szCs w:val="18"/>
        </w:rPr>
        <w:t xml:space="preserve"> </w:t>
      </w:r>
      <w:r w:rsidRPr="005F0C23">
        <w:rPr>
          <w:rFonts w:cstheme="minorHAnsi"/>
          <w:sz w:val="18"/>
          <w:szCs w:val="18"/>
        </w:rPr>
        <w:t>Santander Asset Management (“SAM”) currently offers sustainable and responsible investment (“SRI”). SRI is an investment approach based on an internal methodology that analyses and selects investments based on ESG criteria to enhance risk management and generate sustainable returns for investors while benefiting society. The SFICS covers green and social SAM products with a known use of proceeds and clear purpose as one or more of the green or social activities within this SFICS.</w:t>
      </w:r>
    </w:p>
  </w:footnote>
  <w:footnote w:id="4">
    <w:p w14:paraId="3A5F02C2" w14:textId="77777777" w:rsidR="004705E1" w:rsidRPr="00250A3E" w:rsidRDefault="004705E1" w:rsidP="00952524">
      <w:pPr>
        <w:pStyle w:val="Textonotapie"/>
        <w:ind w:left="90" w:hanging="90"/>
        <w:rPr>
          <w:lang w:val="en-GB"/>
        </w:rPr>
      </w:pPr>
      <w:r w:rsidRPr="005F0C23">
        <w:rPr>
          <w:rStyle w:val="Refdenotaalpie"/>
          <w:sz w:val="18"/>
          <w:szCs w:val="22"/>
        </w:rPr>
        <w:footnoteRef/>
      </w:r>
      <w:r w:rsidRPr="005F0C23">
        <w:rPr>
          <w:sz w:val="18"/>
          <w:szCs w:val="22"/>
        </w:rPr>
        <w:t xml:space="preserve"> Sustainalytics notes that given the range of variables and benchmarking involved in such issuances the applicability, strength and ambitiousness of these variables should be evaluated on a case-by-case basis.  </w:t>
      </w:r>
    </w:p>
  </w:footnote>
  <w:footnote w:id="5">
    <w:p w14:paraId="1DAE5578" w14:textId="77777777" w:rsidR="0099677A" w:rsidRPr="007443FA" w:rsidRDefault="0099677A" w:rsidP="0099677A">
      <w:pPr>
        <w:pStyle w:val="Textonotapie"/>
        <w:rPr>
          <w:ins w:id="1259" w:author="Cisneros Morales Diana Karen" w:date="2024-07-26T12:53:00Z"/>
        </w:rPr>
      </w:pPr>
      <w:ins w:id="1260" w:author="Cisneros Morales Diana Karen" w:date="2024-07-26T12:53:00Z">
        <w:r>
          <w:rPr>
            <w:rStyle w:val="Refdenotaalpie"/>
          </w:rPr>
          <w:footnoteRef/>
        </w:r>
        <w:r w:rsidRPr="007443FA">
          <w:t xml:space="preserve"> </w:t>
        </w:r>
        <w:r w:rsidRPr="00F5379F">
          <w:rPr>
            <w:szCs w:val="16"/>
          </w:rPr>
          <w:t>Assessment performed under the Climate Change Mitigation objective, identified as the most relevant.</w:t>
        </w:r>
      </w:ins>
    </w:p>
  </w:footnote>
  <w:footnote w:id="6">
    <w:p w14:paraId="4411A14E" w14:textId="77777777" w:rsidR="0099677A" w:rsidRPr="00544177" w:rsidRDefault="0099677A" w:rsidP="0099677A">
      <w:pPr>
        <w:pStyle w:val="Textonotapie"/>
        <w:rPr>
          <w:ins w:id="1263" w:author="Cisneros Morales Diana Karen" w:date="2024-07-26T12:53:00Z"/>
        </w:rPr>
      </w:pPr>
      <w:ins w:id="1264" w:author="Cisneros Morales Diana Karen" w:date="2024-07-26T12:53:00Z">
        <w:r>
          <w:rPr>
            <w:rStyle w:val="Refdenotaalpie"/>
          </w:rPr>
          <w:footnoteRef/>
        </w:r>
        <w:r w:rsidRPr="00544177">
          <w:t xml:space="preserve"> </w:t>
        </w:r>
        <w:r w:rsidRPr="00F5379F">
          <w:rPr>
            <w:szCs w:val="16"/>
          </w:rPr>
          <w:t>If a mortgage is granted to a local government, the criteria described here may be applied.</w:t>
        </w:r>
      </w:ins>
    </w:p>
  </w:footnote>
  <w:footnote w:id="7">
    <w:p w14:paraId="272357BF" w14:textId="77777777" w:rsidR="006816B4" w:rsidRDefault="006816B4"/>
    <w:p w14:paraId="7365F677" w14:textId="77777777" w:rsidR="0099677A" w:rsidRPr="00D63EBD" w:rsidRDefault="0099677A" w:rsidP="0099677A">
      <w:pPr>
        <w:pStyle w:val="Textonotapie"/>
        <w:rPr>
          <w:ins w:id="1273" w:author="Cisneros Morales Diana Karen" w:date="2024-07-26T12:53:00Z"/>
          <w:lang w:val="en-GB"/>
        </w:rPr>
      </w:pPr>
    </w:p>
  </w:footnote>
  <w:footnote w:id="8">
    <w:p w14:paraId="29AD17DC" w14:textId="77777777" w:rsidR="0099677A" w:rsidRPr="006C725A" w:rsidRDefault="0099677A" w:rsidP="0099677A">
      <w:pPr>
        <w:pStyle w:val="Textonotapie"/>
        <w:rPr>
          <w:ins w:id="1298" w:author="Cisneros Morales Diana Karen" w:date="2024-07-26T12:53:00Z"/>
        </w:rPr>
      </w:pPr>
      <w:ins w:id="1299" w:author="Cisneros Morales Diana Karen" w:date="2024-07-26T12:53:00Z">
        <w:r>
          <w:rPr>
            <w:rStyle w:val="Refdenotaalpie"/>
          </w:rPr>
          <w:footnoteRef/>
        </w:r>
        <w:r w:rsidRPr="006C725A">
          <w:t xml:space="preserve"> </w:t>
        </w:r>
        <w:r w:rsidRPr="006C725A">
          <w:rPr>
            <w:szCs w:val="16"/>
          </w:rPr>
          <w:t>For the geographies for which the information is not provided, it will be assumed that it does not have physical risk</w:t>
        </w:r>
        <w:r w:rsidRPr="006C725A">
          <w:t>.</w:t>
        </w:r>
      </w:ins>
    </w:p>
  </w:footnote>
  <w:footnote w:id="9">
    <w:p w14:paraId="70792AA9" w14:textId="77777777" w:rsidR="0099677A" w:rsidRPr="00505016" w:rsidRDefault="0099677A" w:rsidP="0099677A">
      <w:pPr>
        <w:pStyle w:val="Textonotapie"/>
        <w:rPr>
          <w:ins w:id="1352" w:author="Cisneros Morales Diana Karen" w:date="2024-07-26T12:53:00Z"/>
        </w:rPr>
      </w:pPr>
      <w:ins w:id="1353" w:author="Cisneros Morales Diana Karen" w:date="2024-07-26T12:53:00Z">
        <w:r>
          <w:rPr>
            <w:rStyle w:val="Refdenotaalpie"/>
          </w:rPr>
          <w:footnoteRef/>
        </w:r>
        <w:r w:rsidRPr="00505016">
          <w:t xml:space="preserve"> </w:t>
        </w:r>
        <w:r w:rsidRPr="00505016">
          <w:rPr>
            <w:szCs w:val="16"/>
          </w:rPr>
          <w:t>If a</w:t>
        </w:r>
        <w:r>
          <w:rPr>
            <w:szCs w:val="16"/>
          </w:rPr>
          <w:t>n auto loan</w:t>
        </w:r>
        <w:r w:rsidRPr="00505016">
          <w:rPr>
            <w:szCs w:val="16"/>
          </w:rPr>
          <w:t xml:space="preserve"> is granted to a local government, the criteria described here may be </w:t>
        </w:r>
        <w:r>
          <w:rPr>
            <w:szCs w:val="16"/>
          </w:rPr>
          <w:t>applied</w:t>
        </w:r>
        <w:r w:rsidRPr="00505016">
          <w:rPr>
            <w:szCs w:val="16"/>
          </w:rPr>
          <w:t>.</w:t>
        </w:r>
      </w:ins>
    </w:p>
  </w:footnote>
  <w:footnote w:id="10">
    <w:p w14:paraId="69F9A976" w14:textId="77777777" w:rsidR="004705E1" w:rsidRPr="00626BD3" w:rsidRDefault="004705E1" w:rsidP="00687599">
      <w:pPr>
        <w:pStyle w:val="Textonotapie"/>
        <w:rPr>
          <w:lang w:val="en-GB"/>
        </w:rPr>
      </w:pPr>
      <w:r>
        <w:rPr>
          <w:rStyle w:val="Refdenotaalpie"/>
        </w:rPr>
        <w:footnoteRef/>
      </w:r>
      <w:r>
        <w:t xml:space="preserve"> </w:t>
      </w:r>
      <w:r w:rsidRPr="002B5896">
        <w:t>As part of the EU’s methane strategy, the Commission has since adopted a legislative proposal to reduce CH4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11">
    <w:p w14:paraId="29E6FDAB" w14:textId="77777777" w:rsidR="004705E1" w:rsidRPr="00626BD3" w:rsidRDefault="004705E1" w:rsidP="00687599">
      <w:pPr>
        <w:pStyle w:val="Textonotapie"/>
        <w:rPr>
          <w:lang w:val="en-GB"/>
        </w:rPr>
      </w:pPr>
      <w:r>
        <w:rPr>
          <w:rStyle w:val="Refdenotaalpie"/>
        </w:rPr>
        <w:footnoteRef/>
      </w:r>
      <w:r>
        <w:t xml:space="preserve"> </w:t>
      </w:r>
      <w:r w:rsidRPr="002B5896">
        <w:t>Refers to the transport of CO2 and installation of assets that increase the flexibility and improve the management of an existing network to transport CO2</w:t>
      </w:r>
    </w:p>
  </w:footnote>
  <w:footnote w:id="12">
    <w:p w14:paraId="1D9E4EE2" w14:textId="77777777" w:rsidR="004705E1" w:rsidRPr="00626BD3" w:rsidRDefault="004705E1">
      <w:pPr>
        <w:pStyle w:val="Textonotapie"/>
        <w:rPr>
          <w:lang w:val="en-GB"/>
        </w:rPr>
      </w:pPr>
      <w:r>
        <w:rPr>
          <w:rStyle w:val="Refdenotaalpie"/>
        </w:rPr>
        <w:footnoteRef/>
      </w:r>
      <w:r>
        <w:t xml:space="preserve"> </w:t>
      </w:r>
      <w:r w:rsidRPr="0095748E">
        <w:t>Fossil fuel baselines for bioliquids (production of electricity) - 183 CO</w:t>
      </w:r>
      <w:r w:rsidRPr="00A40BDB">
        <w:rPr>
          <w:vertAlign w:val="subscript"/>
        </w:rPr>
        <w:t>2</w:t>
      </w:r>
      <w:r>
        <w:rPr>
          <w:vertAlign w:val="subscript"/>
        </w:rPr>
        <w:t xml:space="preserve"> </w:t>
      </w:r>
      <w:r w:rsidRPr="0095748E">
        <w:t>e/MJ; For outermost regions and non-EU countries, the following baseline is applicable for electricity generation: 212 g CO</w:t>
      </w:r>
      <w:r w:rsidRPr="00A40BDB">
        <w:rPr>
          <w:vertAlign w:val="subscript"/>
        </w:rPr>
        <w:t>2</w:t>
      </w:r>
      <w:r>
        <w:rPr>
          <w:vertAlign w:val="subscript"/>
        </w:rPr>
        <w:t xml:space="preserve"> </w:t>
      </w:r>
      <w:r w:rsidRPr="0095748E">
        <w:t>eq/MJ</w:t>
      </w:r>
    </w:p>
  </w:footnote>
  <w:footnote w:id="13">
    <w:p w14:paraId="5D44EBB2" w14:textId="77777777" w:rsidR="004705E1" w:rsidRPr="00626BD3" w:rsidRDefault="004705E1">
      <w:pPr>
        <w:pStyle w:val="Textonotapie"/>
        <w:rPr>
          <w:lang w:val="en-GB"/>
        </w:rPr>
      </w:pPr>
      <w:r>
        <w:rPr>
          <w:rStyle w:val="Refdenotaalpie"/>
        </w:rPr>
        <w:footnoteRef/>
      </w:r>
      <w:r>
        <w:t xml:space="preserve"> </w:t>
      </w:r>
      <w:r w:rsidRPr="00B72F47">
        <w:t>Refers to the transport of CO2 and installation of assets that increase the flexibility and improve the management of an existing network to transport CO2</w:t>
      </w:r>
    </w:p>
  </w:footnote>
  <w:footnote w:id="14">
    <w:p w14:paraId="38130353" w14:textId="77777777" w:rsidR="004705E1" w:rsidRPr="00EA387B" w:rsidRDefault="004705E1" w:rsidP="00687599">
      <w:pPr>
        <w:pStyle w:val="Textonotapie"/>
        <w:rPr>
          <w:lang w:val="en-GB"/>
        </w:rPr>
      </w:pPr>
      <w:r>
        <w:rPr>
          <w:rStyle w:val="Refdenotaalpie"/>
        </w:rPr>
        <w:footnoteRef/>
      </w:r>
      <w:r>
        <w:t xml:space="preserve"> </w:t>
      </w:r>
      <w:r w:rsidRPr="00EA387B">
        <w:t>Fossil fuel baselines for bioliquids (production of electricity) - 183 CO</w:t>
      </w:r>
      <w:r w:rsidRPr="00A40BDB">
        <w:rPr>
          <w:vertAlign w:val="subscript"/>
        </w:rPr>
        <w:t>2</w:t>
      </w:r>
      <w:r>
        <w:rPr>
          <w:vertAlign w:val="subscript"/>
        </w:rPr>
        <w:t xml:space="preserve"> </w:t>
      </w:r>
      <w:r w:rsidRPr="00EA387B">
        <w:t>e/MJ; For outermost regions and non-EU countries, the following baseline is applicable for electricity generation: 212 g CO</w:t>
      </w:r>
      <w:r w:rsidRPr="00A40BDB">
        <w:rPr>
          <w:vertAlign w:val="subscript"/>
        </w:rPr>
        <w:t>2</w:t>
      </w:r>
      <w:r>
        <w:t xml:space="preserve"> </w:t>
      </w:r>
      <w:r w:rsidRPr="00EA387B">
        <w:t>eq/MJ</w:t>
      </w:r>
    </w:p>
  </w:footnote>
  <w:footnote w:id="15">
    <w:p w14:paraId="4C736410" w14:textId="77777777" w:rsidR="004705E1" w:rsidRDefault="004705E1" w:rsidP="00687599">
      <w:pPr>
        <w:pStyle w:val="Textonotapie"/>
        <w:jc w:val="both"/>
      </w:pPr>
      <w:r>
        <w:rPr>
          <w:rStyle w:val="Refdenotaalpie"/>
        </w:rPr>
        <w:footnoteRef/>
      </w:r>
      <w:r>
        <w:t>Potential certifications/ evidence to prove compliance with CO2 thresholds (EC's decisions on these schemes are pending approval):</w:t>
      </w:r>
    </w:p>
    <w:p w14:paraId="01D29CA6" w14:textId="77777777" w:rsidR="004705E1" w:rsidRDefault="004705E1" w:rsidP="00760AB8">
      <w:pPr>
        <w:pStyle w:val="BulletFootnote"/>
      </w:pPr>
      <w:r>
        <w:t>ISCC EU (which already provides existing certification schemes for biofuels and biomass fuels)</w:t>
      </w:r>
    </w:p>
    <w:p w14:paraId="07D02FD3" w14:textId="77777777" w:rsidR="004705E1" w:rsidRDefault="004705E1" w:rsidP="00760AB8">
      <w:pPr>
        <w:pStyle w:val="BulletFootnote"/>
      </w:pPr>
      <w:r>
        <w:t>CertifHy and REDCert are three voluntary schemes that have submitted an application to the EC for accreditation of an RFNBO certification process</w:t>
      </w:r>
    </w:p>
    <w:p w14:paraId="58C768E0" w14:textId="77777777" w:rsidR="004705E1" w:rsidRPr="00F81890" w:rsidRDefault="004705E1" w:rsidP="00687599">
      <w:pPr>
        <w:pStyle w:val="Textonotapie"/>
        <w:jc w:val="both"/>
        <w:rPr>
          <w:lang w:val="en-GB"/>
        </w:rPr>
      </w:pPr>
    </w:p>
  </w:footnote>
  <w:footnote w:id="16">
    <w:p w14:paraId="750F452F" w14:textId="77777777" w:rsidR="004705E1" w:rsidRPr="00626BD3" w:rsidRDefault="004705E1">
      <w:pPr>
        <w:pStyle w:val="Textonotapie"/>
        <w:rPr>
          <w:lang w:val="en-GB"/>
        </w:rPr>
      </w:pPr>
      <w:r>
        <w:rPr>
          <w:rStyle w:val="Refdenotaalpie"/>
        </w:rPr>
        <w:footnoteRef/>
      </w:r>
      <w:r>
        <w:t xml:space="preserve"> </w:t>
      </w:r>
      <w:r w:rsidRPr="009D50BD">
        <w:t>Fossil fuel baselines for biofuel production facilities</w:t>
      </w:r>
      <w:r>
        <w:t xml:space="preserve"> </w:t>
      </w:r>
      <w:r w:rsidRPr="009D50BD">
        <w:t>(for transportation) - 94 gCO2e/MJ; For outermost regions and non-EU countries, the following baseline is applicable for electricity generation: 212 g CO2e</w:t>
      </w:r>
      <w:del w:id="1698" w:author="Cisneros Morales Diana Karen" w:date="2024-08-27T11:55:00Z">
        <w:r w:rsidRPr="009D50BD" w:rsidDel="008200FC">
          <w:delText>q</w:delText>
        </w:r>
      </w:del>
      <w:r w:rsidRPr="009D50BD">
        <w:t>/MJ</w:t>
      </w:r>
    </w:p>
  </w:footnote>
  <w:footnote w:id="17">
    <w:p w14:paraId="65DE1B9A" w14:textId="77777777" w:rsidR="004705E1" w:rsidRPr="00626BD3" w:rsidRDefault="004705E1">
      <w:pPr>
        <w:pStyle w:val="Textonotapie"/>
        <w:rPr>
          <w:lang w:val="en-GB"/>
        </w:rPr>
      </w:pPr>
      <w:r>
        <w:rPr>
          <w:rStyle w:val="Refdenotaalpie"/>
        </w:rPr>
        <w:footnoteRef/>
      </w:r>
      <w:r>
        <w:t xml:space="preserve"> </w:t>
      </w:r>
      <w:r w:rsidRPr="00B72F47">
        <w:t>Refers to the transport of CO2 and installation of assets that increase the flexibility and improve the management of an existing network to transport CO2</w:t>
      </w:r>
    </w:p>
  </w:footnote>
  <w:footnote w:id="18">
    <w:p w14:paraId="14D5C2C8" w14:textId="77777777" w:rsidR="004705E1" w:rsidRPr="0064560F" w:rsidRDefault="004705E1" w:rsidP="00687599">
      <w:pPr>
        <w:pStyle w:val="Textonotapie"/>
        <w:rPr>
          <w:lang w:val="en-GB"/>
        </w:rPr>
      </w:pPr>
      <w:r>
        <w:rPr>
          <w:rStyle w:val="Refdenotaalpie"/>
        </w:rPr>
        <w:footnoteRef/>
      </w:r>
      <w:r>
        <w:t xml:space="preserve"> </w:t>
      </w:r>
      <w:r w:rsidRPr="009D50BD">
        <w:t>Fossil fuel baselines for biofuel production facilities (for transportation) - 94 gCO2e/MJ; For outermost regions and non-EU countries, the following baseline is applicable for electricity generation: 212 g CO2e</w:t>
      </w:r>
      <w:del w:id="1701" w:author="Cisneros Morales Diana Karen" w:date="2024-08-27T11:55:00Z">
        <w:r w:rsidRPr="009D50BD" w:rsidDel="008200FC">
          <w:delText>q</w:delText>
        </w:r>
      </w:del>
      <w:r w:rsidRPr="009D50BD">
        <w:t>/MJ</w:t>
      </w:r>
    </w:p>
  </w:footnote>
  <w:footnote w:id="19">
    <w:p w14:paraId="679E3258" w14:textId="77777777" w:rsidR="004705E1" w:rsidRPr="00465A80" w:rsidRDefault="004705E1" w:rsidP="00687599">
      <w:pPr>
        <w:pStyle w:val="Textonotapie"/>
        <w:jc w:val="both"/>
        <w:rPr>
          <w:lang w:val="en-GB"/>
        </w:rPr>
      </w:pPr>
      <w:r>
        <w:rPr>
          <w:rStyle w:val="Refdenotaalpie"/>
        </w:rPr>
        <w:footnoteRef/>
      </w:r>
      <w:r>
        <w:t xml:space="preserve"> </w:t>
      </w:r>
      <w:r w:rsidRPr="001A4C8C">
        <w:t>As part of the EU’s methane strategy, the Commission has since adopted a legislative proposal to reduce CH4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20">
    <w:p w14:paraId="3AFE42F2" w14:textId="77777777" w:rsidR="004705E1" w:rsidRPr="000D02CA" w:rsidRDefault="004705E1" w:rsidP="00687599">
      <w:pPr>
        <w:pStyle w:val="Textonotapie"/>
        <w:rPr>
          <w:lang w:val="en-GB"/>
        </w:rPr>
      </w:pPr>
      <w:r>
        <w:rPr>
          <w:rStyle w:val="Refdenotaalpie"/>
        </w:rPr>
        <w:footnoteRef/>
      </w:r>
      <w:r>
        <w:t xml:space="preserve"> </w:t>
      </w:r>
      <w:r w:rsidRPr="000D02CA">
        <w:t xml:space="preserve">GWP could be calculated using </w:t>
      </w:r>
      <w:r>
        <w:t>the</w:t>
      </w:r>
      <w:hyperlink r:id="rId1" w:history="1">
        <w:r w:rsidRPr="003B7C57">
          <w:rPr>
            <w:rStyle w:val="Hipervnculo"/>
          </w:rPr>
          <w:t xml:space="preserve"> GWP Calculator</w:t>
        </w:r>
      </w:hyperlink>
      <w:r w:rsidRPr="000D02CA">
        <w:t xml:space="preserve"> based on the type of refrigerant</w:t>
      </w:r>
    </w:p>
  </w:footnote>
  <w:footnote w:id="21">
    <w:p w14:paraId="475B03BF" w14:textId="77777777" w:rsidR="004705E1" w:rsidRPr="00CF180C" w:rsidRDefault="004705E1" w:rsidP="00687599">
      <w:pPr>
        <w:pStyle w:val="Textonotapie"/>
        <w:jc w:val="both"/>
        <w:rPr>
          <w:lang w:val="en-GB"/>
        </w:rPr>
      </w:pPr>
      <w:r>
        <w:rPr>
          <w:rStyle w:val="Refdenotaalpie"/>
        </w:rPr>
        <w:footnoteRef/>
      </w:r>
      <w:r>
        <w:t xml:space="preserve"> </w:t>
      </w:r>
      <w:r w:rsidRPr="00CF180C">
        <w:t>As part of the EU’s methane strategy, the Commission has since adopted a legislative proposal to reduce CH</w:t>
      </w:r>
      <w:r w:rsidRPr="00686CF8">
        <w:rPr>
          <w:vertAlign w:val="subscript"/>
        </w:rPr>
        <w:t>4</w:t>
      </w:r>
      <w:r w:rsidRPr="00CF180C">
        <w:t xml:space="preserve">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22">
    <w:p w14:paraId="09AB9B52" w14:textId="77777777" w:rsidR="004705E1" w:rsidRPr="00CF180C" w:rsidRDefault="004705E1" w:rsidP="00687599">
      <w:pPr>
        <w:pStyle w:val="Textonotapie"/>
        <w:jc w:val="both"/>
        <w:rPr>
          <w:lang w:val="en-GB"/>
        </w:rPr>
      </w:pPr>
      <w:r>
        <w:rPr>
          <w:rStyle w:val="Refdenotaalpie"/>
        </w:rPr>
        <w:footnoteRef/>
      </w:r>
      <w:r>
        <w:t xml:space="preserve"> </w:t>
      </w:r>
      <w:r w:rsidRPr="00B11578">
        <w:t>Refers to the transport of CO2 and installation of assets that increase the flexibility and improve the management of an existing network to transport CO2</w:t>
      </w:r>
    </w:p>
  </w:footnote>
  <w:footnote w:id="23">
    <w:p w14:paraId="17723F9B" w14:textId="7378EEB8" w:rsidR="004705E1" w:rsidRPr="00626BD3" w:rsidRDefault="004705E1">
      <w:pPr>
        <w:pStyle w:val="Textonotapie"/>
        <w:rPr>
          <w:lang w:val="en-GB"/>
        </w:rPr>
      </w:pPr>
      <w:r>
        <w:rPr>
          <w:rStyle w:val="Refdenotaalpie"/>
        </w:rPr>
        <w:footnoteRef/>
      </w:r>
      <w:r>
        <w:t xml:space="preserve"> </w:t>
      </w:r>
      <w:r w:rsidRPr="00506C46">
        <w:t>Fossil fuel baselines for biofuel production facilities: (i) Bioliquids (production of electricity) - 183 CO2e/MJ; and (ii) Bioliquids (production of heat) - 80 CO2e/MJ as per the EU Renewable Energy Directive II. For outermost regions and non-EU countries, the following baseline is applicable for electricity generation: 212 g CO2e</w:t>
      </w:r>
      <w:del w:id="1744" w:author="Cisneros Morales Diana Karen" w:date="2024-08-27T11:55:00Z">
        <w:r w:rsidRPr="00506C46" w:rsidDel="008200FC">
          <w:delText>q</w:delText>
        </w:r>
      </w:del>
      <w:r w:rsidRPr="00506C46">
        <w:t>/MJ</w:t>
      </w:r>
    </w:p>
  </w:footnote>
  <w:footnote w:id="24">
    <w:p w14:paraId="14FED43C" w14:textId="490AA38C" w:rsidR="004705E1" w:rsidRPr="009C3C3F" w:rsidRDefault="004705E1" w:rsidP="00687599">
      <w:pPr>
        <w:pStyle w:val="Textonotapie"/>
        <w:rPr>
          <w:lang w:val="en-GB"/>
        </w:rPr>
      </w:pPr>
      <w:r>
        <w:rPr>
          <w:rStyle w:val="Refdenotaalpie"/>
        </w:rPr>
        <w:footnoteRef/>
      </w:r>
      <w:r>
        <w:t xml:space="preserve"> </w:t>
      </w:r>
      <w:r w:rsidRPr="00506C46">
        <w:t>Fossil fuel baselines for biofuel production facilities: (i) Bioliquids (production of electricity) - 183 CO2e/MJ; and (ii) Bioliquids (production of heat) - 80 CO2e/MJ as per the EU Renewable Energy Directive II. For outermost regions and non-EU countries, the following baseline is applicable for electricity generation: 212 g CO2e</w:t>
      </w:r>
      <w:del w:id="1745" w:author="Cisneros Morales Diana Karen" w:date="2024-08-27T11:55:00Z">
        <w:r w:rsidRPr="00506C46" w:rsidDel="008200FC">
          <w:delText>q</w:delText>
        </w:r>
      </w:del>
      <w:r w:rsidRPr="00506C46">
        <w:t>/MJ</w:t>
      </w:r>
    </w:p>
  </w:footnote>
  <w:footnote w:id="25">
    <w:p w14:paraId="0F20BABF" w14:textId="77777777" w:rsidR="004705E1" w:rsidRPr="00B57684" w:rsidRDefault="004705E1" w:rsidP="00687599">
      <w:pPr>
        <w:pStyle w:val="Textonotapie"/>
        <w:jc w:val="both"/>
        <w:rPr>
          <w:lang w:val="en-GB"/>
        </w:rPr>
      </w:pPr>
      <w:r>
        <w:rPr>
          <w:rStyle w:val="Refdenotaalpie"/>
        </w:rPr>
        <w:footnoteRef/>
      </w:r>
      <w:r>
        <w:t xml:space="preserve"> </w:t>
      </w:r>
      <w:r w:rsidRPr="00B57684">
        <w:t>As part of the EU’s methane strategy, the Commission has since adopted a legislative proposal to reduce CH</w:t>
      </w:r>
      <w:r w:rsidRPr="00686CF8">
        <w:rPr>
          <w:vertAlign w:val="subscript"/>
        </w:rPr>
        <w:t>4</w:t>
      </w:r>
      <w:r w:rsidRPr="00B57684">
        <w:t xml:space="preserve">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26">
    <w:p w14:paraId="75A8E6A8" w14:textId="77777777" w:rsidR="004705E1" w:rsidRPr="00B57684" w:rsidRDefault="004705E1" w:rsidP="00687599">
      <w:pPr>
        <w:pStyle w:val="Textonotapie"/>
        <w:jc w:val="both"/>
        <w:rPr>
          <w:lang w:val="en-GB"/>
        </w:rPr>
      </w:pPr>
      <w:r>
        <w:t xml:space="preserve"> </w:t>
      </w:r>
      <w:r>
        <w:rPr>
          <w:rStyle w:val="Refdenotaalpie"/>
        </w:rPr>
        <w:footnoteRef/>
      </w:r>
      <w:r>
        <w:t xml:space="preserve"> </w:t>
      </w:r>
      <w:r w:rsidRPr="00B11578">
        <w:t>Refers to the transport of CO2 and installation of assets that increase the flexibility and improve the management of an existing network to transport CO2</w:t>
      </w:r>
    </w:p>
  </w:footnote>
  <w:footnote w:id="27">
    <w:p w14:paraId="6BA5C0DA" w14:textId="77777777" w:rsidR="004705E1" w:rsidRPr="00626BD3" w:rsidRDefault="004705E1" w:rsidP="00506C46">
      <w:pPr>
        <w:pStyle w:val="Textonotapie"/>
        <w:rPr>
          <w:lang w:val="en-GB"/>
        </w:rPr>
      </w:pPr>
      <w:r>
        <w:rPr>
          <w:rStyle w:val="Refdenotaalpie"/>
        </w:rPr>
        <w:footnoteRef/>
      </w:r>
      <w:r>
        <w:t xml:space="preserve"> </w:t>
      </w:r>
      <w:r w:rsidRPr="00506C46">
        <w:t>Fossil fuel baselines for biofuel production facilities: (i) Bioliquids (production of electricity) - 183 CO2e/MJ; and (ii) Bioliquids (production of heat) - 80 CO2e/MJ as per the EU Renewable Energy Directive II. For outermost regions and non-EU countries, the following baseline is applicable for electricity generation: 212 g CO2e</w:t>
      </w:r>
      <w:del w:id="1771" w:author="Cisneros Morales Diana Karen" w:date="2024-08-27T11:55:00Z">
        <w:r w:rsidRPr="00506C46" w:rsidDel="008200FC">
          <w:delText>q</w:delText>
        </w:r>
      </w:del>
      <w:r w:rsidRPr="00506C46">
        <w:t>/MJ</w:t>
      </w:r>
    </w:p>
  </w:footnote>
  <w:footnote w:id="28">
    <w:p w14:paraId="50E454EB" w14:textId="62CF929C" w:rsidR="004705E1" w:rsidRPr="009C3C3F" w:rsidRDefault="004705E1" w:rsidP="00687599">
      <w:pPr>
        <w:pStyle w:val="Textonotapie"/>
        <w:rPr>
          <w:lang w:val="en-GB"/>
        </w:rPr>
      </w:pPr>
      <w:r>
        <w:rPr>
          <w:rStyle w:val="Refdenotaalpie"/>
        </w:rPr>
        <w:footnoteRef/>
      </w:r>
      <w:r>
        <w:t xml:space="preserve"> </w:t>
      </w:r>
      <w:r w:rsidRPr="00506C46">
        <w:t>Fossil fuel baselines for biofuel production facilities: (i) Bioliquids (production of electricity) - 183 CO2e/MJ; and (ii) Bioliquids (production of heat) - 80 CO2e/MJ as per the EU Renewable Energy Directive II. For outermost regions and non-EU countries, the following baseline is applicable for electricity generation: 212 g CO2e</w:t>
      </w:r>
      <w:del w:id="1777" w:author="Cisneros Morales Diana Karen" w:date="2024-08-27T11:55:00Z">
        <w:r w:rsidRPr="00506C46" w:rsidDel="008200FC">
          <w:delText>q</w:delText>
        </w:r>
      </w:del>
      <w:r w:rsidRPr="00506C46">
        <w:t>/MJ</w:t>
      </w:r>
    </w:p>
  </w:footnote>
  <w:footnote w:id="29">
    <w:p w14:paraId="629AA099" w14:textId="77777777" w:rsidR="004705E1" w:rsidRPr="00B67FCA" w:rsidRDefault="004705E1" w:rsidP="00B203EE">
      <w:pPr>
        <w:pStyle w:val="Textonotapie"/>
        <w:rPr>
          <w:lang w:val="nl-NL"/>
        </w:rPr>
      </w:pPr>
      <w:r w:rsidRPr="00B67FCA">
        <w:rPr>
          <w:rStyle w:val="Refdenotaalpie"/>
          <w:szCs w:val="16"/>
        </w:rPr>
        <w:footnoteRef/>
      </w:r>
      <w:r w:rsidRPr="00B67FCA">
        <w:t xml:space="preserve"> </w:t>
      </w:r>
      <w:r w:rsidRPr="00B67FCA">
        <w:rPr>
          <w:lang w:val="nl-NL"/>
        </w:rPr>
        <w:t xml:space="preserve">See the </w:t>
      </w:r>
      <w:hyperlink r:id="rId2" w:history="1">
        <w:r w:rsidRPr="00B67FCA">
          <w:rPr>
            <w:rStyle w:val="Hipervnculo"/>
            <w:rFonts w:ascii="Calibri" w:hAnsi="Calibri" w:cs="Calibri"/>
            <w:szCs w:val="16"/>
            <w:lang w:val="nl-NL"/>
          </w:rPr>
          <w:t>Stockholm Convention's Draft Guidance</w:t>
        </w:r>
      </w:hyperlink>
      <w:r w:rsidRPr="00B67FCA">
        <w:rPr>
          <w:lang w:val="nl-NL"/>
        </w:rPr>
        <w:t xml:space="preserve"> on </w:t>
      </w:r>
      <w:r w:rsidRPr="00B203EE">
        <w:t>best</w:t>
      </w:r>
      <w:r w:rsidRPr="00B67FCA">
        <w:rPr>
          <w:lang w:val="nl-NL"/>
        </w:rPr>
        <w:t xml:space="preserve"> available techniques and best environmental practices for the management of sites contaminated with persistent organic pollutants and </w:t>
      </w:r>
      <w:hyperlink r:id="rId3" w:history="1">
        <w:r w:rsidRPr="00B67FCA">
          <w:rPr>
            <w:rStyle w:val="Hipervnculo"/>
            <w:rFonts w:ascii="Calibri" w:hAnsi="Calibri" w:cs="Calibri"/>
            <w:szCs w:val="16"/>
            <w:lang w:val="nl-NL"/>
          </w:rPr>
          <w:t>Minamata Convention's Guidance on the Management of Contaminated Sites</w:t>
        </w:r>
      </w:hyperlink>
      <w:r w:rsidRPr="00B67FCA">
        <w:rPr>
          <w:lang w:val="nl-NL"/>
        </w:rPr>
        <w:t>.</w:t>
      </w:r>
    </w:p>
  </w:footnote>
  <w:footnote w:id="30">
    <w:p w14:paraId="610FF6A1" w14:textId="77777777" w:rsidR="004705E1" w:rsidRPr="000C3091" w:rsidRDefault="004705E1">
      <w:pPr>
        <w:pStyle w:val="Textonotapie"/>
        <w:rPr>
          <w:lang w:val="nl-NL"/>
        </w:rPr>
      </w:pPr>
      <w:r>
        <w:rPr>
          <w:rStyle w:val="Refdenotaalpie"/>
        </w:rPr>
        <w:footnoteRef/>
      </w:r>
      <w:r>
        <w:t xml:space="preserve"> </w:t>
      </w:r>
      <w:r w:rsidRPr="00B203EE">
        <w:t>EU countries only; non-EU countries must comply with equivalent EU Taxonomy Technical Screening criteria including the Do No Significant Harm (DNSH) criteria; where there are references to EU specific directives, local standards may be substituted in place, if they demand at least the same output as the EU standards.</w:t>
      </w:r>
    </w:p>
  </w:footnote>
  <w:footnote w:id="31">
    <w:p w14:paraId="3C7571A7" w14:textId="77777777" w:rsidR="004705E1" w:rsidRPr="00823853" w:rsidRDefault="004705E1">
      <w:pPr>
        <w:pStyle w:val="Textonotapie"/>
        <w:rPr>
          <w:lang w:val="en-GB"/>
        </w:rPr>
      </w:pPr>
      <w:r>
        <w:rPr>
          <w:rStyle w:val="Refdenotaalpie"/>
        </w:rPr>
        <w:footnoteRef/>
      </w:r>
      <w:r>
        <w:t xml:space="preserve"> </w:t>
      </w:r>
      <w:r>
        <w:rPr>
          <w:lang w:val="en-GB"/>
        </w:rPr>
        <w:t xml:space="preserve">EU </w:t>
      </w:r>
      <w:r w:rsidRPr="00823853">
        <w:rPr>
          <w:lang w:val="en-GB"/>
        </w:rPr>
        <w:t>countries only; non-EU countries must comply with equivalent EU Taxonomy Technical Screening criteria including the Do No Significant Harm (DNSH) criteria; where there are references to EU specific directives, local standards may be substituted in place, if they demand at least the same output as the EU standards</w:t>
      </w:r>
    </w:p>
  </w:footnote>
  <w:footnote w:id="32">
    <w:p w14:paraId="0095F47B" w14:textId="77777777" w:rsidR="004705E1" w:rsidRPr="00626BD3" w:rsidRDefault="004705E1">
      <w:pPr>
        <w:pStyle w:val="Textonotapie"/>
        <w:rPr>
          <w:lang w:val="en-GB"/>
        </w:rPr>
      </w:pPr>
      <w:r>
        <w:rPr>
          <w:rStyle w:val="Refdenotaalpie"/>
        </w:rPr>
        <w:footnoteRef/>
      </w:r>
      <w:r>
        <w:t xml:space="preserve"> </w:t>
      </w:r>
      <w:r w:rsidRPr="004838F4">
        <w:rPr>
          <w:szCs w:val="18"/>
        </w:rPr>
        <w:t>EU countries only; non-EU countries must comply with equivalent EU Taxonomy Technical Screening criteria including the Do No Significant Harm (DNSH) criteria; where there are references to EU specific directives, local standards may be substituted in place, if they demand at least the same output as the EU standards</w:t>
      </w:r>
    </w:p>
  </w:footnote>
  <w:footnote w:id="33">
    <w:p w14:paraId="13D0B9E0" w14:textId="77777777" w:rsidR="004705E1" w:rsidRPr="00C70E70" w:rsidRDefault="004705E1" w:rsidP="00687599">
      <w:pPr>
        <w:pStyle w:val="Textonotapie"/>
        <w:jc w:val="both"/>
        <w:rPr>
          <w:lang w:val="en-GB"/>
        </w:rPr>
      </w:pPr>
      <w:r>
        <w:rPr>
          <w:rStyle w:val="Refdenotaalpie"/>
        </w:rPr>
        <w:footnoteRef/>
      </w:r>
      <w:r>
        <w:t xml:space="preserve"> </w:t>
      </w:r>
      <w:r w:rsidRPr="00C70E70">
        <w:t>As part of the EU’s methane strategy, the Commission has since adopted a legislative proposal to reduce CH</w:t>
      </w:r>
      <w:r w:rsidRPr="00686CF8">
        <w:rPr>
          <w:vertAlign w:val="subscript"/>
        </w:rPr>
        <w:t>4</w:t>
      </w:r>
      <w:r w:rsidRPr="00C70E70">
        <w:t xml:space="preserve">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34">
    <w:p w14:paraId="497779C7" w14:textId="77777777" w:rsidR="004705E1" w:rsidRPr="00351B74" w:rsidRDefault="004705E1" w:rsidP="00687599">
      <w:pPr>
        <w:pStyle w:val="Textonotapie"/>
        <w:rPr>
          <w:lang w:val="en-GB"/>
        </w:rPr>
      </w:pPr>
      <w:r>
        <w:rPr>
          <w:rStyle w:val="Refdenotaalpie"/>
        </w:rPr>
        <w:footnoteRef/>
      </w:r>
      <w:r>
        <w:t xml:space="preserve"> </w:t>
      </w:r>
      <w:r w:rsidRPr="002F4E0C">
        <w:t>Refers to the transport of CO2 and installation of assets that increase the flexibility and improve the management of an existing network to transport CO2</w:t>
      </w:r>
    </w:p>
  </w:footnote>
  <w:footnote w:id="35">
    <w:p w14:paraId="07879D80" w14:textId="77777777" w:rsidR="004705E1" w:rsidRPr="009C3C3F" w:rsidRDefault="004705E1" w:rsidP="00687599">
      <w:pPr>
        <w:pStyle w:val="Textonotapie"/>
        <w:jc w:val="both"/>
        <w:rPr>
          <w:lang w:val="en-GB"/>
        </w:rPr>
      </w:pPr>
      <w:r>
        <w:rPr>
          <w:rStyle w:val="Refdenotaalpie"/>
        </w:rPr>
        <w:footnoteRef/>
      </w:r>
      <w:r>
        <w:t xml:space="preserve"> </w:t>
      </w:r>
      <w:r w:rsidRPr="009C3C3F">
        <w:rPr>
          <w:lang w:val="en-GB"/>
        </w:rPr>
        <w:t>Compliance with the criteria referred to in point (2) is verified by an independent third party; The independent third-party verifier each year, the verifier sends a report to the Commission, certifying the direct GHG emissions level, assessing if the emissions are on track to meet the average threshold over 20 years, and assessing if the activity is on track to meet the criteria for reduction in emissions</w:t>
      </w:r>
    </w:p>
  </w:footnote>
  <w:footnote w:id="36">
    <w:p w14:paraId="78B1FD54" w14:textId="77777777" w:rsidR="004705E1" w:rsidRPr="00C70E70" w:rsidRDefault="004705E1" w:rsidP="00687599">
      <w:pPr>
        <w:pStyle w:val="Textonotapie"/>
        <w:jc w:val="both"/>
        <w:rPr>
          <w:lang w:val="en-GB"/>
        </w:rPr>
      </w:pPr>
      <w:r>
        <w:rPr>
          <w:rStyle w:val="Refdenotaalpie"/>
        </w:rPr>
        <w:footnoteRef/>
      </w:r>
      <w:r>
        <w:t xml:space="preserve"> </w:t>
      </w:r>
      <w:r w:rsidRPr="00C70E70">
        <w:t>As part of the EU’s methane strategy, the Commission has since adopted a legislative proposal to reduce CH</w:t>
      </w:r>
      <w:r w:rsidRPr="00686CF8">
        <w:rPr>
          <w:vertAlign w:val="subscript"/>
        </w:rPr>
        <w:t>4</w:t>
      </w:r>
      <w:r w:rsidRPr="00C70E70">
        <w:t xml:space="preserve">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37">
    <w:p w14:paraId="5F508ACE" w14:textId="77777777" w:rsidR="004705E1" w:rsidRPr="00351B74" w:rsidRDefault="004705E1" w:rsidP="00687599">
      <w:pPr>
        <w:pStyle w:val="Textonotapie"/>
        <w:rPr>
          <w:lang w:val="en-GB"/>
        </w:rPr>
      </w:pPr>
      <w:r>
        <w:rPr>
          <w:rStyle w:val="Refdenotaalpie"/>
        </w:rPr>
        <w:footnoteRef/>
      </w:r>
      <w:r>
        <w:t xml:space="preserve"> </w:t>
      </w:r>
      <w:r w:rsidRPr="002F4E0C">
        <w:t>Refers to the transport of CO2 and installation of assets that increase the flexibility and improve the management of an existing network to transport CO2</w:t>
      </w:r>
    </w:p>
  </w:footnote>
  <w:footnote w:id="38">
    <w:p w14:paraId="2FE9F474" w14:textId="77777777" w:rsidR="004705E1" w:rsidRPr="009C3C3F" w:rsidRDefault="004705E1" w:rsidP="00687599">
      <w:pPr>
        <w:pStyle w:val="Textonotapie"/>
        <w:jc w:val="both"/>
        <w:rPr>
          <w:lang w:val="en-GB"/>
        </w:rPr>
      </w:pPr>
      <w:r>
        <w:rPr>
          <w:rStyle w:val="Refdenotaalpie"/>
        </w:rPr>
        <w:footnoteRef/>
      </w:r>
      <w:r>
        <w:t xml:space="preserve"> </w:t>
      </w:r>
      <w:r w:rsidRPr="009C3C3F">
        <w:rPr>
          <w:lang w:val="en-GB"/>
        </w:rPr>
        <w:t>Compliance with the criteria referred to in point (2) is verified by an independent third party; The independent third-party verifier each year, the verifier sends a report to the Commission, certifying the direct GHG emissions level, assessing if the emissions are on track to meet the average threshold over 20 years, and assessing if the activity is on track to meet the criteria for reduction in emissions</w:t>
      </w:r>
    </w:p>
  </w:footnote>
  <w:footnote w:id="39">
    <w:p w14:paraId="3D53C408" w14:textId="77777777" w:rsidR="004705E1" w:rsidRPr="00C70E70" w:rsidRDefault="004705E1" w:rsidP="00687599">
      <w:pPr>
        <w:pStyle w:val="Textonotapie"/>
        <w:jc w:val="both"/>
        <w:rPr>
          <w:lang w:val="en-GB"/>
        </w:rPr>
      </w:pPr>
      <w:r>
        <w:rPr>
          <w:rStyle w:val="Refdenotaalpie"/>
        </w:rPr>
        <w:footnoteRef/>
      </w:r>
      <w:r>
        <w:t xml:space="preserve"> </w:t>
      </w:r>
      <w:r w:rsidRPr="00C70E70">
        <w:t>As part of the EU’s methane strategy, the Commission has since adopted a legislative proposal to reduce CH</w:t>
      </w:r>
      <w:r w:rsidRPr="00686CF8">
        <w:rPr>
          <w:vertAlign w:val="subscript"/>
        </w:rPr>
        <w:t>4</w:t>
      </w:r>
      <w:r w:rsidRPr="00C70E70">
        <w:t xml:space="preserve"> emissions in the energy sector. It is currently under consideration by the EU co-legislators. The proposal covers oil, gas and coal and includes: Compulsory measurement, reporting, and verification (MRV) for all energy-related methane emissions in the EU, building on the United Nation’s Oil and Gas Methane Partnership (OGMP 2.0) methodology for the oil and gas sectors</w:t>
      </w:r>
    </w:p>
  </w:footnote>
  <w:footnote w:id="40">
    <w:p w14:paraId="51944218" w14:textId="77777777" w:rsidR="004705E1" w:rsidRPr="006F0B07" w:rsidRDefault="004705E1" w:rsidP="00687599">
      <w:pPr>
        <w:pStyle w:val="Textonotapie"/>
        <w:rPr>
          <w:lang w:val="nl-NL"/>
        </w:rPr>
      </w:pPr>
      <w:r>
        <w:rPr>
          <w:rStyle w:val="Refdenotaalpie"/>
        </w:rPr>
        <w:footnoteRef/>
      </w:r>
      <w:r>
        <w:t xml:space="preserve"> </w:t>
      </w:r>
      <w:r w:rsidRPr="006F0B07">
        <w:t>6 types at the moment: Electricity, Hydrogen, Biofuels, Synthetic and paraffinic fuels, Natural gas, including biomethane, in gaseous form (compressed natural gas (CNG)), Liquefied Natural gas (liquefied natural gas (LNG)), Liquefied petroleum gas (LPG).</w:t>
      </w:r>
    </w:p>
  </w:footnote>
  <w:footnote w:id="41">
    <w:p w14:paraId="3FB86EBB" w14:textId="77777777" w:rsidR="004705E1" w:rsidRPr="00626BD3" w:rsidRDefault="004705E1">
      <w:pPr>
        <w:pStyle w:val="Textonotapie"/>
        <w:rPr>
          <w:lang w:val="en-GB"/>
        </w:rPr>
      </w:pPr>
      <w:r>
        <w:rPr>
          <w:rStyle w:val="Refdenotaalpie"/>
        </w:rPr>
        <w:footnoteRef/>
      </w:r>
      <w:r>
        <w:t xml:space="preserve"> T</w:t>
      </w:r>
      <w:r w:rsidRPr="003B12A4">
        <w:t>ypes</w:t>
      </w:r>
      <w:r>
        <w:t xml:space="preserve"> of alternative fuels</w:t>
      </w:r>
      <w:r w:rsidRPr="003B12A4">
        <w:t xml:space="preserve"> at the moment: Hydrogen, Biofuels, Synthetic and paraffinic fuels, Natural gas, including biomethane, in gaseous form (compressed natural gas (CNG)), Liquefied Natural gas (liquefied natural gas (LNG)), Liquefied petroleum gas (LPG).)</w:t>
      </w:r>
    </w:p>
  </w:footnote>
  <w:footnote w:id="42">
    <w:p w14:paraId="217CD7DF" w14:textId="77777777" w:rsidR="004705E1" w:rsidRPr="0059005F" w:rsidRDefault="004705E1" w:rsidP="00687599">
      <w:pPr>
        <w:pStyle w:val="Textonotapie"/>
        <w:rPr>
          <w:lang w:val="nl-NL"/>
        </w:rPr>
      </w:pPr>
      <w:r>
        <w:rPr>
          <w:rStyle w:val="Refdenotaalpie"/>
        </w:rPr>
        <w:footnoteRef/>
      </w:r>
      <w:r>
        <w:t xml:space="preserve"> </w:t>
      </w:r>
      <w:r w:rsidRPr="0059005F">
        <w:t>Activity complies with (i) until 31 December 2027, for take-off mass between 5.7 t - 60 t, 11% below ICAO standards; for 60 t - 150 t, 2% below ICAO; for &gt;150 t, 1.5% below ICAO) and (ii) from 1 January 2028 to 31 December 2032, certified to operate on 100 % blend of sustainable aviation fuels</w:t>
      </w:r>
    </w:p>
  </w:footnote>
  <w:footnote w:id="43">
    <w:p w14:paraId="4D725AFB" w14:textId="77777777" w:rsidR="004705E1" w:rsidRPr="00DE4039" w:rsidRDefault="004705E1" w:rsidP="00687599">
      <w:pPr>
        <w:pStyle w:val="Textonotapie"/>
        <w:rPr>
          <w:lang w:val="nl-NL"/>
        </w:rPr>
      </w:pPr>
      <w:r>
        <w:rPr>
          <w:rStyle w:val="Refdenotaalpie"/>
        </w:rPr>
        <w:footnoteRef/>
      </w:r>
      <w:r>
        <w:t xml:space="preserve"> </w:t>
      </w:r>
      <w:r w:rsidRPr="00C2147E">
        <w:t>Activity complies with (i) until 31 December 2027, for take-off mass between 5.7 t - 60 t, 11% below ICAO standards; for 60 t - 150 t, 2% below ICAO; for &gt;150 t, 1.5% below ICAO) and (ii) from 1 January 2028 to 31 December 2032, certified to operate on 100 % blend of sustainable aviation fuels</w:t>
      </w:r>
    </w:p>
  </w:footnote>
  <w:footnote w:id="44">
    <w:p w14:paraId="4B934648" w14:textId="10B4F0E8" w:rsidR="000C2C30" w:rsidRPr="00AE62A0" w:rsidRDefault="000C2C30" w:rsidP="000C2C30">
      <w:pPr>
        <w:pStyle w:val="Textoindependiente"/>
        <w:rPr>
          <w:ins w:id="2582" w:author="Martinez De Hurtado Yela Fermin" w:date="2024-10-24T14:47:00Z"/>
          <w:rStyle w:val="TextonotapieCar"/>
        </w:rPr>
      </w:pPr>
      <w:ins w:id="2583" w:author="Martinez De Hurtado Yela Fermin" w:date="2024-10-24T14:47:00Z">
        <w:r w:rsidRPr="002C1F48">
          <w:rPr>
            <w:rStyle w:val="Refdenotaalpie"/>
            <w:sz w:val="18"/>
            <w:szCs w:val="18"/>
          </w:rPr>
          <w:footnoteRef/>
        </w:r>
        <w:r w:rsidRPr="002C1F48">
          <w:t xml:space="preserve"> </w:t>
        </w:r>
      </w:ins>
      <w:ins w:id="2584" w:author="Martinez De Hurtado Yela Fermin" w:date="2024-10-24T14:48:00Z">
        <w:r w:rsidR="00D17324" w:rsidRPr="00D17324">
          <w:rPr>
            <w:rStyle w:val="TextonotapieCar"/>
          </w:rPr>
          <w:t xml:space="preserve">For residential buildings, the </w:t>
        </w:r>
      </w:ins>
      <w:ins w:id="2585" w:author="Martinez De Hurtado Yela Fermin" w:date="2024-10-24T14:52:00Z">
        <w:r w:rsidR="00167BF9" w:rsidRPr="00D17324">
          <w:rPr>
            <w:rStyle w:val="TextonotapieCar"/>
          </w:rPr>
          <w:t>testing</w:t>
        </w:r>
        <w:r w:rsidR="00167BF9">
          <w:rPr>
            <w:rStyle w:val="TextonotapieCar"/>
          </w:rPr>
          <w:t>, calculations and disclose</w:t>
        </w:r>
        <w:r w:rsidR="00167BF9" w:rsidRPr="00D17324">
          <w:rPr>
            <w:rStyle w:val="TextonotapieCar"/>
          </w:rPr>
          <w:t xml:space="preserve"> </w:t>
        </w:r>
      </w:ins>
      <w:ins w:id="2586" w:author="Martinez De Hurtado Yela Fermin" w:date="2024-10-24T14:48:00Z">
        <w:r w:rsidR="00D17324" w:rsidRPr="00D17324">
          <w:rPr>
            <w:rStyle w:val="TextonotapieCar"/>
          </w:rPr>
          <w:t>is made for a representative set of dwelling/apartment types</w:t>
        </w:r>
      </w:ins>
      <w:ins w:id="2587" w:author="Martinez De Hurtado Yela Fermin" w:date="2024-10-24T14:47:00Z">
        <w:r w:rsidRPr="00AE62A0">
          <w:rPr>
            <w:rStyle w:val="TextonotapieCar"/>
          </w:rPr>
          <w:t xml:space="preserve"> </w:t>
        </w:r>
      </w:ins>
    </w:p>
  </w:footnote>
  <w:footnote w:id="45">
    <w:p w14:paraId="709FA289" w14:textId="77777777" w:rsidR="0045018B" w:rsidRPr="00AE62A0" w:rsidRDefault="0045018B" w:rsidP="0045018B">
      <w:pPr>
        <w:pStyle w:val="Textoindependiente"/>
        <w:rPr>
          <w:ins w:id="2592" w:author="Martinez De Hurtado Yela Fermin" w:date="2024-10-23T14:58:00Z"/>
          <w:rStyle w:val="TextonotapieCar"/>
        </w:rPr>
      </w:pPr>
      <w:ins w:id="2593" w:author="Martinez De Hurtado Yela Fermin" w:date="2024-10-23T14:58: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46">
    <w:p w14:paraId="37192846" w14:textId="77777777" w:rsidR="004705E1" w:rsidRPr="00B21072" w:rsidRDefault="004705E1" w:rsidP="00687599">
      <w:pPr>
        <w:pStyle w:val="Textonotapie"/>
        <w:rPr>
          <w:lang w:val="nl-NL"/>
        </w:rPr>
      </w:pPr>
      <w:r>
        <w:rPr>
          <w:rStyle w:val="Refdenotaalpie"/>
        </w:rPr>
        <w:footnoteRef/>
      </w:r>
      <w:r>
        <w:t xml:space="preserve"> </w:t>
      </w:r>
      <w:r w:rsidRPr="00B21072">
        <w:t>In October 2023, the Climate Bond Initiative (CBI) introduced a certification program for commercial buildings, fully aligned with the EU taxonomy. Residential standards are set to be released in December 2023</w:t>
      </w:r>
    </w:p>
  </w:footnote>
  <w:footnote w:id="47">
    <w:p w14:paraId="5B2ADE25" w14:textId="77777777" w:rsidR="004705E1" w:rsidRPr="00B21072" w:rsidRDefault="004705E1" w:rsidP="00687599">
      <w:pPr>
        <w:pStyle w:val="Textonotapie"/>
        <w:rPr>
          <w:lang w:val="nl-NL"/>
        </w:rPr>
      </w:pPr>
      <w:r>
        <w:rPr>
          <w:rStyle w:val="Refdenotaalpie"/>
        </w:rPr>
        <w:footnoteRef/>
      </w:r>
      <w:r>
        <w:t xml:space="preserve"> </w:t>
      </w:r>
      <w:r w:rsidRPr="00F9793D">
        <w:t>Certifications such as LEED ZERO, BREEAM, DGNB, and HQE are widely recognized standards that endorse sustainable and circular construction practices. However, these standards alone do not ensure compliance with EU Taxonomy requirements</w:t>
      </w:r>
    </w:p>
  </w:footnote>
  <w:footnote w:id="48">
    <w:p w14:paraId="16990DAE" w14:textId="77777777" w:rsidR="004705E1" w:rsidRPr="00F9793D" w:rsidRDefault="004705E1" w:rsidP="00687599">
      <w:pPr>
        <w:pStyle w:val="Textonotapie"/>
        <w:rPr>
          <w:lang w:val="nl-NL"/>
        </w:rPr>
      </w:pPr>
      <w:r>
        <w:rPr>
          <w:rStyle w:val="Refdenotaalpie"/>
        </w:rPr>
        <w:footnoteRef/>
      </w:r>
      <w:r>
        <w:t xml:space="preserve"> </w:t>
      </w:r>
      <w:r w:rsidRPr="00F9793D">
        <w:t>Waste types include: concrete, bricks, tiles and ceramics; wood, glass and plastic; bituminous mixtures, coal tar and tarred products, metals, insulation materials, gypsum-based construction material</w:t>
      </w:r>
    </w:p>
  </w:footnote>
  <w:footnote w:id="49">
    <w:p w14:paraId="08AE96B2" w14:textId="77777777" w:rsidR="004705E1" w:rsidRPr="006D5DE0" w:rsidRDefault="004705E1" w:rsidP="00687599">
      <w:pPr>
        <w:pStyle w:val="Textonotapie"/>
        <w:rPr>
          <w:lang w:val="nl-NL"/>
        </w:rPr>
      </w:pPr>
      <w:r>
        <w:rPr>
          <w:rStyle w:val="Refdenotaalpie"/>
        </w:rPr>
        <w:footnoteRef/>
      </w:r>
      <w:r>
        <w:t xml:space="preserve"> </w:t>
      </w:r>
      <w:r w:rsidRPr="0A974F12">
        <w:rPr>
          <w:lang w:val="en-GB"/>
        </w:rPr>
        <w:t>The operator demonstrates compliance with the 90% threshold by reporting different waste streams. Compliance demonstrated using EU Level 2 reporting framework.</w:t>
      </w:r>
    </w:p>
  </w:footnote>
  <w:footnote w:id="50">
    <w:p w14:paraId="2CD7CCE8" w14:textId="77777777" w:rsidR="004705E1" w:rsidRPr="0057283C" w:rsidRDefault="004705E1" w:rsidP="0A974F12">
      <w:pPr>
        <w:pStyle w:val="Textonotapie"/>
        <w:rPr>
          <w:rStyle w:val="Refdenotaalpie"/>
          <w:highlight w:val="yellow"/>
          <w:lang w:val="nl-NL"/>
        </w:rPr>
      </w:pPr>
      <w:r>
        <w:rPr>
          <w:rStyle w:val="Refdenotaalpie"/>
        </w:rPr>
        <w:footnoteRef/>
      </w:r>
      <w:r>
        <w:t xml:space="preserve"> </w:t>
      </w:r>
      <w:r w:rsidRPr="0A974F12">
        <w:rPr>
          <w:lang w:val="en-GB"/>
        </w:rPr>
        <w:t>Compliance demonstrated using EU Level 2 reporting framework. See definition table.</w:t>
      </w:r>
    </w:p>
  </w:footnote>
  <w:footnote w:id="51">
    <w:p w14:paraId="6DDCBA7E" w14:textId="1669C581" w:rsidR="004705E1" w:rsidRPr="00014ACE" w:rsidRDefault="004705E1">
      <w:pPr>
        <w:pStyle w:val="Textonotapie"/>
        <w:rPr>
          <w:lang w:val="nl-NL"/>
        </w:rPr>
      </w:pPr>
      <w:r>
        <w:rPr>
          <w:rStyle w:val="Refdenotaalpie"/>
        </w:rPr>
        <w:footnoteRef/>
      </w:r>
      <w:r>
        <w:t xml:space="preserve"> </w:t>
      </w:r>
      <w:r w:rsidRPr="00014ACE">
        <w:t xml:space="preserve">As of </w:t>
      </w:r>
      <w:ins w:id="2610" w:author="Martinez De Hurtado Yela Fermin" w:date="2024-12-12T16:29:00Z" w16du:dateUtc="2024-12-12T15:29:00Z">
        <w:r w:rsidR="00CA28C1">
          <w:t xml:space="preserve">November 2024 with </w:t>
        </w:r>
      </w:ins>
      <w:r w:rsidRPr="00014ACE">
        <w:t>December 202</w:t>
      </w:r>
      <w:ins w:id="2611" w:author="Martinez De Hurtado Yela Fermin" w:date="2024-12-12T16:29:00Z" w16du:dateUtc="2024-12-12T15:29:00Z">
        <w:r w:rsidR="00CA28C1">
          <w:t>2 data</w:t>
        </w:r>
      </w:ins>
      <w:del w:id="2612" w:author="Martinez De Hurtado Yela Fermin" w:date="2024-12-12T16:29:00Z" w16du:dateUtc="2024-12-12T15:29:00Z">
        <w:r w:rsidRPr="00014ACE" w:rsidDel="00CA28C1">
          <w:delText>1</w:delText>
        </w:r>
      </w:del>
      <w:r w:rsidRPr="00014ACE">
        <w:t>; Periodic review to be conducted every year, required to ensure compliance with the EU Taxonomy 15% threshold, given changes in EPC distribution.</w:t>
      </w:r>
    </w:p>
  </w:footnote>
  <w:footnote w:id="52">
    <w:p w14:paraId="47EB6849" w14:textId="77777777" w:rsidR="004705E1" w:rsidRPr="002C1F48" w:rsidRDefault="004705E1" w:rsidP="00687599">
      <w:pPr>
        <w:pStyle w:val="Textonotapie"/>
        <w:rPr>
          <w:szCs w:val="18"/>
        </w:rPr>
      </w:pPr>
      <w:r>
        <w:rPr>
          <w:rStyle w:val="Refdenotaalpie"/>
        </w:rPr>
        <w:footnoteRef/>
      </w:r>
      <w:r>
        <w:t xml:space="preserve"> "</w:t>
      </w:r>
      <w:r w:rsidRPr="002C1F48">
        <w:rPr>
          <w:szCs w:val="18"/>
        </w:rPr>
        <w:t>Carga interna media" (CFI) refers to the average internal load within a building or a specific area of a building over a typical week. It quantifies the internal load generated by various sources such as occupants, electrical equipment, lighting, etc., and is expressed in W/m². The formula for calculating the average internal load (CFI) is as follows:</w:t>
      </w:r>
    </w:p>
    <w:p w14:paraId="2D0CA3BE" w14:textId="77777777" w:rsidR="004705E1" w:rsidRPr="00AE62A0" w:rsidRDefault="004705E1" w:rsidP="00AE62A0">
      <w:pPr>
        <w:pStyle w:val="BulletFootnote"/>
      </w:pPr>
      <w:r>
        <w:t>CFI = (∑Coc / (7</w:t>
      </w:r>
      <w:r w:rsidRPr="0A974F12">
        <w:rPr>
          <w:rFonts w:ascii="Cambria Math" w:hAnsi="Cambria Math" w:cs="Cambria Math"/>
        </w:rPr>
        <w:t>⋅</w:t>
      </w:r>
      <w:r>
        <w:t>24)) + (∑Cil / (7</w:t>
      </w:r>
      <w:r w:rsidRPr="0A974F12">
        <w:rPr>
          <w:rFonts w:ascii="Cambria Math" w:hAnsi="Cambria Math" w:cs="Cambria Math"/>
        </w:rPr>
        <w:t>⋅</w:t>
      </w:r>
      <w:r>
        <w:t>24)) + (∑Ceq / (7</w:t>
      </w:r>
      <w:r w:rsidRPr="0A974F12">
        <w:rPr>
          <w:rFonts w:ascii="Cambria Math" w:hAnsi="Cambria Math" w:cs="Cambria Math"/>
        </w:rPr>
        <w:t>⋅</w:t>
      </w:r>
      <w:r>
        <w:t>24))</w:t>
      </w:r>
    </w:p>
    <w:p w14:paraId="58F28717" w14:textId="77777777" w:rsidR="004705E1" w:rsidRPr="002C1F48" w:rsidRDefault="004705E1" w:rsidP="00687599">
      <w:pPr>
        <w:pStyle w:val="Textonotapie"/>
        <w:rPr>
          <w:szCs w:val="18"/>
        </w:rPr>
      </w:pPr>
      <w:r w:rsidRPr="002C1F48">
        <w:rPr>
          <w:szCs w:val="18"/>
        </w:rPr>
        <w:t>Where:</w:t>
      </w:r>
    </w:p>
    <w:p w14:paraId="6B3559BD" w14:textId="77777777" w:rsidR="004705E1" w:rsidRPr="002C1F48" w:rsidRDefault="004705E1" w:rsidP="00AE62A0">
      <w:pPr>
        <w:pStyle w:val="BulletFootnote"/>
      </w:pPr>
      <w:r>
        <w:t>CFI is the average internal load per unit area of the building or building area (expressed in W/m²).</w:t>
      </w:r>
    </w:p>
    <w:p w14:paraId="78C0A670" w14:textId="77777777" w:rsidR="004705E1" w:rsidRPr="002C1F48" w:rsidRDefault="004705E1" w:rsidP="00AE62A0">
      <w:pPr>
        <w:pStyle w:val="BulletFootnote"/>
      </w:pPr>
      <w:r>
        <w:t>∑Coc is the sum of nominal sensible loads due to occupancy [W/m²] per hour over a typical week.</w:t>
      </w:r>
    </w:p>
    <w:p w14:paraId="11BDFD6B" w14:textId="77777777" w:rsidR="004705E1" w:rsidRPr="002C1F48" w:rsidRDefault="004705E1" w:rsidP="00AE62A0">
      <w:pPr>
        <w:pStyle w:val="BulletFootnote"/>
      </w:pPr>
      <w:r>
        <w:t>∑Cil is the sum of nominal lighting loads [W/m²] per hour over a typical week.</w:t>
      </w:r>
    </w:p>
    <w:p w14:paraId="40AFA68C" w14:textId="77777777" w:rsidR="004705E1" w:rsidRPr="002C1F48" w:rsidRDefault="004705E1" w:rsidP="00AE62A0">
      <w:pPr>
        <w:pStyle w:val="BulletFootnote"/>
      </w:pPr>
      <w:r>
        <w:t>∑Ceq is the sum of nominal equipment loads [W/m²] per hour over a typical week.</w:t>
      </w:r>
    </w:p>
    <w:p w14:paraId="2D9516F0" w14:textId="77777777" w:rsidR="004705E1" w:rsidRPr="002C1F48" w:rsidRDefault="004705E1" w:rsidP="00687599">
      <w:pPr>
        <w:pStyle w:val="Textonotapie"/>
        <w:rPr>
          <w:szCs w:val="18"/>
          <w:lang w:val="nl-NL"/>
        </w:rPr>
      </w:pPr>
      <w:r w:rsidRPr="002C1F48">
        <w:rPr>
          <w:szCs w:val="18"/>
        </w:rPr>
        <w:t>The "Carga interna media" (CFI) of the building is obtained by weighting the average internal load of each space by its usable area. The resulting value is expressed in W/m².</w:t>
      </w:r>
    </w:p>
  </w:footnote>
  <w:footnote w:id="53">
    <w:p w14:paraId="4B9DB301" w14:textId="77777777" w:rsidR="004705E1" w:rsidRPr="00AE62A0" w:rsidRDefault="004705E1" w:rsidP="00DD20B8">
      <w:pPr>
        <w:pStyle w:val="Textoindependiente"/>
        <w:rPr>
          <w:rStyle w:val="TextonotapieCar"/>
        </w:rPr>
      </w:pPr>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p>
  </w:footnote>
  <w:footnote w:id="54">
    <w:p w14:paraId="7BE90194" w14:textId="77777777" w:rsidR="004705E1" w:rsidRPr="002C1F48" w:rsidRDefault="004705E1" w:rsidP="00687599">
      <w:pPr>
        <w:pStyle w:val="Textonotapie"/>
        <w:rPr>
          <w:szCs w:val="18"/>
          <w:lang w:val="nl-NL"/>
        </w:rPr>
      </w:pPr>
      <w:r w:rsidRPr="002C1F48">
        <w:rPr>
          <w:rStyle w:val="Refdenotaalpie"/>
          <w:szCs w:val="18"/>
        </w:rPr>
        <w:footnoteRef/>
      </w:r>
      <w:r w:rsidRPr="002C1F48">
        <w:rPr>
          <w:szCs w:val="18"/>
        </w:rPr>
        <w:t xml:space="preserve"> Certifications such as LEED ZERO, BREEAM, DGNB, and HQE are widely recognized standards that endorse sustainable and circular construction practices. However, these standards alone do not ensure compliance with EU Taxonomy requirements</w:t>
      </w:r>
    </w:p>
  </w:footnote>
  <w:footnote w:id="55">
    <w:p w14:paraId="34EE9143" w14:textId="77777777" w:rsidR="004705E1" w:rsidRPr="002C1F48" w:rsidRDefault="004705E1" w:rsidP="00687599">
      <w:pPr>
        <w:pStyle w:val="Textonotapie"/>
        <w:rPr>
          <w:szCs w:val="18"/>
          <w:lang w:val="nl-NL"/>
        </w:rPr>
      </w:pPr>
      <w:r w:rsidRPr="002C1F48">
        <w:rPr>
          <w:rStyle w:val="Refdenotaalpie"/>
          <w:szCs w:val="18"/>
        </w:rPr>
        <w:footnoteRef/>
      </w:r>
      <w:r w:rsidRPr="002C1F48">
        <w:rPr>
          <w:szCs w:val="18"/>
        </w:rPr>
        <w:t xml:space="preserve"> Waste types include: concrete, bricks, tiles and ceramics; wood, glass and plastic; bituminous mixtures, coal tar and tarred products, metals, insulation materials, gypsum-based construction material</w:t>
      </w:r>
    </w:p>
  </w:footnote>
  <w:footnote w:id="56">
    <w:p w14:paraId="3F4792FA" w14:textId="77777777" w:rsidR="004705E1" w:rsidRPr="00990982" w:rsidRDefault="004705E1" w:rsidP="00DD20B8">
      <w:pPr>
        <w:pStyle w:val="Textoindependiente"/>
        <w:rPr>
          <w:lang w:val="en-GB"/>
        </w:rPr>
      </w:pPr>
      <w:r w:rsidRPr="00990982">
        <w:rPr>
          <w:rStyle w:val="Refdenotaalpie"/>
          <w:sz w:val="18"/>
          <w:szCs w:val="18"/>
        </w:rPr>
        <w:footnoteRef/>
      </w:r>
      <w:r w:rsidRPr="00990982">
        <w:t xml:space="preserve"> </w:t>
      </w:r>
      <w:r w:rsidRPr="00990982">
        <w:rPr>
          <w:rStyle w:val="TextonotapieCar"/>
        </w:rPr>
        <w:t>The operator demonstrates compliance with the 90% threshold by reporting different waste streams. Compliance demonstrated using EU Level 2 reporting framework</w:t>
      </w:r>
    </w:p>
  </w:footnote>
  <w:footnote w:id="57">
    <w:p w14:paraId="37DE6048" w14:textId="77777777" w:rsidR="004705E1" w:rsidRPr="008B54CB" w:rsidRDefault="004705E1" w:rsidP="00593105">
      <w:pPr>
        <w:pStyle w:val="Textonotapie"/>
        <w:rPr>
          <w:lang w:val="en-GB"/>
        </w:rPr>
      </w:pPr>
      <w:r w:rsidRPr="00990982">
        <w:rPr>
          <w:rStyle w:val="Refdenotaalpie"/>
          <w:sz w:val="18"/>
          <w:szCs w:val="18"/>
        </w:rPr>
        <w:footnoteRef/>
      </w:r>
      <w:r w:rsidRPr="00990982">
        <w:t xml:space="preserve"> </w:t>
      </w:r>
      <w:r w:rsidRPr="00990982">
        <w:rPr>
          <w:lang w:val="en-GB"/>
        </w:rPr>
        <w:t>Compliance demonstrated using EU Level 2 reporting framework</w:t>
      </w:r>
    </w:p>
  </w:footnote>
  <w:footnote w:id="58">
    <w:p w14:paraId="69206D5D" w14:textId="398789D2" w:rsidR="004705E1" w:rsidRPr="00521DA9" w:rsidRDefault="004705E1">
      <w:pPr>
        <w:pStyle w:val="Textonotapie"/>
        <w:rPr>
          <w:lang w:val="nl-NL"/>
        </w:rPr>
      </w:pPr>
      <w:r>
        <w:rPr>
          <w:rStyle w:val="Refdenotaalpie"/>
        </w:rPr>
        <w:footnoteRef/>
      </w:r>
      <w:r>
        <w:t xml:space="preserve"> </w:t>
      </w:r>
      <w:r w:rsidRPr="00AE62A0">
        <w:rPr>
          <w:szCs w:val="18"/>
        </w:rPr>
        <w:t xml:space="preserve">As of </w:t>
      </w:r>
      <w:ins w:id="2657" w:author="Martinez De Hurtado Yela Fermin" w:date="2024-12-12T16:28:00Z" w16du:dateUtc="2024-12-12T15:28:00Z">
        <w:r w:rsidR="00CA28C1">
          <w:rPr>
            <w:szCs w:val="18"/>
          </w:rPr>
          <w:t xml:space="preserve">November 2024 with </w:t>
        </w:r>
      </w:ins>
      <w:r w:rsidRPr="00AE62A0">
        <w:rPr>
          <w:szCs w:val="18"/>
        </w:rPr>
        <w:t>December 202</w:t>
      </w:r>
      <w:ins w:id="2658" w:author="Martinez De Hurtado Yela Fermin" w:date="2024-12-12T16:28:00Z" w16du:dateUtc="2024-12-12T15:28:00Z">
        <w:r w:rsidR="00CA28C1">
          <w:rPr>
            <w:szCs w:val="18"/>
          </w:rPr>
          <w:t>2 data</w:t>
        </w:r>
      </w:ins>
      <w:del w:id="2659" w:author="Martinez De Hurtado Yela Fermin" w:date="2024-12-12T16:28:00Z" w16du:dateUtc="2024-12-12T15:28:00Z">
        <w:r w:rsidRPr="00AE62A0" w:rsidDel="00CA28C1">
          <w:rPr>
            <w:szCs w:val="18"/>
          </w:rPr>
          <w:delText>1</w:delText>
        </w:r>
      </w:del>
      <w:r w:rsidRPr="00AE62A0">
        <w:rPr>
          <w:szCs w:val="18"/>
        </w:rPr>
        <w:t xml:space="preserve">; Periodic review to be conducted every year, required to ensure compliance with the EU Taxonomy 15% threshold, </w:t>
      </w:r>
      <w:hyperlink r:id="rId4" w:history="1">
        <w:r w:rsidRPr="00AE62A0">
          <w:rPr>
            <w:rStyle w:val="Hipervnculo"/>
            <w:rFonts w:cstheme="minorHAnsi"/>
            <w:szCs w:val="18"/>
          </w:rPr>
          <w:t xml:space="preserve">given changes in EPC distribution. </w:t>
        </w:r>
      </w:hyperlink>
    </w:p>
  </w:footnote>
  <w:footnote w:id="59">
    <w:p w14:paraId="1C10865E" w14:textId="321150AA" w:rsidR="004705E1" w:rsidRPr="004F68F6" w:rsidRDefault="004705E1" w:rsidP="00117500">
      <w:pPr>
        <w:pStyle w:val="Textonotapie"/>
        <w:rPr>
          <w:lang w:val="en-GB"/>
        </w:rPr>
      </w:pPr>
      <w:r>
        <w:rPr>
          <w:rStyle w:val="Refdenotaalpie"/>
        </w:rPr>
        <w:footnoteRef/>
      </w:r>
      <w:r>
        <w:t xml:space="preserve"> </w:t>
      </w:r>
      <w:r w:rsidRPr="004F68F6">
        <w:rPr>
          <w:lang w:val="en-GB"/>
        </w:rPr>
        <w:t>RNT = Nominal annual global primary energy demand - value (Ntc) / Nominal annual global primary energy demand - reference (Nt)</w:t>
      </w:r>
      <w:r w:rsidR="005D3671">
        <w:rPr>
          <w:lang w:val="en-GB"/>
        </w:rPr>
        <w:t xml:space="preserve">; value to be </w:t>
      </w:r>
      <w:r w:rsidR="00373BDE">
        <w:rPr>
          <w:lang w:val="en-GB"/>
        </w:rPr>
        <w:t>reviewed regularly as</w:t>
      </w:r>
      <w:r w:rsidR="004E70C4">
        <w:rPr>
          <w:lang w:val="en-GB"/>
        </w:rPr>
        <w:t xml:space="preserve"> discussion paper </w:t>
      </w:r>
      <w:r w:rsidR="004E70C4" w:rsidRPr="004E70C4">
        <w:rPr>
          <w:lang w:val="en-GB"/>
        </w:rPr>
        <w:t>(‘</w:t>
      </w:r>
      <w:hyperlink r:id="rId5" w:history="1">
        <w:r w:rsidR="004E70C4" w:rsidRPr="002418AF">
          <w:rPr>
            <w:rStyle w:val="Hipervnculo"/>
            <w:lang w:val="en-GB"/>
          </w:rPr>
          <w:t>NT_SCE_02_NZEB20_V1</w:t>
        </w:r>
      </w:hyperlink>
      <w:r w:rsidR="004E70C4" w:rsidRPr="004E70C4">
        <w:rPr>
          <w:lang w:val="en-GB"/>
        </w:rPr>
        <w:t xml:space="preserve">) </w:t>
      </w:r>
      <w:r w:rsidR="004E70C4">
        <w:rPr>
          <w:lang w:val="en-GB"/>
        </w:rPr>
        <w:t xml:space="preserve">updated </w:t>
      </w:r>
      <w:r w:rsidR="004E70C4" w:rsidRPr="004E70C4">
        <w:rPr>
          <w:lang w:val="en-GB"/>
        </w:rPr>
        <w:t xml:space="preserve">the definition of NZEB in Portugal, which corresponds to the </w:t>
      </w:r>
      <w:ins w:id="2683" w:author="Martinez De Hurtado Yela Fermin" w:date="2025-01-14T11:32:00Z" w16du:dateUtc="2025-01-14T10:32:00Z">
        <w:r w:rsidR="004041E3" w:rsidRPr="004E70C4">
          <w:rPr>
            <w:lang w:val="en-GB"/>
          </w:rPr>
          <w:t>R</w:t>
        </w:r>
        <w:r w:rsidR="004041E3">
          <w:rPr>
            <w:lang w:val="en-GB"/>
          </w:rPr>
          <w:t>NT NZEB</w:t>
        </w:r>
        <w:r w:rsidR="004041E3" w:rsidRPr="004E70C4">
          <w:rPr>
            <w:lang w:val="en-GB"/>
          </w:rPr>
          <w:t>=0.</w:t>
        </w:r>
        <w:r w:rsidR="004041E3">
          <w:rPr>
            <w:lang w:val="en-GB"/>
          </w:rPr>
          <w:t>5</w:t>
        </w:r>
        <w:r w:rsidR="004041E3" w:rsidRPr="004E70C4">
          <w:rPr>
            <w:lang w:val="en-GB"/>
          </w:rPr>
          <w:t>; RIEE</w:t>
        </w:r>
        <w:r w:rsidR="004041E3">
          <w:rPr>
            <w:lang w:val="en-GB"/>
          </w:rPr>
          <w:t xml:space="preserve"> NZEB</w:t>
        </w:r>
        <w:r w:rsidR="004041E3" w:rsidRPr="004E70C4">
          <w:rPr>
            <w:lang w:val="en-GB"/>
          </w:rPr>
          <w:t xml:space="preserve"> = 0.</w:t>
        </w:r>
        <w:r w:rsidR="004041E3">
          <w:rPr>
            <w:lang w:val="en-GB"/>
          </w:rPr>
          <w:t>75</w:t>
        </w:r>
      </w:ins>
      <w:del w:id="2684" w:author="Martinez De Hurtado Yela Fermin" w:date="2025-01-14T11:32:00Z" w16du:dateUtc="2025-01-14T10:32:00Z">
        <w:r w:rsidR="004E70C4" w:rsidRPr="004E70C4" w:rsidDel="004041E3">
          <w:rPr>
            <w:lang w:val="en-GB"/>
          </w:rPr>
          <w:delText>Rnt=0.4; RIEE = 0.6</w:delText>
        </w:r>
      </w:del>
    </w:p>
  </w:footnote>
  <w:footnote w:id="60">
    <w:p w14:paraId="4E04C39C" w14:textId="6BA2844D" w:rsidR="00D17324" w:rsidRPr="00AE62A0" w:rsidRDefault="00D17324" w:rsidP="00D17324">
      <w:pPr>
        <w:pStyle w:val="Textoindependiente"/>
        <w:rPr>
          <w:ins w:id="2688" w:author="Martinez De Hurtado Yela Fermin" w:date="2024-10-24T14:48:00Z"/>
          <w:rStyle w:val="TextonotapieCar"/>
        </w:rPr>
      </w:pPr>
      <w:ins w:id="2689" w:author="Martinez De Hurtado Yela Fermin" w:date="2024-10-24T14:48:00Z">
        <w:r w:rsidRPr="002C1F48">
          <w:rPr>
            <w:rStyle w:val="Refdenotaalpie"/>
            <w:sz w:val="18"/>
            <w:szCs w:val="18"/>
          </w:rPr>
          <w:footnoteRef/>
        </w:r>
        <w:r w:rsidRPr="002C1F48">
          <w:t xml:space="preserve"> </w:t>
        </w:r>
        <w:r w:rsidRPr="00D17324">
          <w:rPr>
            <w:rStyle w:val="TextonotapieCar"/>
          </w:rPr>
          <w:t xml:space="preserve">For residential buildings, the </w:t>
        </w:r>
      </w:ins>
      <w:ins w:id="2690" w:author="Martinez De Hurtado Yela Fermin" w:date="2024-10-24T14:51:00Z">
        <w:r w:rsidR="00167BF9" w:rsidRPr="00D17324">
          <w:rPr>
            <w:rStyle w:val="TextonotapieCar"/>
          </w:rPr>
          <w:t>testing</w:t>
        </w:r>
        <w:r w:rsidR="00167BF9">
          <w:rPr>
            <w:rStyle w:val="TextonotapieCar"/>
          </w:rPr>
          <w:t>, calculations and disclose</w:t>
        </w:r>
        <w:r w:rsidR="00167BF9" w:rsidRPr="00D17324">
          <w:rPr>
            <w:rStyle w:val="TextonotapieCar"/>
          </w:rPr>
          <w:t xml:space="preserve"> </w:t>
        </w:r>
      </w:ins>
      <w:ins w:id="2691" w:author="Martinez De Hurtado Yela Fermin" w:date="2024-10-24T14:48:00Z">
        <w:r w:rsidRPr="00D17324">
          <w:rPr>
            <w:rStyle w:val="TextonotapieCar"/>
          </w:rPr>
          <w:t>is made for a representative set of dwelling/apartment types</w:t>
        </w:r>
        <w:r w:rsidRPr="00AE62A0">
          <w:rPr>
            <w:rStyle w:val="TextonotapieCar"/>
          </w:rPr>
          <w:t xml:space="preserve"> </w:t>
        </w:r>
      </w:ins>
    </w:p>
  </w:footnote>
  <w:footnote w:id="61">
    <w:p w14:paraId="64E47EDD" w14:textId="77777777" w:rsidR="0045018B" w:rsidRPr="00AE62A0" w:rsidRDefault="0045018B" w:rsidP="0045018B">
      <w:pPr>
        <w:pStyle w:val="Textoindependiente"/>
        <w:rPr>
          <w:ins w:id="2696" w:author="Martinez De Hurtado Yela Fermin" w:date="2024-10-23T14:59:00Z"/>
          <w:rStyle w:val="TextonotapieCar"/>
        </w:rPr>
      </w:pPr>
      <w:ins w:id="2697" w:author="Martinez De Hurtado Yela Fermin" w:date="2024-10-23T14:59: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62">
    <w:p w14:paraId="40FF881C" w14:textId="77777777" w:rsidR="004705E1" w:rsidRPr="001327E6" w:rsidRDefault="004705E1" w:rsidP="00687599">
      <w:pPr>
        <w:pStyle w:val="Textonotapie"/>
        <w:rPr>
          <w:lang w:val="nl-NL"/>
        </w:rPr>
      </w:pPr>
      <w:r w:rsidRPr="004F68F6">
        <w:rPr>
          <w:rStyle w:val="Refdenotaalpie"/>
          <w:szCs w:val="18"/>
        </w:rPr>
        <w:footnoteRef/>
      </w:r>
      <w:r w:rsidRPr="004F68F6">
        <w:rPr>
          <w:szCs w:val="18"/>
        </w:rPr>
        <w:t xml:space="preserve"> In October 2023, the Climate Bond Initiative (CBI) introduced a certification program for commercial buildings, fully aligned with the EU taxonomy. Residential standards are set to be released in December 2023</w:t>
      </w:r>
    </w:p>
  </w:footnote>
  <w:footnote w:id="63">
    <w:p w14:paraId="53D06255" w14:textId="77777777" w:rsidR="00AB61E8" w:rsidRPr="002C1F48" w:rsidRDefault="00AB61E8" w:rsidP="00AB61E8">
      <w:pPr>
        <w:pStyle w:val="Textonotapie"/>
        <w:rPr>
          <w:ins w:id="2710" w:author="Cisneros Morales Diana Karen" w:date="2024-07-03T17:47:00Z"/>
          <w:szCs w:val="18"/>
          <w:lang w:val="nl-NL"/>
        </w:rPr>
      </w:pPr>
      <w:ins w:id="2711" w:author="Cisneros Morales Diana Karen" w:date="2024-07-03T17:47:00Z">
        <w:r w:rsidRPr="002C1F48">
          <w:rPr>
            <w:rStyle w:val="Refdenotaalpie"/>
            <w:szCs w:val="18"/>
          </w:rPr>
          <w:footnoteRef/>
        </w:r>
        <w:r w:rsidRPr="002C1F48">
          <w:rPr>
            <w:szCs w:val="18"/>
          </w:rPr>
          <w:t xml:space="preserve"> Certifications such as LEED ZERO, BREEAM, DGNB, and HQE are widely recognized standards that endorse sustainable and circular construction practices. However, these standards alone do not ensure compliance with EU Taxonomy requirements</w:t>
        </w:r>
      </w:ins>
    </w:p>
  </w:footnote>
  <w:footnote w:id="64">
    <w:p w14:paraId="7C592DF1" w14:textId="77777777" w:rsidR="00AB61E8" w:rsidRPr="002C1F48" w:rsidRDefault="00AB61E8" w:rsidP="00AB61E8">
      <w:pPr>
        <w:pStyle w:val="Textonotapie"/>
        <w:rPr>
          <w:ins w:id="2714" w:author="Cisneros Morales Diana Karen" w:date="2024-07-03T17:47:00Z"/>
          <w:szCs w:val="18"/>
          <w:lang w:val="nl-NL"/>
        </w:rPr>
      </w:pPr>
      <w:ins w:id="2715" w:author="Cisneros Morales Diana Karen" w:date="2024-07-03T17:47:00Z">
        <w:r w:rsidRPr="002C1F48">
          <w:rPr>
            <w:rStyle w:val="Refdenotaalpie"/>
            <w:szCs w:val="18"/>
          </w:rPr>
          <w:footnoteRef/>
        </w:r>
        <w:r w:rsidRPr="002C1F48">
          <w:rPr>
            <w:szCs w:val="18"/>
          </w:rPr>
          <w:t xml:space="preserve"> Waste types include: concrete, bricks, tiles and ceramics; wood, glass and plastic; bituminous mixtures, coal tar and tarred products, metals, insulation materials, gypsum-based construction material</w:t>
        </w:r>
      </w:ins>
    </w:p>
  </w:footnote>
  <w:footnote w:id="65">
    <w:p w14:paraId="0444794E" w14:textId="77777777" w:rsidR="00AB61E8" w:rsidRPr="00990982" w:rsidRDefault="00AB61E8" w:rsidP="00AB61E8">
      <w:pPr>
        <w:pStyle w:val="Textoindependiente"/>
        <w:rPr>
          <w:ins w:id="2716" w:author="Cisneros Morales Diana Karen" w:date="2024-07-03T17:47:00Z"/>
          <w:lang w:val="en-GB"/>
        </w:rPr>
      </w:pPr>
      <w:ins w:id="2717" w:author="Cisneros Morales Diana Karen" w:date="2024-07-03T17:47:00Z">
        <w:r w:rsidRPr="00990982">
          <w:rPr>
            <w:rStyle w:val="Refdenotaalpie"/>
            <w:sz w:val="18"/>
            <w:szCs w:val="18"/>
          </w:rPr>
          <w:footnoteRef/>
        </w:r>
        <w:r w:rsidRPr="00990982">
          <w:t xml:space="preserve"> </w:t>
        </w:r>
        <w:r w:rsidRPr="00990982">
          <w:rPr>
            <w:rStyle w:val="TextonotapieCar"/>
          </w:rPr>
          <w:t>The operator demonstrates compliance with the 90% threshold by reporting different waste streams. Compliance demonstrated using EU Level 2 reporting framework</w:t>
        </w:r>
      </w:ins>
    </w:p>
  </w:footnote>
  <w:footnote w:id="66">
    <w:p w14:paraId="51EE5776" w14:textId="77777777" w:rsidR="00AB61E8" w:rsidRPr="008B54CB" w:rsidRDefault="00AB61E8" w:rsidP="00AB61E8">
      <w:pPr>
        <w:pStyle w:val="Textonotapie"/>
        <w:rPr>
          <w:ins w:id="2724" w:author="Cisneros Morales Diana Karen" w:date="2024-07-03T17:47:00Z"/>
          <w:lang w:val="en-GB"/>
        </w:rPr>
      </w:pPr>
      <w:ins w:id="2725" w:author="Cisneros Morales Diana Karen" w:date="2024-07-03T17:47:00Z">
        <w:r w:rsidRPr="00990982">
          <w:rPr>
            <w:rStyle w:val="Refdenotaalpie"/>
            <w:sz w:val="18"/>
            <w:szCs w:val="18"/>
          </w:rPr>
          <w:footnoteRef/>
        </w:r>
        <w:r w:rsidRPr="00990982">
          <w:t xml:space="preserve"> </w:t>
        </w:r>
        <w:r w:rsidRPr="00990982">
          <w:rPr>
            <w:lang w:val="en-GB"/>
          </w:rPr>
          <w:t>Compliance demonstrated using EU Level 2 reporting framework</w:t>
        </w:r>
      </w:ins>
    </w:p>
  </w:footnote>
  <w:footnote w:id="67">
    <w:p w14:paraId="26156A59" w14:textId="40938FC7" w:rsidR="004705E1" w:rsidRPr="00020176" w:rsidRDefault="004705E1">
      <w:pPr>
        <w:pStyle w:val="Textonotapie"/>
        <w:rPr>
          <w:lang w:val="nl-NL"/>
        </w:rPr>
      </w:pPr>
      <w:r>
        <w:rPr>
          <w:rStyle w:val="Refdenotaalpie"/>
        </w:rPr>
        <w:footnoteRef/>
      </w:r>
      <w:r>
        <w:t xml:space="preserve"> </w:t>
      </w:r>
      <w:r w:rsidRPr="00020176">
        <w:t xml:space="preserve">As of </w:t>
      </w:r>
      <w:del w:id="2744" w:author="Martinez De Hurtado Yela Fermin" w:date="2024-12-12T16:28:00Z" w16du:dateUtc="2024-12-12T15:28:00Z">
        <w:r w:rsidRPr="00020176" w:rsidDel="00CA28C1">
          <w:delText xml:space="preserve">September </w:delText>
        </w:r>
      </w:del>
      <w:ins w:id="2745" w:author="Martinez De Hurtado Yela Fermin" w:date="2024-12-12T16:28:00Z" w16du:dateUtc="2024-12-12T15:28:00Z">
        <w:r w:rsidR="00CA28C1">
          <w:t>November</w:t>
        </w:r>
        <w:r w:rsidR="00CA28C1" w:rsidRPr="00020176">
          <w:t xml:space="preserve"> </w:t>
        </w:r>
      </w:ins>
      <w:r w:rsidRPr="00020176">
        <w:t>202</w:t>
      </w:r>
      <w:ins w:id="2746" w:author="Martinez De Hurtado Yela Fermin" w:date="2024-12-12T16:28:00Z" w16du:dateUtc="2024-12-12T15:28:00Z">
        <w:r w:rsidR="00CA28C1">
          <w:t>4</w:t>
        </w:r>
      </w:ins>
      <w:del w:id="2747" w:author="Martinez De Hurtado Yela Fermin" w:date="2024-12-12T16:28:00Z" w16du:dateUtc="2024-12-12T15:28:00Z">
        <w:r w:rsidRPr="00020176" w:rsidDel="00CA28C1">
          <w:delText>3</w:delText>
        </w:r>
      </w:del>
      <w:r w:rsidRPr="00020176">
        <w:t xml:space="preserve">; Periodic review to be conducted quarterly or at least annually, required to ensure compliance with the EU Taxonomy 15% threshold, </w:t>
      </w:r>
      <w:hyperlink r:id="rId6" w:history="1">
        <w:r w:rsidRPr="00020176">
          <w:rPr>
            <w:rStyle w:val="Hipervnculo"/>
          </w:rPr>
          <w:t>given changes in EPC distribution of the national building stock</w:t>
        </w:r>
      </w:hyperlink>
      <w:r w:rsidRPr="00020176">
        <w:t xml:space="preserve"> (including existing buildings, newly constructed buildings, and those that have undergone renovations).</w:t>
      </w:r>
    </w:p>
  </w:footnote>
  <w:footnote w:id="68">
    <w:p w14:paraId="1E9D9972" w14:textId="77777777" w:rsidR="004705E1" w:rsidRPr="004B6EA9" w:rsidRDefault="004705E1" w:rsidP="00FD7717">
      <w:pPr>
        <w:pStyle w:val="Textonotapie"/>
        <w:rPr>
          <w:lang w:val="en-GB"/>
        </w:rPr>
      </w:pPr>
      <w:r w:rsidRPr="004B6EA9">
        <w:rPr>
          <w:rStyle w:val="Refdenotaalpie"/>
          <w:szCs w:val="18"/>
        </w:rPr>
        <w:footnoteRef/>
      </w:r>
      <w:r w:rsidRPr="004B6EA9">
        <w:t xml:space="preserve"> </w:t>
      </w:r>
      <w:r w:rsidRPr="004B6EA9">
        <w:rPr>
          <w:lang w:val="en-GB"/>
        </w:rPr>
        <w:t xml:space="preserve">RIEE = (IEE pr, S - IEE pr, ren) / IEE </w:t>
      </w:r>
      <w:r w:rsidRPr="00FD7717">
        <w:t>ref</w:t>
      </w:r>
      <w:r w:rsidRPr="004B6EA9">
        <w:rPr>
          <w:lang w:val="en-GB"/>
        </w:rPr>
        <w:t>, s</w:t>
      </w:r>
      <w:r w:rsidRPr="004B6EA9">
        <w:t xml:space="preserve"> </w:t>
      </w:r>
      <w:r w:rsidRPr="004B6EA9">
        <w:rPr>
          <w:lang w:val="en-GB"/>
        </w:rPr>
        <w:t xml:space="preserve">'- </w:t>
      </w:r>
    </w:p>
    <w:p w14:paraId="1F147E56" w14:textId="25D24271" w:rsidR="004705E1" w:rsidRPr="004B6EA9" w:rsidRDefault="004705E1" w:rsidP="00FD7717">
      <w:pPr>
        <w:pStyle w:val="Textonotapie"/>
        <w:rPr>
          <w:lang w:val="en-GB"/>
        </w:rPr>
      </w:pPr>
      <w:r w:rsidRPr="004B6EA9">
        <w:rPr>
          <w:lang w:val="en-GB"/>
        </w:rPr>
        <w:t xml:space="preserve">RIEE =  Energy </w:t>
      </w:r>
      <w:r w:rsidRPr="00FD7717">
        <w:t>class</w:t>
      </w:r>
      <w:r w:rsidRPr="004B6EA9">
        <w:rPr>
          <w:lang w:val="en-GB"/>
        </w:rPr>
        <w:t xml:space="preserve"> ratio in commercial and service buildings</w:t>
      </w:r>
      <w:r w:rsidR="00676FDA">
        <w:rPr>
          <w:lang w:val="en-GB"/>
        </w:rPr>
        <w:t xml:space="preserve">. value to be reviewed regularly as discussion paper </w:t>
      </w:r>
      <w:r w:rsidR="00676FDA" w:rsidRPr="004E70C4">
        <w:rPr>
          <w:lang w:val="en-GB"/>
        </w:rPr>
        <w:t>(‘</w:t>
      </w:r>
      <w:hyperlink r:id="rId7" w:history="1">
        <w:r w:rsidR="00676FDA" w:rsidRPr="002418AF">
          <w:rPr>
            <w:rStyle w:val="Hipervnculo"/>
            <w:lang w:val="en-GB"/>
          </w:rPr>
          <w:t>NT_SCE_02_NZEB20_V1</w:t>
        </w:r>
      </w:hyperlink>
      <w:r w:rsidR="00676FDA" w:rsidRPr="004E70C4">
        <w:rPr>
          <w:lang w:val="en-GB"/>
        </w:rPr>
        <w:t xml:space="preserve">) </w:t>
      </w:r>
      <w:r w:rsidR="00676FDA">
        <w:rPr>
          <w:lang w:val="en-GB"/>
        </w:rPr>
        <w:t xml:space="preserve">updated </w:t>
      </w:r>
      <w:r w:rsidR="00676FDA" w:rsidRPr="004E70C4">
        <w:rPr>
          <w:lang w:val="en-GB"/>
        </w:rPr>
        <w:t xml:space="preserve">the definition of NZEB in Portugal, which corresponds to the </w:t>
      </w:r>
      <w:ins w:id="2777" w:author="Martinez De Hurtado Yela Fermin" w:date="2025-01-14T11:32:00Z" w16du:dateUtc="2025-01-14T10:32:00Z">
        <w:r w:rsidR="004041E3" w:rsidRPr="004E70C4">
          <w:rPr>
            <w:lang w:val="en-GB"/>
          </w:rPr>
          <w:t>R</w:t>
        </w:r>
        <w:r w:rsidR="004041E3">
          <w:rPr>
            <w:lang w:val="en-GB"/>
          </w:rPr>
          <w:t>NT NZEB</w:t>
        </w:r>
        <w:r w:rsidR="004041E3" w:rsidRPr="004E70C4">
          <w:rPr>
            <w:lang w:val="en-GB"/>
          </w:rPr>
          <w:t>=0.</w:t>
        </w:r>
        <w:r w:rsidR="004041E3">
          <w:rPr>
            <w:lang w:val="en-GB"/>
          </w:rPr>
          <w:t>5</w:t>
        </w:r>
        <w:r w:rsidR="004041E3" w:rsidRPr="004E70C4">
          <w:rPr>
            <w:lang w:val="en-GB"/>
          </w:rPr>
          <w:t>; RIEE</w:t>
        </w:r>
        <w:r w:rsidR="004041E3">
          <w:rPr>
            <w:lang w:val="en-GB"/>
          </w:rPr>
          <w:t xml:space="preserve"> NZEB</w:t>
        </w:r>
        <w:r w:rsidR="004041E3" w:rsidRPr="004E70C4">
          <w:rPr>
            <w:lang w:val="en-GB"/>
          </w:rPr>
          <w:t xml:space="preserve"> = 0.</w:t>
        </w:r>
        <w:r w:rsidR="004041E3">
          <w:rPr>
            <w:lang w:val="en-GB"/>
          </w:rPr>
          <w:t>75</w:t>
        </w:r>
      </w:ins>
      <w:del w:id="2778" w:author="Martinez De Hurtado Yela Fermin" w:date="2025-01-14T11:32:00Z" w16du:dateUtc="2025-01-14T10:32:00Z">
        <w:r w:rsidR="00676FDA" w:rsidRPr="004E70C4" w:rsidDel="004041E3">
          <w:rPr>
            <w:lang w:val="en-GB"/>
          </w:rPr>
          <w:delText>Rnt=0.4; RIEE = 0.6</w:delText>
        </w:r>
      </w:del>
    </w:p>
    <w:p w14:paraId="703F6D80" w14:textId="77777777" w:rsidR="004705E1" w:rsidRDefault="004705E1" w:rsidP="00FD7717">
      <w:pPr>
        <w:pStyle w:val="BulletFootnote"/>
        <w:rPr>
          <w:lang w:val="en-GB"/>
        </w:rPr>
      </w:pPr>
      <w:r w:rsidRPr="0A974F12">
        <w:rPr>
          <w:lang w:val="en-GB"/>
        </w:rPr>
        <w:t>IEE pr, S = Projected energy efficiency indicator of type S1 (includes ambient heating and cooling, ventilation and pumping in air conditioning systems, heating of sanitary water and swimming pools, interior lighting, elevators, stairs, and escalators, exterior lighting, from non-renewable sources)</w:t>
      </w:r>
    </w:p>
    <w:p w14:paraId="4C58B38C" w14:textId="77777777" w:rsidR="004705E1" w:rsidRDefault="004705E1" w:rsidP="00FD7717">
      <w:pPr>
        <w:pStyle w:val="BulletFootnote"/>
        <w:rPr>
          <w:lang w:val="en-GB"/>
        </w:rPr>
      </w:pPr>
      <w:r w:rsidRPr="0A974F12">
        <w:rPr>
          <w:lang w:val="en-GB"/>
        </w:rPr>
        <w:t>IEE pr, ren = Projected renewable energy efficiency indicator</w:t>
      </w:r>
    </w:p>
    <w:p w14:paraId="01ECD901" w14:textId="77777777" w:rsidR="004705E1" w:rsidRPr="004B6EA9" w:rsidRDefault="004705E1" w:rsidP="00FD7717">
      <w:pPr>
        <w:pStyle w:val="BulletFootnote"/>
        <w:rPr>
          <w:lang w:val="en-GB"/>
        </w:rPr>
      </w:pPr>
      <w:r w:rsidRPr="0A974F12">
        <w:rPr>
          <w:lang w:val="en-GB"/>
        </w:rPr>
        <w:t>IEE ref, s = Reference energy efficiency indicator</w:t>
      </w:r>
    </w:p>
  </w:footnote>
  <w:footnote w:id="69">
    <w:p w14:paraId="7139486D" w14:textId="77777777" w:rsidR="0045018B" w:rsidRPr="00AE62A0" w:rsidRDefault="0045018B" w:rsidP="0045018B">
      <w:pPr>
        <w:pStyle w:val="Textoindependiente"/>
        <w:rPr>
          <w:ins w:id="2784" w:author="Martinez De Hurtado Yela Fermin" w:date="2024-10-23T14:59:00Z"/>
          <w:rStyle w:val="TextonotapieCar"/>
        </w:rPr>
      </w:pPr>
      <w:ins w:id="2785" w:author="Martinez De Hurtado Yela Fermin" w:date="2024-10-23T14:59: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70">
    <w:p w14:paraId="764DB85A" w14:textId="77777777" w:rsidR="004705E1" w:rsidRPr="00020176" w:rsidDel="0045018B" w:rsidRDefault="004705E1" w:rsidP="00FD7717">
      <w:pPr>
        <w:pStyle w:val="Textonotapie"/>
        <w:rPr>
          <w:del w:id="2790" w:author="Martinez De Hurtado Yela Fermin" w:date="2024-10-23T14:59:00Z"/>
          <w:lang w:val="en-GB"/>
        </w:rPr>
      </w:pPr>
      <w:del w:id="2791" w:author="Martinez De Hurtado Yela Fermin" w:date="2024-10-23T14:59:00Z">
        <w:r w:rsidRPr="004B6EA9" w:rsidDel="0045018B">
          <w:rPr>
            <w:rStyle w:val="Refdenotaalpie"/>
            <w:sz w:val="18"/>
            <w:szCs w:val="18"/>
          </w:rPr>
          <w:footnoteRef/>
        </w:r>
        <w:r w:rsidRPr="004B6EA9" w:rsidDel="0045018B">
          <w:rPr>
            <w:lang w:val="en-GB"/>
          </w:rPr>
          <w:delText xml:space="preserve"> Thermal integrity testing is not required if robust and traceable quality control processes are in place during construction </w:delText>
        </w:r>
      </w:del>
    </w:p>
  </w:footnote>
  <w:footnote w:id="71">
    <w:p w14:paraId="1C371C14" w14:textId="77777777" w:rsidR="00506A72" w:rsidRPr="002C1F48" w:rsidRDefault="00506A72" w:rsidP="00506A72">
      <w:pPr>
        <w:pStyle w:val="Textonotapie"/>
        <w:rPr>
          <w:ins w:id="2804" w:author="Cisneros Morales Diana Karen" w:date="2024-07-03T17:54:00Z"/>
          <w:szCs w:val="18"/>
          <w:lang w:val="nl-NL"/>
        </w:rPr>
      </w:pPr>
      <w:ins w:id="2805" w:author="Cisneros Morales Diana Karen" w:date="2024-07-03T17:54:00Z">
        <w:r w:rsidRPr="002C1F48">
          <w:rPr>
            <w:rStyle w:val="Refdenotaalpie"/>
            <w:szCs w:val="18"/>
          </w:rPr>
          <w:footnoteRef/>
        </w:r>
        <w:r w:rsidRPr="002C1F48">
          <w:rPr>
            <w:szCs w:val="18"/>
          </w:rPr>
          <w:t xml:space="preserve"> Certifications such as LEED ZERO, BREEAM, DGNB, and HQE are widely recognized standards that endorse sustainable and circular construction practices. However, these standards alone do not ensure compliance with EU Taxonomy requirements</w:t>
        </w:r>
      </w:ins>
    </w:p>
  </w:footnote>
  <w:footnote w:id="72">
    <w:p w14:paraId="093CDC59" w14:textId="77777777" w:rsidR="00506A72" w:rsidRPr="002C1F48" w:rsidRDefault="00506A72" w:rsidP="00506A72">
      <w:pPr>
        <w:pStyle w:val="Textonotapie"/>
        <w:rPr>
          <w:ins w:id="2808" w:author="Cisneros Morales Diana Karen" w:date="2024-07-03T17:54:00Z"/>
          <w:szCs w:val="18"/>
          <w:lang w:val="nl-NL"/>
        </w:rPr>
      </w:pPr>
      <w:ins w:id="2809" w:author="Cisneros Morales Diana Karen" w:date="2024-07-03T17:54:00Z">
        <w:r w:rsidRPr="002C1F48">
          <w:rPr>
            <w:rStyle w:val="Refdenotaalpie"/>
            <w:szCs w:val="18"/>
          </w:rPr>
          <w:footnoteRef/>
        </w:r>
        <w:r w:rsidRPr="002C1F48">
          <w:rPr>
            <w:szCs w:val="18"/>
          </w:rPr>
          <w:t xml:space="preserve"> Waste types include: concrete, bricks, tiles and ceramics; wood, glass and plastic; bituminous mixtures, coal tar and tarred products, metals, insulation materials, gypsum-based construction material</w:t>
        </w:r>
      </w:ins>
    </w:p>
  </w:footnote>
  <w:footnote w:id="73">
    <w:p w14:paraId="7EDDF4D5" w14:textId="77777777" w:rsidR="00506A72" w:rsidRPr="00990982" w:rsidRDefault="00506A72" w:rsidP="00506A72">
      <w:pPr>
        <w:pStyle w:val="Textoindependiente"/>
        <w:rPr>
          <w:ins w:id="2810" w:author="Cisneros Morales Diana Karen" w:date="2024-07-03T17:54:00Z"/>
          <w:lang w:val="en-GB"/>
        </w:rPr>
      </w:pPr>
      <w:ins w:id="2811" w:author="Cisneros Morales Diana Karen" w:date="2024-07-03T17:54:00Z">
        <w:r w:rsidRPr="00990982">
          <w:rPr>
            <w:rStyle w:val="Refdenotaalpie"/>
            <w:sz w:val="18"/>
            <w:szCs w:val="18"/>
          </w:rPr>
          <w:footnoteRef/>
        </w:r>
        <w:r w:rsidRPr="00990982">
          <w:t xml:space="preserve"> </w:t>
        </w:r>
        <w:r w:rsidRPr="00990982">
          <w:rPr>
            <w:rStyle w:val="TextonotapieCar"/>
          </w:rPr>
          <w:t>The operator demonstrates compliance with the 90% threshold by reporting different waste streams. Compliance demonstrated using EU Level 2 reporting framework</w:t>
        </w:r>
      </w:ins>
    </w:p>
  </w:footnote>
  <w:footnote w:id="74">
    <w:p w14:paraId="2406798E" w14:textId="77777777" w:rsidR="00506A72" w:rsidRPr="008B54CB" w:rsidRDefault="00506A72" w:rsidP="00506A72">
      <w:pPr>
        <w:pStyle w:val="Textonotapie"/>
        <w:rPr>
          <w:ins w:id="2818" w:author="Cisneros Morales Diana Karen" w:date="2024-07-03T17:54:00Z"/>
          <w:lang w:val="en-GB"/>
        </w:rPr>
      </w:pPr>
      <w:ins w:id="2819" w:author="Cisneros Morales Diana Karen" w:date="2024-07-03T17:54:00Z">
        <w:r w:rsidRPr="00990982">
          <w:rPr>
            <w:rStyle w:val="Refdenotaalpie"/>
            <w:sz w:val="18"/>
            <w:szCs w:val="18"/>
          </w:rPr>
          <w:footnoteRef/>
        </w:r>
        <w:r w:rsidRPr="00990982">
          <w:t xml:space="preserve"> </w:t>
        </w:r>
        <w:r w:rsidRPr="00990982">
          <w:rPr>
            <w:lang w:val="en-GB"/>
          </w:rPr>
          <w:t>Compliance demonstrated using EU Level 2 reporting framework</w:t>
        </w:r>
      </w:ins>
    </w:p>
  </w:footnote>
  <w:footnote w:id="75">
    <w:p w14:paraId="1EA64F5C" w14:textId="5DF69861" w:rsidR="004705E1" w:rsidRPr="00020176" w:rsidRDefault="004705E1" w:rsidP="00FD7717">
      <w:pPr>
        <w:pStyle w:val="Textonotapie"/>
        <w:rPr>
          <w:lang w:val="nl-NL"/>
        </w:rPr>
      </w:pPr>
      <w:r>
        <w:rPr>
          <w:rStyle w:val="Refdenotaalpie"/>
        </w:rPr>
        <w:footnoteRef/>
      </w:r>
      <w:r>
        <w:t xml:space="preserve"> </w:t>
      </w:r>
      <w:r w:rsidRPr="00020176">
        <w:t xml:space="preserve">As of </w:t>
      </w:r>
      <w:del w:id="2839" w:author="Martinez De Hurtado Yela Fermin" w:date="2024-12-12T16:28:00Z" w16du:dateUtc="2024-12-12T15:28:00Z">
        <w:r w:rsidRPr="00020176" w:rsidDel="00CA28C1">
          <w:delText xml:space="preserve">September </w:delText>
        </w:r>
      </w:del>
      <w:ins w:id="2840" w:author="Martinez De Hurtado Yela Fermin" w:date="2024-12-12T16:28:00Z" w16du:dateUtc="2024-12-12T15:28:00Z">
        <w:r w:rsidR="00CA28C1">
          <w:t>November</w:t>
        </w:r>
        <w:r w:rsidR="00CA28C1" w:rsidRPr="00020176">
          <w:t xml:space="preserve"> </w:t>
        </w:r>
      </w:ins>
      <w:r w:rsidRPr="00020176">
        <w:t>202</w:t>
      </w:r>
      <w:ins w:id="2841" w:author="Martinez De Hurtado Yela Fermin" w:date="2024-12-12T16:28:00Z" w16du:dateUtc="2024-12-12T15:28:00Z">
        <w:r w:rsidR="00CA28C1">
          <w:t>4</w:t>
        </w:r>
      </w:ins>
      <w:del w:id="2842" w:author="Martinez De Hurtado Yela Fermin" w:date="2024-12-12T16:28:00Z" w16du:dateUtc="2024-12-12T15:28:00Z">
        <w:r w:rsidRPr="00020176" w:rsidDel="00CA28C1">
          <w:delText>3</w:delText>
        </w:r>
      </w:del>
      <w:r w:rsidRPr="00020176">
        <w:t xml:space="preserve">; Periodic review to be conducted quarterly or at least annually, required to ensure compliance with the EU Taxonomy 15% threshold, </w:t>
      </w:r>
      <w:hyperlink r:id="rId8" w:history="1">
        <w:r w:rsidRPr="00020176">
          <w:rPr>
            <w:rStyle w:val="Hipervnculo"/>
          </w:rPr>
          <w:t>given changes in EPC distribution of the national building stock</w:t>
        </w:r>
      </w:hyperlink>
      <w:r w:rsidRPr="00020176">
        <w:t xml:space="preserve"> (including existing buildings, newly constructed buildings, and those that have undergone renovations).</w:t>
      </w:r>
    </w:p>
  </w:footnote>
  <w:footnote w:id="76">
    <w:p w14:paraId="75827699" w14:textId="1A155341" w:rsidR="00D17324" w:rsidRPr="00AE62A0" w:rsidRDefault="00D17324" w:rsidP="00D17324">
      <w:pPr>
        <w:pStyle w:val="Textoindependiente"/>
        <w:rPr>
          <w:ins w:id="2862" w:author="Martinez De Hurtado Yela Fermin" w:date="2024-10-24T14:49:00Z"/>
          <w:rStyle w:val="TextonotapieCar"/>
        </w:rPr>
      </w:pPr>
      <w:ins w:id="2863" w:author="Martinez De Hurtado Yela Fermin" w:date="2024-10-24T14:49:00Z">
        <w:r w:rsidRPr="002C1F48">
          <w:rPr>
            <w:rStyle w:val="Refdenotaalpie"/>
            <w:sz w:val="18"/>
            <w:szCs w:val="18"/>
          </w:rPr>
          <w:footnoteRef/>
        </w:r>
        <w:r w:rsidRPr="002C1F48">
          <w:t xml:space="preserve"> </w:t>
        </w:r>
        <w:r w:rsidRPr="00D17324">
          <w:rPr>
            <w:rStyle w:val="TextonotapieCar"/>
          </w:rPr>
          <w:t xml:space="preserve">For residential buildings, the </w:t>
        </w:r>
      </w:ins>
      <w:ins w:id="2864" w:author="Martinez De Hurtado Yela Fermin" w:date="2024-10-24T14:51:00Z">
        <w:r w:rsidR="00167BF9" w:rsidRPr="00D17324">
          <w:rPr>
            <w:rStyle w:val="TextonotapieCar"/>
          </w:rPr>
          <w:t>testing</w:t>
        </w:r>
        <w:r w:rsidR="00167BF9">
          <w:rPr>
            <w:rStyle w:val="TextonotapieCar"/>
          </w:rPr>
          <w:t>, calculations and disclose</w:t>
        </w:r>
        <w:r w:rsidR="00167BF9" w:rsidRPr="00D17324">
          <w:rPr>
            <w:rStyle w:val="TextonotapieCar"/>
          </w:rPr>
          <w:t xml:space="preserve"> </w:t>
        </w:r>
      </w:ins>
      <w:ins w:id="2865" w:author="Martinez De Hurtado Yela Fermin" w:date="2024-10-24T14:49:00Z">
        <w:r w:rsidRPr="00D17324">
          <w:rPr>
            <w:rStyle w:val="TextonotapieCar"/>
          </w:rPr>
          <w:t>is made for a representative set of dwelling/apartment types</w:t>
        </w:r>
        <w:r w:rsidRPr="00AE62A0">
          <w:rPr>
            <w:rStyle w:val="TextonotapieCar"/>
          </w:rPr>
          <w:t xml:space="preserve"> </w:t>
        </w:r>
      </w:ins>
    </w:p>
  </w:footnote>
  <w:footnote w:id="77">
    <w:p w14:paraId="012549BF" w14:textId="77777777" w:rsidR="00DC06F7" w:rsidRPr="00AE62A0" w:rsidRDefault="00DC06F7" w:rsidP="00DC06F7">
      <w:pPr>
        <w:pStyle w:val="Textoindependiente"/>
        <w:rPr>
          <w:ins w:id="2870" w:author="Martinez De Hurtado Yela Fermin" w:date="2024-10-23T15:02:00Z"/>
          <w:rStyle w:val="TextonotapieCar"/>
        </w:rPr>
      </w:pPr>
      <w:ins w:id="2871" w:author="Martinez De Hurtado Yela Fermin" w:date="2024-10-23T15:02: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78">
    <w:p w14:paraId="6D3F2DCC" w14:textId="77777777" w:rsidR="004705E1" w:rsidRPr="00D8494B" w:rsidRDefault="004705E1" w:rsidP="00687599">
      <w:pPr>
        <w:pStyle w:val="Textonotapie"/>
        <w:rPr>
          <w:lang w:val="nl-NL"/>
        </w:rPr>
      </w:pPr>
      <w:r>
        <w:rPr>
          <w:rStyle w:val="Refdenotaalpie"/>
        </w:rPr>
        <w:footnoteRef/>
      </w:r>
      <w:r>
        <w:t xml:space="preserve"> </w:t>
      </w:r>
      <w:r w:rsidRPr="00D8494B">
        <w:t>In October 2023, the Climate Bond Initiative (CBI) introduced a certification program for commercial buildings, fully aligned with the EU taxonomy. Residential standards are set to be released in December 2023</w:t>
      </w:r>
    </w:p>
  </w:footnote>
  <w:footnote w:id="79">
    <w:p w14:paraId="2BCCDFD9" w14:textId="77777777" w:rsidR="004705E1" w:rsidRPr="00F538CA" w:rsidRDefault="004705E1" w:rsidP="00687599">
      <w:pPr>
        <w:pStyle w:val="Textonotapie"/>
        <w:rPr>
          <w:lang w:val="nl-NL"/>
        </w:rPr>
      </w:pPr>
      <w:r>
        <w:rPr>
          <w:rStyle w:val="Refdenotaalpie"/>
        </w:rPr>
        <w:footnoteRef/>
      </w:r>
      <w:r>
        <w:t xml:space="preserve"> </w:t>
      </w:r>
      <w:r w:rsidRPr="00F538CA">
        <w:t>Certifications such as LEED ZERO, BREEAM, DGNB, and HQE are widely recognized standards that endorse sustainable and circular construction practices. However, these standards alone do not ensure compliance with EU Taxonomy requirements</w:t>
      </w:r>
    </w:p>
  </w:footnote>
  <w:footnote w:id="80">
    <w:p w14:paraId="6DB461AB" w14:textId="77777777" w:rsidR="004705E1" w:rsidRPr="00F538CA" w:rsidRDefault="004705E1" w:rsidP="00FD7717">
      <w:pPr>
        <w:pStyle w:val="Textonotapie"/>
        <w:rPr>
          <w:lang w:val="nl-NL"/>
        </w:rPr>
      </w:pPr>
      <w:r>
        <w:rPr>
          <w:rStyle w:val="Refdenotaalpie"/>
        </w:rPr>
        <w:footnoteRef/>
      </w:r>
      <w:r>
        <w:t xml:space="preserve"> </w:t>
      </w:r>
      <w:r w:rsidRPr="00F538CA">
        <w:t xml:space="preserve">Waste types include: concrete, bricks, tiles and </w:t>
      </w:r>
      <w:r w:rsidRPr="00FD7717">
        <w:t>ceramics</w:t>
      </w:r>
      <w:r w:rsidRPr="00F538CA">
        <w:t>; wood, glass and plastic; bituminous mixtures, coal tar and tarred products, metals, insulation materials, gypsum-based construction material</w:t>
      </w:r>
    </w:p>
  </w:footnote>
  <w:footnote w:id="81">
    <w:p w14:paraId="3C13D528" w14:textId="77777777" w:rsidR="004705E1" w:rsidRPr="007D7D3B" w:rsidRDefault="004705E1" w:rsidP="00FD7717">
      <w:pPr>
        <w:pStyle w:val="Textonotapie"/>
        <w:rPr>
          <w:lang w:val="en-GB"/>
        </w:rPr>
      </w:pPr>
      <w:r w:rsidRPr="007D7D3B">
        <w:rPr>
          <w:rStyle w:val="Refdenotaalpie"/>
        </w:rPr>
        <w:footnoteRef/>
      </w:r>
      <w:r w:rsidRPr="007D7D3B">
        <w:t xml:space="preserve"> The operator demonstrates compliance with the 90% threshold by reporting different waste streams. Compliance demonstrated using EU Level 2 reporting framework</w:t>
      </w:r>
    </w:p>
  </w:footnote>
  <w:footnote w:id="82">
    <w:p w14:paraId="5FE53912" w14:textId="77777777" w:rsidR="004705E1" w:rsidRPr="008F0432" w:rsidRDefault="004705E1" w:rsidP="00687599">
      <w:pPr>
        <w:pStyle w:val="Textonotapie"/>
        <w:rPr>
          <w:lang w:val="nl-NL"/>
        </w:rPr>
      </w:pPr>
      <w:r w:rsidRPr="007D7D3B">
        <w:rPr>
          <w:rStyle w:val="Refdenotaalpie"/>
        </w:rPr>
        <w:footnoteRef/>
      </w:r>
      <w:r w:rsidRPr="007D7D3B">
        <w:t xml:space="preserve"> </w:t>
      </w:r>
      <w:r w:rsidRPr="007D7D3B">
        <w:rPr>
          <w:lang w:val="en-GB"/>
        </w:rPr>
        <w:t>Compliance demonstrated using EU Level 2 reporting framework</w:t>
      </w:r>
    </w:p>
  </w:footnote>
  <w:footnote w:id="83">
    <w:p w14:paraId="77CB43B3" w14:textId="35B135FF" w:rsidR="004705E1" w:rsidRPr="007D7D3B" w:rsidRDefault="004705E1">
      <w:pPr>
        <w:pStyle w:val="Textonotapie"/>
        <w:rPr>
          <w:szCs w:val="16"/>
          <w:lang w:val="nl-NL"/>
        </w:rPr>
      </w:pPr>
      <w:r w:rsidRPr="007D7D3B">
        <w:rPr>
          <w:rStyle w:val="Refdenotaalpie"/>
          <w:szCs w:val="16"/>
        </w:rPr>
        <w:footnoteRef/>
      </w:r>
      <w:r w:rsidRPr="007D7D3B">
        <w:rPr>
          <w:szCs w:val="16"/>
        </w:rPr>
        <w:t xml:space="preserve"> </w:t>
      </w:r>
      <w:del w:id="2882" w:author="Martinez De Hurtado Yela Fermin" w:date="2024-12-12T16:19:00Z" w16du:dateUtc="2024-12-12T15:19:00Z">
        <w:r w:rsidRPr="007D7D3B" w:rsidDel="00A906B0">
          <w:rPr>
            <w:szCs w:val="16"/>
          </w:rPr>
          <w:delText xml:space="preserve">As of November 2023; </w:delText>
        </w:r>
      </w:del>
      <w:r w:rsidRPr="007D7D3B">
        <w:rPr>
          <w:szCs w:val="16"/>
        </w:rPr>
        <w:t xml:space="preserve">Periodic review to be conducted quarterly or at least annual, required to ensure compliance with the EU Taxonomy 15% threshold, </w:t>
      </w:r>
      <w:hyperlink r:id="rId9" w:history="1">
        <w:r w:rsidRPr="007D7D3B">
          <w:rPr>
            <w:rStyle w:val="Hipervnculo"/>
            <w:szCs w:val="16"/>
          </w:rPr>
          <w:t>given changes in PED distribution.</w:t>
        </w:r>
      </w:hyperlink>
    </w:p>
  </w:footnote>
  <w:footnote w:id="84">
    <w:p w14:paraId="0079A8E6" w14:textId="77777777" w:rsidR="00DC06F7" w:rsidRPr="00AE62A0" w:rsidRDefault="00DC06F7" w:rsidP="00DC06F7">
      <w:pPr>
        <w:pStyle w:val="Textoindependiente"/>
        <w:rPr>
          <w:ins w:id="2906" w:author="Martinez De Hurtado Yela Fermin" w:date="2024-10-23T15:03:00Z"/>
          <w:rStyle w:val="TextonotapieCar"/>
        </w:rPr>
      </w:pPr>
      <w:ins w:id="2907" w:author="Martinez De Hurtado Yela Fermin" w:date="2024-10-23T15:03: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85">
    <w:p w14:paraId="4BF113E7" w14:textId="77777777" w:rsidR="004705E1" w:rsidRPr="00207E4B" w:rsidDel="00DC06F7" w:rsidRDefault="004705E1" w:rsidP="00DD20B8">
      <w:pPr>
        <w:pStyle w:val="Textoindependiente"/>
        <w:rPr>
          <w:del w:id="2912" w:author="Martinez De Hurtado Yela Fermin" w:date="2024-10-23T15:03:00Z"/>
          <w:lang w:val="en-GB"/>
        </w:rPr>
      </w:pPr>
      <w:del w:id="2913" w:author="Martinez De Hurtado Yela Fermin" w:date="2024-10-23T15:03:00Z">
        <w:r w:rsidRPr="007D7D3B" w:rsidDel="00DC06F7">
          <w:rPr>
            <w:rStyle w:val="Refdenotaalpie"/>
            <w:sz w:val="16"/>
            <w:szCs w:val="16"/>
          </w:rPr>
          <w:footnoteRef/>
        </w:r>
        <w:r w:rsidRPr="007D7D3B" w:rsidDel="00DC06F7">
          <w:rPr>
            <w:sz w:val="16"/>
            <w:szCs w:val="16"/>
          </w:rPr>
          <w:delText xml:space="preserve"> </w:delText>
        </w:r>
        <w:r w:rsidRPr="007D7D3B" w:rsidDel="00DC06F7">
          <w:rPr>
            <w:sz w:val="16"/>
            <w:szCs w:val="16"/>
            <w:lang w:val="en-GB"/>
          </w:rPr>
          <w:delText>Thermal integrity testing is not required if robust and traceable quality control processes are in place during construction</w:delText>
        </w:r>
        <w:r w:rsidRPr="00207E4B" w:rsidDel="00DC06F7">
          <w:rPr>
            <w:lang w:val="en-GB"/>
          </w:rPr>
          <w:delText xml:space="preserve"> </w:delText>
        </w:r>
      </w:del>
    </w:p>
  </w:footnote>
  <w:footnote w:id="86">
    <w:p w14:paraId="7A9551B7" w14:textId="77777777" w:rsidR="004705E1" w:rsidRPr="00207E4B" w:rsidRDefault="004705E1" w:rsidP="00687599">
      <w:pPr>
        <w:pStyle w:val="Textonotapie"/>
        <w:rPr>
          <w:szCs w:val="18"/>
          <w:lang w:val="nl-NL"/>
        </w:rPr>
      </w:pPr>
      <w:r w:rsidRPr="00207E4B">
        <w:rPr>
          <w:rStyle w:val="Refdenotaalpie"/>
          <w:szCs w:val="18"/>
        </w:rPr>
        <w:footnoteRef/>
      </w:r>
      <w:r w:rsidRPr="00207E4B">
        <w:rPr>
          <w:szCs w:val="18"/>
        </w:rPr>
        <w:t xml:space="preserve"> Certifications such as LEED ZERO, BREEAM, DGNB, and HQE are widely recognized standards that endorse sustainable and circular construction practices. However, these standards alone do not ensure compliance with EU Taxonomy requirements</w:t>
      </w:r>
    </w:p>
  </w:footnote>
  <w:footnote w:id="87">
    <w:p w14:paraId="4D6CE0A7" w14:textId="77777777" w:rsidR="004705E1" w:rsidRPr="00207E4B" w:rsidRDefault="004705E1" w:rsidP="00687599">
      <w:pPr>
        <w:pStyle w:val="Textonotapie"/>
        <w:rPr>
          <w:szCs w:val="18"/>
          <w:lang w:val="nl-NL"/>
        </w:rPr>
      </w:pPr>
      <w:r w:rsidRPr="00207E4B">
        <w:rPr>
          <w:rStyle w:val="Refdenotaalpie"/>
          <w:szCs w:val="18"/>
        </w:rPr>
        <w:footnoteRef/>
      </w:r>
      <w:r w:rsidRPr="00207E4B">
        <w:rPr>
          <w:szCs w:val="18"/>
        </w:rPr>
        <w:t xml:space="preserve"> Waste types include: concrete, bricks, tiles and ceramics; wood, glass and plastic; bituminous mixtures, coal tar and tarred products, metals, insulation materials, gypsum-based construction material</w:t>
      </w:r>
    </w:p>
  </w:footnote>
  <w:footnote w:id="88">
    <w:p w14:paraId="64F33438" w14:textId="77777777" w:rsidR="004705E1" w:rsidRPr="007D7D3B" w:rsidRDefault="004705E1" w:rsidP="00DD20B8">
      <w:pPr>
        <w:pStyle w:val="Textoindependiente"/>
        <w:rPr>
          <w:sz w:val="16"/>
          <w:szCs w:val="16"/>
          <w:lang w:val="en-GB"/>
        </w:rPr>
      </w:pPr>
      <w:r w:rsidRPr="007D7D3B">
        <w:rPr>
          <w:rStyle w:val="Refdenotaalpie"/>
          <w:sz w:val="16"/>
          <w:szCs w:val="16"/>
        </w:rPr>
        <w:footnoteRef/>
      </w:r>
      <w:r w:rsidRPr="007D7D3B">
        <w:rPr>
          <w:sz w:val="16"/>
          <w:szCs w:val="16"/>
        </w:rPr>
        <w:t xml:space="preserve"> </w:t>
      </w:r>
      <w:r w:rsidRPr="007D7D3B">
        <w:rPr>
          <w:sz w:val="16"/>
          <w:szCs w:val="16"/>
          <w:lang w:val="en-GB"/>
        </w:rPr>
        <w:t>The operator demonstrates compliance with the 90% threshold by reporting different waste streams. Compliance demonstrated using EU Level 2 reporting framework</w:t>
      </w:r>
    </w:p>
  </w:footnote>
  <w:footnote w:id="89">
    <w:p w14:paraId="6127221B" w14:textId="77777777" w:rsidR="004705E1" w:rsidRPr="007D7D3B" w:rsidRDefault="004705E1" w:rsidP="007D7D3B">
      <w:pPr>
        <w:pStyle w:val="Textoindependiente"/>
        <w:rPr>
          <w:sz w:val="16"/>
          <w:szCs w:val="16"/>
          <w:lang w:val="en-GB"/>
        </w:rPr>
      </w:pPr>
      <w:r w:rsidRPr="007D7D3B">
        <w:rPr>
          <w:rStyle w:val="Refdenotaalpie"/>
          <w:sz w:val="16"/>
          <w:szCs w:val="16"/>
        </w:rPr>
        <w:footnoteRef/>
      </w:r>
      <w:r w:rsidRPr="007D7D3B">
        <w:rPr>
          <w:sz w:val="16"/>
          <w:szCs w:val="16"/>
        </w:rPr>
        <w:t xml:space="preserve"> </w:t>
      </w:r>
      <w:r w:rsidRPr="007D7D3B">
        <w:rPr>
          <w:sz w:val="16"/>
          <w:szCs w:val="16"/>
          <w:lang w:val="en-GB"/>
        </w:rPr>
        <w:t>Compliance demonstrated using EU Level 2 reporting framework</w:t>
      </w:r>
      <w:r w:rsidRPr="00530F25">
        <w:rPr>
          <w:sz w:val="16"/>
          <w:szCs w:val="16"/>
          <w:lang w:val="en-GB"/>
        </w:rPr>
        <w:t xml:space="preserve"> </w:t>
      </w:r>
    </w:p>
  </w:footnote>
  <w:footnote w:id="90">
    <w:p w14:paraId="355456E0" w14:textId="2B879F05" w:rsidR="004705E1" w:rsidRPr="00ED6A24" w:rsidRDefault="004705E1">
      <w:pPr>
        <w:pStyle w:val="Textonotapie"/>
        <w:rPr>
          <w:lang w:val="nl-NL"/>
        </w:rPr>
      </w:pPr>
      <w:r>
        <w:rPr>
          <w:rStyle w:val="Refdenotaalpie"/>
        </w:rPr>
        <w:footnoteRef/>
      </w:r>
      <w:r>
        <w:t xml:space="preserve"> </w:t>
      </w:r>
      <w:del w:id="2922" w:author="Martinez De Hurtado Yela Fermin" w:date="2024-12-12T16:19:00Z" w16du:dateUtc="2024-12-12T15:19:00Z">
        <w:r w:rsidRPr="00ED6A24" w:rsidDel="00A906B0">
          <w:delText xml:space="preserve">As of November 2023; </w:delText>
        </w:r>
      </w:del>
      <w:r w:rsidRPr="00ED6A24">
        <w:t xml:space="preserve">Periodic review to be conducted quarterly or at least annually, required to ensure compliance with the EU Taxonomy 15% threshold, </w:t>
      </w:r>
      <w:hyperlink r:id="rId10" w:history="1">
        <w:r w:rsidRPr="00ED6A24">
          <w:rPr>
            <w:rStyle w:val="Hipervnculo"/>
          </w:rPr>
          <w:t>given changes in PED distribution.</w:t>
        </w:r>
      </w:hyperlink>
    </w:p>
  </w:footnote>
  <w:footnote w:id="91">
    <w:p w14:paraId="7F95ACE2" w14:textId="77777777" w:rsidR="004705E1" w:rsidRPr="00ED6A24" w:rsidRDefault="004705E1">
      <w:pPr>
        <w:pStyle w:val="Textonotapie"/>
        <w:rPr>
          <w:lang w:val="nl-NL"/>
        </w:rPr>
      </w:pPr>
      <w:r>
        <w:rPr>
          <w:rStyle w:val="Refdenotaalpie"/>
        </w:rPr>
        <w:footnoteRef/>
      </w:r>
      <w:r>
        <w:t xml:space="preserve"> </w:t>
      </w:r>
      <w:r w:rsidRPr="00ED6A24">
        <w:t xml:space="preserve">The UK only defines NZEB targets in line with EU taxonomy guidelines for residential buildings; commercial buildings will fall under the non-EU taxonomy aligned criteria   </w:t>
      </w:r>
    </w:p>
  </w:footnote>
  <w:footnote w:id="92">
    <w:p w14:paraId="4AF77558" w14:textId="0B4CE296" w:rsidR="00D17324" w:rsidRPr="00AE62A0" w:rsidRDefault="00D17324" w:rsidP="00D17324">
      <w:pPr>
        <w:pStyle w:val="Textoindependiente"/>
        <w:rPr>
          <w:ins w:id="2948" w:author="Martinez De Hurtado Yela Fermin" w:date="2024-10-24T14:49:00Z"/>
          <w:rStyle w:val="TextonotapieCar"/>
        </w:rPr>
      </w:pPr>
      <w:ins w:id="2949" w:author="Martinez De Hurtado Yela Fermin" w:date="2024-10-24T14:49:00Z">
        <w:r w:rsidRPr="002C1F48">
          <w:rPr>
            <w:rStyle w:val="Refdenotaalpie"/>
            <w:sz w:val="18"/>
            <w:szCs w:val="18"/>
          </w:rPr>
          <w:footnoteRef/>
        </w:r>
        <w:r w:rsidRPr="002C1F48">
          <w:t xml:space="preserve"> </w:t>
        </w:r>
        <w:r w:rsidRPr="00D17324">
          <w:rPr>
            <w:rStyle w:val="TextonotapieCar"/>
          </w:rPr>
          <w:t xml:space="preserve">For residential buildings, the </w:t>
        </w:r>
      </w:ins>
      <w:ins w:id="2950" w:author="Martinez De Hurtado Yela Fermin" w:date="2024-10-24T14:51:00Z">
        <w:r w:rsidR="00167BF9" w:rsidRPr="00D17324">
          <w:rPr>
            <w:rStyle w:val="TextonotapieCar"/>
          </w:rPr>
          <w:t>testing</w:t>
        </w:r>
        <w:r w:rsidR="00167BF9">
          <w:rPr>
            <w:rStyle w:val="TextonotapieCar"/>
          </w:rPr>
          <w:t>, calculations and disclose</w:t>
        </w:r>
        <w:r w:rsidR="00167BF9" w:rsidRPr="00D17324">
          <w:rPr>
            <w:rStyle w:val="TextonotapieCar"/>
          </w:rPr>
          <w:t xml:space="preserve"> </w:t>
        </w:r>
      </w:ins>
      <w:ins w:id="2951" w:author="Martinez De Hurtado Yela Fermin" w:date="2024-10-24T14:49:00Z">
        <w:r w:rsidRPr="00D17324">
          <w:rPr>
            <w:rStyle w:val="TextonotapieCar"/>
          </w:rPr>
          <w:t>is made for a representative set of dwelling/apartment types</w:t>
        </w:r>
        <w:r w:rsidRPr="00AE62A0">
          <w:rPr>
            <w:rStyle w:val="TextonotapieCar"/>
          </w:rPr>
          <w:t xml:space="preserve"> </w:t>
        </w:r>
      </w:ins>
    </w:p>
  </w:footnote>
  <w:footnote w:id="93">
    <w:p w14:paraId="143C73B1" w14:textId="77777777" w:rsidR="00DC06F7" w:rsidRPr="00AE62A0" w:rsidRDefault="00DC06F7" w:rsidP="00DC06F7">
      <w:pPr>
        <w:pStyle w:val="Textoindependiente"/>
        <w:rPr>
          <w:ins w:id="2956" w:author="Martinez De Hurtado Yela Fermin" w:date="2024-10-23T15:03:00Z"/>
          <w:rStyle w:val="TextonotapieCar"/>
        </w:rPr>
      </w:pPr>
      <w:ins w:id="2957" w:author="Martinez De Hurtado Yela Fermin" w:date="2024-10-23T15:03: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94">
    <w:p w14:paraId="2C164E51" w14:textId="77777777" w:rsidR="004705E1" w:rsidRPr="001327E6" w:rsidRDefault="004705E1" w:rsidP="00687599">
      <w:pPr>
        <w:pStyle w:val="Textonotapie"/>
        <w:rPr>
          <w:lang w:val="nl-NL"/>
        </w:rPr>
      </w:pPr>
      <w:r>
        <w:rPr>
          <w:rStyle w:val="Refdenotaalpie"/>
        </w:rPr>
        <w:footnoteRef/>
      </w:r>
      <w:r>
        <w:t xml:space="preserve"> </w:t>
      </w:r>
      <w:r w:rsidRPr="001327E6">
        <w:t>In October 2023, the Climate Bond Initiative (CBI) introduced a certification program for commercial buildings, fully aligned with the EU taxonomy. Residential standards are set to be released in December 2023</w:t>
      </w:r>
    </w:p>
  </w:footnote>
  <w:footnote w:id="95">
    <w:p w14:paraId="3BDFCA76" w14:textId="77777777" w:rsidR="00CA1064" w:rsidRPr="002C1F48" w:rsidRDefault="00CA1064" w:rsidP="00CA1064">
      <w:pPr>
        <w:pStyle w:val="Textonotapie"/>
        <w:rPr>
          <w:ins w:id="2970" w:author="Cisneros Morales Diana Karen" w:date="2024-07-03T17:55:00Z"/>
          <w:szCs w:val="18"/>
          <w:lang w:val="nl-NL"/>
        </w:rPr>
      </w:pPr>
      <w:ins w:id="2971" w:author="Cisneros Morales Diana Karen" w:date="2024-07-03T17:55:00Z">
        <w:r w:rsidRPr="002C1F48">
          <w:rPr>
            <w:rStyle w:val="Refdenotaalpie"/>
            <w:szCs w:val="18"/>
          </w:rPr>
          <w:footnoteRef/>
        </w:r>
        <w:r w:rsidRPr="002C1F48">
          <w:rPr>
            <w:szCs w:val="18"/>
          </w:rPr>
          <w:t xml:space="preserve"> Certifications such as LEED ZERO, BREEAM, DGNB, and HQE are widely recognized standards that endorse sustainable and circular construction practices. However, these standards alone do not ensure compliance with EU Taxonomy requirements</w:t>
        </w:r>
      </w:ins>
    </w:p>
  </w:footnote>
  <w:footnote w:id="96">
    <w:p w14:paraId="1366E550" w14:textId="77777777" w:rsidR="00CA1064" w:rsidRPr="002C1F48" w:rsidRDefault="00CA1064" w:rsidP="00CA1064">
      <w:pPr>
        <w:pStyle w:val="Textonotapie"/>
        <w:rPr>
          <w:ins w:id="2974" w:author="Cisneros Morales Diana Karen" w:date="2024-07-03T17:55:00Z"/>
          <w:szCs w:val="18"/>
          <w:lang w:val="nl-NL"/>
        </w:rPr>
      </w:pPr>
      <w:ins w:id="2975" w:author="Cisneros Morales Diana Karen" w:date="2024-07-03T17:55:00Z">
        <w:r w:rsidRPr="002C1F48">
          <w:rPr>
            <w:rStyle w:val="Refdenotaalpie"/>
            <w:szCs w:val="18"/>
          </w:rPr>
          <w:footnoteRef/>
        </w:r>
        <w:r w:rsidRPr="002C1F48">
          <w:rPr>
            <w:szCs w:val="18"/>
          </w:rPr>
          <w:t xml:space="preserve"> Waste types include: concrete, bricks, tiles and ceramics; wood, glass and plastic; bituminous mixtures, coal tar and tarred products, metals, insulation materials, gypsum-based construction material</w:t>
        </w:r>
      </w:ins>
    </w:p>
  </w:footnote>
  <w:footnote w:id="97">
    <w:p w14:paraId="6D77FCBC" w14:textId="77777777" w:rsidR="00CA1064" w:rsidRPr="00990982" w:rsidRDefault="00CA1064" w:rsidP="00CA1064">
      <w:pPr>
        <w:pStyle w:val="Textoindependiente"/>
        <w:rPr>
          <w:ins w:id="2976" w:author="Cisneros Morales Diana Karen" w:date="2024-07-03T17:55:00Z"/>
          <w:lang w:val="en-GB"/>
        </w:rPr>
      </w:pPr>
      <w:ins w:id="2977" w:author="Cisneros Morales Diana Karen" w:date="2024-07-03T17:55:00Z">
        <w:r w:rsidRPr="00990982">
          <w:rPr>
            <w:rStyle w:val="Refdenotaalpie"/>
            <w:sz w:val="18"/>
            <w:szCs w:val="18"/>
          </w:rPr>
          <w:footnoteRef/>
        </w:r>
        <w:r w:rsidRPr="00990982">
          <w:t xml:space="preserve"> </w:t>
        </w:r>
        <w:r w:rsidRPr="00990982">
          <w:rPr>
            <w:rStyle w:val="TextonotapieCar"/>
          </w:rPr>
          <w:t>The operator demonstrates compliance with the 90% threshold by reporting different waste streams. Compliance demonstrated using EU Level 2 reporting framework</w:t>
        </w:r>
      </w:ins>
    </w:p>
  </w:footnote>
  <w:footnote w:id="98">
    <w:p w14:paraId="2F27ADDC" w14:textId="77777777" w:rsidR="00CA1064" w:rsidRPr="008B54CB" w:rsidRDefault="00CA1064" w:rsidP="00CA1064">
      <w:pPr>
        <w:pStyle w:val="Textonotapie"/>
        <w:rPr>
          <w:ins w:id="2984" w:author="Cisneros Morales Diana Karen" w:date="2024-07-03T17:55:00Z"/>
          <w:lang w:val="en-GB"/>
        </w:rPr>
      </w:pPr>
      <w:ins w:id="2985" w:author="Cisneros Morales Diana Karen" w:date="2024-07-03T17:55:00Z">
        <w:r w:rsidRPr="00990982">
          <w:rPr>
            <w:rStyle w:val="Refdenotaalpie"/>
            <w:sz w:val="18"/>
            <w:szCs w:val="18"/>
          </w:rPr>
          <w:footnoteRef/>
        </w:r>
        <w:r w:rsidRPr="00990982">
          <w:t xml:space="preserve"> </w:t>
        </w:r>
        <w:r w:rsidRPr="00990982">
          <w:rPr>
            <w:lang w:val="en-GB"/>
          </w:rPr>
          <w:t>Compliance demonstrated using EU Level 2 reporting framework</w:t>
        </w:r>
      </w:ins>
    </w:p>
  </w:footnote>
  <w:footnote w:id="99">
    <w:p w14:paraId="6EC748C6" w14:textId="1593B249" w:rsidR="004705E1" w:rsidRPr="007D7D3B" w:rsidRDefault="004705E1" w:rsidP="00712F8E">
      <w:pPr>
        <w:pStyle w:val="TableText"/>
        <w:rPr>
          <w:sz w:val="16"/>
          <w:szCs w:val="16"/>
        </w:rPr>
      </w:pPr>
      <w:r>
        <w:rPr>
          <w:rStyle w:val="Refdenotaalpie"/>
        </w:rPr>
        <w:footnoteRef/>
      </w:r>
      <w:r>
        <w:t xml:space="preserve"> </w:t>
      </w:r>
      <w:r w:rsidRPr="007D7D3B">
        <w:rPr>
          <w:sz w:val="16"/>
          <w:szCs w:val="16"/>
        </w:rPr>
        <w:t>As of November 202</w:t>
      </w:r>
      <w:ins w:id="3004" w:author="Martinez De Hurtado Yela Fermin" w:date="2024-12-12T16:27:00Z" w16du:dateUtc="2024-12-12T15:27:00Z">
        <w:r w:rsidR="00CA28C1">
          <w:rPr>
            <w:sz w:val="16"/>
            <w:szCs w:val="16"/>
          </w:rPr>
          <w:t>4</w:t>
        </w:r>
      </w:ins>
      <w:del w:id="3005" w:author="Martinez De Hurtado Yela Fermin" w:date="2024-12-12T16:27:00Z" w16du:dateUtc="2024-12-12T15:27:00Z">
        <w:r w:rsidRPr="007D7D3B" w:rsidDel="00CA28C1">
          <w:rPr>
            <w:sz w:val="16"/>
            <w:szCs w:val="16"/>
          </w:rPr>
          <w:delText>3</w:delText>
        </w:r>
      </w:del>
      <w:r w:rsidRPr="007D7D3B">
        <w:rPr>
          <w:sz w:val="16"/>
          <w:szCs w:val="16"/>
        </w:rPr>
        <w:t xml:space="preserve">; Periodic review to be conducted quarterly or at least annually, required to ensure compliance with the EU Taxonomy 15% threshold, given changes in EPC distribution: </w:t>
      </w:r>
    </w:p>
    <w:p w14:paraId="6E3FBB7A" w14:textId="77777777" w:rsidR="004705E1" w:rsidRPr="007D7D3B" w:rsidRDefault="004705E1" w:rsidP="00712F8E">
      <w:pPr>
        <w:pStyle w:val="TableBullet1"/>
        <w:rPr>
          <w:sz w:val="16"/>
          <w:szCs w:val="16"/>
        </w:rPr>
      </w:pPr>
      <w:hyperlink r:id="rId11">
        <w:r w:rsidRPr="007D7D3B">
          <w:rPr>
            <w:rStyle w:val="Hipervnculo"/>
            <w:sz w:val="16"/>
            <w:szCs w:val="16"/>
          </w:rPr>
          <w:t>For England and Wales</w:t>
        </w:r>
      </w:hyperlink>
    </w:p>
    <w:p w14:paraId="1E0838B9" w14:textId="77777777" w:rsidR="004705E1" w:rsidRPr="007D7D3B" w:rsidRDefault="004705E1" w:rsidP="00712F8E">
      <w:pPr>
        <w:pStyle w:val="TableBullet1"/>
        <w:rPr>
          <w:rStyle w:val="Hipervnculo"/>
          <w:color w:val="auto"/>
          <w:sz w:val="16"/>
          <w:szCs w:val="16"/>
        </w:rPr>
      </w:pPr>
      <w:hyperlink r:id="rId12">
        <w:r w:rsidRPr="007D7D3B">
          <w:rPr>
            <w:rStyle w:val="Hipervnculo"/>
            <w:sz w:val="16"/>
            <w:szCs w:val="16"/>
          </w:rPr>
          <w:t>For Scotland</w:t>
        </w:r>
      </w:hyperlink>
    </w:p>
    <w:p w14:paraId="3C74DF5C" w14:textId="77777777" w:rsidR="004705E1" w:rsidRPr="007D7D3B" w:rsidRDefault="004705E1" w:rsidP="00712F8E">
      <w:pPr>
        <w:pStyle w:val="TableBullet1"/>
        <w:rPr>
          <w:sz w:val="16"/>
          <w:szCs w:val="16"/>
        </w:rPr>
      </w:pPr>
      <w:r w:rsidRPr="00BA72B4">
        <w:rPr>
          <w:rStyle w:val="Hipervnculo"/>
          <w:color w:val="auto"/>
          <w:sz w:val="16"/>
          <w:szCs w:val="16"/>
        </w:rPr>
        <w:t>For Northern Ireland: Landmark</w:t>
      </w:r>
    </w:p>
  </w:footnote>
  <w:footnote w:id="100">
    <w:p w14:paraId="3FF245B6" w14:textId="5195A5EF" w:rsidR="00D17324" w:rsidRPr="00AE62A0" w:rsidRDefault="00D17324" w:rsidP="00D17324">
      <w:pPr>
        <w:pStyle w:val="Textoindependiente"/>
        <w:rPr>
          <w:ins w:id="3018" w:author="Martinez De Hurtado Yela Fermin" w:date="2024-10-24T14:49:00Z"/>
          <w:rStyle w:val="TextonotapieCar"/>
        </w:rPr>
      </w:pPr>
      <w:ins w:id="3019" w:author="Martinez De Hurtado Yela Fermin" w:date="2024-10-24T14:49:00Z">
        <w:r w:rsidRPr="002C1F48">
          <w:rPr>
            <w:rStyle w:val="Refdenotaalpie"/>
            <w:sz w:val="18"/>
            <w:szCs w:val="18"/>
          </w:rPr>
          <w:footnoteRef/>
        </w:r>
        <w:r w:rsidRPr="002C1F48">
          <w:t xml:space="preserve"> </w:t>
        </w:r>
        <w:r w:rsidRPr="00D17324">
          <w:rPr>
            <w:rStyle w:val="TextonotapieCar"/>
          </w:rPr>
          <w:t>For residential buildings, the testing</w:t>
        </w:r>
      </w:ins>
      <w:ins w:id="3020" w:author="Martinez De Hurtado Yela Fermin" w:date="2024-10-24T14:50:00Z">
        <w:r w:rsidR="00167BF9">
          <w:rPr>
            <w:rStyle w:val="TextonotapieCar"/>
          </w:rPr>
          <w:t>, calculations and disclose</w:t>
        </w:r>
      </w:ins>
      <w:ins w:id="3021" w:author="Martinez De Hurtado Yela Fermin" w:date="2024-10-24T14:49:00Z">
        <w:r w:rsidRPr="00D17324">
          <w:rPr>
            <w:rStyle w:val="TextonotapieCar"/>
          </w:rPr>
          <w:t xml:space="preserve"> is made for a representative set of dwelling/apartment types</w:t>
        </w:r>
        <w:r w:rsidRPr="00AE62A0">
          <w:rPr>
            <w:rStyle w:val="TextonotapieCar"/>
          </w:rPr>
          <w:t xml:space="preserve"> </w:t>
        </w:r>
      </w:ins>
    </w:p>
  </w:footnote>
  <w:footnote w:id="101">
    <w:p w14:paraId="281265DA" w14:textId="77777777" w:rsidR="0041008F" w:rsidRPr="00AE62A0" w:rsidRDefault="0041008F" w:rsidP="0041008F">
      <w:pPr>
        <w:pStyle w:val="Textoindependiente"/>
        <w:rPr>
          <w:ins w:id="3026" w:author="Martinez De Hurtado Yela Fermin" w:date="2024-10-23T15:04:00Z"/>
          <w:rStyle w:val="TextonotapieCar"/>
        </w:rPr>
      </w:pPr>
      <w:ins w:id="3027" w:author="Martinez De Hurtado Yela Fermin" w:date="2024-10-23T15:04: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102">
    <w:p w14:paraId="6AA99134" w14:textId="77777777" w:rsidR="004705E1" w:rsidRPr="00817EB1" w:rsidRDefault="004705E1" w:rsidP="00687599">
      <w:pPr>
        <w:pStyle w:val="Textonotapie"/>
        <w:rPr>
          <w:lang w:val="nl-NL"/>
        </w:rPr>
      </w:pPr>
      <w:r>
        <w:rPr>
          <w:rStyle w:val="Refdenotaalpie"/>
        </w:rPr>
        <w:footnoteRef/>
      </w:r>
      <w:r>
        <w:t xml:space="preserve"> </w:t>
      </w:r>
      <w:r w:rsidRPr="00CE47BD">
        <w:t>In October 2023, the Climate Bond Initiative (CBI) introduced a certification program for commercial buildings, fully aligned with the EU taxonomy. Residential standards are set to be released in December 2023</w:t>
      </w:r>
    </w:p>
  </w:footnote>
  <w:footnote w:id="103">
    <w:p w14:paraId="06346E5B" w14:textId="77777777" w:rsidR="004705E1" w:rsidRPr="001327E6" w:rsidRDefault="004705E1" w:rsidP="00687599">
      <w:pPr>
        <w:pStyle w:val="Textonotapie"/>
        <w:rPr>
          <w:lang w:val="nl-NL"/>
        </w:rPr>
      </w:pPr>
      <w:r>
        <w:rPr>
          <w:rStyle w:val="Refdenotaalpie"/>
        </w:rPr>
        <w:footnoteRef/>
      </w:r>
      <w:r>
        <w:t xml:space="preserve"> </w:t>
      </w:r>
      <w:r w:rsidRPr="00B53C28">
        <w:t>Certifications such as LEED ZERO, BREEAM, DGNB, and HQE are widely recognized standards that endorse sustainable and circular construction practices. However, these standards alone do not ensure compliance with EU Taxonomy requirements</w:t>
      </w:r>
    </w:p>
  </w:footnote>
  <w:footnote w:id="104">
    <w:p w14:paraId="247A5334" w14:textId="77777777" w:rsidR="004705E1" w:rsidRPr="00FE34F2" w:rsidRDefault="004705E1" w:rsidP="00113E06">
      <w:pPr>
        <w:pStyle w:val="Textonotapie"/>
        <w:rPr>
          <w:lang w:val="nl-NL"/>
        </w:rPr>
      </w:pPr>
      <w:r>
        <w:rPr>
          <w:rStyle w:val="Refdenotaalpie"/>
        </w:rPr>
        <w:footnoteRef/>
      </w:r>
      <w:r>
        <w:t xml:space="preserve"> </w:t>
      </w:r>
      <w:r w:rsidRPr="00FE34F2">
        <w:t xml:space="preserve">Waste types include: concrete, </w:t>
      </w:r>
      <w:r w:rsidRPr="00113E06">
        <w:t>bricks</w:t>
      </w:r>
      <w:r w:rsidRPr="00FE34F2">
        <w:t>, tiles and ceramics; wood, glass and plastic; bituminous mixtures, coal tar and tarred products, metals, insulation materials, gypsum-based construction material</w:t>
      </w:r>
    </w:p>
  </w:footnote>
  <w:footnote w:id="105">
    <w:p w14:paraId="03D6C9EF" w14:textId="77777777" w:rsidR="004705E1" w:rsidRPr="007D7D3B" w:rsidRDefault="004705E1" w:rsidP="00113E06">
      <w:pPr>
        <w:pStyle w:val="Textonotapie"/>
        <w:rPr>
          <w:szCs w:val="16"/>
          <w:lang w:val="en-GB"/>
        </w:rPr>
      </w:pPr>
      <w:r w:rsidRPr="007D7D3B">
        <w:rPr>
          <w:rStyle w:val="Refdenotaalpie"/>
          <w:szCs w:val="16"/>
        </w:rPr>
        <w:footnoteRef/>
      </w:r>
      <w:r w:rsidRPr="007D7D3B">
        <w:rPr>
          <w:szCs w:val="16"/>
        </w:rPr>
        <w:t xml:space="preserve"> </w:t>
      </w:r>
      <w:r w:rsidRPr="007D7D3B">
        <w:rPr>
          <w:szCs w:val="16"/>
          <w:lang w:val="en-GB"/>
        </w:rPr>
        <w:t>The operator demonstrates compliance with the 90% threshold by reporting different waste streams. Compliance demonstrated using EU Level 2 reporting framework</w:t>
      </w:r>
    </w:p>
  </w:footnote>
  <w:footnote w:id="106">
    <w:p w14:paraId="620D99B5" w14:textId="77777777" w:rsidR="004705E1" w:rsidRPr="00DE4AF8" w:rsidRDefault="004705E1" w:rsidP="00DD20B8">
      <w:pPr>
        <w:pStyle w:val="Textoindependiente"/>
        <w:rPr>
          <w:lang w:val="en-GB"/>
        </w:rPr>
      </w:pPr>
      <w:r w:rsidRPr="007D7D3B">
        <w:rPr>
          <w:rStyle w:val="Refdenotaalpie"/>
          <w:sz w:val="16"/>
          <w:szCs w:val="16"/>
        </w:rPr>
        <w:footnoteRef/>
      </w:r>
      <w:r w:rsidRPr="007D7D3B">
        <w:rPr>
          <w:sz w:val="16"/>
          <w:szCs w:val="16"/>
        </w:rPr>
        <w:t xml:space="preserve"> </w:t>
      </w:r>
      <w:r w:rsidRPr="007D7D3B">
        <w:rPr>
          <w:sz w:val="16"/>
          <w:szCs w:val="16"/>
          <w:lang w:val="en-GB"/>
        </w:rPr>
        <w:t>Compliance demonstrated using EU Level 2 reporting framework</w:t>
      </w:r>
    </w:p>
  </w:footnote>
  <w:footnote w:id="107">
    <w:p w14:paraId="1DC90BEE" w14:textId="77777777" w:rsidR="0041008F" w:rsidRPr="00AE62A0" w:rsidRDefault="0041008F" w:rsidP="0041008F">
      <w:pPr>
        <w:pStyle w:val="Textoindependiente"/>
        <w:rPr>
          <w:ins w:id="3075" w:author="Martinez De Hurtado Yela Fermin" w:date="2024-10-23T15:04:00Z"/>
          <w:rStyle w:val="TextonotapieCar"/>
        </w:rPr>
      </w:pPr>
      <w:ins w:id="3076" w:author="Martinez De Hurtado Yela Fermin" w:date="2024-10-23T15:04:00Z">
        <w:r w:rsidRPr="002C1F48">
          <w:rPr>
            <w:rStyle w:val="Refdenotaalpie"/>
            <w:sz w:val="18"/>
            <w:szCs w:val="18"/>
          </w:rPr>
          <w:footnoteRef/>
        </w:r>
        <w:r w:rsidRPr="002C1F48">
          <w:t xml:space="preserve"> </w:t>
        </w:r>
        <w:r w:rsidRPr="00AE62A0">
          <w:rPr>
            <w:rStyle w:val="TextonotapieCar"/>
          </w:rPr>
          <w:t xml:space="preserve">Thermal integrity testing is not required if robust and traceable quality control processes are in place during construction </w:t>
        </w:r>
      </w:ins>
    </w:p>
  </w:footnote>
  <w:footnote w:id="108">
    <w:p w14:paraId="3ECEA453" w14:textId="77777777" w:rsidR="004705E1" w:rsidRPr="00EF50F2" w:rsidDel="0041008F" w:rsidRDefault="004705E1" w:rsidP="00687599">
      <w:pPr>
        <w:pStyle w:val="Textonotapie"/>
        <w:rPr>
          <w:del w:id="3081" w:author="Martinez De Hurtado Yela Fermin" w:date="2024-10-23T15:04:00Z"/>
          <w:lang w:val="nl-NL"/>
        </w:rPr>
      </w:pPr>
      <w:del w:id="3082" w:author="Martinez De Hurtado Yela Fermin" w:date="2024-10-23T15:04:00Z">
        <w:r w:rsidDel="0041008F">
          <w:rPr>
            <w:rStyle w:val="Refdenotaalpie"/>
          </w:rPr>
          <w:footnoteRef/>
        </w:r>
        <w:r w:rsidDel="0041008F">
          <w:delText xml:space="preserve"> </w:delText>
        </w:r>
        <w:r w:rsidDel="0041008F">
          <w:rPr>
            <w:lang w:val="en-GB"/>
          </w:rPr>
          <w:delText>T</w:delText>
        </w:r>
        <w:r w:rsidRPr="00226DB2" w:rsidDel="0041008F">
          <w:rPr>
            <w:lang w:val="en-GB"/>
          </w:rPr>
          <w:delText>hermal integrity testing is not required if robust and traceable quality control processes are in place during construction</w:delText>
        </w:r>
      </w:del>
    </w:p>
  </w:footnote>
  <w:footnote w:id="109">
    <w:p w14:paraId="1882C964" w14:textId="77777777" w:rsidR="004705E1" w:rsidRPr="002F6D6B" w:rsidRDefault="004705E1" w:rsidP="00687599">
      <w:pPr>
        <w:pStyle w:val="Textonotapie"/>
        <w:rPr>
          <w:lang w:val="nl-NL"/>
        </w:rPr>
      </w:pPr>
      <w:r>
        <w:rPr>
          <w:rStyle w:val="Refdenotaalpie"/>
        </w:rPr>
        <w:footnoteRef/>
      </w:r>
      <w:r>
        <w:t xml:space="preserve"> </w:t>
      </w:r>
      <w:r w:rsidRPr="002F6D6B">
        <w:t>Certifications such as LEED ZERO, BREEAM, DGNB, and HQE are widely recognized standards that endorse sustainable and circular construction practices. However, these standards alone do not ensure compliance with EU Taxonomy requirements</w:t>
      </w:r>
    </w:p>
  </w:footnote>
  <w:footnote w:id="110">
    <w:p w14:paraId="6C74AE82" w14:textId="77777777" w:rsidR="004705E1" w:rsidRPr="007D7D3B" w:rsidRDefault="004705E1" w:rsidP="00687599">
      <w:pPr>
        <w:pStyle w:val="Textonotapie"/>
        <w:rPr>
          <w:lang w:val="nl-NL"/>
        </w:rPr>
      </w:pPr>
      <w:r>
        <w:rPr>
          <w:rStyle w:val="Refdenotaalpie"/>
        </w:rPr>
        <w:footnoteRef/>
      </w:r>
      <w:r>
        <w:t xml:space="preserve"> </w:t>
      </w:r>
      <w:r w:rsidRPr="00203181">
        <w:t xml:space="preserve">Waste types include: concrete, bricks, tiles and ceramics; wood, glass and plastic; bituminous mixtures, coal tar and tarred products, metals, </w:t>
      </w:r>
      <w:r w:rsidRPr="007D7D3B">
        <w:t>insulation materials, gypsum-based construction material</w:t>
      </w:r>
    </w:p>
  </w:footnote>
  <w:footnote w:id="111">
    <w:p w14:paraId="53579F5F" w14:textId="77777777" w:rsidR="004705E1" w:rsidRPr="007D7D3B" w:rsidRDefault="004705E1" w:rsidP="00687599">
      <w:pPr>
        <w:pStyle w:val="Textonotapie"/>
        <w:rPr>
          <w:lang w:val="nl-NL"/>
        </w:rPr>
      </w:pPr>
      <w:r w:rsidRPr="007D7D3B">
        <w:rPr>
          <w:rStyle w:val="Refdenotaalpie"/>
        </w:rPr>
        <w:footnoteRef/>
      </w:r>
      <w:r w:rsidRPr="007D7D3B">
        <w:t xml:space="preserve"> </w:t>
      </w:r>
      <w:r w:rsidRPr="007D7D3B">
        <w:rPr>
          <w:lang w:val="en-GB"/>
        </w:rPr>
        <w:t>The operator demonstrates compliance with the 90% threshold by reporting different waste streams. Compliance demonstrated using EU Level 2 reporting framework</w:t>
      </w:r>
    </w:p>
  </w:footnote>
  <w:footnote w:id="112">
    <w:p w14:paraId="6389D9F3" w14:textId="77777777" w:rsidR="004705E1" w:rsidRPr="006F1398" w:rsidRDefault="004705E1" w:rsidP="00687599">
      <w:pPr>
        <w:pStyle w:val="Textonotapie"/>
        <w:rPr>
          <w:lang w:val="nl-NL"/>
        </w:rPr>
      </w:pPr>
      <w:r w:rsidRPr="007D7D3B">
        <w:rPr>
          <w:rStyle w:val="Refdenotaalpie"/>
        </w:rPr>
        <w:footnoteRef/>
      </w:r>
      <w:r w:rsidRPr="007D7D3B">
        <w:t xml:space="preserve"> </w:t>
      </w:r>
      <w:r w:rsidRPr="007D7D3B">
        <w:rPr>
          <w:lang w:val="en-GB"/>
        </w:rPr>
        <w:t>Compliance demonstrated using EU Level 2 reporting framework</w:t>
      </w:r>
    </w:p>
  </w:footnote>
  <w:footnote w:id="113">
    <w:p w14:paraId="3A7B2255" w14:textId="77777777" w:rsidR="004705E1" w:rsidRPr="00AA6611" w:rsidRDefault="004705E1" w:rsidP="00687599">
      <w:pPr>
        <w:pStyle w:val="Textonotapie"/>
        <w:rPr>
          <w:lang w:val="nl-NL"/>
        </w:rPr>
      </w:pPr>
      <w:r>
        <w:rPr>
          <w:rStyle w:val="Refdenotaalpie"/>
        </w:rPr>
        <w:footnoteRef/>
      </w:r>
      <w:r>
        <w:t xml:space="preserve"> </w:t>
      </w:r>
      <w:r w:rsidRPr="00AA6611">
        <w:t>Certifications such as LEED ZERO, BREEAM, DGNB, and HQE are widely recognized standards that endorse sustainable and circular construction practices. However, these standards alone do not ensure compliance with EU Taxonomy requirements</w:t>
      </w:r>
    </w:p>
  </w:footnote>
  <w:footnote w:id="114">
    <w:p w14:paraId="20E0F5AA" w14:textId="77777777" w:rsidR="004705E1" w:rsidRPr="00B53C28" w:rsidRDefault="004705E1" w:rsidP="00687599">
      <w:pPr>
        <w:pStyle w:val="Textonotapie"/>
        <w:rPr>
          <w:lang w:val="nl-NL"/>
        </w:rPr>
      </w:pPr>
      <w:r>
        <w:rPr>
          <w:rStyle w:val="Refdenotaalpie"/>
        </w:rPr>
        <w:footnoteRef/>
      </w:r>
      <w:r>
        <w:t xml:space="preserve"> </w:t>
      </w:r>
      <w:r w:rsidRPr="00B53C28">
        <w:t>Waste types include: concrete, bricks, tiles and ceramics; wood, glass and plastic; bituminous mixtures, coal tar and tarred products, metals, insulation materials, gypsum-based construction material</w:t>
      </w:r>
    </w:p>
  </w:footnote>
  <w:footnote w:id="115">
    <w:p w14:paraId="713D4BFA" w14:textId="77777777" w:rsidR="004705E1" w:rsidRPr="007D7D3B" w:rsidRDefault="004705E1" w:rsidP="00DD20B8">
      <w:pPr>
        <w:pStyle w:val="Textoindependiente"/>
        <w:rPr>
          <w:sz w:val="16"/>
          <w:szCs w:val="16"/>
          <w:lang w:val="en-GB"/>
        </w:rPr>
      </w:pPr>
      <w:r w:rsidRPr="007D7D3B">
        <w:rPr>
          <w:rStyle w:val="Refdenotaalpie"/>
          <w:sz w:val="16"/>
          <w:szCs w:val="16"/>
        </w:rPr>
        <w:footnoteRef/>
      </w:r>
      <w:r w:rsidRPr="007D7D3B">
        <w:rPr>
          <w:sz w:val="16"/>
          <w:szCs w:val="16"/>
        </w:rPr>
        <w:t xml:space="preserve"> </w:t>
      </w:r>
      <w:r w:rsidRPr="007D7D3B">
        <w:rPr>
          <w:sz w:val="16"/>
          <w:szCs w:val="16"/>
          <w:lang w:val="en-GB"/>
        </w:rPr>
        <w:t>The operator demonstrates compliance with the 70% threshold by reporting different waste streams. Compliance demonstrated using EU Level 2 reporting framework</w:t>
      </w:r>
    </w:p>
  </w:footnote>
  <w:footnote w:id="116">
    <w:p w14:paraId="5798B220" w14:textId="77777777" w:rsidR="004705E1" w:rsidRPr="009A373F" w:rsidRDefault="004705E1" w:rsidP="00687599">
      <w:pPr>
        <w:pStyle w:val="Textonotapie"/>
        <w:rPr>
          <w:lang w:val="nl-NL"/>
        </w:rPr>
      </w:pPr>
      <w:r w:rsidRPr="007D7D3B">
        <w:rPr>
          <w:rStyle w:val="Refdenotaalpie"/>
          <w:szCs w:val="16"/>
        </w:rPr>
        <w:footnoteRef/>
      </w:r>
      <w:r w:rsidRPr="007D7D3B">
        <w:rPr>
          <w:szCs w:val="16"/>
        </w:rPr>
        <w:t xml:space="preserve"> </w:t>
      </w:r>
      <w:r w:rsidRPr="007D7D3B">
        <w:rPr>
          <w:rFonts w:cstheme="minorHAnsi"/>
          <w:szCs w:val="16"/>
          <w:lang w:val="en-GB"/>
        </w:rPr>
        <w:t>Compliance demonstrated using EU Level 2 reporting framework</w:t>
      </w:r>
    </w:p>
  </w:footnote>
  <w:footnote w:id="117">
    <w:p w14:paraId="17F65CA7" w14:textId="757F4083" w:rsidR="004705E1" w:rsidRPr="006F798C" w:rsidRDefault="004705E1" w:rsidP="006F798C">
      <w:pPr>
        <w:pStyle w:val="TableText"/>
        <w:rPr>
          <w:szCs w:val="18"/>
        </w:rPr>
      </w:pPr>
      <w:r w:rsidRPr="003C03E2">
        <w:rPr>
          <w:rStyle w:val="Refdenotaalpie"/>
          <w:sz w:val="16"/>
          <w:szCs w:val="18"/>
        </w:rPr>
        <w:footnoteRef/>
      </w:r>
      <w:r w:rsidRPr="003C03E2">
        <w:rPr>
          <w:sz w:val="16"/>
          <w:szCs w:val="18"/>
        </w:rPr>
        <w:t xml:space="preserve"> </w:t>
      </w:r>
      <w:r w:rsidRPr="003C03E2">
        <w:rPr>
          <w:sz w:val="16"/>
          <w:szCs w:val="16"/>
        </w:rPr>
        <w:t xml:space="preserve">As of </w:t>
      </w:r>
      <w:ins w:id="3152" w:author="Martinez De Hurtado Yela Fermin" w:date="2024-12-12T16:22:00Z" w16du:dateUtc="2024-12-12T15:22:00Z">
        <w:r w:rsidR="002B67E3">
          <w:rPr>
            <w:sz w:val="16"/>
            <w:szCs w:val="16"/>
          </w:rPr>
          <w:t xml:space="preserve">November 2024 with </w:t>
        </w:r>
      </w:ins>
      <w:r w:rsidRPr="003C03E2">
        <w:rPr>
          <w:sz w:val="16"/>
          <w:szCs w:val="16"/>
        </w:rPr>
        <w:t>December 202</w:t>
      </w:r>
      <w:ins w:id="3153" w:author="Martinez De Hurtado Yela Fermin" w:date="2024-12-12T16:22:00Z" w16du:dateUtc="2024-12-12T15:22:00Z">
        <w:r w:rsidR="002B67E3">
          <w:rPr>
            <w:sz w:val="16"/>
            <w:szCs w:val="16"/>
          </w:rPr>
          <w:t>2 data</w:t>
        </w:r>
      </w:ins>
      <w:del w:id="3154" w:author="Martinez De Hurtado Yela Fermin" w:date="2024-12-12T16:22:00Z" w16du:dateUtc="2024-12-12T15:22:00Z">
        <w:r w:rsidRPr="003C03E2" w:rsidDel="002B67E3">
          <w:rPr>
            <w:sz w:val="16"/>
            <w:szCs w:val="16"/>
          </w:rPr>
          <w:delText>1</w:delText>
        </w:r>
      </w:del>
      <w:r w:rsidRPr="003C03E2">
        <w:rPr>
          <w:sz w:val="16"/>
          <w:szCs w:val="16"/>
        </w:rPr>
        <w:t>; Periodic review to be conducted every year, required to ensure compliance with the EU Taxonomy 15% threshold,</w:t>
      </w:r>
      <w:r w:rsidRPr="003C03E2">
        <w:rPr>
          <w:color w:val="0070C0"/>
          <w:sz w:val="16"/>
          <w:szCs w:val="16"/>
        </w:rPr>
        <w:t xml:space="preserve"> </w:t>
      </w:r>
      <w:hyperlink r:id="rId13" w:history="1">
        <w:r w:rsidRPr="003C03E2">
          <w:rPr>
            <w:rStyle w:val="Hipervnculo"/>
            <w:color w:val="0070C0"/>
            <w:sz w:val="16"/>
            <w:szCs w:val="16"/>
          </w:rPr>
          <w:t>given changes in EPC distribution.</w:t>
        </w:r>
      </w:hyperlink>
    </w:p>
  </w:footnote>
  <w:footnote w:id="118">
    <w:p w14:paraId="614D4324" w14:textId="77777777" w:rsidR="004705E1" w:rsidRPr="00B53C28" w:rsidRDefault="004705E1" w:rsidP="00687599">
      <w:pPr>
        <w:pStyle w:val="Textonotapie"/>
        <w:rPr>
          <w:lang w:val="nl-NL"/>
        </w:rPr>
      </w:pPr>
      <w:r>
        <w:rPr>
          <w:rStyle w:val="Refdenotaalpie"/>
        </w:rPr>
        <w:footnoteRef/>
      </w:r>
      <w:r>
        <w:t xml:space="preserve"> </w:t>
      </w:r>
      <w:r w:rsidRPr="00B53C28">
        <w:t>In October 2023, the Climate Bond Initiative (CBI) introduced a certification program for commercial buildings, fully aligned with the EU taxonomy. Residential standards are set to be released in December 2023</w:t>
      </w:r>
    </w:p>
  </w:footnote>
  <w:footnote w:id="119">
    <w:p w14:paraId="6C159910" w14:textId="2E541A81" w:rsidR="004705E1" w:rsidRPr="00A05F59" w:rsidRDefault="004705E1" w:rsidP="00494B25">
      <w:pPr>
        <w:pStyle w:val="Textonotapie"/>
        <w:rPr>
          <w:lang w:val="nl-NL"/>
        </w:rPr>
      </w:pPr>
      <w:r>
        <w:rPr>
          <w:rStyle w:val="Refdenotaalpie"/>
        </w:rPr>
        <w:footnoteRef/>
      </w:r>
      <w:r>
        <w:t xml:space="preserve"> </w:t>
      </w:r>
      <w:r w:rsidRPr="00C55552">
        <w:t xml:space="preserve">As of </w:t>
      </w:r>
      <w:ins w:id="3166" w:author="Martinez De Hurtado Yela Fermin" w:date="2024-12-12T16:17:00Z" w16du:dateUtc="2024-12-12T15:17:00Z">
        <w:r w:rsidR="00A906B0">
          <w:t xml:space="preserve">November 2024 with </w:t>
        </w:r>
      </w:ins>
      <w:r w:rsidRPr="00C55552">
        <w:t>December 202</w:t>
      </w:r>
      <w:ins w:id="3167" w:author="Martinez De Hurtado Yela Fermin" w:date="2024-12-12T16:17:00Z" w16du:dateUtc="2024-12-12T15:17:00Z">
        <w:r w:rsidR="00A906B0">
          <w:t>2 data</w:t>
        </w:r>
      </w:ins>
      <w:r w:rsidRPr="00C55552">
        <w:t xml:space="preserve">1; Periodic review to be conducted </w:t>
      </w:r>
      <w:r w:rsidRPr="00494B25">
        <w:t>every</w:t>
      </w:r>
      <w:r w:rsidRPr="00C55552">
        <w:t xml:space="preserve"> year, required to ensure compliance with the EU Taxonomy 15% threshold, </w:t>
      </w:r>
      <w:hyperlink r:id="rId14" w:history="1">
        <w:r w:rsidRPr="00C55552">
          <w:rPr>
            <w:rStyle w:val="Hipervnculo"/>
            <w:szCs w:val="18"/>
          </w:rPr>
          <w:t>given changes in EPC distribution.</w:t>
        </w:r>
      </w:hyperlink>
    </w:p>
  </w:footnote>
  <w:footnote w:id="120">
    <w:p w14:paraId="139DE49D" w14:textId="37DB3965" w:rsidR="004705E1" w:rsidRPr="00086329" w:rsidRDefault="004705E1" w:rsidP="00494B25">
      <w:pPr>
        <w:pStyle w:val="Textonotapie"/>
        <w:rPr>
          <w:szCs w:val="18"/>
        </w:rPr>
      </w:pPr>
      <w:r>
        <w:rPr>
          <w:rStyle w:val="Refdenotaalpie"/>
        </w:rPr>
        <w:footnoteRef/>
      </w:r>
      <w:r>
        <w:t xml:space="preserve"> As of </w:t>
      </w:r>
      <w:ins w:id="3182" w:author="Martinez De Hurtado Yela Fermin" w:date="2024-12-12T16:17:00Z" w16du:dateUtc="2024-12-12T15:17:00Z">
        <w:r w:rsidR="00A906B0">
          <w:t xml:space="preserve">November 2024 with </w:t>
        </w:r>
      </w:ins>
      <w:r>
        <w:t>December 202</w:t>
      </w:r>
      <w:ins w:id="3183" w:author="Martinez De Hurtado Yela Fermin" w:date="2024-12-12T16:16:00Z" w16du:dateUtc="2024-12-12T15:16:00Z">
        <w:r w:rsidR="00A906B0">
          <w:t>2</w:t>
        </w:r>
      </w:ins>
      <w:ins w:id="3184" w:author="Martinez De Hurtado Yela Fermin" w:date="2024-12-12T16:17:00Z" w16du:dateUtc="2024-12-12T15:17:00Z">
        <w:r w:rsidR="00A906B0">
          <w:t xml:space="preserve"> data</w:t>
        </w:r>
      </w:ins>
      <w:del w:id="3185" w:author="Martinez De Hurtado Yela Fermin" w:date="2024-12-12T16:16:00Z" w16du:dateUtc="2024-12-12T15:16:00Z">
        <w:r w:rsidDel="00A906B0">
          <w:delText>1</w:delText>
        </w:r>
      </w:del>
      <w:r>
        <w:t xml:space="preserve">; Periodic review to be conducted every year, required to ensure compliance with the EU Taxonomy 15% threshold, </w:t>
      </w:r>
      <w:hyperlink r:id="rId15">
        <w:r w:rsidRPr="4F9A2CA1">
          <w:rPr>
            <w:rStyle w:val="Hipervnculo"/>
          </w:rPr>
          <w:t>given changes in EPC distribution</w:t>
        </w:r>
      </w:hyperlink>
      <w:r>
        <w:t>.</w:t>
      </w:r>
    </w:p>
    <w:p w14:paraId="2B5820CC" w14:textId="77777777" w:rsidR="004705E1" w:rsidRPr="007155CA" w:rsidRDefault="004705E1">
      <w:pPr>
        <w:pStyle w:val="Textonotapie"/>
        <w:rPr>
          <w:rPrChange w:id="3186" w:author="Martinez De Hurtado Yela Fermin" w:date="2024-12-12T16:11:00Z" w16du:dateUtc="2024-12-12T15:11:00Z">
            <w:rPr>
              <w:lang w:val="nl-NL"/>
            </w:rPr>
          </w:rPrChange>
        </w:rPr>
      </w:pPr>
    </w:p>
  </w:footnote>
  <w:footnote w:id="121">
    <w:p w14:paraId="6EEEE9B4" w14:textId="77777777" w:rsidR="004705E1" w:rsidRPr="002C1F48" w:rsidRDefault="004705E1" w:rsidP="00086329">
      <w:pPr>
        <w:pStyle w:val="Textonotapie"/>
      </w:pPr>
      <w:r>
        <w:rPr>
          <w:rStyle w:val="Refdenotaalpie"/>
        </w:rPr>
        <w:footnoteRef/>
      </w:r>
      <w:r>
        <w:t xml:space="preserve"> "</w:t>
      </w:r>
      <w:r w:rsidRPr="002C1F48">
        <w:t>Carga interna media" (CFI) refers to the average internal load within a building or a specific area of a building over a typical week. It quantifies the internal load generated by various sources such as occupants, electrical equipment, lighting, etc., and is expressed in W/m². The formula for calculating the average internal load (CFI) is as follows:</w:t>
      </w:r>
    </w:p>
    <w:p w14:paraId="5E88960D" w14:textId="77777777" w:rsidR="004705E1" w:rsidRPr="002C1F48" w:rsidRDefault="004705E1" w:rsidP="00086329">
      <w:pPr>
        <w:pStyle w:val="BulletFootnote"/>
      </w:pPr>
      <w:r>
        <w:t>CFI = (∑Coc / (7</w:t>
      </w:r>
      <w:r w:rsidRPr="0A974F12">
        <w:rPr>
          <w:rFonts w:ascii="Cambria Math" w:hAnsi="Cambria Math" w:cs="Cambria Math"/>
        </w:rPr>
        <w:t>⋅</w:t>
      </w:r>
      <w:r>
        <w:t>24)) + (∑Cil / (7</w:t>
      </w:r>
      <w:r w:rsidRPr="0A974F12">
        <w:rPr>
          <w:rFonts w:ascii="Cambria Math" w:hAnsi="Cambria Math" w:cs="Cambria Math"/>
        </w:rPr>
        <w:t>⋅</w:t>
      </w:r>
      <w:r>
        <w:t>24)) + (∑Ceq / (7</w:t>
      </w:r>
      <w:r w:rsidRPr="0A974F12">
        <w:rPr>
          <w:rFonts w:ascii="Cambria Math" w:hAnsi="Cambria Math" w:cs="Cambria Math"/>
        </w:rPr>
        <w:t>⋅</w:t>
      </w:r>
      <w:r>
        <w:t>24))</w:t>
      </w:r>
    </w:p>
    <w:p w14:paraId="38F14DB6" w14:textId="77777777" w:rsidR="004705E1" w:rsidRPr="002C1F48" w:rsidRDefault="004705E1" w:rsidP="00687599">
      <w:pPr>
        <w:pStyle w:val="Textonotapie"/>
        <w:rPr>
          <w:szCs w:val="18"/>
        </w:rPr>
      </w:pPr>
      <w:r w:rsidRPr="002C1F48">
        <w:rPr>
          <w:szCs w:val="18"/>
        </w:rPr>
        <w:t>Where:</w:t>
      </w:r>
    </w:p>
    <w:p w14:paraId="1C3F028E" w14:textId="77777777" w:rsidR="004705E1" w:rsidRPr="002C1F48" w:rsidRDefault="004705E1" w:rsidP="00086329">
      <w:pPr>
        <w:pStyle w:val="BulletFootnote"/>
      </w:pPr>
      <w:r>
        <w:t>CFI is the average internal load per unit area of the building or building area (expressed in W/m²).</w:t>
      </w:r>
    </w:p>
    <w:p w14:paraId="3851C758" w14:textId="77777777" w:rsidR="004705E1" w:rsidRPr="002C1F48" w:rsidRDefault="004705E1" w:rsidP="00086329">
      <w:pPr>
        <w:pStyle w:val="BulletFootnote"/>
      </w:pPr>
      <w:r>
        <w:t>∑Coc is the sum of nominal sensible loads due to occupancy [W/m²] per hour over a typical week.</w:t>
      </w:r>
    </w:p>
    <w:p w14:paraId="345958EE" w14:textId="77777777" w:rsidR="004705E1" w:rsidRPr="002C1F48" w:rsidRDefault="004705E1" w:rsidP="00086329">
      <w:pPr>
        <w:pStyle w:val="BulletFootnote"/>
      </w:pPr>
      <w:r>
        <w:t>∑Cil is the sum of nominal lighting loads [W/m²] per hour over a typical week.</w:t>
      </w:r>
    </w:p>
    <w:p w14:paraId="62B573C2" w14:textId="77777777" w:rsidR="004705E1" w:rsidRPr="002C1F48" w:rsidRDefault="004705E1" w:rsidP="00086329">
      <w:pPr>
        <w:pStyle w:val="BulletFootnote"/>
      </w:pPr>
      <w:r>
        <w:t>∑Ceq is the sum of nominal equipment loads [W/m²] per hour over a typical week.</w:t>
      </w:r>
    </w:p>
    <w:p w14:paraId="6626B663" w14:textId="77777777" w:rsidR="004705E1" w:rsidRPr="002C1F48" w:rsidRDefault="004705E1" w:rsidP="00086329">
      <w:pPr>
        <w:pStyle w:val="Textonotapie"/>
        <w:rPr>
          <w:lang w:val="nl-NL"/>
        </w:rPr>
      </w:pPr>
      <w:r w:rsidRPr="002C1F48">
        <w:t>The "Carga interna media" (CFI) of the building is obtained by weighting the average internal load of each space by its usable area. The resulting value is expressed in W/m².</w:t>
      </w:r>
    </w:p>
  </w:footnote>
  <w:footnote w:id="122">
    <w:p w14:paraId="762FD6CB" w14:textId="77777777" w:rsidR="004705E1" w:rsidRPr="00913849" w:rsidDel="00866B6D" w:rsidRDefault="004705E1" w:rsidP="00086329">
      <w:pPr>
        <w:pStyle w:val="Textonotapie"/>
        <w:rPr>
          <w:del w:id="3199" w:author="Martinez De Hurtado Yela Fermin" w:date="2024-10-23T15:54:00Z"/>
          <w:lang w:val="en-GB"/>
        </w:rPr>
      </w:pPr>
      <w:del w:id="3200" w:author="Martinez De Hurtado Yela Fermin" w:date="2024-10-23T15:54:00Z">
        <w:r w:rsidRPr="004E3135" w:rsidDel="00866B6D">
          <w:rPr>
            <w:rStyle w:val="Refdenotaalpie"/>
            <w:sz w:val="18"/>
            <w:szCs w:val="18"/>
          </w:rPr>
          <w:footnoteRef/>
        </w:r>
        <w:r w:rsidRPr="004E3135" w:rsidDel="00866B6D">
          <w:delText xml:space="preserve"> </w:delText>
        </w:r>
        <w:r w:rsidRPr="004E3135" w:rsidDel="00866B6D">
          <w:rPr>
            <w:lang w:val="en-GB"/>
          </w:rPr>
          <w:delText xml:space="preserve">Thermal integrity testing is not required if robust and traceable quality control processes are in place during construction </w:delText>
        </w:r>
      </w:del>
    </w:p>
  </w:footnote>
  <w:footnote w:id="123">
    <w:p w14:paraId="245019FE" w14:textId="25EB0FCB" w:rsidR="004705E1" w:rsidRPr="002F73C6" w:rsidRDefault="004705E1" w:rsidP="00632CB0">
      <w:pPr>
        <w:pStyle w:val="Textonotapie"/>
        <w:rPr>
          <w:szCs w:val="16"/>
          <w:lang w:val="nl-NL"/>
        </w:rPr>
      </w:pPr>
      <w:r w:rsidRPr="002F73C6">
        <w:rPr>
          <w:rStyle w:val="Refdenotaalpie"/>
          <w:szCs w:val="16"/>
        </w:rPr>
        <w:footnoteRef/>
      </w:r>
      <w:r w:rsidRPr="002F73C6">
        <w:rPr>
          <w:szCs w:val="16"/>
        </w:rPr>
        <w:t xml:space="preserve"> As of </w:t>
      </w:r>
      <w:ins w:id="3208" w:author="Martinez De Hurtado Yela Fermin" w:date="2024-12-12T16:21:00Z" w16du:dateUtc="2024-12-12T15:21:00Z">
        <w:r w:rsidR="002B67E3">
          <w:rPr>
            <w:szCs w:val="16"/>
          </w:rPr>
          <w:t xml:space="preserve">November 2024 with </w:t>
        </w:r>
      </w:ins>
      <w:r w:rsidRPr="002F73C6">
        <w:rPr>
          <w:szCs w:val="16"/>
        </w:rPr>
        <w:t>December 202</w:t>
      </w:r>
      <w:ins w:id="3209" w:author="Martinez De Hurtado Yela Fermin" w:date="2024-12-12T16:21:00Z" w16du:dateUtc="2024-12-12T15:21:00Z">
        <w:r w:rsidR="002B67E3">
          <w:rPr>
            <w:szCs w:val="16"/>
          </w:rPr>
          <w:t>2 data</w:t>
        </w:r>
      </w:ins>
      <w:del w:id="3210" w:author="Martinez De Hurtado Yela Fermin" w:date="2024-12-12T16:21:00Z" w16du:dateUtc="2024-12-12T15:21:00Z">
        <w:r w:rsidRPr="002F73C6" w:rsidDel="002B67E3">
          <w:rPr>
            <w:szCs w:val="16"/>
          </w:rPr>
          <w:delText>1</w:delText>
        </w:r>
      </w:del>
      <w:r w:rsidRPr="002F73C6">
        <w:rPr>
          <w:szCs w:val="16"/>
        </w:rPr>
        <w:t xml:space="preserve">; Periodic review to be conducted every year, required to ensure compliance with the EU Taxonomy 15% threshold, </w:t>
      </w:r>
      <w:hyperlink r:id="rId16" w:history="1">
        <w:r w:rsidRPr="002F73C6">
          <w:rPr>
            <w:rStyle w:val="Hipervnculo"/>
            <w:szCs w:val="16"/>
          </w:rPr>
          <w:t xml:space="preserve">given changes in EPC distribution. </w:t>
        </w:r>
      </w:hyperlink>
    </w:p>
  </w:footnote>
  <w:footnote w:id="124">
    <w:p w14:paraId="3001DCA6" w14:textId="4EED9BC8" w:rsidR="004705E1" w:rsidRPr="002350DB" w:rsidRDefault="004705E1" w:rsidP="00632CB0">
      <w:pPr>
        <w:pStyle w:val="Textonotapie"/>
        <w:rPr>
          <w:lang w:val="nl-NL"/>
        </w:rPr>
      </w:pPr>
      <w:r>
        <w:rPr>
          <w:rStyle w:val="Refdenotaalpie"/>
        </w:rPr>
        <w:footnoteRef/>
      </w:r>
      <w:r>
        <w:t xml:space="preserve"> </w:t>
      </w:r>
      <w:r w:rsidRPr="00854071">
        <w:t xml:space="preserve">As of </w:t>
      </w:r>
      <w:del w:id="3225" w:author="Martinez De Hurtado Yela Fermin" w:date="2024-12-12T16:16:00Z" w16du:dateUtc="2024-12-12T15:16:00Z">
        <w:r w:rsidRPr="00854071" w:rsidDel="00A906B0">
          <w:delText xml:space="preserve">September </w:delText>
        </w:r>
      </w:del>
      <w:ins w:id="3226" w:author="Martinez De Hurtado Yela Fermin" w:date="2024-12-12T16:16:00Z" w16du:dateUtc="2024-12-12T15:16:00Z">
        <w:r w:rsidR="00A906B0">
          <w:t>November</w:t>
        </w:r>
        <w:r w:rsidR="00A906B0" w:rsidRPr="00854071">
          <w:t xml:space="preserve"> </w:t>
        </w:r>
      </w:ins>
      <w:r w:rsidRPr="00854071">
        <w:t>202</w:t>
      </w:r>
      <w:ins w:id="3227" w:author="Martinez De Hurtado Yela Fermin" w:date="2024-12-12T16:16:00Z" w16du:dateUtc="2024-12-12T15:16:00Z">
        <w:r w:rsidR="00A906B0">
          <w:t>4</w:t>
        </w:r>
      </w:ins>
      <w:del w:id="3228" w:author="Martinez De Hurtado Yela Fermin" w:date="2024-12-12T16:16:00Z" w16du:dateUtc="2024-12-12T15:16:00Z">
        <w:r w:rsidRPr="00854071" w:rsidDel="00A906B0">
          <w:delText>3</w:delText>
        </w:r>
      </w:del>
      <w:r w:rsidRPr="00854071">
        <w:t xml:space="preserve">; </w:t>
      </w:r>
      <w:r w:rsidRPr="00DA0441">
        <w:t>Periodic review to be conducted quarterly or at least annually</w:t>
      </w:r>
      <w:r w:rsidRPr="00854071">
        <w:t>, required to ensure compliance with the EU Taxonomy 15</w:t>
      </w:r>
      <w:r w:rsidRPr="00B95640">
        <w:t xml:space="preserve">% threshold, </w:t>
      </w:r>
      <w:hyperlink r:id="rId17" w:history="1">
        <w:r w:rsidRPr="00B95640">
          <w:rPr>
            <w:rStyle w:val="Hipervnculo"/>
          </w:rPr>
          <w:t>given changes in EPC distribution of the national building stock</w:t>
        </w:r>
      </w:hyperlink>
      <w:r w:rsidRPr="00854071">
        <w:t xml:space="preserve"> (including existing buildings, newly constructed buildings, and those that have undergone renovations)</w:t>
      </w:r>
      <w:r>
        <w:t>.</w:t>
      </w:r>
    </w:p>
  </w:footnote>
  <w:footnote w:id="125">
    <w:p w14:paraId="527A88B2" w14:textId="77777777" w:rsidR="004705E1" w:rsidRPr="006F6D94" w:rsidRDefault="004705E1" w:rsidP="00687599">
      <w:pPr>
        <w:pStyle w:val="Textonotapie"/>
        <w:rPr>
          <w:lang w:val="nl-NL"/>
        </w:rPr>
      </w:pPr>
      <w:r>
        <w:rPr>
          <w:rStyle w:val="Refdenotaalpie"/>
        </w:rPr>
        <w:footnoteRef/>
      </w:r>
      <w:r>
        <w:t xml:space="preserve"> </w:t>
      </w:r>
      <w:r w:rsidRPr="00643397">
        <w:rPr>
          <w:lang w:val="en-GB"/>
        </w:rPr>
        <w:t>RNT = Nominal annual global primary energy demand - value (Ntc) / Nominal annual global primary energy demand - reference (Nt)</w:t>
      </w:r>
    </w:p>
  </w:footnote>
  <w:footnote w:id="126">
    <w:p w14:paraId="41DAFDF0" w14:textId="77777777" w:rsidR="004705E1" w:rsidRPr="00D66EBD" w:rsidRDefault="004705E1" w:rsidP="00632CB0">
      <w:pPr>
        <w:pStyle w:val="Textonotapie"/>
        <w:rPr>
          <w:lang w:val="nl-NL"/>
        </w:rPr>
      </w:pPr>
      <w:r>
        <w:rPr>
          <w:rStyle w:val="Refdenotaalpie"/>
        </w:rPr>
        <w:footnoteRef/>
      </w:r>
      <w:r>
        <w:t xml:space="preserve"> </w:t>
      </w:r>
      <w:r w:rsidRPr="00D66EBD">
        <w:t>In October 2023, the Climate Bond Initiative (CBI) introduced a certification program for commercial buildings, fully aligned with the EU taxonomy. Residential standards are set to be released in December 2023</w:t>
      </w:r>
    </w:p>
  </w:footnote>
  <w:footnote w:id="127">
    <w:p w14:paraId="094CC1E6" w14:textId="77777777" w:rsidR="004705E1" w:rsidRPr="002350DB" w:rsidRDefault="004705E1">
      <w:pPr>
        <w:pStyle w:val="Textonotapie"/>
        <w:rPr>
          <w:lang w:val="nl-NL"/>
        </w:rPr>
      </w:pPr>
      <w:r>
        <w:rPr>
          <w:rStyle w:val="Refdenotaalpie"/>
        </w:rPr>
        <w:footnoteRef/>
      </w:r>
      <w:r>
        <w:t xml:space="preserve"> </w:t>
      </w:r>
      <w:r w:rsidRPr="00C1001E">
        <w:t>As of September 2023; Periodic review to be conducted quarterly or at least annually, required to ensure compliance with the EU Taxonomy 15% threshold,</w:t>
      </w:r>
      <w:hyperlink r:id="rId18" w:history="1">
        <w:r w:rsidRPr="00C1001E">
          <w:rPr>
            <w:rStyle w:val="Hipervnculo"/>
          </w:rPr>
          <w:t xml:space="preserve"> given changes in EPC distribution of the national building stock</w:t>
        </w:r>
      </w:hyperlink>
      <w:r w:rsidRPr="00C1001E">
        <w:t xml:space="preserve"> (including existing buildings, newly constructed buildings, and those that have undergone renovations).</w:t>
      </w:r>
    </w:p>
  </w:footnote>
  <w:footnote w:id="128">
    <w:p w14:paraId="60B742A2" w14:textId="2C5155D7" w:rsidR="004705E1" w:rsidRPr="00E64D77" w:rsidRDefault="004705E1">
      <w:pPr>
        <w:pStyle w:val="Textonotapie"/>
        <w:rPr>
          <w:lang w:val="nl-NL"/>
        </w:rPr>
      </w:pPr>
      <w:r>
        <w:rPr>
          <w:rStyle w:val="Refdenotaalpie"/>
        </w:rPr>
        <w:footnoteRef/>
      </w:r>
      <w:r>
        <w:t xml:space="preserve"> </w:t>
      </w:r>
      <w:r w:rsidRPr="00C1001E">
        <w:t xml:space="preserve">As of </w:t>
      </w:r>
      <w:del w:id="3253" w:author="Martinez De Hurtado Yela Fermin" w:date="2024-12-12T16:15:00Z" w16du:dateUtc="2024-12-12T15:15:00Z">
        <w:r w:rsidRPr="00C1001E" w:rsidDel="00A906B0">
          <w:delText xml:space="preserve">September </w:delText>
        </w:r>
      </w:del>
      <w:ins w:id="3254" w:author="Martinez De Hurtado Yela Fermin" w:date="2024-12-12T16:15:00Z" w16du:dateUtc="2024-12-12T15:15:00Z">
        <w:r w:rsidR="00A906B0">
          <w:t>November</w:t>
        </w:r>
        <w:r w:rsidR="00A906B0" w:rsidRPr="00C1001E">
          <w:t xml:space="preserve"> </w:t>
        </w:r>
      </w:ins>
      <w:r w:rsidRPr="00C1001E">
        <w:t>202</w:t>
      </w:r>
      <w:ins w:id="3255" w:author="Martinez De Hurtado Yela Fermin" w:date="2024-12-12T16:16:00Z" w16du:dateUtc="2024-12-12T15:16:00Z">
        <w:r w:rsidR="00A906B0">
          <w:t>4</w:t>
        </w:r>
      </w:ins>
      <w:del w:id="3256" w:author="Martinez De Hurtado Yela Fermin" w:date="2024-12-12T16:16:00Z" w16du:dateUtc="2024-12-12T15:16:00Z">
        <w:r w:rsidRPr="00C1001E" w:rsidDel="00A906B0">
          <w:delText>3</w:delText>
        </w:r>
      </w:del>
      <w:r w:rsidRPr="00C1001E">
        <w:t xml:space="preserve">; Periodic review to be conducted quarterly or at least annually to ensure compliance with the EU Taxonomy 15% threshold, </w:t>
      </w:r>
      <w:hyperlink r:id="rId19" w:history="1">
        <w:r w:rsidRPr="00C1001E">
          <w:rPr>
            <w:rStyle w:val="Hipervnculo"/>
          </w:rPr>
          <w:t>given changes in EPC distribution of the national building stock (</w:t>
        </w:r>
      </w:hyperlink>
      <w:r w:rsidRPr="00C1001E">
        <w:t>including existing buildings, newly constructed buildings, and those that have undergone renovations).</w:t>
      </w:r>
    </w:p>
  </w:footnote>
  <w:footnote w:id="129">
    <w:p w14:paraId="718435E3" w14:textId="77777777" w:rsidR="004705E1" w:rsidRDefault="004705E1" w:rsidP="00B95640">
      <w:pPr>
        <w:pStyle w:val="Textonotapie"/>
        <w:rPr>
          <w:lang w:val="en-GB"/>
        </w:rPr>
      </w:pPr>
      <w:r>
        <w:rPr>
          <w:rStyle w:val="Refdenotaalpie"/>
        </w:rPr>
        <w:footnoteRef/>
      </w:r>
      <w:r>
        <w:t xml:space="preserve"> </w:t>
      </w:r>
      <w:r w:rsidRPr="00643397">
        <w:rPr>
          <w:lang w:val="en-GB"/>
        </w:rPr>
        <w:t>RIEE = (IEE pr, S - IEE pr, ren) / IEE ref, s</w:t>
      </w:r>
    </w:p>
    <w:p w14:paraId="78143B06" w14:textId="77777777" w:rsidR="004705E1" w:rsidRPr="005D5F86" w:rsidRDefault="004705E1" w:rsidP="00B95640">
      <w:pPr>
        <w:pStyle w:val="Textonotapie"/>
        <w:rPr>
          <w:lang w:val="en-GB"/>
        </w:rPr>
      </w:pPr>
      <w:r w:rsidRPr="005D5F86">
        <w:rPr>
          <w:lang w:val="en-GB"/>
        </w:rPr>
        <w:t>- RIEE = Energy class ratio in commercial and service buildings</w:t>
      </w:r>
    </w:p>
    <w:p w14:paraId="3B29553C" w14:textId="77777777" w:rsidR="004705E1" w:rsidRPr="005D5F86" w:rsidRDefault="004705E1" w:rsidP="00B95640">
      <w:pPr>
        <w:pStyle w:val="Textonotapie"/>
        <w:rPr>
          <w:lang w:val="en-GB"/>
        </w:rPr>
      </w:pPr>
      <w:r w:rsidRPr="005D5F86">
        <w:rPr>
          <w:lang w:val="en-GB"/>
        </w:rPr>
        <w:t>- IEE pr, S = Projected energy efficiency indicator of type S1 (includes ambient heating and cooling, ventilation and pumping in air conditioning systems, heating of sanitary water and swimming pools, interior lighting, elevators, stairs, and escalators, exterior lighting, from non-renewable sources)</w:t>
      </w:r>
    </w:p>
    <w:p w14:paraId="3BB7A29C" w14:textId="77777777" w:rsidR="004705E1" w:rsidRPr="005D5F86" w:rsidRDefault="004705E1" w:rsidP="00B95640">
      <w:pPr>
        <w:pStyle w:val="Textonotapie"/>
        <w:rPr>
          <w:lang w:val="en-GB"/>
        </w:rPr>
      </w:pPr>
      <w:r w:rsidRPr="005D5F86">
        <w:rPr>
          <w:lang w:val="en-GB"/>
        </w:rPr>
        <w:t>- IEE pr, ren = Projected renewable energy efficiency indicator</w:t>
      </w:r>
    </w:p>
    <w:p w14:paraId="0EE5FCE9" w14:textId="77777777" w:rsidR="004705E1" w:rsidRPr="00D73191" w:rsidRDefault="004705E1" w:rsidP="00B95640">
      <w:pPr>
        <w:pStyle w:val="Textonotapie"/>
        <w:rPr>
          <w:lang w:val="en-GB"/>
        </w:rPr>
      </w:pPr>
      <w:r w:rsidRPr="005D5F86">
        <w:rPr>
          <w:lang w:val="en-GB"/>
        </w:rPr>
        <w:t>- IEE ref, s = Reference energy efficiency indicator</w:t>
      </w:r>
      <w:r w:rsidRPr="00643397">
        <w:rPr>
          <w:lang w:val="en-GB"/>
        </w:rPr>
        <w:t xml:space="preserve"> </w:t>
      </w:r>
    </w:p>
  </w:footnote>
  <w:footnote w:id="130">
    <w:p w14:paraId="28244000" w14:textId="77777777" w:rsidR="004705E1" w:rsidRPr="00D73191" w:rsidDel="00482796" w:rsidRDefault="004705E1" w:rsidP="00B95640">
      <w:pPr>
        <w:pStyle w:val="Textonotapie"/>
        <w:rPr>
          <w:del w:id="3264" w:author="Martinez De Hurtado Yela Fermin" w:date="2024-10-23T15:15:00Z"/>
          <w:lang w:val="nl-NL"/>
        </w:rPr>
      </w:pPr>
      <w:del w:id="3265" w:author="Martinez De Hurtado Yela Fermin" w:date="2024-10-23T15:15:00Z">
        <w:r w:rsidDel="00482796">
          <w:rPr>
            <w:rStyle w:val="Refdenotaalpie"/>
          </w:rPr>
          <w:footnoteRef/>
        </w:r>
        <w:r w:rsidDel="00482796">
          <w:delText xml:space="preserve"> </w:delText>
        </w:r>
        <w:r w:rsidDel="00482796">
          <w:rPr>
            <w:lang w:val="en-GB"/>
          </w:rPr>
          <w:delText>Th</w:delText>
        </w:r>
        <w:r w:rsidRPr="00643397" w:rsidDel="00482796">
          <w:rPr>
            <w:lang w:val="en-GB"/>
          </w:rPr>
          <w:delText>ermal integrity testing is not required if robust and traceable quality control processes are in place during construction</w:delText>
        </w:r>
      </w:del>
    </w:p>
  </w:footnote>
  <w:footnote w:id="131">
    <w:p w14:paraId="11B8132C" w14:textId="77777777" w:rsidR="004705E1" w:rsidRPr="000C0792" w:rsidRDefault="004705E1">
      <w:pPr>
        <w:pStyle w:val="Textonotapie"/>
        <w:rPr>
          <w:lang w:val="nl-NL"/>
        </w:rPr>
      </w:pPr>
      <w:r>
        <w:rPr>
          <w:rStyle w:val="Refdenotaalpie"/>
        </w:rPr>
        <w:footnoteRef/>
      </w:r>
      <w:r>
        <w:t xml:space="preserve"> </w:t>
      </w:r>
      <w:r w:rsidRPr="00535147">
        <w:t xml:space="preserve">As of September 2023; Periodic review to be conducted quarterly or at least annually, required to ensure compliance with the EU Taxonomy 15% threshold, </w:t>
      </w:r>
      <w:hyperlink r:id="rId20" w:history="1">
        <w:r w:rsidRPr="00535147">
          <w:rPr>
            <w:rStyle w:val="Hipervnculo"/>
          </w:rPr>
          <w:t>given changes in EPC distribution of the national building stock</w:t>
        </w:r>
      </w:hyperlink>
      <w:r w:rsidRPr="00535147">
        <w:t xml:space="preserve"> (including existing buildings, newly constructed buildings, and those that have undergone renovations).</w:t>
      </w:r>
    </w:p>
  </w:footnote>
  <w:footnote w:id="132">
    <w:p w14:paraId="5DC44A49" w14:textId="0C6EF478" w:rsidR="00A60846" w:rsidRPr="00A60846" w:rsidRDefault="00A60846">
      <w:pPr>
        <w:pStyle w:val="Textonotapie"/>
        <w:rPr>
          <w:lang w:val="en-GB"/>
        </w:rPr>
      </w:pPr>
      <w:r>
        <w:rPr>
          <w:rStyle w:val="Refdenotaalpie"/>
        </w:rPr>
        <w:footnoteRef/>
      </w:r>
      <w:r>
        <w:t xml:space="preserve"> </w:t>
      </w:r>
      <w:del w:id="3289" w:author="Martinez De Hurtado Yela Fermin" w:date="2024-12-12T16:25:00Z" w16du:dateUtc="2024-12-12T15:25:00Z">
        <w:r w:rsidRPr="00632CB0" w:rsidDel="00CA28C1">
          <w:rPr>
            <w:szCs w:val="18"/>
          </w:rPr>
          <w:delText xml:space="preserve">As of November 2023; </w:delText>
        </w:r>
      </w:del>
      <w:r w:rsidRPr="00632CB0">
        <w:rPr>
          <w:szCs w:val="18"/>
        </w:rPr>
        <w:t xml:space="preserve">Periodic review to be conducted quarterly or at least annually, required to ensure compliance with the EU Taxonomy 15% threshold, </w:t>
      </w:r>
      <w:hyperlink r:id="rId21" w:history="1">
        <w:r w:rsidRPr="00632CB0">
          <w:rPr>
            <w:rStyle w:val="Hipervnculo"/>
            <w:szCs w:val="18"/>
          </w:rPr>
          <w:t>given changes in PED distribution.</w:t>
        </w:r>
      </w:hyperlink>
    </w:p>
  </w:footnote>
  <w:footnote w:id="133">
    <w:p w14:paraId="4E62C16A" w14:textId="77777777" w:rsidR="004705E1" w:rsidRPr="00256E2E" w:rsidRDefault="004705E1" w:rsidP="00687599">
      <w:pPr>
        <w:pStyle w:val="Textonotapie"/>
        <w:rPr>
          <w:lang w:val="nl-NL"/>
        </w:rPr>
      </w:pPr>
      <w:r>
        <w:rPr>
          <w:rStyle w:val="Refdenotaalpie"/>
        </w:rPr>
        <w:footnoteRef/>
      </w:r>
      <w:r>
        <w:t xml:space="preserve"> </w:t>
      </w:r>
      <w:r w:rsidRPr="00256E2E">
        <w:t>In October 2023, the Climate Bond Initiative (CBI) introduced a certification program for commercial buildings, fully aligned with the EU taxonomy. Residential standards are set to be released in December 2023</w:t>
      </w:r>
    </w:p>
  </w:footnote>
  <w:footnote w:id="134">
    <w:p w14:paraId="3DA2D2C1" w14:textId="77777777" w:rsidR="004705E1" w:rsidRPr="000C0792" w:rsidRDefault="004705E1">
      <w:pPr>
        <w:pStyle w:val="Textonotapie"/>
        <w:rPr>
          <w:lang w:val="nl-NL"/>
        </w:rPr>
      </w:pPr>
      <w:r>
        <w:rPr>
          <w:rStyle w:val="Refdenotaalpie"/>
        </w:rPr>
        <w:footnoteRef/>
      </w:r>
      <w:r>
        <w:t xml:space="preserve"> </w:t>
      </w:r>
      <w:r w:rsidRPr="00854071">
        <w:t>As of November 2023; Periodic review to be conducted</w:t>
      </w:r>
      <w:r>
        <w:t xml:space="preserve"> quarterly or at least annually</w:t>
      </w:r>
      <w:r>
        <w:rPr>
          <w:sz w:val="22"/>
          <w:szCs w:val="22"/>
        </w:rPr>
        <w:t>,</w:t>
      </w:r>
      <w:r w:rsidRPr="00854071">
        <w:t xml:space="preserve"> required to ensure compliance with the EU Taxonomy 15% threshold, </w:t>
      </w:r>
      <w:hyperlink r:id="rId22" w:history="1">
        <w:r w:rsidRPr="006246A7">
          <w:rPr>
            <w:rStyle w:val="Hipervnculo"/>
          </w:rPr>
          <w:t>given changes in PED distribution.</w:t>
        </w:r>
      </w:hyperlink>
    </w:p>
  </w:footnote>
  <w:footnote w:id="135">
    <w:p w14:paraId="2A7C0863" w14:textId="3379548C" w:rsidR="004705E1" w:rsidRPr="000C0792" w:rsidRDefault="004705E1">
      <w:pPr>
        <w:pStyle w:val="Textonotapie"/>
        <w:rPr>
          <w:lang w:val="nl-NL"/>
        </w:rPr>
      </w:pPr>
      <w:r>
        <w:rPr>
          <w:rStyle w:val="Refdenotaalpie"/>
        </w:rPr>
        <w:footnoteRef/>
      </w:r>
      <w:r>
        <w:t xml:space="preserve"> </w:t>
      </w:r>
      <w:del w:id="3319" w:author="Martinez De Hurtado Yela Fermin" w:date="2024-12-12T16:25:00Z" w16du:dateUtc="2024-12-12T15:25:00Z">
        <w:r w:rsidRPr="00854071" w:rsidDel="00CA28C1">
          <w:delText xml:space="preserve">As of November 2023; </w:delText>
        </w:r>
      </w:del>
      <w:r w:rsidRPr="00854071">
        <w:t>Periodic review to be conducted</w:t>
      </w:r>
      <w:r>
        <w:t xml:space="preserve"> quarterly or at least annually</w:t>
      </w:r>
      <w:r>
        <w:rPr>
          <w:sz w:val="22"/>
          <w:szCs w:val="22"/>
        </w:rPr>
        <w:t>,</w:t>
      </w:r>
      <w:r w:rsidRPr="00854071">
        <w:t xml:space="preserve"> required to ensure compliance with the EU Taxonomy 15% threshold, </w:t>
      </w:r>
      <w:hyperlink r:id="rId23" w:history="1">
        <w:r w:rsidRPr="006246A7">
          <w:rPr>
            <w:rStyle w:val="Hipervnculo"/>
          </w:rPr>
          <w:t>given changes in PED distribution.</w:t>
        </w:r>
      </w:hyperlink>
    </w:p>
  </w:footnote>
  <w:footnote w:id="136">
    <w:p w14:paraId="735A825F" w14:textId="77777777" w:rsidR="004705E1" w:rsidRPr="00DB7F5D" w:rsidDel="00223C2A" w:rsidRDefault="004705E1">
      <w:pPr>
        <w:pStyle w:val="Textonotapie"/>
        <w:rPr>
          <w:del w:id="3328" w:author="Martinez De Hurtado Yela Fermin" w:date="2024-10-23T15:26:00Z"/>
          <w:lang w:val="nl-NL"/>
        </w:rPr>
      </w:pPr>
      <w:del w:id="3329" w:author="Martinez De Hurtado Yela Fermin" w:date="2024-10-23T15:26:00Z">
        <w:r w:rsidDel="00223C2A">
          <w:rPr>
            <w:rStyle w:val="Refdenotaalpie"/>
          </w:rPr>
          <w:footnoteRef/>
        </w:r>
        <w:r w:rsidDel="00223C2A">
          <w:delText xml:space="preserve"> </w:delText>
        </w:r>
        <w:r w:rsidDel="00223C2A">
          <w:rPr>
            <w:lang w:val="en-GB"/>
          </w:rPr>
          <w:delText>T</w:delText>
        </w:r>
        <w:r w:rsidRPr="00DC3A22" w:rsidDel="00223C2A">
          <w:rPr>
            <w:lang w:val="en-GB"/>
          </w:rPr>
          <w:delText>hermal integrity testing is not required if robust and traceable quality control processes are in place during construction</w:delText>
        </w:r>
      </w:del>
    </w:p>
  </w:footnote>
  <w:footnote w:id="137">
    <w:p w14:paraId="7248707E" w14:textId="77777777" w:rsidR="004705E1" w:rsidRPr="000C0792" w:rsidRDefault="004705E1">
      <w:pPr>
        <w:pStyle w:val="Textonotapie"/>
        <w:rPr>
          <w:lang w:val="nl-NL"/>
        </w:rPr>
      </w:pPr>
      <w:r>
        <w:rPr>
          <w:rStyle w:val="Refdenotaalpie"/>
        </w:rPr>
        <w:footnoteRef/>
      </w:r>
      <w:r>
        <w:t xml:space="preserve"> </w:t>
      </w:r>
      <w:r w:rsidRPr="00854071">
        <w:t>As of November 2023; Periodic review to be conducted</w:t>
      </w:r>
      <w:r>
        <w:t xml:space="preserve"> quarterly or at least annually</w:t>
      </w:r>
      <w:r>
        <w:rPr>
          <w:sz w:val="22"/>
          <w:szCs w:val="22"/>
        </w:rPr>
        <w:t>,</w:t>
      </w:r>
      <w:r w:rsidRPr="00854071">
        <w:t xml:space="preserve"> required to ensure compliance with the EU Taxonomy 15% threshold, </w:t>
      </w:r>
      <w:hyperlink r:id="rId24" w:history="1">
        <w:r w:rsidRPr="006246A7">
          <w:rPr>
            <w:rStyle w:val="Hipervnculo"/>
          </w:rPr>
          <w:t>given changes in PED distribution.</w:t>
        </w:r>
      </w:hyperlink>
    </w:p>
  </w:footnote>
  <w:footnote w:id="138">
    <w:p w14:paraId="601086E2" w14:textId="7F238F3C" w:rsidR="004705E1" w:rsidRPr="00AE63E7" w:rsidRDefault="004705E1" w:rsidP="00632CB0">
      <w:pPr>
        <w:pStyle w:val="Textonotapie"/>
        <w:rPr>
          <w:szCs w:val="16"/>
        </w:rPr>
      </w:pPr>
      <w:r>
        <w:rPr>
          <w:rStyle w:val="Refdenotaalpie"/>
        </w:rPr>
        <w:footnoteRef/>
      </w:r>
      <w:r>
        <w:t xml:space="preserve"> </w:t>
      </w:r>
      <w:r w:rsidRPr="000C0792">
        <w:t>As of November 202</w:t>
      </w:r>
      <w:ins w:id="3354" w:author="Martinez De Hurtado Yela Fermin" w:date="2024-12-12T16:25:00Z" w16du:dateUtc="2024-12-12T15:25:00Z">
        <w:r w:rsidR="00CA28C1">
          <w:t>4</w:t>
        </w:r>
      </w:ins>
      <w:del w:id="3355" w:author="Martinez De Hurtado Yela Fermin" w:date="2024-12-12T16:25:00Z" w16du:dateUtc="2024-12-12T15:25:00Z">
        <w:r w:rsidRPr="000C0792" w:rsidDel="00CA28C1">
          <w:delText>3</w:delText>
        </w:r>
      </w:del>
      <w:r w:rsidRPr="000C0792">
        <w:t xml:space="preserve">; Periodic review to be conducted quarterly or at least annually, required to ensure compliance with the EU Taxonomy 15% </w:t>
      </w:r>
      <w:r w:rsidRPr="00AE63E7">
        <w:rPr>
          <w:szCs w:val="16"/>
        </w:rPr>
        <w:t xml:space="preserve">threshold, given changes in EPC distribution: </w:t>
      </w:r>
    </w:p>
    <w:p w14:paraId="751388B4" w14:textId="77777777" w:rsidR="004705E1" w:rsidRPr="00AE63E7" w:rsidRDefault="004705E1" w:rsidP="00632CB0">
      <w:pPr>
        <w:pStyle w:val="BulletFootnote"/>
        <w:rPr>
          <w:color w:val="2C6EF2"/>
        </w:rPr>
      </w:pPr>
      <w:hyperlink r:id="rId25">
        <w:r w:rsidRPr="00AE63E7">
          <w:rPr>
            <w:color w:val="2C6EF2"/>
          </w:rPr>
          <w:t>For England and Wales</w:t>
        </w:r>
      </w:hyperlink>
    </w:p>
    <w:p w14:paraId="09706438" w14:textId="77777777" w:rsidR="004705E1" w:rsidRPr="00AE63E7" w:rsidRDefault="004705E1" w:rsidP="00632CB0">
      <w:pPr>
        <w:pStyle w:val="BulletFootnote"/>
        <w:rPr>
          <w:color w:val="2C6EF2"/>
        </w:rPr>
      </w:pPr>
      <w:hyperlink r:id="rId26">
        <w:r w:rsidRPr="00AE63E7">
          <w:rPr>
            <w:color w:val="2C6EF2"/>
          </w:rPr>
          <w:t>For Scotland</w:t>
        </w:r>
      </w:hyperlink>
    </w:p>
    <w:p w14:paraId="37C17184" w14:textId="77777777" w:rsidR="004705E1" w:rsidRPr="00AE63E7" w:rsidRDefault="004705E1" w:rsidP="00632CB0">
      <w:pPr>
        <w:pStyle w:val="BulletFootnote"/>
        <w:rPr>
          <w:color w:val="2C6EF2"/>
        </w:rPr>
      </w:pPr>
      <w:r w:rsidRPr="00283796">
        <w:t>For Northern Ireland: Landmark</w:t>
      </w:r>
    </w:p>
  </w:footnote>
  <w:footnote w:id="139">
    <w:p w14:paraId="132C9F23" w14:textId="77777777" w:rsidR="004705E1" w:rsidRPr="00AE63E7" w:rsidRDefault="004705E1" w:rsidP="00632CB0">
      <w:pPr>
        <w:pStyle w:val="Textonotapie"/>
        <w:rPr>
          <w:szCs w:val="16"/>
          <w:lang w:val="nl-NL"/>
        </w:rPr>
      </w:pPr>
      <w:r w:rsidRPr="00AE63E7">
        <w:rPr>
          <w:rStyle w:val="Refdenotaalpie"/>
          <w:szCs w:val="16"/>
        </w:rPr>
        <w:footnoteRef/>
      </w:r>
      <w:r w:rsidRPr="00AE63E7">
        <w:rPr>
          <w:szCs w:val="16"/>
        </w:rPr>
        <w:t xml:space="preserve"> In October 2023, the Climate Bond Initiative (CBI) introduced a certification program for commercial buildings, fully aligned with the EU taxonomy. Residential standards are set to be released in December 2023</w:t>
      </w:r>
    </w:p>
  </w:footnote>
  <w:footnote w:id="140">
    <w:p w14:paraId="31E1AE73" w14:textId="77777777" w:rsidR="004705E1" w:rsidRPr="00AE63E7" w:rsidRDefault="004705E1" w:rsidP="00632CB0">
      <w:pPr>
        <w:pStyle w:val="Textonotapie"/>
        <w:rPr>
          <w:szCs w:val="16"/>
        </w:rPr>
      </w:pPr>
      <w:r w:rsidRPr="00AE63E7">
        <w:rPr>
          <w:rStyle w:val="Refdenotaalpie"/>
          <w:szCs w:val="16"/>
        </w:rPr>
        <w:footnoteRef/>
      </w:r>
      <w:r w:rsidRPr="00AE63E7">
        <w:rPr>
          <w:szCs w:val="16"/>
        </w:rPr>
        <w:t xml:space="preserve"> As of November 2023; Periodic review to be conducted quarterly or at least annually, required to ensure compliance with the EU Taxonomy 15% threshold, given changes in EPC distribution: </w:t>
      </w:r>
    </w:p>
    <w:p w14:paraId="39EE361D" w14:textId="77777777" w:rsidR="004705E1" w:rsidRPr="00AE63E7" w:rsidRDefault="004705E1" w:rsidP="000C0792">
      <w:pPr>
        <w:pStyle w:val="TableBullet1"/>
        <w:keepNext/>
        <w:keepLines/>
        <w:rPr>
          <w:color w:val="2C6EF2"/>
          <w:sz w:val="16"/>
          <w:szCs w:val="16"/>
        </w:rPr>
      </w:pPr>
      <w:hyperlink r:id="rId27">
        <w:r w:rsidRPr="00AE63E7">
          <w:rPr>
            <w:rStyle w:val="Hipervnculo"/>
            <w:sz w:val="16"/>
            <w:szCs w:val="16"/>
          </w:rPr>
          <w:t>For England and Wales</w:t>
        </w:r>
      </w:hyperlink>
    </w:p>
    <w:p w14:paraId="029EC331" w14:textId="77777777" w:rsidR="004705E1" w:rsidRPr="00AE63E7" w:rsidRDefault="004705E1" w:rsidP="000C0792">
      <w:pPr>
        <w:pStyle w:val="TableBullet1"/>
        <w:keepNext/>
        <w:keepLines/>
        <w:rPr>
          <w:rStyle w:val="Hipervnculo"/>
          <w:sz w:val="16"/>
          <w:szCs w:val="16"/>
        </w:rPr>
      </w:pPr>
      <w:hyperlink r:id="rId28">
        <w:r w:rsidRPr="00AE63E7">
          <w:rPr>
            <w:rStyle w:val="Hipervnculo"/>
            <w:sz w:val="16"/>
            <w:szCs w:val="16"/>
          </w:rPr>
          <w:t>For Scotland</w:t>
        </w:r>
      </w:hyperlink>
    </w:p>
    <w:p w14:paraId="1FB2DB4F" w14:textId="77777777" w:rsidR="004705E1" w:rsidRPr="000C0792" w:rsidRDefault="004705E1" w:rsidP="000C0792">
      <w:pPr>
        <w:pStyle w:val="TableBullet1"/>
        <w:keepNext/>
        <w:keepLines/>
        <w:rPr>
          <w:color w:val="2C6EF2"/>
        </w:rPr>
      </w:pPr>
      <w:r w:rsidRPr="00283796">
        <w:rPr>
          <w:rStyle w:val="Hipervnculo"/>
          <w:color w:val="auto"/>
          <w:sz w:val="16"/>
          <w:szCs w:val="16"/>
        </w:rPr>
        <w:t>For Northern Ireland: Landmark</w:t>
      </w:r>
    </w:p>
  </w:footnote>
  <w:footnote w:id="141">
    <w:p w14:paraId="2B943B7F" w14:textId="77777777" w:rsidR="004705E1" w:rsidRPr="00023765" w:rsidRDefault="004705E1" w:rsidP="00687599">
      <w:pPr>
        <w:pStyle w:val="Textonotapie"/>
        <w:rPr>
          <w:lang w:val="nl-NL"/>
        </w:rPr>
      </w:pPr>
      <w:r>
        <w:rPr>
          <w:rStyle w:val="Refdenotaalpie"/>
        </w:rPr>
        <w:footnoteRef/>
      </w:r>
      <w:r>
        <w:t xml:space="preserve"> </w:t>
      </w:r>
      <w:r w:rsidRPr="00023765">
        <w:t>In October 2023, the Climate Bond Initiative (CBI) introduced a certification program for commercial buildings, fully aligned with the EU taxonomy. Residential standards are set to be released in December 2023</w:t>
      </w:r>
    </w:p>
  </w:footnote>
  <w:footnote w:id="142">
    <w:p w14:paraId="70BB40CA" w14:textId="77777777" w:rsidR="004705E1" w:rsidRPr="00517ADD" w:rsidDel="00E23404" w:rsidRDefault="004705E1" w:rsidP="00687599">
      <w:pPr>
        <w:pStyle w:val="Textonotapie"/>
        <w:rPr>
          <w:del w:id="3417" w:author="Martinez De Hurtado Yela Fermin" w:date="2024-10-23T15:28:00Z"/>
          <w:lang w:val="nl-NL"/>
        </w:rPr>
      </w:pPr>
      <w:del w:id="3418" w:author="Martinez De Hurtado Yela Fermin" w:date="2024-10-23T15:28:00Z">
        <w:r w:rsidDel="00E23404">
          <w:rPr>
            <w:rStyle w:val="Refdenotaalpie"/>
          </w:rPr>
          <w:footnoteRef/>
        </w:r>
        <w:r w:rsidDel="00E23404">
          <w:delText xml:space="preserve"> </w:delText>
        </w:r>
        <w:r w:rsidDel="00E23404">
          <w:rPr>
            <w:lang w:val="en-GB"/>
          </w:rPr>
          <w:delText>T</w:delText>
        </w:r>
        <w:r w:rsidRPr="00DC3A22" w:rsidDel="00E23404">
          <w:rPr>
            <w:lang w:val="en-GB"/>
          </w:rPr>
          <w:delText>hermal integrity testing is not required if robust and traceable quality control processes are in place during construction</w:delText>
        </w:r>
      </w:del>
    </w:p>
  </w:footnote>
  <w:footnote w:id="143">
    <w:p w14:paraId="5AB1746D" w14:textId="77777777" w:rsidR="004705E1" w:rsidRPr="007D06D9" w:rsidRDefault="004705E1" w:rsidP="00726BB2">
      <w:pPr>
        <w:pStyle w:val="Textonotapie"/>
        <w:rPr>
          <w:lang w:val="nl-NL"/>
        </w:rPr>
      </w:pPr>
      <w:r>
        <w:rPr>
          <w:rStyle w:val="Refdenotaalpie"/>
        </w:rPr>
        <w:footnoteRef/>
      </w:r>
      <w:r>
        <w:t xml:space="preserve"> </w:t>
      </w:r>
      <w:r w:rsidRPr="007D06D9">
        <w:t>Waste types include: concrete, bricks, tiles and ceramics; wood, glass and plastic; bituminous mixtures, coal tar and tarred products, metals, insulation materials, gypsum-based construction material</w:t>
      </w:r>
    </w:p>
  </w:footnote>
  <w:footnote w:id="144">
    <w:p w14:paraId="64CC5AED" w14:textId="77777777" w:rsidR="004705E1" w:rsidRPr="009C66B6" w:rsidRDefault="004705E1" w:rsidP="00726BB2">
      <w:pPr>
        <w:pStyle w:val="Textonotapie"/>
        <w:rPr>
          <w:lang w:val="en-GB"/>
        </w:rPr>
      </w:pPr>
      <w:r w:rsidRPr="007D06D9">
        <w:rPr>
          <w:rStyle w:val="Refdenotaalpie"/>
          <w:sz w:val="18"/>
          <w:szCs w:val="18"/>
        </w:rPr>
        <w:footnoteRef/>
      </w:r>
      <w:r w:rsidRPr="007D06D9">
        <w:t xml:space="preserve"> </w:t>
      </w:r>
      <w:r w:rsidRPr="007D06D9">
        <w:rPr>
          <w:lang w:val="en-GB"/>
        </w:rPr>
        <w:t>The operator demonstrates compliance with the 90% threshold by reporting different waste streams. Compliance demonstrated using EU Level 2 reporting framework</w:t>
      </w:r>
    </w:p>
  </w:footnote>
  <w:footnote w:id="145">
    <w:p w14:paraId="0EC9346E" w14:textId="77777777" w:rsidR="004705E1" w:rsidRPr="007E7A86" w:rsidRDefault="004705E1" w:rsidP="00687599">
      <w:pPr>
        <w:pStyle w:val="Textonotapie"/>
        <w:rPr>
          <w:lang w:val="nl-NL"/>
        </w:rPr>
      </w:pPr>
      <w:r>
        <w:rPr>
          <w:rStyle w:val="Refdenotaalpie"/>
        </w:rPr>
        <w:footnoteRef/>
      </w:r>
      <w:r>
        <w:t xml:space="preserve"> </w:t>
      </w:r>
      <w:r w:rsidRPr="007E7A86">
        <w:t>Waste types include: concrete, bricks, tiles and ceramics; wood, glass and plastic; bituminous mixtures, coal tar and tarred products, metals, insulation materials, gypsum-based construction material</w:t>
      </w:r>
    </w:p>
  </w:footnote>
  <w:footnote w:id="146">
    <w:p w14:paraId="57ED1CE0" w14:textId="77777777" w:rsidR="004705E1" w:rsidRPr="00980969" w:rsidRDefault="004705E1" w:rsidP="00687599">
      <w:pPr>
        <w:pStyle w:val="Textonotapie"/>
        <w:rPr>
          <w:lang w:val="nl-NL"/>
        </w:rPr>
      </w:pPr>
      <w:r>
        <w:rPr>
          <w:rStyle w:val="Refdenotaalpie"/>
        </w:rPr>
        <w:footnoteRef/>
      </w:r>
      <w:r>
        <w:t xml:space="preserve"> </w:t>
      </w:r>
      <w:r w:rsidRPr="00E41B02">
        <w:rPr>
          <w:rFonts w:cstheme="minorHAnsi"/>
          <w:lang w:val="en-GB"/>
        </w:rPr>
        <w:t>Where newly installed, the binder course has a service lifetime no shorter than 20 years</w:t>
      </w:r>
    </w:p>
  </w:footnote>
  <w:footnote w:id="147">
    <w:p w14:paraId="3E79B111" w14:textId="77777777" w:rsidR="004705E1" w:rsidRPr="007D74E0" w:rsidRDefault="004705E1" w:rsidP="00687599">
      <w:pPr>
        <w:pStyle w:val="Textonotapie"/>
        <w:rPr>
          <w:szCs w:val="18"/>
          <w:lang w:val="nl-NL"/>
        </w:rPr>
      </w:pPr>
      <w:r w:rsidRPr="007D74E0">
        <w:rPr>
          <w:rStyle w:val="Refdenotaalpie"/>
          <w:szCs w:val="18"/>
        </w:rPr>
        <w:footnoteRef/>
      </w:r>
      <w:r w:rsidRPr="007D74E0">
        <w:rPr>
          <w:szCs w:val="18"/>
        </w:rPr>
        <w:t xml:space="preserve"> Waste types include: concrete, bricks, tiles and ceramics; wood, glass and plastic; bituminous mixtures, coal tar and tarred products, metals, insulation materials, gypsum-based construction material</w:t>
      </w:r>
    </w:p>
  </w:footnote>
  <w:footnote w:id="148">
    <w:p w14:paraId="5D8A9E09" w14:textId="77777777" w:rsidR="004705E1" w:rsidRPr="007D74E0" w:rsidRDefault="004705E1" w:rsidP="00687599">
      <w:pPr>
        <w:pStyle w:val="Textonotapie"/>
        <w:rPr>
          <w:szCs w:val="18"/>
          <w:lang w:val="nl-NL"/>
        </w:rPr>
      </w:pPr>
      <w:r w:rsidRPr="007D74E0">
        <w:rPr>
          <w:rStyle w:val="Refdenotaalpie"/>
          <w:szCs w:val="18"/>
        </w:rPr>
        <w:footnoteRef/>
      </w:r>
      <w:r w:rsidRPr="007D74E0">
        <w:rPr>
          <w:szCs w:val="18"/>
        </w:rPr>
        <w:t xml:space="preserve"> </w:t>
      </w:r>
      <w:r w:rsidRPr="007D74E0">
        <w:rPr>
          <w:rFonts w:cstheme="minorHAnsi"/>
          <w:szCs w:val="18"/>
          <w:lang w:val="en-GB"/>
        </w:rPr>
        <w:t>The operator demonstrates compliance with the 90% threshold by reporting different waste streams. Compliance demonstrated using EU Level 2 reporting framework</w:t>
      </w:r>
    </w:p>
  </w:footnote>
  <w:footnote w:id="149">
    <w:p w14:paraId="29DD9656" w14:textId="77777777" w:rsidR="004705E1" w:rsidRPr="007D74E0" w:rsidRDefault="004705E1" w:rsidP="0059325D">
      <w:pPr>
        <w:pStyle w:val="Textonotapie"/>
        <w:rPr>
          <w:lang w:val="nl-NL"/>
        </w:rPr>
      </w:pPr>
      <w:r w:rsidRPr="007D74E0">
        <w:rPr>
          <w:rStyle w:val="Refdenotaalpie"/>
          <w:szCs w:val="18"/>
        </w:rPr>
        <w:footnoteRef/>
      </w:r>
      <w:r w:rsidRPr="007D74E0">
        <w:t xml:space="preserve"> Common EU framework of core indicators for the sustainability of office and residential buildings, measuring the environmental performance of buildings along their life cycle. Levels framework cover six macro-objectives in areas such as energy, material use and waste, water and indoor air quality. Level 2 means that by following the guidance of the EU Level 2 framework, the assessment results are comparable to functionally equivalent buildings, which is a more accurate and reliable assessment framework than Level 1 (common assessment level). Level indicator 2.1: Building bill of materials; 2.2: Life cycle tools: Scenarios for building life span, adaptability and deconstruction; 2.3 Indicator on construction and demolition waste; and 2.4 Life cycle tool: Cradle to cradle Life Cycle Assessment (LCA)</w:t>
      </w:r>
    </w:p>
  </w:footnote>
  <w:footnote w:id="150">
    <w:p w14:paraId="34DD3DA1" w14:textId="77777777" w:rsidR="004705E1" w:rsidRPr="00B8437D" w:rsidRDefault="004705E1" w:rsidP="0059325D">
      <w:pPr>
        <w:pStyle w:val="Textonotapie"/>
        <w:rPr>
          <w:lang w:val="en-GB"/>
        </w:rPr>
      </w:pPr>
      <w:r w:rsidRPr="007D74E0">
        <w:rPr>
          <w:rStyle w:val="Refdenotaalpie"/>
          <w:sz w:val="18"/>
          <w:szCs w:val="18"/>
        </w:rPr>
        <w:footnoteRef/>
      </w:r>
      <w:r w:rsidRPr="007D74E0">
        <w:t xml:space="preserve"> </w:t>
      </w:r>
      <w:r w:rsidRPr="007D74E0">
        <w:rPr>
          <w:lang w:val="en-GB"/>
        </w:rPr>
        <w:t>Applies to in-situ poured concrete, pre-cast products, and all constituent materials, including any reinforcement</w:t>
      </w:r>
    </w:p>
  </w:footnote>
  <w:footnote w:id="151">
    <w:p w14:paraId="269221E8" w14:textId="77777777" w:rsidR="004705E1" w:rsidRPr="00140302" w:rsidRDefault="004705E1" w:rsidP="00317375">
      <w:pPr>
        <w:pStyle w:val="Textonotapie"/>
        <w:rPr>
          <w:lang w:val="nl-NL"/>
        </w:rPr>
      </w:pPr>
      <w:r>
        <w:rPr>
          <w:rStyle w:val="Refdenotaalpie"/>
        </w:rPr>
        <w:footnoteRef/>
      </w:r>
      <w:r>
        <w:t xml:space="preserve"> </w:t>
      </w:r>
      <w:r w:rsidRPr="00140302">
        <w:t>Calculated across the extent of water supply (distribution) network where the works are carried out, i.e. for the renewed water supply (distribution) network at district metered area(s) (DMAs) or pressure managed area(s) (PMAs).</w:t>
      </w:r>
    </w:p>
  </w:footnote>
  <w:footnote w:id="152">
    <w:p w14:paraId="4F2B81A5" w14:textId="77777777" w:rsidR="004705E1" w:rsidRPr="0073734D" w:rsidRDefault="004705E1" w:rsidP="00317375">
      <w:pPr>
        <w:pStyle w:val="Textonotapie"/>
        <w:rPr>
          <w:lang w:val="nl-NL"/>
        </w:rPr>
      </w:pPr>
      <w:r>
        <w:rPr>
          <w:rStyle w:val="Refdenotaalpie"/>
        </w:rPr>
        <w:footnoteRef/>
      </w:r>
      <w:r>
        <w:t xml:space="preserve"> </w:t>
      </w:r>
      <w:r w:rsidRPr="0073734D">
        <w:t>20% water efficiency is a short-term target, acknowledging that the during United Nations Biodiversity Conference COP 15, there was a global commitment to Protect 30% of Earth's lands, oceans, coastal areas, inland waters by 2030​</w:t>
      </w:r>
      <w:r>
        <w:t>.</w:t>
      </w:r>
    </w:p>
  </w:footnote>
  <w:footnote w:id="153">
    <w:p w14:paraId="531971E7" w14:textId="77777777" w:rsidR="004705E1" w:rsidRPr="00CA7AC1" w:rsidRDefault="004705E1" w:rsidP="00317375">
      <w:pPr>
        <w:pStyle w:val="Textonotapie"/>
        <w:rPr>
          <w:lang w:val="nl-NL"/>
        </w:rPr>
      </w:pPr>
      <w:r>
        <w:rPr>
          <w:rStyle w:val="Refdenotaalpie"/>
        </w:rPr>
        <w:footnoteRef/>
      </w:r>
      <w:r>
        <w:t xml:space="preserve"> </w:t>
      </w:r>
      <w:r w:rsidRPr="00CA7AC1">
        <w:t>Net energy consumption of the operation of the waste water treatment plant may take into account measures decreasing energy consumption relating to source control (reduction of storm water or pollutant load inputs), and, as appropriate, energy generation within the system (such as hydraulic, solar, thermal and wind energy).</w:t>
      </w:r>
    </w:p>
  </w:footnote>
  <w:footnote w:id="154">
    <w:p w14:paraId="12339864" w14:textId="77777777" w:rsidR="00E751C2" w:rsidRPr="00E751C2" w:rsidRDefault="00E751C2">
      <w:pPr>
        <w:pStyle w:val="Textonotapie"/>
        <w:rPr>
          <w:lang w:val="en-GB"/>
        </w:rPr>
      </w:pPr>
      <w:r>
        <w:rPr>
          <w:rStyle w:val="Refdenotaalpie"/>
        </w:rPr>
        <w:footnoteRef/>
      </w:r>
      <w:r>
        <w:t xml:space="preserve"> </w:t>
      </w:r>
      <w:r w:rsidRPr="00E751C2">
        <w:rPr>
          <w:lang w:val="en-GB"/>
        </w:rPr>
        <w:t>For example, following IPCC guidelines for national GHG inventories for waste water treatment (version of [adoption date]: https://www.ipcc-nggip.iges.or.jp/public/2019rf/pdf/5_Volume5/19R_V5_6_Ch06_Wastewater.pdf).</w:t>
      </w:r>
    </w:p>
  </w:footnote>
  <w:footnote w:id="155">
    <w:p w14:paraId="6069F643" w14:textId="77777777" w:rsidR="004705E1" w:rsidRPr="00553A6C" w:rsidRDefault="004705E1" w:rsidP="00DD52C8">
      <w:pPr>
        <w:pStyle w:val="Textonotapie"/>
        <w:rPr>
          <w:lang w:val="nl-NL"/>
        </w:rPr>
      </w:pPr>
      <w:r>
        <w:rPr>
          <w:rStyle w:val="Refdenotaalpie"/>
        </w:rPr>
        <w:footnoteRef/>
      </w:r>
      <w:r>
        <w:t xml:space="preserve"> </w:t>
      </w:r>
      <w:r w:rsidRPr="00553A6C">
        <w:t xml:space="preserve">Decrease in </w:t>
      </w:r>
      <w:r w:rsidRPr="00DD52C8">
        <w:t>energy</w:t>
      </w:r>
      <w:r w:rsidRPr="00553A6C">
        <w:t xml:space="preserve"> consumption accounted for at the level of the project  or, across the downstream waste water agglomeration (i.e. including the downstream collection system, treatment plant or discharge of waste water); Net energy calculation takes into account measures decreasing energy consumption relating to source control (reduction of storm water or pollutant load inputs) and, as appropriate, energy generation within the system (such as hydraulic, solar, thermal and wind energy).</w:t>
      </w:r>
    </w:p>
  </w:footnote>
  <w:footnote w:id="156">
    <w:p w14:paraId="5C19628C" w14:textId="77777777" w:rsidR="00A45BB0" w:rsidRPr="00027E1A" w:rsidRDefault="00A45BB0" w:rsidP="00493499">
      <w:pPr>
        <w:pStyle w:val="TableBullet1"/>
        <w:numPr>
          <w:ilvl w:val="0"/>
          <w:numId w:val="0"/>
        </w:numPr>
        <w:rPr>
          <w:sz w:val="16"/>
          <w:szCs w:val="16"/>
        </w:rPr>
      </w:pPr>
      <w:r w:rsidRPr="00027E1A">
        <w:rPr>
          <w:rStyle w:val="Refdenotaalpie"/>
          <w:sz w:val="16"/>
          <w:szCs w:val="16"/>
        </w:rPr>
        <w:footnoteRef/>
      </w:r>
      <w:r w:rsidRPr="00027E1A">
        <w:rPr>
          <w:sz w:val="16"/>
          <w:szCs w:val="16"/>
        </w:rPr>
        <w:t xml:space="preserve"> Anaerobic digestion of sewage sludge, if: Produced biogas is used directly for generation of electricity and/or heat, or upgrade to bio-methane for injection in natural gas grid, or used as vehicle fuel or feedstock in chemical industry; and</w:t>
      </w:r>
      <w:r w:rsidR="00493499" w:rsidRPr="00027E1A">
        <w:rPr>
          <w:sz w:val="16"/>
          <w:szCs w:val="16"/>
        </w:rPr>
        <w:t xml:space="preserve"> </w:t>
      </w:r>
      <w:r w:rsidRPr="00027E1A">
        <w:rPr>
          <w:sz w:val="16"/>
          <w:szCs w:val="16"/>
        </w:rPr>
        <w:t>Methane leakage is controlled by a monitoring plan</w:t>
      </w:r>
    </w:p>
  </w:footnote>
  <w:footnote w:id="157">
    <w:p w14:paraId="54E67883" w14:textId="77777777" w:rsidR="004705E1" w:rsidRPr="00027E1A" w:rsidRDefault="004705E1" w:rsidP="00317375">
      <w:pPr>
        <w:pStyle w:val="Textonotapie"/>
        <w:rPr>
          <w:szCs w:val="16"/>
          <w:lang w:val="nl-NL"/>
        </w:rPr>
      </w:pPr>
      <w:r w:rsidRPr="00027E1A">
        <w:rPr>
          <w:rStyle w:val="Refdenotaalpie"/>
          <w:szCs w:val="16"/>
        </w:rPr>
        <w:footnoteRef/>
      </w:r>
      <w:r w:rsidRPr="00027E1A">
        <w:rPr>
          <w:szCs w:val="16"/>
        </w:rPr>
        <w:t xml:space="preserve"> As defined in Article 3, point 4, of Directive 2008/98/EC.</w:t>
      </w:r>
    </w:p>
  </w:footnote>
  <w:footnote w:id="158">
    <w:p w14:paraId="28AA29C2" w14:textId="77777777" w:rsidR="00493499" w:rsidRPr="00493499" w:rsidRDefault="00493499">
      <w:pPr>
        <w:pStyle w:val="Textonotapie"/>
        <w:rPr>
          <w:lang w:val="en-GB"/>
        </w:rPr>
      </w:pPr>
      <w:r w:rsidRPr="00027E1A">
        <w:rPr>
          <w:rStyle w:val="Refdenotaalpie"/>
          <w:szCs w:val="16"/>
        </w:rPr>
        <w:footnoteRef/>
      </w:r>
      <w:r w:rsidRPr="00027E1A">
        <w:rPr>
          <w:szCs w:val="16"/>
        </w:rPr>
        <w:t xml:space="preserve"> </w:t>
      </w:r>
      <w:r w:rsidR="00027E1A" w:rsidRPr="00027E1A">
        <w:rPr>
          <w:szCs w:val="16"/>
        </w:rPr>
        <w:t>Anaerobic digestion of biowaste, if (cumulative, in addition to the above): Any digestate produced is used as a fertilizer/ soil improver; and Biowaste is source segregated and collected separately; and In dedicated treatment plants, constitutes major share of input feedstock (&gt;=70%, measured in weight, annual average; co-digestion only eligible with minor share (30%) of advanced bioenergy feedstock)</w:t>
      </w:r>
    </w:p>
  </w:footnote>
  <w:footnote w:id="159">
    <w:p w14:paraId="2310CE19" w14:textId="77777777" w:rsidR="004705E1" w:rsidRPr="00C762AF" w:rsidRDefault="004705E1" w:rsidP="00317375">
      <w:pPr>
        <w:pStyle w:val="Textonotapie"/>
        <w:rPr>
          <w:lang w:val="nl-NL"/>
        </w:rPr>
      </w:pPr>
      <w:r>
        <w:rPr>
          <w:rStyle w:val="Refdenotaalpie"/>
        </w:rPr>
        <w:footnoteRef/>
      </w:r>
      <w:r>
        <w:t xml:space="preserve"> </w:t>
      </w:r>
      <w:r w:rsidRPr="00B942D5">
        <w:t>As defined in Article 3, point 4, of Directive 2008/98/EC.</w:t>
      </w:r>
    </w:p>
  </w:footnote>
  <w:footnote w:id="160">
    <w:p w14:paraId="56BF47A8" w14:textId="77777777" w:rsidR="004705E1" w:rsidRDefault="004705E1" w:rsidP="27D1A23D">
      <w:pPr>
        <w:pStyle w:val="Textonotapie"/>
      </w:pPr>
      <w:r w:rsidRPr="27D1A23D">
        <w:rPr>
          <w:rStyle w:val="Refdenotaalpie"/>
        </w:rPr>
        <w:footnoteRef/>
      </w:r>
      <w:r>
        <w:t xml:space="preserve"> Projects to recycle electronic waste require an E&amp;S risk mitigation assessment to prevent health hazards and leakages of toxic substances into the surrounding environment.</w:t>
      </w:r>
    </w:p>
  </w:footnote>
  <w:footnote w:id="161">
    <w:p w14:paraId="032CE92D" w14:textId="77777777" w:rsidR="004705E1" w:rsidRPr="003F173A" w:rsidRDefault="004705E1" w:rsidP="00317375">
      <w:pPr>
        <w:pStyle w:val="Textonotapie"/>
        <w:rPr>
          <w:lang w:val="nl-NL"/>
        </w:rPr>
      </w:pPr>
      <w:r>
        <w:rPr>
          <w:rStyle w:val="Refdenotaalpie"/>
        </w:rPr>
        <w:footnoteRef/>
      </w:r>
      <w:r>
        <w:t xml:space="preserve"> </w:t>
      </w:r>
      <w:r w:rsidRPr="0092539A">
        <w:t>‘Landfill’ is defined in Article 2, point (g), of Council Directive 1999/31/EC of 26 April 1999 on the landfill of waste (OJ L 182, 16.7.1999, p. 1).</w:t>
      </w:r>
    </w:p>
  </w:footnote>
  <w:footnote w:id="162">
    <w:p w14:paraId="6CFA2176" w14:textId="77777777" w:rsidR="004705E1" w:rsidRPr="009E03AD" w:rsidRDefault="004705E1">
      <w:pPr>
        <w:pStyle w:val="Textonotapie"/>
        <w:rPr>
          <w:lang w:val="nl-NL"/>
        </w:rPr>
      </w:pPr>
      <w:r>
        <w:rPr>
          <w:rStyle w:val="Refdenotaalpie"/>
        </w:rPr>
        <w:footnoteRef/>
      </w:r>
      <w:r>
        <w:t xml:space="preserve"> </w:t>
      </w:r>
      <w:r w:rsidRPr="009E03AD">
        <w:rPr>
          <w:rFonts w:eastAsiaTheme="minorHAnsi"/>
          <w:kern w:val="2"/>
          <w:lang w:eastAsia="en-US"/>
          <w14:ligatures w14:val="standardContextual"/>
        </w:rPr>
        <w:t>Other features of engineered landfill design include soil excavation and spreading to cover waste, waste compaction, leachate removal into lagoons, landfill gas venting, and planned isolation from surrounding geology. For more information, refer to the Mid-Michigan Engineered Landfill design.</w:t>
      </w:r>
    </w:p>
  </w:footnote>
  <w:footnote w:id="163">
    <w:p w14:paraId="52E29BF6" w14:textId="77777777" w:rsidR="004705E1" w:rsidRPr="00111DF9" w:rsidRDefault="004705E1">
      <w:pPr>
        <w:pStyle w:val="Textonotapie"/>
        <w:rPr>
          <w:lang w:val="en-GB"/>
        </w:rPr>
      </w:pPr>
      <w:r>
        <w:rPr>
          <w:rStyle w:val="Refdenotaalpie"/>
        </w:rPr>
        <w:footnoteRef/>
      </w:r>
      <w:r>
        <w:t xml:space="preserve"> </w:t>
      </w:r>
      <w:r w:rsidRPr="00111DF9">
        <w:t>For an example, please see the EU's </w:t>
      </w:r>
      <w:hyperlink r:id="rId29" w:tgtFrame="_blank" w:tooltip="https://circabc.europa.eu/ui/group/9ab5926d-bed4-4322-9aa7-9964bbe8312d/library/b5f4eff8-2482-4494-9df0-e72cb8792e19/details" w:history="1">
        <w:r w:rsidRPr="00111DF9">
          <w:rPr>
            <w:rStyle w:val="Hipervnculo"/>
            <w:color w:val="auto"/>
          </w:rPr>
          <w:t>Guidance No 24 - River Basin Management in a Changing Climate</w:t>
        </w:r>
      </w:hyperlink>
    </w:p>
  </w:footnote>
  <w:footnote w:id="164">
    <w:p w14:paraId="5A861318" w14:textId="77777777" w:rsidR="004705E1" w:rsidRDefault="004705E1" w:rsidP="0AC3D733">
      <w:pPr>
        <w:pStyle w:val="Textonotapie"/>
      </w:pPr>
      <w:r w:rsidRPr="0AC3D733">
        <w:rPr>
          <w:rStyle w:val="Refdenotaalpie"/>
        </w:rPr>
        <w:footnoteRef/>
      </w:r>
      <w:r>
        <w:t xml:space="preserve"> For an example, please </w:t>
      </w:r>
      <w:r w:rsidRPr="00B52A1A">
        <w:t>see</w:t>
      </w:r>
      <w:r>
        <w:t xml:space="preserve"> the EU's </w:t>
      </w:r>
      <w:hyperlink r:id="rId30">
        <w:r w:rsidRPr="0AC3D733">
          <w:rPr>
            <w:rStyle w:val="Hipervnculo"/>
          </w:rPr>
          <w:t>Guidance No 24 - River Basin Management in a Changing Climate</w:t>
        </w:r>
      </w:hyperlink>
      <w:r>
        <w:t>.</w:t>
      </w:r>
    </w:p>
  </w:footnote>
  <w:footnote w:id="165">
    <w:p w14:paraId="64975AAE" w14:textId="77777777" w:rsidR="004705E1" w:rsidRDefault="004705E1" w:rsidP="003D0613">
      <w:pPr>
        <w:pStyle w:val="Textonotapie"/>
      </w:pPr>
      <w:r w:rsidRPr="0AC3D733">
        <w:rPr>
          <w:rStyle w:val="Refdenotaalpie"/>
        </w:rPr>
        <w:footnoteRef/>
      </w:r>
      <w:r>
        <w:t xml:space="preserve"> Applicability dependent on waste type. For plastic or garbage waste, firms should always be striving to reduce the leakage of this waste into the marine ecosystem. For sewage </w:t>
      </w:r>
      <w:r w:rsidRPr="003D0613">
        <w:t>waste</w:t>
      </w:r>
      <w:r>
        <w:t>, MARPOL (International Convention for the Prevention of Pollution from Ships) states that sewage can be dumped into the deep ocean but cannot be dumped within a certain distance from land.</w:t>
      </w:r>
    </w:p>
    <w:p w14:paraId="1D7EB2AF" w14:textId="77777777" w:rsidR="004705E1" w:rsidRDefault="004705E1" w:rsidP="0AC3D733">
      <w:pPr>
        <w:pStyle w:val="Textonotapie"/>
      </w:pPr>
    </w:p>
  </w:footnote>
  <w:footnote w:id="166">
    <w:p w14:paraId="2099A583" w14:textId="77777777" w:rsidR="004705E1" w:rsidRDefault="004705E1" w:rsidP="0AC3D733">
      <w:pPr>
        <w:pStyle w:val="Textonotapie"/>
      </w:pPr>
      <w:r w:rsidRPr="0AC3D733">
        <w:rPr>
          <w:rStyle w:val="Refdenotaalpie"/>
        </w:rPr>
        <w:footnoteRef/>
      </w:r>
      <w:r>
        <w:t xml:space="preserve"> On the </w:t>
      </w:r>
      <w:hyperlink r:id="rId31">
        <w:r w:rsidRPr="0AC3D733">
          <w:rPr>
            <w:rStyle w:val="Hipervnculo"/>
          </w:rPr>
          <w:t>EU guidance website for SUDS</w:t>
        </w:r>
      </w:hyperlink>
      <w:r>
        <w:t>, there are recommended methods to quantify the criteria (e.g</w:t>
      </w:r>
      <w:r w:rsidR="008758F1">
        <w:t>.</w:t>
      </w:r>
      <w:r>
        <w:t xml:space="preserve">, annual percentage of estimated rainwater which is retained and infiltrated into the ground locally out of the </w:t>
      </w:r>
      <w:r w:rsidRPr="00B52A1A">
        <w:t>total</w:t>
      </w:r>
      <w:r>
        <w:t xml:space="preserve"> estimated rainwater falling on the urban area of the municipality thresholds).</w:t>
      </w:r>
    </w:p>
  </w:footnote>
  <w:footnote w:id="167">
    <w:p w14:paraId="416F666F" w14:textId="77777777" w:rsidR="004705E1" w:rsidRPr="00F42B82" w:rsidRDefault="004705E1" w:rsidP="00317375">
      <w:pPr>
        <w:pStyle w:val="Textonotapie"/>
        <w:rPr>
          <w:lang w:val="nl-NL"/>
        </w:rPr>
      </w:pPr>
      <w:r>
        <w:rPr>
          <w:rStyle w:val="Refdenotaalpie"/>
        </w:rPr>
        <w:footnoteRef/>
      </w:r>
      <w:r>
        <w:t xml:space="preserve"> </w:t>
      </w:r>
      <w:r w:rsidRPr="00F42B82">
        <w:t>Eligible in non-EU countries when national regulations on fertilizing products are more stringent than those of the EU</w:t>
      </w:r>
      <w:r>
        <w:t>.</w:t>
      </w:r>
    </w:p>
  </w:footnote>
  <w:footnote w:id="168">
    <w:p w14:paraId="69B993FA" w14:textId="77777777" w:rsidR="004705E1" w:rsidRPr="005F2FE5" w:rsidRDefault="004705E1" w:rsidP="00317375">
      <w:pPr>
        <w:pStyle w:val="Textonotapie"/>
        <w:rPr>
          <w:lang w:val="nl-NL"/>
        </w:rPr>
      </w:pPr>
      <w:r>
        <w:rPr>
          <w:rStyle w:val="Refdenotaalpie"/>
        </w:rPr>
        <w:footnoteRef/>
      </w:r>
      <w:r>
        <w:t xml:space="preserve"> ‘Hazardous waste’ is waste which displays one or more of the hazardous properties listed in Annex III of Directive 2008/98/EC of the European Parliament and of the Council of 19 November 2008 on waste and repealing certain Directives (OJ L 312, 22.11.2008, p. 3). It includes streams such as hazardous waste fractions produced by households, waste oils, batteries, non-depolluted waste from electrical and electronic equipment (WEEE), non-depolluted end-of-life vehicle, medical waste, etc. A comprehensive classification of hazardous waste can be found in the European List of Waste (Commission Decision 2000/532/EC).</w:t>
      </w:r>
    </w:p>
  </w:footnote>
  <w:footnote w:id="169">
    <w:p w14:paraId="0F6ECDFE" w14:textId="77777777" w:rsidR="004705E1" w:rsidRPr="005F2FE5" w:rsidRDefault="004705E1" w:rsidP="00317375">
      <w:pPr>
        <w:pStyle w:val="Textonotapie"/>
        <w:rPr>
          <w:lang w:val="nl-NL"/>
        </w:rPr>
      </w:pPr>
      <w:r>
        <w:rPr>
          <w:rStyle w:val="Refdenotaalpie"/>
        </w:rPr>
        <w:footnoteRef/>
      </w:r>
      <w:r>
        <w:t xml:space="preserve"> ‘Preparing for re-use’ means checking, cleaning or repairing recovery operations, by which products or components of products that have become waste are prepared so that they can be re-used without any other pre-processing</w:t>
      </w:r>
    </w:p>
  </w:footnote>
  <w:footnote w:id="170">
    <w:p w14:paraId="28E13987" w14:textId="77777777" w:rsidR="004705E1" w:rsidRPr="00B6628B" w:rsidRDefault="004705E1" w:rsidP="00317375">
      <w:pPr>
        <w:pStyle w:val="Textonotapie"/>
        <w:rPr>
          <w:lang w:val="nl-NL"/>
        </w:rPr>
      </w:pPr>
      <w:r>
        <w:rPr>
          <w:rStyle w:val="Refdenotaalpie"/>
        </w:rPr>
        <w:footnoteRef/>
      </w:r>
      <w:r>
        <w:t xml:space="preserve"> ‘Recycling’ means any recovery operation by which waste materials are reprocessed into products, materials or substances whether for the original or other purposes. It includes the reprocessing of organic material but does not include energy recovery and the reprocessing into materials that are to be used as fuels or for backfilling operations.</w:t>
      </w:r>
    </w:p>
  </w:footnote>
  <w:footnote w:id="171">
    <w:p w14:paraId="6368C8FB" w14:textId="77777777" w:rsidR="004705E1" w:rsidRPr="00F4564E" w:rsidRDefault="004705E1">
      <w:pPr>
        <w:pStyle w:val="Textonotapie"/>
        <w:rPr>
          <w:lang w:val="en-GB"/>
        </w:rPr>
      </w:pPr>
      <w:r>
        <w:rPr>
          <w:rStyle w:val="Refdenotaalpie"/>
        </w:rPr>
        <w:footnoteRef/>
      </w:r>
      <w:r>
        <w:t xml:space="preserve"> </w:t>
      </w:r>
      <w:r>
        <w:rPr>
          <w:lang w:val="en-GB"/>
        </w:rPr>
        <w:t xml:space="preserve">BAT: </w:t>
      </w:r>
      <w:r>
        <w:rPr>
          <w:rStyle w:val="ui-provider"/>
        </w:rPr>
        <w:t>Commission Implementing Decision (EU) 2018/1147 of 10 August 2018 establishing best available techniques (BAT) conclusions for waste treatment, under Directive 2010/75/EU of the European Parliament and of the Council</w:t>
      </w:r>
    </w:p>
  </w:footnote>
  <w:footnote w:id="172">
    <w:p w14:paraId="45F33653" w14:textId="77777777" w:rsidR="004705E1" w:rsidRPr="00862BB9" w:rsidRDefault="004705E1" w:rsidP="00317375">
      <w:pPr>
        <w:pStyle w:val="Textonotapie"/>
        <w:rPr>
          <w:lang w:val="nl-NL"/>
        </w:rPr>
      </w:pPr>
      <w:r>
        <w:rPr>
          <w:rStyle w:val="Refdenotaalpie"/>
        </w:rPr>
        <w:footnoteRef/>
      </w:r>
      <w:r>
        <w:t xml:space="preserve"> </w:t>
      </w:r>
      <w:r w:rsidRPr="005F645A">
        <w:t>Facilities that have been granted a derogation with less strict emission limit values in specific cases are excluded from compliance with the Technical Screening Criteria</w:t>
      </w:r>
      <w:r>
        <w:t>.</w:t>
      </w:r>
      <w:r w:rsidR="000B1FDF">
        <w:t xml:space="preserve"> </w:t>
      </w:r>
      <w:r w:rsidR="000B1FDF">
        <w:rPr>
          <w:rStyle w:val="ui-provider"/>
        </w:rPr>
        <w:t>This derogation allows these facilities to operate with emission limits that are not as strict as those associated with the best available techniques, based on factors such as geographical location, local environmental conditions, or technical characteristics of the facility.</w:t>
      </w:r>
    </w:p>
  </w:footnote>
  <w:footnote w:id="173">
    <w:p w14:paraId="1E77F2A2" w14:textId="77777777" w:rsidR="004705E1" w:rsidRPr="003A3A91" w:rsidDel="002D3122" w:rsidRDefault="004705E1">
      <w:pPr>
        <w:pStyle w:val="Textonotapie"/>
        <w:rPr>
          <w:del w:id="4421" w:author="Cisneros Morales Diana Karen" w:date="2024-08-26T17:32:00Z"/>
          <w:lang w:val="nl-NL"/>
        </w:rPr>
      </w:pPr>
      <w:del w:id="4422" w:author="Cisneros Morales Diana Karen" w:date="2024-08-26T17:32:00Z">
        <w:r w:rsidDel="002D3122">
          <w:rPr>
            <w:rStyle w:val="Refdenotaalpie"/>
          </w:rPr>
          <w:footnoteRef/>
        </w:r>
        <w:r w:rsidDel="002D3122">
          <w:delText xml:space="preserve"> </w:delText>
        </w:r>
        <w:r w:rsidDel="002D3122">
          <w:rPr>
            <w:rStyle w:val="ui-provider"/>
          </w:rPr>
          <w:delText xml:space="preserve">For non-EU countries, ports, must meet equivalent qualifications as the ports specified on the </w:delText>
        </w:r>
        <w:r w:rsidRPr="00EC734C" w:rsidDel="002D3122">
          <w:rPr>
            <w:rStyle w:val="ui-provider"/>
          </w:rPr>
          <w:delText xml:space="preserve">comply with </w:delText>
        </w:r>
        <w:r w:rsidDel="002D3122">
          <w:rPr>
            <w:rStyle w:val="ui-provider"/>
          </w:rPr>
          <w:delText>the same</w:delText>
        </w:r>
        <w:r w:rsidRPr="00EC734C" w:rsidDel="002D3122">
          <w:rPr>
            <w:rStyle w:val="ui-provider"/>
          </w:rPr>
          <w:delText xml:space="preserve"> safety and environmental requirements</w:delText>
        </w:r>
        <w:r w:rsidDel="002D3122">
          <w:rPr>
            <w:rStyle w:val="ui-provider"/>
          </w:rPr>
          <w:delText xml:space="preserve"> included in the most recent </w:delText>
        </w:r>
        <w:r w:rsidRPr="00BA0C8B" w:rsidDel="002D3122">
          <w:rPr>
            <w:rStyle w:val="ui-provider"/>
          </w:rPr>
          <w:delText>edition of the European List of ship recycling facilities</w:delText>
        </w:r>
        <w:r w:rsidRPr="00EC734C" w:rsidDel="002D3122">
          <w:rPr>
            <w:rStyle w:val="ui-provider"/>
          </w:rPr>
          <w:delText xml:space="preserve">. For facilities located </w:delText>
        </w:r>
        <w:r w:rsidDel="002D3122">
          <w:rPr>
            <w:rStyle w:val="ui-provider"/>
          </w:rPr>
          <w:delText>outside the</w:delText>
        </w:r>
        <w:r w:rsidRPr="00EC734C" w:rsidDel="002D3122">
          <w:rPr>
            <w:rStyle w:val="ui-provider"/>
          </w:rPr>
          <w:delText xml:space="preserve"> EU, competent national authorities must check that all the relevant conditions are met</w:delText>
        </w:r>
        <w:r w:rsidDel="002D3122">
          <w:rPr>
            <w:rStyle w:val="ui-provider"/>
          </w:rPr>
          <w:delText xml:space="preserve">. </w:delText>
        </w:r>
      </w:del>
    </w:p>
  </w:footnote>
  <w:footnote w:id="174">
    <w:p w14:paraId="7AA3FA94" w14:textId="77777777" w:rsidR="004705E1" w:rsidRDefault="004705E1" w:rsidP="009A6876">
      <w:pPr>
        <w:pStyle w:val="Textonotapie"/>
      </w:pPr>
      <w:r w:rsidRPr="030C01BC">
        <w:rPr>
          <w:rStyle w:val="Refdenotaalpie"/>
        </w:rPr>
        <w:footnoteRef/>
      </w:r>
      <w:r>
        <w:t xml:space="preserve"> </w:t>
      </w:r>
      <w:r w:rsidRPr="030C01BC">
        <w:t xml:space="preserve">Hazardous waste is waste which displays one or more of the hazardous properties listed in Annex III of Directive 2008/98/EC. It includes streams such as hazardous waste fractions produced by households, waste oils, batteries, non-depolluted waste from electrical and electronic equipment (WEEE), non- depolluted end-of-life vehicle, certain healthcare waste, such as infectious and cytotoxic waste, etc. A comprehensive classification of hazardous </w:t>
      </w:r>
      <w:r w:rsidRPr="009A6876">
        <w:t>waste</w:t>
      </w:r>
      <w:r w:rsidRPr="030C01BC">
        <w:t xml:space="preserve"> can be found in the European List of Waste (established by Commission Decision 2000/532/EC).</w:t>
      </w:r>
    </w:p>
  </w:footnote>
  <w:footnote w:id="175">
    <w:p w14:paraId="7FD0F5C6" w14:textId="77777777" w:rsidR="004705E1" w:rsidRDefault="004705E1" w:rsidP="0AC3D733">
      <w:pPr>
        <w:pStyle w:val="Textonotapie"/>
      </w:pPr>
      <w:r w:rsidRPr="0AC3D733">
        <w:rPr>
          <w:rStyle w:val="Refdenotaalpie"/>
        </w:rPr>
        <w:footnoteRef/>
      </w:r>
      <w:r>
        <w:t xml:space="preserve"> The term ‘landfill’ is defined in Council Directive 1999/31/EC of 26 April 1999 on the landfill of waste (OJ L 182, 16.7.1999, p. 1) as a “waste disposal site for the deposit of the waste onto or into land (i.e., underground)” including both non-hazardous and hazardous waste. A ‘legally non-conforming’ landfill is a landfill that does not comply with the operational and technical requirements defined in relevant EU or national legislation.  </w:t>
      </w:r>
    </w:p>
  </w:footnote>
  <w:footnote w:id="176">
    <w:p w14:paraId="0E71B06F" w14:textId="77777777" w:rsidR="004705E1" w:rsidRDefault="004705E1" w:rsidP="0AC3D733">
      <w:pPr>
        <w:pStyle w:val="Textonotapie"/>
      </w:pPr>
      <w:r w:rsidRPr="0AC3D733">
        <w:rPr>
          <w:rStyle w:val="Refdenotaalpie"/>
        </w:rPr>
        <w:footnoteRef/>
      </w:r>
      <w:r>
        <w:t xml:space="preserve"> The term ‘landfill’ is defined in Council Directive 1999/31/EC of 26 April 1999 on the landfill of waste (OJ L 182, 16.7.1999, p. 1) as a “waste disposal site for the deposit of the waste onto or into land (i.e., underground)” including both non-hazardous and hazardous waste. A ‘legally non-conforming’ landfill is a landfill that does not comply with the operational and technical requirements defined in relevant EU or national legislation.  </w:t>
      </w:r>
    </w:p>
  </w:footnote>
  <w:footnote w:id="177">
    <w:p w14:paraId="3A8A3D69" w14:textId="77777777" w:rsidR="004705E1" w:rsidRDefault="004705E1" w:rsidP="54F0D264">
      <w:pPr>
        <w:pStyle w:val="Textonotapie"/>
      </w:pPr>
      <w:r w:rsidRPr="54F0D264">
        <w:rPr>
          <w:rStyle w:val="Refdenotaalpie"/>
        </w:rPr>
        <w:footnoteRef/>
      </w:r>
      <w:r>
        <w:t xml:space="preserve"> for countries outside the EU, national law needs to be equivalent.</w:t>
      </w:r>
    </w:p>
  </w:footnote>
  <w:footnote w:id="178">
    <w:p w14:paraId="6462A9A1" w14:textId="77777777" w:rsidR="004705E1" w:rsidRDefault="004705E1" w:rsidP="0AC3D733">
      <w:pPr>
        <w:pStyle w:val="Textonotapie"/>
      </w:pPr>
      <w:r w:rsidRPr="0AC3D733">
        <w:rPr>
          <w:rStyle w:val="Refdenotaalpie"/>
        </w:rPr>
        <w:footnoteRef/>
      </w:r>
      <w:r>
        <w:t xml:space="preserve"> Such as the  UNEP Guidance on the management of contaminated sites and the standards and guidance documents for landfill management published by the International Solid Waste Association, including International Guidelines for Landfill Evaluation, Roadmap for Closing Waste Dumpsites and Landfill Operational Guidelines.</w:t>
      </w:r>
    </w:p>
  </w:footnote>
  <w:footnote w:id="179">
    <w:p w14:paraId="38126014" w14:textId="77777777" w:rsidR="004705E1" w:rsidRDefault="004705E1" w:rsidP="54F0D264">
      <w:pPr>
        <w:pStyle w:val="Textonotapie"/>
      </w:pPr>
      <w:r w:rsidRPr="54F0D264">
        <w:rPr>
          <w:rStyle w:val="Refdenotaalpie"/>
        </w:rPr>
        <w:footnoteRef/>
      </w:r>
      <w:r>
        <w:t xml:space="preserve"> 30-year plan in case of environmental isolation of the landfill or dumpsite.</w:t>
      </w:r>
    </w:p>
  </w:footnote>
  <w:footnote w:id="180">
    <w:p w14:paraId="33FCA9E5" w14:textId="77777777" w:rsidR="004705E1" w:rsidRDefault="004705E1" w:rsidP="258EB880">
      <w:pPr>
        <w:pStyle w:val="Textonotapie"/>
      </w:pPr>
      <w:r w:rsidRPr="258EB880">
        <w:rPr>
          <w:rStyle w:val="Refdenotaalpie"/>
        </w:rPr>
        <w:footnoteRef/>
      </w:r>
      <w:r w:rsidR="00D348FC">
        <w:t>See UNEP Guidance on the management of contaminated sites, the Mercury Convention's Guidance on Contaminated Sites, and the standards and guidance documents for landfill management published by the International Solid Waste Association, including International Guidelines for Landfill Evaluation (2011), Roadmap for Closing Waste Dumpsites (2016) and Landfill Operational Guidelines (2014, 2019)</w:t>
      </w:r>
    </w:p>
  </w:footnote>
  <w:footnote w:id="181">
    <w:p w14:paraId="7F0E8CBB" w14:textId="77777777" w:rsidR="004705E1" w:rsidRPr="00217776" w:rsidRDefault="004705E1" w:rsidP="004121ED">
      <w:pPr>
        <w:pStyle w:val="Textonotapie"/>
        <w:rPr>
          <w:lang w:val="nl-NL"/>
        </w:rPr>
      </w:pPr>
      <w:r>
        <w:rPr>
          <w:rStyle w:val="Refdenotaalpie"/>
        </w:rPr>
        <w:footnoteRef/>
      </w:r>
      <w:r>
        <w:t xml:space="preserve"> </w:t>
      </w:r>
      <w:r w:rsidRPr="00217776">
        <w:t>100-year net balance for areas that do not count with management systems in place at forest sourcing area to ensure</w:t>
      </w:r>
      <w:r>
        <w:t>.</w:t>
      </w:r>
      <w:r w:rsidRPr="00217776">
        <w:t xml:space="preserve"> that carbon stocks and sinks levels in the forest are maintained or strengthened over the long term</w:t>
      </w:r>
    </w:p>
  </w:footnote>
  <w:footnote w:id="182">
    <w:p w14:paraId="6C39DA44" w14:textId="77777777" w:rsidR="004705E1" w:rsidRPr="009A3CF5" w:rsidRDefault="004705E1" w:rsidP="004121ED">
      <w:pPr>
        <w:pStyle w:val="Textonotapie"/>
        <w:rPr>
          <w:lang w:val="nl-NL"/>
        </w:rPr>
      </w:pPr>
      <w:r>
        <w:rPr>
          <w:rStyle w:val="Refdenotaalpie"/>
        </w:rPr>
        <w:footnoteRef/>
      </w:r>
      <w:r>
        <w:t xml:space="preserve"> </w:t>
      </w:r>
      <w:r w:rsidRPr="009A3CF5">
        <w:t>verified at the level of the forest sourcing area and at the level of a group of holdings sufficiently homogeneous to evaluate the risk of the sustainability of the forest activity</w:t>
      </w:r>
    </w:p>
  </w:footnote>
  <w:footnote w:id="183">
    <w:p w14:paraId="0277581F" w14:textId="77777777" w:rsidR="004705E1" w:rsidRPr="0041456F" w:rsidRDefault="004705E1" w:rsidP="004121ED">
      <w:pPr>
        <w:pStyle w:val="Textonotapie"/>
        <w:rPr>
          <w:szCs w:val="18"/>
          <w:lang w:val="en-GB"/>
        </w:rPr>
      </w:pPr>
      <w:r w:rsidRPr="0041456F">
        <w:rPr>
          <w:rStyle w:val="Refdenotaalpie"/>
          <w:szCs w:val="18"/>
        </w:rPr>
        <w:footnoteRef/>
      </w:r>
      <w:r w:rsidRPr="0041456F">
        <w:rPr>
          <w:szCs w:val="18"/>
        </w:rPr>
        <w:t xml:space="preserve"> </w:t>
      </w:r>
      <w:r w:rsidRPr="0041456F">
        <w:rPr>
          <w:rFonts w:cstheme="minorHAnsi"/>
          <w:szCs w:val="18"/>
        </w:rPr>
        <w:t>100-year net balance for areas that do not count with management systems in place at forest sourcing area to ensure that carbon stocks and sinks levels in the forest are maintained or strengthened over the long term</w:t>
      </w:r>
    </w:p>
  </w:footnote>
  <w:footnote w:id="184">
    <w:p w14:paraId="377C42A7" w14:textId="77777777" w:rsidR="004705E1" w:rsidRPr="00BA532C" w:rsidRDefault="004705E1" w:rsidP="004121ED">
      <w:pPr>
        <w:pStyle w:val="Textonotapie"/>
        <w:rPr>
          <w:lang w:val="en-GB"/>
        </w:rPr>
      </w:pPr>
      <w:r w:rsidRPr="0041456F">
        <w:rPr>
          <w:rStyle w:val="Refdenotaalpie"/>
          <w:szCs w:val="18"/>
        </w:rPr>
        <w:footnoteRef/>
      </w:r>
      <w:r w:rsidRPr="0041456F">
        <w:rPr>
          <w:szCs w:val="18"/>
        </w:rPr>
        <w:t xml:space="preserve"> </w:t>
      </w:r>
      <w:r w:rsidRPr="0041456F">
        <w:rPr>
          <w:rFonts w:cstheme="minorHAnsi"/>
          <w:szCs w:val="18"/>
        </w:rPr>
        <w:t>verified at the level of the forest sourcing area and at the level of a group of holdings sufficiently homogeneous to evaluate the risk of the sustainability of the forest activity</w:t>
      </w:r>
    </w:p>
  </w:footnote>
  <w:footnote w:id="185">
    <w:p w14:paraId="3515CCA6" w14:textId="77777777" w:rsidR="004705E1" w:rsidRPr="00E23960" w:rsidRDefault="004705E1" w:rsidP="004121ED">
      <w:pPr>
        <w:pStyle w:val="Textonotapie"/>
        <w:rPr>
          <w:lang w:val="en-GB"/>
        </w:rPr>
      </w:pPr>
      <w:r>
        <w:rPr>
          <w:rStyle w:val="Refdenotaalpie"/>
        </w:rPr>
        <w:footnoteRef/>
      </w:r>
      <w:r>
        <w:t xml:space="preserve"> 100-year net balance for areas that do not count with management systems in place at forest sourcing area to ensure that carbon stocks and sinks levels in the forest are maintained or strengthened over the long term</w:t>
      </w:r>
    </w:p>
  </w:footnote>
  <w:footnote w:id="186">
    <w:p w14:paraId="2058CDD4" w14:textId="77777777" w:rsidR="004705E1" w:rsidRPr="00F34373" w:rsidRDefault="004705E1" w:rsidP="004121ED">
      <w:pPr>
        <w:pStyle w:val="Textonotapie"/>
        <w:rPr>
          <w:lang w:val="en-GB"/>
        </w:rPr>
      </w:pPr>
      <w:r>
        <w:rPr>
          <w:rStyle w:val="Refdenotaalpie"/>
        </w:rPr>
        <w:footnoteRef/>
      </w:r>
      <w:r>
        <w:t xml:space="preserve"> verified at the level of the forest sourcing area and at the level of a group of holdings sufficiently homogeneous to evaluate the risk of the sustainability of the forest activity</w:t>
      </w:r>
    </w:p>
  </w:footnote>
  <w:footnote w:id="187">
    <w:p w14:paraId="09DD0979" w14:textId="77777777" w:rsidR="004705E1" w:rsidRPr="0041456F" w:rsidRDefault="004705E1" w:rsidP="00FC4AB2">
      <w:pPr>
        <w:pStyle w:val="Textonotapie"/>
      </w:pPr>
      <w:r w:rsidRPr="2E076EF3">
        <w:rPr>
          <w:rStyle w:val="Refdenotaalpie"/>
        </w:rPr>
        <w:footnoteRef/>
      </w:r>
      <w:r w:rsidRPr="0041456F">
        <w:t xml:space="preserve"> 100-year net balance for areas that do not count with management systems in place at forest sourcing area to ensure that carbon stocks and sinks levels in the forest are maintained or strengthened over the long term </w:t>
      </w:r>
    </w:p>
  </w:footnote>
  <w:footnote w:id="188">
    <w:p w14:paraId="7FC1170F" w14:textId="77777777" w:rsidR="004705E1" w:rsidRPr="00CA19FD" w:rsidRDefault="004705E1" w:rsidP="004121ED">
      <w:pPr>
        <w:pStyle w:val="Textonotapie"/>
        <w:rPr>
          <w:lang w:val="en-GB"/>
        </w:rPr>
      </w:pPr>
      <w:r>
        <w:rPr>
          <w:rStyle w:val="Refdenotaalpie"/>
        </w:rPr>
        <w:footnoteRef/>
      </w:r>
      <w:r>
        <w:t xml:space="preserve"> Verified at the level of the forest sourcing area and at the level of a group of holdings sufficiently homogeneous to evaluate the risk of the sustainability of the forest activity</w:t>
      </w:r>
    </w:p>
  </w:footnote>
  <w:footnote w:id="189">
    <w:p w14:paraId="2D9E8BD1" w14:textId="77777777" w:rsidR="004705E1" w:rsidRPr="00CC2D6C" w:rsidRDefault="004705E1" w:rsidP="004121ED">
      <w:pPr>
        <w:pStyle w:val="Textonotapie"/>
        <w:rPr>
          <w:lang w:val="en-GB"/>
        </w:rPr>
      </w:pPr>
      <w:r>
        <w:rPr>
          <w:rStyle w:val="Refdenotaalpie"/>
        </w:rPr>
        <w:footnoteRef/>
      </w:r>
      <w:r>
        <w:t xml:space="preserve"> Verified at the level of a group of holdings sufficiently homogeneous to evaluate the risk of the sustainability of the forest activity</w:t>
      </w:r>
    </w:p>
  </w:footnote>
  <w:footnote w:id="190">
    <w:p w14:paraId="3666A406" w14:textId="77777777" w:rsidR="004705E1" w:rsidRPr="00E96CFE" w:rsidRDefault="004705E1">
      <w:pPr>
        <w:pStyle w:val="Textonotapie"/>
        <w:rPr>
          <w:lang w:val="nl-NL"/>
        </w:rPr>
      </w:pPr>
      <w:r>
        <w:rPr>
          <w:rStyle w:val="Refdenotaalpie"/>
        </w:rPr>
        <w:footnoteRef/>
      </w:r>
      <w:r>
        <w:t xml:space="preserve"> </w:t>
      </w:r>
      <w:r w:rsidRPr="004F3AC8">
        <w:t>Natural examples include mushroom manure, blood meal, bone meal, cottonseed meal, kelp meal, poultry or horse manure (aged) and compost. Naturally occurring insecticides include Neem tree products, Margosa, Tulsi / Basil Leaf, Citrus Oil, Eucalyptus Oil, Onion, Garlic spray, and Essential Oils. Organic herbicides use one or more of the following active ingredients: Acetic Acid, Citric Acid, d-limonene (Citrus Oil), Clove Oil or Clove Leaf Oil, Cinnamon Oil, and Lemon grass Oil.</w:t>
      </w:r>
    </w:p>
  </w:footnote>
  <w:footnote w:id="191">
    <w:p w14:paraId="1AAF3E84" w14:textId="77777777" w:rsidR="004705E1" w:rsidRDefault="004705E1" w:rsidP="11C5788A">
      <w:pPr>
        <w:pStyle w:val="Textonotapie"/>
      </w:pPr>
      <w:r w:rsidRPr="11C5788A">
        <w:rPr>
          <w:rStyle w:val="Refdenotaalpie"/>
        </w:rPr>
        <w:footnoteRef/>
      </w:r>
      <w:r>
        <w:t xml:space="preserve"> For example, to comply with local regulations, several exclusion criteria apply for livestock management. Livestock management cannot occur outside the agricultural frontier, on land with recent land use changes, continuous wooded areas, wetlands, core zones of Natural Protected Areas, and land with no vocation for livestock whose best use is forestry.</w:t>
      </w:r>
    </w:p>
  </w:footnote>
  <w:footnote w:id="192">
    <w:p w14:paraId="4FFE1A9B" w14:textId="77777777" w:rsidR="004705E1" w:rsidRPr="00C1658B" w:rsidRDefault="004705E1" w:rsidP="004121ED">
      <w:pPr>
        <w:pStyle w:val="Textonotapie"/>
        <w:rPr>
          <w:lang w:val="nl-NL"/>
        </w:rPr>
      </w:pPr>
      <w:r>
        <w:rPr>
          <w:rStyle w:val="Refdenotaalpie"/>
        </w:rPr>
        <w:footnoteRef/>
      </w:r>
      <w:r>
        <w:t xml:space="preserve"> </w:t>
      </w:r>
      <w:r>
        <w:rPr>
          <w:lang w:val="nl-NL"/>
        </w:rPr>
        <w:t xml:space="preserve">This standard is being phased out, but still accepted if it is valid.  </w:t>
      </w:r>
    </w:p>
  </w:footnote>
  <w:footnote w:id="193">
    <w:p w14:paraId="624F7F2D" w14:textId="77777777" w:rsidR="004705E1" w:rsidRPr="00413ACA" w:rsidRDefault="004705E1" w:rsidP="00FC4AB2">
      <w:pPr>
        <w:pStyle w:val="Textonotapie"/>
        <w:rPr>
          <w:szCs w:val="16"/>
          <w:lang w:val="en-GB" w:eastAsia="en-GB"/>
        </w:rPr>
      </w:pPr>
      <w:r w:rsidRPr="00413ACA">
        <w:rPr>
          <w:rStyle w:val="Refdenotaalpie"/>
          <w:szCs w:val="16"/>
        </w:rPr>
        <w:footnoteRef/>
      </w:r>
      <w:r w:rsidRPr="00413ACA">
        <w:rPr>
          <w:szCs w:val="16"/>
        </w:rPr>
        <w:t xml:space="preserve"> </w:t>
      </w:r>
      <w:r w:rsidRPr="00413ACA">
        <w:rPr>
          <w:szCs w:val="16"/>
          <w:lang w:val="en-GB" w:eastAsia="en-GB"/>
        </w:rPr>
        <w:t xml:space="preserve">Certain exceptions are allowed for using synthetic substances if they are intended to achieve specific purposes. Generally, they will be approved by a relevant certification body. For instance, in the US, the National Organic Standards Board (NOSB) is designed by law to advise the </w:t>
      </w:r>
      <w:hyperlink r:id="rId32" w:history="1">
        <w:r w:rsidRPr="00413ACA">
          <w:rPr>
            <w:rStyle w:val="Hipervnculo"/>
            <w:rFonts w:ascii="Calibri" w:eastAsia="Times New Roman" w:hAnsi="Calibri" w:cs="Calibri"/>
            <w:szCs w:val="16"/>
            <w:lang w:val="en-GB" w:eastAsia="en-GB"/>
          </w:rPr>
          <w:t>National Organic Program (NOP)</w:t>
        </w:r>
      </w:hyperlink>
      <w:r w:rsidRPr="00413ACA">
        <w:rPr>
          <w:szCs w:val="16"/>
          <w:lang w:val="en-GB" w:eastAsia="en-GB"/>
        </w:rPr>
        <w:t xml:space="preserve"> on which substances should be allowed or prohibited</w:t>
      </w:r>
    </w:p>
  </w:footnote>
  <w:footnote w:id="194">
    <w:p w14:paraId="1ECEDD82" w14:textId="77777777" w:rsidR="004705E1" w:rsidRPr="0041456F" w:rsidRDefault="004705E1" w:rsidP="004121ED">
      <w:pPr>
        <w:pStyle w:val="Textonotapie"/>
        <w:rPr>
          <w:szCs w:val="18"/>
          <w:lang w:val="en-GB"/>
        </w:rPr>
      </w:pPr>
      <w:r w:rsidRPr="00413ACA">
        <w:rPr>
          <w:rStyle w:val="Refdenotaalpie"/>
          <w:szCs w:val="16"/>
        </w:rPr>
        <w:footnoteRef/>
      </w:r>
      <w:r w:rsidRPr="00413ACA">
        <w:rPr>
          <w:szCs w:val="16"/>
        </w:rPr>
        <w:t xml:space="preserve"> Each nation will have different control bodies, with slightly different requirements. See </w:t>
      </w:r>
      <w:hyperlink r:id="rId33" w:history="1">
        <w:r w:rsidRPr="00413ACA">
          <w:rPr>
            <w:rStyle w:val="Hipervnculo"/>
            <w:szCs w:val="16"/>
          </w:rPr>
          <w:t>EU requirements</w:t>
        </w:r>
      </w:hyperlink>
      <w:r w:rsidRPr="00413ACA">
        <w:rPr>
          <w:szCs w:val="16"/>
        </w:rPr>
        <w:t>, for example.</w:t>
      </w:r>
    </w:p>
  </w:footnote>
  <w:footnote w:id="195">
    <w:p w14:paraId="011476E2" w14:textId="77777777" w:rsidR="004705E1" w:rsidRPr="00626BD3" w:rsidRDefault="004705E1" w:rsidP="00454820">
      <w:pPr>
        <w:pStyle w:val="Textonotapie"/>
        <w:rPr>
          <w:lang w:val="en-GB"/>
        </w:rPr>
      </w:pPr>
      <w:r>
        <w:rPr>
          <w:rStyle w:val="Refdenotaalpie"/>
        </w:rPr>
        <w:footnoteRef/>
      </w:r>
      <w:r>
        <w:t xml:space="preserve"> </w:t>
      </w:r>
      <w:r w:rsidRPr="00497792">
        <w:t>EU gradually introduces a law 2024 onwards regulating both higher collection targets and lithium recovery targets, no effects until mid-25 according to the EU regulation</w:t>
      </w:r>
    </w:p>
  </w:footnote>
  <w:footnote w:id="196">
    <w:p w14:paraId="0921677D" w14:textId="77777777" w:rsidR="004705E1" w:rsidRPr="00BD7F63" w:rsidRDefault="004705E1" w:rsidP="00454820">
      <w:pPr>
        <w:pStyle w:val="Textonotapie"/>
        <w:rPr>
          <w:lang w:val="fr-FR"/>
        </w:rPr>
      </w:pPr>
      <w:r>
        <w:rPr>
          <w:rStyle w:val="Refdenotaalpie"/>
        </w:rPr>
        <w:footnoteRef/>
      </w:r>
      <w:r w:rsidRPr="00BD7F63">
        <w:rPr>
          <w:lang w:val="fr-FR"/>
        </w:rPr>
        <w:t xml:space="preserve"> EU Provides guidance on Best Available Techniques: https://eippcb.jrc.ec.europa.eu/sites/default/files/2019-11/CLM_Published_def_0.pdf</w:t>
      </w:r>
    </w:p>
  </w:footnote>
  <w:footnote w:id="197">
    <w:p w14:paraId="618BE067" w14:textId="77777777" w:rsidR="004705E1" w:rsidRPr="005505A0" w:rsidRDefault="004705E1" w:rsidP="00454820">
      <w:pPr>
        <w:pStyle w:val="Textonotapie"/>
        <w:rPr>
          <w:lang w:val="nl-NL"/>
        </w:rPr>
      </w:pPr>
      <w:r>
        <w:rPr>
          <w:rStyle w:val="Refdenotaalpie"/>
        </w:rPr>
        <w:footnoteRef/>
      </w:r>
      <w:r>
        <w:t xml:space="preserve"> </w:t>
      </w:r>
      <w:r w:rsidRPr="00A00156">
        <w:t>Refers to the transport of CO2 and installation of assets that increase the flexibility and improve the management of an existing network to transport CO2</w:t>
      </w:r>
    </w:p>
  </w:footnote>
  <w:footnote w:id="198">
    <w:p w14:paraId="4E2CCB63" w14:textId="77777777" w:rsidR="004705E1" w:rsidRDefault="004705E1" w:rsidP="00FC4AB2">
      <w:pPr>
        <w:pStyle w:val="Textonotapie"/>
        <w:rPr>
          <w:lang w:val="en-GB" w:eastAsia="en-GB"/>
        </w:rPr>
      </w:pPr>
      <w:r>
        <w:rPr>
          <w:rStyle w:val="Refdenotaalpie"/>
        </w:rPr>
        <w:footnoteRef/>
      </w:r>
      <w:r>
        <w:t xml:space="preserve"> </w:t>
      </w:r>
      <w:r w:rsidRPr="00E40518">
        <w:rPr>
          <w:lang w:val="en-GB" w:eastAsia="en-GB"/>
        </w:rPr>
        <w:t>An amount of emissions assigned to the production of the waste gas is attributed under the product</w:t>
      </w:r>
      <w:r>
        <w:rPr>
          <w:lang w:val="en-GB" w:eastAsia="en-GB"/>
        </w:rPr>
        <w:t xml:space="preserve"> </w:t>
      </w:r>
      <w:r w:rsidRPr="00E40518">
        <w:rPr>
          <w:lang w:val="en-GB" w:eastAsia="en-GB"/>
        </w:rPr>
        <w:t>benchmark sub-installation where the waste gas is produced.</w:t>
      </w:r>
      <w:r>
        <w:rPr>
          <w:lang w:val="en-GB" w:eastAsia="en-GB"/>
        </w:rPr>
        <w:t xml:space="preserve"> </w:t>
      </w:r>
      <w:r w:rsidRPr="00E40518">
        <w:rPr>
          <w:lang w:val="en-GB" w:eastAsia="en-GB"/>
        </w:rPr>
        <w:t>This amount is calculated as follows:</w:t>
      </w:r>
      <w:r w:rsidRPr="00E40518">
        <w:rPr>
          <w:lang w:val="en-GB" w:eastAsia="en-GB"/>
        </w:rPr>
        <w:br/>
        <w:t>EmWG = VWG · NCVWG · (EFWG – EFNG · Corrn) (Equation 17)</w:t>
      </w:r>
    </w:p>
    <w:p w14:paraId="27836FC8" w14:textId="77777777" w:rsidR="004705E1" w:rsidRPr="006F26C0" w:rsidRDefault="004705E1" w:rsidP="009A6FC5">
      <w:pPr>
        <w:pStyle w:val="BulletFootnote"/>
        <w:rPr>
          <w:lang w:val="en-GB"/>
        </w:rPr>
      </w:pPr>
      <w:r w:rsidRPr="0A974F12">
        <w:rPr>
          <w:lang w:val="en-GB"/>
        </w:rPr>
        <w:t xml:space="preserve">Where EmWG is the amount of emissions assigned to the production of the waste gas, VWG is the volume of waste gas produced expressed as Nm3 or t, </w:t>
      </w:r>
      <w:r>
        <w:t>NCVWG</w:t>
      </w:r>
      <w:r w:rsidRPr="0A974F12">
        <w:rPr>
          <w:lang w:val="en-GB"/>
        </w:rPr>
        <w:t xml:space="preserve"> is the net calorific value of the waste gas expressed as TJ/Nm3 or TJ/t, EFWG is the emission factor of the waste gas expressed as t CO2/TJ, EFNG is the emission factor of natural gas (56,1 t CO2/TJ), and Corrη is a factor that accounts for the difference in efficiencies between the use of waste gas and the use of the reference fuel natural gas. The default value of this factor is</w:t>
      </w:r>
      <w:r>
        <w:br/>
      </w:r>
      <w:r w:rsidRPr="0A974F12">
        <w:rPr>
          <w:lang w:val="en-GB"/>
        </w:rPr>
        <w:t>equal to 0,667</w:t>
      </w:r>
    </w:p>
  </w:footnote>
  <w:footnote w:id="199">
    <w:p w14:paraId="786404D3" w14:textId="77777777" w:rsidR="004705E1" w:rsidRPr="00A00156" w:rsidRDefault="004705E1" w:rsidP="00454820">
      <w:pPr>
        <w:pStyle w:val="Textonotapie"/>
        <w:rPr>
          <w:lang w:val="nl-NL"/>
        </w:rPr>
      </w:pPr>
      <w:r>
        <w:rPr>
          <w:rStyle w:val="Refdenotaalpie"/>
        </w:rPr>
        <w:footnoteRef/>
      </w:r>
      <w:r>
        <w:t xml:space="preserve"> </w:t>
      </w:r>
      <w:r w:rsidRPr="00A00156">
        <w:t>Refers to the transport of CO2 and installation of assets that increase the flexibility and improve the management of an existing network to transport CO2</w:t>
      </w:r>
    </w:p>
  </w:footnote>
  <w:footnote w:id="200">
    <w:p w14:paraId="301A0332" w14:textId="77777777" w:rsidR="004705E1" w:rsidRDefault="004705E1" w:rsidP="00454820">
      <w:pPr>
        <w:pStyle w:val="Textonotapie"/>
      </w:pPr>
      <w:r>
        <w:rPr>
          <w:rStyle w:val="Refdenotaalpie"/>
        </w:rPr>
        <w:footnoteRef/>
      </w:r>
      <w:r>
        <w:t xml:space="preserve"> Raw Material Acquisition and Manufacturing Emission Factor for Virgin Production of Plastics [MTCO2E/Short ton] - [Source: epa.gov]</w:t>
      </w:r>
    </w:p>
    <w:p w14:paraId="70F96868" w14:textId="77777777" w:rsidR="004705E1" w:rsidRPr="00BD7F63" w:rsidRDefault="004705E1" w:rsidP="00454820">
      <w:pPr>
        <w:pStyle w:val="Textonotapie"/>
        <w:rPr>
          <w:lang w:val="fr-FR"/>
        </w:rPr>
      </w:pPr>
      <w:r w:rsidRPr="00BD7F63">
        <w:rPr>
          <w:lang w:val="fr-FR"/>
        </w:rPr>
        <w:t>[Material/ product - Net emissions] -&gt; [HDPE-1.57][LDPE-1.8][PET-2.25][LLDPE-1.58][PP-1.55][PS-2.5][PVC-1.96]</w:t>
      </w:r>
    </w:p>
  </w:footnote>
  <w:footnote w:id="201">
    <w:p w14:paraId="2B27566B" w14:textId="77777777" w:rsidR="004705E1" w:rsidRPr="00626BD3" w:rsidRDefault="004705E1" w:rsidP="00454820">
      <w:pPr>
        <w:pStyle w:val="Textonotapie"/>
        <w:rPr>
          <w:lang w:val="en-GB"/>
        </w:rPr>
      </w:pPr>
      <w:r>
        <w:rPr>
          <w:rStyle w:val="Refdenotaalpie"/>
        </w:rPr>
        <w:footnoteRef/>
      </w:r>
      <w:r>
        <w:t xml:space="preserve"> </w:t>
      </w:r>
      <w:r w:rsidR="005352C7">
        <w:t>Approximately o</w:t>
      </w:r>
      <w:r w:rsidRPr="009379DD">
        <w:t>ne ounce (28g) of carbon dioxide is emitted for each ounce of polyethylene (PET) produced</w:t>
      </w:r>
      <w:r w:rsidR="005352C7">
        <w:t xml:space="preserve">; </w:t>
      </w:r>
      <w:r w:rsidR="00E02F07">
        <w:t>quantified method could include Commission Recommendation 2021/2279/EU or equivalent alternatives.</w:t>
      </w:r>
    </w:p>
  </w:footnote>
  <w:footnote w:id="202">
    <w:p w14:paraId="1F2B0B6F" w14:textId="77777777" w:rsidR="004705E1" w:rsidRPr="00BC2FD6" w:rsidRDefault="004705E1" w:rsidP="00454820">
      <w:pPr>
        <w:pStyle w:val="Textonotapie"/>
        <w:rPr>
          <w:lang w:val="nl-NL"/>
        </w:rPr>
      </w:pPr>
      <w:r>
        <w:rPr>
          <w:rStyle w:val="Refdenotaalpie"/>
        </w:rPr>
        <w:footnoteRef/>
      </w:r>
      <w:r>
        <w:t xml:space="preserve"> </w:t>
      </w:r>
      <w:r w:rsidRPr="004117E2">
        <w:t>Means an assembly of devices combined to perform one or more specific functions in a vehicle and that is subject to the requirements of this Regulation or any of the regulatory acts listed;</w:t>
      </w:r>
    </w:p>
  </w:footnote>
  <w:footnote w:id="203">
    <w:p w14:paraId="51625C84" w14:textId="77777777" w:rsidR="004705E1" w:rsidRPr="00A15CB8" w:rsidRDefault="004705E1" w:rsidP="00454820">
      <w:pPr>
        <w:pStyle w:val="Textonotapie"/>
      </w:pPr>
      <w:r>
        <w:rPr>
          <w:rStyle w:val="Refdenotaalpie"/>
        </w:rPr>
        <w:footnoteRef/>
      </w:r>
      <w:r>
        <w:t xml:space="preserve"> </w:t>
      </w:r>
      <w:r w:rsidRPr="004117E2">
        <w:t>Means goods used for the assembly, repair and maintenance of a vehicle, as well as spare parts;</w:t>
      </w:r>
    </w:p>
  </w:footnote>
  <w:footnote w:id="204">
    <w:p w14:paraId="458420D3" w14:textId="77777777" w:rsidR="004705E1" w:rsidRPr="004117E2" w:rsidRDefault="004705E1" w:rsidP="00454820">
      <w:pPr>
        <w:pStyle w:val="Textonotapie"/>
        <w:rPr>
          <w:lang w:val="nl-NL"/>
        </w:rPr>
      </w:pPr>
      <w:r>
        <w:rPr>
          <w:rStyle w:val="Refdenotaalpie"/>
        </w:rPr>
        <w:footnoteRef/>
      </w:r>
      <w:r>
        <w:t xml:space="preserve"> </w:t>
      </w:r>
      <w:r w:rsidRPr="00A15CB8">
        <w:t>Means goods that are to be installed in or on a vehicle to replace original parts of that vehicle, including goods that are necessary for the use of a vehicle, with the exception of fuel;</w:t>
      </w:r>
    </w:p>
  </w:footnote>
  <w:footnote w:id="205">
    <w:p w14:paraId="78EC1591" w14:textId="77777777" w:rsidR="004705E1" w:rsidRPr="00421833" w:rsidRDefault="004705E1" w:rsidP="00454820">
      <w:pPr>
        <w:pStyle w:val="Textonotapie"/>
        <w:rPr>
          <w:lang w:val="nl-NL"/>
        </w:rPr>
      </w:pPr>
      <w:r>
        <w:rPr>
          <w:rStyle w:val="Refdenotaalpie"/>
        </w:rPr>
        <w:footnoteRef/>
      </w:r>
      <w:r>
        <w:t xml:space="preserve"> </w:t>
      </w:r>
      <w:r w:rsidRPr="00683F04">
        <w:t>The leakage control technologies include in particular pressure control valves, pressure transmitters, flow meters and communication devices and special civil works, including manholes to maintain the pressure control valves.</w:t>
      </w:r>
    </w:p>
  </w:footnote>
  <w:footnote w:id="206">
    <w:p w14:paraId="1404507E" w14:textId="77777777" w:rsidR="004705E1" w:rsidRDefault="004705E1" w:rsidP="00454820">
      <w:pPr>
        <w:pStyle w:val="Textonotapie"/>
      </w:pPr>
      <w:r>
        <w:rPr>
          <w:rStyle w:val="Refdenotaalpie"/>
        </w:rPr>
        <w:footnoteRef/>
      </w:r>
      <w:r>
        <w:t xml:space="preserve"> Additional research on plastic manufacturing</w:t>
      </w:r>
    </w:p>
    <w:p w14:paraId="0490AC26" w14:textId="77777777" w:rsidR="004705E1" w:rsidRDefault="004705E1" w:rsidP="001F0C1E">
      <w:pPr>
        <w:pStyle w:val="BulletFootnote"/>
      </w:pPr>
      <w:r>
        <w:t>The use of fossil fuel resources as a feedstock for plastics represents only around 4% of the overall demand for these resources, indicating that the plastics industry is progressively diversifying its feedstock and increasing the use of alternative sources</w:t>
      </w:r>
    </w:p>
    <w:p w14:paraId="3D28CE06" w14:textId="77777777" w:rsidR="004705E1" w:rsidRDefault="004705E1" w:rsidP="001F0C1E">
      <w:pPr>
        <w:pStyle w:val="BulletFootnote"/>
      </w:pPr>
      <w:r>
        <w:t>As of 2020, the total global production capacity of bioplastics, which are derived from sustainable bio-waste feedstock, was 2.11 million metric tons. It is forecasted to continue growing year-over-year, reaching 2.87 million metric tons by 2025. This suggests that the availability of sustainable bio-waste feedstock is increasing</w:t>
      </w:r>
    </w:p>
    <w:p w14:paraId="61749A10" w14:textId="77777777" w:rsidR="004705E1" w:rsidRDefault="004705E1" w:rsidP="001F0C1E">
      <w:pPr>
        <w:pStyle w:val="BulletFootnote"/>
      </w:pPr>
      <w:r>
        <w:t>The recycling rates for plastic packaging in EU member states vary considerably but are typically below 40%, meaning that a significant portion of plastic packaging is not being recycled and is often landfilled or incinerated</w:t>
      </w:r>
    </w:p>
    <w:p w14:paraId="51474881" w14:textId="77777777" w:rsidR="004705E1" w:rsidRDefault="004705E1" w:rsidP="00454820">
      <w:pPr>
        <w:pStyle w:val="Textonotapie"/>
      </w:pPr>
      <w:r>
        <w:t xml:space="preserve">Based on these insights, it appears that achieving a minimum of 65% of packaging product weight consisting of sustainable bio-waste feedstock may be challenging in Europe. </w:t>
      </w:r>
    </w:p>
    <w:p w14:paraId="36B55DE5" w14:textId="77777777" w:rsidR="004705E1" w:rsidRDefault="004705E1" w:rsidP="00454820">
      <w:pPr>
        <w:pStyle w:val="Textonotapie"/>
      </w:pPr>
      <w:r>
        <w:t>Here are the sources we have used: https://plasticseurope.org/sustainability/climate/circular-feedstocks/</w:t>
      </w:r>
    </w:p>
    <w:p w14:paraId="66DFFCA5" w14:textId="77777777" w:rsidR="004705E1" w:rsidRDefault="004705E1" w:rsidP="00454820">
      <w:pPr>
        <w:pStyle w:val="Textonotapie"/>
      </w:pPr>
      <w:r>
        <w:t>https://task36.ieabioenergy.com/wp-content/uploads/sites/4/2020/12/IEABioT36-workshop-report_Waste-for-feedstock-recycling_final.pdf</w:t>
      </w:r>
    </w:p>
    <w:p w14:paraId="39EC39B5" w14:textId="77777777" w:rsidR="004705E1" w:rsidRPr="00626BD3" w:rsidRDefault="004705E1" w:rsidP="00454820">
      <w:pPr>
        <w:pStyle w:val="Textonotapie"/>
      </w:pPr>
      <w:r>
        <w:t>https://www.statista.com/topics/8744/bioplastics-industry-worldwide/</w:t>
      </w:r>
    </w:p>
  </w:footnote>
  <w:footnote w:id="207">
    <w:p w14:paraId="366EA095" w14:textId="77777777" w:rsidR="004705E1" w:rsidRPr="00BD7F63" w:rsidRDefault="004705E1" w:rsidP="00454820">
      <w:pPr>
        <w:pStyle w:val="Textonotapie"/>
        <w:rPr>
          <w:lang w:val="fr-FR"/>
        </w:rPr>
      </w:pPr>
      <w:r>
        <w:rPr>
          <w:rStyle w:val="Refdenotaalpie"/>
        </w:rPr>
        <w:footnoteRef/>
      </w:r>
      <w:r w:rsidRPr="00BD7F63">
        <w:rPr>
          <w:lang w:val="fr-FR"/>
        </w:rPr>
        <w:t xml:space="preserve"> EU Provides guidance on Best Available Techniques: https://eippcb.jrc.ec.europa.eu/sites/default/files/2019-11/CLM_Published_def_0.pdf</w:t>
      </w:r>
    </w:p>
  </w:footnote>
  <w:footnote w:id="208">
    <w:p w14:paraId="4D134713" w14:textId="77777777" w:rsidR="004705E1" w:rsidRPr="00683F04" w:rsidRDefault="004705E1" w:rsidP="00454820">
      <w:pPr>
        <w:pStyle w:val="Textonotapie"/>
        <w:rPr>
          <w:lang w:val="nl-NL"/>
        </w:rPr>
      </w:pPr>
      <w:r>
        <w:rPr>
          <w:rStyle w:val="Refdenotaalpie"/>
        </w:rPr>
        <w:footnoteRef/>
      </w:r>
      <w:r>
        <w:t xml:space="preserve"> </w:t>
      </w:r>
      <w:r w:rsidRPr="0086706C">
        <w:t>Additionally, ensures that the activity implements a publicly available waste management plan, which ensures that discarded end-of-life products not suitable for preparing for re-use are sent for recycling or, only where reuse and recycling is not viable, disposed of;</w:t>
      </w:r>
    </w:p>
  </w:footnote>
  <w:footnote w:id="209">
    <w:p w14:paraId="779A80A9" w14:textId="77777777" w:rsidR="004705E1" w:rsidRPr="00626BD3" w:rsidRDefault="004705E1" w:rsidP="00454820">
      <w:pPr>
        <w:pStyle w:val="Textonotapie"/>
        <w:rPr>
          <w:lang w:val="en-GB"/>
        </w:rPr>
      </w:pPr>
      <w:r>
        <w:rPr>
          <w:rStyle w:val="Refdenotaalpie"/>
        </w:rPr>
        <w:footnoteRef/>
      </w:r>
      <w:r w:rsidRPr="004F2DDC">
        <w:t>The EU Taxonomy is generic in this criteria to cover more activities, as a consequence, no reference to any specific training is provided. However, given that this is a services activity, the focus is on circular economy, for additional guidance CSRD ESRS E5 Resource Use and Circular Economy can be useful guiding the implementation Link: https://www.efrag.org/Assets/Download?assetUrl=%2Fsites%2Fwebpublishing%2FSiteAssets%2FWorking%2520paper%2520on%2520draft%2520ESRS%2520E5%2520Resource%2520use%2520and%2520Circular%2520Economy%2520vf.pdf&amp;AspxAutoDetectCookieSupport=1</w:t>
      </w:r>
    </w:p>
  </w:footnote>
  <w:footnote w:id="210">
    <w:p w14:paraId="7D46CEA6" w14:textId="77777777" w:rsidR="004705E1" w:rsidRPr="00387898" w:rsidRDefault="004705E1" w:rsidP="00454820">
      <w:pPr>
        <w:rPr>
          <w:rFonts w:ascii="Calibri" w:eastAsia="Times New Roman" w:hAnsi="Calibri" w:cs="Calibri"/>
          <w:sz w:val="16"/>
          <w:szCs w:val="16"/>
          <w:lang w:val="en-GB" w:eastAsia="en-GB"/>
        </w:rPr>
      </w:pPr>
      <w:r w:rsidRPr="00387898">
        <w:rPr>
          <w:rStyle w:val="Refdenotaalpie"/>
          <w:sz w:val="16"/>
          <w:szCs w:val="16"/>
        </w:rPr>
        <w:footnoteRef/>
      </w:r>
      <w:r w:rsidRPr="00387898">
        <w:rPr>
          <w:sz w:val="16"/>
          <w:szCs w:val="16"/>
        </w:rPr>
        <w:t xml:space="preserve"> </w:t>
      </w:r>
      <w:r w:rsidRPr="00387898">
        <w:rPr>
          <w:rFonts w:ascii="Calibri" w:eastAsia="Times New Roman" w:hAnsi="Calibri" w:cs="Calibri"/>
          <w:sz w:val="16"/>
          <w:szCs w:val="16"/>
          <w:lang w:val="en-GB" w:eastAsia="en-GB"/>
        </w:rPr>
        <w:t>Additionally, ensures that the activity implements a publicly available waste management plan, which ensures that discarded end-of-life products not suitable for preparing for re-use are sent for recycling or, only where reuse and recycling is not viable, disposed of</w:t>
      </w:r>
    </w:p>
  </w:footnote>
  <w:footnote w:id="211">
    <w:p w14:paraId="2072AEDE" w14:textId="77777777" w:rsidR="004705E1" w:rsidRPr="00E35F7A" w:rsidRDefault="004705E1" w:rsidP="00687599">
      <w:pPr>
        <w:pStyle w:val="Textonotapie"/>
        <w:rPr>
          <w:lang w:val="nl-NL"/>
        </w:rPr>
      </w:pPr>
      <w:r>
        <w:rPr>
          <w:rStyle w:val="Refdenotaalpie"/>
        </w:rPr>
        <w:footnoteRef/>
      </w:r>
      <w:r>
        <w:t xml:space="preserve"> </w:t>
      </w:r>
      <w:r w:rsidRPr="00E172EA">
        <w:rPr>
          <w:rFonts w:cstheme="minorHAnsi"/>
          <w:lang w:val="en-GB"/>
        </w:rPr>
        <w:t>Mandatory financial contributions applied to the activity in the context of the national or local regulatory framework, including eco-taxes or tariffs, are not considered as a contribution to the conservation or restoration activity.</w:t>
      </w:r>
    </w:p>
  </w:footnote>
  <w:footnote w:id="212">
    <w:p w14:paraId="6AAB382A" w14:textId="77777777" w:rsidR="004705E1" w:rsidRPr="008B4FC9" w:rsidRDefault="004705E1" w:rsidP="00687599">
      <w:pPr>
        <w:pStyle w:val="Textonotapie"/>
        <w:rPr>
          <w:lang w:val="nl-NL"/>
        </w:rPr>
      </w:pPr>
      <w:r>
        <w:rPr>
          <w:rStyle w:val="Refdenotaalpie"/>
        </w:rPr>
        <w:footnoteRef/>
      </w:r>
      <w:r>
        <w:t xml:space="preserve"> </w:t>
      </w:r>
      <w:r w:rsidRPr="00E12007">
        <w:t>1. Invasive alien species of Union concern shall not be intentionally: (a) brought into the territory of the Union, including transit under customs supervision; (b) kept, including in contained holding; (c) bred, including in contained holding; (d) transported to, from or within the Union, except for the transportation of species to facilities in the context of eradication; (e) placed on the market; (f) used or exchanged; (g) permitted to reproduce, grown or cultivated, including in contained holding; or (h) released into the environment.</w:t>
      </w:r>
    </w:p>
  </w:footnote>
  <w:footnote w:id="213">
    <w:p w14:paraId="459681F8" w14:textId="77777777" w:rsidR="004705E1" w:rsidRPr="00EA04DB" w:rsidRDefault="004705E1">
      <w:pPr>
        <w:pStyle w:val="Textonotapie"/>
        <w:rPr>
          <w:lang w:val="en-GB"/>
        </w:rPr>
      </w:pPr>
      <w:r>
        <w:rPr>
          <w:rStyle w:val="Refdenotaalpie"/>
        </w:rPr>
        <w:footnoteRef/>
      </w:r>
      <w:r>
        <w:t xml:space="preserve"> </w:t>
      </w:r>
      <w:r w:rsidRPr="00EA04DB">
        <w:rPr>
          <w:lang w:val="en-GB"/>
        </w:rPr>
        <w:t>Manufacture of cement, Manufacture of aluminium, Manufacture of iron and steel, Manufacture of carbon black, Manufacture of soda ash, Manufacture of chlorine, Manufacture of organic basic chemicals, Manufacture of nitric acid, Electricity generation from bioenergy, Cogeneration of heat/cool and power from bioenergy, Production of heat/cool from bioenergy</w:t>
      </w:r>
    </w:p>
  </w:footnote>
  <w:footnote w:id="214">
    <w:p w14:paraId="3A04D159" w14:textId="77777777" w:rsidR="004705E1" w:rsidRPr="00A028DD" w:rsidRDefault="004705E1">
      <w:pPr>
        <w:pStyle w:val="Textonotapie"/>
        <w:rPr>
          <w:lang w:val="en-GB"/>
        </w:rPr>
      </w:pPr>
      <w:r>
        <w:rPr>
          <w:rStyle w:val="Refdenotaalpie"/>
        </w:rPr>
        <w:footnoteRef/>
      </w:r>
      <w:r>
        <w:t xml:space="preserve"> </w:t>
      </w:r>
      <w:r w:rsidRPr="00EA04DB">
        <w:rPr>
          <w:lang w:val="en-GB"/>
        </w:rPr>
        <w:t>Electricity generation from bioenergy, Cogeneration of heat/cool and power from bioenergy, Production of heat/cool from bioenergy</w:t>
      </w:r>
    </w:p>
  </w:footnote>
  <w:footnote w:id="215">
    <w:p w14:paraId="65E01D65" w14:textId="77777777" w:rsidR="004705E1" w:rsidRPr="003E770A" w:rsidRDefault="004705E1" w:rsidP="0078487E">
      <w:pPr>
        <w:pStyle w:val="Textonotapie"/>
        <w:rPr>
          <w:rFonts w:cstheme="minorHAnsi"/>
          <w:szCs w:val="18"/>
          <w:lang w:val="nl-NL"/>
        </w:rPr>
      </w:pPr>
      <w:r w:rsidRPr="003E770A">
        <w:rPr>
          <w:rStyle w:val="Refdenotaalpie"/>
          <w:rFonts w:cstheme="minorHAnsi"/>
          <w:szCs w:val="18"/>
        </w:rPr>
        <w:footnoteRef/>
      </w:r>
      <w:r w:rsidRPr="003E770A">
        <w:rPr>
          <w:rFonts w:cstheme="minorHAnsi"/>
          <w:szCs w:val="18"/>
        </w:rPr>
        <w:t xml:space="preserve"> This may include private centres that are non-profit or affordable for vulnerable and low-income groups. Low-income groups are as defined in the Target Population – categories section below. Sustainalytics considers it important for private non-profit centres to be made affordable for vulnerable and low-income groups.</w:t>
      </w:r>
    </w:p>
  </w:footnote>
  <w:footnote w:id="216">
    <w:p w14:paraId="61D49244" w14:textId="77777777" w:rsidR="004705E1" w:rsidRPr="003E770A" w:rsidRDefault="004705E1" w:rsidP="0078487E">
      <w:pPr>
        <w:pStyle w:val="Textonotapie"/>
        <w:ind w:left="284" w:hanging="284"/>
        <w:rPr>
          <w:rFonts w:eastAsia="Calibri" w:cstheme="minorHAnsi"/>
          <w:szCs w:val="18"/>
          <w:lang w:eastAsia="es-ES" w:bidi="es-ES"/>
        </w:rPr>
      </w:pPr>
      <w:r w:rsidRPr="003E770A">
        <w:rPr>
          <w:rStyle w:val="Refdenotaalpie"/>
          <w:rFonts w:cstheme="minorHAnsi"/>
          <w:szCs w:val="18"/>
        </w:rPr>
        <w:footnoteRef/>
      </w:r>
      <w:r w:rsidRPr="003E770A">
        <w:rPr>
          <w:rFonts w:cstheme="minorHAnsi"/>
          <w:szCs w:val="18"/>
        </w:rPr>
        <w:t xml:space="preserve"> </w:t>
      </w:r>
      <w:r w:rsidRPr="003E770A">
        <w:rPr>
          <w:rFonts w:eastAsia="Calibri" w:cstheme="minorHAnsi"/>
          <w:szCs w:val="18"/>
          <w:lang w:eastAsia="es-ES" w:bidi="es-ES"/>
        </w:rPr>
        <w:t>This section does not include:</w:t>
      </w:r>
    </w:p>
    <w:p w14:paraId="32FC2E18" w14:textId="77777777" w:rsidR="004705E1" w:rsidRPr="003E770A" w:rsidRDefault="004705E1" w:rsidP="00A46517">
      <w:pPr>
        <w:pStyle w:val="Textonotapie"/>
        <w:numPr>
          <w:ilvl w:val="0"/>
          <w:numId w:val="7"/>
        </w:numPr>
        <w:spacing w:after="0"/>
        <w:rPr>
          <w:rFonts w:eastAsia="Calibri" w:cstheme="minorHAnsi"/>
          <w:szCs w:val="18"/>
          <w:lang w:eastAsia="es-ES" w:bidi="es-ES"/>
        </w:rPr>
      </w:pPr>
      <w:r w:rsidRPr="003E770A">
        <w:rPr>
          <w:rFonts w:eastAsia="Calibri" w:cstheme="minorHAnsi"/>
          <w:szCs w:val="18"/>
          <w:lang w:eastAsia="es-ES" w:bidi="es-ES"/>
        </w:rPr>
        <w:t>activities of cultural, entertainment and recreational interest, such as live performances, museums, gambling and sports and leisure;</w:t>
      </w:r>
    </w:p>
    <w:p w14:paraId="0F811E12" w14:textId="77777777" w:rsidR="004705E1" w:rsidRPr="003E770A" w:rsidRDefault="004705E1" w:rsidP="00A46517">
      <w:pPr>
        <w:pStyle w:val="Textonotapie"/>
        <w:numPr>
          <w:ilvl w:val="0"/>
          <w:numId w:val="7"/>
        </w:numPr>
        <w:spacing w:after="0"/>
        <w:rPr>
          <w:rFonts w:ascii="Santander Micro Text Light" w:eastAsia="Calibri" w:hAnsi="Santander Micro Text Light" w:cs="Santander Micro Text"/>
          <w:szCs w:val="18"/>
          <w:lang w:eastAsia="es-ES" w:bidi="es-ES"/>
        </w:rPr>
      </w:pPr>
      <w:r w:rsidRPr="003E770A">
        <w:rPr>
          <w:rFonts w:cstheme="minorHAnsi"/>
          <w:szCs w:val="18"/>
        </w:rPr>
        <w:t>the operation of sports facilities and sports teams and clubs’ activities.</w:t>
      </w:r>
    </w:p>
  </w:footnote>
  <w:footnote w:id="217">
    <w:p w14:paraId="676B59B9" w14:textId="77777777" w:rsidR="004705E1" w:rsidRPr="00B26164" w:rsidRDefault="004705E1" w:rsidP="0078487E">
      <w:pPr>
        <w:pStyle w:val="Textonotapie"/>
        <w:rPr>
          <w:lang w:val="nl-NL"/>
        </w:rPr>
      </w:pPr>
      <w:r>
        <w:rPr>
          <w:rStyle w:val="Refdenotaalpie"/>
        </w:rPr>
        <w:footnoteRef/>
      </w:r>
      <w:r>
        <w:t xml:space="preserve"> </w:t>
      </w:r>
      <w:r w:rsidRPr="00081A92">
        <w:rPr>
          <w:rFonts w:ascii="Santander Micro Text Light" w:hAnsi="Santander Micro Text Light" w:cs="Santander Micro Text"/>
          <w:szCs w:val="18"/>
        </w:rPr>
        <w:t>Responsible lending practices are already in place to understand the borrower</w:t>
      </w:r>
      <w:r>
        <w:rPr>
          <w:rFonts w:ascii="Santander Micro Text Light" w:hAnsi="Santander Micro Text Light" w:cs="Santander Micro Text"/>
          <w:szCs w:val="18"/>
        </w:rPr>
        <w:t>´</w:t>
      </w:r>
      <w:r w:rsidRPr="00081A92">
        <w:rPr>
          <w:rFonts w:ascii="Santander Micro Text Light" w:hAnsi="Santander Micro Text Light" w:cs="Santander Micro Text"/>
          <w:szCs w:val="18"/>
        </w:rPr>
        <w:t>s</w:t>
      </w:r>
      <w:r>
        <w:rPr>
          <w:rFonts w:ascii="Santander Micro Text Light" w:hAnsi="Santander Micro Text Light" w:cs="Santander Micro Text"/>
          <w:szCs w:val="18"/>
        </w:rPr>
        <w:t xml:space="preserve"> </w:t>
      </w:r>
      <w:r w:rsidRPr="00081A92">
        <w:rPr>
          <w:rFonts w:ascii="Santander Micro Text Light" w:hAnsi="Santander Micro Text Light" w:cs="Santander Micro Text"/>
          <w:szCs w:val="18"/>
        </w:rPr>
        <w:t>financial situation, help ensure that borrowers understand the terms of the loan to mitigate risks for the borrowers and avoid inappropriate lending practices.</w:t>
      </w:r>
    </w:p>
  </w:footnote>
  <w:footnote w:id="218">
    <w:p w14:paraId="2ADA2C19" w14:textId="01F3F78F" w:rsidR="0001522C" w:rsidRPr="0001522C" w:rsidRDefault="0001522C">
      <w:pPr>
        <w:pStyle w:val="Textonotapie"/>
      </w:pPr>
      <w:ins w:id="5376" w:author="Martinez De Hurtado Yela Fermin" w:date="2024-09-10T11:03:00Z">
        <w:r>
          <w:rPr>
            <w:rStyle w:val="Refdenotaalpie"/>
          </w:rPr>
          <w:footnoteRef/>
        </w:r>
        <w:r>
          <w:t xml:space="preserve"> </w:t>
        </w:r>
        <w:r w:rsidRPr="0001522C">
          <w:t>Sustainalytics considers expenditures that could enhance the provision of essential medicine related to critical illnesses and conditions where gaps in access exist as an impactful social expenditure and notes the broad range of possible medicine and associated equipment and supplies to be included under this category</w:t>
        </w:r>
      </w:ins>
    </w:p>
  </w:footnote>
  <w:footnote w:id="219">
    <w:p w14:paraId="1C5E0F76" w14:textId="77777777" w:rsidR="004705E1" w:rsidRPr="00B0091D" w:rsidRDefault="004705E1" w:rsidP="0078487E">
      <w:pPr>
        <w:pStyle w:val="Textonotapie"/>
        <w:rPr>
          <w:lang w:val="nl-NL"/>
        </w:rPr>
      </w:pPr>
      <w:r>
        <w:rPr>
          <w:rStyle w:val="Refdenotaalpie"/>
        </w:rPr>
        <w:footnoteRef/>
      </w:r>
      <w:r>
        <w:t xml:space="preserve"> </w:t>
      </w:r>
      <w:r w:rsidRPr="00382767">
        <w:rPr>
          <w:rFonts w:ascii="Santander Micro Text Light" w:hAnsi="Santander Micro Text Light" w:cs="Santander Micro Text"/>
          <w:szCs w:val="18"/>
        </w:rPr>
        <w:t>Financing excludes the upkeep or upgrade of highways and major roads, including in rural areas.</w:t>
      </w:r>
    </w:p>
  </w:footnote>
  <w:footnote w:id="220">
    <w:p w14:paraId="5F83E201" w14:textId="77777777" w:rsidR="004705E1" w:rsidRPr="00F651E9" w:rsidRDefault="004705E1" w:rsidP="0078487E">
      <w:pPr>
        <w:pStyle w:val="Textonotapie"/>
        <w:rPr>
          <w:lang w:val="nl-NL"/>
        </w:rPr>
      </w:pPr>
      <w:r>
        <w:rPr>
          <w:rStyle w:val="Refdenotaalpie"/>
        </w:rPr>
        <w:footnoteRef/>
      </w:r>
      <w:r>
        <w:t xml:space="preserve"> </w:t>
      </w:r>
      <w:r w:rsidRPr="00A93B22">
        <w:rPr>
          <w:rFonts w:ascii="Santander Micro Text Light" w:hAnsi="Santander Micro Text Light" w:cs="Santander Micro Text"/>
          <w:szCs w:val="18"/>
        </w:rPr>
        <w:t>Where desalination plants are considered, these will not be powered by dedicated on site fossil fuel power generation plants. Additionally, Sustainalytics considers it good practice for desalination plants to have appropriate waste management plans for brine disposal in place by the time of project commencement.</w:t>
      </w:r>
    </w:p>
  </w:footnote>
  <w:footnote w:id="221">
    <w:p w14:paraId="3B7781F4" w14:textId="77777777" w:rsidR="00C34EA4" w:rsidRPr="00050606" w:rsidRDefault="00C34EA4" w:rsidP="00C34EA4">
      <w:pPr>
        <w:pStyle w:val="Textonotapie"/>
        <w:rPr>
          <w:ins w:id="5487" w:author="Martinez De Hurtado Yela Fermin" w:date="2024-12-23T09:41:00Z" w16du:dateUtc="2024-12-23T08:41:00Z"/>
        </w:rPr>
      </w:pPr>
      <w:ins w:id="5488" w:author="Martinez De Hurtado Yela Fermin" w:date="2024-12-23T09:41:00Z" w16du:dateUtc="2024-12-23T08:41:00Z">
        <w:r>
          <w:rPr>
            <w:rStyle w:val="Refdenotaalpie"/>
          </w:rPr>
          <w:footnoteRef/>
        </w:r>
        <w:r w:rsidRPr="00050606">
          <w:t xml:space="preserve"> </w:t>
        </w:r>
        <w:r>
          <w:t>SFDR = Sustainable Finance Disclosure Regulation</w:t>
        </w:r>
      </w:ins>
    </w:p>
  </w:footnote>
  <w:footnote w:id="222">
    <w:p w14:paraId="0CF67E41" w14:textId="77777777" w:rsidR="00C34EA4" w:rsidRPr="00553370" w:rsidRDefault="00C34EA4" w:rsidP="00C34EA4">
      <w:pPr>
        <w:pStyle w:val="Textonotapie"/>
        <w:rPr>
          <w:ins w:id="5587" w:author="Martinez De Hurtado Yela Fermin" w:date="2024-12-23T09:46:00Z" w16du:dateUtc="2024-12-23T08:46:00Z"/>
        </w:rPr>
      </w:pPr>
      <w:ins w:id="5588" w:author="Martinez De Hurtado Yela Fermin" w:date="2024-12-23T09:46:00Z" w16du:dateUtc="2024-12-23T08:46:00Z">
        <w:r>
          <w:rPr>
            <w:rStyle w:val="Refdenotaalpie"/>
          </w:rPr>
          <w:footnoteRef/>
        </w:r>
        <w:r w:rsidRPr="00553370">
          <w:t xml:space="preserve"> </w:t>
        </w:r>
        <w:r w:rsidRPr="00553370">
          <w:rPr>
            <w:szCs w:val="16"/>
          </w:rPr>
          <w:t>These products are in scope of SFDR</w:t>
        </w:r>
        <w:r>
          <w:rPr>
            <w:szCs w:val="16"/>
          </w:rPr>
          <w:t>.</w:t>
        </w:r>
      </w:ins>
    </w:p>
  </w:footnote>
  <w:footnote w:id="223">
    <w:p w14:paraId="67564E9D" w14:textId="77777777" w:rsidR="00C34EA4" w:rsidRPr="00553370" w:rsidRDefault="00C34EA4" w:rsidP="00C34EA4">
      <w:pPr>
        <w:pStyle w:val="Textonotapie"/>
        <w:rPr>
          <w:ins w:id="5598" w:author="Martinez De Hurtado Yela Fermin" w:date="2024-12-23T09:46:00Z" w16du:dateUtc="2024-12-23T08:46:00Z"/>
        </w:rPr>
      </w:pPr>
      <w:ins w:id="5599" w:author="Martinez De Hurtado Yela Fermin" w:date="2024-12-23T09:46:00Z" w16du:dateUtc="2024-12-23T08:46:00Z">
        <w:r>
          <w:rPr>
            <w:rStyle w:val="Refdenotaalpie"/>
          </w:rPr>
          <w:footnoteRef/>
        </w:r>
        <w:r w:rsidRPr="00553370">
          <w:t xml:space="preserve"> </w:t>
        </w:r>
        <w:r w:rsidRPr="00553370">
          <w:rPr>
            <w:szCs w:val="16"/>
          </w:rPr>
          <w:t>This applies only to SAM funds.</w:t>
        </w:r>
      </w:ins>
    </w:p>
  </w:footnote>
  <w:footnote w:id="224">
    <w:p w14:paraId="59D34342" w14:textId="77777777" w:rsidR="00C34EA4" w:rsidRPr="007B20F3" w:rsidRDefault="00C34EA4" w:rsidP="00C34EA4">
      <w:pPr>
        <w:pStyle w:val="Textonotapie"/>
        <w:rPr>
          <w:ins w:id="5732" w:author="Martinez De Hurtado Yela Fermin" w:date="2024-12-23T09:48:00Z" w16du:dateUtc="2024-12-23T08:48:00Z"/>
        </w:rPr>
      </w:pPr>
      <w:ins w:id="5733" w:author="Martinez De Hurtado Yela Fermin" w:date="2024-12-23T09:48:00Z" w16du:dateUtc="2024-12-23T08:48:00Z">
        <w:r>
          <w:rPr>
            <w:rStyle w:val="Refdenotaalpie"/>
          </w:rPr>
          <w:footnoteRef/>
        </w:r>
        <w:r w:rsidRPr="007B20F3">
          <w:t xml:space="preserve"> </w:t>
        </w:r>
        <w:r w:rsidRPr="0052043F">
          <w:rPr>
            <w:szCs w:val="16"/>
          </w:rPr>
          <w:t>Score from SAM´s proprietary methodology.</w:t>
        </w:r>
        <w:r>
          <w:t xml:space="preserve"> </w:t>
        </w:r>
      </w:ins>
    </w:p>
  </w:footnote>
  <w:footnote w:id="225">
    <w:p w14:paraId="18C81B69" w14:textId="77777777" w:rsidR="00C34EA4" w:rsidRPr="00682D3D" w:rsidRDefault="00C34EA4" w:rsidP="00C34EA4">
      <w:pPr>
        <w:pStyle w:val="Textonotapie"/>
        <w:rPr>
          <w:ins w:id="5747" w:author="Martinez De Hurtado Yela Fermin" w:date="2024-12-23T09:48:00Z" w16du:dateUtc="2024-12-23T08:48:00Z"/>
        </w:rPr>
      </w:pPr>
      <w:ins w:id="5748" w:author="Martinez De Hurtado Yela Fermin" w:date="2024-12-23T09:48:00Z" w16du:dateUtc="2024-12-23T08:48:00Z">
        <w:r>
          <w:rPr>
            <w:rStyle w:val="Refdenotaalpie"/>
          </w:rPr>
          <w:footnoteRef/>
        </w:r>
        <w:r w:rsidRPr="00682D3D">
          <w:t xml:space="preserve"> </w:t>
        </w:r>
        <w:r>
          <w:rPr>
            <w:szCs w:val="16"/>
          </w:rPr>
          <w:t xml:space="preserve">Except </w:t>
        </w:r>
        <w:r w:rsidRPr="0022002B">
          <w:rPr>
            <w:szCs w:val="16"/>
          </w:rPr>
          <w:t>sovereign debt funds and structured notes</w:t>
        </w:r>
      </w:ins>
    </w:p>
  </w:footnote>
  <w:footnote w:id="226">
    <w:p w14:paraId="4FD05C37" w14:textId="77777777" w:rsidR="00C34EA4" w:rsidRPr="00324EF1" w:rsidRDefault="00C34EA4" w:rsidP="00C34EA4">
      <w:pPr>
        <w:pStyle w:val="Textonotapie"/>
        <w:rPr>
          <w:ins w:id="5755" w:author="Martinez De Hurtado Yela Fermin" w:date="2024-12-23T09:48:00Z" w16du:dateUtc="2024-12-23T08:48:00Z"/>
          <w:szCs w:val="16"/>
        </w:rPr>
      </w:pPr>
      <w:ins w:id="5756" w:author="Martinez De Hurtado Yela Fermin" w:date="2024-12-23T09:48:00Z" w16du:dateUtc="2024-12-23T08:48:00Z">
        <w:r>
          <w:rPr>
            <w:rStyle w:val="Refdenotaalpie"/>
          </w:rPr>
          <w:footnoteRef/>
        </w:r>
        <w:r w:rsidRPr="00B36D0D">
          <w:t xml:space="preserve"> </w:t>
        </w:r>
        <w:r w:rsidRPr="0052043F">
          <w:rPr>
            <w:szCs w:val="16"/>
          </w:rPr>
          <w:t xml:space="preserve">All investments must comply with the sustainable Investment </w:t>
        </w:r>
        <w:r>
          <w:rPr>
            <w:szCs w:val="16"/>
          </w:rPr>
          <w:t>a</w:t>
        </w:r>
        <w:r w:rsidRPr="0052043F">
          <w:rPr>
            <w:szCs w:val="16"/>
          </w:rPr>
          <w:t>s defined in article 2(17) of SFDR excluding cash and hedging.</w:t>
        </w:r>
      </w:ins>
    </w:p>
  </w:footnote>
  <w:footnote w:id="227">
    <w:p w14:paraId="076E985B" w14:textId="77777777" w:rsidR="00C34EA4" w:rsidRPr="001B289D" w:rsidRDefault="00C34EA4" w:rsidP="00C34EA4">
      <w:pPr>
        <w:pStyle w:val="Textonotapie"/>
        <w:rPr>
          <w:ins w:id="5774" w:author="Martinez De Hurtado Yela Fermin" w:date="2024-12-23T09:48:00Z" w16du:dateUtc="2024-12-23T08:48:00Z"/>
        </w:rPr>
      </w:pPr>
      <w:ins w:id="5775" w:author="Martinez De Hurtado Yela Fermin" w:date="2024-12-23T09:48:00Z" w16du:dateUtc="2024-12-23T08:48:00Z">
        <w:r>
          <w:rPr>
            <w:rStyle w:val="Refdenotaalpie"/>
          </w:rPr>
          <w:footnoteRef/>
        </w:r>
        <w:r w:rsidRPr="001B289D">
          <w:t xml:space="preserve"> </w:t>
        </w:r>
        <w:r w:rsidRPr="001B289D">
          <w:rPr>
            <w:szCs w:val="16"/>
          </w:rPr>
          <w:t>PASI management is only mandatory for Art 9 strategies</w:t>
        </w:r>
        <w:r>
          <w:rPr>
            <w:szCs w:val="16"/>
          </w:rPr>
          <w:t>.</w:t>
        </w:r>
      </w:ins>
    </w:p>
  </w:footnote>
  <w:footnote w:id="228">
    <w:p w14:paraId="38D77D87" w14:textId="77777777" w:rsidR="00C34EA4" w:rsidRPr="007B20F3" w:rsidRDefault="00C34EA4" w:rsidP="00C34EA4">
      <w:pPr>
        <w:pStyle w:val="Textonotapie"/>
        <w:rPr>
          <w:ins w:id="5830" w:author="Martinez De Hurtado Yela Fermin" w:date="2024-12-23T09:48:00Z" w16du:dateUtc="2024-12-23T08:48:00Z"/>
        </w:rPr>
      </w:pPr>
      <w:ins w:id="5831" w:author="Martinez De Hurtado Yela Fermin" w:date="2024-12-23T09:48:00Z" w16du:dateUtc="2024-12-23T08:48:00Z">
        <w:r>
          <w:rPr>
            <w:rStyle w:val="Refdenotaalpie"/>
          </w:rPr>
          <w:footnoteRef/>
        </w:r>
        <w:r w:rsidRPr="007B20F3">
          <w:t xml:space="preserve"> </w:t>
        </w:r>
        <w:r w:rsidRPr="0052043F">
          <w:rPr>
            <w:szCs w:val="16"/>
          </w:rPr>
          <w:t xml:space="preserve">Score </w:t>
        </w:r>
        <w:r>
          <w:rPr>
            <w:szCs w:val="16"/>
          </w:rPr>
          <w:t xml:space="preserve">or Due Diligence </w:t>
        </w:r>
        <w:r w:rsidRPr="0052043F">
          <w:rPr>
            <w:szCs w:val="16"/>
          </w:rPr>
          <w:t>from SA</w:t>
        </w:r>
        <w:r>
          <w:rPr>
            <w:szCs w:val="16"/>
          </w:rPr>
          <w:t>I</w:t>
        </w:r>
        <w:r w:rsidRPr="0052043F">
          <w:rPr>
            <w:szCs w:val="16"/>
          </w:rPr>
          <w:t>´s proprietary methodology</w:t>
        </w:r>
        <w:r>
          <w:rPr>
            <w:szCs w:val="16"/>
          </w:rPr>
          <w:t>. This methodology is currently only applied to the following strategies: Santander Innoenergy Climate VC and Atitlan AGRO I, S.C.R., S.A.</w:t>
        </w:r>
      </w:ins>
    </w:p>
  </w:footnote>
  <w:footnote w:id="229">
    <w:p w14:paraId="3DF76CCC" w14:textId="77777777" w:rsidR="00C34EA4" w:rsidRPr="001B289D" w:rsidRDefault="00C34EA4" w:rsidP="00C34EA4">
      <w:pPr>
        <w:pStyle w:val="Textonotapie"/>
        <w:rPr>
          <w:ins w:id="5843" w:author="Martinez De Hurtado Yela Fermin" w:date="2024-12-23T09:48:00Z" w16du:dateUtc="2024-12-23T08:48:00Z"/>
        </w:rPr>
      </w:pPr>
      <w:ins w:id="5844" w:author="Martinez De Hurtado Yela Fermin" w:date="2024-12-23T09:48:00Z" w16du:dateUtc="2024-12-23T08:48:00Z">
        <w:r>
          <w:rPr>
            <w:rStyle w:val="Refdenotaalpie"/>
          </w:rPr>
          <w:footnoteRef/>
        </w:r>
        <w:r w:rsidRPr="001B289D">
          <w:t xml:space="preserve"> </w:t>
        </w:r>
        <w:r w:rsidRPr="001B289D">
          <w:rPr>
            <w:szCs w:val="16"/>
          </w:rPr>
          <w:t>SAI currently considers PASI in all of its Art 8 strategies although it is not mandatory by regulation.</w:t>
        </w:r>
      </w:ins>
    </w:p>
  </w:footnote>
  <w:footnote w:id="230">
    <w:p w14:paraId="5815B642" w14:textId="77777777" w:rsidR="00C34EA4" w:rsidRPr="0052043F" w:rsidRDefault="00C34EA4" w:rsidP="00C34EA4">
      <w:pPr>
        <w:pStyle w:val="Textonotapie"/>
        <w:rPr>
          <w:ins w:id="5851" w:author="Martinez De Hurtado Yela Fermin" w:date="2024-12-23T09:48:00Z" w16du:dateUtc="2024-12-23T08:48:00Z"/>
          <w:szCs w:val="16"/>
        </w:rPr>
      </w:pPr>
      <w:ins w:id="5852" w:author="Martinez De Hurtado Yela Fermin" w:date="2024-12-23T09:48:00Z" w16du:dateUtc="2024-12-23T08:48:00Z">
        <w:r>
          <w:rPr>
            <w:rStyle w:val="Refdenotaalpie"/>
          </w:rPr>
          <w:footnoteRef/>
        </w:r>
        <w:r w:rsidRPr="0052043F">
          <w:rPr>
            <w:szCs w:val="16"/>
          </w:rPr>
          <w:t>All investments must comply with the sustainable Investment</w:t>
        </w:r>
        <w:r>
          <w:rPr>
            <w:szCs w:val="16"/>
          </w:rPr>
          <w:t xml:space="preserve"> a</w:t>
        </w:r>
        <w:r w:rsidRPr="0052043F">
          <w:rPr>
            <w:szCs w:val="16"/>
          </w:rPr>
          <w:t>s defined in article 2(17) of SFDR excluding cash and hedging.</w:t>
        </w:r>
      </w:ins>
    </w:p>
    <w:p w14:paraId="53FDEE3F" w14:textId="77777777" w:rsidR="00C34EA4" w:rsidRPr="00B36D0D" w:rsidRDefault="00C34EA4" w:rsidP="00C34EA4">
      <w:pPr>
        <w:pStyle w:val="Textonotapie"/>
        <w:rPr>
          <w:ins w:id="5853" w:author="Martinez De Hurtado Yela Fermin" w:date="2024-12-23T09:48:00Z" w16du:dateUtc="2024-12-23T08:48:00Z"/>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00"/>
      <w:gridCol w:w="3200"/>
      <w:gridCol w:w="3200"/>
    </w:tblGrid>
    <w:tr w:rsidR="004705E1" w14:paraId="0D78A6ED" w14:textId="77777777" w:rsidTr="3F559369">
      <w:trPr>
        <w:trHeight w:val="300"/>
      </w:trPr>
      <w:tc>
        <w:tcPr>
          <w:tcW w:w="3200" w:type="dxa"/>
        </w:tcPr>
        <w:p w14:paraId="3F8D3FE2" w14:textId="77777777" w:rsidR="004705E1" w:rsidRDefault="004705E1" w:rsidP="3F559369">
          <w:pPr>
            <w:pStyle w:val="Encabezado"/>
            <w:ind w:left="-115"/>
          </w:pPr>
        </w:p>
      </w:tc>
      <w:tc>
        <w:tcPr>
          <w:tcW w:w="3200" w:type="dxa"/>
        </w:tcPr>
        <w:p w14:paraId="28D89852" w14:textId="77777777" w:rsidR="004705E1" w:rsidRDefault="004705E1" w:rsidP="3F559369">
          <w:pPr>
            <w:pStyle w:val="Encabezado"/>
            <w:jc w:val="center"/>
          </w:pPr>
        </w:p>
      </w:tc>
      <w:tc>
        <w:tcPr>
          <w:tcW w:w="3200" w:type="dxa"/>
        </w:tcPr>
        <w:p w14:paraId="185845C0" w14:textId="77777777" w:rsidR="004705E1" w:rsidRDefault="004705E1" w:rsidP="3F559369">
          <w:pPr>
            <w:pStyle w:val="Encabezado"/>
            <w:ind w:right="-115"/>
            <w:jc w:val="right"/>
          </w:pPr>
        </w:p>
      </w:tc>
    </w:tr>
  </w:tbl>
  <w:p w14:paraId="68A89335" w14:textId="77777777" w:rsidR="004705E1" w:rsidRDefault="004705E1">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B9D1" w14:textId="77777777" w:rsidR="004705E1" w:rsidRPr="00F55CE9" w:rsidRDefault="004705E1" w:rsidP="00DD20B8">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6C24A" w14:textId="77777777" w:rsidR="004705E1" w:rsidRPr="00F55CE9" w:rsidRDefault="004705E1" w:rsidP="00DD20B8">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33B3A" w14:textId="77777777" w:rsidR="004705E1" w:rsidRPr="00F55CE9" w:rsidRDefault="004705E1" w:rsidP="00DD20B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6" w:name="_Hlk69216854"/>
  <w:bookmarkStart w:id="7" w:name="_Hlk69216855"/>
  <w:bookmarkStart w:id="8" w:name="_Hlk69216866"/>
  <w:bookmarkStart w:id="9" w:name="_Hlk69216867"/>
  <w:bookmarkStart w:id="10" w:name="_Hlk69216872"/>
  <w:bookmarkStart w:id="11" w:name="_Hlk69216873"/>
  <w:p w14:paraId="11222A6B" w14:textId="77777777" w:rsidR="004705E1" w:rsidRPr="000B0616" w:rsidRDefault="0047714D" w:rsidP="00DD20B8">
    <w:pPr>
      <w:pStyle w:val="Encabezado"/>
      <w:rPr>
        <w:lang w:val="en-GB"/>
      </w:rPr>
    </w:pPr>
    <w:sdt>
      <w:sdtPr>
        <w:rPr>
          <w:noProof/>
        </w:rPr>
        <w:alias w:val="CompanyLogo"/>
        <w:tag w:val="DTP_CompanyLogo_84"/>
        <w:id w:val="2002229399"/>
        <w:picture/>
      </w:sdtPr>
      <w:sdtEndPr/>
      <w:sdtContent>
        <w:r w:rsidR="004705E1" w:rsidRPr="000B0616">
          <w:rPr>
            <w:noProof/>
            <w:lang w:val="es-ES" w:eastAsia="es-ES"/>
          </w:rPr>
          <w:drawing>
            <wp:inline distT="0" distB="0" distL="0" distR="0" wp14:anchorId="40252E5E" wp14:editId="6D70A66F">
              <wp:extent cx="2197430" cy="394818"/>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13936" cy="397784"/>
                      </a:xfrm>
                      <a:prstGeom prst="rect">
                        <a:avLst/>
                      </a:prstGeom>
                    </pic:spPr>
                  </pic:pic>
                </a:graphicData>
              </a:graphic>
            </wp:inline>
          </w:drawing>
        </w:r>
      </w:sdtContent>
    </w:sdt>
  </w:p>
  <w:bookmarkEnd w:id="6"/>
  <w:bookmarkEnd w:id="7"/>
  <w:bookmarkEnd w:id="8"/>
  <w:bookmarkEnd w:id="9"/>
  <w:bookmarkEnd w:id="10"/>
  <w:bookmarkEnd w:id="1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F781E" w14:textId="77777777" w:rsidR="004705E1" w:rsidRPr="00232730" w:rsidRDefault="004705E1" w:rsidP="00DD20B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326DE" w14:textId="77777777" w:rsidR="004705E1" w:rsidRPr="00F55CE9" w:rsidRDefault="004705E1" w:rsidP="00DD20B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B28A5" w14:textId="77777777" w:rsidR="004705E1" w:rsidRPr="00F55CE9" w:rsidRDefault="004705E1" w:rsidP="00DD20B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82B86" w14:textId="77777777" w:rsidR="004705E1" w:rsidRPr="00F55CE9" w:rsidRDefault="004705E1" w:rsidP="00DD20B8">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70465" w14:textId="77777777" w:rsidR="004705E1" w:rsidRPr="00F55CE9" w:rsidRDefault="004705E1" w:rsidP="00DD20B8">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556E7" w14:textId="77777777" w:rsidR="004705E1" w:rsidRPr="00F55CE9" w:rsidRDefault="004705E1" w:rsidP="00DD20B8">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ACB94" w14:textId="77777777" w:rsidR="004705E1" w:rsidRPr="00F55CE9" w:rsidRDefault="004705E1" w:rsidP="00DD20B8">
    <w:pPr>
      <w:pStyle w:val="Encabezado"/>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AD8"/>
    <w:multiLevelType w:val="hybridMultilevel"/>
    <w:tmpl w:val="966E8C62"/>
    <w:styleLink w:val="TableAlphaNumberedMultilevel1"/>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8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3277AA"/>
    <w:multiLevelType w:val="hybridMultilevel"/>
    <w:tmpl w:val="3B521458"/>
    <w:lvl w:ilvl="0" w:tplc="CD607D26">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1356A16"/>
    <w:multiLevelType w:val="hybridMultilevel"/>
    <w:tmpl w:val="94A2B2AC"/>
    <w:styleLink w:val="NumberinParenthesesListMultilevel1"/>
    <w:lvl w:ilvl="0" w:tplc="F3F47E8C">
      <w:start w:val="1"/>
      <w:numFmt w:val="bullet"/>
      <w:pStyle w:val="Bullets"/>
      <w:lvlText w:val="•"/>
      <w:lvlJc w:val="left"/>
      <w:rPr>
        <w:rFonts w:ascii="Arial" w:hAnsi="Arial" w:hint="default"/>
        <w:color w:val="002C77" w:themeColor="accent1"/>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E50D37"/>
    <w:multiLevelType w:val="hybridMultilevel"/>
    <w:tmpl w:val="4FD8A0B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2A4D14"/>
    <w:multiLevelType w:val="hybridMultilevel"/>
    <w:tmpl w:val="7A5ED8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AC7778"/>
    <w:multiLevelType w:val="multilevel"/>
    <w:tmpl w:val="7D5A5510"/>
    <w:numStyleLink w:val="BulletsMultilevel"/>
  </w:abstractNum>
  <w:abstractNum w:abstractNumId="6" w15:restartNumberingAfterBreak="0">
    <w:nsid w:val="08821D56"/>
    <w:multiLevelType w:val="multilevel"/>
    <w:tmpl w:val="7D5A5510"/>
    <w:styleLink w:val="BulletsMultilevel"/>
    <w:lvl w:ilvl="0">
      <w:start w:val="1"/>
      <w:numFmt w:val="bullet"/>
      <w:pStyle w:val="Listaconvietas"/>
      <w:lvlText w:val="•"/>
      <w:lvlJc w:val="left"/>
      <w:pPr>
        <w:ind w:left="360" w:hanging="360"/>
      </w:pPr>
      <w:rPr>
        <w:rFonts w:ascii="Arial" w:hAnsi="Arial" w:cs="Times New Roman" w:hint="default"/>
      </w:rPr>
    </w:lvl>
    <w:lvl w:ilvl="1">
      <w:start w:val="1"/>
      <w:numFmt w:val="bullet"/>
      <w:pStyle w:val="Listaconvietas2"/>
      <w:lvlText w:val="–"/>
      <w:lvlJc w:val="left"/>
      <w:pPr>
        <w:ind w:left="720" w:hanging="360"/>
      </w:pPr>
      <w:rPr>
        <w:rFonts w:ascii="Arial" w:hAnsi="Arial" w:cs="Arial" w:hint="default"/>
      </w:rPr>
    </w:lvl>
    <w:lvl w:ilvl="2">
      <w:start w:val="1"/>
      <w:numFmt w:val="bullet"/>
      <w:pStyle w:val="Listaconvietas3"/>
      <w:lvlText w:val="-"/>
      <w:lvlJc w:val="left"/>
      <w:pPr>
        <w:ind w:left="1080" w:hanging="360"/>
      </w:pPr>
      <w:rPr>
        <w:rFonts w:ascii="Arial" w:hAnsi="Arial" w:cs="Arial" w:hint="default"/>
      </w:rPr>
    </w:lvl>
    <w:lvl w:ilvl="3">
      <w:start w:val="1"/>
      <w:numFmt w:val="bullet"/>
      <w:pStyle w:val="Listaconvietas4"/>
      <w:lvlText w:val="-"/>
      <w:lvlJc w:val="left"/>
      <w:pPr>
        <w:ind w:left="1440" w:hanging="360"/>
      </w:pPr>
      <w:rPr>
        <w:rFonts w:ascii="Arial" w:hAnsi="Arial" w:cs="Arial" w:hint="default"/>
      </w:rPr>
    </w:lvl>
    <w:lvl w:ilvl="4">
      <w:start w:val="1"/>
      <w:numFmt w:val="bullet"/>
      <w:pStyle w:val="Listaconvietas5"/>
      <w:lvlText w:val="-"/>
      <w:lvlJc w:val="left"/>
      <w:pPr>
        <w:ind w:left="1800" w:hanging="360"/>
      </w:pPr>
      <w:rPr>
        <w:rFonts w:ascii="Arial" w:hAnsi="Arial" w:cs="Arial" w:hint="default"/>
      </w:rPr>
    </w:lvl>
    <w:lvl w:ilvl="5">
      <w:start w:val="1"/>
      <w:numFmt w:val="bullet"/>
      <w:pStyle w:val="ListBullet6"/>
      <w:lvlText w:val="-"/>
      <w:lvlJc w:val="left"/>
      <w:pPr>
        <w:ind w:left="2160" w:hanging="360"/>
      </w:pPr>
      <w:rPr>
        <w:rFonts w:ascii="Arial" w:hAnsi="Arial" w:cs="Arial" w:hint="default"/>
      </w:rPr>
    </w:lvl>
    <w:lvl w:ilvl="6">
      <w:start w:val="1"/>
      <w:numFmt w:val="bullet"/>
      <w:pStyle w:val="ListBullet7"/>
      <w:lvlText w:val="-"/>
      <w:lvlJc w:val="left"/>
      <w:pPr>
        <w:ind w:left="2520" w:hanging="360"/>
      </w:pPr>
      <w:rPr>
        <w:rFonts w:ascii="Arial" w:hAnsi="Arial" w:cs="Arial" w:hint="default"/>
      </w:rPr>
    </w:lvl>
    <w:lvl w:ilvl="7">
      <w:start w:val="1"/>
      <w:numFmt w:val="bullet"/>
      <w:pStyle w:val="ListBullet8"/>
      <w:lvlText w:val="-"/>
      <w:lvlJc w:val="left"/>
      <w:pPr>
        <w:ind w:left="2880" w:hanging="360"/>
      </w:pPr>
      <w:rPr>
        <w:rFonts w:ascii="Arial" w:hAnsi="Arial" w:cs="Arial" w:hint="default"/>
      </w:rPr>
    </w:lvl>
    <w:lvl w:ilvl="8">
      <w:start w:val="1"/>
      <w:numFmt w:val="bullet"/>
      <w:pStyle w:val="ListBullet9"/>
      <w:lvlText w:val="-"/>
      <w:lvlJc w:val="left"/>
      <w:pPr>
        <w:ind w:left="3240" w:hanging="360"/>
      </w:pPr>
      <w:rPr>
        <w:rFonts w:ascii="Arial" w:hAnsi="Arial" w:cs="Arial" w:hint="default"/>
      </w:rPr>
    </w:lvl>
  </w:abstractNum>
  <w:abstractNum w:abstractNumId="7" w15:restartNumberingAfterBreak="0">
    <w:nsid w:val="0A2C7490"/>
    <w:multiLevelType w:val="hybridMultilevel"/>
    <w:tmpl w:val="99E6A396"/>
    <w:lvl w:ilvl="0" w:tplc="0409000F">
      <w:start w:val="1"/>
      <w:numFmt w:val="decimal"/>
      <w:pStyle w:val="Ttulo1"/>
      <w:lvlText w:val="%1."/>
      <w:lvlJc w:val="left"/>
      <w:pPr>
        <w:ind w:left="720" w:hanging="360"/>
      </w:pPr>
    </w:lvl>
    <w:lvl w:ilvl="1" w:tplc="04090019">
      <w:start w:val="1"/>
      <w:numFmt w:val="lowerLetter"/>
      <w:pStyle w:val="Ttulo2"/>
      <w:lvlText w:val="%2."/>
      <w:lvlJc w:val="left"/>
      <w:pPr>
        <w:ind w:left="1440" w:hanging="360"/>
      </w:pPr>
    </w:lvl>
    <w:lvl w:ilvl="2" w:tplc="0409001B" w:tentative="1">
      <w:start w:val="1"/>
      <w:numFmt w:val="lowerRoman"/>
      <w:pStyle w:val="Ttulo3"/>
      <w:lvlText w:val="%3."/>
      <w:lvlJc w:val="right"/>
      <w:pPr>
        <w:ind w:left="2160" w:hanging="180"/>
      </w:pPr>
    </w:lvl>
    <w:lvl w:ilvl="3" w:tplc="0409000F" w:tentative="1">
      <w:start w:val="1"/>
      <w:numFmt w:val="decimal"/>
      <w:pStyle w:val="Ttulo4"/>
      <w:lvlText w:val="%4."/>
      <w:lvlJc w:val="left"/>
      <w:pPr>
        <w:ind w:left="2880" w:hanging="360"/>
      </w:pPr>
    </w:lvl>
    <w:lvl w:ilvl="4" w:tplc="04090019" w:tentative="1">
      <w:start w:val="1"/>
      <w:numFmt w:val="lowerLetter"/>
      <w:pStyle w:val="Ttulo5"/>
      <w:lvlText w:val="%5."/>
      <w:lvlJc w:val="left"/>
      <w:pPr>
        <w:ind w:left="3600" w:hanging="360"/>
      </w:pPr>
    </w:lvl>
    <w:lvl w:ilvl="5" w:tplc="0409001B" w:tentative="1">
      <w:start w:val="1"/>
      <w:numFmt w:val="lowerRoman"/>
      <w:pStyle w:val="Ttulo6"/>
      <w:lvlText w:val="%6."/>
      <w:lvlJc w:val="right"/>
      <w:pPr>
        <w:ind w:left="4320" w:hanging="180"/>
      </w:pPr>
    </w:lvl>
    <w:lvl w:ilvl="6" w:tplc="0409000F" w:tentative="1">
      <w:start w:val="1"/>
      <w:numFmt w:val="decimal"/>
      <w:pStyle w:val="Ttulo7"/>
      <w:lvlText w:val="%7."/>
      <w:lvlJc w:val="left"/>
      <w:pPr>
        <w:ind w:left="5040" w:hanging="360"/>
      </w:pPr>
    </w:lvl>
    <w:lvl w:ilvl="7" w:tplc="04090019" w:tentative="1">
      <w:start w:val="1"/>
      <w:numFmt w:val="lowerLetter"/>
      <w:pStyle w:val="Ttulo8"/>
      <w:lvlText w:val="%8."/>
      <w:lvlJc w:val="left"/>
      <w:pPr>
        <w:ind w:left="5760" w:hanging="360"/>
      </w:pPr>
    </w:lvl>
    <w:lvl w:ilvl="8" w:tplc="0409001B" w:tentative="1">
      <w:start w:val="1"/>
      <w:numFmt w:val="lowerRoman"/>
      <w:pStyle w:val="Ttulo9"/>
      <w:lvlText w:val="%9."/>
      <w:lvlJc w:val="right"/>
      <w:pPr>
        <w:ind w:left="6480" w:hanging="180"/>
      </w:pPr>
    </w:lvl>
  </w:abstractNum>
  <w:abstractNum w:abstractNumId="8" w15:restartNumberingAfterBreak="0">
    <w:nsid w:val="0CA66814"/>
    <w:multiLevelType w:val="singleLevel"/>
    <w:tmpl w:val="45DEAEF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9" w15:restartNumberingAfterBreak="0">
    <w:nsid w:val="0D22067A"/>
    <w:multiLevelType w:val="multilevel"/>
    <w:tmpl w:val="758CF600"/>
    <w:numStyleLink w:val="HeadingsUList"/>
  </w:abstractNum>
  <w:abstractNum w:abstractNumId="10" w15:restartNumberingAfterBreak="0">
    <w:nsid w:val="0EB01C04"/>
    <w:multiLevelType w:val="multilevel"/>
    <w:tmpl w:val="6804F92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155200F"/>
    <w:multiLevelType w:val="multilevel"/>
    <w:tmpl w:val="6ADC05E2"/>
    <w:numStyleLink w:val="AppendicesList"/>
  </w:abstractNum>
  <w:abstractNum w:abstractNumId="12" w15:restartNumberingAfterBreak="0">
    <w:nsid w:val="120B6464"/>
    <w:multiLevelType w:val="hybridMultilevel"/>
    <w:tmpl w:val="209A3C0E"/>
    <w:lvl w:ilvl="0" w:tplc="256848D0">
      <w:start w:val="1"/>
      <w:numFmt w:val="bullet"/>
      <w:lvlText w:val=""/>
      <w:lvlJc w:val="left"/>
      <w:pPr>
        <w:ind w:left="1004" w:hanging="360"/>
      </w:pPr>
      <w:rPr>
        <w:rFonts w:ascii="Symbol" w:hAnsi="Symbol" w:hint="default"/>
        <w:color w:val="C00000"/>
        <w:sz w:val="20"/>
        <w:szCs w:val="16"/>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138513F4"/>
    <w:multiLevelType w:val="hybridMultilevel"/>
    <w:tmpl w:val="72AA4496"/>
    <w:lvl w:ilvl="0" w:tplc="C30654B8">
      <w:start w:val="1"/>
      <w:numFmt w:val="bullet"/>
      <w:lvlText w:val=""/>
      <w:lvlJc w:val="left"/>
      <w:pPr>
        <w:ind w:left="1080" w:hanging="360"/>
      </w:pPr>
      <w:rPr>
        <w:rFonts w:ascii="Symbol" w:hAnsi="Symbol"/>
      </w:rPr>
    </w:lvl>
    <w:lvl w:ilvl="1" w:tplc="A8460402">
      <w:start w:val="1"/>
      <w:numFmt w:val="bullet"/>
      <w:lvlText w:val=""/>
      <w:lvlJc w:val="left"/>
      <w:pPr>
        <w:ind w:left="1080" w:hanging="360"/>
      </w:pPr>
      <w:rPr>
        <w:rFonts w:ascii="Symbol" w:hAnsi="Symbol"/>
      </w:rPr>
    </w:lvl>
    <w:lvl w:ilvl="2" w:tplc="2E3AEE56">
      <w:start w:val="1"/>
      <w:numFmt w:val="bullet"/>
      <w:lvlText w:val=""/>
      <w:lvlJc w:val="left"/>
      <w:pPr>
        <w:ind w:left="1080" w:hanging="360"/>
      </w:pPr>
      <w:rPr>
        <w:rFonts w:ascii="Symbol" w:hAnsi="Symbol"/>
      </w:rPr>
    </w:lvl>
    <w:lvl w:ilvl="3" w:tplc="E5F6D55E">
      <w:start w:val="1"/>
      <w:numFmt w:val="bullet"/>
      <w:lvlText w:val=""/>
      <w:lvlJc w:val="left"/>
      <w:pPr>
        <w:ind w:left="1080" w:hanging="360"/>
      </w:pPr>
      <w:rPr>
        <w:rFonts w:ascii="Symbol" w:hAnsi="Symbol"/>
      </w:rPr>
    </w:lvl>
    <w:lvl w:ilvl="4" w:tplc="F976AF64">
      <w:start w:val="1"/>
      <w:numFmt w:val="bullet"/>
      <w:lvlText w:val=""/>
      <w:lvlJc w:val="left"/>
      <w:pPr>
        <w:ind w:left="1080" w:hanging="360"/>
      </w:pPr>
      <w:rPr>
        <w:rFonts w:ascii="Symbol" w:hAnsi="Symbol"/>
      </w:rPr>
    </w:lvl>
    <w:lvl w:ilvl="5" w:tplc="2D86D2D6">
      <w:start w:val="1"/>
      <w:numFmt w:val="bullet"/>
      <w:lvlText w:val=""/>
      <w:lvlJc w:val="left"/>
      <w:pPr>
        <w:ind w:left="1080" w:hanging="360"/>
      </w:pPr>
      <w:rPr>
        <w:rFonts w:ascii="Symbol" w:hAnsi="Symbol"/>
      </w:rPr>
    </w:lvl>
    <w:lvl w:ilvl="6" w:tplc="D652B314">
      <w:start w:val="1"/>
      <w:numFmt w:val="bullet"/>
      <w:lvlText w:val=""/>
      <w:lvlJc w:val="left"/>
      <w:pPr>
        <w:ind w:left="1080" w:hanging="360"/>
      </w:pPr>
      <w:rPr>
        <w:rFonts w:ascii="Symbol" w:hAnsi="Symbol"/>
      </w:rPr>
    </w:lvl>
    <w:lvl w:ilvl="7" w:tplc="7FB255D0">
      <w:start w:val="1"/>
      <w:numFmt w:val="bullet"/>
      <w:lvlText w:val=""/>
      <w:lvlJc w:val="left"/>
      <w:pPr>
        <w:ind w:left="1080" w:hanging="360"/>
      </w:pPr>
      <w:rPr>
        <w:rFonts w:ascii="Symbol" w:hAnsi="Symbol"/>
      </w:rPr>
    </w:lvl>
    <w:lvl w:ilvl="8" w:tplc="9D88D20A">
      <w:start w:val="1"/>
      <w:numFmt w:val="bullet"/>
      <w:lvlText w:val=""/>
      <w:lvlJc w:val="left"/>
      <w:pPr>
        <w:ind w:left="1080" w:hanging="360"/>
      </w:pPr>
      <w:rPr>
        <w:rFonts w:ascii="Symbol" w:hAnsi="Symbol"/>
      </w:rPr>
    </w:lvl>
  </w:abstractNum>
  <w:abstractNum w:abstractNumId="14" w15:restartNumberingAfterBreak="0">
    <w:nsid w:val="18930004"/>
    <w:multiLevelType w:val="multilevel"/>
    <w:tmpl w:val="7EB681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Santander Text Light" w:hAnsi="Santander Text Light" w:hint="default"/>
        <w:sz w:val="28"/>
        <w:szCs w:val="28"/>
      </w:rPr>
    </w:lvl>
    <w:lvl w:ilvl="3">
      <w:start w:val="1"/>
      <w:numFmt w:val="decimal"/>
      <w:lvlText w:val="%1.%2.%3.%4"/>
      <w:lvlJc w:val="left"/>
      <w:pPr>
        <w:ind w:left="1080" w:hanging="1080"/>
      </w:pPr>
      <w:rPr>
        <w:rFonts w:ascii="Santander Text Light" w:hAnsi="Santander Text Light" w:hint="default"/>
      </w:rPr>
    </w:lvl>
    <w:lvl w:ilvl="4">
      <w:start w:val="1"/>
      <w:numFmt w:val="lowerLetter"/>
      <w:lvlText w:val="%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9870DE2"/>
    <w:multiLevelType w:val="hybridMultilevel"/>
    <w:tmpl w:val="CDBC41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9A15E3D"/>
    <w:multiLevelType w:val="hybridMultilevel"/>
    <w:tmpl w:val="4B28BB7A"/>
    <w:lvl w:ilvl="0" w:tplc="EAF8C9E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AA1391"/>
    <w:multiLevelType w:val="hybridMultilevel"/>
    <w:tmpl w:val="D13C9BE6"/>
    <w:lvl w:ilvl="0" w:tplc="FFFFFFFF">
      <w:start w:val="1"/>
      <w:numFmt w:val="upperLetter"/>
      <w:lvlText w:val="%1)"/>
      <w:lvlJc w:val="left"/>
      <w:pPr>
        <w:ind w:left="1080" w:hanging="360"/>
      </w:pPr>
      <w:rPr>
        <w:rFonts w:hint="default"/>
        <w:b w:val="0"/>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ACE16A7"/>
    <w:multiLevelType w:val="multilevel"/>
    <w:tmpl w:val="42AAD684"/>
    <w:lvl w:ilvl="0">
      <w:start w:val="1"/>
      <w:numFmt w:val="decimal"/>
      <w:lvlText w:val="%1."/>
      <w:lvlJc w:val="left"/>
      <w:pPr>
        <w:ind w:left="360" w:hanging="360"/>
      </w:pPr>
      <w:rPr>
        <w:rFonts w:asciiTheme="minorHAnsi" w:eastAsiaTheme="minorHAnsi" w:hAnsiTheme="minorHAnsi" w:cstheme="minorBidi"/>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1AFC7244"/>
    <w:multiLevelType w:val="hybridMultilevel"/>
    <w:tmpl w:val="CB0C438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1EEF6D1E"/>
    <w:multiLevelType w:val="hybridMultilevel"/>
    <w:tmpl w:val="B8FADD56"/>
    <w:lvl w:ilvl="0" w:tplc="D696B450">
      <w:start w:val="1"/>
      <w:numFmt w:val="bullet"/>
      <w:lvlText w:val=""/>
      <w:lvlJc w:val="left"/>
      <w:pPr>
        <w:ind w:left="1440" w:hanging="360"/>
      </w:pPr>
      <w:rPr>
        <w:rFonts w:ascii="Symbol" w:hAnsi="Symbol"/>
      </w:rPr>
    </w:lvl>
    <w:lvl w:ilvl="1" w:tplc="10D05F42">
      <w:start w:val="1"/>
      <w:numFmt w:val="bullet"/>
      <w:lvlText w:val=""/>
      <w:lvlJc w:val="left"/>
      <w:pPr>
        <w:ind w:left="1440" w:hanging="360"/>
      </w:pPr>
      <w:rPr>
        <w:rFonts w:ascii="Symbol" w:hAnsi="Symbol"/>
      </w:rPr>
    </w:lvl>
    <w:lvl w:ilvl="2" w:tplc="F28A3A26">
      <w:start w:val="1"/>
      <w:numFmt w:val="bullet"/>
      <w:lvlText w:val=""/>
      <w:lvlJc w:val="left"/>
      <w:pPr>
        <w:ind w:left="1440" w:hanging="360"/>
      </w:pPr>
      <w:rPr>
        <w:rFonts w:ascii="Symbol" w:hAnsi="Symbol"/>
      </w:rPr>
    </w:lvl>
    <w:lvl w:ilvl="3" w:tplc="0ED09212">
      <w:start w:val="1"/>
      <w:numFmt w:val="bullet"/>
      <w:lvlText w:val=""/>
      <w:lvlJc w:val="left"/>
      <w:pPr>
        <w:ind w:left="1440" w:hanging="360"/>
      </w:pPr>
      <w:rPr>
        <w:rFonts w:ascii="Symbol" w:hAnsi="Symbol"/>
      </w:rPr>
    </w:lvl>
    <w:lvl w:ilvl="4" w:tplc="2C96D854">
      <w:start w:val="1"/>
      <w:numFmt w:val="bullet"/>
      <w:lvlText w:val=""/>
      <w:lvlJc w:val="left"/>
      <w:pPr>
        <w:ind w:left="1440" w:hanging="360"/>
      </w:pPr>
      <w:rPr>
        <w:rFonts w:ascii="Symbol" w:hAnsi="Symbol"/>
      </w:rPr>
    </w:lvl>
    <w:lvl w:ilvl="5" w:tplc="9E8031B6">
      <w:start w:val="1"/>
      <w:numFmt w:val="bullet"/>
      <w:lvlText w:val=""/>
      <w:lvlJc w:val="left"/>
      <w:pPr>
        <w:ind w:left="1440" w:hanging="360"/>
      </w:pPr>
      <w:rPr>
        <w:rFonts w:ascii="Symbol" w:hAnsi="Symbol"/>
      </w:rPr>
    </w:lvl>
    <w:lvl w:ilvl="6" w:tplc="8042F540">
      <w:start w:val="1"/>
      <w:numFmt w:val="bullet"/>
      <w:lvlText w:val=""/>
      <w:lvlJc w:val="left"/>
      <w:pPr>
        <w:ind w:left="1440" w:hanging="360"/>
      </w:pPr>
      <w:rPr>
        <w:rFonts w:ascii="Symbol" w:hAnsi="Symbol"/>
      </w:rPr>
    </w:lvl>
    <w:lvl w:ilvl="7" w:tplc="1EE47B88">
      <w:start w:val="1"/>
      <w:numFmt w:val="bullet"/>
      <w:lvlText w:val=""/>
      <w:lvlJc w:val="left"/>
      <w:pPr>
        <w:ind w:left="1440" w:hanging="360"/>
      </w:pPr>
      <w:rPr>
        <w:rFonts w:ascii="Symbol" w:hAnsi="Symbol"/>
      </w:rPr>
    </w:lvl>
    <w:lvl w:ilvl="8" w:tplc="94AAABB8">
      <w:start w:val="1"/>
      <w:numFmt w:val="bullet"/>
      <w:lvlText w:val=""/>
      <w:lvlJc w:val="left"/>
      <w:pPr>
        <w:ind w:left="1440" w:hanging="360"/>
      </w:pPr>
      <w:rPr>
        <w:rFonts w:ascii="Symbol" w:hAnsi="Symbol"/>
      </w:rPr>
    </w:lvl>
  </w:abstractNum>
  <w:abstractNum w:abstractNumId="21" w15:restartNumberingAfterBreak="0">
    <w:nsid w:val="215B5BFF"/>
    <w:multiLevelType w:val="multilevel"/>
    <w:tmpl w:val="6F9C0CFC"/>
    <w:lvl w:ilvl="0">
      <w:start w:val="1"/>
      <w:numFmt w:val="decimal"/>
      <w:lvlText w:val="%1."/>
      <w:lvlJc w:val="left"/>
      <w:pPr>
        <w:ind w:left="360" w:hanging="360"/>
      </w:pPr>
      <w:rPr>
        <w:rFonts w:asciiTheme="minorHAnsi" w:eastAsiaTheme="minorHAnsi" w:hAnsiTheme="minorHAnsi" w:cstheme="minorBidi"/>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2123601"/>
    <w:multiLevelType w:val="hybridMultilevel"/>
    <w:tmpl w:val="E7A8BFB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4CE34AC"/>
    <w:multiLevelType w:val="hybridMultilevel"/>
    <w:tmpl w:val="D2E41706"/>
    <w:lvl w:ilvl="0" w:tplc="0C0A000F">
      <w:start w:val="1"/>
      <w:numFmt w:val="decimal"/>
      <w:lvlText w:val="%1."/>
      <w:lvlJc w:val="left"/>
      <w:pPr>
        <w:ind w:left="360" w:hanging="360"/>
      </w:pPr>
    </w:lvl>
    <w:lvl w:ilvl="1" w:tplc="0C0A000F">
      <w:start w:val="1"/>
      <w:numFmt w:val="decimal"/>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258173D3"/>
    <w:multiLevelType w:val="hybridMultilevel"/>
    <w:tmpl w:val="92E84B12"/>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61AA2"/>
    <w:multiLevelType w:val="hybridMultilevel"/>
    <w:tmpl w:val="E9E45744"/>
    <w:lvl w:ilvl="0" w:tplc="6880936E">
      <w:start w:val="1"/>
      <w:numFmt w:val="bullet"/>
      <w:lvlText w:val=""/>
      <w:lvlJc w:val="left"/>
      <w:pPr>
        <w:ind w:left="1080" w:hanging="360"/>
      </w:pPr>
      <w:rPr>
        <w:rFonts w:ascii="Symbol" w:hAnsi="Symbol"/>
      </w:rPr>
    </w:lvl>
    <w:lvl w:ilvl="1" w:tplc="466AE026">
      <w:start w:val="1"/>
      <w:numFmt w:val="bullet"/>
      <w:lvlText w:val=""/>
      <w:lvlJc w:val="left"/>
      <w:pPr>
        <w:ind w:left="1080" w:hanging="360"/>
      </w:pPr>
      <w:rPr>
        <w:rFonts w:ascii="Symbol" w:hAnsi="Symbol"/>
      </w:rPr>
    </w:lvl>
    <w:lvl w:ilvl="2" w:tplc="B6D0E80A">
      <w:start w:val="1"/>
      <w:numFmt w:val="bullet"/>
      <w:lvlText w:val=""/>
      <w:lvlJc w:val="left"/>
      <w:pPr>
        <w:ind w:left="1080" w:hanging="360"/>
      </w:pPr>
      <w:rPr>
        <w:rFonts w:ascii="Symbol" w:hAnsi="Symbol"/>
      </w:rPr>
    </w:lvl>
    <w:lvl w:ilvl="3" w:tplc="4D2E62B0">
      <w:start w:val="1"/>
      <w:numFmt w:val="bullet"/>
      <w:lvlText w:val=""/>
      <w:lvlJc w:val="left"/>
      <w:pPr>
        <w:ind w:left="1080" w:hanging="360"/>
      </w:pPr>
      <w:rPr>
        <w:rFonts w:ascii="Symbol" w:hAnsi="Symbol"/>
      </w:rPr>
    </w:lvl>
    <w:lvl w:ilvl="4" w:tplc="952057AC">
      <w:start w:val="1"/>
      <w:numFmt w:val="bullet"/>
      <w:lvlText w:val=""/>
      <w:lvlJc w:val="left"/>
      <w:pPr>
        <w:ind w:left="1080" w:hanging="360"/>
      </w:pPr>
      <w:rPr>
        <w:rFonts w:ascii="Symbol" w:hAnsi="Symbol"/>
      </w:rPr>
    </w:lvl>
    <w:lvl w:ilvl="5" w:tplc="B5C28560">
      <w:start w:val="1"/>
      <w:numFmt w:val="bullet"/>
      <w:lvlText w:val=""/>
      <w:lvlJc w:val="left"/>
      <w:pPr>
        <w:ind w:left="1080" w:hanging="360"/>
      </w:pPr>
      <w:rPr>
        <w:rFonts w:ascii="Symbol" w:hAnsi="Symbol"/>
      </w:rPr>
    </w:lvl>
    <w:lvl w:ilvl="6" w:tplc="5612518E">
      <w:start w:val="1"/>
      <w:numFmt w:val="bullet"/>
      <w:lvlText w:val=""/>
      <w:lvlJc w:val="left"/>
      <w:pPr>
        <w:ind w:left="1080" w:hanging="360"/>
      </w:pPr>
      <w:rPr>
        <w:rFonts w:ascii="Symbol" w:hAnsi="Symbol"/>
      </w:rPr>
    </w:lvl>
    <w:lvl w:ilvl="7" w:tplc="2FD42DF8">
      <w:start w:val="1"/>
      <w:numFmt w:val="bullet"/>
      <w:lvlText w:val=""/>
      <w:lvlJc w:val="left"/>
      <w:pPr>
        <w:ind w:left="1080" w:hanging="360"/>
      </w:pPr>
      <w:rPr>
        <w:rFonts w:ascii="Symbol" w:hAnsi="Symbol"/>
      </w:rPr>
    </w:lvl>
    <w:lvl w:ilvl="8" w:tplc="EFDEC0D2">
      <w:start w:val="1"/>
      <w:numFmt w:val="bullet"/>
      <w:lvlText w:val=""/>
      <w:lvlJc w:val="left"/>
      <w:pPr>
        <w:ind w:left="1080" w:hanging="360"/>
      </w:pPr>
      <w:rPr>
        <w:rFonts w:ascii="Symbol" w:hAnsi="Symbol"/>
      </w:rPr>
    </w:lvl>
  </w:abstractNum>
  <w:abstractNum w:abstractNumId="26" w15:restartNumberingAfterBreak="0">
    <w:nsid w:val="27ED79B9"/>
    <w:multiLevelType w:val="multilevel"/>
    <w:tmpl w:val="0F047E2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85A502F"/>
    <w:multiLevelType w:val="hybridMultilevel"/>
    <w:tmpl w:val="D57694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B7C6998"/>
    <w:multiLevelType w:val="hybridMultilevel"/>
    <w:tmpl w:val="749C0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BCC7E9A"/>
    <w:multiLevelType w:val="hybridMultilevel"/>
    <w:tmpl w:val="3676BB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E146739"/>
    <w:multiLevelType w:val="hybridMultilevel"/>
    <w:tmpl w:val="F65A6022"/>
    <w:lvl w:ilvl="0" w:tplc="AC6ADA4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E7D2E5E"/>
    <w:multiLevelType w:val="hybridMultilevel"/>
    <w:tmpl w:val="1B30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924E0"/>
    <w:multiLevelType w:val="multilevel"/>
    <w:tmpl w:val="6076FB1C"/>
    <w:styleLink w:val="UppercaseAlphaListMultilevel1"/>
    <w:lvl w:ilvl="0">
      <w:start w:val="1"/>
      <w:numFmt w:val="none"/>
      <w:suff w:val="nothing"/>
      <w:lvlText w:val=""/>
      <w:lvlJc w:val="left"/>
      <w:pPr>
        <w:ind w:left="36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3"/>
      <w:lvlJc w:val="left"/>
      <w:pPr>
        <w:ind w:left="108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1800" w:firstLine="0"/>
      </w:pPr>
      <w:rPr>
        <w:rFonts w:hint="default"/>
      </w:rPr>
    </w:lvl>
    <w:lvl w:ilvl="5">
      <w:start w:val="1"/>
      <w:numFmt w:val="none"/>
      <w:suff w:val="nothing"/>
      <w:lvlText w:val=""/>
      <w:lvlJc w:val="left"/>
      <w:pPr>
        <w:ind w:left="2160" w:firstLine="0"/>
      </w:pPr>
      <w:rPr>
        <w:rFonts w:hint="default"/>
      </w:rPr>
    </w:lvl>
    <w:lvl w:ilvl="6">
      <w:start w:val="1"/>
      <w:numFmt w:val="none"/>
      <w:suff w:val="nothing"/>
      <w:lvlText w:val=""/>
      <w:lvlJc w:val="left"/>
      <w:pPr>
        <w:ind w:left="2520" w:firstLine="0"/>
      </w:pPr>
      <w:rPr>
        <w:rFonts w:hint="default"/>
      </w:rPr>
    </w:lvl>
    <w:lvl w:ilvl="7">
      <w:start w:val="1"/>
      <w:numFmt w:val="none"/>
      <w:suff w:val="nothing"/>
      <w:lvlText w:val=""/>
      <w:lvlJc w:val="left"/>
      <w:pPr>
        <w:ind w:left="2880" w:firstLine="0"/>
      </w:pPr>
      <w:rPr>
        <w:rFonts w:hint="default"/>
      </w:rPr>
    </w:lvl>
    <w:lvl w:ilvl="8">
      <w:start w:val="1"/>
      <w:numFmt w:val="none"/>
      <w:suff w:val="nothing"/>
      <w:lvlText w:val="%9"/>
      <w:lvlJc w:val="left"/>
      <w:pPr>
        <w:ind w:left="3240" w:firstLine="0"/>
      </w:pPr>
      <w:rPr>
        <w:rFonts w:hint="default"/>
      </w:rPr>
    </w:lvl>
  </w:abstractNum>
  <w:abstractNum w:abstractNumId="33" w15:restartNumberingAfterBreak="0">
    <w:nsid w:val="2F963BE0"/>
    <w:multiLevelType w:val="hybridMultilevel"/>
    <w:tmpl w:val="25DAA542"/>
    <w:lvl w:ilvl="0" w:tplc="02608D04">
      <w:start w:val="1"/>
      <w:numFmt w:val="bullet"/>
      <w:lvlText w:val="-"/>
      <w:lvlJc w:val="left"/>
      <w:pPr>
        <w:ind w:left="786" w:hanging="360"/>
      </w:pPr>
      <w:rPr>
        <w:rFonts w:ascii="Santander Text Light" w:hAnsi="Santander Text Light" w:hint="default"/>
        <w:color w:val="C00000"/>
        <w:sz w:val="24"/>
      </w:rPr>
    </w:lvl>
    <w:lvl w:ilvl="1" w:tplc="520C1CCA">
      <w:start w:val="1"/>
      <w:numFmt w:val="bullet"/>
      <w:lvlText w:val=""/>
      <w:lvlJc w:val="left"/>
      <w:pPr>
        <w:ind w:left="1506" w:hanging="360"/>
      </w:pPr>
      <w:rPr>
        <w:rFonts w:ascii="Wingdings" w:hAnsi="Wingdings" w:hint="default"/>
        <w:color w:val="C00000"/>
      </w:rPr>
    </w:lvl>
    <w:lvl w:ilvl="2" w:tplc="0C0A0005">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4" w15:restartNumberingAfterBreak="0">
    <w:nsid w:val="31606E01"/>
    <w:multiLevelType w:val="hybridMultilevel"/>
    <w:tmpl w:val="FFD8CF92"/>
    <w:lvl w:ilvl="0" w:tplc="0C0A0001">
      <w:start w:val="1"/>
      <w:numFmt w:val="bullet"/>
      <w:lvlText w:val=""/>
      <w:lvlJc w:val="left"/>
      <w:pPr>
        <w:ind w:left="786" w:hanging="360"/>
      </w:pPr>
      <w:rPr>
        <w:rFonts w:ascii="Symbol" w:hAnsi="Symbol" w:hint="default"/>
        <w:color w:val="C00000"/>
        <w:sz w:val="24"/>
      </w:rPr>
    </w:lvl>
    <w:lvl w:ilvl="1" w:tplc="0C0A0003">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5" w15:restartNumberingAfterBreak="0">
    <w:nsid w:val="32977CE8"/>
    <w:multiLevelType w:val="hybridMultilevel"/>
    <w:tmpl w:val="5128E0AE"/>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32B04B17"/>
    <w:multiLevelType w:val="multilevel"/>
    <w:tmpl w:val="D0283142"/>
    <w:lvl w:ilvl="0">
      <w:start w:val="1"/>
      <w:numFmt w:val="bullet"/>
      <w:lvlText w:val=""/>
      <w:lvlJc w:val="left"/>
      <w:pPr>
        <w:ind w:left="927"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362B3D99"/>
    <w:multiLevelType w:val="hybridMultilevel"/>
    <w:tmpl w:val="C714D08A"/>
    <w:lvl w:ilvl="0" w:tplc="FFFFFFFF">
      <w:start w:val="1"/>
      <w:numFmt w:val="bullet"/>
      <w:lvlText w:val=""/>
      <w:lvlJc w:val="left"/>
      <w:pPr>
        <w:ind w:left="360" w:hanging="360"/>
      </w:pPr>
      <w:rPr>
        <w:rFonts w:ascii="Symbol" w:hAnsi="Symbol" w:hint="default"/>
        <w:color w:val="C00000"/>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36325E07"/>
    <w:multiLevelType w:val="multilevel"/>
    <w:tmpl w:val="441C7B2E"/>
    <w:lvl w:ilvl="0">
      <w:start w:val="1"/>
      <w:numFmt w:val="decimal"/>
      <w:lvlText w:val="%1."/>
      <w:lvlJc w:val="left"/>
      <w:pPr>
        <w:ind w:left="216" w:hanging="216"/>
      </w:pPr>
      <w:rPr>
        <w:rFonts w:hint="default"/>
      </w:rPr>
    </w:lvl>
    <w:lvl w:ilvl="1">
      <w:start w:val="1"/>
      <w:numFmt w:val="upperLetter"/>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39" w15:restartNumberingAfterBreak="0">
    <w:nsid w:val="3860767C"/>
    <w:multiLevelType w:val="hybridMultilevel"/>
    <w:tmpl w:val="3466BB64"/>
    <w:lvl w:ilvl="0" w:tplc="0C0A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3ADB2EA4"/>
    <w:multiLevelType w:val="hybridMultilevel"/>
    <w:tmpl w:val="C4A45E16"/>
    <w:lvl w:ilvl="0" w:tplc="AB1AB3BA">
      <w:start w:val="2"/>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3B0312AD"/>
    <w:multiLevelType w:val="hybridMultilevel"/>
    <w:tmpl w:val="C262E05A"/>
    <w:lvl w:ilvl="0" w:tplc="0C0A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B4B70F7"/>
    <w:multiLevelType w:val="hybridMultilevel"/>
    <w:tmpl w:val="E53A9954"/>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3BB67426"/>
    <w:multiLevelType w:val="hybridMultilevel"/>
    <w:tmpl w:val="28A4A7C2"/>
    <w:lvl w:ilvl="0" w:tplc="CC44C924">
      <w:start w:val="1"/>
      <w:numFmt w:val="bullet"/>
      <w:pStyle w:val="TableBullet1"/>
      <w:lvlText w:val="•"/>
      <w:lvlJc w:val="left"/>
      <w:pPr>
        <w:ind w:left="216" w:hanging="216"/>
      </w:pPr>
      <w:rPr>
        <w:rFonts w:ascii="Arial" w:hAnsi="Arial" w:hint="default"/>
      </w:rPr>
    </w:lvl>
    <w:lvl w:ilvl="1" w:tplc="1D0EEEA6">
      <w:start w:val="1"/>
      <w:numFmt w:val="bullet"/>
      <w:pStyle w:val="TableBullet2"/>
      <w:lvlText w:val="–"/>
      <w:lvlJc w:val="left"/>
      <w:pPr>
        <w:ind w:left="432" w:hanging="216"/>
      </w:pPr>
      <w:rPr>
        <w:rFonts w:ascii="Arial" w:hAnsi="Arial" w:hint="default"/>
      </w:rPr>
    </w:lvl>
    <w:lvl w:ilvl="2" w:tplc="0332D154">
      <w:start w:val="1"/>
      <w:numFmt w:val="bullet"/>
      <w:pStyle w:val="TableBullet3"/>
      <w:lvlText w:val="-"/>
      <w:lvlJc w:val="left"/>
      <w:pPr>
        <w:ind w:left="648" w:hanging="216"/>
      </w:pPr>
      <w:rPr>
        <w:rFonts w:ascii="Arial" w:hAnsi="Arial" w:hint="default"/>
      </w:rPr>
    </w:lvl>
    <w:lvl w:ilvl="3" w:tplc="170EB4D0">
      <w:start w:val="1"/>
      <w:numFmt w:val="bullet"/>
      <w:pStyle w:val="TableBullet4"/>
      <w:lvlText w:val="-"/>
      <w:lvlJc w:val="left"/>
      <w:pPr>
        <w:ind w:left="864" w:hanging="216"/>
      </w:pPr>
      <w:rPr>
        <w:rFonts w:ascii="Arial" w:hAnsi="Arial" w:hint="default"/>
      </w:rPr>
    </w:lvl>
    <w:lvl w:ilvl="4" w:tplc="1D16517C">
      <w:start w:val="1"/>
      <w:numFmt w:val="bullet"/>
      <w:pStyle w:val="TableBullet5"/>
      <w:lvlText w:val="-"/>
      <w:lvlJc w:val="left"/>
      <w:pPr>
        <w:ind w:left="1080" w:hanging="216"/>
      </w:pPr>
      <w:rPr>
        <w:rFonts w:ascii="Arial" w:hAnsi="Arial" w:hint="default"/>
      </w:rPr>
    </w:lvl>
    <w:lvl w:ilvl="5" w:tplc="7C8EE822">
      <w:start w:val="1"/>
      <w:numFmt w:val="bullet"/>
      <w:pStyle w:val="TableBullet6"/>
      <w:lvlText w:val="-"/>
      <w:lvlJc w:val="left"/>
      <w:pPr>
        <w:ind w:left="1296" w:hanging="216"/>
      </w:pPr>
      <w:rPr>
        <w:rFonts w:ascii="Arial" w:hAnsi="Arial" w:hint="default"/>
      </w:rPr>
    </w:lvl>
    <w:lvl w:ilvl="6" w:tplc="F07420EA">
      <w:start w:val="1"/>
      <w:numFmt w:val="bullet"/>
      <w:pStyle w:val="TableBullet7"/>
      <w:lvlText w:val="-"/>
      <w:lvlJc w:val="left"/>
      <w:pPr>
        <w:ind w:left="1512" w:hanging="216"/>
      </w:pPr>
      <w:rPr>
        <w:rFonts w:ascii="Arial" w:hAnsi="Arial" w:hint="default"/>
      </w:rPr>
    </w:lvl>
    <w:lvl w:ilvl="7" w:tplc="05FAADA0">
      <w:start w:val="1"/>
      <w:numFmt w:val="bullet"/>
      <w:pStyle w:val="TableBullet8"/>
      <w:lvlText w:val="-"/>
      <w:lvlJc w:val="left"/>
      <w:pPr>
        <w:ind w:left="1728" w:hanging="216"/>
      </w:pPr>
      <w:rPr>
        <w:rFonts w:ascii="Arial" w:hAnsi="Arial" w:hint="default"/>
      </w:rPr>
    </w:lvl>
    <w:lvl w:ilvl="8" w:tplc="73423B3C">
      <w:start w:val="1"/>
      <w:numFmt w:val="bullet"/>
      <w:pStyle w:val="TableBullet9"/>
      <w:lvlText w:val="-"/>
      <w:lvlJc w:val="left"/>
      <w:pPr>
        <w:ind w:left="1944" w:hanging="216"/>
      </w:pPr>
      <w:rPr>
        <w:rFonts w:ascii="Arial" w:hAnsi="Arial" w:hint="default"/>
      </w:rPr>
    </w:lvl>
  </w:abstractNum>
  <w:abstractNum w:abstractNumId="44" w15:restartNumberingAfterBreak="0">
    <w:nsid w:val="3C677B30"/>
    <w:multiLevelType w:val="multilevel"/>
    <w:tmpl w:val="67CEDD6E"/>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decimal"/>
      <w:isLgl/>
      <w:lvlText w:val="%2."/>
      <w:lvlJc w:val="left"/>
      <w:pPr>
        <w:ind w:left="1080" w:hanging="360"/>
      </w:pPr>
      <w:rPr>
        <w:rFonts w:asciiTheme="minorHAnsi" w:eastAsiaTheme="minorHAnsi" w:hAnsiTheme="minorHAnsi" w:cstheme="minorBidi"/>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5" w15:restartNumberingAfterBreak="0">
    <w:nsid w:val="40A77AB0"/>
    <w:multiLevelType w:val="hybridMultilevel"/>
    <w:tmpl w:val="B7D4E8D6"/>
    <w:lvl w:ilvl="0" w:tplc="04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6" w15:restartNumberingAfterBreak="0">
    <w:nsid w:val="41940CF1"/>
    <w:multiLevelType w:val="hybridMultilevel"/>
    <w:tmpl w:val="AB46267E"/>
    <w:lvl w:ilvl="0" w:tplc="0C0A0005">
      <w:start w:val="1"/>
      <w:numFmt w:val="bullet"/>
      <w:lvlText w:val=""/>
      <w:lvlJc w:val="left"/>
      <w:pPr>
        <w:ind w:left="2496" w:hanging="360"/>
      </w:pPr>
      <w:rPr>
        <w:rFonts w:ascii="Wingdings" w:hAnsi="Wingdings" w:hint="default"/>
      </w:rPr>
    </w:lvl>
    <w:lvl w:ilvl="1" w:tplc="0C0A0003" w:tentative="1">
      <w:start w:val="1"/>
      <w:numFmt w:val="bullet"/>
      <w:lvlText w:val="o"/>
      <w:lvlJc w:val="left"/>
      <w:pPr>
        <w:ind w:left="3216" w:hanging="360"/>
      </w:pPr>
      <w:rPr>
        <w:rFonts w:ascii="Courier New" w:hAnsi="Courier New" w:cs="Courier New" w:hint="default"/>
      </w:rPr>
    </w:lvl>
    <w:lvl w:ilvl="2" w:tplc="0C0A0005" w:tentative="1">
      <w:start w:val="1"/>
      <w:numFmt w:val="bullet"/>
      <w:lvlText w:val=""/>
      <w:lvlJc w:val="left"/>
      <w:pPr>
        <w:ind w:left="3936" w:hanging="360"/>
      </w:pPr>
      <w:rPr>
        <w:rFonts w:ascii="Wingdings" w:hAnsi="Wingdings" w:hint="default"/>
      </w:rPr>
    </w:lvl>
    <w:lvl w:ilvl="3" w:tplc="0C0A0001" w:tentative="1">
      <w:start w:val="1"/>
      <w:numFmt w:val="bullet"/>
      <w:lvlText w:val=""/>
      <w:lvlJc w:val="left"/>
      <w:pPr>
        <w:ind w:left="4656" w:hanging="360"/>
      </w:pPr>
      <w:rPr>
        <w:rFonts w:ascii="Symbol" w:hAnsi="Symbol" w:hint="default"/>
      </w:rPr>
    </w:lvl>
    <w:lvl w:ilvl="4" w:tplc="0C0A0003" w:tentative="1">
      <w:start w:val="1"/>
      <w:numFmt w:val="bullet"/>
      <w:lvlText w:val="o"/>
      <w:lvlJc w:val="left"/>
      <w:pPr>
        <w:ind w:left="5376" w:hanging="360"/>
      </w:pPr>
      <w:rPr>
        <w:rFonts w:ascii="Courier New" w:hAnsi="Courier New" w:cs="Courier New" w:hint="default"/>
      </w:rPr>
    </w:lvl>
    <w:lvl w:ilvl="5" w:tplc="0C0A0005" w:tentative="1">
      <w:start w:val="1"/>
      <w:numFmt w:val="bullet"/>
      <w:lvlText w:val=""/>
      <w:lvlJc w:val="left"/>
      <w:pPr>
        <w:ind w:left="6096" w:hanging="360"/>
      </w:pPr>
      <w:rPr>
        <w:rFonts w:ascii="Wingdings" w:hAnsi="Wingdings" w:hint="default"/>
      </w:rPr>
    </w:lvl>
    <w:lvl w:ilvl="6" w:tplc="0C0A0001" w:tentative="1">
      <w:start w:val="1"/>
      <w:numFmt w:val="bullet"/>
      <w:lvlText w:val=""/>
      <w:lvlJc w:val="left"/>
      <w:pPr>
        <w:ind w:left="6816" w:hanging="360"/>
      </w:pPr>
      <w:rPr>
        <w:rFonts w:ascii="Symbol" w:hAnsi="Symbol" w:hint="default"/>
      </w:rPr>
    </w:lvl>
    <w:lvl w:ilvl="7" w:tplc="0C0A0003" w:tentative="1">
      <w:start w:val="1"/>
      <w:numFmt w:val="bullet"/>
      <w:lvlText w:val="o"/>
      <w:lvlJc w:val="left"/>
      <w:pPr>
        <w:ind w:left="7536" w:hanging="360"/>
      </w:pPr>
      <w:rPr>
        <w:rFonts w:ascii="Courier New" w:hAnsi="Courier New" w:cs="Courier New" w:hint="default"/>
      </w:rPr>
    </w:lvl>
    <w:lvl w:ilvl="8" w:tplc="0C0A0005" w:tentative="1">
      <w:start w:val="1"/>
      <w:numFmt w:val="bullet"/>
      <w:lvlText w:val=""/>
      <w:lvlJc w:val="left"/>
      <w:pPr>
        <w:ind w:left="8256" w:hanging="360"/>
      </w:pPr>
      <w:rPr>
        <w:rFonts w:ascii="Wingdings" w:hAnsi="Wingdings" w:hint="default"/>
      </w:rPr>
    </w:lvl>
  </w:abstractNum>
  <w:abstractNum w:abstractNumId="47" w15:restartNumberingAfterBreak="0">
    <w:nsid w:val="419A721D"/>
    <w:multiLevelType w:val="hybridMultilevel"/>
    <w:tmpl w:val="3F66833E"/>
    <w:lvl w:ilvl="0" w:tplc="04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3C5127A"/>
    <w:multiLevelType w:val="hybridMultilevel"/>
    <w:tmpl w:val="296682D0"/>
    <w:lvl w:ilvl="0" w:tplc="D374C97E">
      <w:start w:val="1"/>
      <w:numFmt w:val="bullet"/>
      <w:lvlText w:val=""/>
      <w:lvlJc w:val="left"/>
      <w:pPr>
        <w:ind w:left="1080" w:hanging="360"/>
      </w:pPr>
      <w:rPr>
        <w:rFonts w:ascii="Symbol" w:hAnsi="Symbol"/>
      </w:rPr>
    </w:lvl>
    <w:lvl w:ilvl="1" w:tplc="6D1062A0">
      <w:start w:val="1"/>
      <w:numFmt w:val="bullet"/>
      <w:lvlText w:val=""/>
      <w:lvlJc w:val="left"/>
      <w:pPr>
        <w:ind w:left="1080" w:hanging="360"/>
      </w:pPr>
      <w:rPr>
        <w:rFonts w:ascii="Symbol" w:hAnsi="Symbol"/>
      </w:rPr>
    </w:lvl>
    <w:lvl w:ilvl="2" w:tplc="F7C279B6">
      <w:start w:val="1"/>
      <w:numFmt w:val="bullet"/>
      <w:lvlText w:val=""/>
      <w:lvlJc w:val="left"/>
      <w:pPr>
        <w:ind w:left="1080" w:hanging="360"/>
      </w:pPr>
      <w:rPr>
        <w:rFonts w:ascii="Symbol" w:hAnsi="Symbol"/>
      </w:rPr>
    </w:lvl>
    <w:lvl w:ilvl="3" w:tplc="CF8CC13E">
      <w:start w:val="1"/>
      <w:numFmt w:val="bullet"/>
      <w:lvlText w:val=""/>
      <w:lvlJc w:val="left"/>
      <w:pPr>
        <w:ind w:left="1080" w:hanging="360"/>
      </w:pPr>
      <w:rPr>
        <w:rFonts w:ascii="Symbol" w:hAnsi="Symbol"/>
      </w:rPr>
    </w:lvl>
    <w:lvl w:ilvl="4" w:tplc="DE980E20">
      <w:start w:val="1"/>
      <w:numFmt w:val="bullet"/>
      <w:lvlText w:val=""/>
      <w:lvlJc w:val="left"/>
      <w:pPr>
        <w:ind w:left="1080" w:hanging="360"/>
      </w:pPr>
      <w:rPr>
        <w:rFonts w:ascii="Symbol" w:hAnsi="Symbol"/>
      </w:rPr>
    </w:lvl>
    <w:lvl w:ilvl="5" w:tplc="4476DDF8">
      <w:start w:val="1"/>
      <w:numFmt w:val="bullet"/>
      <w:lvlText w:val=""/>
      <w:lvlJc w:val="left"/>
      <w:pPr>
        <w:ind w:left="1080" w:hanging="360"/>
      </w:pPr>
      <w:rPr>
        <w:rFonts w:ascii="Symbol" w:hAnsi="Symbol"/>
      </w:rPr>
    </w:lvl>
    <w:lvl w:ilvl="6" w:tplc="1D267B8C">
      <w:start w:val="1"/>
      <w:numFmt w:val="bullet"/>
      <w:lvlText w:val=""/>
      <w:lvlJc w:val="left"/>
      <w:pPr>
        <w:ind w:left="1080" w:hanging="360"/>
      </w:pPr>
      <w:rPr>
        <w:rFonts w:ascii="Symbol" w:hAnsi="Symbol"/>
      </w:rPr>
    </w:lvl>
    <w:lvl w:ilvl="7" w:tplc="4B742EA0">
      <w:start w:val="1"/>
      <w:numFmt w:val="bullet"/>
      <w:lvlText w:val=""/>
      <w:lvlJc w:val="left"/>
      <w:pPr>
        <w:ind w:left="1080" w:hanging="360"/>
      </w:pPr>
      <w:rPr>
        <w:rFonts w:ascii="Symbol" w:hAnsi="Symbol"/>
      </w:rPr>
    </w:lvl>
    <w:lvl w:ilvl="8" w:tplc="36F84DE4">
      <w:start w:val="1"/>
      <w:numFmt w:val="bullet"/>
      <w:lvlText w:val=""/>
      <w:lvlJc w:val="left"/>
      <w:pPr>
        <w:ind w:left="1080" w:hanging="360"/>
      </w:pPr>
      <w:rPr>
        <w:rFonts w:ascii="Symbol" w:hAnsi="Symbol"/>
      </w:rPr>
    </w:lvl>
  </w:abstractNum>
  <w:abstractNum w:abstractNumId="49" w15:restartNumberingAfterBreak="0">
    <w:nsid w:val="44FE08ED"/>
    <w:multiLevelType w:val="multilevel"/>
    <w:tmpl w:val="6ADC05E2"/>
    <w:styleLink w:val="AppendicesList"/>
    <w:lvl w:ilvl="0">
      <w:start w:val="1"/>
      <w:numFmt w:val="upperLetter"/>
      <w:pStyle w:val="HeadingA1"/>
      <w:lvlText w:val="Appendix %1."/>
      <w:lvlJc w:val="left"/>
      <w:pPr>
        <w:ind w:left="2304" w:hanging="2304"/>
      </w:pPr>
    </w:lvl>
    <w:lvl w:ilvl="1">
      <w:start w:val="1"/>
      <w:numFmt w:val="decimal"/>
      <w:pStyle w:val="HeadingA2"/>
      <w:lvlText w:val="%1.%2."/>
      <w:lvlJc w:val="left"/>
      <w:pPr>
        <w:ind w:left="936" w:hanging="936"/>
      </w:pPr>
    </w:lvl>
    <w:lvl w:ilvl="2">
      <w:start w:val="1"/>
      <w:numFmt w:val="decimal"/>
      <w:pStyle w:val="HeadingA3"/>
      <w:lvlText w:val="%1.%2.%3."/>
      <w:lvlJc w:val="left"/>
      <w:pPr>
        <w:ind w:left="936" w:hanging="936"/>
      </w:pPr>
    </w:lvl>
    <w:lvl w:ilvl="3">
      <w:start w:val="1"/>
      <w:numFmt w:val="decimal"/>
      <w:pStyle w:val="HeadingA4"/>
      <w:lvlText w:val="%1.%2.%3.%4."/>
      <w:lvlJc w:val="left"/>
      <w:pPr>
        <w:ind w:left="1296" w:hanging="1296"/>
      </w:pPr>
    </w:lvl>
    <w:lvl w:ilvl="4">
      <w:start w:val="1"/>
      <w:numFmt w:val="decimal"/>
      <w:pStyle w:val="HeadingA5"/>
      <w:lvlText w:val="%1.%2.%3.%4.%5."/>
      <w:lvlJc w:val="left"/>
      <w:pPr>
        <w:ind w:left="1296" w:hanging="1296"/>
      </w:pPr>
    </w:lvl>
    <w:lvl w:ilvl="5">
      <w:start w:val="1"/>
      <w:numFmt w:val="decimal"/>
      <w:pStyle w:val="HeadingA6"/>
      <w:lvlText w:val="%1.%2.%3.%4.%5.%6."/>
      <w:lvlJc w:val="left"/>
      <w:pPr>
        <w:ind w:left="1728" w:hanging="1728"/>
      </w:pPr>
    </w:lvl>
    <w:lvl w:ilvl="6">
      <w:start w:val="1"/>
      <w:numFmt w:val="decimal"/>
      <w:pStyle w:val="HeadingA7"/>
      <w:lvlText w:val="%1.%2.%3.%4.%5.%6.%7."/>
      <w:lvlJc w:val="left"/>
      <w:pPr>
        <w:ind w:left="1728" w:hanging="1728"/>
      </w:pPr>
    </w:lvl>
    <w:lvl w:ilvl="7">
      <w:start w:val="1"/>
      <w:numFmt w:val="decimal"/>
      <w:pStyle w:val="HeadingA8"/>
      <w:lvlText w:val="%1.%2.%3.%4.%5.%6.%7.%8."/>
      <w:lvlJc w:val="left"/>
      <w:pPr>
        <w:ind w:left="2304" w:hanging="2304"/>
      </w:pPr>
    </w:lvl>
    <w:lvl w:ilvl="8">
      <w:start w:val="1"/>
      <w:numFmt w:val="decimal"/>
      <w:pStyle w:val="HeadingA9"/>
      <w:lvlText w:val="%1.%2.%3.%4.%5.%6.%7.%8.%9."/>
      <w:lvlJc w:val="left"/>
      <w:pPr>
        <w:ind w:left="2304" w:hanging="2304"/>
      </w:pPr>
    </w:lvl>
  </w:abstractNum>
  <w:abstractNum w:abstractNumId="50" w15:restartNumberingAfterBreak="0">
    <w:nsid w:val="47AE29CC"/>
    <w:multiLevelType w:val="hybridMultilevel"/>
    <w:tmpl w:val="8676BC42"/>
    <w:styleLink w:val="HeadingsList"/>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8D60BF5"/>
    <w:multiLevelType w:val="multilevel"/>
    <w:tmpl w:val="D056EA60"/>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Listaconnmeros3"/>
      <w:lvlText w:val="%3."/>
      <w:lvlJc w:val="left"/>
      <w:pPr>
        <w:ind w:left="1080" w:hanging="360"/>
      </w:pPr>
      <w:rPr>
        <w:rFonts w:hint="default"/>
      </w:rPr>
    </w:lvl>
    <w:lvl w:ilvl="3">
      <w:start w:val="1"/>
      <w:numFmt w:val="lowerLetter"/>
      <w:pStyle w:val="Listaconnmeros4"/>
      <w:lvlText w:val="%4."/>
      <w:lvlJc w:val="left"/>
      <w:pPr>
        <w:ind w:left="1440" w:hanging="360"/>
      </w:pPr>
      <w:rPr>
        <w:rFonts w:hint="default"/>
      </w:rPr>
    </w:lvl>
    <w:lvl w:ilvl="4">
      <w:start w:val="1"/>
      <w:numFmt w:val="decimal"/>
      <w:pStyle w:val="Listaconnmeros5"/>
      <w:lvlText w:val="%5."/>
      <w:lvlJc w:val="left"/>
      <w:pPr>
        <w:ind w:left="1800" w:hanging="360"/>
      </w:pPr>
      <w:rPr>
        <w:rFonts w:hint="default"/>
      </w:rPr>
    </w:lvl>
    <w:lvl w:ilvl="5">
      <w:start w:val="1"/>
      <w:numFmt w:val="upperLetter"/>
      <w:pStyle w:val="ListNumber6"/>
      <w:lvlText w:val="%6."/>
      <w:lvlJc w:val="left"/>
      <w:pPr>
        <w:ind w:left="2160" w:hanging="360"/>
      </w:pPr>
      <w:rPr>
        <w:rFonts w:hint="default"/>
      </w:rPr>
    </w:lvl>
    <w:lvl w:ilvl="6">
      <w:start w:val="1"/>
      <w:numFmt w:val="lowerRoman"/>
      <w:pStyle w:val="ListNumber7"/>
      <w:lvlText w:val="%7."/>
      <w:lvlJc w:val="left"/>
      <w:pPr>
        <w:ind w:left="2520" w:hanging="360"/>
      </w:pPr>
      <w:rPr>
        <w:rFonts w:hint="default"/>
      </w:rPr>
    </w:lvl>
    <w:lvl w:ilvl="7">
      <w:start w:val="1"/>
      <w:numFmt w:val="lowerLetter"/>
      <w:pStyle w:val="ListNumber8"/>
      <w:lvlText w:val="%8."/>
      <w:lvlJc w:val="left"/>
      <w:pPr>
        <w:ind w:left="2880" w:hanging="360"/>
      </w:pPr>
      <w:rPr>
        <w:rFonts w:hint="default"/>
      </w:rPr>
    </w:lvl>
    <w:lvl w:ilvl="8">
      <w:start w:val="1"/>
      <w:numFmt w:val="decimal"/>
      <w:pStyle w:val="ListNumber9"/>
      <w:lvlText w:val="%9."/>
      <w:lvlJc w:val="left"/>
      <w:pPr>
        <w:ind w:left="3240" w:hanging="360"/>
      </w:pPr>
      <w:rPr>
        <w:rFonts w:hint="default"/>
      </w:rPr>
    </w:lvl>
  </w:abstractNum>
  <w:abstractNum w:abstractNumId="52" w15:restartNumberingAfterBreak="0">
    <w:nsid w:val="49480AD2"/>
    <w:multiLevelType w:val="multilevel"/>
    <w:tmpl w:val="758CF600"/>
    <w:lvl w:ilvl="0">
      <w:start w:val="1"/>
      <w:numFmt w:val="decimal"/>
      <w:lvlText w:val="%1."/>
      <w:lvlJc w:val="left"/>
      <w:pPr>
        <w:ind w:left="216" w:hanging="216"/>
      </w:pPr>
      <w:rPr>
        <w:rFonts w:hint="default"/>
      </w:rPr>
    </w:lvl>
    <w:lvl w:ilvl="1">
      <w:start w:val="1"/>
      <w:numFmt w:val="upperLetter"/>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53" w15:restartNumberingAfterBreak="0">
    <w:nsid w:val="49981C01"/>
    <w:multiLevelType w:val="multilevel"/>
    <w:tmpl w:val="05BEC466"/>
    <w:styleLink w:val="LowercaseAlphaListMultilevel1"/>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4" w15:restartNumberingAfterBreak="0">
    <w:nsid w:val="4B2D487A"/>
    <w:multiLevelType w:val="hybridMultilevel"/>
    <w:tmpl w:val="AD9825F8"/>
    <w:lvl w:ilvl="0" w:tplc="2042D7C0">
      <w:start w:val="1"/>
      <w:numFmt w:val="bullet"/>
      <w:lvlText w:val="•"/>
      <w:lvlJc w:val="left"/>
      <w:pPr>
        <w:ind w:left="720" w:hanging="360"/>
      </w:pPr>
      <w:rPr>
        <w:rFonts w:ascii="Arial" w:hAnsi="Aria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03B3777"/>
    <w:multiLevelType w:val="singleLevel"/>
    <w:tmpl w:val="190AE084"/>
    <w:lvl w:ilvl="0">
      <w:start w:val="1"/>
      <w:numFmt w:val="bullet"/>
      <w:lvlText w:val="•"/>
      <w:lvlJc w:val="left"/>
      <w:pPr>
        <w:tabs>
          <w:tab w:val="num" w:pos="340"/>
        </w:tabs>
        <w:ind w:left="340" w:hanging="340"/>
      </w:pPr>
      <w:rPr>
        <w:rFonts w:asciiTheme="minorHAnsi" w:hAnsiTheme="minorHAnsi" w:cstheme="minorHAnsi" w:hint="default"/>
        <w:color w:val="auto"/>
        <w:sz w:val="20"/>
        <w:szCs w:val="20"/>
      </w:rPr>
    </w:lvl>
  </w:abstractNum>
  <w:abstractNum w:abstractNumId="56" w15:restartNumberingAfterBreak="0">
    <w:nsid w:val="50D010A3"/>
    <w:multiLevelType w:val="multilevel"/>
    <w:tmpl w:val="9FA2ABB2"/>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510568CB"/>
    <w:multiLevelType w:val="hybridMultilevel"/>
    <w:tmpl w:val="1AC8F47E"/>
    <w:lvl w:ilvl="0" w:tplc="2042D7C0">
      <w:start w:val="1"/>
      <w:numFmt w:val="bullet"/>
      <w:lvlText w:val="•"/>
      <w:lvlJc w:val="left"/>
      <w:pPr>
        <w:ind w:left="360" w:hanging="360"/>
      </w:pPr>
      <w:rPr>
        <w:rFonts w:ascii="Arial" w:hAnsi="Aria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547600F2"/>
    <w:multiLevelType w:val="hybridMultilevel"/>
    <w:tmpl w:val="C1E64EBC"/>
    <w:lvl w:ilvl="0" w:tplc="17101BBC">
      <w:start w:val="1"/>
      <w:numFmt w:val="bullet"/>
      <w:lvlText w:val=""/>
      <w:lvlJc w:val="left"/>
      <w:pPr>
        <w:ind w:left="1068" w:hanging="360"/>
      </w:pPr>
      <w:rPr>
        <w:rFonts w:ascii="Symbol" w:hAnsi="Symbol" w:hint="default"/>
        <w:i w:val="0"/>
        <w:sz w:val="20"/>
      </w:rPr>
    </w:lvl>
    <w:lvl w:ilvl="1" w:tplc="04090019">
      <w:start w:val="1"/>
      <w:numFmt w:val="lowerLetter"/>
      <w:lvlText w:val="%2."/>
      <w:lvlJc w:val="left"/>
      <w:pPr>
        <w:ind w:left="1069" w:hanging="360"/>
      </w:pPr>
    </w:lvl>
    <w:lvl w:ilvl="2" w:tplc="0409001B">
      <w:start w:val="1"/>
      <w:numFmt w:val="lowerRoman"/>
      <w:lvlText w:val="%3."/>
      <w:lvlJc w:val="right"/>
      <w:pPr>
        <w:ind w:left="2508" w:hanging="180"/>
      </w:pPr>
    </w:lvl>
    <w:lvl w:ilvl="3" w:tplc="0409000F">
      <w:start w:val="1"/>
      <w:numFmt w:val="decimal"/>
      <w:lvlText w:val="%4."/>
      <w:lvlJc w:val="left"/>
      <w:pPr>
        <w:ind w:left="3228" w:hanging="360"/>
      </w:pPr>
    </w:lvl>
    <w:lvl w:ilvl="4" w:tplc="0C0A000F">
      <w:start w:val="1"/>
      <w:numFmt w:val="decimal"/>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9" w15:restartNumberingAfterBreak="0">
    <w:nsid w:val="559801AF"/>
    <w:multiLevelType w:val="hybridMultilevel"/>
    <w:tmpl w:val="7E32DE42"/>
    <w:lvl w:ilvl="0" w:tplc="2042D7C0">
      <w:start w:val="1"/>
      <w:numFmt w:val="bullet"/>
      <w:lvlText w:val="•"/>
      <w:lvlJc w:val="left"/>
      <w:pPr>
        <w:ind w:left="720" w:hanging="360"/>
      </w:pPr>
      <w:rPr>
        <w:rFonts w:ascii="Arial" w:hAnsi="Aria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77F7D0C"/>
    <w:multiLevelType w:val="multilevel"/>
    <w:tmpl w:val="758CF600"/>
    <w:styleLink w:val="ListContinueMultilevel1"/>
    <w:lvl w:ilvl="0">
      <w:start w:val="1"/>
      <w:numFmt w:val="decimal"/>
      <w:lvlText w:val="%1."/>
      <w:lvlJc w:val="left"/>
      <w:pPr>
        <w:ind w:left="216" w:hanging="216"/>
      </w:pPr>
      <w:rPr>
        <w:rFonts w:hint="default"/>
      </w:rPr>
    </w:lvl>
    <w:lvl w:ilvl="1">
      <w:start w:val="1"/>
      <w:numFmt w:val="upperLetter"/>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61" w15:restartNumberingAfterBreak="0">
    <w:nsid w:val="57E0774A"/>
    <w:multiLevelType w:val="hybridMultilevel"/>
    <w:tmpl w:val="BE66F4FA"/>
    <w:lvl w:ilvl="0" w:tplc="AFBEC34C">
      <w:start w:val="1"/>
      <w:numFmt w:val="upperLetter"/>
      <w:pStyle w:val="TableAlphaNumbered1"/>
      <w:lvlText w:val="%1."/>
      <w:lvlJc w:val="left"/>
      <w:pPr>
        <w:ind w:left="216" w:hanging="216"/>
      </w:pPr>
      <w:rPr>
        <w:b w:val="0"/>
        <w:bCs/>
      </w:rPr>
    </w:lvl>
    <w:lvl w:ilvl="1" w:tplc="211A6A36">
      <w:start w:val="1"/>
      <w:numFmt w:val="decimal"/>
      <w:pStyle w:val="TableAlphaNumbered2"/>
      <w:lvlText w:val="%2."/>
      <w:lvlJc w:val="left"/>
      <w:pPr>
        <w:ind w:left="432" w:hanging="216"/>
      </w:pPr>
    </w:lvl>
    <w:lvl w:ilvl="2" w:tplc="212CEDB6">
      <w:start w:val="1"/>
      <w:numFmt w:val="lowerLetter"/>
      <w:pStyle w:val="TableAlphaNumbered3"/>
      <w:lvlText w:val="%3."/>
      <w:lvlJc w:val="left"/>
      <w:pPr>
        <w:ind w:left="648" w:hanging="216"/>
      </w:pPr>
    </w:lvl>
    <w:lvl w:ilvl="3" w:tplc="1A126ED2">
      <w:start w:val="1"/>
      <w:numFmt w:val="lowerRoman"/>
      <w:pStyle w:val="TableAlphaNumbered4"/>
      <w:lvlText w:val="%4."/>
      <w:lvlJc w:val="left"/>
      <w:pPr>
        <w:ind w:left="864" w:hanging="216"/>
      </w:pPr>
    </w:lvl>
    <w:lvl w:ilvl="4" w:tplc="C97AF8FE">
      <w:start w:val="1"/>
      <w:numFmt w:val="upperLetter"/>
      <w:pStyle w:val="TableAlphaNumbered5"/>
      <w:lvlText w:val="%5."/>
      <w:lvlJc w:val="left"/>
      <w:pPr>
        <w:ind w:left="1080" w:hanging="216"/>
      </w:pPr>
    </w:lvl>
    <w:lvl w:ilvl="5" w:tplc="C194FDBA">
      <w:start w:val="1"/>
      <w:numFmt w:val="decimal"/>
      <w:pStyle w:val="TableAlphaNumbered6"/>
      <w:lvlText w:val="%6."/>
      <w:lvlJc w:val="left"/>
      <w:pPr>
        <w:ind w:left="1296" w:hanging="216"/>
      </w:pPr>
    </w:lvl>
    <w:lvl w:ilvl="6" w:tplc="710410FC">
      <w:start w:val="1"/>
      <w:numFmt w:val="lowerLetter"/>
      <w:pStyle w:val="TableAlphaNumbered7"/>
      <w:lvlText w:val="%7."/>
      <w:lvlJc w:val="left"/>
      <w:pPr>
        <w:ind w:left="1512" w:hanging="216"/>
      </w:pPr>
    </w:lvl>
    <w:lvl w:ilvl="7" w:tplc="0E0A124C">
      <w:start w:val="1"/>
      <w:numFmt w:val="lowerRoman"/>
      <w:pStyle w:val="TableAlphaNumbered8"/>
      <w:lvlText w:val="%8."/>
      <w:lvlJc w:val="left"/>
      <w:pPr>
        <w:ind w:left="1728" w:hanging="216"/>
      </w:pPr>
    </w:lvl>
    <w:lvl w:ilvl="8" w:tplc="39C47E3C">
      <w:start w:val="1"/>
      <w:numFmt w:val="upperLetter"/>
      <w:pStyle w:val="TableAlphaNumbered9"/>
      <w:lvlText w:val="%9."/>
      <w:lvlJc w:val="left"/>
      <w:pPr>
        <w:ind w:left="1944" w:hanging="216"/>
      </w:pPr>
    </w:lvl>
  </w:abstractNum>
  <w:abstractNum w:abstractNumId="62" w15:restartNumberingAfterBreak="0">
    <w:nsid w:val="593E7431"/>
    <w:multiLevelType w:val="hybridMultilevel"/>
    <w:tmpl w:val="D13C9BE6"/>
    <w:lvl w:ilvl="0" w:tplc="62D2B16E">
      <w:start w:val="1"/>
      <w:numFmt w:val="upperLetter"/>
      <w:lvlText w:val="%1)"/>
      <w:lvlJc w:val="left"/>
      <w:pPr>
        <w:ind w:left="1080" w:hanging="360"/>
      </w:pPr>
      <w:rPr>
        <w:rFonts w:hint="default"/>
        <w:b w:val="0"/>
        <w:bC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3" w15:restartNumberingAfterBreak="0">
    <w:nsid w:val="5AB7573D"/>
    <w:multiLevelType w:val="hybridMultilevel"/>
    <w:tmpl w:val="03B804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B186FC9"/>
    <w:multiLevelType w:val="hybridMultilevel"/>
    <w:tmpl w:val="93A0F070"/>
    <w:lvl w:ilvl="0" w:tplc="C19AD3AC">
      <w:start w:val="1"/>
      <w:numFmt w:val="decimal"/>
      <w:pStyle w:val="TableNumbered1"/>
      <w:lvlText w:val="%1."/>
      <w:lvlJc w:val="left"/>
      <w:pPr>
        <w:ind w:left="216" w:hanging="216"/>
      </w:pPr>
    </w:lvl>
    <w:lvl w:ilvl="1" w:tplc="7CC65A96">
      <w:start w:val="1"/>
      <w:numFmt w:val="upperLetter"/>
      <w:pStyle w:val="TableNumbered2"/>
      <w:lvlText w:val="%2."/>
      <w:lvlJc w:val="left"/>
      <w:pPr>
        <w:ind w:left="432" w:hanging="216"/>
      </w:pPr>
    </w:lvl>
    <w:lvl w:ilvl="2" w:tplc="C4962428">
      <w:start w:val="1"/>
      <w:numFmt w:val="lowerRoman"/>
      <w:pStyle w:val="TableNumbered3"/>
      <w:lvlText w:val="%3."/>
      <w:lvlJc w:val="left"/>
      <w:pPr>
        <w:ind w:left="648" w:hanging="216"/>
      </w:pPr>
    </w:lvl>
    <w:lvl w:ilvl="3" w:tplc="5DA05E50">
      <w:start w:val="1"/>
      <w:numFmt w:val="lowerLetter"/>
      <w:pStyle w:val="TableNumbered4"/>
      <w:lvlText w:val="%4."/>
      <w:lvlJc w:val="left"/>
      <w:pPr>
        <w:ind w:left="864" w:hanging="216"/>
      </w:pPr>
    </w:lvl>
    <w:lvl w:ilvl="4" w:tplc="8662BF36">
      <w:start w:val="1"/>
      <w:numFmt w:val="decimal"/>
      <w:pStyle w:val="TableNumbered5"/>
      <w:lvlText w:val="%5."/>
      <w:lvlJc w:val="left"/>
      <w:pPr>
        <w:ind w:left="1080" w:hanging="216"/>
      </w:pPr>
    </w:lvl>
    <w:lvl w:ilvl="5" w:tplc="163A1600">
      <w:start w:val="1"/>
      <w:numFmt w:val="upperLetter"/>
      <w:pStyle w:val="TableNumbered6"/>
      <w:lvlText w:val="%6."/>
      <w:lvlJc w:val="left"/>
      <w:pPr>
        <w:ind w:left="1296" w:hanging="216"/>
      </w:pPr>
    </w:lvl>
    <w:lvl w:ilvl="6" w:tplc="402A0DC0">
      <w:start w:val="1"/>
      <w:numFmt w:val="lowerRoman"/>
      <w:pStyle w:val="TableNumbered7"/>
      <w:lvlText w:val="%7."/>
      <w:lvlJc w:val="left"/>
      <w:pPr>
        <w:ind w:left="1512" w:hanging="216"/>
      </w:pPr>
    </w:lvl>
    <w:lvl w:ilvl="7" w:tplc="C4C67D66">
      <w:start w:val="1"/>
      <w:numFmt w:val="lowerLetter"/>
      <w:pStyle w:val="TableNumbered8"/>
      <w:lvlText w:val="%8."/>
      <w:lvlJc w:val="left"/>
      <w:pPr>
        <w:ind w:left="1728" w:hanging="216"/>
      </w:pPr>
    </w:lvl>
    <w:lvl w:ilvl="8" w:tplc="1E8E8014">
      <w:start w:val="1"/>
      <w:numFmt w:val="decimal"/>
      <w:pStyle w:val="TableNumbered9"/>
      <w:lvlText w:val="%9."/>
      <w:lvlJc w:val="left"/>
      <w:pPr>
        <w:ind w:left="1944" w:hanging="216"/>
      </w:pPr>
    </w:lvl>
  </w:abstractNum>
  <w:abstractNum w:abstractNumId="65" w15:restartNumberingAfterBreak="0">
    <w:nsid w:val="5B8B2A4B"/>
    <w:multiLevelType w:val="multilevel"/>
    <w:tmpl w:val="81BA5DCE"/>
    <w:styleLink w:val="NumberedListMultilevel1"/>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5BA63251"/>
    <w:multiLevelType w:val="hybridMultilevel"/>
    <w:tmpl w:val="DB2CD52C"/>
    <w:styleLink w:val="HeadingsList1"/>
    <w:lvl w:ilvl="0" w:tplc="FFFFFFFF">
      <w:start w:val="1"/>
      <w:numFmt w:val="lowerLetter"/>
      <w:lvlText w:val="%1."/>
      <w:lvlJc w:val="left"/>
      <w:pPr>
        <w:ind w:left="720" w:hanging="360"/>
      </w:p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D4C70A2"/>
    <w:multiLevelType w:val="hybridMultilevel"/>
    <w:tmpl w:val="CED07688"/>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D956B78"/>
    <w:multiLevelType w:val="multilevel"/>
    <w:tmpl w:val="441C7B2E"/>
    <w:lvl w:ilvl="0">
      <w:start w:val="1"/>
      <w:numFmt w:val="decimal"/>
      <w:lvlText w:val="%1."/>
      <w:lvlJc w:val="left"/>
      <w:pPr>
        <w:ind w:left="216" w:hanging="216"/>
      </w:pPr>
      <w:rPr>
        <w:rFonts w:hint="default"/>
      </w:rPr>
    </w:lvl>
    <w:lvl w:ilvl="1">
      <w:start w:val="1"/>
      <w:numFmt w:val="upperLetter"/>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69" w15:restartNumberingAfterBreak="0">
    <w:nsid w:val="5F452A2E"/>
    <w:multiLevelType w:val="hybridMultilevel"/>
    <w:tmpl w:val="D38AF6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0154BA3"/>
    <w:multiLevelType w:val="multilevel"/>
    <w:tmpl w:val="53C666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60BF4636"/>
    <w:multiLevelType w:val="multilevel"/>
    <w:tmpl w:val="93C6B4DC"/>
    <w:styleLink w:val="TableBulletsMultilevel"/>
    <w:lvl w:ilvl="0">
      <w:start w:val="1"/>
      <w:numFmt w:val="upperLetter"/>
      <w:lvlText w:val="%1."/>
      <w:lvlJc w:val="left"/>
      <w:pPr>
        <w:ind w:left="216" w:hanging="216"/>
      </w:pPr>
      <w:rPr>
        <w:rFonts w:hint="default"/>
      </w:rPr>
    </w:lvl>
    <w:lvl w:ilvl="1">
      <w:start w:val="1"/>
      <w:numFmt w:val="decimal"/>
      <w:lvlText w:val="%2."/>
      <w:lvlJc w:val="left"/>
      <w:pPr>
        <w:ind w:left="432" w:hanging="216"/>
      </w:pPr>
      <w:rPr>
        <w:rFonts w:hint="default"/>
      </w:rPr>
    </w:lvl>
    <w:lvl w:ilvl="2">
      <w:start w:val="1"/>
      <w:numFmt w:val="lowerLetter"/>
      <w:lvlText w:val="%3."/>
      <w:lvlJc w:val="left"/>
      <w:pPr>
        <w:ind w:left="648" w:hanging="216"/>
      </w:pPr>
      <w:rPr>
        <w:rFonts w:hint="default"/>
      </w:rPr>
    </w:lvl>
    <w:lvl w:ilvl="3">
      <w:start w:val="1"/>
      <w:numFmt w:val="lowerRoman"/>
      <w:lvlText w:val="%4."/>
      <w:lvlJc w:val="left"/>
      <w:pPr>
        <w:ind w:left="864" w:hanging="216"/>
      </w:pPr>
      <w:rPr>
        <w:rFonts w:hint="default"/>
      </w:rPr>
    </w:lvl>
    <w:lvl w:ilvl="4">
      <w:start w:val="1"/>
      <w:numFmt w:val="upperLetter"/>
      <w:lvlText w:val="%5."/>
      <w:lvlJc w:val="left"/>
      <w:pPr>
        <w:ind w:left="1080" w:hanging="216"/>
      </w:pPr>
      <w:rPr>
        <w:rFonts w:hint="default"/>
      </w:rPr>
    </w:lvl>
    <w:lvl w:ilvl="5">
      <w:start w:val="1"/>
      <w:numFmt w:val="decimal"/>
      <w:lvlText w:val="%6."/>
      <w:lvlJc w:val="left"/>
      <w:pPr>
        <w:ind w:left="1296" w:hanging="216"/>
      </w:pPr>
      <w:rPr>
        <w:rFonts w:hint="default"/>
      </w:rPr>
    </w:lvl>
    <w:lvl w:ilvl="6">
      <w:start w:val="1"/>
      <w:numFmt w:val="lowerLetter"/>
      <w:lvlText w:val="%7."/>
      <w:lvlJc w:val="left"/>
      <w:pPr>
        <w:ind w:left="1512" w:hanging="216"/>
      </w:pPr>
      <w:rPr>
        <w:rFonts w:hint="default"/>
      </w:rPr>
    </w:lvl>
    <w:lvl w:ilvl="7">
      <w:start w:val="1"/>
      <w:numFmt w:val="lowerRoman"/>
      <w:lvlText w:val="%8."/>
      <w:lvlJc w:val="left"/>
      <w:pPr>
        <w:ind w:left="1728" w:hanging="216"/>
      </w:pPr>
      <w:rPr>
        <w:rFonts w:hint="default"/>
      </w:rPr>
    </w:lvl>
    <w:lvl w:ilvl="8">
      <w:start w:val="1"/>
      <w:numFmt w:val="upperLetter"/>
      <w:lvlText w:val="%9."/>
      <w:lvlJc w:val="left"/>
      <w:pPr>
        <w:ind w:left="1944" w:hanging="216"/>
      </w:pPr>
      <w:rPr>
        <w:rFonts w:hint="default"/>
      </w:rPr>
    </w:lvl>
  </w:abstractNum>
  <w:abstractNum w:abstractNumId="72" w15:restartNumberingAfterBreak="0">
    <w:nsid w:val="618F0090"/>
    <w:multiLevelType w:val="singleLevel"/>
    <w:tmpl w:val="D1D20D3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73" w15:restartNumberingAfterBreak="0">
    <w:nsid w:val="62F06E34"/>
    <w:multiLevelType w:val="multilevel"/>
    <w:tmpl w:val="E8546DEA"/>
    <w:lvl w:ilvl="0">
      <w:start w:val="1"/>
      <w:numFmt w:val="bullet"/>
      <w:lvlText w:val=""/>
      <w:lvlJc w:val="left"/>
      <w:pPr>
        <w:ind w:left="216" w:hanging="216"/>
      </w:pPr>
      <w:rPr>
        <w:rFonts w:ascii="Symbol" w:hAnsi="Symbol" w:hint="default"/>
      </w:rPr>
    </w:lvl>
    <w:lvl w:ilvl="1">
      <w:start w:val="1"/>
      <w:numFmt w:val="decimal"/>
      <w:lvlText w:val="%2."/>
      <w:lvlJc w:val="left"/>
      <w:pPr>
        <w:ind w:left="432" w:hanging="216"/>
      </w:pPr>
      <w:rPr>
        <w:rFonts w:hint="default"/>
      </w:rPr>
    </w:lvl>
    <w:lvl w:ilvl="2">
      <w:start w:val="1"/>
      <w:numFmt w:val="lowerLetter"/>
      <w:lvlText w:val="%3."/>
      <w:lvlJc w:val="left"/>
      <w:pPr>
        <w:ind w:left="648" w:hanging="216"/>
      </w:pPr>
      <w:rPr>
        <w:rFonts w:hint="default"/>
      </w:rPr>
    </w:lvl>
    <w:lvl w:ilvl="3">
      <w:start w:val="1"/>
      <w:numFmt w:val="lowerRoman"/>
      <w:lvlText w:val="%4."/>
      <w:lvlJc w:val="left"/>
      <w:pPr>
        <w:ind w:left="864" w:hanging="216"/>
      </w:pPr>
      <w:rPr>
        <w:rFonts w:hint="default"/>
      </w:rPr>
    </w:lvl>
    <w:lvl w:ilvl="4">
      <w:start w:val="1"/>
      <w:numFmt w:val="upperLetter"/>
      <w:lvlText w:val="%5."/>
      <w:lvlJc w:val="left"/>
      <w:pPr>
        <w:ind w:left="1080" w:hanging="216"/>
      </w:pPr>
      <w:rPr>
        <w:rFonts w:hint="default"/>
      </w:rPr>
    </w:lvl>
    <w:lvl w:ilvl="5">
      <w:start w:val="1"/>
      <w:numFmt w:val="decimal"/>
      <w:lvlText w:val="%6."/>
      <w:lvlJc w:val="left"/>
      <w:pPr>
        <w:ind w:left="1296" w:hanging="216"/>
      </w:pPr>
      <w:rPr>
        <w:rFonts w:hint="default"/>
      </w:rPr>
    </w:lvl>
    <w:lvl w:ilvl="6">
      <w:start w:val="1"/>
      <w:numFmt w:val="lowerLetter"/>
      <w:lvlText w:val="%7."/>
      <w:lvlJc w:val="left"/>
      <w:pPr>
        <w:ind w:left="1512" w:hanging="216"/>
      </w:pPr>
      <w:rPr>
        <w:rFonts w:hint="default"/>
      </w:rPr>
    </w:lvl>
    <w:lvl w:ilvl="7">
      <w:start w:val="1"/>
      <w:numFmt w:val="lowerRoman"/>
      <w:lvlText w:val="%8."/>
      <w:lvlJc w:val="left"/>
      <w:pPr>
        <w:ind w:left="1728" w:hanging="216"/>
      </w:pPr>
      <w:rPr>
        <w:rFonts w:hint="default"/>
      </w:rPr>
    </w:lvl>
    <w:lvl w:ilvl="8">
      <w:start w:val="1"/>
      <w:numFmt w:val="upperLetter"/>
      <w:lvlText w:val="%9."/>
      <w:lvlJc w:val="left"/>
      <w:pPr>
        <w:ind w:left="1944" w:hanging="216"/>
      </w:pPr>
      <w:rPr>
        <w:rFonts w:hint="default"/>
      </w:rPr>
    </w:lvl>
  </w:abstractNum>
  <w:abstractNum w:abstractNumId="74" w15:restartNumberingAfterBreak="0">
    <w:nsid w:val="63E33EAC"/>
    <w:multiLevelType w:val="multilevel"/>
    <w:tmpl w:val="FD2C3A88"/>
    <w:styleLink w:val="HeadingsUList1"/>
    <w:lvl w:ilvl="0">
      <w:start w:val="1"/>
      <w:numFmt w:val="none"/>
      <w:suff w:val="nothing"/>
      <w:lvlText w:val=""/>
      <w:lvlJc w:val="left"/>
      <w:pPr>
        <w:ind w:left="0" w:firstLine="0"/>
      </w:pPr>
      <w:rPr>
        <w:rFonts w:hint="default"/>
      </w:rPr>
    </w:lvl>
    <w:lvl w:ilvl="1">
      <w:start w:val="1"/>
      <w:numFmt w:val="none"/>
      <w:pStyle w:val="HeadingU2"/>
      <w:suff w:val="nothing"/>
      <w:lvlText w:val=""/>
      <w:lvlJc w:val="left"/>
      <w:pPr>
        <w:ind w:left="0" w:firstLine="0"/>
      </w:pPr>
      <w:rPr>
        <w:rFonts w:hint="default"/>
      </w:rPr>
    </w:lvl>
    <w:lvl w:ilvl="2">
      <w:start w:val="1"/>
      <w:numFmt w:val="none"/>
      <w:pStyle w:val="HeadingU3"/>
      <w:suff w:val="nothing"/>
      <w:lvlText w:val="%3"/>
      <w:lvlJc w:val="left"/>
      <w:pPr>
        <w:ind w:left="0" w:firstLine="0"/>
      </w:pPr>
      <w:rPr>
        <w:rFonts w:hint="default"/>
      </w:rPr>
    </w:lvl>
    <w:lvl w:ilvl="3">
      <w:start w:val="1"/>
      <w:numFmt w:val="none"/>
      <w:pStyle w:val="HeadingU4"/>
      <w:suff w:val="nothing"/>
      <w:lvlText w:val=""/>
      <w:lvlJc w:val="left"/>
      <w:pPr>
        <w:ind w:left="0" w:firstLine="0"/>
      </w:pPr>
      <w:rPr>
        <w:rFonts w:hint="default"/>
      </w:rPr>
    </w:lvl>
    <w:lvl w:ilvl="4">
      <w:start w:val="1"/>
      <w:numFmt w:val="none"/>
      <w:pStyle w:val="HeadingU5"/>
      <w:suff w:val="nothing"/>
      <w:lvlText w:val=""/>
      <w:lvlJc w:val="left"/>
      <w:pPr>
        <w:ind w:left="0" w:firstLine="0"/>
      </w:pPr>
      <w:rPr>
        <w:rFonts w:hint="default"/>
      </w:rPr>
    </w:lvl>
    <w:lvl w:ilvl="5">
      <w:start w:val="1"/>
      <w:numFmt w:val="none"/>
      <w:pStyle w:val="HeadingU6"/>
      <w:suff w:val="nothing"/>
      <w:lvlText w:val=""/>
      <w:lvlJc w:val="left"/>
      <w:pPr>
        <w:ind w:left="0" w:firstLine="0"/>
      </w:pPr>
      <w:rPr>
        <w:rFonts w:hint="default"/>
      </w:rPr>
    </w:lvl>
    <w:lvl w:ilvl="6">
      <w:start w:val="1"/>
      <w:numFmt w:val="none"/>
      <w:pStyle w:val="HeadingU7"/>
      <w:suff w:val="nothing"/>
      <w:lvlText w:val=""/>
      <w:lvlJc w:val="left"/>
      <w:pPr>
        <w:ind w:left="0" w:firstLine="0"/>
      </w:pPr>
      <w:rPr>
        <w:rFonts w:hint="default"/>
      </w:rPr>
    </w:lvl>
    <w:lvl w:ilvl="7">
      <w:start w:val="1"/>
      <w:numFmt w:val="none"/>
      <w:pStyle w:val="HeadingU8"/>
      <w:suff w:val="nothing"/>
      <w:lvlText w:val=""/>
      <w:lvlJc w:val="left"/>
      <w:pPr>
        <w:ind w:left="0" w:firstLine="0"/>
      </w:pPr>
      <w:rPr>
        <w:rFonts w:hint="default"/>
      </w:rPr>
    </w:lvl>
    <w:lvl w:ilvl="8">
      <w:start w:val="1"/>
      <w:numFmt w:val="none"/>
      <w:pStyle w:val="HeadingU9"/>
      <w:suff w:val="nothing"/>
      <w:lvlText w:val=""/>
      <w:lvlJc w:val="left"/>
      <w:pPr>
        <w:ind w:left="0" w:firstLine="0"/>
      </w:pPr>
      <w:rPr>
        <w:rFonts w:hint="default"/>
      </w:rPr>
    </w:lvl>
  </w:abstractNum>
  <w:abstractNum w:abstractNumId="75" w15:restartNumberingAfterBreak="0">
    <w:nsid w:val="647B130D"/>
    <w:multiLevelType w:val="hybridMultilevel"/>
    <w:tmpl w:val="A41086A6"/>
    <w:lvl w:ilvl="0" w:tplc="0C0A0015">
      <w:start w:val="1"/>
      <w:numFmt w:val="upperLetter"/>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76" w15:restartNumberingAfterBreak="0">
    <w:nsid w:val="653C00BA"/>
    <w:multiLevelType w:val="multilevel"/>
    <w:tmpl w:val="2BAE2BD2"/>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7E8090A"/>
    <w:multiLevelType w:val="hybridMultilevel"/>
    <w:tmpl w:val="E40C34EE"/>
    <w:styleLink w:val="TableNumberedMultilevel"/>
    <w:lvl w:ilvl="0" w:tplc="5792E0E2">
      <w:start w:val="1"/>
      <w:numFmt w:val="upperLetter"/>
      <w:lvlText w:val="%1."/>
      <w:lvlJc w:val="left"/>
      <w:pPr>
        <w:ind w:left="360" w:hanging="360"/>
      </w:pPr>
    </w:lvl>
    <w:lvl w:ilvl="1" w:tplc="012E994C">
      <w:start w:val="1"/>
      <w:numFmt w:val="lowerLetter"/>
      <w:lvlText w:val="%2."/>
      <w:lvlJc w:val="left"/>
      <w:pPr>
        <w:ind w:left="1080" w:hanging="360"/>
      </w:pPr>
    </w:lvl>
    <w:lvl w:ilvl="2" w:tplc="7D4A2776">
      <w:start w:val="1"/>
      <w:numFmt w:val="lowerRoman"/>
      <w:lvlText w:val="%3."/>
      <w:lvlJc w:val="right"/>
      <w:pPr>
        <w:ind w:left="1800" w:hanging="180"/>
      </w:pPr>
    </w:lvl>
    <w:lvl w:ilvl="3" w:tplc="5678AE98" w:tentative="1">
      <w:start w:val="1"/>
      <w:numFmt w:val="decimal"/>
      <w:lvlText w:val="%4."/>
      <w:lvlJc w:val="left"/>
      <w:pPr>
        <w:ind w:left="2520" w:hanging="360"/>
      </w:pPr>
    </w:lvl>
    <w:lvl w:ilvl="4" w:tplc="71EE2E16" w:tentative="1">
      <w:start w:val="1"/>
      <w:numFmt w:val="lowerLetter"/>
      <w:lvlText w:val="%5."/>
      <w:lvlJc w:val="left"/>
      <w:pPr>
        <w:ind w:left="3240" w:hanging="360"/>
      </w:pPr>
    </w:lvl>
    <w:lvl w:ilvl="5" w:tplc="744E3B62" w:tentative="1">
      <w:start w:val="1"/>
      <w:numFmt w:val="lowerRoman"/>
      <w:lvlText w:val="%6."/>
      <w:lvlJc w:val="right"/>
      <w:pPr>
        <w:ind w:left="3960" w:hanging="180"/>
      </w:pPr>
    </w:lvl>
    <w:lvl w:ilvl="6" w:tplc="8F74DC36" w:tentative="1">
      <w:start w:val="1"/>
      <w:numFmt w:val="decimal"/>
      <w:lvlText w:val="%7."/>
      <w:lvlJc w:val="left"/>
      <w:pPr>
        <w:ind w:left="4680" w:hanging="360"/>
      </w:pPr>
    </w:lvl>
    <w:lvl w:ilvl="7" w:tplc="B120C868" w:tentative="1">
      <w:start w:val="1"/>
      <w:numFmt w:val="lowerLetter"/>
      <w:lvlText w:val="%8."/>
      <w:lvlJc w:val="left"/>
      <w:pPr>
        <w:ind w:left="5400" w:hanging="360"/>
      </w:pPr>
    </w:lvl>
    <w:lvl w:ilvl="8" w:tplc="FB28E57C" w:tentative="1">
      <w:start w:val="1"/>
      <w:numFmt w:val="lowerRoman"/>
      <w:lvlText w:val="%9."/>
      <w:lvlJc w:val="right"/>
      <w:pPr>
        <w:ind w:left="6120" w:hanging="180"/>
      </w:pPr>
    </w:lvl>
  </w:abstractNum>
  <w:abstractNum w:abstractNumId="78" w15:restartNumberingAfterBreak="0">
    <w:nsid w:val="6814115A"/>
    <w:multiLevelType w:val="hybridMultilevel"/>
    <w:tmpl w:val="9BAC97DC"/>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BB25649"/>
    <w:multiLevelType w:val="hybridMultilevel"/>
    <w:tmpl w:val="5030D3DA"/>
    <w:lvl w:ilvl="0" w:tplc="0C0A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C8B5890"/>
    <w:multiLevelType w:val="hybridMultilevel"/>
    <w:tmpl w:val="A01CD1B8"/>
    <w:lvl w:ilvl="0" w:tplc="0400B59A">
      <w:start w:val="1"/>
      <w:numFmt w:val="bullet"/>
      <w:lvlText w:val=""/>
      <w:lvlJc w:val="left"/>
      <w:pPr>
        <w:ind w:left="1440" w:hanging="360"/>
      </w:pPr>
      <w:rPr>
        <w:rFonts w:ascii="Symbol" w:hAnsi="Symbol"/>
      </w:rPr>
    </w:lvl>
    <w:lvl w:ilvl="1" w:tplc="7920247C">
      <w:start w:val="1"/>
      <w:numFmt w:val="bullet"/>
      <w:lvlText w:val=""/>
      <w:lvlJc w:val="left"/>
      <w:pPr>
        <w:ind w:left="1440" w:hanging="360"/>
      </w:pPr>
      <w:rPr>
        <w:rFonts w:ascii="Symbol" w:hAnsi="Symbol"/>
      </w:rPr>
    </w:lvl>
    <w:lvl w:ilvl="2" w:tplc="10F623BC">
      <w:start w:val="1"/>
      <w:numFmt w:val="bullet"/>
      <w:lvlText w:val=""/>
      <w:lvlJc w:val="left"/>
      <w:pPr>
        <w:ind w:left="1440" w:hanging="360"/>
      </w:pPr>
      <w:rPr>
        <w:rFonts w:ascii="Symbol" w:hAnsi="Symbol"/>
      </w:rPr>
    </w:lvl>
    <w:lvl w:ilvl="3" w:tplc="33F21286">
      <w:start w:val="1"/>
      <w:numFmt w:val="bullet"/>
      <w:lvlText w:val=""/>
      <w:lvlJc w:val="left"/>
      <w:pPr>
        <w:ind w:left="1440" w:hanging="360"/>
      </w:pPr>
      <w:rPr>
        <w:rFonts w:ascii="Symbol" w:hAnsi="Symbol"/>
      </w:rPr>
    </w:lvl>
    <w:lvl w:ilvl="4" w:tplc="E132DAFA">
      <w:start w:val="1"/>
      <w:numFmt w:val="bullet"/>
      <w:lvlText w:val=""/>
      <w:lvlJc w:val="left"/>
      <w:pPr>
        <w:ind w:left="1440" w:hanging="360"/>
      </w:pPr>
      <w:rPr>
        <w:rFonts w:ascii="Symbol" w:hAnsi="Symbol"/>
      </w:rPr>
    </w:lvl>
    <w:lvl w:ilvl="5" w:tplc="3F10B90A">
      <w:start w:val="1"/>
      <w:numFmt w:val="bullet"/>
      <w:lvlText w:val=""/>
      <w:lvlJc w:val="left"/>
      <w:pPr>
        <w:ind w:left="1440" w:hanging="360"/>
      </w:pPr>
      <w:rPr>
        <w:rFonts w:ascii="Symbol" w:hAnsi="Symbol"/>
      </w:rPr>
    </w:lvl>
    <w:lvl w:ilvl="6" w:tplc="5A861EC2">
      <w:start w:val="1"/>
      <w:numFmt w:val="bullet"/>
      <w:lvlText w:val=""/>
      <w:lvlJc w:val="left"/>
      <w:pPr>
        <w:ind w:left="1440" w:hanging="360"/>
      </w:pPr>
      <w:rPr>
        <w:rFonts w:ascii="Symbol" w:hAnsi="Symbol"/>
      </w:rPr>
    </w:lvl>
    <w:lvl w:ilvl="7" w:tplc="77F456C8">
      <w:start w:val="1"/>
      <w:numFmt w:val="bullet"/>
      <w:lvlText w:val=""/>
      <w:lvlJc w:val="left"/>
      <w:pPr>
        <w:ind w:left="1440" w:hanging="360"/>
      </w:pPr>
      <w:rPr>
        <w:rFonts w:ascii="Symbol" w:hAnsi="Symbol"/>
      </w:rPr>
    </w:lvl>
    <w:lvl w:ilvl="8" w:tplc="CEB46196">
      <w:start w:val="1"/>
      <w:numFmt w:val="bullet"/>
      <w:lvlText w:val=""/>
      <w:lvlJc w:val="left"/>
      <w:pPr>
        <w:ind w:left="1440" w:hanging="360"/>
      </w:pPr>
      <w:rPr>
        <w:rFonts w:ascii="Symbol" w:hAnsi="Symbol"/>
      </w:rPr>
    </w:lvl>
  </w:abstractNum>
  <w:abstractNum w:abstractNumId="81" w15:restartNumberingAfterBreak="0">
    <w:nsid w:val="6E225F2E"/>
    <w:multiLevelType w:val="hybridMultilevel"/>
    <w:tmpl w:val="DB2CD52C"/>
    <w:styleLink w:val="LowercaseAlphaListMultilevel"/>
    <w:lvl w:ilvl="0" w:tplc="FFFFFFFF">
      <w:start w:val="1"/>
      <w:numFmt w:val="lowerLetter"/>
      <w:lvlText w:val="%1."/>
      <w:lvlJc w:val="left"/>
      <w:pPr>
        <w:ind w:left="720" w:hanging="360"/>
      </w:p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FCF295F"/>
    <w:multiLevelType w:val="hybridMultilevel"/>
    <w:tmpl w:val="BCBA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DB71C3"/>
    <w:multiLevelType w:val="multilevel"/>
    <w:tmpl w:val="5A943EC6"/>
    <w:styleLink w:val="UppercaseAlphaListMultilevel"/>
    <w:lvl w:ilvl="0">
      <w:start w:val="1"/>
      <w:numFmt w:val="upperLetter"/>
      <w:pStyle w:val="ListAlphaUC"/>
      <w:lvlText w:val="%1."/>
      <w:lvlJc w:val="left"/>
      <w:pPr>
        <w:ind w:left="360" w:hanging="360"/>
      </w:pPr>
      <w:rPr>
        <w:rFonts w:hint="default"/>
      </w:rPr>
    </w:lvl>
    <w:lvl w:ilvl="1">
      <w:start w:val="1"/>
      <w:numFmt w:val="decimal"/>
      <w:pStyle w:val="ListAlphaUC2"/>
      <w:lvlText w:val="%2."/>
      <w:lvlJc w:val="left"/>
      <w:pPr>
        <w:ind w:left="720" w:hanging="360"/>
      </w:pPr>
      <w:rPr>
        <w:rFonts w:hint="default"/>
      </w:rPr>
    </w:lvl>
    <w:lvl w:ilvl="2">
      <w:start w:val="1"/>
      <w:numFmt w:val="lowerRoman"/>
      <w:pStyle w:val="ListAlphaUC3"/>
      <w:lvlText w:val="%3."/>
      <w:lvlJc w:val="left"/>
      <w:pPr>
        <w:ind w:left="1080" w:hanging="360"/>
      </w:pPr>
      <w:rPr>
        <w:rFonts w:hint="default"/>
      </w:rPr>
    </w:lvl>
    <w:lvl w:ilvl="3">
      <w:start w:val="1"/>
      <w:numFmt w:val="upperLetter"/>
      <w:pStyle w:val="ListAlphaUC4"/>
      <w:lvlText w:val="%4."/>
      <w:lvlJc w:val="left"/>
      <w:pPr>
        <w:ind w:left="1440" w:hanging="360"/>
      </w:pPr>
      <w:rPr>
        <w:rFonts w:hint="default"/>
      </w:rPr>
    </w:lvl>
    <w:lvl w:ilvl="4">
      <w:start w:val="1"/>
      <w:numFmt w:val="decimal"/>
      <w:pStyle w:val="ListAlphaUC5"/>
      <w:lvlText w:val="%5."/>
      <w:lvlJc w:val="left"/>
      <w:pPr>
        <w:ind w:left="1800" w:hanging="360"/>
      </w:pPr>
      <w:rPr>
        <w:rFonts w:hint="default"/>
      </w:rPr>
    </w:lvl>
    <w:lvl w:ilvl="5">
      <w:start w:val="1"/>
      <w:numFmt w:val="lowerRoman"/>
      <w:pStyle w:val="ListAlphaUC6"/>
      <w:lvlText w:val="%6."/>
      <w:lvlJc w:val="left"/>
      <w:pPr>
        <w:ind w:left="2160" w:hanging="360"/>
      </w:pPr>
      <w:rPr>
        <w:rFonts w:hint="default"/>
      </w:rPr>
    </w:lvl>
    <w:lvl w:ilvl="6">
      <w:start w:val="1"/>
      <w:numFmt w:val="upperLetter"/>
      <w:pStyle w:val="ListAlphaUC7"/>
      <w:lvlText w:val="%7."/>
      <w:lvlJc w:val="left"/>
      <w:pPr>
        <w:ind w:left="2520" w:hanging="360"/>
      </w:pPr>
      <w:rPr>
        <w:rFonts w:hint="default"/>
      </w:rPr>
    </w:lvl>
    <w:lvl w:ilvl="7">
      <w:start w:val="1"/>
      <w:numFmt w:val="decimal"/>
      <w:pStyle w:val="ListAlphaUC8"/>
      <w:lvlText w:val="%8."/>
      <w:lvlJc w:val="left"/>
      <w:pPr>
        <w:ind w:left="2880" w:hanging="360"/>
      </w:pPr>
      <w:rPr>
        <w:rFonts w:hint="default"/>
      </w:rPr>
    </w:lvl>
    <w:lvl w:ilvl="8">
      <w:start w:val="1"/>
      <w:numFmt w:val="lowerRoman"/>
      <w:pStyle w:val="ListAlphaUC9"/>
      <w:lvlText w:val="%9."/>
      <w:lvlJc w:val="left"/>
      <w:pPr>
        <w:ind w:left="3240" w:hanging="360"/>
      </w:pPr>
      <w:rPr>
        <w:rFonts w:hint="default"/>
      </w:rPr>
    </w:lvl>
  </w:abstractNum>
  <w:abstractNum w:abstractNumId="84" w15:restartNumberingAfterBreak="0">
    <w:nsid w:val="723B1401"/>
    <w:multiLevelType w:val="multilevel"/>
    <w:tmpl w:val="758CF600"/>
    <w:styleLink w:val="HeadingsUList"/>
    <w:lvl w:ilvl="0">
      <w:start w:val="1"/>
      <w:numFmt w:val="decimal"/>
      <w:pStyle w:val="Listaconnmeros"/>
      <w:lvlText w:val="%1."/>
      <w:lvlJc w:val="left"/>
      <w:pPr>
        <w:ind w:left="216" w:hanging="216"/>
      </w:pPr>
      <w:rPr>
        <w:rFonts w:hint="default"/>
      </w:rPr>
    </w:lvl>
    <w:lvl w:ilvl="1">
      <w:start w:val="1"/>
      <w:numFmt w:val="upperLetter"/>
      <w:pStyle w:val="Listaconnmeros2"/>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85" w15:restartNumberingAfterBreak="0">
    <w:nsid w:val="72D076E7"/>
    <w:multiLevelType w:val="hybridMultilevel"/>
    <w:tmpl w:val="A98281A4"/>
    <w:styleLink w:val="TableNumberedMultilevel1"/>
    <w:lvl w:ilvl="0" w:tplc="0413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3B41C3D"/>
    <w:multiLevelType w:val="multilevel"/>
    <w:tmpl w:val="441C7B2E"/>
    <w:lvl w:ilvl="0">
      <w:start w:val="1"/>
      <w:numFmt w:val="decimal"/>
      <w:lvlText w:val="%1."/>
      <w:lvlJc w:val="left"/>
      <w:pPr>
        <w:ind w:left="216" w:hanging="216"/>
      </w:pPr>
      <w:rPr>
        <w:rFonts w:hint="default"/>
      </w:rPr>
    </w:lvl>
    <w:lvl w:ilvl="1">
      <w:start w:val="1"/>
      <w:numFmt w:val="upperLetter"/>
      <w:lvlText w:val="%2."/>
      <w:lvlJc w:val="left"/>
      <w:pPr>
        <w:ind w:left="432" w:hanging="216"/>
      </w:pPr>
      <w:rPr>
        <w:rFonts w:hint="default"/>
      </w:rPr>
    </w:lvl>
    <w:lvl w:ilvl="2">
      <w:start w:val="1"/>
      <w:numFmt w:val="lowerRoman"/>
      <w:lvlText w:val="%3."/>
      <w:lvlJc w:val="left"/>
      <w:pPr>
        <w:ind w:left="648" w:hanging="216"/>
      </w:pPr>
      <w:rPr>
        <w:rFonts w:hint="default"/>
      </w:rPr>
    </w:lvl>
    <w:lvl w:ilvl="3">
      <w:start w:val="1"/>
      <w:numFmt w:val="lowerLetter"/>
      <w:lvlText w:val="%4."/>
      <w:lvlJc w:val="left"/>
      <w:pPr>
        <w:ind w:left="864" w:hanging="216"/>
      </w:pPr>
      <w:rPr>
        <w:rFonts w:hint="default"/>
      </w:rPr>
    </w:lvl>
    <w:lvl w:ilvl="4">
      <w:start w:val="1"/>
      <w:numFmt w:val="decimal"/>
      <w:lvlText w:val="%5."/>
      <w:lvlJc w:val="left"/>
      <w:pPr>
        <w:ind w:left="1080" w:hanging="216"/>
      </w:pPr>
      <w:rPr>
        <w:rFonts w:hint="default"/>
      </w:rPr>
    </w:lvl>
    <w:lvl w:ilvl="5">
      <w:start w:val="1"/>
      <w:numFmt w:val="upperLetter"/>
      <w:lvlText w:val="%6."/>
      <w:lvlJc w:val="left"/>
      <w:pPr>
        <w:ind w:left="1296" w:hanging="216"/>
      </w:pPr>
      <w:rPr>
        <w:rFonts w:hint="default"/>
      </w:rPr>
    </w:lvl>
    <w:lvl w:ilvl="6">
      <w:start w:val="1"/>
      <w:numFmt w:val="lowerRoman"/>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decimal"/>
      <w:lvlText w:val="%9."/>
      <w:lvlJc w:val="left"/>
      <w:pPr>
        <w:ind w:left="1944" w:hanging="216"/>
      </w:pPr>
      <w:rPr>
        <w:rFonts w:hint="default"/>
      </w:rPr>
    </w:lvl>
  </w:abstractNum>
  <w:abstractNum w:abstractNumId="87" w15:restartNumberingAfterBreak="0">
    <w:nsid w:val="73E8621A"/>
    <w:multiLevelType w:val="hybridMultilevel"/>
    <w:tmpl w:val="B650BFB8"/>
    <w:styleLink w:val="TableAlphaNumberedMultilevel"/>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622500A"/>
    <w:multiLevelType w:val="hybridMultilevel"/>
    <w:tmpl w:val="9740F8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9" w15:restartNumberingAfterBreak="0">
    <w:nsid w:val="76242401"/>
    <w:multiLevelType w:val="hybridMultilevel"/>
    <w:tmpl w:val="1AC8F47E"/>
    <w:styleLink w:val="NumberedListMultilevel"/>
    <w:lvl w:ilvl="0" w:tplc="2042D7C0">
      <w:start w:val="1"/>
      <w:numFmt w:val="bullet"/>
      <w:lvlText w:val="•"/>
      <w:lvlJc w:val="left"/>
      <w:pPr>
        <w:ind w:left="360" w:hanging="360"/>
      </w:pPr>
      <w:rPr>
        <w:rFonts w:ascii="Arial" w:hAnsi="Aria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6974085"/>
    <w:multiLevelType w:val="hybridMultilevel"/>
    <w:tmpl w:val="D584CA3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8C27772"/>
    <w:multiLevelType w:val="hybridMultilevel"/>
    <w:tmpl w:val="63589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050678"/>
    <w:multiLevelType w:val="hybridMultilevel"/>
    <w:tmpl w:val="AB6A6E8A"/>
    <w:styleLink w:val="ListContinueMultilevel"/>
    <w:lvl w:ilvl="0" w:tplc="0413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A3F0722"/>
    <w:multiLevelType w:val="hybridMultilevel"/>
    <w:tmpl w:val="F57E962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7C71585A"/>
    <w:multiLevelType w:val="multilevel"/>
    <w:tmpl w:val="C234D9B8"/>
    <w:lvl w:ilvl="0">
      <w:start w:val="1"/>
      <w:numFmt w:val="upperLetter"/>
      <w:lvlText w:val="%1."/>
      <w:lvlJc w:val="left"/>
      <w:pPr>
        <w:ind w:left="360" w:hanging="360"/>
      </w:pPr>
      <w:rPr>
        <w:rFonts w:asciiTheme="minorHAnsi" w:eastAsiaTheme="minorHAnsi" w:hAnsiTheme="minorHAnsi" w:cstheme="minorBidi"/>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5" w15:restartNumberingAfterBreak="0">
    <w:nsid w:val="7E68352C"/>
    <w:multiLevelType w:val="hybridMultilevel"/>
    <w:tmpl w:val="2F7E757A"/>
    <w:lvl w:ilvl="0" w:tplc="435817A4">
      <w:start w:val="1"/>
      <w:numFmt w:val="bullet"/>
      <w:lvlText w:val=""/>
      <w:lvlJc w:val="left"/>
      <w:pPr>
        <w:ind w:left="1080" w:hanging="360"/>
      </w:pPr>
      <w:rPr>
        <w:rFonts w:ascii="Symbol" w:hAnsi="Symbol"/>
      </w:rPr>
    </w:lvl>
    <w:lvl w:ilvl="1" w:tplc="4CBC2E32">
      <w:start w:val="1"/>
      <w:numFmt w:val="bullet"/>
      <w:lvlText w:val=""/>
      <w:lvlJc w:val="left"/>
      <w:pPr>
        <w:ind w:left="1080" w:hanging="360"/>
      </w:pPr>
      <w:rPr>
        <w:rFonts w:ascii="Symbol" w:hAnsi="Symbol"/>
      </w:rPr>
    </w:lvl>
    <w:lvl w:ilvl="2" w:tplc="AC34F8E4">
      <w:start w:val="1"/>
      <w:numFmt w:val="bullet"/>
      <w:lvlText w:val=""/>
      <w:lvlJc w:val="left"/>
      <w:pPr>
        <w:ind w:left="1080" w:hanging="360"/>
      </w:pPr>
      <w:rPr>
        <w:rFonts w:ascii="Symbol" w:hAnsi="Symbol"/>
      </w:rPr>
    </w:lvl>
    <w:lvl w:ilvl="3" w:tplc="F970C35C">
      <w:start w:val="1"/>
      <w:numFmt w:val="bullet"/>
      <w:lvlText w:val=""/>
      <w:lvlJc w:val="left"/>
      <w:pPr>
        <w:ind w:left="1080" w:hanging="360"/>
      </w:pPr>
      <w:rPr>
        <w:rFonts w:ascii="Symbol" w:hAnsi="Symbol"/>
      </w:rPr>
    </w:lvl>
    <w:lvl w:ilvl="4" w:tplc="1D94003C">
      <w:start w:val="1"/>
      <w:numFmt w:val="bullet"/>
      <w:lvlText w:val=""/>
      <w:lvlJc w:val="left"/>
      <w:pPr>
        <w:ind w:left="1080" w:hanging="360"/>
      </w:pPr>
      <w:rPr>
        <w:rFonts w:ascii="Symbol" w:hAnsi="Symbol"/>
      </w:rPr>
    </w:lvl>
    <w:lvl w:ilvl="5" w:tplc="470E6BD8">
      <w:start w:val="1"/>
      <w:numFmt w:val="bullet"/>
      <w:lvlText w:val=""/>
      <w:lvlJc w:val="left"/>
      <w:pPr>
        <w:ind w:left="1080" w:hanging="360"/>
      </w:pPr>
      <w:rPr>
        <w:rFonts w:ascii="Symbol" w:hAnsi="Symbol"/>
      </w:rPr>
    </w:lvl>
    <w:lvl w:ilvl="6" w:tplc="DDD85480">
      <w:start w:val="1"/>
      <w:numFmt w:val="bullet"/>
      <w:lvlText w:val=""/>
      <w:lvlJc w:val="left"/>
      <w:pPr>
        <w:ind w:left="1080" w:hanging="360"/>
      </w:pPr>
      <w:rPr>
        <w:rFonts w:ascii="Symbol" w:hAnsi="Symbol"/>
      </w:rPr>
    </w:lvl>
    <w:lvl w:ilvl="7" w:tplc="2014084A">
      <w:start w:val="1"/>
      <w:numFmt w:val="bullet"/>
      <w:lvlText w:val=""/>
      <w:lvlJc w:val="left"/>
      <w:pPr>
        <w:ind w:left="1080" w:hanging="360"/>
      </w:pPr>
      <w:rPr>
        <w:rFonts w:ascii="Symbol" w:hAnsi="Symbol"/>
      </w:rPr>
    </w:lvl>
    <w:lvl w:ilvl="8" w:tplc="4260D7F2">
      <w:start w:val="1"/>
      <w:numFmt w:val="bullet"/>
      <w:lvlText w:val=""/>
      <w:lvlJc w:val="left"/>
      <w:pPr>
        <w:ind w:left="1080" w:hanging="360"/>
      </w:pPr>
      <w:rPr>
        <w:rFonts w:ascii="Symbol" w:hAnsi="Symbol"/>
      </w:rPr>
    </w:lvl>
  </w:abstractNum>
  <w:abstractNum w:abstractNumId="96" w15:restartNumberingAfterBreak="0">
    <w:nsid w:val="7ED34808"/>
    <w:multiLevelType w:val="multilevel"/>
    <w:tmpl w:val="1F4880DC"/>
    <w:lvl w:ilvl="0">
      <w:start w:val="3"/>
      <w:numFmt w:val="decimal"/>
      <w:lvlText w:val="%1"/>
      <w:lvlJc w:val="left"/>
      <w:pPr>
        <w:ind w:left="360" w:hanging="360"/>
      </w:pPr>
      <w:rPr>
        <w:rFonts w:asciiTheme="minorHAnsi" w:hAnsiTheme="minorHAnsi" w:cstheme="minorBidi" w:hint="default"/>
        <w:sz w:val="22"/>
      </w:rPr>
    </w:lvl>
    <w:lvl w:ilvl="1">
      <w:start w:val="2"/>
      <w:numFmt w:val="decimal"/>
      <w:lvlText w:val="%1.%2"/>
      <w:lvlJc w:val="left"/>
      <w:pPr>
        <w:ind w:left="1068" w:hanging="360"/>
      </w:pPr>
      <w:rPr>
        <w:rFonts w:asciiTheme="minorHAnsi" w:hAnsiTheme="minorHAnsi" w:cstheme="minorBidi" w:hint="default"/>
        <w:sz w:val="22"/>
      </w:rPr>
    </w:lvl>
    <w:lvl w:ilvl="2">
      <w:start w:val="1"/>
      <w:numFmt w:val="decimal"/>
      <w:lvlText w:val="%1.%2.%3"/>
      <w:lvlJc w:val="left"/>
      <w:pPr>
        <w:ind w:left="2136" w:hanging="720"/>
      </w:pPr>
      <w:rPr>
        <w:rFonts w:asciiTheme="minorHAnsi" w:hAnsiTheme="minorHAnsi" w:cstheme="minorBidi" w:hint="default"/>
        <w:sz w:val="22"/>
      </w:rPr>
    </w:lvl>
    <w:lvl w:ilvl="3">
      <w:start w:val="1"/>
      <w:numFmt w:val="decimal"/>
      <w:lvlText w:val="%1.%2.%3.%4"/>
      <w:lvlJc w:val="left"/>
      <w:pPr>
        <w:ind w:left="2844" w:hanging="720"/>
      </w:pPr>
      <w:rPr>
        <w:rFonts w:asciiTheme="minorHAnsi" w:hAnsiTheme="minorHAnsi" w:cstheme="minorBidi" w:hint="default"/>
        <w:sz w:val="22"/>
      </w:rPr>
    </w:lvl>
    <w:lvl w:ilvl="4">
      <w:start w:val="1"/>
      <w:numFmt w:val="decimal"/>
      <w:lvlText w:val="%1.%2.%3.%4.%5"/>
      <w:lvlJc w:val="left"/>
      <w:pPr>
        <w:ind w:left="3912" w:hanging="1080"/>
      </w:pPr>
      <w:rPr>
        <w:rFonts w:asciiTheme="minorHAnsi" w:hAnsiTheme="minorHAnsi" w:cstheme="minorBidi" w:hint="default"/>
        <w:sz w:val="22"/>
      </w:rPr>
    </w:lvl>
    <w:lvl w:ilvl="5">
      <w:start w:val="1"/>
      <w:numFmt w:val="decimal"/>
      <w:lvlText w:val="%1.%2.%3.%4.%5.%6"/>
      <w:lvlJc w:val="left"/>
      <w:pPr>
        <w:ind w:left="4620" w:hanging="1080"/>
      </w:pPr>
      <w:rPr>
        <w:rFonts w:asciiTheme="minorHAnsi" w:hAnsiTheme="minorHAnsi" w:cstheme="minorBidi" w:hint="default"/>
        <w:sz w:val="22"/>
      </w:rPr>
    </w:lvl>
    <w:lvl w:ilvl="6">
      <w:start w:val="1"/>
      <w:numFmt w:val="decimal"/>
      <w:lvlText w:val="%1.%2.%3.%4.%5.%6.%7"/>
      <w:lvlJc w:val="left"/>
      <w:pPr>
        <w:ind w:left="5688" w:hanging="1440"/>
      </w:pPr>
      <w:rPr>
        <w:rFonts w:asciiTheme="minorHAnsi" w:hAnsiTheme="minorHAnsi" w:cstheme="minorBidi" w:hint="default"/>
        <w:sz w:val="22"/>
      </w:rPr>
    </w:lvl>
    <w:lvl w:ilvl="7">
      <w:start w:val="1"/>
      <w:numFmt w:val="decimal"/>
      <w:lvlText w:val="%1.%2.%3.%4.%5.%6.%7.%8"/>
      <w:lvlJc w:val="left"/>
      <w:pPr>
        <w:ind w:left="6396" w:hanging="1440"/>
      </w:pPr>
      <w:rPr>
        <w:rFonts w:asciiTheme="minorHAnsi" w:hAnsiTheme="minorHAnsi" w:cstheme="minorBidi" w:hint="default"/>
        <w:sz w:val="22"/>
      </w:rPr>
    </w:lvl>
    <w:lvl w:ilvl="8">
      <w:start w:val="1"/>
      <w:numFmt w:val="decimal"/>
      <w:lvlText w:val="%1.%2.%3.%4.%5.%6.%7.%8.%9"/>
      <w:lvlJc w:val="left"/>
      <w:pPr>
        <w:ind w:left="7464" w:hanging="1800"/>
      </w:pPr>
      <w:rPr>
        <w:rFonts w:asciiTheme="minorHAnsi" w:hAnsiTheme="minorHAnsi" w:cstheme="minorBidi" w:hint="default"/>
        <w:sz w:val="22"/>
      </w:rPr>
    </w:lvl>
  </w:abstractNum>
  <w:num w:numId="1" w16cid:durableId="964966702">
    <w:abstractNumId w:val="49"/>
  </w:num>
  <w:num w:numId="2" w16cid:durableId="213545964">
    <w:abstractNumId w:val="6"/>
  </w:num>
  <w:num w:numId="3" w16cid:durableId="487132614">
    <w:abstractNumId w:val="74"/>
  </w:num>
  <w:num w:numId="4" w16cid:durableId="1006595076">
    <w:abstractNumId w:val="0"/>
  </w:num>
  <w:num w:numId="5" w16cid:durableId="952440165">
    <w:abstractNumId w:val="2"/>
  </w:num>
  <w:num w:numId="6" w16cid:durableId="2085570349">
    <w:abstractNumId w:val="89"/>
  </w:num>
  <w:num w:numId="7" w16cid:durableId="547690280">
    <w:abstractNumId w:val="57"/>
  </w:num>
  <w:num w:numId="8" w16cid:durableId="1174801189">
    <w:abstractNumId w:val="85"/>
  </w:num>
  <w:num w:numId="9" w16cid:durableId="1638148318">
    <w:abstractNumId w:val="5"/>
  </w:num>
  <w:num w:numId="10" w16cid:durableId="834732713">
    <w:abstractNumId w:val="92"/>
  </w:num>
  <w:num w:numId="11" w16cid:durableId="2144879382">
    <w:abstractNumId w:val="71"/>
  </w:num>
  <w:num w:numId="12" w16cid:durableId="1384527348">
    <w:abstractNumId w:val="87"/>
  </w:num>
  <w:num w:numId="13" w16cid:durableId="680934878">
    <w:abstractNumId w:val="84"/>
  </w:num>
  <w:num w:numId="14" w16cid:durableId="1507594401">
    <w:abstractNumId w:val="50"/>
  </w:num>
  <w:num w:numId="15" w16cid:durableId="1850100230">
    <w:abstractNumId w:val="11"/>
  </w:num>
  <w:num w:numId="16" w16cid:durableId="1764839745">
    <w:abstractNumId w:val="7"/>
  </w:num>
  <w:num w:numId="17" w16cid:durableId="913931219">
    <w:abstractNumId w:val="20"/>
  </w:num>
  <w:num w:numId="18" w16cid:durableId="1495804402">
    <w:abstractNumId w:val="80"/>
  </w:num>
  <w:num w:numId="19" w16cid:durableId="1136484445">
    <w:abstractNumId w:val="25"/>
  </w:num>
  <w:num w:numId="20" w16cid:durableId="1130977733">
    <w:abstractNumId w:val="13"/>
  </w:num>
  <w:num w:numId="21" w16cid:durableId="381945375">
    <w:abstractNumId w:val="95"/>
  </w:num>
  <w:num w:numId="22" w16cid:durableId="1120298460">
    <w:abstractNumId w:val="48"/>
  </w:num>
  <w:num w:numId="23" w16cid:durableId="189923506">
    <w:abstractNumId w:val="86"/>
  </w:num>
  <w:num w:numId="24" w16cid:durableId="484706243">
    <w:abstractNumId w:val="68"/>
  </w:num>
  <w:num w:numId="25" w16cid:durableId="1156069495">
    <w:abstractNumId w:val="77"/>
  </w:num>
  <w:num w:numId="26" w16cid:durableId="1709453137">
    <w:abstractNumId w:val="64"/>
  </w:num>
  <w:num w:numId="27" w16cid:durableId="1569728078">
    <w:abstractNumId w:val="38"/>
  </w:num>
  <w:num w:numId="28" w16cid:durableId="1425029803">
    <w:abstractNumId w:val="60"/>
  </w:num>
  <w:num w:numId="29" w16cid:durableId="1929925800">
    <w:abstractNumId w:val="43"/>
  </w:num>
  <w:num w:numId="30" w16cid:durableId="1496069973">
    <w:abstractNumId w:val="53"/>
  </w:num>
  <w:num w:numId="31" w16cid:durableId="370150922">
    <w:abstractNumId w:val="32"/>
  </w:num>
  <w:num w:numId="32" w16cid:durableId="1228805067">
    <w:abstractNumId w:val="65"/>
  </w:num>
  <w:num w:numId="33" w16cid:durableId="1788743299">
    <w:abstractNumId w:val="66"/>
  </w:num>
  <w:num w:numId="34" w16cid:durableId="1122920953">
    <w:abstractNumId w:val="81"/>
  </w:num>
  <w:num w:numId="35" w16cid:durableId="744378486">
    <w:abstractNumId w:val="51"/>
  </w:num>
  <w:num w:numId="36" w16cid:durableId="11912587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19798591">
    <w:abstractNumId w:val="83"/>
  </w:num>
  <w:num w:numId="38" w16cid:durableId="1141536031">
    <w:abstractNumId w:val="43"/>
  </w:num>
  <w:num w:numId="39" w16cid:durableId="1399011766">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1618229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06325155">
    <w:abstractNumId w:val="73"/>
  </w:num>
  <w:num w:numId="42" w16cid:durableId="1885210782">
    <w:abstractNumId w:val="9"/>
  </w:num>
  <w:num w:numId="43" w16cid:durableId="1249846553">
    <w:abstractNumId w:val="64"/>
    <w:lvlOverride w:ilvl="0">
      <w:startOverride w:val="1"/>
    </w:lvlOverride>
  </w:num>
  <w:num w:numId="44" w16cid:durableId="734280027">
    <w:abstractNumId w:val="64"/>
    <w:lvlOverride w:ilvl="0">
      <w:startOverride w:val="1"/>
    </w:lvlOverride>
  </w:num>
  <w:num w:numId="45" w16cid:durableId="704871033">
    <w:abstractNumId w:val="64"/>
    <w:lvlOverride w:ilvl="0">
      <w:startOverride w:val="1"/>
    </w:lvlOverride>
  </w:num>
  <w:num w:numId="46" w16cid:durableId="1214317330">
    <w:abstractNumId w:val="64"/>
    <w:lvlOverride w:ilvl="0">
      <w:startOverride w:val="1"/>
    </w:lvlOverride>
  </w:num>
  <w:num w:numId="47" w16cid:durableId="1544781469">
    <w:abstractNumId w:val="64"/>
    <w:lvlOverride w:ilvl="0">
      <w:startOverride w:val="1"/>
    </w:lvlOverride>
  </w:num>
  <w:num w:numId="48" w16cid:durableId="516775918">
    <w:abstractNumId w:val="64"/>
    <w:lvlOverride w:ilvl="0">
      <w:startOverride w:val="1"/>
    </w:lvlOverride>
  </w:num>
  <w:num w:numId="49" w16cid:durableId="258761471">
    <w:abstractNumId w:val="64"/>
    <w:lvlOverride w:ilvl="0">
      <w:startOverride w:val="1"/>
    </w:lvlOverride>
  </w:num>
  <w:num w:numId="50" w16cid:durableId="426005435">
    <w:abstractNumId w:val="64"/>
    <w:lvlOverride w:ilvl="0">
      <w:startOverride w:val="1"/>
    </w:lvlOverride>
  </w:num>
  <w:num w:numId="51" w16cid:durableId="458184603">
    <w:abstractNumId w:val="64"/>
    <w:lvlOverride w:ilvl="0">
      <w:startOverride w:val="1"/>
    </w:lvlOverride>
  </w:num>
  <w:num w:numId="52" w16cid:durableId="885993714">
    <w:abstractNumId w:val="64"/>
    <w:lvlOverride w:ilvl="0">
      <w:startOverride w:val="1"/>
    </w:lvlOverride>
  </w:num>
  <w:num w:numId="53" w16cid:durableId="586311285">
    <w:abstractNumId w:val="64"/>
    <w:lvlOverride w:ilvl="0">
      <w:startOverride w:val="1"/>
    </w:lvlOverride>
  </w:num>
  <w:num w:numId="54" w16cid:durableId="904946668">
    <w:abstractNumId w:val="64"/>
    <w:lvlOverride w:ilvl="0">
      <w:startOverride w:val="1"/>
    </w:lvlOverride>
  </w:num>
  <w:num w:numId="55" w16cid:durableId="232280290">
    <w:abstractNumId w:val="64"/>
    <w:lvlOverride w:ilvl="0">
      <w:startOverride w:val="1"/>
    </w:lvlOverride>
  </w:num>
  <w:num w:numId="56" w16cid:durableId="14620484">
    <w:abstractNumId w:val="64"/>
    <w:lvlOverride w:ilvl="0">
      <w:startOverride w:val="1"/>
    </w:lvlOverride>
  </w:num>
  <w:num w:numId="57" w16cid:durableId="1066337979">
    <w:abstractNumId w:val="64"/>
    <w:lvlOverride w:ilvl="0">
      <w:startOverride w:val="1"/>
    </w:lvlOverride>
  </w:num>
  <w:num w:numId="58" w16cid:durableId="299850616">
    <w:abstractNumId w:val="64"/>
    <w:lvlOverride w:ilvl="0">
      <w:startOverride w:val="1"/>
    </w:lvlOverride>
  </w:num>
  <w:num w:numId="59" w16cid:durableId="551775592">
    <w:abstractNumId w:val="64"/>
    <w:lvlOverride w:ilvl="0">
      <w:startOverride w:val="1"/>
    </w:lvlOverride>
  </w:num>
  <w:num w:numId="60" w16cid:durableId="1026374117">
    <w:abstractNumId w:val="64"/>
    <w:lvlOverride w:ilvl="0">
      <w:startOverride w:val="1"/>
    </w:lvlOverride>
  </w:num>
  <w:num w:numId="61" w16cid:durableId="1422527857">
    <w:abstractNumId w:val="64"/>
    <w:lvlOverride w:ilvl="0">
      <w:startOverride w:val="1"/>
    </w:lvlOverride>
  </w:num>
  <w:num w:numId="62" w16cid:durableId="2070225798">
    <w:abstractNumId w:val="64"/>
    <w:lvlOverride w:ilvl="0">
      <w:startOverride w:val="1"/>
    </w:lvlOverride>
  </w:num>
  <w:num w:numId="63" w16cid:durableId="701513410">
    <w:abstractNumId w:val="64"/>
    <w:lvlOverride w:ilvl="0">
      <w:startOverride w:val="1"/>
    </w:lvlOverride>
  </w:num>
  <w:num w:numId="64" w16cid:durableId="1753623129">
    <w:abstractNumId w:val="64"/>
    <w:lvlOverride w:ilvl="0">
      <w:startOverride w:val="1"/>
    </w:lvlOverride>
  </w:num>
  <w:num w:numId="65" w16cid:durableId="928345939">
    <w:abstractNumId w:val="64"/>
    <w:lvlOverride w:ilvl="0">
      <w:startOverride w:val="1"/>
    </w:lvlOverride>
  </w:num>
  <w:num w:numId="66" w16cid:durableId="2140683253">
    <w:abstractNumId w:val="64"/>
    <w:lvlOverride w:ilvl="0">
      <w:startOverride w:val="1"/>
    </w:lvlOverride>
  </w:num>
  <w:num w:numId="67" w16cid:durableId="1118138606">
    <w:abstractNumId w:val="64"/>
    <w:lvlOverride w:ilvl="0">
      <w:startOverride w:val="1"/>
    </w:lvlOverride>
  </w:num>
  <w:num w:numId="68" w16cid:durableId="1092166764">
    <w:abstractNumId w:val="64"/>
    <w:lvlOverride w:ilvl="0">
      <w:startOverride w:val="1"/>
    </w:lvlOverride>
  </w:num>
  <w:num w:numId="69" w16cid:durableId="2081900186">
    <w:abstractNumId w:val="64"/>
    <w:lvlOverride w:ilvl="0">
      <w:startOverride w:val="1"/>
    </w:lvlOverride>
  </w:num>
  <w:num w:numId="70" w16cid:durableId="630674107">
    <w:abstractNumId w:val="64"/>
    <w:lvlOverride w:ilvl="0">
      <w:startOverride w:val="1"/>
    </w:lvlOverride>
  </w:num>
  <w:num w:numId="71" w16cid:durableId="2085443144">
    <w:abstractNumId w:val="64"/>
    <w:lvlOverride w:ilvl="0">
      <w:startOverride w:val="1"/>
    </w:lvlOverride>
  </w:num>
  <w:num w:numId="72" w16cid:durableId="1834561606">
    <w:abstractNumId w:val="64"/>
    <w:lvlOverride w:ilvl="0">
      <w:startOverride w:val="1"/>
    </w:lvlOverride>
  </w:num>
  <w:num w:numId="73" w16cid:durableId="2016762294">
    <w:abstractNumId w:val="64"/>
    <w:lvlOverride w:ilvl="0">
      <w:startOverride w:val="1"/>
    </w:lvlOverride>
  </w:num>
  <w:num w:numId="74" w16cid:durableId="889196511">
    <w:abstractNumId w:val="64"/>
    <w:lvlOverride w:ilvl="0">
      <w:startOverride w:val="1"/>
    </w:lvlOverride>
  </w:num>
  <w:num w:numId="75" w16cid:durableId="831944913">
    <w:abstractNumId w:val="64"/>
    <w:lvlOverride w:ilvl="0">
      <w:startOverride w:val="1"/>
    </w:lvlOverride>
  </w:num>
  <w:num w:numId="76" w16cid:durableId="749621315">
    <w:abstractNumId w:val="64"/>
    <w:lvlOverride w:ilvl="0">
      <w:startOverride w:val="1"/>
    </w:lvlOverride>
  </w:num>
  <w:num w:numId="77" w16cid:durableId="1981305970">
    <w:abstractNumId w:val="64"/>
    <w:lvlOverride w:ilvl="0">
      <w:startOverride w:val="1"/>
    </w:lvlOverride>
  </w:num>
  <w:num w:numId="78" w16cid:durableId="1064648328">
    <w:abstractNumId w:val="64"/>
    <w:lvlOverride w:ilvl="0">
      <w:startOverride w:val="1"/>
    </w:lvlOverride>
  </w:num>
  <w:num w:numId="79" w16cid:durableId="755785935">
    <w:abstractNumId w:val="64"/>
    <w:lvlOverride w:ilvl="0">
      <w:startOverride w:val="1"/>
    </w:lvlOverride>
  </w:num>
  <w:num w:numId="80" w16cid:durableId="2098818322">
    <w:abstractNumId w:val="64"/>
    <w:lvlOverride w:ilvl="0">
      <w:startOverride w:val="1"/>
    </w:lvlOverride>
  </w:num>
  <w:num w:numId="81" w16cid:durableId="213859257">
    <w:abstractNumId w:val="64"/>
    <w:lvlOverride w:ilvl="0">
      <w:startOverride w:val="1"/>
    </w:lvlOverride>
  </w:num>
  <w:num w:numId="82" w16cid:durableId="1456174356">
    <w:abstractNumId w:val="64"/>
    <w:lvlOverride w:ilvl="0">
      <w:startOverride w:val="1"/>
    </w:lvlOverride>
  </w:num>
  <w:num w:numId="83" w16cid:durableId="1224675514">
    <w:abstractNumId w:val="64"/>
    <w:lvlOverride w:ilvl="0">
      <w:startOverride w:val="1"/>
    </w:lvlOverride>
  </w:num>
  <w:num w:numId="84" w16cid:durableId="757598643">
    <w:abstractNumId w:val="64"/>
    <w:lvlOverride w:ilvl="0">
      <w:startOverride w:val="1"/>
    </w:lvlOverride>
  </w:num>
  <w:num w:numId="85" w16cid:durableId="552929829">
    <w:abstractNumId w:val="64"/>
    <w:lvlOverride w:ilvl="0">
      <w:startOverride w:val="1"/>
    </w:lvlOverride>
  </w:num>
  <w:num w:numId="86" w16cid:durableId="1998917987">
    <w:abstractNumId w:val="64"/>
    <w:lvlOverride w:ilvl="0">
      <w:startOverride w:val="1"/>
    </w:lvlOverride>
  </w:num>
  <w:num w:numId="87" w16cid:durableId="419910988">
    <w:abstractNumId w:val="64"/>
    <w:lvlOverride w:ilvl="0">
      <w:startOverride w:val="1"/>
    </w:lvlOverride>
  </w:num>
  <w:num w:numId="88" w16cid:durableId="2137024785">
    <w:abstractNumId w:val="64"/>
    <w:lvlOverride w:ilvl="0">
      <w:startOverride w:val="1"/>
    </w:lvlOverride>
  </w:num>
  <w:num w:numId="89" w16cid:durableId="84110464">
    <w:abstractNumId w:val="64"/>
    <w:lvlOverride w:ilvl="0">
      <w:startOverride w:val="1"/>
    </w:lvlOverride>
  </w:num>
  <w:num w:numId="90" w16cid:durableId="115871838">
    <w:abstractNumId w:val="64"/>
    <w:lvlOverride w:ilvl="0">
      <w:startOverride w:val="1"/>
    </w:lvlOverride>
  </w:num>
  <w:num w:numId="91" w16cid:durableId="1769932459">
    <w:abstractNumId w:val="64"/>
    <w:lvlOverride w:ilvl="0">
      <w:startOverride w:val="1"/>
    </w:lvlOverride>
  </w:num>
  <w:num w:numId="92" w16cid:durableId="1819110288">
    <w:abstractNumId w:val="64"/>
    <w:lvlOverride w:ilvl="0">
      <w:startOverride w:val="1"/>
    </w:lvlOverride>
  </w:num>
  <w:num w:numId="93" w16cid:durableId="144510987">
    <w:abstractNumId w:val="64"/>
    <w:lvlOverride w:ilvl="0">
      <w:startOverride w:val="1"/>
    </w:lvlOverride>
  </w:num>
  <w:num w:numId="94" w16cid:durableId="1846748919">
    <w:abstractNumId w:val="64"/>
    <w:lvlOverride w:ilvl="0">
      <w:startOverride w:val="1"/>
    </w:lvlOverride>
  </w:num>
  <w:num w:numId="95" w16cid:durableId="114518698">
    <w:abstractNumId w:val="64"/>
    <w:lvlOverride w:ilvl="0">
      <w:startOverride w:val="1"/>
    </w:lvlOverride>
  </w:num>
  <w:num w:numId="96" w16cid:durableId="1569656791">
    <w:abstractNumId w:val="64"/>
    <w:lvlOverride w:ilvl="0">
      <w:startOverride w:val="1"/>
    </w:lvlOverride>
  </w:num>
  <w:num w:numId="97" w16cid:durableId="1381780158">
    <w:abstractNumId w:val="64"/>
    <w:lvlOverride w:ilvl="0">
      <w:startOverride w:val="1"/>
    </w:lvlOverride>
  </w:num>
  <w:num w:numId="98" w16cid:durableId="1250968657">
    <w:abstractNumId w:val="64"/>
    <w:lvlOverride w:ilvl="0">
      <w:startOverride w:val="1"/>
    </w:lvlOverride>
  </w:num>
  <w:num w:numId="99" w16cid:durableId="1331106920">
    <w:abstractNumId w:val="64"/>
    <w:lvlOverride w:ilvl="0">
      <w:startOverride w:val="1"/>
    </w:lvlOverride>
  </w:num>
  <w:num w:numId="100" w16cid:durableId="609971769">
    <w:abstractNumId w:val="64"/>
    <w:lvlOverride w:ilvl="0">
      <w:startOverride w:val="1"/>
    </w:lvlOverride>
  </w:num>
  <w:num w:numId="101" w16cid:durableId="1134713091">
    <w:abstractNumId w:val="64"/>
    <w:lvlOverride w:ilvl="0">
      <w:startOverride w:val="1"/>
    </w:lvlOverride>
  </w:num>
  <w:num w:numId="102" w16cid:durableId="1529441989">
    <w:abstractNumId w:val="64"/>
    <w:lvlOverride w:ilvl="0">
      <w:startOverride w:val="1"/>
    </w:lvlOverride>
  </w:num>
  <w:num w:numId="103" w16cid:durableId="1562521885">
    <w:abstractNumId w:val="64"/>
    <w:lvlOverride w:ilvl="0">
      <w:startOverride w:val="1"/>
    </w:lvlOverride>
  </w:num>
  <w:num w:numId="104" w16cid:durableId="1981492519">
    <w:abstractNumId w:val="64"/>
    <w:lvlOverride w:ilvl="0">
      <w:startOverride w:val="1"/>
    </w:lvlOverride>
  </w:num>
  <w:num w:numId="105" w16cid:durableId="69161920">
    <w:abstractNumId w:val="64"/>
  </w:num>
  <w:num w:numId="106" w16cid:durableId="945312764">
    <w:abstractNumId w:val="64"/>
    <w:lvlOverride w:ilvl="0">
      <w:startOverride w:val="1"/>
    </w:lvlOverride>
  </w:num>
  <w:num w:numId="107" w16cid:durableId="1658536717">
    <w:abstractNumId w:val="64"/>
    <w:lvlOverride w:ilvl="0">
      <w:startOverride w:val="1"/>
    </w:lvlOverride>
  </w:num>
  <w:num w:numId="108" w16cid:durableId="85854074">
    <w:abstractNumId w:val="64"/>
    <w:lvlOverride w:ilvl="0">
      <w:startOverride w:val="1"/>
    </w:lvlOverride>
  </w:num>
  <w:num w:numId="109" w16cid:durableId="384915843">
    <w:abstractNumId w:val="64"/>
  </w:num>
  <w:num w:numId="110" w16cid:durableId="1521357918">
    <w:abstractNumId w:val="64"/>
    <w:lvlOverride w:ilvl="0">
      <w:startOverride w:val="1"/>
    </w:lvlOverride>
  </w:num>
  <w:num w:numId="111" w16cid:durableId="91820326">
    <w:abstractNumId w:val="64"/>
    <w:lvlOverride w:ilvl="0">
      <w:startOverride w:val="1"/>
    </w:lvlOverride>
  </w:num>
  <w:num w:numId="112" w16cid:durableId="522669457">
    <w:abstractNumId w:val="64"/>
    <w:lvlOverride w:ilvl="0">
      <w:startOverride w:val="1"/>
    </w:lvlOverride>
  </w:num>
  <w:num w:numId="113" w16cid:durableId="1639647128">
    <w:abstractNumId w:val="64"/>
    <w:lvlOverride w:ilvl="0">
      <w:startOverride w:val="1"/>
    </w:lvlOverride>
  </w:num>
  <w:num w:numId="114" w16cid:durableId="245648333">
    <w:abstractNumId w:val="64"/>
    <w:lvlOverride w:ilvl="0">
      <w:startOverride w:val="1"/>
    </w:lvlOverride>
  </w:num>
  <w:num w:numId="115" w16cid:durableId="2036884787">
    <w:abstractNumId w:val="64"/>
    <w:lvlOverride w:ilvl="0">
      <w:startOverride w:val="1"/>
    </w:lvlOverride>
  </w:num>
  <w:num w:numId="116" w16cid:durableId="2090034597">
    <w:abstractNumId w:val="64"/>
    <w:lvlOverride w:ilvl="0">
      <w:startOverride w:val="1"/>
    </w:lvlOverride>
  </w:num>
  <w:num w:numId="117" w16cid:durableId="624197129">
    <w:abstractNumId w:val="64"/>
    <w:lvlOverride w:ilvl="0">
      <w:startOverride w:val="1"/>
    </w:lvlOverride>
  </w:num>
  <w:num w:numId="118" w16cid:durableId="580064766">
    <w:abstractNumId w:val="64"/>
    <w:lvlOverride w:ilvl="0">
      <w:startOverride w:val="1"/>
    </w:lvlOverride>
  </w:num>
  <w:num w:numId="119" w16cid:durableId="1603302488">
    <w:abstractNumId w:val="64"/>
    <w:lvlOverride w:ilvl="0">
      <w:startOverride w:val="1"/>
    </w:lvlOverride>
  </w:num>
  <w:num w:numId="120" w16cid:durableId="1119644181">
    <w:abstractNumId w:val="64"/>
    <w:lvlOverride w:ilvl="0">
      <w:startOverride w:val="1"/>
    </w:lvlOverride>
  </w:num>
  <w:num w:numId="121" w16cid:durableId="2045247565">
    <w:abstractNumId w:val="64"/>
    <w:lvlOverride w:ilvl="0">
      <w:startOverride w:val="1"/>
    </w:lvlOverride>
  </w:num>
  <w:num w:numId="122" w16cid:durableId="614794615">
    <w:abstractNumId w:val="64"/>
    <w:lvlOverride w:ilvl="0">
      <w:startOverride w:val="1"/>
    </w:lvlOverride>
  </w:num>
  <w:num w:numId="123" w16cid:durableId="1586719759">
    <w:abstractNumId w:val="64"/>
    <w:lvlOverride w:ilvl="0">
      <w:startOverride w:val="1"/>
    </w:lvlOverride>
  </w:num>
  <w:num w:numId="124" w16cid:durableId="209223043">
    <w:abstractNumId w:val="64"/>
    <w:lvlOverride w:ilvl="0">
      <w:startOverride w:val="1"/>
    </w:lvlOverride>
  </w:num>
  <w:num w:numId="125" w16cid:durableId="479074705">
    <w:abstractNumId w:val="64"/>
    <w:lvlOverride w:ilvl="0">
      <w:startOverride w:val="1"/>
    </w:lvlOverride>
  </w:num>
  <w:num w:numId="126" w16cid:durableId="1028987732">
    <w:abstractNumId w:val="64"/>
    <w:lvlOverride w:ilvl="0">
      <w:startOverride w:val="1"/>
    </w:lvlOverride>
  </w:num>
  <w:num w:numId="127" w16cid:durableId="1911772831">
    <w:abstractNumId w:val="64"/>
    <w:lvlOverride w:ilvl="0">
      <w:startOverride w:val="1"/>
    </w:lvlOverride>
  </w:num>
  <w:num w:numId="128" w16cid:durableId="1137069959">
    <w:abstractNumId w:val="64"/>
    <w:lvlOverride w:ilvl="0">
      <w:startOverride w:val="1"/>
    </w:lvlOverride>
  </w:num>
  <w:num w:numId="129" w16cid:durableId="2019117221">
    <w:abstractNumId w:val="64"/>
    <w:lvlOverride w:ilvl="0">
      <w:startOverride w:val="1"/>
    </w:lvlOverride>
  </w:num>
  <w:num w:numId="130" w16cid:durableId="1152522159">
    <w:abstractNumId w:val="64"/>
    <w:lvlOverride w:ilvl="0">
      <w:startOverride w:val="1"/>
    </w:lvlOverride>
  </w:num>
  <w:num w:numId="131" w16cid:durableId="1302736697">
    <w:abstractNumId w:val="64"/>
    <w:lvlOverride w:ilvl="0">
      <w:startOverride w:val="1"/>
    </w:lvlOverride>
  </w:num>
  <w:num w:numId="132" w16cid:durableId="1171139562">
    <w:abstractNumId w:val="64"/>
    <w:lvlOverride w:ilvl="0">
      <w:startOverride w:val="1"/>
    </w:lvlOverride>
  </w:num>
  <w:num w:numId="133" w16cid:durableId="495923296">
    <w:abstractNumId w:val="64"/>
    <w:lvlOverride w:ilvl="0">
      <w:startOverride w:val="1"/>
    </w:lvlOverride>
  </w:num>
  <w:num w:numId="134" w16cid:durableId="723522260">
    <w:abstractNumId w:val="64"/>
    <w:lvlOverride w:ilvl="0">
      <w:startOverride w:val="1"/>
    </w:lvlOverride>
  </w:num>
  <w:num w:numId="135" w16cid:durableId="1144857872">
    <w:abstractNumId w:val="64"/>
    <w:lvlOverride w:ilvl="0">
      <w:startOverride w:val="1"/>
    </w:lvlOverride>
  </w:num>
  <w:num w:numId="136" w16cid:durableId="2020695136">
    <w:abstractNumId w:val="64"/>
    <w:lvlOverride w:ilvl="0">
      <w:startOverride w:val="1"/>
    </w:lvlOverride>
  </w:num>
  <w:num w:numId="137" w16cid:durableId="1319069482">
    <w:abstractNumId w:val="64"/>
    <w:lvlOverride w:ilvl="0">
      <w:startOverride w:val="1"/>
    </w:lvlOverride>
  </w:num>
  <w:num w:numId="138" w16cid:durableId="2108915172">
    <w:abstractNumId w:val="64"/>
    <w:lvlOverride w:ilvl="0">
      <w:startOverride w:val="1"/>
    </w:lvlOverride>
  </w:num>
  <w:num w:numId="139" w16cid:durableId="2125687627">
    <w:abstractNumId w:val="64"/>
    <w:lvlOverride w:ilvl="0">
      <w:startOverride w:val="1"/>
    </w:lvlOverride>
  </w:num>
  <w:num w:numId="140" w16cid:durableId="1676221631">
    <w:abstractNumId w:val="64"/>
    <w:lvlOverride w:ilvl="0">
      <w:startOverride w:val="1"/>
    </w:lvlOverride>
  </w:num>
  <w:num w:numId="141" w16cid:durableId="1765955250">
    <w:abstractNumId w:val="64"/>
    <w:lvlOverride w:ilvl="0">
      <w:startOverride w:val="1"/>
    </w:lvlOverride>
  </w:num>
  <w:num w:numId="142" w16cid:durableId="298608104">
    <w:abstractNumId w:val="64"/>
    <w:lvlOverride w:ilvl="0">
      <w:startOverride w:val="1"/>
    </w:lvlOverride>
  </w:num>
  <w:num w:numId="143" w16cid:durableId="723680142">
    <w:abstractNumId w:val="64"/>
    <w:lvlOverride w:ilvl="0">
      <w:startOverride w:val="1"/>
    </w:lvlOverride>
  </w:num>
  <w:num w:numId="144" w16cid:durableId="1773626636">
    <w:abstractNumId w:val="64"/>
    <w:lvlOverride w:ilvl="0">
      <w:startOverride w:val="1"/>
    </w:lvlOverride>
  </w:num>
  <w:num w:numId="145" w16cid:durableId="212423371">
    <w:abstractNumId w:val="64"/>
    <w:lvlOverride w:ilvl="0">
      <w:startOverride w:val="1"/>
    </w:lvlOverride>
  </w:num>
  <w:num w:numId="146" w16cid:durableId="1776290358">
    <w:abstractNumId w:val="64"/>
    <w:lvlOverride w:ilvl="0">
      <w:startOverride w:val="1"/>
    </w:lvlOverride>
  </w:num>
  <w:num w:numId="147" w16cid:durableId="1945847210">
    <w:abstractNumId w:val="64"/>
    <w:lvlOverride w:ilvl="0">
      <w:startOverride w:val="1"/>
    </w:lvlOverride>
  </w:num>
  <w:num w:numId="148" w16cid:durableId="39667904">
    <w:abstractNumId w:val="64"/>
    <w:lvlOverride w:ilvl="0">
      <w:startOverride w:val="1"/>
    </w:lvlOverride>
  </w:num>
  <w:num w:numId="149" w16cid:durableId="1393846467">
    <w:abstractNumId w:val="64"/>
    <w:lvlOverride w:ilvl="0">
      <w:startOverride w:val="1"/>
    </w:lvlOverride>
  </w:num>
  <w:num w:numId="150" w16cid:durableId="150873781">
    <w:abstractNumId w:val="64"/>
    <w:lvlOverride w:ilvl="0">
      <w:startOverride w:val="1"/>
    </w:lvlOverride>
  </w:num>
  <w:num w:numId="151" w16cid:durableId="1689405741">
    <w:abstractNumId w:val="64"/>
    <w:lvlOverride w:ilvl="0">
      <w:startOverride w:val="1"/>
    </w:lvlOverride>
  </w:num>
  <w:num w:numId="152" w16cid:durableId="19943386">
    <w:abstractNumId w:val="64"/>
    <w:lvlOverride w:ilvl="0">
      <w:startOverride w:val="1"/>
    </w:lvlOverride>
  </w:num>
  <w:num w:numId="153" w16cid:durableId="2109036847">
    <w:abstractNumId w:val="64"/>
    <w:lvlOverride w:ilvl="0">
      <w:startOverride w:val="1"/>
    </w:lvlOverride>
  </w:num>
  <w:num w:numId="154" w16cid:durableId="23555827">
    <w:abstractNumId w:val="64"/>
    <w:lvlOverride w:ilvl="0">
      <w:startOverride w:val="1"/>
    </w:lvlOverride>
  </w:num>
  <w:num w:numId="155" w16cid:durableId="1474592422">
    <w:abstractNumId w:val="64"/>
    <w:lvlOverride w:ilvl="0">
      <w:startOverride w:val="1"/>
    </w:lvlOverride>
  </w:num>
  <w:num w:numId="156" w16cid:durableId="331029993">
    <w:abstractNumId w:val="64"/>
    <w:lvlOverride w:ilvl="0">
      <w:startOverride w:val="1"/>
    </w:lvlOverride>
  </w:num>
  <w:num w:numId="157" w16cid:durableId="1679696264">
    <w:abstractNumId w:val="64"/>
    <w:lvlOverride w:ilvl="0">
      <w:startOverride w:val="1"/>
    </w:lvlOverride>
  </w:num>
  <w:num w:numId="158" w16cid:durableId="496069759">
    <w:abstractNumId w:val="64"/>
    <w:lvlOverride w:ilvl="0">
      <w:startOverride w:val="1"/>
    </w:lvlOverride>
  </w:num>
  <w:num w:numId="159" w16cid:durableId="1722091547">
    <w:abstractNumId w:val="64"/>
    <w:lvlOverride w:ilvl="0">
      <w:startOverride w:val="1"/>
    </w:lvlOverride>
  </w:num>
  <w:num w:numId="160" w16cid:durableId="134953174">
    <w:abstractNumId w:val="64"/>
    <w:lvlOverride w:ilvl="0">
      <w:startOverride w:val="1"/>
    </w:lvlOverride>
  </w:num>
  <w:num w:numId="161" w16cid:durableId="1344745230">
    <w:abstractNumId w:val="64"/>
    <w:lvlOverride w:ilvl="0">
      <w:startOverride w:val="1"/>
    </w:lvlOverride>
  </w:num>
  <w:num w:numId="162" w16cid:durableId="1515798731">
    <w:abstractNumId w:val="64"/>
    <w:lvlOverride w:ilvl="0">
      <w:startOverride w:val="1"/>
    </w:lvlOverride>
  </w:num>
  <w:num w:numId="163" w16cid:durableId="1397629445">
    <w:abstractNumId w:val="64"/>
    <w:lvlOverride w:ilvl="0">
      <w:startOverride w:val="1"/>
    </w:lvlOverride>
  </w:num>
  <w:num w:numId="164" w16cid:durableId="26487506">
    <w:abstractNumId w:val="64"/>
    <w:lvlOverride w:ilvl="0">
      <w:startOverride w:val="1"/>
    </w:lvlOverride>
  </w:num>
  <w:num w:numId="165" w16cid:durableId="1368406656">
    <w:abstractNumId w:val="64"/>
    <w:lvlOverride w:ilvl="0">
      <w:startOverride w:val="1"/>
    </w:lvlOverride>
  </w:num>
  <w:num w:numId="166" w16cid:durableId="795635451">
    <w:abstractNumId w:val="64"/>
    <w:lvlOverride w:ilvl="0">
      <w:startOverride w:val="1"/>
    </w:lvlOverride>
  </w:num>
  <w:num w:numId="167" w16cid:durableId="1844783627">
    <w:abstractNumId w:val="64"/>
    <w:lvlOverride w:ilvl="0">
      <w:startOverride w:val="1"/>
    </w:lvlOverride>
  </w:num>
  <w:num w:numId="168" w16cid:durableId="513611208">
    <w:abstractNumId w:val="64"/>
    <w:lvlOverride w:ilvl="0">
      <w:startOverride w:val="1"/>
    </w:lvlOverride>
  </w:num>
  <w:num w:numId="169" w16cid:durableId="1858739146">
    <w:abstractNumId w:val="64"/>
    <w:lvlOverride w:ilvl="0">
      <w:startOverride w:val="1"/>
    </w:lvlOverride>
  </w:num>
  <w:num w:numId="170" w16cid:durableId="2052269859">
    <w:abstractNumId w:val="64"/>
    <w:lvlOverride w:ilvl="0">
      <w:startOverride w:val="1"/>
    </w:lvlOverride>
  </w:num>
  <w:num w:numId="171" w16cid:durableId="1890991328">
    <w:abstractNumId w:val="64"/>
    <w:lvlOverride w:ilvl="0">
      <w:startOverride w:val="1"/>
    </w:lvlOverride>
  </w:num>
  <w:num w:numId="172" w16cid:durableId="706881592">
    <w:abstractNumId w:val="64"/>
    <w:lvlOverride w:ilvl="0">
      <w:startOverride w:val="1"/>
    </w:lvlOverride>
  </w:num>
  <w:num w:numId="173" w16cid:durableId="18509689">
    <w:abstractNumId w:val="64"/>
    <w:lvlOverride w:ilvl="0">
      <w:startOverride w:val="1"/>
    </w:lvlOverride>
  </w:num>
  <w:num w:numId="174" w16cid:durableId="1634408347">
    <w:abstractNumId w:val="64"/>
    <w:lvlOverride w:ilvl="0">
      <w:startOverride w:val="1"/>
    </w:lvlOverride>
  </w:num>
  <w:num w:numId="175" w16cid:durableId="1865288705">
    <w:abstractNumId w:val="64"/>
    <w:lvlOverride w:ilvl="0">
      <w:startOverride w:val="1"/>
    </w:lvlOverride>
  </w:num>
  <w:num w:numId="176" w16cid:durableId="1437822454">
    <w:abstractNumId w:val="64"/>
    <w:lvlOverride w:ilvl="0">
      <w:startOverride w:val="1"/>
    </w:lvlOverride>
  </w:num>
  <w:num w:numId="177" w16cid:durableId="1626548033">
    <w:abstractNumId w:val="64"/>
    <w:lvlOverride w:ilvl="0">
      <w:startOverride w:val="1"/>
    </w:lvlOverride>
  </w:num>
  <w:num w:numId="178" w16cid:durableId="1905947460">
    <w:abstractNumId w:val="64"/>
    <w:lvlOverride w:ilvl="0">
      <w:startOverride w:val="1"/>
    </w:lvlOverride>
  </w:num>
  <w:num w:numId="179" w16cid:durableId="321854309">
    <w:abstractNumId w:val="64"/>
    <w:lvlOverride w:ilvl="0">
      <w:startOverride w:val="1"/>
    </w:lvlOverride>
  </w:num>
  <w:num w:numId="180" w16cid:durableId="1402672778">
    <w:abstractNumId w:val="64"/>
    <w:lvlOverride w:ilvl="0">
      <w:startOverride w:val="1"/>
    </w:lvlOverride>
  </w:num>
  <w:num w:numId="181" w16cid:durableId="1258438003">
    <w:abstractNumId w:val="64"/>
    <w:lvlOverride w:ilvl="0">
      <w:startOverride w:val="1"/>
    </w:lvlOverride>
  </w:num>
  <w:num w:numId="182" w16cid:durableId="448744511">
    <w:abstractNumId w:val="64"/>
    <w:lvlOverride w:ilvl="0">
      <w:startOverride w:val="1"/>
    </w:lvlOverride>
  </w:num>
  <w:num w:numId="183" w16cid:durableId="541985596">
    <w:abstractNumId w:val="64"/>
    <w:lvlOverride w:ilvl="0">
      <w:startOverride w:val="1"/>
    </w:lvlOverride>
  </w:num>
  <w:num w:numId="184" w16cid:durableId="1414621879">
    <w:abstractNumId w:val="64"/>
    <w:lvlOverride w:ilvl="0">
      <w:startOverride w:val="1"/>
    </w:lvlOverride>
  </w:num>
  <w:num w:numId="185" w16cid:durableId="294263044">
    <w:abstractNumId w:val="64"/>
    <w:lvlOverride w:ilvl="0">
      <w:startOverride w:val="1"/>
    </w:lvlOverride>
  </w:num>
  <w:num w:numId="186" w16cid:durableId="128206775">
    <w:abstractNumId w:val="64"/>
    <w:lvlOverride w:ilvl="0">
      <w:startOverride w:val="1"/>
    </w:lvlOverride>
  </w:num>
  <w:num w:numId="187" w16cid:durableId="971668913">
    <w:abstractNumId w:val="64"/>
    <w:lvlOverride w:ilvl="0">
      <w:startOverride w:val="1"/>
    </w:lvlOverride>
  </w:num>
  <w:num w:numId="188" w16cid:durableId="1504204232">
    <w:abstractNumId w:val="64"/>
    <w:lvlOverride w:ilvl="0">
      <w:startOverride w:val="1"/>
    </w:lvlOverride>
  </w:num>
  <w:num w:numId="189" w16cid:durableId="1386098794">
    <w:abstractNumId w:val="64"/>
    <w:lvlOverride w:ilvl="0">
      <w:startOverride w:val="1"/>
    </w:lvlOverride>
  </w:num>
  <w:num w:numId="190" w16cid:durableId="2060784749">
    <w:abstractNumId w:val="64"/>
    <w:lvlOverride w:ilvl="0">
      <w:startOverride w:val="1"/>
    </w:lvlOverride>
  </w:num>
  <w:num w:numId="191" w16cid:durableId="1692801578">
    <w:abstractNumId w:val="64"/>
    <w:lvlOverride w:ilvl="0">
      <w:startOverride w:val="1"/>
    </w:lvlOverride>
  </w:num>
  <w:num w:numId="192" w16cid:durableId="1986932897">
    <w:abstractNumId w:val="64"/>
    <w:lvlOverride w:ilvl="0">
      <w:startOverride w:val="1"/>
    </w:lvlOverride>
  </w:num>
  <w:num w:numId="193" w16cid:durableId="1861509813">
    <w:abstractNumId w:val="64"/>
    <w:lvlOverride w:ilvl="0">
      <w:startOverride w:val="1"/>
    </w:lvlOverride>
  </w:num>
  <w:num w:numId="194" w16cid:durableId="229660669">
    <w:abstractNumId w:val="64"/>
    <w:lvlOverride w:ilvl="0">
      <w:startOverride w:val="1"/>
    </w:lvlOverride>
  </w:num>
  <w:num w:numId="195" w16cid:durableId="1063329364">
    <w:abstractNumId w:val="64"/>
    <w:lvlOverride w:ilvl="0">
      <w:startOverride w:val="1"/>
    </w:lvlOverride>
  </w:num>
  <w:num w:numId="196" w16cid:durableId="1944603425">
    <w:abstractNumId w:val="64"/>
    <w:lvlOverride w:ilvl="0">
      <w:startOverride w:val="1"/>
    </w:lvlOverride>
  </w:num>
  <w:num w:numId="197" w16cid:durableId="1005791583">
    <w:abstractNumId w:val="64"/>
    <w:lvlOverride w:ilvl="0">
      <w:startOverride w:val="1"/>
    </w:lvlOverride>
  </w:num>
  <w:num w:numId="198" w16cid:durableId="1783914164">
    <w:abstractNumId w:val="64"/>
    <w:lvlOverride w:ilvl="0">
      <w:startOverride w:val="1"/>
    </w:lvlOverride>
  </w:num>
  <w:num w:numId="199" w16cid:durableId="973490226">
    <w:abstractNumId w:val="64"/>
    <w:lvlOverride w:ilvl="0">
      <w:startOverride w:val="1"/>
    </w:lvlOverride>
  </w:num>
  <w:num w:numId="200" w16cid:durableId="2005011555">
    <w:abstractNumId w:val="64"/>
    <w:lvlOverride w:ilvl="0">
      <w:startOverride w:val="1"/>
    </w:lvlOverride>
  </w:num>
  <w:num w:numId="201" w16cid:durableId="1973366841">
    <w:abstractNumId w:val="64"/>
    <w:lvlOverride w:ilvl="0">
      <w:startOverride w:val="1"/>
    </w:lvlOverride>
  </w:num>
  <w:num w:numId="202" w16cid:durableId="907494957">
    <w:abstractNumId w:val="64"/>
    <w:lvlOverride w:ilvl="0">
      <w:startOverride w:val="1"/>
    </w:lvlOverride>
  </w:num>
  <w:num w:numId="203" w16cid:durableId="39521578">
    <w:abstractNumId w:val="64"/>
    <w:lvlOverride w:ilvl="0">
      <w:startOverride w:val="1"/>
    </w:lvlOverride>
  </w:num>
  <w:num w:numId="204" w16cid:durableId="599751812">
    <w:abstractNumId w:val="64"/>
    <w:lvlOverride w:ilvl="0">
      <w:startOverride w:val="1"/>
    </w:lvlOverride>
  </w:num>
  <w:num w:numId="205" w16cid:durableId="322046900">
    <w:abstractNumId w:val="64"/>
    <w:lvlOverride w:ilvl="0">
      <w:startOverride w:val="1"/>
    </w:lvlOverride>
  </w:num>
  <w:num w:numId="206" w16cid:durableId="1320426649">
    <w:abstractNumId w:val="64"/>
    <w:lvlOverride w:ilvl="0">
      <w:startOverride w:val="1"/>
    </w:lvlOverride>
  </w:num>
  <w:num w:numId="207" w16cid:durableId="976452879">
    <w:abstractNumId w:val="64"/>
    <w:lvlOverride w:ilvl="0">
      <w:startOverride w:val="1"/>
    </w:lvlOverride>
  </w:num>
  <w:num w:numId="208" w16cid:durableId="1525249681">
    <w:abstractNumId w:val="64"/>
    <w:lvlOverride w:ilvl="0">
      <w:startOverride w:val="1"/>
    </w:lvlOverride>
  </w:num>
  <w:num w:numId="209" w16cid:durableId="1099332405">
    <w:abstractNumId w:val="64"/>
    <w:lvlOverride w:ilvl="0">
      <w:startOverride w:val="1"/>
    </w:lvlOverride>
  </w:num>
  <w:num w:numId="210" w16cid:durableId="40788467">
    <w:abstractNumId w:val="64"/>
    <w:lvlOverride w:ilvl="0">
      <w:startOverride w:val="1"/>
    </w:lvlOverride>
  </w:num>
  <w:num w:numId="211" w16cid:durableId="2109305964">
    <w:abstractNumId w:val="64"/>
    <w:lvlOverride w:ilvl="0">
      <w:startOverride w:val="1"/>
    </w:lvlOverride>
  </w:num>
  <w:num w:numId="212" w16cid:durableId="720714140">
    <w:abstractNumId w:val="64"/>
    <w:lvlOverride w:ilvl="0">
      <w:startOverride w:val="1"/>
    </w:lvlOverride>
  </w:num>
  <w:num w:numId="213" w16cid:durableId="1856000045">
    <w:abstractNumId w:val="64"/>
    <w:lvlOverride w:ilvl="0">
      <w:startOverride w:val="1"/>
    </w:lvlOverride>
  </w:num>
  <w:num w:numId="214" w16cid:durableId="197863149">
    <w:abstractNumId w:val="64"/>
    <w:lvlOverride w:ilvl="0">
      <w:startOverride w:val="1"/>
    </w:lvlOverride>
  </w:num>
  <w:num w:numId="215" w16cid:durableId="1371104854">
    <w:abstractNumId w:val="64"/>
    <w:lvlOverride w:ilvl="0">
      <w:startOverride w:val="1"/>
    </w:lvlOverride>
  </w:num>
  <w:num w:numId="216" w16cid:durableId="15663200">
    <w:abstractNumId w:val="64"/>
    <w:lvlOverride w:ilvl="0">
      <w:startOverride w:val="1"/>
    </w:lvlOverride>
  </w:num>
  <w:num w:numId="217" w16cid:durableId="699286331">
    <w:abstractNumId w:val="64"/>
    <w:lvlOverride w:ilvl="0">
      <w:startOverride w:val="1"/>
    </w:lvlOverride>
  </w:num>
  <w:num w:numId="218" w16cid:durableId="2136672443">
    <w:abstractNumId w:val="64"/>
    <w:lvlOverride w:ilvl="0">
      <w:startOverride w:val="1"/>
    </w:lvlOverride>
  </w:num>
  <w:num w:numId="219" w16cid:durableId="749161735">
    <w:abstractNumId w:val="64"/>
    <w:lvlOverride w:ilvl="0">
      <w:startOverride w:val="1"/>
    </w:lvlOverride>
  </w:num>
  <w:num w:numId="220" w16cid:durableId="547841948">
    <w:abstractNumId w:val="64"/>
    <w:lvlOverride w:ilvl="0">
      <w:startOverride w:val="1"/>
    </w:lvlOverride>
  </w:num>
  <w:num w:numId="221" w16cid:durableId="134106445">
    <w:abstractNumId w:val="64"/>
    <w:lvlOverride w:ilvl="0">
      <w:startOverride w:val="1"/>
    </w:lvlOverride>
  </w:num>
  <w:num w:numId="222" w16cid:durableId="235750736">
    <w:abstractNumId w:val="64"/>
    <w:lvlOverride w:ilvl="0">
      <w:startOverride w:val="1"/>
    </w:lvlOverride>
  </w:num>
  <w:num w:numId="223" w16cid:durableId="471599471">
    <w:abstractNumId w:val="64"/>
    <w:lvlOverride w:ilvl="0">
      <w:startOverride w:val="1"/>
    </w:lvlOverride>
  </w:num>
  <w:num w:numId="224" w16cid:durableId="1707291303">
    <w:abstractNumId w:val="61"/>
    <w:lvlOverride w:ilvl="0">
      <w:startOverride w:val="1"/>
    </w:lvlOverride>
  </w:num>
  <w:num w:numId="225" w16cid:durableId="1219900641">
    <w:abstractNumId w:val="64"/>
    <w:lvlOverride w:ilvl="0">
      <w:startOverride w:val="1"/>
    </w:lvlOverride>
  </w:num>
  <w:num w:numId="226" w16cid:durableId="1832982567">
    <w:abstractNumId w:val="64"/>
    <w:lvlOverride w:ilvl="0">
      <w:startOverride w:val="1"/>
    </w:lvlOverride>
  </w:num>
  <w:num w:numId="227" w16cid:durableId="565460243">
    <w:abstractNumId w:val="64"/>
    <w:lvlOverride w:ilvl="0">
      <w:startOverride w:val="1"/>
    </w:lvlOverride>
  </w:num>
  <w:num w:numId="228" w16cid:durableId="1449203739">
    <w:abstractNumId w:val="64"/>
    <w:lvlOverride w:ilvl="0">
      <w:startOverride w:val="1"/>
    </w:lvlOverride>
  </w:num>
  <w:num w:numId="229" w16cid:durableId="141505765">
    <w:abstractNumId w:val="64"/>
    <w:lvlOverride w:ilvl="0">
      <w:startOverride w:val="1"/>
    </w:lvlOverride>
  </w:num>
  <w:num w:numId="230" w16cid:durableId="108742464">
    <w:abstractNumId w:val="64"/>
    <w:lvlOverride w:ilvl="0">
      <w:startOverride w:val="1"/>
    </w:lvlOverride>
  </w:num>
  <w:num w:numId="231" w16cid:durableId="430592992">
    <w:abstractNumId w:val="64"/>
    <w:lvlOverride w:ilvl="0">
      <w:startOverride w:val="1"/>
    </w:lvlOverride>
  </w:num>
  <w:num w:numId="232" w16cid:durableId="1067344463">
    <w:abstractNumId w:val="64"/>
    <w:lvlOverride w:ilvl="0">
      <w:startOverride w:val="1"/>
    </w:lvlOverride>
  </w:num>
  <w:num w:numId="233" w16cid:durableId="189612266">
    <w:abstractNumId w:val="64"/>
    <w:lvlOverride w:ilvl="0">
      <w:startOverride w:val="1"/>
    </w:lvlOverride>
  </w:num>
  <w:num w:numId="234" w16cid:durableId="2041936006">
    <w:abstractNumId w:val="64"/>
    <w:lvlOverride w:ilvl="0">
      <w:startOverride w:val="1"/>
    </w:lvlOverride>
  </w:num>
  <w:num w:numId="235" w16cid:durableId="2141455438">
    <w:abstractNumId w:val="64"/>
    <w:lvlOverride w:ilvl="0">
      <w:startOverride w:val="1"/>
    </w:lvlOverride>
  </w:num>
  <w:num w:numId="236" w16cid:durableId="479425456">
    <w:abstractNumId w:val="64"/>
    <w:lvlOverride w:ilvl="0">
      <w:startOverride w:val="1"/>
    </w:lvlOverride>
  </w:num>
  <w:num w:numId="237" w16cid:durableId="282422619">
    <w:abstractNumId w:val="64"/>
    <w:lvlOverride w:ilvl="0">
      <w:startOverride w:val="1"/>
    </w:lvlOverride>
  </w:num>
  <w:num w:numId="238" w16cid:durableId="1441952749">
    <w:abstractNumId w:val="64"/>
    <w:lvlOverride w:ilvl="0">
      <w:startOverride w:val="1"/>
    </w:lvlOverride>
  </w:num>
  <w:num w:numId="239" w16cid:durableId="415592379">
    <w:abstractNumId w:val="64"/>
    <w:lvlOverride w:ilvl="0">
      <w:startOverride w:val="1"/>
    </w:lvlOverride>
  </w:num>
  <w:num w:numId="240" w16cid:durableId="790436784">
    <w:abstractNumId w:val="64"/>
    <w:lvlOverride w:ilvl="0">
      <w:startOverride w:val="1"/>
    </w:lvlOverride>
  </w:num>
  <w:num w:numId="241" w16cid:durableId="2068601653">
    <w:abstractNumId w:val="64"/>
    <w:lvlOverride w:ilvl="0">
      <w:startOverride w:val="1"/>
    </w:lvlOverride>
  </w:num>
  <w:num w:numId="242" w16cid:durableId="1321811463">
    <w:abstractNumId w:val="64"/>
    <w:lvlOverride w:ilvl="0">
      <w:startOverride w:val="1"/>
    </w:lvlOverride>
  </w:num>
  <w:num w:numId="243" w16cid:durableId="1031613941">
    <w:abstractNumId w:val="64"/>
    <w:lvlOverride w:ilvl="0">
      <w:startOverride w:val="1"/>
    </w:lvlOverride>
  </w:num>
  <w:num w:numId="244" w16cid:durableId="840045480">
    <w:abstractNumId w:val="64"/>
    <w:lvlOverride w:ilvl="0">
      <w:startOverride w:val="1"/>
    </w:lvlOverride>
  </w:num>
  <w:num w:numId="245" w16cid:durableId="414784838">
    <w:abstractNumId w:val="64"/>
    <w:lvlOverride w:ilvl="0">
      <w:startOverride w:val="1"/>
    </w:lvlOverride>
  </w:num>
  <w:num w:numId="246" w16cid:durableId="357121492">
    <w:abstractNumId w:val="64"/>
    <w:lvlOverride w:ilvl="0">
      <w:startOverride w:val="1"/>
    </w:lvlOverride>
  </w:num>
  <w:num w:numId="247" w16cid:durableId="1941450140">
    <w:abstractNumId w:val="64"/>
    <w:lvlOverride w:ilvl="0">
      <w:startOverride w:val="1"/>
    </w:lvlOverride>
  </w:num>
  <w:num w:numId="248" w16cid:durableId="1105419522">
    <w:abstractNumId w:val="64"/>
    <w:lvlOverride w:ilvl="0">
      <w:startOverride w:val="1"/>
    </w:lvlOverride>
  </w:num>
  <w:num w:numId="249" w16cid:durableId="1247609718">
    <w:abstractNumId w:val="64"/>
    <w:lvlOverride w:ilvl="0">
      <w:startOverride w:val="1"/>
    </w:lvlOverride>
  </w:num>
  <w:num w:numId="250" w16cid:durableId="395782277">
    <w:abstractNumId w:val="64"/>
    <w:lvlOverride w:ilvl="0">
      <w:startOverride w:val="1"/>
    </w:lvlOverride>
  </w:num>
  <w:num w:numId="251" w16cid:durableId="1614046136">
    <w:abstractNumId w:val="64"/>
    <w:lvlOverride w:ilvl="0">
      <w:startOverride w:val="1"/>
    </w:lvlOverride>
  </w:num>
  <w:num w:numId="252" w16cid:durableId="125440867">
    <w:abstractNumId w:val="64"/>
    <w:lvlOverride w:ilvl="0">
      <w:startOverride w:val="1"/>
    </w:lvlOverride>
  </w:num>
  <w:num w:numId="253" w16cid:durableId="837235972">
    <w:abstractNumId w:val="64"/>
    <w:lvlOverride w:ilvl="0">
      <w:startOverride w:val="1"/>
    </w:lvlOverride>
  </w:num>
  <w:num w:numId="254" w16cid:durableId="1326936337">
    <w:abstractNumId w:val="64"/>
    <w:lvlOverride w:ilvl="0">
      <w:startOverride w:val="1"/>
    </w:lvlOverride>
  </w:num>
  <w:num w:numId="255" w16cid:durableId="49311252">
    <w:abstractNumId w:val="64"/>
    <w:lvlOverride w:ilvl="0">
      <w:startOverride w:val="1"/>
    </w:lvlOverride>
  </w:num>
  <w:num w:numId="256" w16cid:durableId="505369720">
    <w:abstractNumId w:val="64"/>
    <w:lvlOverride w:ilvl="0">
      <w:startOverride w:val="1"/>
    </w:lvlOverride>
  </w:num>
  <w:num w:numId="257" w16cid:durableId="254246291">
    <w:abstractNumId w:val="64"/>
    <w:lvlOverride w:ilvl="0">
      <w:startOverride w:val="1"/>
    </w:lvlOverride>
  </w:num>
  <w:num w:numId="258" w16cid:durableId="2112119344">
    <w:abstractNumId w:val="64"/>
    <w:lvlOverride w:ilvl="0">
      <w:startOverride w:val="1"/>
    </w:lvlOverride>
  </w:num>
  <w:num w:numId="259" w16cid:durableId="733042834">
    <w:abstractNumId w:val="64"/>
    <w:lvlOverride w:ilvl="0">
      <w:startOverride w:val="1"/>
    </w:lvlOverride>
  </w:num>
  <w:num w:numId="260" w16cid:durableId="84961480">
    <w:abstractNumId w:val="64"/>
    <w:lvlOverride w:ilvl="0">
      <w:startOverride w:val="1"/>
    </w:lvlOverride>
  </w:num>
  <w:num w:numId="261" w16cid:durableId="193925536">
    <w:abstractNumId w:val="64"/>
    <w:lvlOverride w:ilvl="0">
      <w:startOverride w:val="1"/>
    </w:lvlOverride>
  </w:num>
  <w:num w:numId="262" w16cid:durableId="1827355585">
    <w:abstractNumId w:val="64"/>
    <w:lvlOverride w:ilvl="0">
      <w:startOverride w:val="1"/>
    </w:lvlOverride>
  </w:num>
  <w:num w:numId="263" w16cid:durableId="1666281709">
    <w:abstractNumId w:val="64"/>
    <w:lvlOverride w:ilvl="0">
      <w:startOverride w:val="1"/>
    </w:lvlOverride>
  </w:num>
  <w:num w:numId="264" w16cid:durableId="525875402">
    <w:abstractNumId w:val="64"/>
    <w:lvlOverride w:ilvl="0">
      <w:startOverride w:val="1"/>
    </w:lvlOverride>
  </w:num>
  <w:num w:numId="265" w16cid:durableId="397479206">
    <w:abstractNumId w:val="64"/>
    <w:lvlOverride w:ilvl="0">
      <w:startOverride w:val="1"/>
    </w:lvlOverride>
  </w:num>
  <w:num w:numId="266" w16cid:durableId="101805027">
    <w:abstractNumId w:val="64"/>
    <w:lvlOverride w:ilvl="0">
      <w:startOverride w:val="1"/>
    </w:lvlOverride>
  </w:num>
  <w:num w:numId="267" w16cid:durableId="152835428">
    <w:abstractNumId w:val="64"/>
    <w:lvlOverride w:ilvl="0">
      <w:startOverride w:val="1"/>
    </w:lvlOverride>
  </w:num>
  <w:num w:numId="268" w16cid:durableId="219099498">
    <w:abstractNumId w:val="64"/>
    <w:lvlOverride w:ilvl="0">
      <w:startOverride w:val="1"/>
    </w:lvlOverride>
  </w:num>
  <w:num w:numId="269" w16cid:durableId="504057253">
    <w:abstractNumId w:val="64"/>
    <w:lvlOverride w:ilvl="0">
      <w:startOverride w:val="1"/>
    </w:lvlOverride>
  </w:num>
  <w:num w:numId="270" w16cid:durableId="1142893972">
    <w:abstractNumId w:val="64"/>
    <w:lvlOverride w:ilvl="0">
      <w:startOverride w:val="1"/>
    </w:lvlOverride>
  </w:num>
  <w:num w:numId="271" w16cid:durableId="1251502007">
    <w:abstractNumId w:val="64"/>
    <w:lvlOverride w:ilvl="0">
      <w:startOverride w:val="1"/>
    </w:lvlOverride>
  </w:num>
  <w:num w:numId="272" w16cid:durableId="567805013">
    <w:abstractNumId w:val="64"/>
    <w:lvlOverride w:ilvl="0">
      <w:startOverride w:val="1"/>
    </w:lvlOverride>
  </w:num>
  <w:num w:numId="273" w16cid:durableId="114368898">
    <w:abstractNumId w:val="64"/>
    <w:lvlOverride w:ilvl="0">
      <w:startOverride w:val="1"/>
    </w:lvlOverride>
  </w:num>
  <w:num w:numId="274" w16cid:durableId="179241551">
    <w:abstractNumId w:val="64"/>
    <w:lvlOverride w:ilvl="0">
      <w:startOverride w:val="1"/>
    </w:lvlOverride>
  </w:num>
  <w:num w:numId="275" w16cid:durableId="275600500">
    <w:abstractNumId w:val="64"/>
    <w:lvlOverride w:ilvl="0">
      <w:startOverride w:val="1"/>
    </w:lvlOverride>
  </w:num>
  <w:num w:numId="276" w16cid:durableId="119887294">
    <w:abstractNumId w:val="64"/>
    <w:lvlOverride w:ilvl="0">
      <w:startOverride w:val="1"/>
    </w:lvlOverride>
  </w:num>
  <w:num w:numId="277" w16cid:durableId="76099058">
    <w:abstractNumId w:val="64"/>
    <w:lvlOverride w:ilvl="0">
      <w:startOverride w:val="1"/>
    </w:lvlOverride>
  </w:num>
  <w:num w:numId="278" w16cid:durableId="1913155401">
    <w:abstractNumId w:val="64"/>
    <w:lvlOverride w:ilvl="0">
      <w:startOverride w:val="1"/>
    </w:lvlOverride>
  </w:num>
  <w:num w:numId="279" w16cid:durableId="29498505">
    <w:abstractNumId w:val="64"/>
    <w:lvlOverride w:ilvl="0">
      <w:startOverride w:val="1"/>
    </w:lvlOverride>
  </w:num>
  <w:num w:numId="280" w16cid:durableId="88902830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33977079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1247881415">
    <w:abstractNumId w:val="64"/>
    <w:lvlOverride w:ilvl="0">
      <w:startOverride w:val="1"/>
    </w:lvlOverride>
  </w:num>
  <w:num w:numId="283" w16cid:durableId="1220677744">
    <w:abstractNumId w:val="64"/>
  </w:num>
  <w:num w:numId="284" w16cid:durableId="618951261">
    <w:abstractNumId w:val="64"/>
    <w:lvlOverride w:ilvl="0">
      <w:startOverride w:val="1"/>
    </w:lvlOverride>
  </w:num>
  <w:num w:numId="285" w16cid:durableId="1448162613">
    <w:abstractNumId w:val="64"/>
    <w:lvlOverride w:ilvl="0">
      <w:startOverride w:val="1"/>
    </w:lvlOverride>
  </w:num>
  <w:num w:numId="286" w16cid:durableId="50621487">
    <w:abstractNumId w:val="19"/>
  </w:num>
  <w:num w:numId="287" w16cid:durableId="1184905427">
    <w:abstractNumId w:val="39"/>
  </w:num>
  <w:num w:numId="288" w16cid:durableId="297346485">
    <w:abstractNumId w:val="75"/>
  </w:num>
  <w:num w:numId="289" w16cid:durableId="273093699">
    <w:abstractNumId w:val="64"/>
  </w:num>
  <w:num w:numId="290" w16cid:durableId="800609528">
    <w:abstractNumId w:val="64"/>
  </w:num>
  <w:num w:numId="291" w16cid:durableId="951790070">
    <w:abstractNumId w:val="64"/>
  </w:num>
  <w:num w:numId="292" w16cid:durableId="423646603">
    <w:abstractNumId w:val="64"/>
  </w:num>
  <w:num w:numId="293" w16cid:durableId="1583639665">
    <w:abstractNumId w:val="64"/>
  </w:num>
  <w:num w:numId="294" w16cid:durableId="557134198">
    <w:abstractNumId w:val="64"/>
  </w:num>
  <w:num w:numId="295" w16cid:durableId="226113237">
    <w:abstractNumId w:val="64"/>
  </w:num>
  <w:num w:numId="296" w16cid:durableId="1177771282">
    <w:abstractNumId w:val="59"/>
  </w:num>
  <w:num w:numId="297" w16cid:durableId="1664747279">
    <w:abstractNumId w:val="64"/>
    <w:lvlOverride w:ilvl="0">
      <w:startOverride w:val="1"/>
    </w:lvlOverride>
  </w:num>
  <w:num w:numId="298" w16cid:durableId="256906167">
    <w:abstractNumId w:val="3"/>
  </w:num>
  <w:num w:numId="299" w16cid:durableId="2037850698">
    <w:abstractNumId w:val="24"/>
  </w:num>
  <w:num w:numId="300" w16cid:durableId="49614694">
    <w:abstractNumId w:val="64"/>
    <w:lvlOverride w:ilvl="0">
      <w:startOverride w:val="1"/>
    </w:lvlOverride>
  </w:num>
  <w:num w:numId="301" w16cid:durableId="596720322">
    <w:abstractNumId w:val="90"/>
  </w:num>
  <w:num w:numId="302" w16cid:durableId="1547910968">
    <w:abstractNumId w:val="64"/>
    <w:lvlOverride w:ilvl="0">
      <w:startOverride w:val="1"/>
    </w:lvlOverride>
  </w:num>
  <w:num w:numId="303" w16cid:durableId="413816603">
    <w:abstractNumId w:val="64"/>
    <w:lvlOverride w:ilvl="0">
      <w:startOverride w:val="1"/>
    </w:lvlOverride>
  </w:num>
  <w:num w:numId="304" w16cid:durableId="493499212">
    <w:abstractNumId w:val="54"/>
  </w:num>
  <w:num w:numId="305" w16cid:durableId="489179193">
    <w:abstractNumId w:val="67"/>
  </w:num>
  <w:num w:numId="306" w16cid:durableId="1904635669">
    <w:abstractNumId w:val="23"/>
  </w:num>
  <w:num w:numId="307" w16cid:durableId="1462307532">
    <w:abstractNumId w:val="41"/>
  </w:num>
  <w:num w:numId="308" w16cid:durableId="1418936424">
    <w:abstractNumId w:val="79"/>
  </w:num>
  <w:num w:numId="309" w16cid:durableId="125663163">
    <w:abstractNumId w:val="1"/>
  </w:num>
  <w:num w:numId="310" w16cid:durableId="15542966">
    <w:abstractNumId w:val="40"/>
  </w:num>
  <w:num w:numId="311" w16cid:durableId="1381444069">
    <w:abstractNumId w:val="46"/>
  </w:num>
  <w:num w:numId="312" w16cid:durableId="507985356">
    <w:abstractNumId w:val="58"/>
  </w:num>
  <w:num w:numId="313" w16cid:durableId="428278942">
    <w:abstractNumId w:val="42"/>
  </w:num>
  <w:num w:numId="314" w16cid:durableId="1804349266">
    <w:abstractNumId w:val="37"/>
  </w:num>
  <w:num w:numId="315" w16cid:durableId="1328287486">
    <w:abstractNumId w:val="55"/>
  </w:num>
  <w:num w:numId="316" w16cid:durableId="566501070">
    <w:abstractNumId w:val="14"/>
  </w:num>
  <w:num w:numId="317" w16cid:durableId="1651329015">
    <w:abstractNumId w:val="34"/>
  </w:num>
  <w:num w:numId="318" w16cid:durableId="1961105374">
    <w:abstractNumId w:val="33"/>
  </w:num>
  <w:num w:numId="319" w16cid:durableId="1563980290">
    <w:abstractNumId w:val="8"/>
  </w:num>
  <w:num w:numId="320" w16cid:durableId="1530607665">
    <w:abstractNumId w:val="72"/>
  </w:num>
  <w:num w:numId="321" w16cid:durableId="661665979">
    <w:abstractNumId w:val="12"/>
  </w:num>
  <w:num w:numId="322" w16cid:durableId="2142111946">
    <w:abstractNumId w:val="36"/>
  </w:num>
  <w:num w:numId="323" w16cid:durableId="847717075">
    <w:abstractNumId w:val="44"/>
  </w:num>
  <w:num w:numId="324" w16cid:durableId="2129279283">
    <w:abstractNumId w:val="28"/>
  </w:num>
  <w:num w:numId="325" w16cid:durableId="1857379658">
    <w:abstractNumId w:val="35"/>
  </w:num>
  <w:num w:numId="326" w16cid:durableId="1979647812">
    <w:abstractNumId w:val="96"/>
  </w:num>
  <w:num w:numId="327" w16cid:durableId="1800607047">
    <w:abstractNumId w:val="94"/>
  </w:num>
  <w:num w:numId="328" w16cid:durableId="2129934137">
    <w:abstractNumId w:val="56"/>
  </w:num>
  <w:num w:numId="329" w16cid:durableId="35353165">
    <w:abstractNumId w:val="21"/>
  </w:num>
  <w:num w:numId="330" w16cid:durableId="1029259041">
    <w:abstractNumId w:val="18"/>
  </w:num>
  <w:num w:numId="331" w16cid:durableId="1608656684">
    <w:abstractNumId w:val="10"/>
  </w:num>
  <w:num w:numId="332" w16cid:durableId="1038317724">
    <w:abstractNumId w:val="70"/>
  </w:num>
  <w:num w:numId="333" w16cid:durableId="1790591597">
    <w:abstractNumId w:val="62"/>
  </w:num>
  <w:num w:numId="334" w16cid:durableId="1443455225">
    <w:abstractNumId w:val="88"/>
  </w:num>
  <w:num w:numId="335" w16cid:durableId="1632831020">
    <w:abstractNumId w:val="17"/>
  </w:num>
  <w:num w:numId="336" w16cid:durableId="1243181553">
    <w:abstractNumId w:val="78"/>
  </w:num>
  <w:num w:numId="337" w16cid:durableId="110320995">
    <w:abstractNumId w:val="15"/>
  </w:num>
  <w:num w:numId="338" w16cid:durableId="390076238">
    <w:abstractNumId w:val="64"/>
    <w:lvlOverride w:ilvl="0">
      <w:startOverride w:val="1"/>
    </w:lvlOverride>
  </w:num>
  <w:num w:numId="339" w16cid:durableId="2129541016">
    <w:abstractNumId w:val="64"/>
  </w:num>
  <w:num w:numId="340" w16cid:durableId="2013489557">
    <w:abstractNumId w:val="64"/>
  </w:num>
  <w:num w:numId="341" w16cid:durableId="1446922395">
    <w:abstractNumId w:val="64"/>
    <w:lvlOverride w:ilvl="0">
      <w:startOverride w:val="1"/>
    </w:lvlOverride>
  </w:num>
  <w:num w:numId="342" w16cid:durableId="1843738035">
    <w:abstractNumId w:val="64"/>
  </w:num>
  <w:num w:numId="343" w16cid:durableId="859320728">
    <w:abstractNumId w:val="64"/>
  </w:num>
  <w:num w:numId="344" w16cid:durableId="1808089427">
    <w:abstractNumId w:val="64"/>
  </w:num>
  <w:num w:numId="345" w16cid:durableId="1000278373">
    <w:abstractNumId w:val="64"/>
  </w:num>
  <w:num w:numId="346" w16cid:durableId="495072387">
    <w:abstractNumId w:val="64"/>
    <w:lvlOverride w:ilvl="0">
      <w:startOverride w:val="1"/>
    </w:lvlOverride>
  </w:num>
  <w:num w:numId="347" w16cid:durableId="749153858">
    <w:abstractNumId w:val="64"/>
  </w:num>
  <w:num w:numId="348" w16cid:durableId="1912083898">
    <w:abstractNumId w:val="29"/>
  </w:num>
  <w:num w:numId="349" w16cid:durableId="1796486283">
    <w:abstractNumId w:val="64"/>
  </w:num>
  <w:num w:numId="350" w16cid:durableId="1045523806">
    <w:abstractNumId w:val="64"/>
  </w:num>
  <w:num w:numId="351" w16cid:durableId="1223910241">
    <w:abstractNumId w:val="64"/>
  </w:num>
  <w:num w:numId="352" w16cid:durableId="2055422244">
    <w:abstractNumId w:val="64"/>
  </w:num>
  <w:num w:numId="353" w16cid:durableId="1111240042">
    <w:abstractNumId w:val="16"/>
  </w:num>
  <w:num w:numId="354" w16cid:durableId="2065791308">
    <w:abstractNumId w:val="26"/>
  </w:num>
  <w:num w:numId="355" w16cid:durableId="1773865222">
    <w:abstractNumId w:val="11"/>
  </w:num>
  <w:num w:numId="356" w16cid:durableId="573785588">
    <w:abstractNumId w:val="30"/>
  </w:num>
  <w:num w:numId="357" w16cid:durableId="3754995">
    <w:abstractNumId w:val="45"/>
  </w:num>
  <w:num w:numId="358" w16cid:durableId="506988941">
    <w:abstractNumId w:val="47"/>
  </w:num>
  <w:num w:numId="359" w16cid:durableId="1708720260">
    <w:abstractNumId w:val="93"/>
  </w:num>
  <w:num w:numId="360" w16cid:durableId="56632182">
    <w:abstractNumId w:val="31"/>
  </w:num>
  <w:num w:numId="361" w16cid:durableId="239801807">
    <w:abstractNumId w:val="63"/>
  </w:num>
  <w:num w:numId="362" w16cid:durableId="1611009047">
    <w:abstractNumId w:val="91"/>
  </w:num>
  <w:num w:numId="363" w16cid:durableId="1883135309">
    <w:abstractNumId w:val="27"/>
  </w:num>
  <w:num w:numId="364" w16cid:durableId="2142186474">
    <w:abstractNumId w:val="22"/>
  </w:num>
  <w:num w:numId="365" w16cid:durableId="1127745782">
    <w:abstractNumId w:val="82"/>
  </w:num>
  <w:num w:numId="366" w16cid:durableId="1282304029">
    <w:abstractNumId w:val="76"/>
  </w:num>
  <w:num w:numId="367" w16cid:durableId="1456413061">
    <w:abstractNumId w:val="11"/>
  </w:num>
  <w:num w:numId="368" w16cid:durableId="2039499560">
    <w:abstractNumId w:val="11"/>
  </w:num>
  <w:num w:numId="369" w16cid:durableId="779111127">
    <w:abstractNumId w:val="11"/>
  </w:num>
  <w:num w:numId="370" w16cid:durableId="544028750">
    <w:abstractNumId w:val="11"/>
  </w:num>
  <w:num w:numId="371" w16cid:durableId="1647708121">
    <w:abstractNumId w:val="11"/>
  </w:num>
  <w:num w:numId="372" w16cid:durableId="2130472616">
    <w:abstractNumId w:val="11"/>
  </w:num>
  <w:num w:numId="373" w16cid:durableId="1334214520">
    <w:abstractNumId w:val="4"/>
  </w:num>
  <w:num w:numId="374" w16cid:durableId="1676884747">
    <w:abstractNumId w:val="69"/>
  </w:num>
  <w:num w:numId="375" w16cid:durableId="1235892974">
    <w:abstractNumId w:val="52"/>
  </w:num>
  <w:num w:numId="376" w16cid:durableId="117749902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16cid:durableId="1462383123">
    <w:abstractNumId w:val="64"/>
  </w:num>
  <w:numIdMacAtCleanup w:val="3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ez De Hurtado Yela Fermin">
    <w15:presenceInfo w15:providerId="AD" w15:userId="S::n242278@gruposantander.com::e2e4e644-f3b6-459d-b0a6-0117505f4ee7"/>
  </w15:person>
  <w15:person w15:author="Cisneros Morales Diana Karen">
    <w15:presenceInfo w15:providerId="AD" w15:userId="S::n463207@gruposantander.com::03fc9b63-1f84-4676-aaba-efb458f940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tylePaneSortMethod w:val="0000"/>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IwtDQwNjQ3MjUyMDRR0lEKTi0uzszPAykwrwUAQU8p0SwAAAA="/>
    <w:docVar w:name="Draft" w:val=" "/>
    <w:docVar w:name="Draft1" w:val=" "/>
    <w:docVar w:name="Draft2" w:val=" "/>
    <w:docVar w:name="Draft3" w:val=" "/>
    <w:docVar w:name="Draft4" w:val=" "/>
    <w:docVar w:name="Draft5" w:val=" "/>
    <w:docVar w:name="ReportTitle" w:val=" "/>
  </w:docVars>
  <w:rsids>
    <w:rsidRoot w:val="000B0616"/>
    <w:rsid w:val="00000F2A"/>
    <w:rsid w:val="0000116F"/>
    <w:rsid w:val="00001334"/>
    <w:rsid w:val="00001833"/>
    <w:rsid w:val="00002026"/>
    <w:rsid w:val="00002A81"/>
    <w:rsid w:val="00002CAD"/>
    <w:rsid w:val="0000303D"/>
    <w:rsid w:val="00003997"/>
    <w:rsid w:val="00003DD7"/>
    <w:rsid w:val="000041DA"/>
    <w:rsid w:val="00004908"/>
    <w:rsid w:val="00004C35"/>
    <w:rsid w:val="0000558A"/>
    <w:rsid w:val="0000566D"/>
    <w:rsid w:val="00005A8E"/>
    <w:rsid w:val="000065FA"/>
    <w:rsid w:val="00006617"/>
    <w:rsid w:val="0000679A"/>
    <w:rsid w:val="00006839"/>
    <w:rsid w:val="00006DC0"/>
    <w:rsid w:val="0000758A"/>
    <w:rsid w:val="0000778C"/>
    <w:rsid w:val="00007F58"/>
    <w:rsid w:val="000101C1"/>
    <w:rsid w:val="00010DE8"/>
    <w:rsid w:val="00010DF7"/>
    <w:rsid w:val="00011021"/>
    <w:rsid w:val="0001160C"/>
    <w:rsid w:val="00011A8D"/>
    <w:rsid w:val="00011ADE"/>
    <w:rsid w:val="00011D02"/>
    <w:rsid w:val="000121CF"/>
    <w:rsid w:val="000132F6"/>
    <w:rsid w:val="00013A21"/>
    <w:rsid w:val="00014517"/>
    <w:rsid w:val="000145BC"/>
    <w:rsid w:val="00014ACE"/>
    <w:rsid w:val="0001522C"/>
    <w:rsid w:val="00016624"/>
    <w:rsid w:val="00016666"/>
    <w:rsid w:val="000166A9"/>
    <w:rsid w:val="000169DE"/>
    <w:rsid w:val="00016A2D"/>
    <w:rsid w:val="00016B83"/>
    <w:rsid w:val="00016C3E"/>
    <w:rsid w:val="000170DF"/>
    <w:rsid w:val="000175E2"/>
    <w:rsid w:val="0001764A"/>
    <w:rsid w:val="00017B42"/>
    <w:rsid w:val="00017E9B"/>
    <w:rsid w:val="00020176"/>
    <w:rsid w:val="0002038E"/>
    <w:rsid w:val="000203F0"/>
    <w:rsid w:val="00021D0B"/>
    <w:rsid w:val="00022035"/>
    <w:rsid w:val="00023765"/>
    <w:rsid w:val="00023943"/>
    <w:rsid w:val="00023DBA"/>
    <w:rsid w:val="00024A65"/>
    <w:rsid w:val="00024F77"/>
    <w:rsid w:val="00025B31"/>
    <w:rsid w:val="00025F17"/>
    <w:rsid w:val="000266C4"/>
    <w:rsid w:val="00026B45"/>
    <w:rsid w:val="000275A6"/>
    <w:rsid w:val="00027897"/>
    <w:rsid w:val="000278C0"/>
    <w:rsid w:val="00027E1A"/>
    <w:rsid w:val="00027E65"/>
    <w:rsid w:val="00030154"/>
    <w:rsid w:val="000302D1"/>
    <w:rsid w:val="00031448"/>
    <w:rsid w:val="0003170B"/>
    <w:rsid w:val="00031C35"/>
    <w:rsid w:val="00031FD8"/>
    <w:rsid w:val="00032231"/>
    <w:rsid w:val="00032251"/>
    <w:rsid w:val="00032297"/>
    <w:rsid w:val="000324BB"/>
    <w:rsid w:val="0003303F"/>
    <w:rsid w:val="00033B01"/>
    <w:rsid w:val="00033C3F"/>
    <w:rsid w:val="00033E1F"/>
    <w:rsid w:val="00033E2B"/>
    <w:rsid w:val="000345A6"/>
    <w:rsid w:val="00034679"/>
    <w:rsid w:val="00034A13"/>
    <w:rsid w:val="00035A99"/>
    <w:rsid w:val="000362D3"/>
    <w:rsid w:val="00036F1B"/>
    <w:rsid w:val="0003712E"/>
    <w:rsid w:val="0003714E"/>
    <w:rsid w:val="000372B0"/>
    <w:rsid w:val="0003746B"/>
    <w:rsid w:val="00040171"/>
    <w:rsid w:val="00040500"/>
    <w:rsid w:val="00040666"/>
    <w:rsid w:val="000416B3"/>
    <w:rsid w:val="00041D3D"/>
    <w:rsid w:val="0004235F"/>
    <w:rsid w:val="0004268D"/>
    <w:rsid w:val="0004346E"/>
    <w:rsid w:val="00043B67"/>
    <w:rsid w:val="0004553D"/>
    <w:rsid w:val="00045D16"/>
    <w:rsid w:val="0004689F"/>
    <w:rsid w:val="00046BB1"/>
    <w:rsid w:val="00047390"/>
    <w:rsid w:val="00047401"/>
    <w:rsid w:val="000477C1"/>
    <w:rsid w:val="000479EE"/>
    <w:rsid w:val="00050834"/>
    <w:rsid w:val="0005192D"/>
    <w:rsid w:val="00051A57"/>
    <w:rsid w:val="00051C4B"/>
    <w:rsid w:val="00051C7B"/>
    <w:rsid w:val="00051F7E"/>
    <w:rsid w:val="00053A8D"/>
    <w:rsid w:val="0005487D"/>
    <w:rsid w:val="00055529"/>
    <w:rsid w:val="00055946"/>
    <w:rsid w:val="00055961"/>
    <w:rsid w:val="000574D2"/>
    <w:rsid w:val="00057C4D"/>
    <w:rsid w:val="00060C62"/>
    <w:rsid w:val="00061266"/>
    <w:rsid w:val="0006136C"/>
    <w:rsid w:val="00061524"/>
    <w:rsid w:val="00062146"/>
    <w:rsid w:val="00063D8C"/>
    <w:rsid w:val="00063F0C"/>
    <w:rsid w:val="00063FBB"/>
    <w:rsid w:val="0006451F"/>
    <w:rsid w:val="000649F0"/>
    <w:rsid w:val="00065566"/>
    <w:rsid w:val="000657FA"/>
    <w:rsid w:val="00065DE7"/>
    <w:rsid w:val="000661D6"/>
    <w:rsid w:val="0006627F"/>
    <w:rsid w:val="000663E8"/>
    <w:rsid w:val="00066952"/>
    <w:rsid w:val="0006726A"/>
    <w:rsid w:val="0007016F"/>
    <w:rsid w:val="00070531"/>
    <w:rsid w:val="00070672"/>
    <w:rsid w:val="00070A45"/>
    <w:rsid w:val="000714B7"/>
    <w:rsid w:val="000715EE"/>
    <w:rsid w:val="00072061"/>
    <w:rsid w:val="0007242A"/>
    <w:rsid w:val="00072602"/>
    <w:rsid w:val="00072FC9"/>
    <w:rsid w:val="000742CB"/>
    <w:rsid w:val="00074B44"/>
    <w:rsid w:val="0007546F"/>
    <w:rsid w:val="00075DE0"/>
    <w:rsid w:val="00077220"/>
    <w:rsid w:val="00077457"/>
    <w:rsid w:val="00077484"/>
    <w:rsid w:val="00077F76"/>
    <w:rsid w:val="000806C2"/>
    <w:rsid w:val="000818F9"/>
    <w:rsid w:val="00082962"/>
    <w:rsid w:val="00082DDD"/>
    <w:rsid w:val="00083EED"/>
    <w:rsid w:val="000841A8"/>
    <w:rsid w:val="00084C04"/>
    <w:rsid w:val="00085431"/>
    <w:rsid w:val="0008546B"/>
    <w:rsid w:val="00085947"/>
    <w:rsid w:val="00085E95"/>
    <w:rsid w:val="000862B6"/>
    <w:rsid w:val="00086329"/>
    <w:rsid w:val="00086842"/>
    <w:rsid w:val="000873F4"/>
    <w:rsid w:val="0008784D"/>
    <w:rsid w:val="00087BD1"/>
    <w:rsid w:val="00090AFC"/>
    <w:rsid w:val="000912D2"/>
    <w:rsid w:val="00091595"/>
    <w:rsid w:val="0009213D"/>
    <w:rsid w:val="000925F8"/>
    <w:rsid w:val="00093B99"/>
    <w:rsid w:val="0009420C"/>
    <w:rsid w:val="00094718"/>
    <w:rsid w:val="000947C9"/>
    <w:rsid w:val="00094EF7"/>
    <w:rsid w:val="00095022"/>
    <w:rsid w:val="00095093"/>
    <w:rsid w:val="000957BD"/>
    <w:rsid w:val="000959DB"/>
    <w:rsid w:val="00095CAA"/>
    <w:rsid w:val="00096054"/>
    <w:rsid w:val="00096812"/>
    <w:rsid w:val="00096E30"/>
    <w:rsid w:val="00097137"/>
    <w:rsid w:val="00097282"/>
    <w:rsid w:val="000972DA"/>
    <w:rsid w:val="0009790C"/>
    <w:rsid w:val="00097E99"/>
    <w:rsid w:val="000A0C6A"/>
    <w:rsid w:val="000A10E2"/>
    <w:rsid w:val="000A1529"/>
    <w:rsid w:val="000A1ECB"/>
    <w:rsid w:val="000A1EEA"/>
    <w:rsid w:val="000A22F7"/>
    <w:rsid w:val="000A23EF"/>
    <w:rsid w:val="000A2705"/>
    <w:rsid w:val="000A39A4"/>
    <w:rsid w:val="000A3ED4"/>
    <w:rsid w:val="000A4102"/>
    <w:rsid w:val="000A4278"/>
    <w:rsid w:val="000A5176"/>
    <w:rsid w:val="000A5962"/>
    <w:rsid w:val="000A61ED"/>
    <w:rsid w:val="000A6406"/>
    <w:rsid w:val="000A77A6"/>
    <w:rsid w:val="000B01CA"/>
    <w:rsid w:val="000B0616"/>
    <w:rsid w:val="000B0E6B"/>
    <w:rsid w:val="000B1D7F"/>
    <w:rsid w:val="000B1EE7"/>
    <w:rsid w:val="000B1FDF"/>
    <w:rsid w:val="000B2026"/>
    <w:rsid w:val="000B2409"/>
    <w:rsid w:val="000B24F3"/>
    <w:rsid w:val="000B33C2"/>
    <w:rsid w:val="000B3991"/>
    <w:rsid w:val="000B3EC8"/>
    <w:rsid w:val="000B41BA"/>
    <w:rsid w:val="000B4DBB"/>
    <w:rsid w:val="000B52BF"/>
    <w:rsid w:val="000B52FE"/>
    <w:rsid w:val="000B5301"/>
    <w:rsid w:val="000B54BF"/>
    <w:rsid w:val="000B5609"/>
    <w:rsid w:val="000B5A8B"/>
    <w:rsid w:val="000B5DA4"/>
    <w:rsid w:val="000B5EB7"/>
    <w:rsid w:val="000B5F5F"/>
    <w:rsid w:val="000B6EB1"/>
    <w:rsid w:val="000B71F3"/>
    <w:rsid w:val="000B7BE2"/>
    <w:rsid w:val="000B7D56"/>
    <w:rsid w:val="000C055A"/>
    <w:rsid w:val="000C0792"/>
    <w:rsid w:val="000C12DA"/>
    <w:rsid w:val="000C1849"/>
    <w:rsid w:val="000C1871"/>
    <w:rsid w:val="000C193D"/>
    <w:rsid w:val="000C1A02"/>
    <w:rsid w:val="000C1C09"/>
    <w:rsid w:val="000C211F"/>
    <w:rsid w:val="000C2576"/>
    <w:rsid w:val="000C25D0"/>
    <w:rsid w:val="000C2C30"/>
    <w:rsid w:val="000C2F06"/>
    <w:rsid w:val="000C3091"/>
    <w:rsid w:val="000C3888"/>
    <w:rsid w:val="000C3D99"/>
    <w:rsid w:val="000C4195"/>
    <w:rsid w:val="000C4C46"/>
    <w:rsid w:val="000C4E34"/>
    <w:rsid w:val="000C4FE1"/>
    <w:rsid w:val="000C6108"/>
    <w:rsid w:val="000C617B"/>
    <w:rsid w:val="000C62DA"/>
    <w:rsid w:val="000C68CA"/>
    <w:rsid w:val="000C6F3C"/>
    <w:rsid w:val="000D02CA"/>
    <w:rsid w:val="000D0941"/>
    <w:rsid w:val="000D0FC5"/>
    <w:rsid w:val="000D1777"/>
    <w:rsid w:val="000D1B65"/>
    <w:rsid w:val="000D1F7E"/>
    <w:rsid w:val="000D1FE5"/>
    <w:rsid w:val="000D3C94"/>
    <w:rsid w:val="000D3EB1"/>
    <w:rsid w:val="000D40B4"/>
    <w:rsid w:val="000D42E4"/>
    <w:rsid w:val="000D43B4"/>
    <w:rsid w:val="000D4428"/>
    <w:rsid w:val="000D4784"/>
    <w:rsid w:val="000D4ED8"/>
    <w:rsid w:val="000D50D1"/>
    <w:rsid w:val="000D60A4"/>
    <w:rsid w:val="000D60C5"/>
    <w:rsid w:val="000D61CB"/>
    <w:rsid w:val="000D6899"/>
    <w:rsid w:val="000D6A21"/>
    <w:rsid w:val="000D6D41"/>
    <w:rsid w:val="000D7526"/>
    <w:rsid w:val="000E0199"/>
    <w:rsid w:val="000E08E0"/>
    <w:rsid w:val="000E0DE1"/>
    <w:rsid w:val="000E135C"/>
    <w:rsid w:val="000E15B0"/>
    <w:rsid w:val="000E1D88"/>
    <w:rsid w:val="000E216B"/>
    <w:rsid w:val="000E219B"/>
    <w:rsid w:val="000E262C"/>
    <w:rsid w:val="000E294E"/>
    <w:rsid w:val="000E3876"/>
    <w:rsid w:val="000E4150"/>
    <w:rsid w:val="000E43A8"/>
    <w:rsid w:val="000E526E"/>
    <w:rsid w:val="000E53A8"/>
    <w:rsid w:val="000E5CA7"/>
    <w:rsid w:val="000E5DA0"/>
    <w:rsid w:val="000E5F20"/>
    <w:rsid w:val="000E5F75"/>
    <w:rsid w:val="000E65DF"/>
    <w:rsid w:val="000E675E"/>
    <w:rsid w:val="000E6A9D"/>
    <w:rsid w:val="000E6B95"/>
    <w:rsid w:val="000E6CC7"/>
    <w:rsid w:val="000E7BE3"/>
    <w:rsid w:val="000F0291"/>
    <w:rsid w:val="000F08B8"/>
    <w:rsid w:val="000F0AB6"/>
    <w:rsid w:val="000F0B0C"/>
    <w:rsid w:val="000F102F"/>
    <w:rsid w:val="000F171E"/>
    <w:rsid w:val="000F1754"/>
    <w:rsid w:val="000F257C"/>
    <w:rsid w:val="000F25E9"/>
    <w:rsid w:val="000F2687"/>
    <w:rsid w:val="000F2D3C"/>
    <w:rsid w:val="000F2ECD"/>
    <w:rsid w:val="000F37A4"/>
    <w:rsid w:val="000F3A03"/>
    <w:rsid w:val="000F3A7C"/>
    <w:rsid w:val="000F4878"/>
    <w:rsid w:val="000F54F5"/>
    <w:rsid w:val="000F5792"/>
    <w:rsid w:val="000F585C"/>
    <w:rsid w:val="000F58B6"/>
    <w:rsid w:val="000F780A"/>
    <w:rsid w:val="000F7876"/>
    <w:rsid w:val="000F7A81"/>
    <w:rsid w:val="00100B79"/>
    <w:rsid w:val="00102161"/>
    <w:rsid w:val="0010220A"/>
    <w:rsid w:val="001027C1"/>
    <w:rsid w:val="0010322E"/>
    <w:rsid w:val="00103F29"/>
    <w:rsid w:val="00104032"/>
    <w:rsid w:val="00104E10"/>
    <w:rsid w:val="00104F80"/>
    <w:rsid w:val="00105762"/>
    <w:rsid w:val="001063D9"/>
    <w:rsid w:val="00106D1D"/>
    <w:rsid w:val="00106E0D"/>
    <w:rsid w:val="00107379"/>
    <w:rsid w:val="00107ACC"/>
    <w:rsid w:val="00110627"/>
    <w:rsid w:val="00110A67"/>
    <w:rsid w:val="00111669"/>
    <w:rsid w:val="00111DF9"/>
    <w:rsid w:val="00112C0D"/>
    <w:rsid w:val="0011300A"/>
    <w:rsid w:val="00113168"/>
    <w:rsid w:val="001133B5"/>
    <w:rsid w:val="00113608"/>
    <w:rsid w:val="00113E06"/>
    <w:rsid w:val="00113EE3"/>
    <w:rsid w:val="00114DB5"/>
    <w:rsid w:val="00115CE3"/>
    <w:rsid w:val="00115D43"/>
    <w:rsid w:val="00116143"/>
    <w:rsid w:val="001167B8"/>
    <w:rsid w:val="0011735B"/>
    <w:rsid w:val="00117500"/>
    <w:rsid w:val="00117751"/>
    <w:rsid w:val="00117D55"/>
    <w:rsid w:val="00117E6C"/>
    <w:rsid w:val="00117EF8"/>
    <w:rsid w:val="0012012A"/>
    <w:rsid w:val="001203FD"/>
    <w:rsid w:val="00120945"/>
    <w:rsid w:val="0012100F"/>
    <w:rsid w:val="001217A5"/>
    <w:rsid w:val="001219F1"/>
    <w:rsid w:val="00121AE4"/>
    <w:rsid w:val="00121E56"/>
    <w:rsid w:val="00122265"/>
    <w:rsid w:val="001224E8"/>
    <w:rsid w:val="001228D4"/>
    <w:rsid w:val="001229EA"/>
    <w:rsid w:val="00122C00"/>
    <w:rsid w:val="0012328D"/>
    <w:rsid w:val="00123F10"/>
    <w:rsid w:val="00124261"/>
    <w:rsid w:val="00125560"/>
    <w:rsid w:val="001259EC"/>
    <w:rsid w:val="00125E5C"/>
    <w:rsid w:val="001262DC"/>
    <w:rsid w:val="0012659F"/>
    <w:rsid w:val="001266B9"/>
    <w:rsid w:val="00126D50"/>
    <w:rsid w:val="00126D6C"/>
    <w:rsid w:val="00127156"/>
    <w:rsid w:val="0013002C"/>
    <w:rsid w:val="00130341"/>
    <w:rsid w:val="0013040C"/>
    <w:rsid w:val="00130565"/>
    <w:rsid w:val="00130AE8"/>
    <w:rsid w:val="00130FC6"/>
    <w:rsid w:val="00131284"/>
    <w:rsid w:val="00131850"/>
    <w:rsid w:val="001321CA"/>
    <w:rsid w:val="001327E6"/>
    <w:rsid w:val="001329CB"/>
    <w:rsid w:val="001344DA"/>
    <w:rsid w:val="0013455D"/>
    <w:rsid w:val="00134B70"/>
    <w:rsid w:val="001350B0"/>
    <w:rsid w:val="00135535"/>
    <w:rsid w:val="00135877"/>
    <w:rsid w:val="0013595F"/>
    <w:rsid w:val="00135968"/>
    <w:rsid w:val="00135C0E"/>
    <w:rsid w:val="00135E77"/>
    <w:rsid w:val="001360F5"/>
    <w:rsid w:val="00136677"/>
    <w:rsid w:val="00136F1E"/>
    <w:rsid w:val="0013736F"/>
    <w:rsid w:val="0013794E"/>
    <w:rsid w:val="00137D0A"/>
    <w:rsid w:val="00137EE7"/>
    <w:rsid w:val="00140302"/>
    <w:rsid w:val="00140399"/>
    <w:rsid w:val="00140F29"/>
    <w:rsid w:val="00141403"/>
    <w:rsid w:val="001418E8"/>
    <w:rsid w:val="00141B69"/>
    <w:rsid w:val="00141D38"/>
    <w:rsid w:val="00141ED0"/>
    <w:rsid w:val="0014202B"/>
    <w:rsid w:val="001421FE"/>
    <w:rsid w:val="00142570"/>
    <w:rsid w:val="00142D41"/>
    <w:rsid w:val="00142EBA"/>
    <w:rsid w:val="0014320D"/>
    <w:rsid w:val="0014411E"/>
    <w:rsid w:val="00144407"/>
    <w:rsid w:val="00145072"/>
    <w:rsid w:val="00145BD0"/>
    <w:rsid w:val="00146837"/>
    <w:rsid w:val="0014743D"/>
    <w:rsid w:val="00147630"/>
    <w:rsid w:val="00147992"/>
    <w:rsid w:val="00147BC7"/>
    <w:rsid w:val="00147D92"/>
    <w:rsid w:val="00151838"/>
    <w:rsid w:val="00151B1C"/>
    <w:rsid w:val="001522E2"/>
    <w:rsid w:val="00152ADC"/>
    <w:rsid w:val="00153219"/>
    <w:rsid w:val="00153335"/>
    <w:rsid w:val="001536F2"/>
    <w:rsid w:val="001548B0"/>
    <w:rsid w:val="00154FA1"/>
    <w:rsid w:val="0015510F"/>
    <w:rsid w:val="00155375"/>
    <w:rsid w:val="00155C61"/>
    <w:rsid w:val="00155D36"/>
    <w:rsid w:val="00155F51"/>
    <w:rsid w:val="001564DE"/>
    <w:rsid w:val="00156EAC"/>
    <w:rsid w:val="00157088"/>
    <w:rsid w:val="00157B3E"/>
    <w:rsid w:val="00160093"/>
    <w:rsid w:val="00160A74"/>
    <w:rsid w:val="00161560"/>
    <w:rsid w:val="00161E30"/>
    <w:rsid w:val="001624C5"/>
    <w:rsid w:val="001632F8"/>
    <w:rsid w:val="0016424F"/>
    <w:rsid w:val="00164591"/>
    <w:rsid w:val="001645CC"/>
    <w:rsid w:val="001648BC"/>
    <w:rsid w:val="00164F9B"/>
    <w:rsid w:val="0016544E"/>
    <w:rsid w:val="00165EA6"/>
    <w:rsid w:val="0016611E"/>
    <w:rsid w:val="001661B7"/>
    <w:rsid w:val="001669EA"/>
    <w:rsid w:val="001676BA"/>
    <w:rsid w:val="00167741"/>
    <w:rsid w:val="001677AD"/>
    <w:rsid w:val="001678BA"/>
    <w:rsid w:val="00167BF9"/>
    <w:rsid w:val="00167D68"/>
    <w:rsid w:val="001706C8"/>
    <w:rsid w:val="00170BD3"/>
    <w:rsid w:val="00170CFB"/>
    <w:rsid w:val="001710AC"/>
    <w:rsid w:val="001710C8"/>
    <w:rsid w:val="001711D2"/>
    <w:rsid w:val="00171372"/>
    <w:rsid w:val="0017148A"/>
    <w:rsid w:val="00171AB3"/>
    <w:rsid w:val="00171CCF"/>
    <w:rsid w:val="00171E9B"/>
    <w:rsid w:val="00171EBE"/>
    <w:rsid w:val="00172025"/>
    <w:rsid w:val="0017236F"/>
    <w:rsid w:val="001724D6"/>
    <w:rsid w:val="00172755"/>
    <w:rsid w:val="0017286F"/>
    <w:rsid w:val="00172A6A"/>
    <w:rsid w:val="00172C49"/>
    <w:rsid w:val="00173052"/>
    <w:rsid w:val="001738BA"/>
    <w:rsid w:val="00173A24"/>
    <w:rsid w:val="00173B6F"/>
    <w:rsid w:val="00174A04"/>
    <w:rsid w:val="00174A74"/>
    <w:rsid w:val="00174C51"/>
    <w:rsid w:val="00174D2D"/>
    <w:rsid w:val="001758AA"/>
    <w:rsid w:val="00175ACC"/>
    <w:rsid w:val="00175D99"/>
    <w:rsid w:val="001766B0"/>
    <w:rsid w:val="00176C19"/>
    <w:rsid w:val="00176EF7"/>
    <w:rsid w:val="001771B9"/>
    <w:rsid w:val="00180827"/>
    <w:rsid w:val="00180EE9"/>
    <w:rsid w:val="00181000"/>
    <w:rsid w:val="001814AC"/>
    <w:rsid w:val="00181564"/>
    <w:rsid w:val="00181ABB"/>
    <w:rsid w:val="00181D0A"/>
    <w:rsid w:val="00182204"/>
    <w:rsid w:val="00182B5C"/>
    <w:rsid w:val="001843E0"/>
    <w:rsid w:val="00185035"/>
    <w:rsid w:val="00185277"/>
    <w:rsid w:val="00185336"/>
    <w:rsid w:val="001853B7"/>
    <w:rsid w:val="001855FF"/>
    <w:rsid w:val="00186281"/>
    <w:rsid w:val="00186286"/>
    <w:rsid w:val="0018697A"/>
    <w:rsid w:val="00187116"/>
    <w:rsid w:val="001875B3"/>
    <w:rsid w:val="00187CB4"/>
    <w:rsid w:val="00191134"/>
    <w:rsid w:val="001916B2"/>
    <w:rsid w:val="00191987"/>
    <w:rsid w:val="001919E2"/>
    <w:rsid w:val="00191BBD"/>
    <w:rsid w:val="00191E54"/>
    <w:rsid w:val="00192170"/>
    <w:rsid w:val="001925D5"/>
    <w:rsid w:val="00192A43"/>
    <w:rsid w:val="0019331E"/>
    <w:rsid w:val="001945D9"/>
    <w:rsid w:val="00194F21"/>
    <w:rsid w:val="00195887"/>
    <w:rsid w:val="00196D44"/>
    <w:rsid w:val="00197B6D"/>
    <w:rsid w:val="001A00A8"/>
    <w:rsid w:val="001A04C8"/>
    <w:rsid w:val="001A077E"/>
    <w:rsid w:val="001A0F00"/>
    <w:rsid w:val="001A131B"/>
    <w:rsid w:val="001A1BE1"/>
    <w:rsid w:val="001A211B"/>
    <w:rsid w:val="001A3276"/>
    <w:rsid w:val="001A384D"/>
    <w:rsid w:val="001A3C35"/>
    <w:rsid w:val="001A46AA"/>
    <w:rsid w:val="001A4740"/>
    <w:rsid w:val="001A47FE"/>
    <w:rsid w:val="001A48DB"/>
    <w:rsid w:val="001A4C8C"/>
    <w:rsid w:val="001A50F9"/>
    <w:rsid w:val="001A50FF"/>
    <w:rsid w:val="001A5167"/>
    <w:rsid w:val="001A5928"/>
    <w:rsid w:val="001A5B53"/>
    <w:rsid w:val="001A6890"/>
    <w:rsid w:val="001A68D9"/>
    <w:rsid w:val="001A68E3"/>
    <w:rsid w:val="001A6ACC"/>
    <w:rsid w:val="001A6BFC"/>
    <w:rsid w:val="001A79D4"/>
    <w:rsid w:val="001A7B25"/>
    <w:rsid w:val="001A7E73"/>
    <w:rsid w:val="001B0475"/>
    <w:rsid w:val="001B09F4"/>
    <w:rsid w:val="001B12C2"/>
    <w:rsid w:val="001B141B"/>
    <w:rsid w:val="001B1AD8"/>
    <w:rsid w:val="001B1CB6"/>
    <w:rsid w:val="001B2122"/>
    <w:rsid w:val="001B40D6"/>
    <w:rsid w:val="001B4373"/>
    <w:rsid w:val="001B494D"/>
    <w:rsid w:val="001B5978"/>
    <w:rsid w:val="001B699D"/>
    <w:rsid w:val="001B69D7"/>
    <w:rsid w:val="001B6D44"/>
    <w:rsid w:val="001B7BFE"/>
    <w:rsid w:val="001C1A67"/>
    <w:rsid w:val="001C1BCB"/>
    <w:rsid w:val="001C23A2"/>
    <w:rsid w:val="001C289D"/>
    <w:rsid w:val="001C37C4"/>
    <w:rsid w:val="001C4355"/>
    <w:rsid w:val="001C4A1B"/>
    <w:rsid w:val="001C5378"/>
    <w:rsid w:val="001C6864"/>
    <w:rsid w:val="001C749C"/>
    <w:rsid w:val="001C775A"/>
    <w:rsid w:val="001D0188"/>
    <w:rsid w:val="001D12AE"/>
    <w:rsid w:val="001D15AB"/>
    <w:rsid w:val="001D2216"/>
    <w:rsid w:val="001D2C92"/>
    <w:rsid w:val="001D2E1D"/>
    <w:rsid w:val="001D3FC0"/>
    <w:rsid w:val="001D43A1"/>
    <w:rsid w:val="001D46D3"/>
    <w:rsid w:val="001D4776"/>
    <w:rsid w:val="001D47A5"/>
    <w:rsid w:val="001D5366"/>
    <w:rsid w:val="001D5E4B"/>
    <w:rsid w:val="001D6664"/>
    <w:rsid w:val="001D6911"/>
    <w:rsid w:val="001D69CC"/>
    <w:rsid w:val="001D6F9C"/>
    <w:rsid w:val="001D711C"/>
    <w:rsid w:val="001D7704"/>
    <w:rsid w:val="001D7739"/>
    <w:rsid w:val="001D77E0"/>
    <w:rsid w:val="001D790F"/>
    <w:rsid w:val="001E01F0"/>
    <w:rsid w:val="001E0694"/>
    <w:rsid w:val="001E076E"/>
    <w:rsid w:val="001E11B8"/>
    <w:rsid w:val="001E13C7"/>
    <w:rsid w:val="001E190D"/>
    <w:rsid w:val="001E1BBD"/>
    <w:rsid w:val="001E1E8A"/>
    <w:rsid w:val="001E28B4"/>
    <w:rsid w:val="001E330C"/>
    <w:rsid w:val="001E3D60"/>
    <w:rsid w:val="001E4545"/>
    <w:rsid w:val="001E480F"/>
    <w:rsid w:val="001E4C87"/>
    <w:rsid w:val="001E66A9"/>
    <w:rsid w:val="001E689A"/>
    <w:rsid w:val="001E689C"/>
    <w:rsid w:val="001E6EE8"/>
    <w:rsid w:val="001E704C"/>
    <w:rsid w:val="001E7ED2"/>
    <w:rsid w:val="001F0C1E"/>
    <w:rsid w:val="001F0E7D"/>
    <w:rsid w:val="001F1E4A"/>
    <w:rsid w:val="001F23B4"/>
    <w:rsid w:val="001F2B2C"/>
    <w:rsid w:val="001F3926"/>
    <w:rsid w:val="001F3CA5"/>
    <w:rsid w:val="001F45D3"/>
    <w:rsid w:val="001F4841"/>
    <w:rsid w:val="001F4899"/>
    <w:rsid w:val="001F4A55"/>
    <w:rsid w:val="001F5D61"/>
    <w:rsid w:val="001F6356"/>
    <w:rsid w:val="001F6EB8"/>
    <w:rsid w:val="001F753F"/>
    <w:rsid w:val="001F782E"/>
    <w:rsid w:val="001F7FE0"/>
    <w:rsid w:val="002013C9"/>
    <w:rsid w:val="002017A4"/>
    <w:rsid w:val="00201813"/>
    <w:rsid w:val="00201A42"/>
    <w:rsid w:val="00201C50"/>
    <w:rsid w:val="00201D2E"/>
    <w:rsid w:val="0020225E"/>
    <w:rsid w:val="00203181"/>
    <w:rsid w:val="00203450"/>
    <w:rsid w:val="002039D0"/>
    <w:rsid w:val="002051AF"/>
    <w:rsid w:val="00205410"/>
    <w:rsid w:val="002057FB"/>
    <w:rsid w:val="002061A1"/>
    <w:rsid w:val="00206842"/>
    <w:rsid w:val="00207BE0"/>
    <w:rsid w:val="00207E4B"/>
    <w:rsid w:val="002104BE"/>
    <w:rsid w:val="00210730"/>
    <w:rsid w:val="002109F3"/>
    <w:rsid w:val="00210E84"/>
    <w:rsid w:val="00210EC2"/>
    <w:rsid w:val="00210F84"/>
    <w:rsid w:val="002119EA"/>
    <w:rsid w:val="00211AB9"/>
    <w:rsid w:val="00211F98"/>
    <w:rsid w:val="002123BA"/>
    <w:rsid w:val="00212672"/>
    <w:rsid w:val="00212BF1"/>
    <w:rsid w:val="00212E43"/>
    <w:rsid w:val="002134E4"/>
    <w:rsid w:val="0021357E"/>
    <w:rsid w:val="00213CC7"/>
    <w:rsid w:val="00213E76"/>
    <w:rsid w:val="00213F30"/>
    <w:rsid w:val="0021419B"/>
    <w:rsid w:val="00215557"/>
    <w:rsid w:val="0021587C"/>
    <w:rsid w:val="00215ED7"/>
    <w:rsid w:val="00216110"/>
    <w:rsid w:val="0021676E"/>
    <w:rsid w:val="00217776"/>
    <w:rsid w:val="00217D11"/>
    <w:rsid w:val="002202A0"/>
    <w:rsid w:val="002206AD"/>
    <w:rsid w:val="0022073A"/>
    <w:rsid w:val="002218B5"/>
    <w:rsid w:val="0022197D"/>
    <w:rsid w:val="00221FCE"/>
    <w:rsid w:val="002233E8"/>
    <w:rsid w:val="00223C2A"/>
    <w:rsid w:val="00224EAA"/>
    <w:rsid w:val="00224EC1"/>
    <w:rsid w:val="0022669E"/>
    <w:rsid w:val="00226D45"/>
    <w:rsid w:val="00226DB2"/>
    <w:rsid w:val="00226EC0"/>
    <w:rsid w:val="00226F1B"/>
    <w:rsid w:val="0022745C"/>
    <w:rsid w:val="0023084E"/>
    <w:rsid w:val="00230AF6"/>
    <w:rsid w:val="00231D4D"/>
    <w:rsid w:val="0023265D"/>
    <w:rsid w:val="00232730"/>
    <w:rsid w:val="00232B37"/>
    <w:rsid w:val="002332D9"/>
    <w:rsid w:val="00233DB3"/>
    <w:rsid w:val="0023471D"/>
    <w:rsid w:val="00234C40"/>
    <w:rsid w:val="00234E25"/>
    <w:rsid w:val="00234EDF"/>
    <w:rsid w:val="002350DB"/>
    <w:rsid w:val="00236727"/>
    <w:rsid w:val="00236C45"/>
    <w:rsid w:val="00236D14"/>
    <w:rsid w:val="0023734B"/>
    <w:rsid w:val="002374CE"/>
    <w:rsid w:val="00237E0D"/>
    <w:rsid w:val="002404C7"/>
    <w:rsid w:val="00240845"/>
    <w:rsid w:val="00241433"/>
    <w:rsid w:val="002418AF"/>
    <w:rsid w:val="00242138"/>
    <w:rsid w:val="00242473"/>
    <w:rsid w:val="00242A47"/>
    <w:rsid w:val="00243812"/>
    <w:rsid w:val="00243926"/>
    <w:rsid w:val="00243AAA"/>
    <w:rsid w:val="0024588F"/>
    <w:rsid w:val="00246095"/>
    <w:rsid w:val="00246D6E"/>
    <w:rsid w:val="00247060"/>
    <w:rsid w:val="0024711F"/>
    <w:rsid w:val="0024717F"/>
    <w:rsid w:val="002472DB"/>
    <w:rsid w:val="00250320"/>
    <w:rsid w:val="00250409"/>
    <w:rsid w:val="00250A3E"/>
    <w:rsid w:val="00250DAD"/>
    <w:rsid w:val="0025174A"/>
    <w:rsid w:val="00251BDD"/>
    <w:rsid w:val="00251D20"/>
    <w:rsid w:val="002524F9"/>
    <w:rsid w:val="00252C6C"/>
    <w:rsid w:val="00252FB1"/>
    <w:rsid w:val="002546DC"/>
    <w:rsid w:val="00254812"/>
    <w:rsid w:val="00254843"/>
    <w:rsid w:val="00254EED"/>
    <w:rsid w:val="002551B8"/>
    <w:rsid w:val="002559EB"/>
    <w:rsid w:val="00255A7D"/>
    <w:rsid w:val="0025662B"/>
    <w:rsid w:val="00256828"/>
    <w:rsid w:val="00256B05"/>
    <w:rsid w:val="00256E2E"/>
    <w:rsid w:val="00257B0D"/>
    <w:rsid w:val="00261D53"/>
    <w:rsid w:val="00261FD6"/>
    <w:rsid w:val="00262452"/>
    <w:rsid w:val="002627A0"/>
    <w:rsid w:val="002627B2"/>
    <w:rsid w:val="00262CE8"/>
    <w:rsid w:val="00262D09"/>
    <w:rsid w:val="00262E67"/>
    <w:rsid w:val="00262E8B"/>
    <w:rsid w:val="00263045"/>
    <w:rsid w:val="002638DA"/>
    <w:rsid w:val="00263BB4"/>
    <w:rsid w:val="00263E65"/>
    <w:rsid w:val="002644B9"/>
    <w:rsid w:val="002654A9"/>
    <w:rsid w:val="00265B75"/>
    <w:rsid w:val="00266B4D"/>
    <w:rsid w:val="00266F20"/>
    <w:rsid w:val="00267623"/>
    <w:rsid w:val="002676C8"/>
    <w:rsid w:val="00267FFC"/>
    <w:rsid w:val="00270954"/>
    <w:rsid w:val="00271C43"/>
    <w:rsid w:val="00272699"/>
    <w:rsid w:val="00272A49"/>
    <w:rsid w:val="0027326A"/>
    <w:rsid w:val="00273D6E"/>
    <w:rsid w:val="00273E35"/>
    <w:rsid w:val="00274208"/>
    <w:rsid w:val="00274368"/>
    <w:rsid w:val="00274DC2"/>
    <w:rsid w:val="002770D9"/>
    <w:rsid w:val="002771D9"/>
    <w:rsid w:val="00277620"/>
    <w:rsid w:val="00277CCB"/>
    <w:rsid w:val="00277CF1"/>
    <w:rsid w:val="00280AF4"/>
    <w:rsid w:val="0028105C"/>
    <w:rsid w:val="00281139"/>
    <w:rsid w:val="002816CF"/>
    <w:rsid w:val="00281CC3"/>
    <w:rsid w:val="00281DB4"/>
    <w:rsid w:val="00281E43"/>
    <w:rsid w:val="002829D2"/>
    <w:rsid w:val="00282AA8"/>
    <w:rsid w:val="00283796"/>
    <w:rsid w:val="0028392A"/>
    <w:rsid w:val="0028394B"/>
    <w:rsid w:val="00284C94"/>
    <w:rsid w:val="00284FC1"/>
    <w:rsid w:val="0028516C"/>
    <w:rsid w:val="00285B8C"/>
    <w:rsid w:val="00286A10"/>
    <w:rsid w:val="00287367"/>
    <w:rsid w:val="0028755C"/>
    <w:rsid w:val="00287AE4"/>
    <w:rsid w:val="00291170"/>
    <w:rsid w:val="002911CC"/>
    <w:rsid w:val="00291638"/>
    <w:rsid w:val="002922F1"/>
    <w:rsid w:val="002926A4"/>
    <w:rsid w:val="00293115"/>
    <w:rsid w:val="002937C3"/>
    <w:rsid w:val="00293AC3"/>
    <w:rsid w:val="00293B39"/>
    <w:rsid w:val="00293E5B"/>
    <w:rsid w:val="00294018"/>
    <w:rsid w:val="002944A8"/>
    <w:rsid w:val="002953EC"/>
    <w:rsid w:val="00295849"/>
    <w:rsid w:val="00296556"/>
    <w:rsid w:val="00296778"/>
    <w:rsid w:val="002971BD"/>
    <w:rsid w:val="002973E8"/>
    <w:rsid w:val="00297647"/>
    <w:rsid w:val="00297AAF"/>
    <w:rsid w:val="00297D70"/>
    <w:rsid w:val="002A011F"/>
    <w:rsid w:val="002A16EF"/>
    <w:rsid w:val="002A17B5"/>
    <w:rsid w:val="002A2010"/>
    <w:rsid w:val="002A24C2"/>
    <w:rsid w:val="002A266F"/>
    <w:rsid w:val="002A279B"/>
    <w:rsid w:val="002A27FE"/>
    <w:rsid w:val="002A2B82"/>
    <w:rsid w:val="002A3B72"/>
    <w:rsid w:val="002A4E66"/>
    <w:rsid w:val="002A53AB"/>
    <w:rsid w:val="002A5415"/>
    <w:rsid w:val="002A651D"/>
    <w:rsid w:val="002A6DC8"/>
    <w:rsid w:val="002A7C59"/>
    <w:rsid w:val="002B0147"/>
    <w:rsid w:val="002B0673"/>
    <w:rsid w:val="002B10E3"/>
    <w:rsid w:val="002B1619"/>
    <w:rsid w:val="002B19B8"/>
    <w:rsid w:val="002B1B64"/>
    <w:rsid w:val="002B1F16"/>
    <w:rsid w:val="002B2BC6"/>
    <w:rsid w:val="002B2CD5"/>
    <w:rsid w:val="002B2E01"/>
    <w:rsid w:val="002B37C5"/>
    <w:rsid w:val="002B3B40"/>
    <w:rsid w:val="002B3E03"/>
    <w:rsid w:val="002B4A81"/>
    <w:rsid w:val="002B5045"/>
    <w:rsid w:val="002B50B9"/>
    <w:rsid w:val="002B57AA"/>
    <w:rsid w:val="002B5896"/>
    <w:rsid w:val="002B6615"/>
    <w:rsid w:val="002B67E3"/>
    <w:rsid w:val="002B6BB5"/>
    <w:rsid w:val="002B6E94"/>
    <w:rsid w:val="002B76B6"/>
    <w:rsid w:val="002C03E8"/>
    <w:rsid w:val="002C04CF"/>
    <w:rsid w:val="002C0A89"/>
    <w:rsid w:val="002C123D"/>
    <w:rsid w:val="002C1F48"/>
    <w:rsid w:val="002C2261"/>
    <w:rsid w:val="002C2B9C"/>
    <w:rsid w:val="002C2FB7"/>
    <w:rsid w:val="002C3397"/>
    <w:rsid w:val="002C3C3D"/>
    <w:rsid w:val="002C3DDC"/>
    <w:rsid w:val="002C4222"/>
    <w:rsid w:val="002C450A"/>
    <w:rsid w:val="002C46E2"/>
    <w:rsid w:val="002C49C4"/>
    <w:rsid w:val="002C4AD8"/>
    <w:rsid w:val="002C4B5D"/>
    <w:rsid w:val="002C5009"/>
    <w:rsid w:val="002C5214"/>
    <w:rsid w:val="002C53DA"/>
    <w:rsid w:val="002C5454"/>
    <w:rsid w:val="002C58F4"/>
    <w:rsid w:val="002C65F2"/>
    <w:rsid w:val="002C6813"/>
    <w:rsid w:val="002C6A96"/>
    <w:rsid w:val="002C6CB6"/>
    <w:rsid w:val="002C6D84"/>
    <w:rsid w:val="002C70C4"/>
    <w:rsid w:val="002C71A3"/>
    <w:rsid w:val="002C751B"/>
    <w:rsid w:val="002C75AB"/>
    <w:rsid w:val="002C7832"/>
    <w:rsid w:val="002C7931"/>
    <w:rsid w:val="002D10F8"/>
    <w:rsid w:val="002D12D1"/>
    <w:rsid w:val="002D1C34"/>
    <w:rsid w:val="002D1DFD"/>
    <w:rsid w:val="002D1EE9"/>
    <w:rsid w:val="002D2191"/>
    <w:rsid w:val="002D2556"/>
    <w:rsid w:val="002D2BC1"/>
    <w:rsid w:val="002D3122"/>
    <w:rsid w:val="002D3168"/>
    <w:rsid w:val="002D338E"/>
    <w:rsid w:val="002D392A"/>
    <w:rsid w:val="002D45AC"/>
    <w:rsid w:val="002D472D"/>
    <w:rsid w:val="002D4754"/>
    <w:rsid w:val="002D4B6A"/>
    <w:rsid w:val="002D54D9"/>
    <w:rsid w:val="002D56F3"/>
    <w:rsid w:val="002D57A2"/>
    <w:rsid w:val="002D59AE"/>
    <w:rsid w:val="002D669F"/>
    <w:rsid w:val="002D7579"/>
    <w:rsid w:val="002D7708"/>
    <w:rsid w:val="002D7CBE"/>
    <w:rsid w:val="002D7EE1"/>
    <w:rsid w:val="002E03DA"/>
    <w:rsid w:val="002E03FA"/>
    <w:rsid w:val="002E09C8"/>
    <w:rsid w:val="002E1224"/>
    <w:rsid w:val="002E1A2F"/>
    <w:rsid w:val="002E1A71"/>
    <w:rsid w:val="002E1AC5"/>
    <w:rsid w:val="002E2AF7"/>
    <w:rsid w:val="002E2E98"/>
    <w:rsid w:val="002E367E"/>
    <w:rsid w:val="002E3B26"/>
    <w:rsid w:val="002E3B70"/>
    <w:rsid w:val="002E4257"/>
    <w:rsid w:val="002E4888"/>
    <w:rsid w:val="002E4A0C"/>
    <w:rsid w:val="002E5948"/>
    <w:rsid w:val="002E61E0"/>
    <w:rsid w:val="002E6588"/>
    <w:rsid w:val="002E6E44"/>
    <w:rsid w:val="002E79D4"/>
    <w:rsid w:val="002E7BA1"/>
    <w:rsid w:val="002F0664"/>
    <w:rsid w:val="002F0867"/>
    <w:rsid w:val="002F1B91"/>
    <w:rsid w:val="002F2B99"/>
    <w:rsid w:val="002F41BB"/>
    <w:rsid w:val="002F47E9"/>
    <w:rsid w:val="002F4E0C"/>
    <w:rsid w:val="002F4F38"/>
    <w:rsid w:val="002F54B5"/>
    <w:rsid w:val="002F63CA"/>
    <w:rsid w:val="002F64E7"/>
    <w:rsid w:val="002F6858"/>
    <w:rsid w:val="002F6D6B"/>
    <w:rsid w:val="002F6F62"/>
    <w:rsid w:val="002F73C6"/>
    <w:rsid w:val="002F73D5"/>
    <w:rsid w:val="0030083B"/>
    <w:rsid w:val="0030085A"/>
    <w:rsid w:val="003016F7"/>
    <w:rsid w:val="00301AA3"/>
    <w:rsid w:val="00301AC8"/>
    <w:rsid w:val="00301C13"/>
    <w:rsid w:val="00301D1E"/>
    <w:rsid w:val="00301DAC"/>
    <w:rsid w:val="0030224A"/>
    <w:rsid w:val="003027DB"/>
    <w:rsid w:val="00302907"/>
    <w:rsid w:val="00302D34"/>
    <w:rsid w:val="00303AFB"/>
    <w:rsid w:val="003047FF"/>
    <w:rsid w:val="003053F8"/>
    <w:rsid w:val="00305B03"/>
    <w:rsid w:val="00305E61"/>
    <w:rsid w:val="00306F69"/>
    <w:rsid w:val="00307190"/>
    <w:rsid w:val="0030749B"/>
    <w:rsid w:val="00307E24"/>
    <w:rsid w:val="00307FD3"/>
    <w:rsid w:val="003104B1"/>
    <w:rsid w:val="00310889"/>
    <w:rsid w:val="00310DDA"/>
    <w:rsid w:val="00312204"/>
    <w:rsid w:val="003124B4"/>
    <w:rsid w:val="0031352C"/>
    <w:rsid w:val="003139BE"/>
    <w:rsid w:val="00313A5A"/>
    <w:rsid w:val="003146C6"/>
    <w:rsid w:val="00314D7A"/>
    <w:rsid w:val="003155B5"/>
    <w:rsid w:val="003156FA"/>
    <w:rsid w:val="003158D1"/>
    <w:rsid w:val="00315CBA"/>
    <w:rsid w:val="003162F4"/>
    <w:rsid w:val="00316CA8"/>
    <w:rsid w:val="00316F76"/>
    <w:rsid w:val="00317375"/>
    <w:rsid w:val="00317FD5"/>
    <w:rsid w:val="0032026D"/>
    <w:rsid w:val="003211E8"/>
    <w:rsid w:val="00321207"/>
    <w:rsid w:val="0032138C"/>
    <w:rsid w:val="00321487"/>
    <w:rsid w:val="00321770"/>
    <w:rsid w:val="0032178D"/>
    <w:rsid w:val="00321967"/>
    <w:rsid w:val="003223AD"/>
    <w:rsid w:val="00322A63"/>
    <w:rsid w:val="0032377A"/>
    <w:rsid w:val="003237E4"/>
    <w:rsid w:val="003240EA"/>
    <w:rsid w:val="00324C59"/>
    <w:rsid w:val="00324FD2"/>
    <w:rsid w:val="00325EDB"/>
    <w:rsid w:val="003269CB"/>
    <w:rsid w:val="0032712A"/>
    <w:rsid w:val="00330AD4"/>
    <w:rsid w:val="00330ECA"/>
    <w:rsid w:val="00331934"/>
    <w:rsid w:val="00331D2D"/>
    <w:rsid w:val="003321C2"/>
    <w:rsid w:val="00332C59"/>
    <w:rsid w:val="0033371C"/>
    <w:rsid w:val="00333BF5"/>
    <w:rsid w:val="00334005"/>
    <w:rsid w:val="00334109"/>
    <w:rsid w:val="00334240"/>
    <w:rsid w:val="00334359"/>
    <w:rsid w:val="00334620"/>
    <w:rsid w:val="00334E5C"/>
    <w:rsid w:val="00335397"/>
    <w:rsid w:val="0033543E"/>
    <w:rsid w:val="00335C0C"/>
    <w:rsid w:val="00335CAD"/>
    <w:rsid w:val="0033672E"/>
    <w:rsid w:val="00336EB2"/>
    <w:rsid w:val="003372F9"/>
    <w:rsid w:val="00337C56"/>
    <w:rsid w:val="00340336"/>
    <w:rsid w:val="00340400"/>
    <w:rsid w:val="003405BE"/>
    <w:rsid w:val="00340CC9"/>
    <w:rsid w:val="00341370"/>
    <w:rsid w:val="003416F9"/>
    <w:rsid w:val="0034211C"/>
    <w:rsid w:val="00342483"/>
    <w:rsid w:val="00342AFE"/>
    <w:rsid w:val="00342C61"/>
    <w:rsid w:val="00342C7B"/>
    <w:rsid w:val="003432E1"/>
    <w:rsid w:val="00343BA5"/>
    <w:rsid w:val="00343DB9"/>
    <w:rsid w:val="00345746"/>
    <w:rsid w:val="00345F5B"/>
    <w:rsid w:val="003463C2"/>
    <w:rsid w:val="00346788"/>
    <w:rsid w:val="00347A0D"/>
    <w:rsid w:val="00350182"/>
    <w:rsid w:val="00350609"/>
    <w:rsid w:val="00350BA8"/>
    <w:rsid w:val="00350C31"/>
    <w:rsid w:val="00351447"/>
    <w:rsid w:val="003514CF"/>
    <w:rsid w:val="00351B74"/>
    <w:rsid w:val="00353B16"/>
    <w:rsid w:val="00353FB8"/>
    <w:rsid w:val="00354B75"/>
    <w:rsid w:val="00355C86"/>
    <w:rsid w:val="00356532"/>
    <w:rsid w:val="00356D16"/>
    <w:rsid w:val="00356EAE"/>
    <w:rsid w:val="00356F11"/>
    <w:rsid w:val="003573A5"/>
    <w:rsid w:val="003573BB"/>
    <w:rsid w:val="00357EC5"/>
    <w:rsid w:val="00360183"/>
    <w:rsid w:val="0036058C"/>
    <w:rsid w:val="00360704"/>
    <w:rsid w:val="00360AA0"/>
    <w:rsid w:val="003613AD"/>
    <w:rsid w:val="003613D1"/>
    <w:rsid w:val="003619BF"/>
    <w:rsid w:val="00363152"/>
    <w:rsid w:val="003634D3"/>
    <w:rsid w:val="00364225"/>
    <w:rsid w:val="00364574"/>
    <w:rsid w:val="00364C63"/>
    <w:rsid w:val="003658F4"/>
    <w:rsid w:val="00365975"/>
    <w:rsid w:val="00366988"/>
    <w:rsid w:val="00366BA9"/>
    <w:rsid w:val="00366C14"/>
    <w:rsid w:val="00366C7C"/>
    <w:rsid w:val="00367B4D"/>
    <w:rsid w:val="0037096C"/>
    <w:rsid w:val="00370D04"/>
    <w:rsid w:val="00370DF3"/>
    <w:rsid w:val="00371360"/>
    <w:rsid w:val="00371F02"/>
    <w:rsid w:val="003720DA"/>
    <w:rsid w:val="0037215B"/>
    <w:rsid w:val="0037261C"/>
    <w:rsid w:val="00372BCF"/>
    <w:rsid w:val="003736C4"/>
    <w:rsid w:val="00373BDE"/>
    <w:rsid w:val="00373D89"/>
    <w:rsid w:val="003740C6"/>
    <w:rsid w:val="00374104"/>
    <w:rsid w:val="003741DA"/>
    <w:rsid w:val="003743B8"/>
    <w:rsid w:val="00374687"/>
    <w:rsid w:val="00374730"/>
    <w:rsid w:val="00374B71"/>
    <w:rsid w:val="003750BE"/>
    <w:rsid w:val="00375325"/>
    <w:rsid w:val="003754F0"/>
    <w:rsid w:val="003755C0"/>
    <w:rsid w:val="0037591E"/>
    <w:rsid w:val="00375B8C"/>
    <w:rsid w:val="0037601A"/>
    <w:rsid w:val="00376496"/>
    <w:rsid w:val="00376859"/>
    <w:rsid w:val="00377284"/>
    <w:rsid w:val="003775AB"/>
    <w:rsid w:val="00377615"/>
    <w:rsid w:val="0037774D"/>
    <w:rsid w:val="003779B0"/>
    <w:rsid w:val="00377E87"/>
    <w:rsid w:val="00377F1F"/>
    <w:rsid w:val="00380339"/>
    <w:rsid w:val="00380386"/>
    <w:rsid w:val="00380D7A"/>
    <w:rsid w:val="00381430"/>
    <w:rsid w:val="00381647"/>
    <w:rsid w:val="00382697"/>
    <w:rsid w:val="00382CAE"/>
    <w:rsid w:val="00383491"/>
    <w:rsid w:val="0038414C"/>
    <w:rsid w:val="00384234"/>
    <w:rsid w:val="0038505B"/>
    <w:rsid w:val="003851C7"/>
    <w:rsid w:val="003857E7"/>
    <w:rsid w:val="00385E9F"/>
    <w:rsid w:val="00385F37"/>
    <w:rsid w:val="00386671"/>
    <w:rsid w:val="00386E52"/>
    <w:rsid w:val="0038757B"/>
    <w:rsid w:val="00387898"/>
    <w:rsid w:val="0039023B"/>
    <w:rsid w:val="0039067C"/>
    <w:rsid w:val="00391431"/>
    <w:rsid w:val="00391C58"/>
    <w:rsid w:val="003933EB"/>
    <w:rsid w:val="0039360C"/>
    <w:rsid w:val="00393840"/>
    <w:rsid w:val="00393A58"/>
    <w:rsid w:val="003944B0"/>
    <w:rsid w:val="00394FF4"/>
    <w:rsid w:val="00395BB1"/>
    <w:rsid w:val="00395EF6"/>
    <w:rsid w:val="003961E3"/>
    <w:rsid w:val="00396953"/>
    <w:rsid w:val="003A035A"/>
    <w:rsid w:val="003A037E"/>
    <w:rsid w:val="003A0625"/>
    <w:rsid w:val="003A1216"/>
    <w:rsid w:val="003A1674"/>
    <w:rsid w:val="003A1C84"/>
    <w:rsid w:val="003A232F"/>
    <w:rsid w:val="003A2F45"/>
    <w:rsid w:val="003A3506"/>
    <w:rsid w:val="003A39D9"/>
    <w:rsid w:val="003A3A91"/>
    <w:rsid w:val="003A3B8C"/>
    <w:rsid w:val="003A4727"/>
    <w:rsid w:val="003A4844"/>
    <w:rsid w:val="003A49ED"/>
    <w:rsid w:val="003A4CD9"/>
    <w:rsid w:val="003A5583"/>
    <w:rsid w:val="003A5908"/>
    <w:rsid w:val="003A5F70"/>
    <w:rsid w:val="003A62A9"/>
    <w:rsid w:val="003A71AE"/>
    <w:rsid w:val="003A768F"/>
    <w:rsid w:val="003A7709"/>
    <w:rsid w:val="003A7AC9"/>
    <w:rsid w:val="003A7FE1"/>
    <w:rsid w:val="003B07D5"/>
    <w:rsid w:val="003B10AB"/>
    <w:rsid w:val="003B12A4"/>
    <w:rsid w:val="003B3CAA"/>
    <w:rsid w:val="003B3F02"/>
    <w:rsid w:val="003B46F5"/>
    <w:rsid w:val="003B4746"/>
    <w:rsid w:val="003B4C82"/>
    <w:rsid w:val="003B5E2F"/>
    <w:rsid w:val="003B60E7"/>
    <w:rsid w:val="003B6137"/>
    <w:rsid w:val="003B6630"/>
    <w:rsid w:val="003B68BE"/>
    <w:rsid w:val="003B6F4D"/>
    <w:rsid w:val="003B767B"/>
    <w:rsid w:val="003B7A06"/>
    <w:rsid w:val="003B7C57"/>
    <w:rsid w:val="003C010B"/>
    <w:rsid w:val="003C03E2"/>
    <w:rsid w:val="003C0BB7"/>
    <w:rsid w:val="003C0EBB"/>
    <w:rsid w:val="003C1CC5"/>
    <w:rsid w:val="003C2396"/>
    <w:rsid w:val="003C34B6"/>
    <w:rsid w:val="003C378E"/>
    <w:rsid w:val="003C4287"/>
    <w:rsid w:val="003C4302"/>
    <w:rsid w:val="003C44C7"/>
    <w:rsid w:val="003C470A"/>
    <w:rsid w:val="003C4A9C"/>
    <w:rsid w:val="003C4C35"/>
    <w:rsid w:val="003C4E46"/>
    <w:rsid w:val="003C5622"/>
    <w:rsid w:val="003C572D"/>
    <w:rsid w:val="003C587F"/>
    <w:rsid w:val="003C6F89"/>
    <w:rsid w:val="003D01E0"/>
    <w:rsid w:val="003D0613"/>
    <w:rsid w:val="003D0947"/>
    <w:rsid w:val="003D09FD"/>
    <w:rsid w:val="003D0F90"/>
    <w:rsid w:val="003D1690"/>
    <w:rsid w:val="003D1A42"/>
    <w:rsid w:val="003D1A9E"/>
    <w:rsid w:val="003D1AA8"/>
    <w:rsid w:val="003D1BA2"/>
    <w:rsid w:val="003D1CB9"/>
    <w:rsid w:val="003D1D77"/>
    <w:rsid w:val="003D208F"/>
    <w:rsid w:val="003D25F1"/>
    <w:rsid w:val="003D2C46"/>
    <w:rsid w:val="003D30A3"/>
    <w:rsid w:val="003D32E5"/>
    <w:rsid w:val="003D340E"/>
    <w:rsid w:val="003D3929"/>
    <w:rsid w:val="003D3C4E"/>
    <w:rsid w:val="003D3D92"/>
    <w:rsid w:val="003D4CDA"/>
    <w:rsid w:val="003D4E2B"/>
    <w:rsid w:val="003D59DB"/>
    <w:rsid w:val="003D6B1C"/>
    <w:rsid w:val="003D6B39"/>
    <w:rsid w:val="003D6BCC"/>
    <w:rsid w:val="003D6C59"/>
    <w:rsid w:val="003D6D6A"/>
    <w:rsid w:val="003D741D"/>
    <w:rsid w:val="003D78C8"/>
    <w:rsid w:val="003D78FD"/>
    <w:rsid w:val="003D7D9F"/>
    <w:rsid w:val="003E18C4"/>
    <w:rsid w:val="003E1D1E"/>
    <w:rsid w:val="003E2331"/>
    <w:rsid w:val="003E24E9"/>
    <w:rsid w:val="003E3026"/>
    <w:rsid w:val="003E332E"/>
    <w:rsid w:val="003E399C"/>
    <w:rsid w:val="003E3BF3"/>
    <w:rsid w:val="003E3FB6"/>
    <w:rsid w:val="003E4047"/>
    <w:rsid w:val="003E5918"/>
    <w:rsid w:val="003E5AB5"/>
    <w:rsid w:val="003E6776"/>
    <w:rsid w:val="003E6843"/>
    <w:rsid w:val="003E6D6D"/>
    <w:rsid w:val="003E6EE4"/>
    <w:rsid w:val="003E770A"/>
    <w:rsid w:val="003F0538"/>
    <w:rsid w:val="003F0F3C"/>
    <w:rsid w:val="003F11C4"/>
    <w:rsid w:val="003F1334"/>
    <w:rsid w:val="003F1475"/>
    <w:rsid w:val="003F173A"/>
    <w:rsid w:val="003F1FD4"/>
    <w:rsid w:val="003F2321"/>
    <w:rsid w:val="003F2CD6"/>
    <w:rsid w:val="003F3162"/>
    <w:rsid w:val="003F3437"/>
    <w:rsid w:val="003F5312"/>
    <w:rsid w:val="003F54F9"/>
    <w:rsid w:val="003F5ED9"/>
    <w:rsid w:val="003F65F5"/>
    <w:rsid w:val="003F6C46"/>
    <w:rsid w:val="003F7DD6"/>
    <w:rsid w:val="004005E5"/>
    <w:rsid w:val="00400630"/>
    <w:rsid w:val="0040119C"/>
    <w:rsid w:val="004022A7"/>
    <w:rsid w:val="004025A8"/>
    <w:rsid w:val="004028CE"/>
    <w:rsid w:val="004033B0"/>
    <w:rsid w:val="004040C7"/>
    <w:rsid w:val="004041E3"/>
    <w:rsid w:val="004043C2"/>
    <w:rsid w:val="0040469F"/>
    <w:rsid w:val="00404A80"/>
    <w:rsid w:val="00404E36"/>
    <w:rsid w:val="00405616"/>
    <w:rsid w:val="00405EB8"/>
    <w:rsid w:val="004064F7"/>
    <w:rsid w:val="004068A4"/>
    <w:rsid w:val="004075ED"/>
    <w:rsid w:val="004075F9"/>
    <w:rsid w:val="0041008F"/>
    <w:rsid w:val="004105DE"/>
    <w:rsid w:val="004106DD"/>
    <w:rsid w:val="004109D7"/>
    <w:rsid w:val="00410C6F"/>
    <w:rsid w:val="004111FF"/>
    <w:rsid w:val="004117E2"/>
    <w:rsid w:val="00411D3E"/>
    <w:rsid w:val="004121ED"/>
    <w:rsid w:val="00412452"/>
    <w:rsid w:val="0041279E"/>
    <w:rsid w:val="00413ACA"/>
    <w:rsid w:val="00413BA8"/>
    <w:rsid w:val="00413DB7"/>
    <w:rsid w:val="00414468"/>
    <w:rsid w:val="00414728"/>
    <w:rsid w:val="00414BE2"/>
    <w:rsid w:val="00414CD5"/>
    <w:rsid w:val="00414CFA"/>
    <w:rsid w:val="00416937"/>
    <w:rsid w:val="00416FE2"/>
    <w:rsid w:val="00417CC3"/>
    <w:rsid w:val="00417D33"/>
    <w:rsid w:val="00417DFB"/>
    <w:rsid w:val="00420AB7"/>
    <w:rsid w:val="00420C46"/>
    <w:rsid w:val="00421833"/>
    <w:rsid w:val="00422FF3"/>
    <w:rsid w:val="00424055"/>
    <w:rsid w:val="00424A4C"/>
    <w:rsid w:val="00424F48"/>
    <w:rsid w:val="0042517A"/>
    <w:rsid w:val="004252A1"/>
    <w:rsid w:val="0042547E"/>
    <w:rsid w:val="00427C50"/>
    <w:rsid w:val="00427E16"/>
    <w:rsid w:val="00427F1E"/>
    <w:rsid w:val="00430202"/>
    <w:rsid w:val="00430A93"/>
    <w:rsid w:val="00431055"/>
    <w:rsid w:val="0043174D"/>
    <w:rsid w:val="004323D1"/>
    <w:rsid w:val="00432CF7"/>
    <w:rsid w:val="00432D1F"/>
    <w:rsid w:val="00433386"/>
    <w:rsid w:val="004343A4"/>
    <w:rsid w:val="004347F7"/>
    <w:rsid w:val="00434A2C"/>
    <w:rsid w:val="00434AF1"/>
    <w:rsid w:val="00435138"/>
    <w:rsid w:val="0043518A"/>
    <w:rsid w:val="00435202"/>
    <w:rsid w:val="0043521B"/>
    <w:rsid w:val="0043633E"/>
    <w:rsid w:val="00436988"/>
    <w:rsid w:val="004369AB"/>
    <w:rsid w:val="004369CC"/>
    <w:rsid w:val="004378A0"/>
    <w:rsid w:val="004378FE"/>
    <w:rsid w:val="00440564"/>
    <w:rsid w:val="00440EB2"/>
    <w:rsid w:val="00441934"/>
    <w:rsid w:val="00441982"/>
    <w:rsid w:val="00441CAF"/>
    <w:rsid w:val="00441E35"/>
    <w:rsid w:val="004428D7"/>
    <w:rsid w:val="0044297F"/>
    <w:rsid w:val="00442B40"/>
    <w:rsid w:val="00442C1D"/>
    <w:rsid w:val="004430EC"/>
    <w:rsid w:val="004439C7"/>
    <w:rsid w:val="0044492D"/>
    <w:rsid w:val="00444A16"/>
    <w:rsid w:val="00444E6A"/>
    <w:rsid w:val="00445515"/>
    <w:rsid w:val="004459C2"/>
    <w:rsid w:val="00446151"/>
    <w:rsid w:val="0044621E"/>
    <w:rsid w:val="00446914"/>
    <w:rsid w:val="00446CA9"/>
    <w:rsid w:val="00447B2D"/>
    <w:rsid w:val="00447E7F"/>
    <w:rsid w:val="00447FC3"/>
    <w:rsid w:val="0045018B"/>
    <w:rsid w:val="00450B51"/>
    <w:rsid w:val="00451D5C"/>
    <w:rsid w:val="00452552"/>
    <w:rsid w:val="0045278C"/>
    <w:rsid w:val="00452EC4"/>
    <w:rsid w:val="0045310B"/>
    <w:rsid w:val="00453170"/>
    <w:rsid w:val="0045452F"/>
    <w:rsid w:val="0045481B"/>
    <w:rsid w:val="00454820"/>
    <w:rsid w:val="00454F44"/>
    <w:rsid w:val="00455037"/>
    <w:rsid w:val="004551AA"/>
    <w:rsid w:val="0045532A"/>
    <w:rsid w:val="00455654"/>
    <w:rsid w:val="00455F2B"/>
    <w:rsid w:val="004563B1"/>
    <w:rsid w:val="0045663D"/>
    <w:rsid w:val="00456A25"/>
    <w:rsid w:val="00456D35"/>
    <w:rsid w:val="0045750C"/>
    <w:rsid w:val="004575C6"/>
    <w:rsid w:val="004602B4"/>
    <w:rsid w:val="0046080F"/>
    <w:rsid w:val="004609FB"/>
    <w:rsid w:val="00460ED8"/>
    <w:rsid w:val="004611A3"/>
    <w:rsid w:val="00461499"/>
    <w:rsid w:val="0046235E"/>
    <w:rsid w:val="00462D87"/>
    <w:rsid w:val="00462E6F"/>
    <w:rsid w:val="004638BE"/>
    <w:rsid w:val="004638D1"/>
    <w:rsid w:val="0046394A"/>
    <w:rsid w:val="00463C88"/>
    <w:rsid w:val="00463E2C"/>
    <w:rsid w:val="00463F9C"/>
    <w:rsid w:val="004642B2"/>
    <w:rsid w:val="00464F3C"/>
    <w:rsid w:val="00465A1E"/>
    <w:rsid w:val="00465A80"/>
    <w:rsid w:val="00465B8D"/>
    <w:rsid w:val="00465BBE"/>
    <w:rsid w:val="00466A17"/>
    <w:rsid w:val="00466BE7"/>
    <w:rsid w:val="00466DDF"/>
    <w:rsid w:val="00466F42"/>
    <w:rsid w:val="00470569"/>
    <w:rsid w:val="004705E1"/>
    <w:rsid w:val="004706E2"/>
    <w:rsid w:val="004708F4"/>
    <w:rsid w:val="00470DB2"/>
    <w:rsid w:val="00471D28"/>
    <w:rsid w:val="00472408"/>
    <w:rsid w:val="004725C9"/>
    <w:rsid w:val="00472737"/>
    <w:rsid w:val="0047350C"/>
    <w:rsid w:val="0047363B"/>
    <w:rsid w:val="00473BEF"/>
    <w:rsid w:val="00474780"/>
    <w:rsid w:val="0047534E"/>
    <w:rsid w:val="00475F95"/>
    <w:rsid w:val="00476437"/>
    <w:rsid w:val="004765F8"/>
    <w:rsid w:val="0047714D"/>
    <w:rsid w:val="00477354"/>
    <w:rsid w:val="004775FA"/>
    <w:rsid w:val="004776EB"/>
    <w:rsid w:val="00477837"/>
    <w:rsid w:val="00477880"/>
    <w:rsid w:val="004778F5"/>
    <w:rsid w:val="00477CB1"/>
    <w:rsid w:val="00477F76"/>
    <w:rsid w:val="00480ADA"/>
    <w:rsid w:val="00482796"/>
    <w:rsid w:val="004838F4"/>
    <w:rsid w:val="00483A54"/>
    <w:rsid w:val="00483F93"/>
    <w:rsid w:val="004852B1"/>
    <w:rsid w:val="00485915"/>
    <w:rsid w:val="00486529"/>
    <w:rsid w:val="00486B38"/>
    <w:rsid w:val="00486B75"/>
    <w:rsid w:val="00487C12"/>
    <w:rsid w:val="00490224"/>
    <w:rsid w:val="0049039B"/>
    <w:rsid w:val="00490591"/>
    <w:rsid w:val="00490616"/>
    <w:rsid w:val="004909DC"/>
    <w:rsid w:val="00490D1A"/>
    <w:rsid w:val="004911B8"/>
    <w:rsid w:val="00491F9D"/>
    <w:rsid w:val="004926B0"/>
    <w:rsid w:val="00492941"/>
    <w:rsid w:val="00492A56"/>
    <w:rsid w:val="00493499"/>
    <w:rsid w:val="00493FB5"/>
    <w:rsid w:val="00494264"/>
    <w:rsid w:val="00494B25"/>
    <w:rsid w:val="00494CA7"/>
    <w:rsid w:val="00494D1B"/>
    <w:rsid w:val="00494E3D"/>
    <w:rsid w:val="00494FC5"/>
    <w:rsid w:val="00496A33"/>
    <w:rsid w:val="00497E62"/>
    <w:rsid w:val="00497F01"/>
    <w:rsid w:val="004A073B"/>
    <w:rsid w:val="004A08A3"/>
    <w:rsid w:val="004A08CB"/>
    <w:rsid w:val="004A1094"/>
    <w:rsid w:val="004A11B0"/>
    <w:rsid w:val="004A15A3"/>
    <w:rsid w:val="004A1667"/>
    <w:rsid w:val="004A1B6D"/>
    <w:rsid w:val="004A333E"/>
    <w:rsid w:val="004A3904"/>
    <w:rsid w:val="004A456F"/>
    <w:rsid w:val="004A472C"/>
    <w:rsid w:val="004A47A3"/>
    <w:rsid w:val="004A50CA"/>
    <w:rsid w:val="004A5357"/>
    <w:rsid w:val="004A5713"/>
    <w:rsid w:val="004A5FCD"/>
    <w:rsid w:val="004A64D3"/>
    <w:rsid w:val="004A6575"/>
    <w:rsid w:val="004A66D8"/>
    <w:rsid w:val="004A6C5F"/>
    <w:rsid w:val="004A6D40"/>
    <w:rsid w:val="004A731B"/>
    <w:rsid w:val="004A7786"/>
    <w:rsid w:val="004A7AFF"/>
    <w:rsid w:val="004B0929"/>
    <w:rsid w:val="004B0B52"/>
    <w:rsid w:val="004B0DF2"/>
    <w:rsid w:val="004B0E3D"/>
    <w:rsid w:val="004B1487"/>
    <w:rsid w:val="004B1493"/>
    <w:rsid w:val="004B1D57"/>
    <w:rsid w:val="004B1F60"/>
    <w:rsid w:val="004B2213"/>
    <w:rsid w:val="004B35D7"/>
    <w:rsid w:val="004B36A3"/>
    <w:rsid w:val="004B3A9A"/>
    <w:rsid w:val="004B40C7"/>
    <w:rsid w:val="004B4394"/>
    <w:rsid w:val="004B4B34"/>
    <w:rsid w:val="004B4DC6"/>
    <w:rsid w:val="004B4F10"/>
    <w:rsid w:val="004B53B1"/>
    <w:rsid w:val="004B55F4"/>
    <w:rsid w:val="004B56D1"/>
    <w:rsid w:val="004B5D75"/>
    <w:rsid w:val="004B679E"/>
    <w:rsid w:val="004B6EA9"/>
    <w:rsid w:val="004B7571"/>
    <w:rsid w:val="004C0321"/>
    <w:rsid w:val="004C0611"/>
    <w:rsid w:val="004C0A16"/>
    <w:rsid w:val="004C0A33"/>
    <w:rsid w:val="004C0B11"/>
    <w:rsid w:val="004C0BDF"/>
    <w:rsid w:val="004C0EC6"/>
    <w:rsid w:val="004C16BB"/>
    <w:rsid w:val="004C1FD8"/>
    <w:rsid w:val="004C22B8"/>
    <w:rsid w:val="004C269D"/>
    <w:rsid w:val="004C2947"/>
    <w:rsid w:val="004C2F6A"/>
    <w:rsid w:val="004C311A"/>
    <w:rsid w:val="004C34DF"/>
    <w:rsid w:val="004C350B"/>
    <w:rsid w:val="004C44A2"/>
    <w:rsid w:val="004C460C"/>
    <w:rsid w:val="004C50AF"/>
    <w:rsid w:val="004C5B64"/>
    <w:rsid w:val="004C661D"/>
    <w:rsid w:val="004C67C0"/>
    <w:rsid w:val="004C7BA0"/>
    <w:rsid w:val="004C7C1C"/>
    <w:rsid w:val="004C7D40"/>
    <w:rsid w:val="004C7E9D"/>
    <w:rsid w:val="004D0487"/>
    <w:rsid w:val="004D0B2F"/>
    <w:rsid w:val="004D13A7"/>
    <w:rsid w:val="004D13DD"/>
    <w:rsid w:val="004D1644"/>
    <w:rsid w:val="004D1768"/>
    <w:rsid w:val="004D1FBF"/>
    <w:rsid w:val="004D2094"/>
    <w:rsid w:val="004D22B2"/>
    <w:rsid w:val="004D2450"/>
    <w:rsid w:val="004D2898"/>
    <w:rsid w:val="004D29EF"/>
    <w:rsid w:val="004D2D1B"/>
    <w:rsid w:val="004D2E02"/>
    <w:rsid w:val="004D2FAC"/>
    <w:rsid w:val="004D327E"/>
    <w:rsid w:val="004D3951"/>
    <w:rsid w:val="004D42B1"/>
    <w:rsid w:val="004D443B"/>
    <w:rsid w:val="004D46F8"/>
    <w:rsid w:val="004D4A7B"/>
    <w:rsid w:val="004D4DB2"/>
    <w:rsid w:val="004D5395"/>
    <w:rsid w:val="004D5A3B"/>
    <w:rsid w:val="004D5C28"/>
    <w:rsid w:val="004D5FFE"/>
    <w:rsid w:val="004D616C"/>
    <w:rsid w:val="004D6761"/>
    <w:rsid w:val="004D735C"/>
    <w:rsid w:val="004D7507"/>
    <w:rsid w:val="004D762B"/>
    <w:rsid w:val="004D7BF4"/>
    <w:rsid w:val="004D7DCE"/>
    <w:rsid w:val="004E00CA"/>
    <w:rsid w:val="004E0C20"/>
    <w:rsid w:val="004E0FD0"/>
    <w:rsid w:val="004E1883"/>
    <w:rsid w:val="004E1CED"/>
    <w:rsid w:val="004E1FD2"/>
    <w:rsid w:val="004E225B"/>
    <w:rsid w:val="004E24C6"/>
    <w:rsid w:val="004E2CCA"/>
    <w:rsid w:val="004E3135"/>
    <w:rsid w:val="004E32BD"/>
    <w:rsid w:val="004E3463"/>
    <w:rsid w:val="004E3EE7"/>
    <w:rsid w:val="004E4096"/>
    <w:rsid w:val="004E4241"/>
    <w:rsid w:val="004E45E7"/>
    <w:rsid w:val="004E4A87"/>
    <w:rsid w:val="004E4FEE"/>
    <w:rsid w:val="004E62A4"/>
    <w:rsid w:val="004E6B43"/>
    <w:rsid w:val="004E6CD8"/>
    <w:rsid w:val="004E6EBA"/>
    <w:rsid w:val="004E70C4"/>
    <w:rsid w:val="004E79A6"/>
    <w:rsid w:val="004E7E24"/>
    <w:rsid w:val="004E7E8B"/>
    <w:rsid w:val="004F04CC"/>
    <w:rsid w:val="004F0B14"/>
    <w:rsid w:val="004F0E79"/>
    <w:rsid w:val="004F1497"/>
    <w:rsid w:val="004F1C00"/>
    <w:rsid w:val="004F1F71"/>
    <w:rsid w:val="004F1F82"/>
    <w:rsid w:val="004F26BF"/>
    <w:rsid w:val="004F27E9"/>
    <w:rsid w:val="004F2CB5"/>
    <w:rsid w:val="004F2D62"/>
    <w:rsid w:val="004F395E"/>
    <w:rsid w:val="004F3AC8"/>
    <w:rsid w:val="004F435A"/>
    <w:rsid w:val="004F4946"/>
    <w:rsid w:val="004F4AA4"/>
    <w:rsid w:val="004F5ABF"/>
    <w:rsid w:val="004F6265"/>
    <w:rsid w:val="004F6587"/>
    <w:rsid w:val="004F670D"/>
    <w:rsid w:val="004F6712"/>
    <w:rsid w:val="004F68F6"/>
    <w:rsid w:val="004F6CB3"/>
    <w:rsid w:val="004F7262"/>
    <w:rsid w:val="004F7279"/>
    <w:rsid w:val="004F7F68"/>
    <w:rsid w:val="00500CD1"/>
    <w:rsid w:val="00500E00"/>
    <w:rsid w:val="005010AD"/>
    <w:rsid w:val="00501F50"/>
    <w:rsid w:val="00502832"/>
    <w:rsid w:val="00502884"/>
    <w:rsid w:val="0050312B"/>
    <w:rsid w:val="00503B66"/>
    <w:rsid w:val="00503DE8"/>
    <w:rsid w:val="005043F8"/>
    <w:rsid w:val="00504405"/>
    <w:rsid w:val="00504C47"/>
    <w:rsid w:val="005053A5"/>
    <w:rsid w:val="00505EB2"/>
    <w:rsid w:val="00506A72"/>
    <w:rsid w:val="00506C46"/>
    <w:rsid w:val="005101ED"/>
    <w:rsid w:val="00510822"/>
    <w:rsid w:val="00511D59"/>
    <w:rsid w:val="00511ECF"/>
    <w:rsid w:val="00512420"/>
    <w:rsid w:val="00512877"/>
    <w:rsid w:val="00512F79"/>
    <w:rsid w:val="0051408E"/>
    <w:rsid w:val="0051421D"/>
    <w:rsid w:val="005145D3"/>
    <w:rsid w:val="005147C5"/>
    <w:rsid w:val="005150C0"/>
    <w:rsid w:val="00515518"/>
    <w:rsid w:val="005157A4"/>
    <w:rsid w:val="00515B26"/>
    <w:rsid w:val="00515DF5"/>
    <w:rsid w:val="00516F45"/>
    <w:rsid w:val="00517616"/>
    <w:rsid w:val="00517ADD"/>
    <w:rsid w:val="00517CE5"/>
    <w:rsid w:val="00520900"/>
    <w:rsid w:val="005209F7"/>
    <w:rsid w:val="00521AB3"/>
    <w:rsid w:val="00521DA9"/>
    <w:rsid w:val="005225B1"/>
    <w:rsid w:val="005229B2"/>
    <w:rsid w:val="005237F6"/>
    <w:rsid w:val="00523C98"/>
    <w:rsid w:val="00524FF8"/>
    <w:rsid w:val="005250BC"/>
    <w:rsid w:val="00525351"/>
    <w:rsid w:val="0052555F"/>
    <w:rsid w:val="00525752"/>
    <w:rsid w:val="005257F5"/>
    <w:rsid w:val="00525978"/>
    <w:rsid w:val="00525B39"/>
    <w:rsid w:val="00526404"/>
    <w:rsid w:val="005266B3"/>
    <w:rsid w:val="0052674F"/>
    <w:rsid w:val="005268E9"/>
    <w:rsid w:val="005277AC"/>
    <w:rsid w:val="005278EA"/>
    <w:rsid w:val="00530520"/>
    <w:rsid w:val="00530879"/>
    <w:rsid w:val="005308B8"/>
    <w:rsid w:val="00530943"/>
    <w:rsid w:val="00530C88"/>
    <w:rsid w:val="00530F25"/>
    <w:rsid w:val="0053164A"/>
    <w:rsid w:val="00531B25"/>
    <w:rsid w:val="00531F10"/>
    <w:rsid w:val="00532654"/>
    <w:rsid w:val="005335A4"/>
    <w:rsid w:val="0053394E"/>
    <w:rsid w:val="00533FCD"/>
    <w:rsid w:val="00534035"/>
    <w:rsid w:val="00534762"/>
    <w:rsid w:val="00534A63"/>
    <w:rsid w:val="00534F96"/>
    <w:rsid w:val="00535147"/>
    <w:rsid w:val="005352C7"/>
    <w:rsid w:val="00535396"/>
    <w:rsid w:val="00535D87"/>
    <w:rsid w:val="0053621B"/>
    <w:rsid w:val="00536262"/>
    <w:rsid w:val="00537B22"/>
    <w:rsid w:val="00537D56"/>
    <w:rsid w:val="0054009F"/>
    <w:rsid w:val="00540486"/>
    <w:rsid w:val="0054065E"/>
    <w:rsid w:val="0054081C"/>
    <w:rsid w:val="00541481"/>
    <w:rsid w:val="00541559"/>
    <w:rsid w:val="005415BD"/>
    <w:rsid w:val="0054171F"/>
    <w:rsid w:val="005418A2"/>
    <w:rsid w:val="0054204C"/>
    <w:rsid w:val="00542301"/>
    <w:rsid w:val="0054246B"/>
    <w:rsid w:val="00542C60"/>
    <w:rsid w:val="00542E0A"/>
    <w:rsid w:val="005439B8"/>
    <w:rsid w:val="0054435D"/>
    <w:rsid w:val="00544432"/>
    <w:rsid w:val="00545399"/>
    <w:rsid w:val="00545AAA"/>
    <w:rsid w:val="00545BB7"/>
    <w:rsid w:val="00545FEA"/>
    <w:rsid w:val="0054633E"/>
    <w:rsid w:val="00546578"/>
    <w:rsid w:val="0054689F"/>
    <w:rsid w:val="00546BB3"/>
    <w:rsid w:val="00546E44"/>
    <w:rsid w:val="00547007"/>
    <w:rsid w:val="00547602"/>
    <w:rsid w:val="005505A0"/>
    <w:rsid w:val="00550793"/>
    <w:rsid w:val="00550A5F"/>
    <w:rsid w:val="00550F6B"/>
    <w:rsid w:val="005510F0"/>
    <w:rsid w:val="005515C0"/>
    <w:rsid w:val="00551892"/>
    <w:rsid w:val="00551F0F"/>
    <w:rsid w:val="005520A5"/>
    <w:rsid w:val="00553672"/>
    <w:rsid w:val="00553A6C"/>
    <w:rsid w:val="00553F2F"/>
    <w:rsid w:val="00554656"/>
    <w:rsid w:val="00554F88"/>
    <w:rsid w:val="005551A7"/>
    <w:rsid w:val="00555467"/>
    <w:rsid w:val="005556DC"/>
    <w:rsid w:val="0055660E"/>
    <w:rsid w:val="005571DC"/>
    <w:rsid w:val="00557C46"/>
    <w:rsid w:val="00557ECB"/>
    <w:rsid w:val="0056013E"/>
    <w:rsid w:val="00560FB5"/>
    <w:rsid w:val="00561047"/>
    <w:rsid w:val="00561350"/>
    <w:rsid w:val="00561A51"/>
    <w:rsid w:val="00562636"/>
    <w:rsid w:val="0056277A"/>
    <w:rsid w:val="00562B23"/>
    <w:rsid w:val="005633D0"/>
    <w:rsid w:val="00563BD6"/>
    <w:rsid w:val="00564480"/>
    <w:rsid w:val="00564F86"/>
    <w:rsid w:val="00565192"/>
    <w:rsid w:val="00566086"/>
    <w:rsid w:val="005665AF"/>
    <w:rsid w:val="005672A8"/>
    <w:rsid w:val="005675A0"/>
    <w:rsid w:val="005676C8"/>
    <w:rsid w:val="00567F6A"/>
    <w:rsid w:val="00567FDB"/>
    <w:rsid w:val="005700A9"/>
    <w:rsid w:val="00570D95"/>
    <w:rsid w:val="00570EF6"/>
    <w:rsid w:val="005713FD"/>
    <w:rsid w:val="00571561"/>
    <w:rsid w:val="0057160E"/>
    <w:rsid w:val="005725E1"/>
    <w:rsid w:val="0057283C"/>
    <w:rsid w:val="00572E0E"/>
    <w:rsid w:val="00572FC1"/>
    <w:rsid w:val="0057309E"/>
    <w:rsid w:val="005731F0"/>
    <w:rsid w:val="005734DE"/>
    <w:rsid w:val="005735D1"/>
    <w:rsid w:val="00573939"/>
    <w:rsid w:val="0057403F"/>
    <w:rsid w:val="0057442E"/>
    <w:rsid w:val="00574D88"/>
    <w:rsid w:val="005752E8"/>
    <w:rsid w:val="00575420"/>
    <w:rsid w:val="005754DB"/>
    <w:rsid w:val="00575596"/>
    <w:rsid w:val="00575725"/>
    <w:rsid w:val="00575E38"/>
    <w:rsid w:val="0057678C"/>
    <w:rsid w:val="00576BB3"/>
    <w:rsid w:val="00577456"/>
    <w:rsid w:val="00577B22"/>
    <w:rsid w:val="005801D8"/>
    <w:rsid w:val="0058088B"/>
    <w:rsid w:val="00581758"/>
    <w:rsid w:val="0058332B"/>
    <w:rsid w:val="0058377A"/>
    <w:rsid w:val="00584853"/>
    <w:rsid w:val="005853CE"/>
    <w:rsid w:val="005856FF"/>
    <w:rsid w:val="00585935"/>
    <w:rsid w:val="00585A30"/>
    <w:rsid w:val="00585B27"/>
    <w:rsid w:val="00585B94"/>
    <w:rsid w:val="00586A99"/>
    <w:rsid w:val="00586ACF"/>
    <w:rsid w:val="00586D67"/>
    <w:rsid w:val="00586E5D"/>
    <w:rsid w:val="00587187"/>
    <w:rsid w:val="00587A26"/>
    <w:rsid w:val="00587D9F"/>
    <w:rsid w:val="00587DD4"/>
    <w:rsid w:val="00587EB5"/>
    <w:rsid w:val="0059001A"/>
    <w:rsid w:val="0059005F"/>
    <w:rsid w:val="00590A01"/>
    <w:rsid w:val="00590B40"/>
    <w:rsid w:val="0059112F"/>
    <w:rsid w:val="00591322"/>
    <w:rsid w:val="00591394"/>
    <w:rsid w:val="005914FF"/>
    <w:rsid w:val="005919EE"/>
    <w:rsid w:val="00591CF6"/>
    <w:rsid w:val="00592443"/>
    <w:rsid w:val="005925FD"/>
    <w:rsid w:val="00592BCC"/>
    <w:rsid w:val="00592D3D"/>
    <w:rsid w:val="00593105"/>
    <w:rsid w:val="0059325D"/>
    <w:rsid w:val="0059381C"/>
    <w:rsid w:val="00593FB6"/>
    <w:rsid w:val="0059416D"/>
    <w:rsid w:val="005941E6"/>
    <w:rsid w:val="005945B7"/>
    <w:rsid w:val="005946E8"/>
    <w:rsid w:val="0059472C"/>
    <w:rsid w:val="005950F8"/>
    <w:rsid w:val="00595B4C"/>
    <w:rsid w:val="005960C3"/>
    <w:rsid w:val="00596228"/>
    <w:rsid w:val="00596F4F"/>
    <w:rsid w:val="0059731D"/>
    <w:rsid w:val="00597BED"/>
    <w:rsid w:val="005A067D"/>
    <w:rsid w:val="005A11F6"/>
    <w:rsid w:val="005A21FC"/>
    <w:rsid w:val="005A2614"/>
    <w:rsid w:val="005A2919"/>
    <w:rsid w:val="005A3BB3"/>
    <w:rsid w:val="005A4588"/>
    <w:rsid w:val="005A4902"/>
    <w:rsid w:val="005A4CFC"/>
    <w:rsid w:val="005A4EF4"/>
    <w:rsid w:val="005A60B2"/>
    <w:rsid w:val="005A67AA"/>
    <w:rsid w:val="005A6920"/>
    <w:rsid w:val="005A74EC"/>
    <w:rsid w:val="005A7E17"/>
    <w:rsid w:val="005A7EE7"/>
    <w:rsid w:val="005B0754"/>
    <w:rsid w:val="005B081D"/>
    <w:rsid w:val="005B094C"/>
    <w:rsid w:val="005B09E1"/>
    <w:rsid w:val="005B2089"/>
    <w:rsid w:val="005B26A8"/>
    <w:rsid w:val="005B3497"/>
    <w:rsid w:val="005B488A"/>
    <w:rsid w:val="005B4E8D"/>
    <w:rsid w:val="005B4FB3"/>
    <w:rsid w:val="005B589E"/>
    <w:rsid w:val="005B60A6"/>
    <w:rsid w:val="005B6D68"/>
    <w:rsid w:val="005B7544"/>
    <w:rsid w:val="005B7928"/>
    <w:rsid w:val="005C0CD8"/>
    <w:rsid w:val="005C0E72"/>
    <w:rsid w:val="005C1D49"/>
    <w:rsid w:val="005C1EFC"/>
    <w:rsid w:val="005C269F"/>
    <w:rsid w:val="005C3677"/>
    <w:rsid w:val="005C38D3"/>
    <w:rsid w:val="005C44BC"/>
    <w:rsid w:val="005C4734"/>
    <w:rsid w:val="005C5AC1"/>
    <w:rsid w:val="005C6960"/>
    <w:rsid w:val="005C6E31"/>
    <w:rsid w:val="005D0471"/>
    <w:rsid w:val="005D06A8"/>
    <w:rsid w:val="005D07D2"/>
    <w:rsid w:val="005D092C"/>
    <w:rsid w:val="005D0C73"/>
    <w:rsid w:val="005D1996"/>
    <w:rsid w:val="005D1E62"/>
    <w:rsid w:val="005D1F4C"/>
    <w:rsid w:val="005D2586"/>
    <w:rsid w:val="005D29D0"/>
    <w:rsid w:val="005D2BBA"/>
    <w:rsid w:val="005D34D2"/>
    <w:rsid w:val="005D3671"/>
    <w:rsid w:val="005D397D"/>
    <w:rsid w:val="005D480E"/>
    <w:rsid w:val="005D4BBC"/>
    <w:rsid w:val="005D581A"/>
    <w:rsid w:val="005D5F86"/>
    <w:rsid w:val="005D6A11"/>
    <w:rsid w:val="005D7874"/>
    <w:rsid w:val="005E0658"/>
    <w:rsid w:val="005E069A"/>
    <w:rsid w:val="005E0862"/>
    <w:rsid w:val="005E17CB"/>
    <w:rsid w:val="005E19E0"/>
    <w:rsid w:val="005E1D00"/>
    <w:rsid w:val="005E2203"/>
    <w:rsid w:val="005E2C94"/>
    <w:rsid w:val="005E2DA1"/>
    <w:rsid w:val="005E378F"/>
    <w:rsid w:val="005E39E3"/>
    <w:rsid w:val="005E411E"/>
    <w:rsid w:val="005E4592"/>
    <w:rsid w:val="005E48D1"/>
    <w:rsid w:val="005E4B4A"/>
    <w:rsid w:val="005E5446"/>
    <w:rsid w:val="005E5642"/>
    <w:rsid w:val="005E57E0"/>
    <w:rsid w:val="005E6067"/>
    <w:rsid w:val="005E6895"/>
    <w:rsid w:val="005E7F97"/>
    <w:rsid w:val="005F0107"/>
    <w:rsid w:val="005F03D2"/>
    <w:rsid w:val="005F0C23"/>
    <w:rsid w:val="005F0C42"/>
    <w:rsid w:val="005F15F8"/>
    <w:rsid w:val="005F186B"/>
    <w:rsid w:val="005F2FE5"/>
    <w:rsid w:val="005F3201"/>
    <w:rsid w:val="005F32FE"/>
    <w:rsid w:val="005F41E7"/>
    <w:rsid w:val="005F4C9E"/>
    <w:rsid w:val="005F5294"/>
    <w:rsid w:val="005F5406"/>
    <w:rsid w:val="005F55A4"/>
    <w:rsid w:val="005F645A"/>
    <w:rsid w:val="005F6567"/>
    <w:rsid w:val="005F65B6"/>
    <w:rsid w:val="005F75FD"/>
    <w:rsid w:val="005F7778"/>
    <w:rsid w:val="00600167"/>
    <w:rsid w:val="00600444"/>
    <w:rsid w:val="00600B42"/>
    <w:rsid w:val="00600BB8"/>
    <w:rsid w:val="0060126B"/>
    <w:rsid w:val="00601812"/>
    <w:rsid w:val="00602087"/>
    <w:rsid w:val="006021B4"/>
    <w:rsid w:val="00602208"/>
    <w:rsid w:val="00602DA0"/>
    <w:rsid w:val="00602F61"/>
    <w:rsid w:val="00603A1C"/>
    <w:rsid w:val="00603D62"/>
    <w:rsid w:val="0060415D"/>
    <w:rsid w:val="006052E7"/>
    <w:rsid w:val="00606E52"/>
    <w:rsid w:val="00607920"/>
    <w:rsid w:val="00607FE2"/>
    <w:rsid w:val="006102EB"/>
    <w:rsid w:val="00610458"/>
    <w:rsid w:val="0061095E"/>
    <w:rsid w:val="00610DDC"/>
    <w:rsid w:val="00610EFA"/>
    <w:rsid w:val="00611918"/>
    <w:rsid w:val="0061257D"/>
    <w:rsid w:val="006127F6"/>
    <w:rsid w:val="00612B46"/>
    <w:rsid w:val="00612BD3"/>
    <w:rsid w:val="0061303E"/>
    <w:rsid w:val="006132E2"/>
    <w:rsid w:val="00613ED4"/>
    <w:rsid w:val="0061490C"/>
    <w:rsid w:val="00614D41"/>
    <w:rsid w:val="00615081"/>
    <w:rsid w:val="00615E34"/>
    <w:rsid w:val="00615ECD"/>
    <w:rsid w:val="0061600C"/>
    <w:rsid w:val="00616146"/>
    <w:rsid w:val="0061669E"/>
    <w:rsid w:val="006169FA"/>
    <w:rsid w:val="00617DC6"/>
    <w:rsid w:val="006209B5"/>
    <w:rsid w:val="00620FA4"/>
    <w:rsid w:val="0062105B"/>
    <w:rsid w:val="00621120"/>
    <w:rsid w:val="0062162B"/>
    <w:rsid w:val="006219BA"/>
    <w:rsid w:val="00621A91"/>
    <w:rsid w:val="00622B59"/>
    <w:rsid w:val="00622BC1"/>
    <w:rsid w:val="00623865"/>
    <w:rsid w:val="006246A7"/>
    <w:rsid w:val="006247DC"/>
    <w:rsid w:val="00624DF8"/>
    <w:rsid w:val="00625BF2"/>
    <w:rsid w:val="00625E45"/>
    <w:rsid w:val="0062650D"/>
    <w:rsid w:val="00626BD3"/>
    <w:rsid w:val="0062706D"/>
    <w:rsid w:val="00627137"/>
    <w:rsid w:val="006276B0"/>
    <w:rsid w:val="0062785A"/>
    <w:rsid w:val="00630389"/>
    <w:rsid w:val="00630CA6"/>
    <w:rsid w:val="00631193"/>
    <w:rsid w:val="0063147B"/>
    <w:rsid w:val="0063246C"/>
    <w:rsid w:val="006324B6"/>
    <w:rsid w:val="006325A9"/>
    <w:rsid w:val="00632BF7"/>
    <w:rsid w:val="00632CB0"/>
    <w:rsid w:val="006338DF"/>
    <w:rsid w:val="006342E6"/>
    <w:rsid w:val="00634D94"/>
    <w:rsid w:val="00635183"/>
    <w:rsid w:val="00635213"/>
    <w:rsid w:val="0063533C"/>
    <w:rsid w:val="00635852"/>
    <w:rsid w:val="006369FF"/>
    <w:rsid w:val="00636A07"/>
    <w:rsid w:val="00636D4A"/>
    <w:rsid w:val="00636DB7"/>
    <w:rsid w:val="006370D2"/>
    <w:rsid w:val="006401ED"/>
    <w:rsid w:val="0064041F"/>
    <w:rsid w:val="006414A1"/>
    <w:rsid w:val="006425DE"/>
    <w:rsid w:val="00643397"/>
    <w:rsid w:val="0064446F"/>
    <w:rsid w:val="00644704"/>
    <w:rsid w:val="00644842"/>
    <w:rsid w:val="0064560F"/>
    <w:rsid w:val="006456EA"/>
    <w:rsid w:val="006457E7"/>
    <w:rsid w:val="006459CF"/>
    <w:rsid w:val="00646048"/>
    <w:rsid w:val="006470F9"/>
    <w:rsid w:val="00647454"/>
    <w:rsid w:val="00647C5E"/>
    <w:rsid w:val="0065005D"/>
    <w:rsid w:val="006503EA"/>
    <w:rsid w:val="00650D86"/>
    <w:rsid w:val="006513A4"/>
    <w:rsid w:val="0065348A"/>
    <w:rsid w:val="0065366C"/>
    <w:rsid w:val="006538E9"/>
    <w:rsid w:val="00653EEA"/>
    <w:rsid w:val="006540F3"/>
    <w:rsid w:val="006556B7"/>
    <w:rsid w:val="00655B03"/>
    <w:rsid w:val="00656623"/>
    <w:rsid w:val="00656FB6"/>
    <w:rsid w:val="006571DA"/>
    <w:rsid w:val="00657495"/>
    <w:rsid w:val="00657EAD"/>
    <w:rsid w:val="00657F05"/>
    <w:rsid w:val="00660059"/>
    <w:rsid w:val="00660752"/>
    <w:rsid w:val="00661432"/>
    <w:rsid w:val="00662065"/>
    <w:rsid w:val="00662116"/>
    <w:rsid w:val="006625FE"/>
    <w:rsid w:val="0066273F"/>
    <w:rsid w:val="0066289B"/>
    <w:rsid w:val="006629B6"/>
    <w:rsid w:val="00662E45"/>
    <w:rsid w:val="0066320E"/>
    <w:rsid w:val="00663385"/>
    <w:rsid w:val="0066427B"/>
    <w:rsid w:val="006647BF"/>
    <w:rsid w:val="00665A1C"/>
    <w:rsid w:val="00665FEF"/>
    <w:rsid w:val="006661CD"/>
    <w:rsid w:val="006672A0"/>
    <w:rsid w:val="00667B9A"/>
    <w:rsid w:val="006716E1"/>
    <w:rsid w:val="0067193C"/>
    <w:rsid w:val="006719E7"/>
    <w:rsid w:val="00671DB4"/>
    <w:rsid w:val="00671FCF"/>
    <w:rsid w:val="006720D6"/>
    <w:rsid w:val="006728BF"/>
    <w:rsid w:val="00672D72"/>
    <w:rsid w:val="006732CB"/>
    <w:rsid w:val="00674AE7"/>
    <w:rsid w:val="00674B62"/>
    <w:rsid w:val="00674DBF"/>
    <w:rsid w:val="006753E7"/>
    <w:rsid w:val="00675554"/>
    <w:rsid w:val="00675A7F"/>
    <w:rsid w:val="006763FA"/>
    <w:rsid w:val="006766AA"/>
    <w:rsid w:val="00676B99"/>
    <w:rsid w:val="00676FDA"/>
    <w:rsid w:val="006774BC"/>
    <w:rsid w:val="0067784F"/>
    <w:rsid w:val="006779B8"/>
    <w:rsid w:val="00680391"/>
    <w:rsid w:val="00680B70"/>
    <w:rsid w:val="00681574"/>
    <w:rsid w:val="006816B4"/>
    <w:rsid w:val="006818CF"/>
    <w:rsid w:val="00681C19"/>
    <w:rsid w:val="006824DC"/>
    <w:rsid w:val="00682AD5"/>
    <w:rsid w:val="00682E14"/>
    <w:rsid w:val="006830AA"/>
    <w:rsid w:val="00683F04"/>
    <w:rsid w:val="00684AB8"/>
    <w:rsid w:val="00685AB1"/>
    <w:rsid w:val="006861C2"/>
    <w:rsid w:val="00686618"/>
    <w:rsid w:val="00686CF8"/>
    <w:rsid w:val="00686D77"/>
    <w:rsid w:val="0068702E"/>
    <w:rsid w:val="0068745E"/>
    <w:rsid w:val="00687513"/>
    <w:rsid w:val="00687599"/>
    <w:rsid w:val="00687CBA"/>
    <w:rsid w:val="00690DAB"/>
    <w:rsid w:val="006919F6"/>
    <w:rsid w:val="00691D63"/>
    <w:rsid w:val="00691F2F"/>
    <w:rsid w:val="00692BE4"/>
    <w:rsid w:val="006931BB"/>
    <w:rsid w:val="00693332"/>
    <w:rsid w:val="00693F24"/>
    <w:rsid w:val="00694028"/>
    <w:rsid w:val="006942B3"/>
    <w:rsid w:val="00694336"/>
    <w:rsid w:val="006948D4"/>
    <w:rsid w:val="00694C36"/>
    <w:rsid w:val="006950AD"/>
    <w:rsid w:val="00696074"/>
    <w:rsid w:val="00696753"/>
    <w:rsid w:val="006967CD"/>
    <w:rsid w:val="006969BB"/>
    <w:rsid w:val="00696A91"/>
    <w:rsid w:val="0069738A"/>
    <w:rsid w:val="00697F4C"/>
    <w:rsid w:val="006A04C2"/>
    <w:rsid w:val="006A04DE"/>
    <w:rsid w:val="006A0703"/>
    <w:rsid w:val="006A0ECB"/>
    <w:rsid w:val="006A156D"/>
    <w:rsid w:val="006A19DA"/>
    <w:rsid w:val="006A3020"/>
    <w:rsid w:val="006A3124"/>
    <w:rsid w:val="006A348B"/>
    <w:rsid w:val="006A35DE"/>
    <w:rsid w:val="006A390F"/>
    <w:rsid w:val="006A392D"/>
    <w:rsid w:val="006A3DAE"/>
    <w:rsid w:val="006A3E98"/>
    <w:rsid w:val="006A4083"/>
    <w:rsid w:val="006A433D"/>
    <w:rsid w:val="006A461B"/>
    <w:rsid w:val="006A4C35"/>
    <w:rsid w:val="006A4EFC"/>
    <w:rsid w:val="006A60BF"/>
    <w:rsid w:val="006A6BCC"/>
    <w:rsid w:val="006A75DC"/>
    <w:rsid w:val="006A7F66"/>
    <w:rsid w:val="006B0017"/>
    <w:rsid w:val="006B01C5"/>
    <w:rsid w:val="006B09B4"/>
    <w:rsid w:val="006B0BE5"/>
    <w:rsid w:val="006B1325"/>
    <w:rsid w:val="006B15A7"/>
    <w:rsid w:val="006B1968"/>
    <w:rsid w:val="006B2100"/>
    <w:rsid w:val="006B275F"/>
    <w:rsid w:val="006B2809"/>
    <w:rsid w:val="006B2EFD"/>
    <w:rsid w:val="006B3125"/>
    <w:rsid w:val="006B3A35"/>
    <w:rsid w:val="006B40A8"/>
    <w:rsid w:val="006B43F9"/>
    <w:rsid w:val="006B483D"/>
    <w:rsid w:val="006B577A"/>
    <w:rsid w:val="006C0A3F"/>
    <w:rsid w:val="006C0ACC"/>
    <w:rsid w:val="006C11FA"/>
    <w:rsid w:val="006C16BB"/>
    <w:rsid w:val="006C1F2B"/>
    <w:rsid w:val="006C2D89"/>
    <w:rsid w:val="006C33B6"/>
    <w:rsid w:val="006C3779"/>
    <w:rsid w:val="006C3D50"/>
    <w:rsid w:val="006C3FBD"/>
    <w:rsid w:val="006C402D"/>
    <w:rsid w:val="006C4474"/>
    <w:rsid w:val="006C4475"/>
    <w:rsid w:val="006C4BA0"/>
    <w:rsid w:val="006C513F"/>
    <w:rsid w:val="006C5BD7"/>
    <w:rsid w:val="006C5E57"/>
    <w:rsid w:val="006C74EC"/>
    <w:rsid w:val="006C74F7"/>
    <w:rsid w:val="006C7CF2"/>
    <w:rsid w:val="006C7F61"/>
    <w:rsid w:val="006D026B"/>
    <w:rsid w:val="006D04EF"/>
    <w:rsid w:val="006D0690"/>
    <w:rsid w:val="006D11E1"/>
    <w:rsid w:val="006D17F2"/>
    <w:rsid w:val="006D1802"/>
    <w:rsid w:val="006D1AC1"/>
    <w:rsid w:val="006D2BEB"/>
    <w:rsid w:val="006D2DF5"/>
    <w:rsid w:val="006D373A"/>
    <w:rsid w:val="006D552E"/>
    <w:rsid w:val="006D555E"/>
    <w:rsid w:val="006D5820"/>
    <w:rsid w:val="006D5885"/>
    <w:rsid w:val="006D5A42"/>
    <w:rsid w:val="006D5DE0"/>
    <w:rsid w:val="006D638A"/>
    <w:rsid w:val="006D65E2"/>
    <w:rsid w:val="006D66FE"/>
    <w:rsid w:val="006D67FC"/>
    <w:rsid w:val="006E023E"/>
    <w:rsid w:val="006E0B41"/>
    <w:rsid w:val="006E0F1F"/>
    <w:rsid w:val="006E13DF"/>
    <w:rsid w:val="006E1738"/>
    <w:rsid w:val="006E1C83"/>
    <w:rsid w:val="006E1CE5"/>
    <w:rsid w:val="006E1D3F"/>
    <w:rsid w:val="006E1F5A"/>
    <w:rsid w:val="006E2A5C"/>
    <w:rsid w:val="006E32B4"/>
    <w:rsid w:val="006E3F99"/>
    <w:rsid w:val="006E4412"/>
    <w:rsid w:val="006E5268"/>
    <w:rsid w:val="006E5D05"/>
    <w:rsid w:val="006E5FCA"/>
    <w:rsid w:val="006E6EBE"/>
    <w:rsid w:val="006E7704"/>
    <w:rsid w:val="006E7AEB"/>
    <w:rsid w:val="006E7C8B"/>
    <w:rsid w:val="006E7D05"/>
    <w:rsid w:val="006F006B"/>
    <w:rsid w:val="006F01EE"/>
    <w:rsid w:val="006F04CE"/>
    <w:rsid w:val="006F067C"/>
    <w:rsid w:val="006F0977"/>
    <w:rsid w:val="006F0B07"/>
    <w:rsid w:val="006F0DB0"/>
    <w:rsid w:val="006F1398"/>
    <w:rsid w:val="006F2159"/>
    <w:rsid w:val="006F2191"/>
    <w:rsid w:val="006F26C0"/>
    <w:rsid w:val="006F27D1"/>
    <w:rsid w:val="006F3173"/>
    <w:rsid w:val="006F3C19"/>
    <w:rsid w:val="006F506E"/>
    <w:rsid w:val="006F586B"/>
    <w:rsid w:val="006F5C34"/>
    <w:rsid w:val="006F6CD2"/>
    <w:rsid w:val="006F6D94"/>
    <w:rsid w:val="006F70B1"/>
    <w:rsid w:val="006F798C"/>
    <w:rsid w:val="006F79CF"/>
    <w:rsid w:val="006F7E92"/>
    <w:rsid w:val="00700BE9"/>
    <w:rsid w:val="00701BAD"/>
    <w:rsid w:val="007023FB"/>
    <w:rsid w:val="0070261A"/>
    <w:rsid w:val="00703088"/>
    <w:rsid w:val="0070329C"/>
    <w:rsid w:val="00703651"/>
    <w:rsid w:val="007043DC"/>
    <w:rsid w:val="007044B9"/>
    <w:rsid w:val="00704743"/>
    <w:rsid w:val="0070491D"/>
    <w:rsid w:val="00704BAF"/>
    <w:rsid w:val="00704F85"/>
    <w:rsid w:val="0070614A"/>
    <w:rsid w:val="007061A9"/>
    <w:rsid w:val="007062F5"/>
    <w:rsid w:val="00706637"/>
    <w:rsid w:val="00710086"/>
    <w:rsid w:val="007107A5"/>
    <w:rsid w:val="00711ABC"/>
    <w:rsid w:val="00712955"/>
    <w:rsid w:val="00712CE2"/>
    <w:rsid w:val="00712F8E"/>
    <w:rsid w:val="00713180"/>
    <w:rsid w:val="00713C85"/>
    <w:rsid w:val="007141BE"/>
    <w:rsid w:val="00714491"/>
    <w:rsid w:val="007155CA"/>
    <w:rsid w:val="00715DC2"/>
    <w:rsid w:val="0071660F"/>
    <w:rsid w:val="00717286"/>
    <w:rsid w:val="007177D6"/>
    <w:rsid w:val="00720780"/>
    <w:rsid w:val="00720A8F"/>
    <w:rsid w:val="00720BDD"/>
    <w:rsid w:val="00720DC8"/>
    <w:rsid w:val="0072334B"/>
    <w:rsid w:val="0072366B"/>
    <w:rsid w:val="007236B5"/>
    <w:rsid w:val="007237A2"/>
    <w:rsid w:val="00723ACB"/>
    <w:rsid w:val="00725FF8"/>
    <w:rsid w:val="0072624A"/>
    <w:rsid w:val="0072692D"/>
    <w:rsid w:val="00726BB2"/>
    <w:rsid w:val="007270CD"/>
    <w:rsid w:val="007301C6"/>
    <w:rsid w:val="00730C6F"/>
    <w:rsid w:val="007313E8"/>
    <w:rsid w:val="00732976"/>
    <w:rsid w:val="00733692"/>
    <w:rsid w:val="00733C9C"/>
    <w:rsid w:val="00734F07"/>
    <w:rsid w:val="00735456"/>
    <w:rsid w:val="00735EAD"/>
    <w:rsid w:val="0073618D"/>
    <w:rsid w:val="007366CF"/>
    <w:rsid w:val="007366E5"/>
    <w:rsid w:val="00736B6E"/>
    <w:rsid w:val="00736E7B"/>
    <w:rsid w:val="00737140"/>
    <w:rsid w:val="007376C2"/>
    <w:rsid w:val="00737734"/>
    <w:rsid w:val="007403E7"/>
    <w:rsid w:val="007405A1"/>
    <w:rsid w:val="0074076F"/>
    <w:rsid w:val="007407D2"/>
    <w:rsid w:val="007407EA"/>
    <w:rsid w:val="0074142F"/>
    <w:rsid w:val="00741604"/>
    <w:rsid w:val="00741B55"/>
    <w:rsid w:val="00742C44"/>
    <w:rsid w:val="00743143"/>
    <w:rsid w:val="007436FC"/>
    <w:rsid w:val="0074435D"/>
    <w:rsid w:val="00744651"/>
    <w:rsid w:val="00744EB1"/>
    <w:rsid w:val="00745527"/>
    <w:rsid w:val="00745721"/>
    <w:rsid w:val="0074606D"/>
    <w:rsid w:val="007470C4"/>
    <w:rsid w:val="007515AA"/>
    <w:rsid w:val="007515EC"/>
    <w:rsid w:val="0075169B"/>
    <w:rsid w:val="00751A77"/>
    <w:rsid w:val="00751D9E"/>
    <w:rsid w:val="007525CD"/>
    <w:rsid w:val="00752C40"/>
    <w:rsid w:val="00752E2A"/>
    <w:rsid w:val="0075348E"/>
    <w:rsid w:val="007542EC"/>
    <w:rsid w:val="00754377"/>
    <w:rsid w:val="0075451C"/>
    <w:rsid w:val="007547AF"/>
    <w:rsid w:val="007548F5"/>
    <w:rsid w:val="0075499D"/>
    <w:rsid w:val="00755DC2"/>
    <w:rsid w:val="007564F3"/>
    <w:rsid w:val="007568A6"/>
    <w:rsid w:val="007570C6"/>
    <w:rsid w:val="00757743"/>
    <w:rsid w:val="007577D4"/>
    <w:rsid w:val="00757DC9"/>
    <w:rsid w:val="00757FDA"/>
    <w:rsid w:val="00760AB8"/>
    <w:rsid w:val="00760F2F"/>
    <w:rsid w:val="00761B8D"/>
    <w:rsid w:val="00762715"/>
    <w:rsid w:val="00762C14"/>
    <w:rsid w:val="007631E9"/>
    <w:rsid w:val="00763492"/>
    <w:rsid w:val="007642A1"/>
    <w:rsid w:val="00765114"/>
    <w:rsid w:val="007668E4"/>
    <w:rsid w:val="007672AC"/>
    <w:rsid w:val="00767E77"/>
    <w:rsid w:val="00770F38"/>
    <w:rsid w:val="007717D0"/>
    <w:rsid w:val="00771A78"/>
    <w:rsid w:val="00773807"/>
    <w:rsid w:val="00773A4F"/>
    <w:rsid w:val="00774696"/>
    <w:rsid w:val="00775001"/>
    <w:rsid w:val="00775BC1"/>
    <w:rsid w:val="00776C9E"/>
    <w:rsid w:val="00776ED2"/>
    <w:rsid w:val="00776F36"/>
    <w:rsid w:val="007778B2"/>
    <w:rsid w:val="00777E3C"/>
    <w:rsid w:val="0078195B"/>
    <w:rsid w:val="007825CD"/>
    <w:rsid w:val="00782BD6"/>
    <w:rsid w:val="0078320F"/>
    <w:rsid w:val="00783C07"/>
    <w:rsid w:val="00784455"/>
    <w:rsid w:val="0078487E"/>
    <w:rsid w:val="007849FE"/>
    <w:rsid w:val="00785291"/>
    <w:rsid w:val="00785304"/>
    <w:rsid w:val="00785608"/>
    <w:rsid w:val="00785765"/>
    <w:rsid w:val="00785CD7"/>
    <w:rsid w:val="00786447"/>
    <w:rsid w:val="00786847"/>
    <w:rsid w:val="00787828"/>
    <w:rsid w:val="00787CBB"/>
    <w:rsid w:val="00787D29"/>
    <w:rsid w:val="007908E8"/>
    <w:rsid w:val="007919B4"/>
    <w:rsid w:val="00791B6F"/>
    <w:rsid w:val="007924B2"/>
    <w:rsid w:val="007928A7"/>
    <w:rsid w:val="00792BB5"/>
    <w:rsid w:val="00793103"/>
    <w:rsid w:val="00793487"/>
    <w:rsid w:val="00793A42"/>
    <w:rsid w:val="00793E03"/>
    <w:rsid w:val="007947DF"/>
    <w:rsid w:val="00794A39"/>
    <w:rsid w:val="00794D67"/>
    <w:rsid w:val="0079569C"/>
    <w:rsid w:val="00795976"/>
    <w:rsid w:val="00795C99"/>
    <w:rsid w:val="00796514"/>
    <w:rsid w:val="00796BEB"/>
    <w:rsid w:val="00797286"/>
    <w:rsid w:val="007978AF"/>
    <w:rsid w:val="007979C4"/>
    <w:rsid w:val="00797A95"/>
    <w:rsid w:val="007A07C9"/>
    <w:rsid w:val="007A0F04"/>
    <w:rsid w:val="007A10F1"/>
    <w:rsid w:val="007A121B"/>
    <w:rsid w:val="007A18AE"/>
    <w:rsid w:val="007A1AE9"/>
    <w:rsid w:val="007A1E28"/>
    <w:rsid w:val="007A276D"/>
    <w:rsid w:val="007A290F"/>
    <w:rsid w:val="007A2CCC"/>
    <w:rsid w:val="007A36BB"/>
    <w:rsid w:val="007A38D6"/>
    <w:rsid w:val="007A3A34"/>
    <w:rsid w:val="007A3B8E"/>
    <w:rsid w:val="007A442D"/>
    <w:rsid w:val="007A496F"/>
    <w:rsid w:val="007A5148"/>
    <w:rsid w:val="007A5757"/>
    <w:rsid w:val="007A5B71"/>
    <w:rsid w:val="007A6C53"/>
    <w:rsid w:val="007A6FE2"/>
    <w:rsid w:val="007A71E4"/>
    <w:rsid w:val="007B0068"/>
    <w:rsid w:val="007B05C8"/>
    <w:rsid w:val="007B11CD"/>
    <w:rsid w:val="007B2086"/>
    <w:rsid w:val="007B2171"/>
    <w:rsid w:val="007B3147"/>
    <w:rsid w:val="007B32F1"/>
    <w:rsid w:val="007B4AF8"/>
    <w:rsid w:val="007B5495"/>
    <w:rsid w:val="007B5620"/>
    <w:rsid w:val="007B5909"/>
    <w:rsid w:val="007B5F87"/>
    <w:rsid w:val="007B6224"/>
    <w:rsid w:val="007B6485"/>
    <w:rsid w:val="007B6505"/>
    <w:rsid w:val="007B6DC6"/>
    <w:rsid w:val="007B6E33"/>
    <w:rsid w:val="007B7B13"/>
    <w:rsid w:val="007B7D40"/>
    <w:rsid w:val="007C06F6"/>
    <w:rsid w:val="007C0889"/>
    <w:rsid w:val="007C09C3"/>
    <w:rsid w:val="007C0A2D"/>
    <w:rsid w:val="007C11F9"/>
    <w:rsid w:val="007C20D8"/>
    <w:rsid w:val="007C219C"/>
    <w:rsid w:val="007C22B9"/>
    <w:rsid w:val="007C255D"/>
    <w:rsid w:val="007C259B"/>
    <w:rsid w:val="007C2DFE"/>
    <w:rsid w:val="007C3211"/>
    <w:rsid w:val="007C32BF"/>
    <w:rsid w:val="007C3489"/>
    <w:rsid w:val="007C3CCB"/>
    <w:rsid w:val="007C3CD0"/>
    <w:rsid w:val="007C47B8"/>
    <w:rsid w:val="007C4D4D"/>
    <w:rsid w:val="007C50DB"/>
    <w:rsid w:val="007C511F"/>
    <w:rsid w:val="007C52E4"/>
    <w:rsid w:val="007C6078"/>
    <w:rsid w:val="007C6885"/>
    <w:rsid w:val="007C6ADA"/>
    <w:rsid w:val="007C6BEE"/>
    <w:rsid w:val="007C6EB8"/>
    <w:rsid w:val="007C6FB2"/>
    <w:rsid w:val="007C74DB"/>
    <w:rsid w:val="007C78D7"/>
    <w:rsid w:val="007C7F35"/>
    <w:rsid w:val="007D01CD"/>
    <w:rsid w:val="007D0678"/>
    <w:rsid w:val="007D06D9"/>
    <w:rsid w:val="007D0A26"/>
    <w:rsid w:val="007D0B78"/>
    <w:rsid w:val="007D15EC"/>
    <w:rsid w:val="007D188E"/>
    <w:rsid w:val="007D1C12"/>
    <w:rsid w:val="007D1F2F"/>
    <w:rsid w:val="007D1FFF"/>
    <w:rsid w:val="007D265D"/>
    <w:rsid w:val="007D2FB2"/>
    <w:rsid w:val="007D3256"/>
    <w:rsid w:val="007D3CC2"/>
    <w:rsid w:val="007D4186"/>
    <w:rsid w:val="007D42D4"/>
    <w:rsid w:val="007D545F"/>
    <w:rsid w:val="007D5F05"/>
    <w:rsid w:val="007D5FA8"/>
    <w:rsid w:val="007D68F0"/>
    <w:rsid w:val="007D700F"/>
    <w:rsid w:val="007D7044"/>
    <w:rsid w:val="007D74E0"/>
    <w:rsid w:val="007D7D3B"/>
    <w:rsid w:val="007E03C4"/>
    <w:rsid w:val="007E0F75"/>
    <w:rsid w:val="007E3572"/>
    <w:rsid w:val="007E446D"/>
    <w:rsid w:val="007E497A"/>
    <w:rsid w:val="007E581A"/>
    <w:rsid w:val="007E5A28"/>
    <w:rsid w:val="007E5D21"/>
    <w:rsid w:val="007E60B8"/>
    <w:rsid w:val="007E63B9"/>
    <w:rsid w:val="007E65F7"/>
    <w:rsid w:val="007E69B0"/>
    <w:rsid w:val="007E6D6F"/>
    <w:rsid w:val="007E745C"/>
    <w:rsid w:val="007E7A86"/>
    <w:rsid w:val="007E7DB4"/>
    <w:rsid w:val="007F05F2"/>
    <w:rsid w:val="007F1452"/>
    <w:rsid w:val="007F15D5"/>
    <w:rsid w:val="007F15E9"/>
    <w:rsid w:val="007F1E78"/>
    <w:rsid w:val="007F28FE"/>
    <w:rsid w:val="007F2F99"/>
    <w:rsid w:val="007F35FD"/>
    <w:rsid w:val="007F3794"/>
    <w:rsid w:val="007F42A0"/>
    <w:rsid w:val="007F485B"/>
    <w:rsid w:val="007F4B34"/>
    <w:rsid w:val="007F624E"/>
    <w:rsid w:val="007F78BB"/>
    <w:rsid w:val="0080014E"/>
    <w:rsid w:val="008003D0"/>
    <w:rsid w:val="0080277F"/>
    <w:rsid w:val="008027B2"/>
    <w:rsid w:val="00802D43"/>
    <w:rsid w:val="008034B8"/>
    <w:rsid w:val="00803E3C"/>
    <w:rsid w:val="00803EB6"/>
    <w:rsid w:val="0080445C"/>
    <w:rsid w:val="00804CC0"/>
    <w:rsid w:val="008056A2"/>
    <w:rsid w:val="00805AA5"/>
    <w:rsid w:val="00806B04"/>
    <w:rsid w:val="00806EA2"/>
    <w:rsid w:val="008072F0"/>
    <w:rsid w:val="00807A84"/>
    <w:rsid w:val="00807BA4"/>
    <w:rsid w:val="00807D65"/>
    <w:rsid w:val="00810667"/>
    <w:rsid w:val="00810C8C"/>
    <w:rsid w:val="00810F43"/>
    <w:rsid w:val="00811371"/>
    <w:rsid w:val="0081152A"/>
    <w:rsid w:val="008116D6"/>
    <w:rsid w:val="00811C55"/>
    <w:rsid w:val="0081241D"/>
    <w:rsid w:val="008124EE"/>
    <w:rsid w:val="00812C54"/>
    <w:rsid w:val="00813342"/>
    <w:rsid w:val="0081344C"/>
    <w:rsid w:val="008134D5"/>
    <w:rsid w:val="008134DC"/>
    <w:rsid w:val="0081357A"/>
    <w:rsid w:val="00813645"/>
    <w:rsid w:val="0081435C"/>
    <w:rsid w:val="0081472B"/>
    <w:rsid w:val="00814BCC"/>
    <w:rsid w:val="00814BD5"/>
    <w:rsid w:val="008153EB"/>
    <w:rsid w:val="0081558D"/>
    <w:rsid w:val="0081565D"/>
    <w:rsid w:val="008159ED"/>
    <w:rsid w:val="00815D0F"/>
    <w:rsid w:val="00815DC9"/>
    <w:rsid w:val="00815F38"/>
    <w:rsid w:val="00816080"/>
    <w:rsid w:val="00816A1A"/>
    <w:rsid w:val="00816B36"/>
    <w:rsid w:val="00817803"/>
    <w:rsid w:val="00817BE6"/>
    <w:rsid w:val="00817EB1"/>
    <w:rsid w:val="008200FC"/>
    <w:rsid w:val="008208C4"/>
    <w:rsid w:val="00820F94"/>
    <w:rsid w:val="00821777"/>
    <w:rsid w:val="00821BFF"/>
    <w:rsid w:val="0082216D"/>
    <w:rsid w:val="00822666"/>
    <w:rsid w:val="00822703"/>
    <w:rsid w:val="00822807"/>
    <w:rsid w:val="00823393"/>
    <w:rsid w:val="00823853"/>
    <w:rsid w:val="00823B64"/>
    <w:rsid w:val="00824117"/>
    <w:rsid w:val="00825BDC"/>
    <w:rsid w:val="008262E3"/>
    <w:rsid w:val="0082630E"/>
    <w:rsid w:val="00827529"/>
    <w:rsid w:val="00827E05"/>
    <w:rsid w:val="00830330"/>
    <w:rsid w:val="008303AF"/>
    <w:rsid w:val="0083066C"/>
    <w:rsid w:val="00830954"/>
    <w:rsid w:val="00831453"/>
    <w:rsid w:val="008315CE"/>
    <w:rsid w:val="00831B02"/>
    <w:rsid w:val="00831B46"/>
    <w:rsid w:val="00832D00"/>
    <w:rsid w:val="00833218"/>
    <w:rsid w:val="00834299"/>
    <w:rsid w:val="008349AC"/>
    <w:rsid w:val="008362CF"/>
    <w:rsid w:val="00837662"/>
    <w:rsid w:val="008408D4"/>
    <w:rsid w:val="00840A08"/>
    <w:rsid w:val="008413C6"/>
    <w:rsid w:val="008413D8"/>
    <w:rsid w:val="0084188B"/>
    <w:rsid w:val="008424E2"/>
    <w:rsid w:val="008425E8"/>
    <w:rsid w:val="008432FB"/>
    <w:rsid w:val="008433C2"/>
    <w:rsid w:val="0084397B"/>
    <w:rsid w:val="00843C71"/>
    <w:rsid w:val="008444CE"/>
    <w:rsid w:val="00844685"/>
    <w:rsid w:val="008448A9"/>
    <w:rsid w:val="008449BA"/>
    <w:rsid w:val="00844E7A"/>
    <w:rsid w:val="008451EE"/>
    <w:rsid w:val="00845455"/>
    <w:rsid w:val="008455E6"/>
    <w:rsid w:val="008456DE"/>
    <w:rsid w:val="008458AA"/>
    <w:rsid w:val="00845FB2"/>
    <w:rsid w:val="0084625E"/>
    <w:rsid w:val="008502B8"/>
    <w:rsid w:val="00850510"/>
    <w:rsid w:val="00850BD0"/>
    <w:rsid w:val="0085104E"/>
    <w:rsid w:val="008523FB"/>
    <w:rsid w:val="00852839"/>
    <w:rsid w:val="00852AB0"/>
    <w:rsid w:val="008533FB"/>
    <w:rsid w:val="00853421"/>
    <w:rsid w:val="00854071"/>
    <w:rsid w:val="0085461F"/>
    <w:rsid w:val="008547CC"/>
    <w:rsid w:val="00854D3E"/>
    <w:rsid w:val="008551DA"/>
    <w:rsid w:val="0085549A"/>
    <w:rsid w:val="00855731"/>
    <w:rsid w:val="008557A7"/>
    <w:rsid w:val="00855857"/>
    <w:rsid w:val="00855A5C"/>
    <w:rsid w:val="00855D6D"/>
    <w:rsid w:val="00855DF4"/>
    <w:rsid w:val="00855F4C"/>
    <w:rsid w:val="008563A2"/>
    <w:rsid w:val="00856AB9"/>
    <w:rsid w:val="00856BF4"/>
    <w:rsid w:val="00856D5C"/>
    <w:rsid w:val="0085749E"/>
    <w:rsid w:val="00860CAF"/>
    <w:rsid w:val="008611EC"/>
    <w:rsid w:val="008613CD"/>
    <w:rsid w:val="008616B5"/>
    <w:rsid w:val="00861B65"/>
    <w:rsid w:val="00862BB9"/>
    <w:rsid w:val="00862C13"/>
    <w:rsid w:val="00862F26"/>
    <w:rsid w:val="00863CC9"/>
    <w:rsid w:val="00863CD6"/>
    <w:rsid w:val="00863F00"/>
    <w:rsid w:val="0086447D"/>
    <w:rsid w:val="00864560"/>
    <w:rsid w:val="008645A7"/>
    <w:rsid w:val="00864809"/>
    <w:rsid w:val="0086490F"/>
    <w:rsid w:val="0086510D"/>
    <w:rsid w:val="008658A3"/>
    <w:rsid w:val="00865DCE"/>
    <w:rsid w:val="00866B6D"/>
    <w:rsid w:val="00866E9B"/>
    <w:rsid w:val="00866F99"/>
    <w:rsid w:val="0086706C"/>
    <w:rsid w:val="00867256"/>
    <w:rsid w:val="00867F99"/>
    <w:rsid w:val="00870277"/>
    <w:rsid w:val="0087032A"/>
    <w:rsid w:val="0087054F"/>
    <w:rsid w:val="00870701"/>
    <w:rsid w:val="00870749"/>
    <w:rsid w:val="008708B1"/>
    <w:rsid w:val="00870A6E"/>
    <w:rsid w:val="00871D4F"/>
    <w:rsid w:val="00872503"/>
    <w:rsid w:val="0087253B"/>
    <w:rsid w:val="008735C1"/>
    <w:rsid w:val="00873A0B"/>
    <w:rsid w:val="00873B56"/>
    <w:rsid w:val="008745F7"/>
    <w:rsid w:val="00874D69"/>
    <w:rsid w:val="00874EE3"/>
    <w:rsid w:val="0087575C"/>
    <w:rsid w:val="008758F1"/>
    <w:rsid w:val="00875959"/>
    <w:rsid w:val="00875EC2"/>
    <w:rsid w:val="0087637F"/>
    <w:rsid w:val="00876B68"/>
    <w:rsid w:val="008776E3"/>
    <w:rsid w:val="0088005D"/>
    <w:rsid w:val="00880DA7"/>
    <w:rsid w:val="00880F87"/>
    <w:rsid w:val="00881D21"/>
    <w:rsid w:val="008820F6"/>
    <w:rsid w:val="00882334"/>
    <w:rsid w:val="0088302C"/>
    <w:rsid w:val="00883976"/>
    <w:rsid w:val="008844B6"/>
    <w:rsid w:val="0088492E"/>
    <w:rsid w:val="008849B9"/>
    <w:rsid w:val="008849D3"/>
    <w:rsid w:val="008850D3"/>
    <w:rsid w:val="00885730"/>
    <w:rsid w:val="00885E92"/>
    <w:rsid w:val="008869F3"/>
    <w:rsid w:val="00887C52"/>
    <w:rsid w:val="00887E12"/>
    <w:rsid w:val="00890F31"/>
    <w:rsid w:val="008912F6"/>
    <w:rsid w:val="008914B8"/>
    <w:rsid w:val="00891708"/>
    <w:rsid w:val="008922E6"/>
    <w:rsid w:val="00892A93"/>
    <w:rsid w:val="00892D59"/>
    <w:rsid w:val="0089321E"/>
    <w:rsid w:val="00893734"/>
    <w:rsid w:val="00893CE8"/>
    <w:rsid w:val="00895DA3"/>
    <w:rsid w:val="00895E6F"/>
    <w:rsid w:val="00895E73"/>
    <w:rsid w:val="00896757"/>
    <w:rsid w:val="00897BD9"/>
    <w:rsid w:val="00897E59"/>
    <w:rsid w:val="00897EF3"/>
    <w:rsid w:val="008A0973"/>
    <w:rsid w:val="008A0ED0"/>
    <w:rsid w:val="008A0F3F"/>
    <w:rsid w:val="008A123E"/>
    <w:rsid w:val="008A1A1B"/>
    <w:rsid w:val="008A1C53"/>
    <w:rsid w:val="008A1F49"/>
    <w:rsid w:val="008A2731"/>
    <w:rsid w:val="008A2A17"/>
    <w:rsid w:val="008A2B27"/>
    <w:rsid w:val="008A2B8F"/>
    <w:rsid w:val="008A2F2E"/>
    <w:rsid w:val="008A3891"/>
    <w:rsid w:val="008A3B1C"/>
    <w:rsid w:val="008A3BA7"/>
    <w:rsid w:val="008A3DA1"/>
    <w:rsid w:val="008A3EBE"/>
    <w:rsid w:val="008A4371"/>
    <w:rsid w:val="008A4917"/>
    <w:rsid w:val="008A499D"/>
    <w:rsid w:val="008A4E1C"/>
    <w:rsid w:val="008A4F5C"/>
    <w:rsid w:val="008A5E17"/>
    <w:rsid w:val="008A617D"/>
    <w:rsid w:val="008A64BD"/>
    <w:rsid w:val="008A68EC"/>
    <w:rsid w:val="008A6D3A"/>
    <w:rsid w:val="008A7696"/>
    <w:rsid w:val="008A79CB"/>
    <w:rsid w:val="008A7B30"/>
    <w:rsid w:val="008B003C"/>
    <w:rsid w:val="008B0072"/>
    <w:rsid w:val="008B02E1"/>
    <w:rsid w:val="008B032B"/>
    <w:rsid w:val="008B08A1"/>
    <w:rsid w:val="008B0A18"/>
    <w:rsid w:val="008B14F6"/>
    <w:rsid w:val="008B21DD"/>
    <w:rsid w:val="008B22D5"/>
    <w:rsid w:val="008B2480"/>
    <w:rsid w:val="008B27C8"/>
    <w:rsid w:val="008B29BE"/>
    <w:rsid w:val="008B2B4F"/>
    <w:rsid w:val="008B4231"/>
    <w:rsid w:val="008B4FC9"/>
    <w:rsid w:val="008B5038"/>
    <w:rsid w:val="008B5351"/>
    <w:rsid w:val="008B53CD"/>
    <w:rsid w:val="008B54CB"/>
    <w:rsid w:val="008B57A2"/>
    <w:rsid w:val="008B59B8"/>
    <w:rsid w:val="008B604C"/>
    <w:rsid w:val="008B6271"/>
    <w:rsid w:val="008B6DE4"/>
    <w:rsid w:val="008B7DCC"/>
    <w:rsid w:val="008C016E"/>
    <w:rsid w:val="008C0919"/>
    <w:rsid w:val="008C0CBA"/>
    <w:rsid w:val="008C13F8"/>
    <w:rsid w:val="008C16C3"/>
    <w:rsid w:val="008C1AD8"/>
    <w:rsid w:val="008C1EB5"/>
    <w:rsid w:val="008C25F4"/>
    <w:rsid w:val="008C2680"/>
    <w:rsid w:val="008C28E1"/>
    <w:rsid w:val="008C2948"/>
    <w:rsid w:val="008C314F"/>
    <w:rsid w:val="008C375B"/>
    <w:rsid w:val="008C4C5C"/>
    <w:rsid w:val="008C5425"/>
    <w:rsid w:val="008C5A51"/>
    <w:rsid w:val="008C7668"/>
    <w:rsid w:val="008D0308"/>
    <w:rsid w:val="008D0CA6"/>
    <w:rsid w:val="008D13FA"/>
    <w:rsid w:val="008D2095"/>
    <w:rsid w:val="008D23DE"/>
    <w:rsid w:val="008D35CB"/>
    <w:rsid w:val="008D3781"/>
    <w:rsid w:val="008D4767"/>
    <w:rsid w:val="008D7480"/>
    <w:rsid w:val="008D7F11"/>
    <w:rsid w:val="008E0439"/>
    <w:rsid w:val="008E11BC"/>
    <w:rsid w:val="008E1ED9"/>
    <w:rsid w:val="008E2005"/>
    <w:rsid w:val="008E2052"/>
    <w:rsid w:val="008E21DA"/>
    <w:rsid w:val="008E25AE"/>
    <w:rsid w:val="008E270E"/>
    <w:rsid w:val="008E2716"/>
    <w:rsid w:val="008E3086"/>
    <w:rsid w:val="008E32F5"/>
    <w:rsid w:val="008E3B36"/>
    <w:rsid w:val="008E4AA9"/>
    <w:rsid w:val="008E5535"/>
    <w:rsid w:val="008E55DA"/>
    <w:rsid w:val="008E64BA"/>
    <w:rsid w:val="008E64C3"/>
    <w:rsid w:val="008E65C4"/>
    <w:rsid w:val="008F0018"/>
    <w:rsid w:val="008F0432"/>
    <w:rsid w:val="008F0433"/>
    <w:rsid w:val="008F060C"/>
    <w:rsid w:val="008F06F0"/>
    <w:rsid w:val="008F0B50"/>
    <w:rsid w:val="008F1059"/>
    <w:rsid w:val="008F14D6"/>
    <w:rsid w:val="008F19A7"/>
    <w:rsid w:val="008F1A21"/>
    <w:rsid w:val="008F23A7"/>
    <w:rsid w:val="008F2C02"/>
    <w:rsid w:val="008F30F0"/>
    <w:rsid w:val="008F35DD"/>
    <w:rsid w:val="008F39F8"/>
    <w:rsid w:val="008F3C90"/>
    <w:rsid w:val="008F42E8"/>
    <w:rsid w:val="008F4613"/>
    <w:rsid w:val="008F6860"/>
    <w:rsid w:val="008F6B75"/>
    <w:rsid w:val="008F6C96"/>
    <w:rsid w:val="008F78E1"/>
    <w:rsid w:val="008F78F5"/>
    <w:rsid w:val="008F7E02"/>
    <w:rsid w:val="00900737"/>
    <w:rsid w:val="00900AEE"/>
    <w:rsid w:val="00902121"/>
    <w:rsid w:val="009027E2"/>
    <w:rsid w:val="00903822"/>
    <w:rsid w:val="00903E62"/>
    <w:rsid w:val="00904702"/>
    <w:rsid w:val="00904BAF"/>
    <w:rsid w:val="00905736"/>
    <w:rsid w:val="0090573E"/>
    <w:rsid w:val="009057D0"/>
    <w:rsid w:val="009059E4"/>
    <w:rsid w:val="00905D8D"/>
    <w:rsid w:val="00906E0F"/>
    <w:rsid w:val="0090741B"/>
    <w:rsid w:val="00907619"/>
    <w:rsid w:val="009077FA"/>
    <w:rsid w:val="00907E3D"/>
    <w:rsid w:val="0091001A"/>
    <w:rsid w:val="00910214"/>
    <w:rsid w:val="009106AC"/>
    <w:rsid w:val="009108F1"/>
    <w:rsid w:val="009112A6"/>
    <w:rsid w:val="009114DD"/>
    <w:rsid w:val="00911629"/>
    <w:rsid w:val="0091163D"/>
    <w:rsid w:val="00911F37"/>
    <w:rsid w:val="0091206E"/>
    <w:rsid w:val="00912119"/>
    <w:rsid w:val="009123E3"/>
    <w:rsid w:val="00912E23"/>
    <w:rsid w:val="00912F7A"/>
    <w:rsid w:val="00913849"/>
    <w:rsid w:val="00913F17"/>
    <w:rsid w:val="00914900"/>
    <w:rsid w:val="00914B2C"/>
    <w:rsid w:val="0091564A"/>
    <w:rsid w:val="00916546"/>
    <w:rsid w:val="0091689D"/>
    <w:rsid w:val="00916AC4"/>
    <w:rsid w:val="00917437"/>
    <w:rsid w:val="00920542"/>
    <w:rsid w:val="009205F6"/>
    <w:rsid w:val="00920744"/>
    <w:rsid w:val="0092152D"/>
    <w:rsid w:val="009227B9"/>
    <w:rsid w:val="00923ACD"/>
    <w:rsid w:val="00923EE6"/>
    <w:rsid w:val="009242B4"/>
    <w:rsid w:val="00924404"/>
    <w:rsid w:val="0092499C"/>
    <w:rsid w:val="00924F32"/>
    <w:rsid w:val="0092512D"/>
    <w:rsid w:val="009252A8"/>
    <w:rsid w:val="0092531C"/>
    <w:rsid w:val="0092539A"/>
    <w:rsid w:val="0092661D"/>
    <w:rsid w:val="009267BB"/>
    <w:rsid w:val="00926975"/>
    <w:rsid w:val="00927B98"/>
    <w:rsid w:val="0093006D"/>
    <w:rsid w:val="009301DD"/>
    <w:rsid w:val="00930236"/>
    <w:rsid w:val="009303E2"/>
    <w:rsid w:val="00930CDE"/>
    <w:rsid w:val="00931A7B"/>
    <w:rsid w:val="00931F25"/>
    <w:rsid w:val="009320AC"/>
    <w:rsid w:val="009321F6"/>
    <w:rsid w:val="009332E6"/>
    <w:rsid w:val="009333B5"/>
    <w:rsid w:val="0093379B"/>
    <w:rsid w:val="00934B52"/>
    <w:rsid w:val="009350C8"/>
    <w:rsid w:val="00935326"/>
    <w:rsid w:val="00935792"/>
    <w:rsid w:val="00935DFF"/>
    <w:rsid w:val="00935F22"/>
    <w:rsid w:val="00936147"/>
    <w:rsid w:val="00936265"/>
    <w:rsid w:val="00937F23"/>
    <w:rsid w:val="00941847"/>
    <w:rsid w:val="0094185B"/>
    <w:rsid w:val="00941EF7"/>
    <w:rsid w:val="00942885"/>
    <w:rsid w:val="00942E78"/>
    <w:rsid w:val="00943338"/>
    <w:rsid w:val="00943504"/>
    <w:rsid w:val="0094354B"/>
    <w:rsid w:val="00943D8A"/>
    <w:rsid w:val="00944224"/>
    <w:rsid w:val="009443C9"/>
    <w:rsid w:val="00945245"/>
    <w:rsid w:val="00945C6F"/>
    <w:rsid w:val="009464AB"/>
    <w:rsid w:val="009467E6"/>
    <w:rsid w:val="00946DB4"/>
    <w:rsid w:val="00946E27"/>
    <w:rsid w:val="00947B60"/>
    <w:rsid w:val="0095012A"/>
    <w:rsid w:val="00950371"/>
    <w:rsid w:val="00951013"/>
    <w:rsid w:val="00951A0E"/>
    <w:rsid w:val="00952298"/>
    <w:rsid w:val="00952524"/>
    <w:rsid w:val="009526CA"/>
    <w:rsid w:val="00952A12"/>
    <w:rsid w:val="00953037"/>
    <w:rsid w:val="0095336E"/>
    <w:rsid w:val="0095373D"/>
    <w:rsid w:val="00953956"/>
    <w:rsid w:val="009539A4"/>
    <w:rsid w:val="00953B13"/>
    <w:rsid w:val="00953BCC"/>
    <w:rsid w:val="00953DF9"/>
    <w:rsid w:val="00954772"/>
    <w:rsid w:val="0095493C"/>
    <w:rsid w:val="00955A5B"/>
    <w:rsid w:val="00955B18"/>
    <w:rsid w:val="0095748E"/>
    <w:rsid w:val="00957962"/>
    <w:rsid w:val="00957BCF"/>
    <w:rsid w:val="00957F3E"/>
    <w:rsid w:val="009600B6"/>
    <w:rsid w:val="00960400"/>
    <w:rsid w:val="00961498"/>
    <w:rsid w:val="00961B0D"/>
    <w:rsid w:val="00962A81"/>
    <w:rsid w:val="00962F95"/>
    <w:rsid w:val="00963247"/>
    <w:rsid w:val="00963AB1"/>
    <w:rsid w:val="00963E3A"/>
    <w:rsid w:val="0096448F"/>
    <w:rsid w:val="0096474E"/>
    <w:rsid w:val="00964985"/>
    <w:rsid w:val="00964AA4"/>
    <w:rsid w:val="009654E9"/>
    <w:rsid w:val="009658FB"/>
    <w:rsid w:val="00966ACD"/>
    <w:rsid w:val="009673C1"/>
    <w:rsid w:val="0096749C"/>
    <w:rsid w:val="00970176"/>
    <w:rsid w:val="00970D37"/>
    <w:rsid w:val="00970E02"/>
    <w:rsid w:val="0097174B"/>
    <w:rsid w:val="0097246C"/>
    <w:rsid w:val="009724C4"/>
    <w:rsid w:val="00972776"/>
    <w:rsid w:val="00973844"/>
    <w:rsid w:val="009738B9"/>
    <w:rsid w:val="00974BA5"/>
    <w:rsid w:val="00975397"/>
    <w:rsid w:val="00975A73"/>
    <w:rsid w:val="00976BEA"/>
    <w:rsid w:val="00976C80"/>
    <w:rsid w:val="009774D4"/>
    <w:rsid w:val="00977C9D"/>
    <w:rsid w:val="00977DB5"/>
    <w:rsid w:val="0098029E"/>
    <w:rsid w:val="00980969"/>
    <w:rsid w:val="00980A13"/>
    <w:rsid w:val="00981395"/>
    <w:rsid w:val="00981963"/>
    <w:rsid w:val="00981E73"/>
    <w:rsid w:val="009828FA"/>
    <w:rsid w:val="00982944"/>
    <w:rsid w:val="00982A7F"/>
    <w:rsid w:val="00982BD3"/>
    <w:rsid w:val="00982E22"/>
    <w:rsid w:val="00983568"/>
    <w:rsid w:val="009839F0"/>
    <w:rsid w:val="00983C11"/>
    <w:rsid w:val="009858DE"/>
    <w:rsid w:val="00985F10"/>
    <w:rsid w:val="00986122"/>
    <w:rsid w:val="0098629B"/>
    <w:rsid w:val="0098637C"/>
    <w:rsid w:val="00986CF6"/>
    <w:rsid w:val="00987154"/>
    <w:rsid w:val="009878FA"/>
    <w:rsid w:val="00987AA7"/>
    <w:rsid w:val="0099057A"/>
    <w:rsid w:val="0099057D"/>
    <w:rsid w:val="0099074A"/>
    <w:rsid w:val="00990982"/>
    <w:rsid w:val="00991B53"/>
    <w:rsid w:val="009925F0"/>
    <w:rsid w:val="009928C7"/>
    <w:rsid w:val="00993FB8"/>
    <w:rsid w:val="009944D1"/>
    <w:rsid w:val="009948BE"/>
    <w:rsid w:val="00994FB9"/>
    <w:rsid w:val="00995BBA"/>
    <w:rsid w:val="00995EB8"/>
    <w:rsid w:val="0099677A"/>
    <w:rsid w:val="00996C3F"/>
    <w:rsid w:val="009972BB"/>
    <w:rsid w:val="00997BDA"/>
    <w:rsid w:val="00997F2A"/>
    <w:rsid w:val="009A01C0"/>
    <w:rsid w:val="009A0278"/>
    <w:rsid w:val="009A0682"/>
    <w:rsid w:val="009A0887"/>
    <w:rsid w:val="009A19DC"/>
    <w:rsid w:val="009A1EE1"/>
    <w:rsid w:val="009A24DC"/>
    <w:rsid w:val="009A2D29"/>
    <w:rsid w:val="009A3277"/>
    <w:rsid w:val="009A373F"/>
    <w:rsid w:val="009A3774"/>
    <w:rsid w:val="009A3CF5"/>
    <w:rsid w:val="009A3EE0"/>
    <w:rsid w:val="009A412B"/>
    <w:rsid w:val="009A41BF"/>
    <w:rsid w:val="009A4A38"/>
    <w:rsid w:val="009A4C02"/>
    <w:rsid w:val="009A5913"/>
    <w:rsid w:val="009A606A"/>
    <w:rsid w:val="009A61EA"/>
    <w:rsid w:val="009A6238"/>
    <w:rsid w:val="009A6876"/>
    <w:rsid w:val="009A6E36"/>
    <w:rsid w:val="009A6EE7"/>
    <w:rsid w:val="009A6FC5"/>
    <w:rsid w:val="009A7740"/>
    <w:rsid w:val="009A7771"/>
    <w:rsid w:val="009A7940"/>
    <w:rsid w:val="009A7BA9"/>
    <w:rsid w:val="009A7E5C"/>
    <w:rsid w:val="009B009F"/>
    <w:rsid w:val="009B0CF7"/>
    <w:rsid w:val="009B123E"/>
    <w:rsid w:val="009B165B"/>
    <w:rsid w:val="009B1B01"/>
    <w:rsid w:val="009B2089"/>
    <w:rsid w:val="009B2323"/>
    <w:rsid w:val="009B352D"/>
    <w:rsid w:val="009B431F"/>
    <w:rsid w:val="009B4D5F"/>
    <w:rsid w:val="009B4DCF"/>
    <w:rsid w:val="009B5128"/>
    <w:rsid w:val="009B6D36"/>
    <w:rsid w:val="009B7BE2"/>
    <w:rsid w:val="009B7F33"/>
    <w:rsid w:val="009B7F3D"/>
    <w:rsid w:val="009C030C"/>
    <w:rsid w:val="009C04AE"/>
    <w:rsid w:val="009C07A1"/>
    <w:rsid w:val="009C0A23"/>
    <w:rsid w:val="009C0EEE"/>
    <w:rsid w:val="009C1233"/>
    <w:rsid w:val="009C232D"/>
    <w:rsid w:val="009C2BA8"/>
    <w:rsid w:val="009C32FE"/>
    <w:rsid w:val="009C33ED"/>
    <w:rsid w:val="009C3876"/>
    <w:rsid w:val="009C39F2"/>
    <w:rsid w:val="009C4AEC"/>
    <w:rsid w:val="009C4B6F"/>
    <w:rsid w:val="009C4FD7"/>
    <w:rsid w:val="009C55E6"/>
    <w:rsid w:val="009C56BD"/>
    <w:rsid w:val="009C5A5C"/>
    <w:rsid w:val="009C6234"/>
    <w:rsid w:val="009C65DC"/>
    <w:rsid w:val="009C66B6"/>
    <w:rsid w:val="009C6CEA"/>
    <w:rsid w:val="009C6D57"/>
    <w:rsid w:val="009C7541"/>
    <w:rsid w:val="009C7564"/>
    <w:rsid w:val="009C77B1"/>
    <w:rsid w:val="009C793A"/>
    <w:rsid w:val="009D03BD"/>
    <w:rsid w:val="009D0457"/>
    <w:rsid w:val="009D19E6"/>
    <w:rsid w:val="009D1C41"/>
    <w:rsid w:val="009D357E"/>
    <w:rsid w:val="009D3D14"/>
    <w:rsid w:val="009D4270"/>
    <w:rsid w:val="009D50BD"/>
    <w:rsid w:val="009D53E9"/>
    <w:rsid w:val="009D544E"/>
    <w:rsid w:val="009D546F"/>
    <w:rsid w:val="009D58E9"/>
    <w:rsid w:val="009D618F"/>
    <w:rsid w:val="009D6318"/>
    <w:rsid w:val="009D68B0"/>
    <w:rsid w:val="009D78E9"/>
    <w:rsid w:val="009E006C"/>
    <w:rsid w:val="009E03AD"/>
    <w:rsid w:val="009E03D8"/>
    <w:rsid w:val="009E0646"/>
    <w:rsid w:val="009E0D01"/>
    <w:rsid w:val="009E142C"/>
    <w:rsid w:val="009E290F"/>
    <w:rsid w:val="009E2C4E"/>
    <w:rsid w:val="009E2D5B"/>
    <w:rsid w:val="009E2DCD"/>
    <w:rsid w:val="009E3E7E"/>
    <w:rsid w:val="009E40A1"/>
    <w:rsid w:val="009E4920"/>
    <w:rsid w:val="009E4F07"/>
    <w:rsid w:val="009E4F33"/>
    <w:rsid w:val="009E4F82"/>
    <w:rsid w:val="009E5261"/>
    <w:rsid w:val="009E6651"/>
    <w:rsid w:val="009E6997"/>
    <w:rsid w:val="009E6A7B"/>
    <w:rsid w:val="009E6EAB"/>
    <w:rsid w:val="009E775B"/>
    <w:rsid w:val="009E7CA8"/>
    <w:rsid w:val="009E7EBA"/>
    <w:rsid w:val="009E7FA6"/>
    <w:rsid w:val="009F01F8"/>
    <w:rsid w:val="009F035A"/>
    <w:rsid w:val="009F0885"/>
    <w:rsid w:val="009F1078"/>
    <w:rsid w:val="009F1E7D"/>
    <w:rsid w:val="009F2405"/>
    <w:rsid w:val="009F260F"/>
    <w:rsid w:val="009F264B"/>
    <w:rsid w:val="009F2C72"/>
    <w:rsid w:val="009F3109"/>
    <w:rsid w:val="009F3A9F"/>
    <w:rsid w:val="009F3B92"/>
    <w:rsid w:val="009F3C8F"/>
    <w:rsid w:val="009F4118"/>
    <w:rsid w:val="009F43FE"/>
    <w:rsid w:val="009F4EF1"/>
    <w:rsid w:val="009F591B"/>
    <w:rsid w:val="009F5982"/>
    <w:rsid w:val="009F5AD6"/>
    <w:rsid w:val="009F5BCE"/>
    <w:rsid w:val="009F63D6"/>
    <w:rsid w:val="009F6D8E"/>
    <w:rsid w:val="009F6F6F"/>
    <w:rsid w:val="00A0002A"/>
    <w:rsid w:val="00A00156"/>
    <w:rsid w:val="00A0081C"/>
    <w:rsid w:val="00A00C5C"/>
    <w:rsid w:val="00A00DA1"/>
    <w:rsid w:val="00A01C92"/>
    <w:rsid w:val="00A02322"/>
    <w:rsid w:val="00A02830"/>
    <w:rsid w:val="00A028DD"/>
    <w:rsid w:val="00A033A4"/>
    <w:rsid w:val="00A0354B"/>
    <w:rsid w:val="00A039BE"/>
    <w:rsid w:val="00A03AC7"/>
    <w:rsid w:val="00A0407B"/>
    <w:rsid w:val="00A04716"/>
    <w:rsid w:val="00A04924"/>
    <w:rsid w:val="00A049CF"/>
    <w:rsid w:val="00A05454"/>
    <w:rsid w:val="00A05759"/>
    <w:rsid w:val="00A05806"/>
    <w:rsid w:val="00A05A1A"/>
    <w:rsid w:val="00A05CD1"/>
    <w:rsid w:val="00A05D65"/>
    <w:rsid w:val="00A05F59"/>
    <w:rsid w:val="00A061A3"/>
    <w:rsid w:val="00A06B7F"/>
    <w:rsid w:val="00A076F7"/>
    <w:rsid w:val="00A07A81"/>
    <w:rsid w:val="00A1005C"/>
    <w:rsid w:val="00A101BB"/>
    <w:rsid w:val="00A112C6"/>
    <w:rsid w:val="00A11316"/>
    <w:rsid w:val="00A114F7"/>
    <w:rsid w:val="00A11664"/>
    <w:rsid w:val="00A1242E"/>
    <w:rsid w:val="00A1275B"/>
    <w:rsid w:val="00A12F84"/>
    <w:rsid w:val="00A130C5"/>
    <w:rsid w:val="00A13D40"/>
    <w:rsid w:val="00A14A80"/>
    <w:rsid w:val="00A153F3"/>
    <w:rsid w:val="00A15CB8"/>
    <w:rsid w:val="00A16807"/>
    <w:rsid w:val="00A168A8"/>
    <w:rsid w:val="00A2026B"/>
    <w:rsid w:val="00A20BEF"/>
    <w:rsid w:val="00A210B7"/>
    <w:rsid w:val="00A218F0"/>
    <w:rsid w:val="00A2194F"/>
    <w:rsid w:val="00A22B4E"/>
    <w:rsid w:val="00A22E44"/>
    <w:rsid w:val="00A23235"/>
    <w:rsid w:val="00A23633"/>
    <w:rsid w:val="00A239EC"/>
    <w:rsid w:val="00A23C06"/>
    <w:rsid w:val="00A23F03"/>
    <w:rsid w:val="00A24867"/>
    <w:rsid w:val="00A24F7D"/>
    <w:rsid w:val="00A25116"/>
    <w:rsid w:val="00A2528D"/>
    <w:rsid w:val="00A264B3"/>
    <w:rsid w:val="00A27217"/>
    <w:rsid w:val="00A276AC"/>
    <w:rsid w:val="00A27733"/>
    <w:rsid w:val="00A27B1A"/>
    <w:rsid w:val="00A30495"/>
    <w:rsid w:val="00A31456"/>
    <w:rsid w:val="00A31489"/>
    <w:rsid w:val="00A31BF8"/>
    <w:rsid w:val="00A320B0"/>
    <w:rsid w:val="00A328CA"/>
    <w:rsid w:val="00A32C44"/>
    <w:rsid w:val="00A331B5"/>
    <w:rsid w:val="00A33A2F"/>
    <w:rsid w:val="00A33EEC"/>
    <w:rsid w:val="00A354A2"/>
    <w:rsid w:val="00A35E7E"/>
    <w:rsid w:val="00A3624C"/>
    <w:rsid w:val="00A37BF9"/>
    <w:rsid w:val="00A37CE2"/>
    <w:rsid w:val="00A40044"/>
    <w:rsid w:val="00A400A0"/>
    <w:rsid w:val="00A4013F"/>
    <w:rsid w:val="00A403EC"/>
    <w:rsid w:val="00A40BDB"/>
    <w:rsid w:val="00A40FF8"/>
    <w:rsid w:val="00A4125C"/>
    <w:rsid w:val="00A420BE"/>
    <w:rsid w:val="00A4252F"/>
    <w:rsid w:val="00A426B9"/>
    <w:rsid w:val="00A42DFB"/>
    <w:rsid w:val="00A43F7D"/>
    <w:rsid w:val="00A4443A"/>
    <w:rsid w:val="00A445B7"/>
    <w:rsid w:val="00A4500B"/>
    <w:rsid w:val="00A45959"/>
    <w:rsid w:val="00A45A74"/>
    <w:rsid w:val="00A45BB0"/>
    <w:rsid w:val="00A46517"/>
    <w:rsid w:val="00A469F9"/>
    <w:rsid w:val="00A46CA6"/>
    <w:rsid w:val="00A51ABD"/>
    <w:rsid w:val="00A51E9A"/>
    <w:rsid w:val="00A529B8"/>
    <w:rsid w:val="00A5377F"/>
    <w:rsid w:val="00A53814"/>
    <w:rsid w:val="00A5392B"/>
    <w:rsid w:val="00A548D3"/>
    <w:rsid w:val="00A54971"/>
    <w:rsid w:val="00A54A33"/>
    <w:rsid w:val="00A54D2C"/>
    <w:rsid w:val="00A550C1"/>
    <w:rsid w:val="00A55553"/>
    <w:rsid w:val="00A55B44"/>
    <w:rsid w:val="00A55C7C"/>
    <w:rsid w:val="00A55F91"/>
    <w:rsid w:val="00A567C5"/>
    <w:rsid w:val="00A569D5"/>
    <w:rsid w:val="00A56B7C"/>
    <w:rsid w:val="00A56B9A"/>
    <w:rsid w:val="00A5749D"/>
    <w:rsid w:val="00A5777A"/>
    <w:rsid w:val="00A579DA"/>
    <w:rsid w:val="00A57EB5"/>
    <w:rsid w:val="00A57F26"/>
    <w:rsid w:val="00A600C6"/>
    <w:rsid w:val="00A60204"/>
    <w:rsid w:val="00A60846"/>
    <w:rsid w:val="00A61123"/>
    <w:rsid w:val="00A629D9"/>
    <w:rsid w:val="00A640D9"/>
    <w:rsid w:val="00A6469A"/>
    <w:rsid w:val="00A64B2E"/>
    <w:rsid w:val="00A656C3"/>
    <w:rsid w:val="00A658C3"/>
    <w:rsid w:val="00A65924"/>
    <w:rsid w:val="00A6665B"/>
    <w:rsid w:val="00A66747"/>
    <w:rsid w:val="00A6698D"/>
    <w:rsid w:val="00A6737F"/>
    <w:rsid w:val="00A70133"/>
    <w:rsid w:val="00A70A64"/>
    <w:rsid w:val="00A71370"/>
    <w:rsid w:val="00A71C4D"/>
    <w:rsid w:val="00A7218D"/>
    <w:rsid w:val="00A72835"/>
    <w:rsid w:val="00A72FFE"/>
    <w:rsid w:val="00A736C0"/>
    <w:rsid w:val="00A73AF9"/>
    <w:rsid w:val="00A73BF5"/>
    <w:rsid w:val="00A742A4"/>
    <w:rsid w:val="00A74A3D"/>
    <w:rsid w:val="00A74E39"/>
    <w:rsid w:val="00A74F63"/>
    <w:rsid w:val="00A76308"/>
    <w:rsid w:val="00A767AF"/>
    <w:rsid w:val="00A76BAF"/>
    <w:rsid w:val="00A76EC3"/>
    <w:rsid w:val="00A77523"/>
    <w:rsid w:val="00A77949"/>
    <w:rsid w:val="00A80BFF"/>
    <w:rsid w:val="00A80C75"/>
    <w:rsid w:val="00A8138B"/>
    <w:rsid w:val="00A81408"/>
    <w:rsid w:val="00A819DA"/>
    <w:rsid w:val="00A8238E"/>
    <w:rsid w:val="00A82437"/>
    <w:rsid w:val="00A829C7"/>
    <w:rsid w:val="00A82E36"/>
    <w:rsid w:val="00A831DF"/>
    <w:rsid w:val="00A831E2"/>
    <w:rsid w:val="00A84073"/>
    <w:rsid w:val="00A84108"/>
    <w:rsid w:val="00A846F4"/>
    <w:rsid w:val="00A851EC"/>
    <w:rsid w:val="00A86C56"/>
    <w:rsid w:val="00A86F0A"/>
    <w:rsid w:val="00A9026F"/>
    <w:rsid w:val="00A903BE"/>
    <w:rsid w:val="00A90469"/>
    <w:rsid w:val="00A905E0"/>
    <w:rsid w:val="00A906B0"/>
    <w:rsid w:val="00A90706"/>
    <w:rsid w:val="00A90F71"/>
    <w:rsid w:val="00A91117"/>
    <w:rsid w:val="00A91254"/>
    <w:rsid w:val="00A91C4A"/>
    <w:rsid w:val="00A92156"/>
    <w:rsid w:val="00A9293D"/>
    <w:rsid w:val="00A92BA6"/>
    <w:rsid w:val="00A92DDF"/>
    <w:rsid w:val="00A93686"/>
    <w:rsid w:val="00A939BA"/>
    <w:rsid w:val="00A94152"/>
    <w:rsid w:val="00A941C0"/>
    <w:rsid w:val="00A9458B"/>
    <w:rsid w:val="00A946AB"/>
    <w:rsid w:val="00A9566D"/>
    <w:rsid w:val="00A959DC"/>
    <w:rsid w:val="00A95A6A"/>
    <w:rsid w:val="00A96826"/>
    <w:rsid w:val="00A97347"/>
    <w:rsid w:val="00A973F1"/>
    <w:rsid w:val="00A978AA"/>
    <w:rsid w:val="00A97DAF"/>
    <w:rsid w:val="00A97E89"/>
    <w:rsid w:val="00AA1891"/>
    <w:rsid w:val="00AA2E0A"/>
    <w:rsid w:val="00AA345B"/>
    <w:rsid w:val="00AA37A2"/>
    <w:rsid w:val="00AA40BD"/>
    <w:rsid w:val="00AA4186"/>
    <w:rsid w:val="00AA448C"/>
    <w:rsid w:val="00AA451A"/>
    <w:rsid w:val="00AA4CB7"/>
    <w:rsid w:val="00AA4F60"/>
    <w:rsid w:val="00AA53CA"/>
    <w:rsid w:val="00AA63B1"/>
    <w:rsid w:val="00AA6611"/>
    <w:rsid w:val="00AA6BB1"/>
    <w:rsid w:val="00AA7F5A"/>
    <w:rsid w:val="00AB0E0C"/>
    <w:rsid w:val="00AB0F15"/>
    <w:rsid w:val="00AB1106"/>
    <w:rsid w:val="00AB22FD"/>
    <w:rsid w:val="00AB2C61"/>
    <w:rsid w:val="00AB2E42"/>
    <w:rsid w:val="00AB37B1"/>
    <w:rsid w:val="00AB38A6"/>
    <w:rsid w:val="00AB4373"/>
    <w:rsid w:val="00AB4C3C"/>
    <w:rsid w:val="00AB61E8"/>
    <w:rsid w:val="00AB6439"/>
    <w:rsid w:val="00AB6991"/>
    <w:rsid w:val="00AB7747"/>
    <w:rsid w:val="00AB7984"/>
    <w:rsid w:val="00AC035E"/>
    <w:rsid w:val="00AC03D7"/>
    <w:rsid w:val="00AC06EE"/>
    <w:rsid w:val="00AC1478"/>
    <w:rsid w:val="00AC1A97"/>
    <w:rsid w:val="00AC1E52"/>
    <w:rsid w:val="00AC2347"/>
    <w:rsid w:val="00AC27F1"/>
    <w:rsid w:val="00AC29F8"/>
    <w:rsid w:val="00AC2D41"/>
    <w:rsid w:val="00AC2E2D"/>
    <w:rsid w:val="00AC31F7"/>
    <w:rsid w:val="00AC33EE"/>
    <w:rsid w:val="00AC4976"/>
    <w:rsid w:val="00AC5501"/>
    <w:rsid w:val="00AC55E0"/>
    <w:rsid w:val="00AC5F0C"/>
    <w:rsid w:val="00AC60F2"/>
    <w:rsid w:val="00AC61C4"/>
    <w:rsid w:val="00AC7461"/>
    <w:rsid w:val="00AC757D"/>
    <w:rsid w:val="00AC7A68"/>
    <w:rsid w:val="00AD0076"/>
    <w:rsid w:val="00AD05B6"/>
    <w:rsid w:val="00AD0B30"/>
    <w:rsid w:val="00AD146B"/>
    <w:rsid w:val="00AD1694"/>
    <w:rsid w:val="00AD233C"/>
    <w:rsid w:val="00AD33B8"/>
    <w:rsid w:val="00AD3E5A"/>
    <w:rsid w:val="00AD481D"/>
    <w:rsid w:val="00AD4F33"/>
    <w:rsid w:val="00AD513A"/>
    <w:rsid w:val="00AD559D"/>
    <w:rsid w:val="00AD589D"/>
    <w:rsid w:val="00AD5D54"/>
    <w:rsid w:val="00AD5D85"/>
    <w:rsid w:val="00AD5DE3"/>
    <w:rsid w:val="00AD668B"/>
    <w:rsid w:val="00AD6FE8"/>
    <w:rsid w:val="00AD721A"/>
    <w:rsid w:val="00AD7CB3"/>
    <w:rsid w:val="00AE0B39"/>
    <w:rsid w:val="00AE0F3F"/>
    <w:rsid w:val="00AE1CD2"/>
    <w:rsid w:val="00AE1EB1"/>
    <w:rsid w:val="00AE2734"/>
    <w:rsid w:val="00AE35A7"/>
    <w:rsid w:val="00AE4437"/>
    <w:rsid w:val="00AE4A34"/>
    <w:rsid w:val="00AE62A0"/>
    <w:rsid w:val="00AE63E7"/>
    <w:rsid w:val="00AE654F"/>
    <w:rsid w:val="00AE68E3"/>
    <w:rsid w:val="00AE6A3E"/>
    <w:rsid w:val="00AE6D40"/>
    <w:rsid w:val="00AE718D"/>
    <w:rsid w:val="00AF08E6"/>
    <w:rsid w:val="00AF0DED"/>
    <w:rsid w:val="00AF1B1F"/>
    <w:rsid w:val="00AF1E59"/>
    <w:rsid w:val="00AF2BE3"/>
    <w:rsid w:val="00AF34A3"/>
    <w:rsid w:val="00AF3E6B"/>
    <w:rsid w:val="00AF4386"/>
    <w:rsid w:val="00AF48AC"/>
    <w:rsid w:val="00AF4D64"/>
    <w:rsid w:val="00AF4DCA"/>
    <w:rsid w:val="00AF527B"/>
    <w:rsid w:val="00AF59C1"/>
    <w:rsid w:val="00AF67A0"/>
    <w:rsid w:val="00AF7410"/>
    <w:rsid w:val="00AF7478"/>
    <w:rsid w:val="00AF7CB1"/>
    <w:rsid w:val="00B00381"/>
    <w:rsid w:val="00B0091D"/>
    <w:rsid w:val="00B00968"/>
    <w:rsid w:val="00B00D0D"/>
    <w:rsid w:val="00B00E33"/>
    <w:rsid w:val="00B00E61"/>
    <w:rsid w:val="00B01030"/>
    <w:rsid w:val="00B02BA6"/>
    <w:rsid w:val="00B03CDE"/>
    <w:rsid w:val="00B03F42"/>
    <w:rsid w:val="00B0455C"/>
    <w:rsid w:val="00B04CE5"/>
    <w:rsid w:val="00B05694"/>
    <w:rsid w:val="00B05695"/>
    <w:rsid w:val="00B05859"/>
    <w:rsid w:val="00B05AC4"/>
    <w:rsid w:val="00B05AC5"/>
    <w:rsid w:val="00B05BCF"/>
    <w:rsid w:val="00B06287"/>
    <w:rsid w:val="00B06AEB"/>
    <w:rsid w:val="00B06B29"/>
    <w:rsid w:val="00B06BA3"/>
    <w:rsid w:val="00B06CE6"/>
    <w:rsid w:val="00B06E2E"/>
    <w:rsid w:val="00B07C08"/>
    <w:rsid w:val="00B11578"/>
    <w:rsid w:val="00B119CC"/>
    <w:rsid w:val="00B11D95"/>
    <w:rsid w:val="00B12178"/>
    <w:rsid w:val="00B128B8"/>
    <w:rsid w:val="00B12E08"/>
    <w:rsid w:val="00B12FF7"/>
    <w:rsid w:val="00B1341A"/>
    <w:rsid w:val="00B13D87"/>
    <w:rsid w:val="00B14035"/>
    <w:rsid w:val="00B140C9"/>
    <w:rsid w:val="00B14402"/>
    <w:rsid w:val="00B14E1F"/>
    <w:rsid w:val="00B14FA6"/>
    <w:rsid w:val="00B151F6"/>
    <w:rsid w:val="00B153CB"/>
    <w:rsid w:val="00B153FB"/>
    <w:rsid w:val="00B157D3"/>
    <w:rsid w:val="00B15926"/>
    <w:rsid w:val="00B159C7"/>
    <w:rsid w:val="00B15CA4"/>
    <w:rsid w:val="00B15DA8"/>
    <w:rsid w:val="00B16724"/>
    <w:rsid w:val="00B16990"/>
    <w:rsid w:val="00B169D3"/>
    <w:rsid w:val="00B16AAD"/>
    <w:rsid w:val="00B16F7A"/>
    <w:rsid w:val="00B17C33"/>
    <w:rsid w:val="00B203EE"/>
    <w:rsid w:val="00B20483"/>
    <w:rsid w:val="00B21072"/>
    <w:rsid w:val="00B21BF2"/>
    <w:rsid w:val="00B22652"/>
    <w:rsid w:val="00B22888"/>
    <w:rsid w:val="00B22A72"/>
    <w:rsid w:val="00B22ABB"/>
    <w:rsid w:val="00B22C2C"/>
    <w:rsid w:val="00B2333F"/>
    <w:rsid w:val="00B235E0"/>
    <w:rsid w:val="00B23635"/>
    <w:rsid w:val="00B23EF8"/>
    <w:rsid w:val="00B24616"/>
    <w:rsid w:val="00B24EC2"/>
    <w:rsid w:val="00B25494"/>
    <w:rsid w:val="00B25D36"/>
    <w:rsid w:val="00B25F18"/>
    <w:rsid w:val="00B26164"/>
    <w:rsid w:val="00B26C97"/>
    <w:rsid w:val="00B277F6"/>
    <w:rsid w:val="00B30B3B"/>
    <w:rsid w:val="00B3125E"/>
    <w:rsid w:val="00B318C7"/>
    <w:rsid w:val="00B31CAB"/>
    <w:rsid w:val="00B31DD1"/>
    <w:rsid w:val="00B3228B"/>
    <w:rsid w:val="00B323D3"/>
    <w:rsid w:val="00B32BAF"/>
    <w:rsid w:val="00B32E81"/>
    <w:rsid w:val="00B33133"/>
    <w:rsid w:val="00B331FC"/>
    <w:rsid w:val="00B33443"/>
    <w:rsid w:val="00B33444"/>
    <w:rsid w:val="00B334B8"/>
    <w:rsid w:val="00B33ACC"/>
    <w:rsid w:val="00B33D47"/>
    <w:rsid w:val="00B33E67"/>
    <w:rsid w:val="00B347A7"/>
    <w:rsid w:val="00B34E1A"/>
    <w:rsid w:val="00B34FF8"/>
    <w:rsid w:val="00B35C1A"/>
    <w:rsid w:val="00B36829"/>
    <w:rsid w:val="00B36C80"/>
    <w:rsid w:val="00B36D3B"/>
    <w:rsid w:val="00B36D6C"/>
    <w:rsid w:val="00B3701D"/>
    <w:rsid w:val="00B379DC"/>
    <w:rsid w:val="00B37E4F"/>
    <w:rsid w:val="00B4005A"/>
    <w:rsid w:val="00B40E27"/>
    <w:rsid w:val="00B4128A"/>
    <w:rsid w:val="00B41299"/>
    <w:rsid w:val="00B425E1"/>
    <w:rsid w:val="00B426DF"/>
    <w:rsid w:val="00B42D23"/>
    <w:rsid w:val="00B43C69"/>
    <w:rsid w:val="00B43E70"/>
    <w:rsid w:val="00B441BD"/>
    <w:rsid w:val="00B442A4"/>
    <w:rsid w:val="00B44D4E"/>
    <w:rsid w:val="00B450D0"/>
    <w:rsid w:val="00B45409"/>
    <w:rsid w:val="00B45C0C"/>
    <w:rsid w:val="00B466C7"/>
    <w:rsid w:val="00B46C70"/>
    <w:rsid w:val="00B47432"/>
    <w:rsid w:val="00B47682"/>
    <w:rsid w:val="00B47921"/>
    <w:rsid w:val="00B47B16"/>
    <w:rsid w:val="00B47BF8"/>
    <w:rsid w:val="00B47DC9"/>
    <w:rsid w:val="00B5040E"/>
    <w:rsid w:val="00B5093A"/>
    <w:rsid w:val="00B50CBD"/>
    <w:rsid w:val="00B50D41"/>
    <w:rsid w:val="00B511D4"/>
    <w:rsid w:val="00B522D8"/>
    <w:rsid w:val="00B523C4"/>
    <w:rsid w:val="00B52790"/>
    <w:rsid w:val="00B52948"/>
    <w:rsid w:val="00B52A1A"/>
    <w:rsid w:val="00B52E15"/>
    <w:rsid w:val="00B52F91"/>
    <w:rsid w:val="00B534D6"/>
    <w:rsid w:val="00B536CC"/>
    <w:rsid w:val="00B53B5D"/>
    <w:rsid w:val="00B53C28"/>
    <w:rsid w:val="00B53D4E"/>
    <w:rsid w:val="00B540CF"/>
    <w:rsid w:val="00B5422E"/>
    <w:rsid w:val="00B544A7"/>
    <w:rsid w:val="00B54513"/>
    <w:rsid w:val="00B5458C"/>
    <w:rsid w:val="00B54838"/>
    <w:rsid w:val="00B54A8E"/>
    <w:rsid w:val="00B54B79"/>
    <w:rsid w:val="00B54BF0"/>
    <w:rsid w:val="00B5527C"/>
    <w:rsid w:val="00B55969"/>
    <w:rsid w:val="00B564DF"/>
    <w:rsid w:val="00B569F4"/>
    <w:rsid w:val="00B56BFC"/>
    <w:rsid w:val="00B5737E"/>
    <w:rsid w:val="00B575E3"/>
    <w:rsid w:val="00B57684"/>
    <w:rsid w:val="00B578D6"/>
    <w:rsid w:val="00B6066C"/>
    <w:rsid w:val="00B606EC"/>
    <w:rsid w:val="00B62262"/>
    <w:rsid w:val="00B62EA3"/>
    <w:rsid w:val="00B63888"/>
    <w:rsid w:val="00B65DD8"/>
    <w:rsid w:val="00B6628B"/>
    <w:rsid w:val="00B6679C"/>
    <w:rsid w:val="00B672E0"/>
    <w:rsid w:val="00B67FCA"/>
    <w:rsid w:val="00B7040A"/>
    <w:rsid w:val="00B706C9"/>
    <w:rsid w:val="00B70B7E"/>
    <w:rsid w:val="00B70D4F"/>
    <w:rsid w:val="00B71385"/>
    <w:rsid w:val="00B716A2"/>
    <w:rsid w:val="00B71ADB"/>
    <w:rsid w:val="00B71C36"/>
    <w:rsid w:val="00B71D50"/>
    <w:rsid w:val="00B723EB"/>
    <w:rsid w:val="00B72740"/>
    <w:rsid w:val="00B72F47"/>
    <w:rsid w:val="00B73472"/>
    <w:rsid w:val="00B739EE"/>
    <w:rsid w:val="00B745C8"/>
    <w:rsid w:val="00B7466F"/>
    <w:rsid w:val="00B74B84"/>
    <w:rsid w:val="00B757D5"/>
    <w:rsid w:val="00B75BE6"/>
    <w:rsid w:val="00B75DC6"/>
    <w:rsid w:val="00B7647E"/>
    <w:rsid w:val="00B7657E"/>
    <w:rsid w:val="00B765F7"/>
    <w:rsid w:val="00B766D7"/>
    <w:rsid w:val="00B766E5"/>
    <w:rsid w:val="00B76FD3"/>
    <w:rsid w:val="00B7759D"/>
    <w:rsid w:val="00B775E7"/>
    <w:rsid w:val="00B77E2E"/>
    <w:rsid w:val="00B80224"/>
    <w:rsid w:val="00B80432"/>
    <w:rsid w:val="00B8058D"/>
    <w:rsid w:val="00B808F1"/>
    <w:rsid w:val="00B80ED8"/>
    <w:rsid w:val="00B8108C"/>
    <w:rsid w:val="00B817C6"/>
    <w:rsid w:val="00B81BA5"/>
    <w:rsid w:val="00B81DAF"/>
    <w:rsid w:val="00B825FE"/>
    <w:rsid w:val="00B8299B"/>
    <w:rsid w:val="00B833C2"/>
    <w:rsid w:val="00B83F94"/>
    <w:rsid w:val="00B8422F"/>
    <w:rsid w:val="00B8437D"/>
    <w:rsid w:val="00B84449"/>
    <w:rsid w:val="00B8445E"/>
    <w:rsid w:val="00B848A0"/>
    <w:rsid w:val="00B85496"/>
    <w:rsid w:val="00B85FFE"/>
    <w:rsid w:val="00B871D9"/>
    <w:rsid w:val="00B872C0"/>
    <w:rsid w:val="00B87808"/>
    <w:rsid w:val="00B8798F"/>
    <w:rsid w:val="00B9044A"/>
    <w:rsid w:val="00B9060C"/>
    <w:rsid w:val="00B908F9"/>
    <w:rsid w:val="00B911D2"/>
    <w:rsid w:val="00B91402"/>
    <w:rsid w:val="00B91524"/>
    <w:rsid w:val="00B91848"/>
    <w:rsid w:val="00B9252F"/>
    <w:rsid w:val="00B92F79"/>
    <w:rsid w:val="00B92FA7"/>
    <w:rsid w:val="00B93980"/>
    <w:rsid w:val="00B93BB0"/>
    <w:rsid w:val="00B942D5"/>
    <w:rsid w:val="00B946C5"/>
    <w:rsid w:val="00B9475D"/>
    <w:rsid w:val="00B95123"/>
    <w:rsid w:val="00B95640"/>
    <w:rsid w:val="00B9567C"/>
    <w:rsid w:val="00B95D9E"/>
    <w:rsid w:val="00B97293"/>
    <w:rsid w:val="00B9744E"/>
    <w:rsid w:val="00B977EC"/>
    <w:rsid w:val="00B978C3"/>
    <w:rsid w:val="00B97C9F"/>
    <w:rsid w:val="00BA0397"/>
    <w:rsid w:val="00BA07EB"/>
    <w:rsid w:val="00BA0C8B"/>
    <w:rsid w:val="00BA125C"/>
    <w:rsid w:val="00BA1912"/>
    <w:rsid w:val="00BA1D79"/>
    <w:rsid w:val="00BA2098"/>
    <w:rsid w:val="00BA32C3"/>
    <w:rsid w:val="00BA36F3"/>
    <w:rsid w:val="00BA378F"/>
    <w:rsid w:val="00BA3EE4"/>
    <w:rsid w:val="00BA4227"/>
    <w:rsid w:val="00BA4FF3"/>
    <w:rsid w:val="00BA56AB"/>
    <w:rsid w:val="00BA5CFA"/>
    <w:rsid w:val="00BA5D3E"/>
    <w:rsid w:val="00BA6093"/>
    <w:rsid w:val="00BA6543"/>
    <w:rsid w:val="00BA655C"/>
    <w:rsid w:val="00BA6727"/>
    <w:rsid w:val="00BA6FAB"/>
    <w:rsid w:val="00BA6FE1"/>
    <w:rsid w:val="00BA72B4"/>
    <w:rsid w:val="00BA760E"/>
    <w:rsid w:val="00BA7A22"/>
    <w:rsid w:val="00BB0D3E"/>
    <w:rsid w:val="00BB23C3"/>
    <w:rsid w:val="00BB2757"/>
    <w:rsid w:val="00BB3149"/>
    <w:rsid w:val="00BB3588"/>
    <w:rsid w:val="00BB3BB2"/>
    <w:rsid w:val="00BB630B"/>
    <w:rsid w:val="00BB6C3A"/>
    <w:rsid w:val="00BB72E7"/>
    <w:rsid w:val="00BB7639"/>
    <w:rsid w:val="00BB7B1B"/>
    <w:rsid w:val="00BB7F53"/>
    <w:rsid w:val="00BC02C7"/>
    <w:rsid w:val="00BC09E9"/>
    <w:rsid w:val="00BC1217"/>
    <w:rsid w:val="00BC14A4"/>
    <w:rsid w:val="00BC15CD"/>
    <w:rsid w:val="00BC20C8"/>
    <w:rsid w:val="00BC21F6"/>
    <w:rsid w:val="00BC2664"/>
    <w:rsid w:val="00BC26BA"/>
    <w:rsid w:val="00BC299B"/>
    <w:rsid w:val="00BC2FD6"/>
    <w:rsid w:val="00BC37BF"/>
    <w:rsid w:val="00BC3C75"/>
    <w:rsid w:val="00BC445F"/>
    <w:rsid w:val="00BC45F2"/>
    <w:rsid w:val="00BC4A79"/>
    <w:rsid w:val="00BC51A8"/>
    <w:rsid w:val="00BC54C6"/>
    <w:rsid w:val="00BC6DD7"/>
    <w:rsid w:val="00BC72EA"/>
    <w:rsid w:val="00BC7EA8"/>
    <w:rsid w:val="00BD099D"/>
    <w:rsid w:val="00BD09C7"/>
    <w:rsid w:val="00BD0EC4"/>
    <w:rsid w:val="00BD1336"/>
    <w:rsid w:val="00BD18EA"/>
    <w:rsid w:val="00BD1D99"/>
    <w:rsid w:val="00BD2458"/>
    <w:rsid w:val="00BD2565"/>
    <w:rsid w:val="00BD2D70"/>
    <w:rsid w:val="00BD2D83"/>
    <w:rsid w:val="00BD30AE"/>
    <w:rsid w:val="00BD382A"/>
    <w:rsid w:val="00BD3A6A"/>
    <w:rsid w:val="00BD4D43"/>
    <w:rsid w:val="00BD5039"/>
    <w:rsid w:val="00BD53FC"/>
    <w:rsid w:val="00BD545D"/>
    <w:rsid w:val="00BD5C17"/>
    <w:rsid w:val="00BD5CD1"/>
    <w:rsid w:val="00BD71FB"/>
    <w:rsid w:val="00BD7F63"/>
    <w:rsid w:val="00BE0123"/>
    <w:rsid w:val="00BE0D16"/>
    <w:rsid w:val="00BE14FB"/>
    <w:rsid w:val="00BE167F"/>
    <w:rsid w:val="00BE175C"/>
    <w:rsid w:val="00BE2074"/>
    <w:rsid w:val="00BE2120"/>
    <w:rsid w:val="00BE2198"/>
    <w:rsid w:val="00BE22A6"/>
    <w:rsid w:val="00BE2653"/>
    <w:rsid w:val="00BE4870"/>
    <w:rsid w:val="00BE48E8"/>
    <w:rsid w:val="00BE4C23"/>
    <w:rsid w:val="00BE570D"/>
    <w:rsid w:val="00BE5903"/>
    <w:rsid w:val="00BE59EA"/>
    <w:rsid w:val="00BE5C87"/>
    <w:rsid w:val="00BE6004"/>
    <w:rsid w:val="00BE6190"/>
    <w:rsid w:val="00BE6623"/>
    <w:rsid w:val="00BE710B"/>
    <w:rsid w:val="00BE73B0"/>
    <w:rsid w:val="00BE752C"/>
    <w:rsid w:val="00BE7547"/>
    <w:rsid w:val="00BE7550"/>
    <w:rsid w:val="00BE76F7"/>
    <w:rsid w:val="00BF1298"/>
    <w:rsid w:val="00BF1512"/>
    <w:rsid w:val="00BF1C88"/>
    <w:rsid w:val="00BF1E92"/>
    <w:rsid w:val="00BF1ED3"/>
    <w:rsid w:val="00BF250A"/>
    <w:rsid w:val="00BF29AD"/>
    <w:rsid w:val="00BF30DD"/>
    <w:rsid w:val="00BF31E9"/>
    <w:rsid w:val="00BF3AF7"/>
    <w:rsid w:val="00BF3CE8"/>
    <w:rsid w:val="00BF3D8C"/>
    <w:rsid w:val="00BF4775"/>
    <w:rsid w:val="00BF50A5"/>
    <w:rsid w:val="00BF6C0A"/>
    <w:rsid w:val="00BF6E67"/>
    <w:rsid w:val="00BF70C0"/>
    <w:rsid w:val="00BF7A68"/>
    <w:rsid w:val="00C001CC"/>
    <w:rsid w:val="00C00FD3"/>
    <w:rsid w:val="00C020C2"/>
    <w:rsid w:val="00C0276B"/>
    <w:rsid w:val="00C02AA0"/>
    <w:rsid w:val="00C03BAC"/>
    <w:rsid w:val="00C044C4"/>
    <w:rsid w:val="00C045E7"/>
    <w:rsid w:val="00C05581"/>
    <w:rsid w:val="00C0599E"/>
    <w:rsid w:val="00C064F8"/>
    <w:rsid w:val="00C0661E"/>
    <w:rsid w:val="00C06EBF"/>
    <w:rsid w:val="00C06F74"/>
    <w:rsid w:val="00C0739C"/>
    <w:rsid w:val="00C0787A"/>
    <w:rsid w:val="00C07C16"/>
    <w:rsid w:val="00C07C37"/>
    <w:rsid w:val="00C07CAA"/>
    <w:rsid w:val="00C1001E"/>
    <w:rsid w:val="00C10123"/>
    <w:rsid w:val="00C1053A"/>
    <w:rsid w:val="00C11663"/>
    <w:rsid w:val="00C1194A"/>
    <w:rsid w:val="00C11C13"/>
    <w:rsid w:val="00C11CE4"/>
    <w:rsid w:val="00C126B5"/>
    <w:rsid w:val="00C12B64"/>
    <w:rsid w:val="00C12C8F"/>
    <w:rsid w:val="00C12E1B"/>
    <w:rsid w:val="00C1302F"/>
    <w:rsid w:val="00C13429"/>
    <w:rsid w:val="00C14002"/>
    <w:rsid w:val="00C14B52"/>
    <w:rsid w:val="00C1602A"/>
    <w:rsid w:val="00C16601"/>
    <w:rsid w:val="00C16670"/>
    <w:rsid w:val="00C16926"/>
    <w:rsid w:val="00C171C6"/>
    <w:rsid w:val="00C17C13"/>
    <w:rsid w:val="00C17D22"/>
    <w:rsid w:val="00C20E3E"/>
    <w:rsid w:val="00C2147E"/>
    <w:rsid w:val="00C21F35"/>
    <w:rsid w:val="00C2250B"/>
    <w:rsid w:val="00C2264C"/>
    <w:rsid w:val="00C22997"/>
    <w:rsid w:val="00C22D8F"/>
    <w:rsid w:val="00C2364D"/>
    <w:rsid w:val="00C23684"/>
    <w:rsid w:val="00C23DCF"/>
    <w:rsid w:val="00C24419"/>
    <w:rsid w:val="00C2459A"/>
    <w:rsid w:val="00C26659"/>
    <w:rsid w:val="00C267AE"/>
    <w:rsid w:val="00C26A39"/>
    <w:rsid w:val="00C26BB6"/>
    <w:rsid w:val="00C27398"/>
    <w:rsid w:val="00C278A9"/>
    <w:rsid w:val="00C302D1"/>
    <w:rsid w:val="00C30EA3"/>
    <w:rsid w:val="00C30FCA"/>
    <w:rsid w:val="00C3161F"/>
    <w:rsid w:val="00C316A0"/>
    <w:rsid w:val="00C31FB8"/>
    <w:rsid w:val="00C326B8"/>
    <w:rsid w:val="00C32761"/>
    <w:rsid w:val="00C3299B"/>
    <w:rsid w:val="00C32ED6"/>
    <w:rsid w:val="00C332DB"/>
    <w:rsid w:val="00C33620"/>
    <w:rsid w:val="00C33651"/>
    <w:rsid w:val="00C33886"/>
    <w:rsid w:val="00C33D9D"/>
    <w:rsid w:val="00C3431F"/>
    <w:rsid w:val="00C34BDD"/>
    <w:rsid w:val="00C34EA4"/>
    <w:rsid w:val="00C35306"/>
    <w:rsid w:val="00C35A14"/>
    <w:rsid w:val="00C35C79"/>
    <w:rsid w:val="00C36295"/>
    <w:rsid w:val="00C36AE9"/>
    <w:rsid w:val="00C37275"/>
    <w:rsid w:val="00C372E7"/>
    <w:rsid w:val="00C37F3E"/>
    <w:rsid w:val="00C40C0C"/>
    <w:rsid w:val="00C40D58"/>
    <w:rsid w:val="00C40D9D"/>
    <w:rsid w:val="00C40FE6"/>
    <w:rsid w:val="00C412C0"/>
    <w:rsid w:val="00C423FB"/>
    <w:rsid w:val="00C426E5"/>
    <w:rsid w:val="00C42BE2"/>
    <w:rsid w:val="00C43672"/>
    <w:rsid w:val="00C43A8B"/>
    <w:rsid w:val="00C43BD8"/>
    <w:rsid w:val="00C43D5C"/>
    <w:rsid w:val="00C44B8B"/>
    <w:rsid w:val="00C44BE7"/>
    <w:rsid w:val="00C44EBE"/>
    <w:rsid w:val="00C45255"/>
    <w:rsid w:val="00C4539F"/>
    <w:rsid w:val="00C4584C"/>
    <w:rsid w:val="00C45A38"/>
    <w:rsid w:val="00C45EEA"/>
    <w:rsid w:val="00C47F44"/>
    <w:rsid w:val="00C50EF6"/>
    <w:rsid w:val="00C51893"/>
    <w:rsid w:val="00C51A5D"/>
    <w:rsid w:val="00C51DB5"/>
    <w:rsid w:val="00C51E97"/>
    <w:rsid w:val="00C52210"/>
    <w:rsid w:val="00C524E3"/>
    <w:rsid w:val="00C530B7"/>
    <w:rsid w:val="00C53707"/>
    <w:rsid w:val="00C53B87"/>
    <w:rsid w:val="00C54BDA"/>
    <w:rsid w:val="00C554AB"/>
    <w:rsid w:val="00C55552"/>
    <w:rsid w:val="00C556D4"/>
    <w:rsid w:val="00C56241"/>
    <w:rsid w:val="00C565C0"/>
    <w:rsid w:val="00C56729"/>
    <w:rsid w:val="00C56B0B"/>
    <w:rsid w:val="00C5754C"/>
    <w:rsid w:val="00C57756"/>
    <w:rsid w:val="00C60300"/>
    <w:rsid w:val="00C605D5"/>
    <w:rsid w:val="00C61BEE"/>
    <w:rsid w:val="00C61C3B"/>
    <w:rsid w:val="00C61FAB"/>
    <w:rsid w:val="00C6237E"/>
    <w:rsid w:val="00C6245C"/>
    <w:rsid w:val="00C625DD"/>
    <w:rsid w:val="00C6299C"/>
    <w:rsid w:val="00C62C6C"/>
    <w:rsid w:val="00C62EE6"/>
    <w:rsid w:val="00C63B2B"/>
    <w:rsid w:val="00C63B58"/>
    <w:rsid w:val="00C63BEC"/>
    <w:rsid w:val="00C64C28"/>
    <w:rsid w:val="00C64D35"/>
    <w:rsid w:val="00C64E06"/>
    <w:rsid w:val="00C65762"/>
    <w:rsid w:val="00C65773"/>
    <w:rsid w:val="00C658BD"/>
    <w:rsid w:val="00C65A3D"/>
    <w:rsid w:val="00C65A96"/>
    <w:rsid w:val="00C660D9"/>
    <w:rsid w:val="00C666C2"/>
    <w:rsid w:val="00C66CBB"/>
    <w:rsid w:val="00C67853"/>
    <w:rsid w:val="00C70A3D"/>
    <w:rsid w:val="00C70CA5"/>
    <w:rsid w:val="00C70E70"/>
    <w:rsid w:val="00C71111"/>
    <w:rsid w:val="00C71120"/>
    <w:rsid w:val="00C71871"/>
    <w:rsid w:val="00C72233"/>
    <w:rsid w:val="00C72473"/>
    <w:rsid w:val="00C72632"/>
    <w:rsid w:val="00C72E4B"/>
    <w:rsid w:val="00C733CE"/>
    <w:rsid w:val="00C7382B"/>
    <w:rsid w:val="00C7399B"/>
    <w:rsid w:val="00C744FC"/>
    <w:rsid w:val="00C74BC7"/>
    <w:rsid w:val="00C75635"/>
    <w:rsid w:val="00C75C68"/>
    <w:rsid w:val="00C75CB7"/>
    <w:rsid w:val="00C762AF"/>
    <w:rsid w:val="00C7711B"/>
    <w:rsid w:val="00C7794C"/>
    <w:rsid w:val="00C77AE4"/>
    <w:rsid w:val="00C77EFF"/>
    <w:rsid w:val="00C80142"/>
    <w:rsid w:val="00C803C9"/>
    <w:rsid w:val="00C80BF1"/>
    <w:rsid w:val="00C81180"/>
    <w:rsid w:val="00C81D3A"/>
    <w:rsid w:val="00C81EF4"/>
    <w:rsid w:val="00C82564"/>
    <w:rsid w:val="00C82950"/>
    <w:rsid w:val="00C83014"/>
    <w:rsid w:val="00C83209"/>
    <w:rsid w:val="00C835D8"/>
    <w:rsid w:val="00C83776"/>
    <w:rsid w:val="00C83A61"/>
    <w:rsid w:val="00C83BFC"/>
    <w:rsid w:val="00C83F4C"/>
    <w:rsid w:val="00C84001"/>
    <w:rsid w:val="00C8403E"/>
    <w:rsid w:val="00C8429E"/>
    <w:rsid w:val="00C84792"/>
    <w:rsid w:val="00C8536E"/>
    <w:rsid w:val="00C85A22"/>
    <w:rsid w:val="00C860D3"/>
    <w:rsid w:val="00C86D19"/>
    <w:rsid w:val="00C871AB"/>
    <w:rsid w:val="00C87316"/>
    <w:rsid w:val="00C87B66"/>
    <w:rsid w:val="00C90359"/>
    <w:rsid w:val="00C90A3D"/>
    <w:rsid w:val="00C90AB9"/>
    <w:rsid w:val="00C9164C"/>
    <w:rsid w:val="00C91C11"/>
    <w:rsid w:val="00C91DB9"/>
    <w:rsid w:val="00C92041"/>
    <w:rsid w:val="00C92360"/>
    <w:rsid w:val="00C94213"/>
    <w:rsid w:val="00C94588"/>
    <w:rsid w:val="00C94702"/>
    <w:rsid w:val="00C94784"/>
    <w:rsid w:val="00C94DFB"/>
    <w:rsid w:val="00C95B60"/>
    <w:rsid w:val="00C95BDA"/>
    <w:rsid w:val="00C95E64"/>
    <w:rsid w:val="00C97049"/>
    <w:rsid w:val="00C97DA8"/>
    <w:rsid w:val="00CA004C"/>
    <w:rsid w:val="00CA00F4"/>
    <w:rsid w:val="00CA0759"/>
    <w:rsid w:val="00CA1064"/>
    <w:rsid w:val="00CA117B"/>
    <w:rsid w:val="00CA13AB"/>
    <w:rsid w:val="00CA1883"/>
    <w:rsid w:val="00CA19F9"/>
    <w:rsid w:val="00CA1C16"/>
    <w:rsid w:val="00CA1F0C"/>
    <w:rsid w:val="00CA221F"/>
    <w:rsid w:val="00CA25AF"/>
    <w:rsid w:val="00CA28C1"/>
    <w:rsid w:val="00CA29AE"/>
    <w:rsid w:val="00CA29C0"/>
    <w:rsid w:val="00CA2A2A"/>
    <w:rsid w:val="00CA2C86"/>
    <w:rsid w:val="00CA3056"/>
    <w:rsid w:val="00CA32B2"/>
    <w:rsid w:val="00CA3981"/>
    <w:rsid w:val="00CA3F79"/>
    <w:rsid w:val="00CA501A"/>
    <w:rsid w:val="00CA518C"/>
    <w:rsid w:val="00CA551E"/>
    <w:rsid w:val="00CA681C"/>
    <w:rsid w:val="00CA6BA5"/>
    <w:rsid w:val="00CA6C0E"/>
    <w:rsid w:val="00CA7214"/>
    <w:rsid w:val="00CA75A4"/>
    <w:rsid w:val="00CA7AC1"/>
    <w:rsid w:val="00CB05A6"/>
    <w:rsid w:val="00CB084D"/>
    <w:rsid w:val="00CB0A1F"/>
    <w:rsid w:val="00CB0D01"/>
    <w:rsid w:val="00CB1672"/>
    <w:rsid w:val="00CB1A50"/>
    <w:rsid w:val="00CB1B02"/>
    <w:rsid w:val="00CB20A6"/>
    <w:rsid w:val="00CB2426"/>
    <w:rsid w:val="00CB3009"/>
    <w:rsid w:val="00CB31FD"/>
    <w:rsid w:val="00CB39BD"/>
    <w:rsid w:val="00CB39F5"/>
    <w:rsid w:val="00CB469D"/>
    <w:rsid w:val="00CB4E57"/>
    <w:rsid w:val="00CB51CF"/>
    <w:rsid w:val="00CB5A38"/>
    <w:rsid w:val="00CB5EA4"/>
    <w:rsid w:val="00CB6E78"/>
    <w:rsid w:val="00CB6F15"/>
    <w:rsid w:val="00CB6F5F"/>
    <w:rsid w:val="00CB7636"/>
    <w:rsid w:val="00CB7BF8"/>
    <w:rsid w:val="00CB7FC5"/>
    <w:rsid w:val="00CC019F"/>
    <w:rsid w:val="00CC0206"/>
    <w:rsid w:val="00CC052E"/>
    <w:rsid w:val="00CC124F"/>
    <w:rsid w:val="00CC14D9"/>
    <w:rsid w:val="00CC196E"/>
    <w:rsid w:val="00CC1999"/>
    <w:rsid w:val="00CC1DF0"/>
    <w:rsid w:val="00CC27DD"/>
    <w:rsid w:val="00CC31FC"/>
    <w:rsid w:val="00CC3860"/>
    <w:rsid w:val="00CC3B9B"/>
    <w:rsid w:val="00CC4A6D"/>
    <w:rsid w:val="00CC4AEE"/>
    <w:rsid w:val="00CC52F0"/>
    <w:rsid w:val="00CC5926"/>
    <w:rsid w:val="00CC5D75"/>
    <w:rsid w:val="00CC646F"/>
    <w:rsid w:val="00CC6DFD"/>
    <w:rsid w:val="00CC6E96"/>
    <w:rsid w:val="00CC7E91"/>
    <w:rsid w:val="00CD01D2"/>
    <w:rsid w:val="00CD0752"/>
    <w:rsid w:val="00CD075A"/>
    <w:rsid w:val="00CD16C1"/>
    <w:rsid w:val="00CD2F20"/>
    <w:rsid w:val="00CD3065"/>
    <w:rsid w:val="00CD310C"/>
    <w:rsid w:val="00CD3C18"/>
    <w:rsid w:val="00CD4502"/>
    <w:rsid w:val="00CD4510"/>
    <w:rsid w:val="00CD4844"/>
    <w:rsid w:val="00CD4F53"/>
    <w:rsid w:val="00CD590F"/>
    <w:rsid w:val="00CD5C04"/>
    <w:rsid w:val="00CD5DA5"/>
    <w:rsid w:val="00CD697D"/>
    <w:rsid w:val="00CD6AD8"/>
    <w:rsid w:val="00CD7443"/>
    <w:rsid w:val="00CE00C4"/>
    <w:rsid w:val="00CE053B"/>
    <w:rsid w:val="00CE0594"/>
    <w:rsid w:val="00CE0BE9"/>
    <w:rsid w:val="00CE0DC9"/>
    <w:rsid w:val="00CE0DED"/>
    <w:rsid w:val="00CE178C"/>
    <w:rsid w:val="00CE23DF"/>
    <w:rsid w:val="00CE2A94"/>
    <w:rsid w:val="00CE2FE8"/>
    <w:rsid w:val="00CE46D5"/>
    <w:rsid w:val="00CE47BD"/>
    <w:rsid w:val="00CE4890"/>
    <w:rsid w:val="00CE507F"/>
    <w:rsid w:val="00CE5675"/>
    <w:rsid w:val="00CE5C36"/>
    <w:rsid w:val="00CE5CD4"/>
    <w:rsid w:val="00CE605B"/>
    <w:rsid w:val="00CE680F"/>
    <w:rsid w:val="00CE6C8F"/>
    <w:rsid w:val="00CE78F5"/>
    <w:rsid w:val="00CE797B"/>
    <w:rsid w:val="00CE7D25"/>
    <w:rsid w:val="00CF0654"/>
    <w:rsid w:val="00CF09CB"/>
    <w:rsid w:val="00CF0F40"/>
    <w:rsid w:val="00CF180C"/>
    <w:rsid w:val="00CF1B7D"/>
    <w:rsid w:val="00CF1F22"/>
    <w:rsid w:val="00CF2ADB"/>
    <w:rsid w:val="00CF2CEE"/>
    <w:rsid w:val="00CF2F27"/>
    <w:rsid w:val="00CF3AC3"/>
    <w:rsid w:val="00CF43A9"/>
    <w:rsid w:val="00CF442D"/>
    <w:rsid w:val="00CF465A"/>
    <w:rsid w:val="00CF5AF0"/>
    <w:rsid w:val="00CF628F"/>
    <w:rsid w:val="00CF66B3"/>
    <w:rsid w:val="00CF670D"/>
    <w:rsid w:val="00CF67A8"/>
    <w:rsid w:val="00CF6996"/>
    <w:rsid w:val="00CF6A2A"/>
    <w:rsid w:val="00D00751"/>
    <w:rsid w:val="00D00BF6"/>
    <w:rsid w:val="00D01DF3"/>
    <w:rsid w:val="00D0222C"/>
    <w:rsid w:val="00D02249"/>
    <w:rsid w:val="00D02706"/>
    <w:rsid w:val="00D02C38"/>
    <w:rsid w:val="00D02E6B"/>
    <w:rsid w:val="00D02E9F"/>
    <w:rsid w:val="00D04B2F"/>
    <w:rsid w:val="00D0505F"/>
    <w:rsid w:val="00D052A2"/>
    <w:rsid w:val="00D05E41"/>
    <w:rsid w:val="00D05EC0"/>
    <w:rsid w:val="00D06971"/>
    <w:rsid w:val="00D06A0C"/>
    <w:rsid w:val="00D06B39"/>
    <w:rsid w:val="00D075D4"/>
    <w:rsid w:val="00D0796A"/>
    <w:rsid w:val="00D1053B"/>
    <w:rsid w:val="00D105E5"/>
    <w:rsid w:val="00D10D81"/>
    <w:rsid w:val="00D11659"/>
    <w:rsid w:val="00D11F36"/>
    <w:rsid w:val="00D12049"/>
    <w:rsid w:val="00D121B4"/>
    <w:rsid w:val="00D12BE6"/>
    <w:rsid w:val="00D12E8F"/>
    <w:rsid w:val="00D13161"/>
    <w:rsid w:val="00D13229"/>
    <w:rsid w:val="00D146A0"/>
    <w:rsid w:val="00D15B05"/>
    <w:rsid w:val="00D16A0A"/>
    <w:rsid w:val="00D16A36"/>
    <w:rsid w:val="00D17094"/>
    <w:rsid w:val="00D17324"/>
    <w:rsid w:val="00D211CB"/>
    <w:rsid w:val="00D215D4"/>
    <w:rsid w:val="00D21863"/>
    <w:rsid w:val="00D21AEF"/>
    <w:rsid w:val="00D22E8C"/>
    <w:rsid w:val="00D23963"/>
    <w:rsid w:val="00D24A44"/>
    <w:rsid w:val="00D24A6B"/>
    <w:rsid w:val="00D24C06"/>
    <w:rsid w:val="00D25642"/>
    <w:rsid w:val="00D25B74"/>
    <w:rsid w:val="00D26041"/>
    <w:rsid w:val="00D27212"/>
    <w:rsid w:val="00D27481"/>
    <w:rsid w:val="00D27550"/>
    <w:rsid w:val="00D2771D"/>
    <w:rsid w:val="00D27902"/>
    <w:rsid w:val="00D310CA"/>
    <w:rsid w:val="00D3127E"/>
    <w:rsid w:val="00D31B67"/>
    <w:rsid w:val="00D3230C"/>
    <w:rsid w:val="00D32938"/>
    <w:rsid w:val="00D3308E"/>
    <w:rsid w:val="00D334E5"/>
    <w:rsid w:val="00D336EF"/>
    <w:rsid w:val="00D34691"/>
    <w:rsid w:val="00D348DF"/>
    <w:rsid w:val="00D348FC"/>
    <w:rsid w:val="00D35028"/>
    <w:rsid w:val="00D35BE2"/>
    <w:rsid w:val="00D35CF7"/>
    <w:rsid w:val="00D36751"/>
    <w:rsid w:val="00D370F5"/>
    <w:rsid w:val="00D3771A"/>
    <w:rsid w:val="00D3787E"/>
    <w:rsid w:val="00D37C8B"/>
    <w:rsid w:val="00D40450"/>
    <w:rsid w:val="00D41332"/>
    <w:rsid w:val="00D4147A"/>
    <w:rsid w:val="00D414EC"/>
    <w:rsid w:val="00D41691"/>
    <w:rsid w:val="00D4266A"/>
    <w:rsid w:val="00D42A30"/>
    <w:rsid w:val="00D42FDE"/>
    <w:rsid w:val="00D43621"/>
    <w:rsid w:val="00D436EC"/>
    <w:rsid w:val="00D43A87"/>
    <w:rsid w:val="00D44475"/>
    <w:rsid w:val="00D445FC"/>
    <w:rsid w:val="00D44787"/>
    <w:rsid w:val="00D44E8C"/>
    <w:rsid w:val="00D451EF"/>
    <w:rsid w:val="00D4568F"/>
    <w:rsid w:val="00D45998"/>
    <w:rsid w:val="00D45A92"/>
    <w:rsid w:val="00D45D97"/>
    <w:rsid w:val="00D46F1A"/>
    <w:rsid w:val="00D46F4E"/>
    <w:rsid w:val="00D5053B"/>
    <w:rsid w:val="00D50A2F"/>
    <w:rsid w:val="00D50B6B"/>
    <w:rsid w:val="00D50BAB"/>
    <w:rsid w:val="00D5100C"/>
    <w:rsid w:val="00D513CD"/>
    <w:rsid w:val="00D513D5"/>
    <w:rsid w:val="00D517DD"/>
    <w:rsid w:val="00D51989"/>
    <w:rsid w:val="00D51CDF"/>
    <w:rsid w:val="00D527AA"/>
    <w:rsid w:val="00D527C1"/>
    <w:rsid w:val="00D52977"/>
    <w:rsid w:val="00D52E4A"/>
    <w:rsid w:val="00D53068"/>
    <w:rsid w:val="00D530F0"/>
    <w:rsid w:val="00D53A2C"/>
    <w:rsid w:val="00D53B0E"/>
    <w:rsid w:val="00D5455A"/>
    <w:rsid w:val="00D54A09"/>
    <w:rsid w:val="00D54A10"/>
    <w:rsid w:val="00D54FCC"/>
    <w:rsid w:val="00D555A9"/>
    <w:rsid w:val="00D55B65"/>
    <w:rsid w:val="00D5631B"/>
    <w:rsid w:val="00D56597"/>
    <w:rsid w:val="00D56D97"/>
    <w:rsid w:val="00D57D38"/>
    <w:rsid w:val="00D60258"/>
    <w:rsid w:val="00D60428"/>
    <w:rsid w:val="00D60966"/>
    <w:rsid w:val="00D61688"/>
    <w:rsid w:val="00D61941"/>
    <w:rsid w:val="00D61C47"/>
    <w:rsid w:val="00D61FBB"/>
    <w:rsid w:val="00D620B1"/>
    <w:rsid w:val="00D639F7"/>
    <w:rsid w:val="00D63CC9"/>
    <w:rsid w:val="00D64520"/>
    <w:rsid w:val="00D652AD"/>
    <w:rsid w:val="00D65C15"/>
    <w:rsid w:val="00D65DEA"/>
    <w:rsid w:val="00D65F54"/>
    <w:rsid w:val="00D6617C"/>
    <w:rsid w:val="00D664B6"/>
    <w:rsid w:val="00D66EBD"/>
    <w:rsid w:val="00D67490"/>
    <w:rsid w:val="00D67EDA"/>
    <w:rsid w:val="00D707E2"/>
    <w:rsid w:val="00D70940"/>
    <w:rsid w:val="00D70A65"/>
    <w:rsid w:val="00D70CE9"/>
    <w:rsid w:val="00D70F92"/>
    <w:rsid w:val="00D7118D"/>
    <w:rsid w:val="00D716E0"/>
    <w:rsid w:val="00D71BA3"/>
    <w:rsid w:val="00D7232E"/>
    <w:rsid w:val="00D7288B"/>
    <w:rsid w:val="00D72E33"/>
    <w:rsid w:val="00D72F77"/>
    <w:rsid w:val="00D73191"/>
    <w:rsid w:val="00D73D25"/>
    <w:rsid w:val="00D74435"/>
    <w:rsid w:val="00D74738"/>
    <w:rsid w:val="00D74990"/>
    <w:rsid w:val="00D75148"/>
    <w:rsid w:val="00D75668"/>
    <w:rsid w:val="00D756DB"/>
    <w:rsid w:val="00D75B9B"/>
    <w:rsid w:val="00D75C2F"/>
    <w:rsid w:val="00D75CFF"/>
    <w:rsid w:val="00D76562"/>
    <w:rsid w:val="00D77A14"/>
    <w:rsid w:val="00D77D42"/>
    <w:rsid w:val="00D80121"/>
    <w:rsid w:val="00D804EA"/>
    <w:rsid w:val="00D80681"/>
    <w:rsid w:val="00D8090A"/>
    <w:rsid w:val="00D80BF3"/>
    <w:rsid w:val="00D80D49"/>
    <w:rsid w:val="00D815DF"/>
    <w:rsid w:val="00D81956"/>
    <w:rsid w:val="00D81E76"/>
    <w:rsid w:val="00D8337B"/>
    <w:rsid w:val="00D83A1D"/>
    <w:rsid w:val="00D83B16"/>
    <w:rsid w:val="00D845BC"/>
    <w:rsid w:val="00D8494B"/>
    <w:rsid w:val="00D84FEA"/>
    <w:rsid w:val="00D854C1"/>
    <w:rsid w:val="00D85624"/>
    <w:rsid w:val="00D85AD2"/>
    <w:rsid w:val="00D85B01"/>
    <w:rsid w:val="00D85DB7"/>
    <w:rsid w:val="00D8631E"/>
    <w:rsid w:val="00D86693"/>
    <w:rsid w:val="00D86F64"/>
    <w:rsid w:val="00D87202"/>
    <w:rsid w:val="00D87747"/>
    <w:rsid w:val="00D87A5B"/>
    <w:rsid w:val="00D90542"/>
    <w:rsid w:val="00D90B30"/>
    <w:rsid w:val="00D90C93"/>
    <w:rsid w:val="00D910AB"/>
    <w:rsid w:val="00D91E2B"/>
    <w:rsid w:val="00D927CF"/>
    <w:rsid w:val="00D94874"/>
    <w:rsid w:val="00D94B51"/>
    <w:rsid w:val="00D94DF4"/>
    <w:rsid w:val="00D95B85"/>
    <w:rsid w:val="00D964CF"/>
    <w:rsid w:val="00D96C57"/>
    <w:rsid w:val="00D9717A"/>
    <w:rsid w:val="00D97388"/>
    <w:rsid w:val="00D97508"/>
    <w:rsid w:val="00D97A96"/>
    <w:rsid w:val="00DA040D"/>
    <w:rsid w:val="00DA0441"/>
    <w:rsid w:val="00DA0E43"/>
    <w:rsid w:val="00DA1530"/>
    <w:rsid w:val="00DA1C16"/>
    <w:rsid w:val="00DA1D62"/>
    <w:rsid w:val="00DA29B5"/>
    <w:rsid w:val="00DA2A48"/>
    <w:rsid w:val="00DA2D84"/>
    <w:rsid w:val="00DA3075"/>
    <w:rsid w:val="00DA3110"/>
    <w:rsid w:val="00DA41AD"/>
    <w:rsid w:val="00DA4759"/>
    <w:rsid w:val="00DA589E"/>
    <w:rsid w:val="00DA58BB"/>
    <w:rsid w:val="00DA65BC"/>
    <w:rsid w:val="00DA67C9"/>
    <w:rsid w:val="00DA68FE"/>
    <w:rsid w:val="00DA7EC6"/>
    <w:rsid w:val="00DA7ECB"/>
    <w:rsid w:val="00DB01F8"/>
    <w:rsid w:val="00DB125B"/>
    <w:rsid w:val="00DB211D"/>
    <w:rsid w:val="00DB29B2"/>
    <w:rsid w:val="00DB33DA"/>
    <w:rsid w:val="00DB3524"/>
    <w:rsid w:val="00DB423D"/>
    <w:rsid w:val="00DB4501"/>
    <w:rsid w:val="00DB461D"/>
    <w:rsid w:val="00DB548B"/>
    <w:rsid w:val="00DB5965"/>
    <w:rsid w:val="00DB5CF5"/>
    <w:rsid w:val="00DB618C"/>
    <w:rsid w:val="00DB7132"/>
    <w:rsid w:val="00DB72F0"/>
    <w:rsid w:val="00DB7C8F"/>
    <w:rsid w:val="00DB7F5D"/>
    <w:rsid w:val="00DC05CC"/>
    <w:rsid w:val="00DC06F7"/>
    <w:rsid w:val="00DC14C5"/>
    <w:rsid w:val="00DC1709"/>
    <w:rsid w:val="00DC209B"/>
    <w:rsid w:val="00DC2539"/>
    <w:rsid w:val="00DC2889"/>
    <w:rsid w:val="00DC306F"/>
    <w:rsid w:val="00DC3A22"/>
    <w:rsid w:val="00DC4125"/>
    <w:rsid w:val="00DC5131"/>
    <w:rsid w:val="00DC5477"/>
    <w:rsid w:val="00DC54D8"/>
    <w:rsid w:val="00DC5886"/>
    <w:rsid w:val="00DC685D"/>
    <w:rsid w:val="00DC6BB5"/>
    <w:rsid w:val="00DC6FCE"/>
    <w:rsid w:val="00DC729D"/>
    <w:rsid w:val="00DC7751"/>
    <w:rsid w:val="00DC7869"/>
    <w:rsid w:val="00DC795F"/>
    <w:rsid w:val="00DC7D05"/>
    <w:rsid w:val="00DD20B8"/>
    <w:rsid w:val="00DD2564"/>
    <w:rsid w:val="00DD294D"/>
    <w:rsid w:val="00DD2C15"/>
    <w:rsid w:val="00DD43B8"/>
    <w:rsid w:val="00DD498C"/>
    <w:rsid w:val="00DD50E0"/>
    <w:rsid w:val="00DD52C8"/>
    <w:rsid w:val="00DD52F7"/>
    <w:rsid w:val="00DD56B7"/>
    <w:rsid w:val="00DD5966"/>
    <w:rsid w:val="00DD61A0"/>
    <w:rsid w:val="00DD692F"/>
    <w:rsid w:val="00DD7187"/>
    <w:rsid w:val="00DD73D8"/>
    <w:rsid w:val="00DE0129"/>
    <w:rsid w:val="00DE082B"/>
    <w:rsid w:val="00DE135B"/>
    <w:rsid w:val="00DE189E"/>
    <w:rsid w:val="00DE1A0C"/>
    <w:rsid w:val="00DE1E6F"/>
    <w:rsid w:val="00DE2550"/>
    <w:rsid w:val="00DE2723"/>
    <w:rsid w:val="00DE2AC5"/>
    <w:rsid w:val="00DE2C78"/>
    <w:rsid w:val="00DE2CB1"/>
    <w:rsid w:val="00DE32E8"/>
    <w:rsid w:val="00DE3FA3"/>
    <w:rsid w:val="00DE4039"/>
    <w:rsid w:val="00DE4188"/>
    <w:rsid w:val="00DE43A3"/>
    <w:rsid w:val="00DE457A"/>
    <w:rsid w:val="00DE4AF8"/>
    <w:rsid w:val="00DE5434"/>
    <w:rsid w:val="00DE5598"/>
    <w:rsid w:val="00DE5E0C"/>
    <w:rsid w:val="00DE67C3"/>
    <w:rsid w:val="00DE6E23"/>
    <w:rsid w:val="00DE6F1E"/>
    <w:rsid w:val="00DE6F2C"/>
    <w:rsid w:val="00DE7083"/>
    <w:rsid w:val="00DE70F2"/>
    <w:rsid w:val="00DF0BAB"/>
    <w:rsid w:val="00DF116F"/>
    <w:rsid w:val="00DF1569"/>
    <w:rsid w:val="00DF188E"/>
    <w:rsid w:val="00DF1F68"/>
    <w:rsid w:val="00DF2552"/>
    <w:rsid w:val="00DF2622"/>
    <w:rsid w:val="00DF308B"/>
    <w:rsid w:val="00DF3193"/>
    <w:rsid w:val="00DF385C"/>
    <w:rsid w:val="00DF40E8"/>
    <w:rsid w:val="00DF4519"/>
    <w:rsid w:val="00DF4D4A"/>
    <w:rsid w:val="00DF4E4F"/>
    <w:rsid w:val="00DF4F03"/>
    <w:rsid w:val="00DF691E"/>
    <w:rsid w:val="00DF71A4"/>
    <w:rsid w:val="00DF77E1"/>
    <w:rsid w:val="00DF78CE"/>
    <w:rsid w:val="00E00E12"/>
    <w:rsid w:val="00E00FC4"/>
    <w:rsid w:val="00E010BD"/>
    <w:rsid w:val="00E010D9"/>
    <w:rsid w:val="00E0130B"/>
    <w:rsid w:val="00E013E9"/>
    <w:rsid w:val="00E02907"/>
    <w:rsid w:val="00E029B4"/>
    <w:rsid w:val="00E02A14"/>
    <w:rsid w:val="00E02F07"/>
    <w:rsid w:val="00E02F4F"/>
    <w:rsid w:val="00E02FD9"/>
    <w:rsid w:val="00E03067"/>
    <w:rsid w:val="00E030C3"/>
    <w:rsid w:val="00E04252"/>
    <w:rsid w:val="00E0445A"/>
    <w:rsid w:val="00E04696"/>
    <w:rsid w:val="00E046CB"/>
    <w:rsid w:val="00E04DA9"/>
    <w:rsid w:val="00E067E3"/>
    <w:rsid w:val="00E06B63"/>
    <w:rsid w:val="00E06CEB"/>
    <w:rsid w:val="00E07070"/>
    <w:rsid w:val="00E074A3"/>
    <w:rsid w:val="00E10B23"/>
    <w:rsid w:val="00E10D11"/>
    <w:rsid w:val="00E115E3"/>
    <w:rsid w:val="00E11819"/>
    <w:rsid w:val="00E12007"/>
    <w:rsid w:val="00E12702"/>
    <w:rsid w:val="00E1289D"/>
    <w:rsid w:val="00E12DCA"/>
    <w:rsid w:val="00E13FE5"/>
    <w:rsid w:val="00E14282"/>
    <w:rsid w:val="00E14425"/>
    <w:rsid w:val="00E145A8"/>
    <w:rsid w:val="00E149A8"/>
    <w:rsid w:val="00E14DAC"/>
    <w:rsid w:val="00E151B6"/>
    <w:rsid w:val="00E153E0"/>
    <w:rsid w:val="00E155EA"/>
    <w:rsid w:val="00E156AE"/>
    <w:rsid w:val="00E15892"/>
    <w:rsid w:val="00E164EC"/>
    <w:rsid w:val="00E16762"/>
    <w:rsid w:val="00E16B54"/>
    <w:rsid w:val="00E17176"/>
    <w:rsid w:val="00E172EA"/>
    <w:rsid w:val="00E17FC4"/>
    <w:rsid w:val="00E2070D"/>
    <w:rsid w:val="00E20C47"/>
    <w:rsid w:val="00E20C77"/>
    <w:rsid w:val="00E21325"/>
    <w:rsid w:val="00E21FDC"/>
    <w:rsid w:val="00E22201"/>
    <w:rsid w:val="00E225BA"/>
    <w:rsid w:val="00E22A1E"/>
    <w:rsid w:val="00E22EAD"/>
    <w:rsid w:val="00E23404"/>
    <w:rsid w:val="00E2388F"/>
    <w:rsid w:val="00E2395F"/>
    <w:rsid w:val="00E23BB1"/>
    <w:rsid w:val="00E245F8"/>
    <w:rsid w:val="00E24639"/>
    <w:rsid w:val="00E2468E"/>
    <w:rsid w:val="00E246BC"/>
    <w:rsid w:val="00E25A9B"/>
    <w:rsid w:val="00E25BE1"/>
    <w:rsid w:val="00E25F43"/>
    <w:rsid w:val="00E26869"/>
    <w:rsid w:val="00E26A0A"/>
    <w:rsid w:val="00E26DC0"/>
    <w:rsid w:val="00E26F3D"/>
    <w:rsid w:val="00E270E3"/>
    <w:rsid w:val="00E2733A"/>
    <w:rsid w:val="00E2755E"/>
    <w:rsid w:val="00E279A0"/>
    <w:rsid w:val="00E3022C"/>
    <w:rsid w:val="00E30842"/>
    <w:rsid w:val="00E31886"/>
    <w:rsid w:val="00E31946"/>
    <w:rsid w:val="00E31EE6"/>
    <w:rsid w:val="00E32681"/>
    <w:rsid w:val="00E333B1"/>
    <w:rsid w:val="00E334D1"/>
    <w:rsid w:val="00E3397C"/>
    <w:rsid w:val="00E33CED"/>
    <w:rsid w:val="00E34055"/>
    <w:rsid w:val="00E34759"/>
    <w:rsid w:val="00E34C96"/>
    <w:rsid w:val="00E35B6F"/>
    <w:rsid w:val="00E35BB3"/>
    <w:rsid w:val="00E35F33"/>
    <w:rsid w:val="00E35F60"/>
    <w:rsid w:val="00E35F7A"/>
    <w:rsid w:val="00E362D2"/>
    <w:rsid w:val="00E36B10"/>
    <w:rsid w:val="00E36EF3"/>
    <w:rsid w:val="00E37481"/>
    <w:rsid w:val="00E37588"/>
    <w:rsid w:val="00E37D57"/>
    <w:rsid w:val="00E4012E"/>
    <w:rsid w:val="00E40518"/>
    <w:rsid w:val="00E4056F"/>
    <w:rsid w:val="00E40870"/>
    <w:rsid w:val="00E40918"/>
    <w:rsid w:val="00E419A6"/>
    <w:rsid w:val="00E41B02"/>
    <w:rsid w:val="00E42272"/>
    <w:rsid w:val="00E425E4"/>
    <w:rsid w:val="00E42862"/>
    <w:rsid w:val="00E42C6A"/>
    <w:rsid w:val="00E42C96"/>
    <w:rsid w:val="00E43135"/>
    <w:rsid w:val="00E43831"/>
    <w:rsid w:val="00E438D1"/>
    <w:rsid w:val="00E43A41"/>
    <w:rsid w:val="00E43DDA"/>
    <w:rsid w:val="00E44598"/>
    <w:rsid w:val="00E4483D"/>
    <w:rsid w:val="00E449D6"/>
    <w:rsid w:val="00E45961"/>
    <w:rsid w:val="00E45AFF"/>
    <w:rsid w:val="00E45C33"/>
    <w:rsid w:val="00E46663"/>
    <w:rsid w:val="00E46EB8"/>
    <w:rsid w:val="00E46FA6"/>
    <w:rsid w:val="00E47633"/>
    <w:rsid w:val="00E5049F"/>
    <w:rsid w:val="00E50B4E"/>
    <w:rsid w:val="00E50E09"/>
    <w:rsid w:val="00E51AD8"/>
    <w:rsid w:val="00E51CA2"/>
    <w:rsid w:val="00E51D42"/>
    <w:rsid w:val="00E51E71"/>
    <w:rsid w:val="00E529C1"/>
    <w:rsid w:val="00E52C5A"/>
    <w:rsid w:val="00E52CE6"/>
    <w:rsid w:val="00E53BF0"/>
    <w:rsid w:val="00E5473C"/>
    <w:rsid w:val="00E54CA9"/>
    <w:rsid w:val="00E55FF3"/>
    <w:rsid w:val="00E567CC"/>
    <w:rsid w:val="00E56AFD"/>
    <w:rsid w:val="00E57767"/>
    <w:rsid w:val="00E60562"/>
    <w:rsid w:val="00E617B2"/>
    <w:rsid w:val="00E61B17"/>
    <w:rsid w:val="00E61BD8"/>
    <w:rsid w:val="00E621EA"/>
    <w:rsid w:val="00E63008"/>
    <w:rsid w:val="00E63135"/>
    <w:rsid w:val="00E63219"/>
    <w:rsid w:val="00E64156"/>
    <w:rsid w:val="00E642A3"/>
    <w:rsid w:val="00E645E0"/>
    <w:rsid w:val="00E64AA2"/>
    <w:rsid w:val="00E64D77"/>
    <w:rsid w:val="00E64D9A"/>
    <w:rsid w:val="00E64F72"/>
    <w:rsid w:val="00E65974"/>
    <w:rsid w:val="00E65C1F"/>
    <w:rsid w:val="00E65F6A"/>
    <w:rsid w:val="00E67469"/>
    <w:rsid w:val="00E67F7D"/>
    <w:rsid w:val="00E70475"/>
    <w:rsid w:val="00E705AE"/>
    <w:rsid w:val="00E70EA2"/>
    <w:rsid w:val="00E7129E"/>
    <w:rsid w:val="00E716D4"/>
    <w:rsid w:val="00E7277F"/>
    <w:rsid w:val="00E72A56"/>
    <w:rsid w:val="00E73182"/>
    <w:rsid w:val="00E73270"/>
    <w:rsid w:val="00E734AF"/>
    <w:rsid w:val="00E73C35"/>
    <w:rsid w:val="00E74294"/>
    <w:rsid w:val="00E74523"/>
    <w:rsid w:val="00E74546"/>
    <w:rsid w:val="00E74594"/>
    <w:rsid w:val="00E751C2"/>
    <w:rsid w:val="00E75430"/>
    <w:rsid w:val="00E75541"/>
    <w:rsid w:val="00E756AB"/>
    <w:rsid w:val="00E75963"/>
    <w:rsid w:val="00E76A35"/>
    <w:rsid w:val="00E76A70"/>
    <w:rsid w:val="00E76CC1"/>
    <w:rsid w:val="00E76E8B"/>
    <w:rsid w:val="00E770DC"/>
    <w:rsid w:val="00E77540"/>
    <w:rsid w:val="00E80248"/>
    <w:rsid w:val="00E803AC"/>
    <w:rsid w:val="00E80411"/>
    <w:rsid w:val="00E80DBC"/>
    <w:rsid w:val="00E80DEF"/>
    <w:rsid w:val="00E81966"/>
    <w:rsid w:val="00E81E2C"/>
    <w:rsid w:val="00E8211F"/>
    <w:rsid w:val="00E83484"/>
    <w:rsid w:val="00E836DA"/>
    <w:rsid w:val="00E83758"/>
    <w:rsid w:val="00E838AE"/>
    <w:rsid w:val="00E83FD7"/>
    <w:rsid w:val="00E84286"/>
    <w:rsid w:val="00E84325"/>
    <w:rsid w:val="00E84480"/>
    <w:rsid w:val="00E84648"/>
    <w:rsid w:val="00E84AA1"/>
    <w:rsid w:val="00E84C88"/>
    <w:rsid w:val="00E85B07"/>
    <w:rsid w:val="00E85C22"/>
    <w:rsid w:val="00E87BA1"/>
    <w:rsid w:val="00E87E25"/>
    <w:rsid w:val="00E918C8"/>
    <w:rsid w:val="00E91DA5"/>
    <w:rsid w:val="00E9272C"/>
    <w:rsid w:val="00E929EA"/>
    <w:rsid w:val="00E92A75"/>
    <w:rsid w:val="00E93EB5"/>
    <w:rsid w:val="00E94098"/>
    <w:rsid w:val="00E94603"/>
    <w:rsid w:val="00E94E8C"/>
    <w:rsid w:val="00E95448"/>
    <w:rsid w:val="00E959CC"/>
    <w:rsid w:val="00E963E2"/>
    <w:rsid w:val="00E9647D"/>
    <w:rsid w:val="00E96A85"/>
    <w:rsid w:val="00E96CFE"/>
    <w:rsid w:val="00EA04DB"/>
    <w:rsid w:val="00EA10A8"/>
    <w:rsid w:val="00EA14FB"/>
    <w:rsid w:val="00EA2E6B"/>
    <w:rsid w:val="00EA3447"/>
    <w:rsid w:val="00EA387B"/>
    <w:rsid w:val="00EA39DA"/>
    <w:rsid w:val="00EA3A73"/>
    <w:rsid w:val="00EA3B21"/>
    <w:rsid w:val="00EA3CB1"/>
    <w:rsid w:val="00EA3E79"/>
    <w:rsid w:val="00EA43C2"/>
    <w:rsid w:val="00EA4C24"/>
    <w:rsid w:val="00EA5B56"/>
    <w:rsid w:val="00EA5E7E"/>
    <w:rsid w:val="00EA6403"/>
    <w:rsid w:val="00EA6D81"/>
    <w:rsid w:val="00EA7305"/>
    <w:rsid w:val="00EA7551"/>
    <w:rsid w:val="00EA7DD6"/>
    <w:rsid w:val="00EB0565"/>
    <w:rsid w:val="00EB0875"/>
    <w:rsid w:val="00EB0E61"/>
    <w:rsid w:val="00EB1BB0"/>
    <w:rsid w:val="00EB1C71"/>
    <w:rsid w:val="00EB1FE8"/>
    <w:rsid w:val="00EB200D"/>
    <w:rsid w:val="00EB2F4B"/>
    <w:rsid w:val="00EB3AB4"/>
    <w:rsid w:val="00EB3EAF"/>
    <w:rsid w:val="00EB4174"/>
    <w:rsid w:val="00EB41B9"/>
    <w:rsid w:val="00EB4C8C"/>
    <w:rsid w:val="00EB50F0"/>
    <w:rsid w:val="00EB5BE7"/>
    <w:rsid w:val="00EB7536"/>
    <w:rsid w:val="00EB7B30"/>
    <w:rsid w:val="00EB7FEE"/>
    <w:rsid w:val="00EC04AD"/>
    <w:rsid w:val="00EC0AF9"/>
    <w:rsid w:val="00EC0D79"/>
    <w:rsid w:val="00EC1288"/>
    <w:rsid w:val="00EC13A6"/>
    <w:rsid w:val="00EC1EB4"/>
    <w:rsid w:val="00EC2D4E"/>
    <w:rsid w:val="00EC30D7"/>
    <w:rsid w:val="00EC30DD"/>
    <w:rsid w:val="00EC374B"/>
    <w:rsid w:val="00EC3A72"/>
    <w:rsid w:val="00EC3C34"/>
    <w:rsid w:val="00EC3CEE"/>
    <w:rsid w:val="00EC3F9D"/>
    <w:rsid w:val="00EC418D"/>
    <w:rsid w:val="00EC41EA"/>
    <w:rsid w:val="00EC48AB"/>
    <w:rsid w:val="00EC4A23"/>
    <w:rsid w:val="00EC4B71"/>
    <w:rsid w:val="00EC4C2E"/>
    <w:rsid w:val="00EC51D1"/>
    <w:rsid w:val="00EC5909"/>
    <w:rsid w:val="00EC5A3E"/>
    <w:rsid w:val="00EC71C5"/>
    <w:rsid w:val="00EC734C"/>
    <w:rsid w:val="00EC74DA"/>
    <w:rsid w:val="00EC77A9"/>
    <w:rsid w:val="00EC7960"/>
    <w:rsid w:val="00EC7D73"/>
    <w:rsid w:val="00EC7EBD"/>
    <w:rsid w:val="00ED0A14"/>
    <w:rsid w:val="00ED0D89"/>
    <w:rsid w:val="00ED1019"/>
    <w:rsid w:val="00ED2301"/>
    <w:rsid w:val="00ED2347"/>
    <w:rsid w:val="00ED26D5"/>
    <w:rsid w:val="00ED28EC"/>
    <w:rsid w:val="00ED2C89"/>
    <w:rsid w:val="00ED2CAB"/>
    <w:rsid w:val="00ED3574"/>
    <w:rsid w:val="00ED375D"/>
    <w:rsid w:val="00ED3D9A"/>
    <w:rsid w:val="00ED3E6D"/>
    <w:rsid w:val="00ED42A1"/>
    <w:rsid w:val="00ED46E3"/>
    <w:rsid w:val="00ED4FBF"/>
    <w:rsid w:val="00ED51E9"/>
    <w:rsid w:val="00ED54D8"/>
    <w:rsid w:val="00ED5B9B"/>
    <w:rsid w:val="00ED6232"/>
    <w:rsid w:val="00ED6246"/>
    <w:rsid w:val="00ED63A3"/>
    <w:rsid w:val="00ED6A24"/>
    <w:rsid w:val="00ED736C"/>
    <w:rsid w:val="00ED7623"/>
    <w:rsid w:val="00ED7682"/>
    <w:rsid w:val="00ED7D2A"/>
    <w:rsid w:val="00ED7FB1"/>
    <w:rsid w:val="00EE05C9"/>
    <w:rsid w:val="00EE08FD"/>
    <w:rsid w:val="00EE0E46"/>
    <w:rsid w:val="00EE1532"/>
    <w:rsid w:val="00EE232F"/>
    <w:rsid w:val="00EE2511"/>
    <w:rsid w:val="00EE2C86"/>
    <w:rsid w:val="00EE31BF"/>
    <w:rsid w:val="00EE3C61"/>
    <w:rsid w:val="00EE4566"/>
    <w:rsid w:val="00EE4C42"/>
    <w:rsid w:val="00EE4E7B"/>
    <w:rsid w:val="00EE528E"/>
    <w:rsid w:val="00EE5A9C"/>
    <w:rsid w:val="00EE5CF2"/>
    <w:rsid w:val="00EE6E33"/>
    <w:rsid w:val="00EE6F54"/>
    <w:rsid w:val="00EE74CB"/>
    <w:rsid w:val="00EE7684"/>
    <w:rsid w:val="00EE77C8"/>
    <w:rsid w:val="00EE77EC"/>
    <w:rsid w:val="00EE7C9F"/>
    <w:rsid w:val="00EF089C"/>
    <w:rsid w:val="00EF0C6E"/>
    <w:rsid w:val="00EF0FBE"/>
    <w:rsid w:val="00EF1AC4"/>
    <w:rsid w:val="00EF1C10"/>
    <w:rsid w:val="00EF1DFC"/>
    <w:rsid w:val="00EF20A2"/>
    <w:rsid w:val="00EF26D0"/>
    <w:rsid w:val="00EF27E8"/>
    <w:rsid w:val="00EF2BC8"/>
    <w:rsid w:val="00EF2BD9"/>
    <w:rsid w:val="00EF2F98"/>
    <w:rsid w:val="00EF3CDE"/>
    <w:rsid w:val="00EF4048"/>
    <w:rsid w:val="00EF50F2"/>
    <w:rsid w:val="00EF510E"/>
    <w:rsid w:val="00EF5E04"/>
    <w:rsid w:val="00EF60B0"/>
    <w:rsid w:val="00EF63BB"/>
    <w:rsid w:val="00EF7272"/>
    <w:rsid w:val="00EF797B"/>
    <w:rsid w:val="00F007FD"/>
    <w:rsid w:val="00F00844"/>
    <w:rsid w:val="00F0180C"/>
    <w:rsid w:val="00F0221E"/>
    <w:rsid w:val="00F022F5"/>
    <w:rsid w:val="00F026F7"/>
    <w:rsid w:val="00F02831"/>
    <w:rsid w:val="00F02CED"/>
    <w:rsid w:val="00F02FE3"/>
    <w:rsid w:val="00F02FE7"/>
    <w:rsid w:val="00F03455"/>
    <w:rsid w:val="00F03BA2"/>
    <w:rsid w:val="00F04016"/>
    <w:rsid w:val="00F0412F"/>
    <w:rsid w:val="00F04516"/>
    <w:rsid w:val="00F04C93"/>
    <w:rsid w:val="00F04D79"/>
    <w:rsid w:val="00F04E96"/>
    <w:rsid w:val="00F0562A"/>
    <w:rsid w:val="00F0562F"/>
    <w:rsid w:val="00F069DE"/>
    <w:rsid w:val="00F0700B"/>
    <w:rsid w:val="00F07785"/>
    <w:rsid w:val="00F07950"/>
    <w:rsid w:val="00F07B0E"/>
    <w:rsid w:val="00F1010C"/>
    <w:rsid w:val="00F103E5"/>
    <w:rsid w:val="00F109AD"/>
    <w:rsid w:val="00F10BEA"/>
    <w:rsid w:val="00F111F4"/>
    <w:rsid w:val="00F11811"/>
    <w:rsid w:val="00F11857"/>
    <w:rsid w:val="00F11ABE"/>
    <w:rsid w:val="00F11CD3"/>
    <w:rsid w:val="00F11F55"/>
    <w:rsid w:val="00F12244"/>
    <w:rsid w:val="00F1243A"/>
    <w:rsid w:val="00F1247D"/>
    <w:rsid w:val="00F1249E"/>
    <w:rsid w:val="00F12B2A"/>
    <w:rsid w:val="00F12BBA"/>
    <w:rsid w:val="00F13570"/>
    <w:rsid w:val="00F13931"/>
    <w:rsid w:val="00F144F7"/>
    <w:rsid w:val="00F14632"/>
    <w:rsid w:val="00F147A0"/>
    <w:rsid w:val="00F14A58"/>
    <w:rsid w:val="00F14ACF"/>
    <w:rsid w:val="00F14D5C"/>
    <w:rsid w:val="00F14E3C"/>
    <w:rsid w:val="00F156F4"/>
    <w:rsid w:val="00F15A26"/>
    <w:rsid w:val="00F15EDF"/>
    <w:rsid w:val="00F15F07"/>
    <w:rsid w:val="00F16051"/>
    <w:rsid w:val="00F164CE"/>
    <w:rsid w:val="00F16928"/>
    <w:rsid w:val="00F16C67"/>
    <w:rsid w:val="00F17492"/>
    <w:rsid w:val="00F17770"/>
    <w:rsid w:val="00F17942"/>
    <w:rsid w:val="00F21DA4"/>
    <w:rsid w:val="00F221A0"/>
    <w:rsid w:val="00F2238E"/>
    <w:rsid w:val="00F22541"/>
    <w:rsid w:val="00F226FC"/>
    <w:rsid w:val="00F22798"/>
    <w:rsid w:val="00F228AA"/>
    <w:rsid w:val="00F229F0"/>
    <w:rsid w:val="00F23000"/>
    <w:rsid w:val="00F232A6"/>
    <w:rsid w:val="00F2457A"/>
    <w:rsid w:val="00F24948"/>
    <w:rsid w:val="00F24D3E"/>
    <w:rsid w:val="00F24F35"/>
    <w:rsid w:val="00F2502A"/>
    <w:rsid w:val="00F25EB6"/>
    <w:rsid w:val="00F26056"/>
    <w:rsid w:val="00F26EA5"/>
    <w:rsid w:val="00F30455"/>
    <w:rsid w:val="00F307E2"/>
    <w:rsid w:val="00F307FC"/>
    <w:rsid w:val="00F30A2F"/>
    <w:rsid w:val="00F30B61"/>
    <w:rsid w:val="00F31AE5"/>
    <w:rsid w:val="00F3224F"/>
    <w:rsid w:val="00F3307A"/>
    <w:rsid w:val="00F33C91"/>
    <w:rsid w:val="00F34574"/>
    <w:rsid w:val="00F34EE7"/>
    <w:rsid w:val="00F3504A"/>
    <w:rsid w:val="00F35125"/>
    <w:rsid w:val="00F379F1"/>
    <w:rsid w:val="00F37E19"/>
    <w:rsid w:val="00F37E1C"/>
    <w:rsid w:val="00F37F60"/>
    <w:rsid w:val="00F41475"/>
    <w:rsid w:val="00F41897"/>
    <w:rsid w:val="00F41BDF"/>
    <w:rsid w:val="00F42AD6"/>
    <w:rsid w:val="00F42B82"/>
    <w:rsid w:val="00F432FA"/>
    <w:rsid w:val="00F435BB"/>
    <w:rsid w:val="00F43DF8"/>
    <w:rsid w:val="00F447ED"/>
    <w:rsid w:val="00F44AC8"/>
    <w:rsid w:val="00F4564E"/>
    <w:rsid w:val="00F462EF"/>
    <w:rsid w:val="00F466AA"/>
    <w:rsid w:val="00F46B16"/>
    <w:rsid w:val="00F4722E"/>
    <w:rsid w:val="00F474B2"/>
    <w:rsid w:val="00F47F29"/>
    <w:rsid w:val="00F514F6"/>
    <w:rsid w:val="00F51C40"/>
    <w:rsid w:val="00F51C98"/>
    <w:rsid w:val="00F51CBF"/>
    <w:rsid w:val="00F53863"/>
    <w:rsid w:val="00F538CA"/>
    <w:rsid w:val="00F53E45"/>
    <w:rsid w:val="00F54369"/>
    <w:rsid w:val="00F55440"/>
    <w:rsid w:val="00F55CE9"/>
    <w:rsid w:val="00F55DE2"/>
    <w:rsid w:val="00F56D2E"/>
    <w:rsid w:val="00F5740A"/>
    <w:rsid w:val="00F575FE"/>
    <w:rsid w:val="00F57608"/>
    <w:rsid w:val="00F60BAE"/>
    <w:rsid w:val="00F60CED"/>
    <w:rsid w:val="00F60FD1"/>
    <w:rsid w:val="00F61360"/>
    <w:rsid w:val="00F619FD"/>
    <w:rsid w:val="00F62887"/>
    <w:rsid w:val="00F63360"/>
    <w:rsid w:val="00F636AD"/>
    <w:rsid w:val="00F6379D"/>
    <w:rsid w:val="00F63D5C"/>
    <w:rsid w:val="00F63D69"/>
    <w:rsid w:val="00F63F9F"/>
    <w:rsid w:val="00F647C6"/>
    <w:rsid w:val="00F64E26"/>
    <w:rsid w:val="00F64F81"/>
    <w:rsid w:val="00F651E9"/>
    <w:rsid w:val="00F654B2"/>
    <w:rsid w:val="00F66765"/>
    <w:rsid w:val="00F66A87"/>
    <w:rsid w:val="00F66DC6"/>
    <w:rsid w:val="00F67163"/>
    <w:rsid w:val="00F673FA"/>
    <w:rsid w:val="00F674A8"/>
    <w:rsid w:val="00F67728"/>
    <w:rsid w:val="00F6773C"/>
    <w:rsid w:val="00F678F8"/>
    <w:rsid w:val="00F67C74"/>
    <w:rsid w:val="00F7016B"/>
    <w:rsid w:val="00F701E9"/>
    <w:rsid w:val="00F708D7"/>
    <w:rsid w:val="00F709B7"/>
    <w:rsid w:val="00F71775"/>
    <w:rsid w:val="00F71C39"/>
    <w:rsid w:val="00F71F24"/>
    <w:rsid w:val="00F72151"/>
    <w:rsid w:val="00F721A9"/>
    <w:rsid w:val="00F726AD"/>
    <w:rsid w:val="00F730FF"/>
    <w:rsid w:val="00F7354D"/>
    <w:rsid w:val="00F73710"/>
    <w:rsid w:val="00F73815"/>
    <w:rsid w:val="00F739C5"/>
    <w:rsid w:val="00F74987"/>
    <w:rsid w:val="00F74A96"/>
    <w:rsid w:val="00F752AD"/>
    <w:rsid w:val="00F76D71"/>
    <w:rsid w:val="00F76D97"/>
    <w:rsid w:val="00F76DCE"/>
    <w:rsid w:val="00F773E8"/>
    <w:rsid w:val="00F77408"/>
    <w:rsid w:val="00F774D9"/>
    <w:rsid w:val="00F77B97"/>
    <w:rsid w:val="00F80312"/>
    <w:rsid w:val="00F80484"/>
    <w:rsid w:val="00F80698"/>
    <w:rsid w:val="00F809A5"/>
    <w:rsid w:val="00F810C8"/>
    <w:rsid w:val="00F8147C"/>
    <w:rsid w:val="00F81890"/>
    <w:rsid w:val="00F81E69"/>
    <w:rsid w:val="00F81EE6"/>
    <w:rsid w:val="00F82512"/>
    <w:rsid w:val="00F82EDD"/>
    <w:rsid w:val="00F8334B"/>
    <w:rsid w:val="00F83BDD"/>
    <w:rsid w:val="00F84907"/>
    <w:rsid w:val="00F85C4E"/>
    <w:rsid w:val="00F85E03"/>
    <w:rsid w:val="00F85F5B"/>
    <w:rsid w:val="00F86F93"/>
    <w:rsid w:val="00F87229"/>
    <w:rsid w:val="00F87273"/>
    <w:rsid w:val="00F9044A"/>
    <w:rsid w:val="00F90FA1"/>
    <w:rsid w:val="00F91036"/>
    <w:rsid w:val="00F921CA"/>
    <w:rsid w:val="00F92BBD"/>
    <w:rsid w:val="00F92FCD"/>
    <w:rsid w:val="00F930B5"/>
    <w:rsid w:val="00F936B2"/>
    <w:rsid w:val="00F936CF"/>
    <w:rsid w:val="00F93815"/>
    <w:rsid w:val="00F93C7B"/>
    <w:rsid w:val="00F93E3F"/>
    <w:rsid w:val="00F94BA4"/>
    <w:rsid w:val="00F94CB2"/>
    <w:rsid w:val="00F94F37"/>
    <w:rsid w:val="00F9525F"/>
    <w:rsid w:val="00F95478"/>
    <w:rsid w:val="00F95CF9"/>
    <w:rsid w:val="00F96092"/>
    <w:rsid w:val="00F96839"/>
    <w:rsid w:val="00F96A7C"/>
    <w:rsid w:val="00F96D26"/>
    <w:rsid w:val="00F96DC5"/>
    <w:rsid w:val="00F9793D"/>
    <w:rsid w:val="00F97997"/>
    <w:rsid w:val="00FA00F7"/>
    <w:rsid w:val="00FA0770"/>
    <w:rsid w:val="00FA0D1F"/>
    <w:rsid w:val="00FA151E"/>
    <w:rsid w:val="00FA167E"/>
    <w:rsid w:val="00FA1989"/>
    <w:rsid w:val="00FA19AC"/>
    <w:rsid w:val="00FA2579"/>
    <w:rsid w:val="00FA2610"/>
    <w:rsid w:val="00FA27BC"/>
    <w:rsid w:val="00FA2F6D"/>
    <w:rsid w:val="00FA39B8"/>
    <w:rsid w:val="00FA42B6"/>
    <w:rsid w:val="00FA4B53"/>
    <w:rsid w:val="00FA4C2E"/>
    <w:rsid w:val="00FA4D6F"/>
    <w:rsid w:val="00FA5912"/>
    <w:rsid w:val="00FA5933"/>
    <w:rsid w:val="00FA5AE8"/>
    <w:rsid w:val="00FA5B1E"/>
    <w:rsid w:val="00FA5D2C"/>
    <w:rsid w:val="00FA61F8"/>
    <w:rsid w:val="00FA65D0"/>
    <w:rsid w:val="00FA6886"/>
    <w:rsid w:val="00FA6B2A"/>
    <w:rsid w:val="00FA6FFE"/>
    <w:rsid w:val="00FA72C2"/>
    <w:rsid w:val="00FB0399"/>
    <w:rsid w:val="00FB05CC"/>
    <w:rsid w:val="00FB05DB"/>
    <w:rsid w:val="00FB08CF"/>
    <w:rsid w:val="00FB131B"/>
    <w:rsid w:val="00FB15BE"/>
    <w:rsid w:val="00FB210D"/>
    <w:rsid w:val="00FB2335"/>
    <w:rsid w:val="00FB25EC"/>
    <w:rsid w:val="00FB2656"/>
    <w:rsid w:val="00FB2EC7"/>
    <w:rsid w:val="00FB3756"/>
    <w:rsid w:val="00FB3985"/>
    <w:rsid w:val="00FB3EF4"/>
    <w:rsid w:val="00FB3F90"/>
    <w:rsid w:val="00FB3FCB"/>
    <w:rsid w:val="00FB4689"/>
    <w:rsid w:val="00FB4A34"/>
    <w:rsid w:val="00FB5331"/>
    <w:rsid w:val="00FB54D6"/>
    <w:rsid w:val="00FB5950"/>
    <w:rsid w:val="00FB5CBA"/>
    <w:rsid w:val="00FB74AE"/>
    <w:rsid w:val="00FB78A4"/>
    <w:rsid w:val="00FB7D1D"/>
    <w:rsid w:val="00FC0649"/>
    <w:rsid w:val="00FC123F"/>
    <w:rsid w:val="00FC13CD"/>
    <w:rsid w:val="00FC1832"/>
    <w:rsid w:val="00FC2C71"/>
    <w:rsid w:val="00FC3088"/>
    <w:rsid w:val="00FC30EE"/>
    <w:rsid w:val="00FC312F"/>
    <w:rsid w:val="00FC35B7"/>
    <w:rsid w:val="00FC37D5"/>
    <w:rsid w:val="00FC3958"/>
    <w:rsid w:val="00FC40EB"/>
    <w:rsid w:val="00FC4185"/>
    <w:rsid w:val="00FC46A6"/>
    <w:rsid w:val="00FC4AB2"/>
    <w:rsid w:val="00FC4E15"/>
    <w:rsid w:val="00FC536A"/>
    <w:rsid w:val="00FC5EBA"/>
    <w:rsid w:val="00FC6EC6"/>
    <w:rsid w:val="00FC6F32"/>
    <w:rsid w:val="00FC70C9"/>
    <w:rsid w:val="00FC75BA"/>
    <w:rsid w:val="00FC7A6E"/>
    <w:rsid w:val="00FD04E5"/>
    <w:rsid w:val="00FD0529"/>
    <w:rsid w:val="00FD0E1F"/>
    <w:rsid w:val="00FD151D"/>
    <w:rsid w:val="00FD16CC"/>
    <w:rsid w:val="00FD1B0B"/>
    <w:rsid w:val="00FD25BA"/>
    <w:rsid w:val="00FD2ADA"/>
    <w:rsid w:val="00FD3C10"/>
    <w:rsid w:val="00FD41D8"/>
    <w:rsid w:val="00FD43B5"/>
    <w:rsid w:val="00FD48FE"/>
    <w:rsid w:val="00FD4982"/>
    <w:rsid w:val="00FD5242"/>
    <w:rsid w:val="00FD53DD"/>
    <w:rsid w:val="00FD546C"/>
    <w:rsid w:val="00FD57BD"/>
    <w:rsid w:val="00FD608A"/>
    <w:rsid w:val="00FD62B2"/>
    <w:rsid w:val="00FD6611"/>
    <w:rsid w:val="00FD7717"/>
    <w:rsid w:val="00FD7AAD"/>
    <w:rsid w:val="00FD7B4A"/>
    <w:rsid w:val="00FD7C81"/>
    <w:rsid w:val="00FDA862"/>
    <w:rsid w:val="00FE043F"/>
    <w:rsid w:val="00FE0516"/>
    <w:rsid w:val="00FE0809"/>
    <w:rsid w:val="00FE0959"/>
    <w:rsid w:val="00FE1235"/>
    <w:rsid w:val="00FE15DE"/>
    <w:rsid w:val="00FE2058"/>
    <w:rsid w:val="00FE26F6"/>
    <w:rsid w:val="00FE2A8E"/>
    <w:rsid w:val="00FE303E"/>
    <w:rsid w:val="00FE34F2"/>
    <w:rsid w:val="00FE351B"/>
    <w:rsid w:val="00FE353E"/>
    <w:rsid w:val="00FE3C5E"/>
    <w:rsid w:val="00FE3CFE"/>
    <w:rsid w:val="00FE3E60"/>
    <w:rsid w:val="00FE3EC6"/>
    <w:rsid w:val="00FE3F6A"/>
    <w:rsid w:val="00FE4789"/>
    <w:rsid w:val="00FE4823"/>
    <w:rsid w:val="00FE4974"/>
    <w:rsid w:val="00FE4A30"/>
    <w:rsid w:val="00FE4AE2"/>
    <w:rsid w:val="00FE5945"/>
    <w:rsid w:val="00FE5B3F"/>
    <w:rsid w:val="00FE633F"/>
    <w:rsid w:val="00FE673A"/>
    <w:rsid w:val="00FE6978"/>
    <w:rsid w:val="00FF0BAE"/>
    <w:rsid w:val="00FF0C61"/>
    <w:rsid w:val="00FF0DD9"/>
    <w:rsid w:val="00FF2640"/>
    <w:rsid w:val="00FF3C22"/>
    <w:rsid w:val="00FF67E7"/>
    <w:rsid w:val="00FF6E7E"/>
    <w:rsid w:val="00FF7439"/>
    <w:rsid w:val="00FF7CB1"/>
    <w:rsid w:val="012A771B"/>
    <w:rsid w:val="01F716DE"/>
    <w:rsid w:val="01FBAEBF"/>
    <w:rsid w:val="02F30ABE"/>
    <w:rsid w:val="0301823E"/>
    <w:rsid w:val="030C01BC"/>
    <w:rsid w:val="03459887"/>
    <w:rsid w:val="03FE8DF5"/>
    <w:rsid w:val="0403D8A7"/>
    <w:rsid w:val="0439C8B3"/>
    <w:rsid w:val="04661864"/>
    <w:rsid w:val="048A9129"/>
    <w:rsid w:val="04D27599"/>
    <w:rsid w:val="052A7530"/>
    <w:rsid w:val="052E5339"/>
    <w:rsid w:val="055A8A7E"/>
    <w:rsid w:val="057739B6"/>
    <w:rsid w:val="05C8CC44"/>
    <w:rsid w:val="06192C13"/>
    <w:rsid w:val="0637A3D2"/>
    <w:rsid w:val="065CF43C"/>
    <w:rsid w:val="0681B9BB"/>
    <w:rsid w:val="0691D5AF"/>
    <w:rsid w:val="06A5B93E"/>
    <w:rsid w:val="06AF7683"/>
    <w:rsid w:val="06DEC481"/>
    <w:rsid w:val="0717F7E7"/>
    <w:rsid w:val="0773EF56"/>
    <w:rsid w:val="077FB23A"/>
    <w:rsid w:val="082260C8"/>
    <w:rsid w:val="084B2B86"/>
    <w:rsid w:val="0861AF3A"/>
    <w:rsid w:val="08C8137A"/>
    <w:rsid w:val="090220B1"/>
    <w:rsid w:val="0912757E"/>
    <w:rsid w:val="094CBAD8"/>
    <w:rsid w:val="09570D4C"/>
    <w:rsid w:val="09BDBB35"/>
    <w:rsid w:val="09F838DD"/>
    <w:rsid w:val="0A19C8C2"/>
    <w:rsid w:val="0A27B53E"/>
    <w:rsid w:val="0A55C22B"/>
    <w:rsid w:val="0A974F12"/>
    <w:rsid w:val="0AAFC78E"/>
    <w:rsid w:val="0AC3AA7D"/>
    <w:rsid w:val="0AC3D733"/>
    <w:rsid w:val="0B14AEBB"/>
    <w:rsid w:val="0B417324"/>
    <w:rsid w:val="0B60AED0"/>
    <w:rsid w:val="0BCB1E4E"/>
    <w:rsid w:val="0C3486E3"/>
    <w:rsid w:val="0C4052D3"/>
    <w:rsid w:val="0C523004"/>
    <w:rsid w:val="0C9055E5"/>
    <w:rsid w:val="0CBCC5A1"/>
    <w:rsid w:val="0CD6B03A"/>
    <w:rsid w:val="0D1269B0"/>
    <w:rsid w:val="0D17C579"/>
    <w:rsid w:val="0D1E0018"/>
    <w:rsid w:val="0E352B39"/>
    <w:rsid w:val="0E603757"/>
    <w:rsid w:val="0E72809B"/>
    <w:rsid w:val="0E812331"/>
    <w:rsid w:val="0EBA3848"/>
    <w:rsid w:val="0EE5E4E8"/>
    <w:rsid w:val="0FBB6A4C"/>
    <w:rsid w:val="0FD9C72A"/>
    <w:rsid w:val="10A5E158"/>
    <w:rsid w:val="10C74671"/>
    <w:rsid w:val="10DFEDEC"/>
    <w:rsid w:val="111B04D6"/>
    <w:rsid w:val="116E5EF6"/>
    <w:rsid w:val="11A0FA95"/>
    <w:rsid w:val="11C5788A"/>
    <w:rsid w:val="11CDBDCC"/>
    <w:rsid w:val="11F76963"/>
    <w:rsid w:val="11FC28FF"/>
    <w:rsid w:val="12130097"/>
    <w:rsid w:val="126C004A"/>
    <w:rsid w:val="12B70065"/>
    <w:rsid w:val="13590928"/>
    <w:rsid w:val="13696B28"/>
    <w:rsid w:val="139BE0D3"/>
    <w:rsid w:val="13AD9077"/>
    <w:rsid w:val="13CB4142"/>
    <w:rsid w:val="13D991DA"/>
    <w:rsid w:val="13E42175"/>
    <w:rsid w:val="13E759AD"/>
    <w:rsid w:val="13F51127"/>
    <w:rsid w:val="149FC5BC"/>
    <w:rsid w:val="14A1F2A3"/>
    <w:rsid w:val="14B8E7A7"/>
    <w:rsid w:val="1525F091"/>
    <w:rsid w:val="1526C7F6"/>
    <w:rsid w:val="155373CF"/>
    <w:rsid w:val="15B01551"/>
    <w:rsid w:val="15E45BAD"/>
    <w:rsid w:val="15F7CDEC"/>
    <w:rsid w:val="160B344F"/>
    <w:rsid w:val="1613A367"/>
    <w:rsid w:val="164FF7AA"/>
    <w:rsid w:val="169EE6EB"/>
    <w:rsid w:val="1825ECA1"/>
    <w:rsid w:val="183F9438"/>
    <w:rsid w:val="18420B68"/>
    <w:rsid w:val="186A2114"/>
    <w:rsid w:val="19549F0C"/>
    <w:rsid w:val="195D322D"/>
    <w:rsid w:val="19822AA8"/>
    <w:rsid w:val="19A3AC72"/>
    <w:rsid w:val="19E57B72"/>
    <w:rsid w:val="19EF0FA1"/>
    <w:rsid w:val="1A286EE7"/>
    <w:rsid w:val="1A38F03E"/>
    <w:rsid w:val="1A751B34"/>
    <w:rsid w:val="1AC05125"/>
    <w:rsid w:val="1AC437E6"/>
    <w:rsid w:val="1ACDDEEE"/>
    <w:rsid w:val="1BE92442"/>
    <w:rsid w:val="1C0451FD"/>
    <w:rsid w:val="1C20579C"/>
    <w:rsid w:val="1D6B595A"/>
    <w:rsid w:val="1DC4814F"/>
    <w:rsid w:val="1E60875E"/>
    <w:rsid w:val="1F483AD1"/>
    <w:rsid w:val="1FAFB7F2"/>
    <w:rsid w:val="1FD22EF7"/>
    <w:rsid w:val="2022F00D"/>
    <w:rsid w:val="206D3DF1"/>
    <w:rsid w:val="20A2B567"/>
    <w:rsid w:val="20F9F541"/>
    <w:rsid w:val="21034068"/>
    <w:rsid w:val="2125F72A"/>
    <w:rsid w:val="2131E2F5"/>
    <w:rsid w:val="2138FAF4"/>
    <w:rsid w:val="214357CD"/>
    <w:rsid w:val="21609A51"/>
    <w:rsid w:val="216B68DA"/>
    <w:rsid w:val="221A7BE4"/>
    <w:rsid w:val="226FCFDF"/>
    <w:rsid w:val="227F11C5"/>
    <w:rsid w:val="22BABD5E"/>
    <w:rsid w:val="22BD689E"/>
    <w:rsid w:val="22D835A0"/>
    <w:rsid w:val="234B8349"/>
    <w:rsid w:val="24081635"/>
    <w:rsid w:val="2436B01E"/>
    <w:rsid w:val="243811DF"/>
    <w:rsid w:val="2454325A"/>
    <w:rsid w:val="2466C0E5"/>
    <w:rsid w:val="24A3099C"/>
    <w:rsid w:val="25044CD3"/>
    <w:rsid w:val="255BD6E9"/>
    <w:rsid w:val="258826DF"/>
    <w:rsid w:val="258EB880"/>
    <w:rsid w:val="25B6FEA7"/>
    <w:rsid w:val="2600B801"/>
    <w:rsid w:val="261929E9"/>
    <w:rsid w:val="261A44C6"/>
    <w:rsid w:val="269D1FFB"/>
    <w:rsid w:val="271AD20F"/>
    <w:rsid w:val="2723D0C5"/>
    <w:rsid w:val="27CC408D"/>
    <w:rsid w:val="27D1A23D"/>
    <w:rsid w:val="2815724D"/>
    <w:rsid w:val="282949A6"/>
    <w:rsid w:val="2864580D"/>
    <w:rsid w:val="286991B9"/>
    <w:rsid w:val="287DF03A"/>
    <w:rsid w:val="28DD8BAC"/>
    <w:rsid w:val="294539BB"/>
    <w:rsid w:val="295752D9"/>
    <w:rsid w:val="296594EA"/>
    <w:rsid w:val="29A25334"/>
    <w:rsid w:val="29A2BC8E"/>
    <w:rsid w:val="29F2401A"/>
    <w:rsid w:val="2A28900D"/>
    <w:rsid w:val="2ABA9783"/>
    <w:rsid w:val="2B1A338E"/>
    <w:rsid w:val="2B632596"/>
    <w:rsid w:val="2B6DA179"/>
    <w:rsid w:val="2B7577AA"/>
    <w:rsid w:val="2BD39BAD"/>
    <w:rsid w:val="2C34A9C4"/>
    <w:rsid w:val="2C3BCC05"/>
    <w:rsid w:val="2C71316A"/>
    <w:rsid w:val="2C7A8702"/>
    <w:rsid w:val="2C84846E"/>
    <w:rsid w:val="2CC37F16"/>
    <w:rsid w:val="2CDD4576"/>
    <w:rsid w:val="2D147F29"/>
    <w:rsid w:val="2D53D87A"/>
    <w:rsid w:val="2D61E18B"/>
    <w:rsid w:val="2DF458F6"/>
    <w:rsid w:val="2E076EF3"/>
    <w:rsid w:val="2E7B5662"/>
    <w:rsid w:val="2F3BB201"/>
    <w:rsid w:val="2F4AF930"/>
    <w:rsid w:val="2FAE7456"/>
    <w:rsid w:val="2FEAB471"/>
    <w:rsid w:val="3016D48D"/>
    <w:rsid w:val="306DD6D9"/>
    <w:rsid w:val="30B18C38"/>
    <w:rsid w:val="30B6192A"/>
    <w:rsid w:val="30BE5E9B"/>
    <w:rsid w:val="30D97F36"/>
    <w:rsid w:val="30EEDB12"/>
    <w:rsid w:val="31BEC2E9"/>
    <w:rsid w:val="31CA6C86"/>
    <w:rsid w:val="31D58207"/>
    <w:rsid w:val="31EA13CE"/>
    <w:rsid w:val="32722E22"/>
    <w:rsid w:val="327ABFC8"/>
    <w:rsid w:val="3324210C"/>
    <w:rsid w:val="336404B7"/>
    <w:rsid w:val="336AE943"/>
    <w:rsid w:val="3376A945"/>
    <w:rsid w:val="33B773CE"/>
    <w:rsid w:val="33BC15C4"/>
    <w:rsid w:val="33BF7150"/>
    <w:rsid w:val="33C89F92"/>
    <w:rsid w:val="34291281"/>
    <w:rsid w:val="344CD50B"/>
    <w:rsid w:val="34EAB3D7"/>
    <w:rsid w:val="3568BEE4"/>
    <w:rsid w:val="356F9CEA"/>
    <w:rsid w:val="35CC3145"/>
    <w:rsid w:val="3633E43C"/>
    <w:rsid w:val="3649A231"/>
    <w:rsid w:val="3672EB81"/>
    <w:rsid w:val="36FCC16B"/>
    <w:rsid w:val="383F5D3C"/>
    <w:rsid w:val="384FE78A"/>
    <w:rsid w:val="38C69E55"/>
    <w:rsid w:val="38D5170E"/>
    <w:rsid w:val="38DE8A14"/>
    <w:rsid w:val="391BB84D"/>
    <w:rsid w:val="3968C815"/>
    <w:rsid w:val="39FDE767"/>
    <w:rsid w:val="3A48DE33"/>
    <w:rsid w:val="3A6661F6"/>
    <w:rsid w:val="3AC3B712"/>
    <w:rsid w:val="3AC7A9F5"/>
    <w:rsid w:val="3B052BEA"/>
    <w:rsid w:val="3B0E1365"/>
    <w:rsid w:val="3B1560E8"/>
    <w:rsid w:val="3B222266"/>
    <w:rsid w:val="3BAD4BE2"/>
    <w:rsid w:val="3BB65E34"/>
    <w:rsid w:val="3C1D2DFC"/>
    <w:rsid w:val="3C7832D0"/>
    <w:rsid w:val="3C9323ED"/>
    <w:rsid w:val="3C9A18B7"/>
    <w:rsid w:val="3C9BE56E"/>
    <w:rsid w:val="3CE9C48B"/>
    <w:rsid w:val="3CF0D611"/>
    <w:rsid w:val="3D20496D"/>
    <w:rsid w:val="3DD2CB4F"/>
    <w:rsid w:val="3DFBA3B4"/>
    <w:rsid w:val="3E6D1AE9"/>
    <w:rsid w:val="3E72F9C5"/>
    <w:rsid w:val="3F2BB4B5"/>
    <w:rsid w:val="3F39707F"/>
    <w:rsid w:val="3F559369"/>
    <w:rsid w:val="3FC08AE8"/>
    <w:rsid w:val="3FED18FB"/>
    <w:rsid w:val="409959BD"/>
    <w:rsid w:val="409B4FD4"/>
    <w:rsid w:val="40D2CFE1"/>
    <w:rsid w:val="40FA2AD4"/>
    <w:rsid w:val="4104344A"/>
    <w:rsid w:val="414BB434"/>
    <w:rsid w:val="414BDABC"/>
    <w:rsid w:val="41539F89"/>
    <w:rsid w:val="41914B37"/>
    <w:rsid w:val="41B08B2C"/>
    <w:rsid w:val="41C9DC0A"/>
    <w:rsid w:val="41FE2FCD"/>
    <w:rsid w:val="4215FBD9"/>
    <w:rsid w:val="422CB0A9"/>
    <w:rsid w:val="42412C0D"/>
    <w:rsid w:val="42440C4E"/>
    <w:rsid w:val="426077BF"/>
    <w:rsid w:val="42BC88FC"/>
    <w:rsid w:val="42C1B53B"/>
    <w:rsid w:val="42CF045A"/>
    <w:rsid w:val="42DF531F"/>
    <w:rsid w:val="42EA6C04"/>
    <w:rsid w:val="43483AC0"/>
    <w:rsid w:val="435D9CE3"/>
    <w:rsid w:val="436D04B5"/>
    <w:rsid w:val="437C6A04"/>
    <w:rsid w:val="4388B6DA"/>
    <w:rsid w:val="43B872BA"/>
    <w:rsid w:val="43D3265A"/>
    <w:rsid w:val="43E0E66F"/>
    <w:rsid w:val="440053EB"/>
    <w:rsid w:val="44322D47"/>
    <w:rsid w:val="44A2ED9F"/>
    <w:rsid w:val="44DF7937"/>
    <w:rsid w:val="44E26B7E"/>
    <w:rsid w:val="45424689"/>
    <w:rsid w:val="4548BCB0"/>
    <w:rsid w:val="4597A6A2"/>
    <w:rsid w:val="462B2071"/>
    <w:rsid w:val="46630EA5"/>
    <w:rsid w:val="46668830"/>
    <w:rsid w:val="4679EBE4"/>
    <w:rsid w:val="46F2BB10"/>
    <w:rsid w:val="4764DAA9"/>
    <w:rsid w:val="4790BF8A"/>
    <w:rsid w:val="4795BF53"/>
    <w:rsid w:val="48337361"/>
    <w:rsid w:val="4873B046"/>
    <w:rsid w:val="48FFE985"/>
    <w:rsid w:val="491F3AD4"/>
    <w:rsid w:val="491F7F41"/>
    <w:rsid w:val="493C0088"/>
    <w:rsid w:val="49593A3A"/>
    <w:rsid w:val="4985A84B"/>
    <w:rsid w:val="49AAE14A"/>
    <w:rsid w:val="49C2F1FC"/>
    <w:rsid w:val="49FEB868"/>
    <w:rsid w:val="4A5AF8C3"/>
    <w:rsid w:val="4AF69925"/>
    <w:rsid w:val="4B91088F"/>
    <w:rsid w:val="4BC81DC3"/>
    <w:rsid w:val="4C034B8C"/>
    <w:rsid w:val="4C0D60D0"/>
    <w:rsid w:val="4C1EA7FE"/>
    <w:rsid w:val="4C2564D5"/>
    <w:rsid w:val="4C735C23"/>
    <w:rsid w:val="4D0240AF"/>
    <w:rsid w:val="4D0795D9"/>
    <w:rsid w:val="4D0C5BFE"/>
    <w:rsid w:val="4D115467"/>
    <w:rsid w:val="4D1C3BB0"/>
    <w:rsid w:val="4D3C62A7"/>
    <w:rsid w:val="4D5BC530"/>
    <w:rsid w:val="4D69BA10"/>
    <w:rsid w:val="4DF8D315"/>
    <w:rsid w:val="4DFEBAF2"/>
    <w:rsid w:val="4E035FB4"/>
    <w:rsid w:val="4E19258C"/>
    <w:rsid w:val="4E1B303A"/>
    <w:rsid w:val="4E440B40"/>
    <w:rsid w:val="4E65A7A1"/>
    <w:rsid w:val="4E67951B"/>
    <w:rsid w:val="4E9A7A24"/>
    <w:rsid w:val="4EAD72E2"/>
    <w:rsid w:val="4EB3B64F"/>
    <w:rsid w:val="4EC3AFE6"/>
    <w:rsid w:val="4EEEFD85"/>
    <w:rsid w:val="4F3347CC"/>
    <w:rsid w:val="4F3C5B8E"/>
    <w:rsid w:val="4F3F5822"/>
    <w:rsid w:val="4F68F029"/>
    <w:rsid w:val="4F9A2CA1"/>
    <w:rsid w:val="4FE8AFFF"/>
    <w:rsid w:val="50042CA1"/>
    <w:rsid w:val="503864DD"/>
    <w:rsid w:val="505908F9"/>
    <w:rsid w:val="50775C9C"/>
    <w:rsid w:val="509EF8FD"/>
    <w:rsid w:val="514D56E1"/>
    <w:rsid w:val="5183366E"/>
    <w:rsid w:val="51924EF6"/>
    <w:rsid w:val="51FE16D0"/>
    <w:rsid w:val="5235F72E"/>
    <w:rsid w:val="528543C8"/>
    <w:rsid w:val="5291A4F3"/>
    <w:rsid w:val="52D67A01"/>
    <w:rsid w:val="53133C16"/>
    <w:rsid w:val="53255B0F"/>
    <w:rsid w:val="538D95BD"/>
    <w:rsid w:val="53C8648C"/>
    <w:rsid w:val="542C2706"/>
    <w:rsid w:val="54583F2E"/>
    <w:rsid w:val="5471279D"/>
    <w:rsid w:val="5472C47A"/>
    <w:rsid w:val="549100CD"/>
    <w:rsid w:val="54EC45FC"/>
    <w:rsid w:val="54F0D264"/>
    <w:rsid w:val="551A80D4"/>
    <w:rsid w:val="551D0CBA"/>
    <w:rsid w:val="556CD047"/>
    <w:rsid w:val="55839D9F"/>
    <w:rsid w:val="55E36A6A"/>
    <w:rsid w:val="55FB2D03"/>
    <w:rsid w:val="561AA307"/>
    <w:rsid w:val="56556429"/>
    <w:rsid w:val="565FBA2D"/>
    <w:rsid w:val="56E6785C"/>
    <w:rsid w:val="57DAC563"/>
    <w:rsid w:val="5822C02E"/>
    <w:rsid w:val="58337476"/>
    <w:rsid w:val="586124C9"/>
    <w:rsid w:val="588964D1"/>
    <w:rsid w:val="588C7127"/>
    <w:rsid w:val="58A2ECBD"/>
    <w:rsid w:val="58B39DC0"/>
    <w:rsid w:val="58BBECE1"/>
    <w:rsid w:val="59208061"/>
    <w:rsid w:val="5952039E"/>
    <w:rsid w:val="59657A52"/>
    <w:rsid w:val="596E6783"/>
    <w:rsid w:val="59E69737"/>
    <w:rsid w:val="59F36029"/>
    <w:rsid w:val="5A06A3E9"/>
    <w:rsid w:val="5A29EA0B"/>
    <w:rsid w:val="5A48CF65"/>
    <w:rsid w:val="5A81EDA5"/>
    <w:rsid w:val="5AB5054B"/>
    <w:rsid w:val="5BE90988"/>
    <w:rsid w:val="5BF4F9CA"/>
    <w:rsid w:val="5C5EF844"/>
    <w:rsid w:val="5C8427C3"/>
    <w:rsid w:val="5C912185"/>
    <w:rsid w:val="5CA5674D"/>
    <w:rsid w:val="5CFDC542"/>
    <w:rsid w:val="5D4CE0D2"/>
    <w:rsid w:val="5D4DB371"/>
    <w:rsid w:val="5D669A82"/>
    <w:rsid w:val="5D6741A8"/>
    <w:rsid w:val="5D85284F"/>
    <w:rsid w:val="5DB73B02"/>
    <w:rsid w:val="5DEA76E4"/>
    <w:rsid w:val="5E087093"/>
    <w:rsid w:val="5E0AD981"/>
    <w:rsid w:val="5E7CD871"/>
    <w:rsid w:val="5E93A62D"/>
    <w:rsid w:val="5ED7268B"/>
    <w:rsid w:val="5EF10BF3"/>
    <w:rsid w:val="5F363EF3"/>
    <w:rsid w:val="5F753682"/>
    <w:rsid w:val="5F8A1000"/>
    <w:rsid w:val="5FC587D4"/>
    <w:rsid w:val="5FEE845B"/>
    <w:rsid w:val="6018A493"/>
    <w:rsid w:val="601FC58F"/>
    <w:rsid w:val="605DAAD6"/>
    <w:rsid w:val="611F2331"/>
    <w:rsid w:val="612DE728"/>
    <w:rsid w:val="6195A1A6"/>
    <w:rsid w:val="61A4215A"/>
    <w:rsid w:val="61F1D9E1"/>
    <w:rsid w:val="6247BC7A"/>
    <w:rsid w:val="62662803"/>
    <w:rsid w:val="626B23F4"/>
    <w:rsid w:val="628037D3"/>
    <w:rsid w:val="62998F4E"/>
    <w:rsid w:val="62BF429A"/>
    <w:rsid w:val="62C9FEBB"/>
    <w:rsid w:val="63AB0730"/>
    <w:rsid w:val="64652617"/>
    <w:rsid w:val="64AD2296"/>
    <w:rsid w:val="64C15685"/>
    <w:rsid w:val="64D40582"/>
    <w:rsid w:val="64F48127"/>
    <w:rsid w:val="650CA96F"/>
    <w:rsid w:val="65463571"/>
    <w:rsid w:val="65997173"/>
    <w:rsid w:val="659C433D"/>
    <w:rsid w:val="65A4ADE4"/>
    <w:rsid w:val="65ABA87D"/>
    <w:rsid w:val="65DCFC88"/>
    <w:rsid w:val="6616D99C"/>
    <w:rsid w:val="662B19E9"/>
    <w:rsid w:val="66811950"/>
    <w:rsid w:val="669C31C2"/>
    <w:rsid w:val="66EBC4C0"/>
    <w:rsid w:val="6740919F"/>
    <w:rsid w:val="6765800D"/>
    <w:rsid w:val="6766FC72"/>
    <w:rsid w:val="67C5F0B9"/>
    <w:rsid w:val="6817CE59"/>
    <w:rsid w:val="6862EE71"/>
    <w:rsid w:val="68ECD617"/>
    <w:rsid w:val="68EF65DA"/>
    <w:rsid w:val="68F4D2BE"/>
    <w:rsid w:val="698402BA"/>
    <w:rsid w:val="69EB64BF"/>
    <w:rsid w:val="6A64D3D4"/>
    <w:rsid w:val="6A7DD1E7"/>
    <w:rsid w:val="6A92E76B"/>
    <w:rsid w:val="6ABD68FD"/>
    <w:rsid w:val="6ADB6CFC"/>
    <w:rsid w:val="6AEF599C"/>
    <w:rsid w:val="6B3045C7"/>
    <w:rsid w:val="6B502EF5"/>
    <w:rsid w:val="6CA2E15A"/>
    <w:rsid w:val="6CB8E730"/>
    <w:rsid w:val="6D1B1DBD"/>
    <w:rsid w:val="6D2A8138"/>
    <w:rsid w:val="6D3A9108"/>
    <w:rsid w:val="6D749628"/>
    <w:rsid w:val="6D7D8649"/>
    <w:rsid w:val="6DC36F4F"/>
    <w:rsid w:val="6DC9C917"/>
    <w:rsid w:val="6E722559"/>
    <w:rsid w:val="6E865C08"/>
    <w:rsid w:val="6F69ACF3"/>
    <w:rsid w:val="6F7C47C9"/>
    <w:rsid w:val="6F8585BF"/>
    <w:rsid w:val="6F8CAC53"/>
    <w:rsid w:val="701D206E"/>
    <w:rsid w:val="70A9DD5E"/>
    <w:rsid w:val="7147CEB8"/>
    <w:rsid w:val="714ADD89"/>
    <w:rsid w:val="7199602D"/>
    <w:rsid w:val="71B1630F"/>
    <w:rsid w:val="71FFD0ED"/>
    <w:rsid w:val="72346793"/>
    <w:rsid w:val="72390716"/>
    <w:rsid w:val="7267099A"/>
    <w:rsid w:val="72825FF2"/>
    <w:rsid w:val="729F7F60"/>
    <w:rsid w:val="72C7F3FF"/>
    <w:rsid w:val="72EAD29C"/>
    <w:rsid w:val="7429E290"/>
    <w:rsid w:val="7451EFA3"/>
    <w:rsid w:val="7479A039"/>
    <w:rsid w:val="75541B13"/>
    <w:rsid w:val="756CCA37"/>
    <w:rsid w:val="757EEA26"/>
    <w:rsid w:val="75C463F6"/>
    <w:rsid w:val="75FCA958"/>
    <w:rsid w:val="76557DCC"/>
    <w:rsid w:val="76574058"/>
    <w:rsid w:val="76595EFA"/>
    <w:rsid w:val="76AB153C"/>
    <w:rsid w:val="76B2A734"/>
    <w:rsid w:val="770C8494"/>
    <w:rsid w:val="788C47C4"/>
    <w:rsid w:val="789F274A"/>
    <w:rsid w:val="790C641B"/>
    <w:rsid w:val="7914A4AD"/>
    <w:rsid w:val="797F070C"/>
    <w:rsid w:val="79971DB4"/>
    <w:rsid w:val="79B11885"/>
    <w:rsid w:val="7AF1A123"/>
    <w:rsid w:val="7B0518C9"/>
    <w:rsid w:val="7B1EEEE8"/>
    <w:rsid w:val="7B34AC49"/>
    <w:rsid w:val="7B35A696"/>
    <w:rsid w:val="7B519008"/>
    <w:rsid w:val="7B5DF481"/>
    <w:rsid w:val="7B6661AE"/>
    <w:rsid w:val="7B80AB75"/>
    <w:rsid w:val="7C19F970"/>
    <w:rsid w:val="7C534702"/>
    <w:rsid w:val="7C609647"/>
    <w:rsid w:val="7C68B0E7"/>
    <w:rsid w:val="7CC988D0"/>
    <w:rsid w:val="7D16BECB"/>
    <w:rsid w:val="7D28891E"/>
    <w:rsid w:val="7D709C73"/>
    <w:rsid w:val="7D93DAF4"/>
    <w:rsid w:val="7E1E3657"/>
    <w:rsid w:val="7E876926"/>
    <w:rsid w:val="7EA544B2"/>
    <w:rsid w:val="7EB839B7"/>
    <w:rsid w:val="7EDC9F6F"/>
    <w:rsid w:val="7F02A172"/>
    <w:rsid w:val="7F29B91A"/>
    <w:rsid w:val="7FA82AED"/>
    <w:rsid w:val="7FC037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F875C"/>
  <w14:defaultImageDpi w14:val="96"/>
  <w15:chartTrackingRefBased/>
  <w15:docId w15:val="{F1D9E6E0-527D-4C6D-B281-C4A12E6B3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pPr>
    </w:pPrDefault>
  </w:docDefaults>
  <w:latentStyles w:defLockedState="0" w:defUIPriority="99" w:defSemiHidden="0" w:defUnhideWhenUsed="0" w:defQFormat="0" w:count="376">
    <w:lsdException w:name="Normal" w:uiPriority="98"/>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qFormat="1"/>
    <w:lsdException w:name="annotation text" w:semiHidden="1" w:unhideWhenUsed="1"/>
    <w:lsdException w:name="index heading" w:semiHidden="1" w:unhideWhenUsed="1"/>
    <w:lsdException w:name="caption" w:uiPriority="1" w:qFormat="1"/>
    <w:lsdException w:name="table of figures" w:uiPriority="40"/>
    <w:lsdException w:name="envelope address" w:semiHidden="1" w:unhideWhenUsed="1"/>
    <w:lsdException w:name="envelope return" w:semiHidden="1" w:unhideWhenUsed="1"/>
    <w:lsdException w:name="footnote reference" w:qFormat="1"/>
    <w:lsdException w:name="annotation reference" w:semiHidden="1" w:unhideWhenUsed="1"/>
    <w:lsdException w:name="line number" w:semiHidden="1" w:unhideWhenUsed="1"/>
    <w:lsdException w:name="page number" w:uiPriority="35"/>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9" w:qFormat="1"/>
    <w:lsdException w:name="List Number" w:uiPriority="20" w:qFormat="1"/>
    <w:lsdException w:name="List 2" w:semiHidden="1" w:unhideWhenUsed="1"/>
    <w:lsdException w:name="List 3" w:semiHidden="1" w:unhideWhenUsed="1"/>
    <w:lsdException w:name="List 4" w:semiHidden="1" w:unhideWhenUsed="1"/>
    <w:lsdException w:name="List 5" w:semiHidden="1" w:unhideWhenUsed="1"/>
    <w:lsdException w:name="List Bullet 2" w:uiPriority="19" w:qFormat="1"/>
    <w:lsdException w:name="List Bullet 3" w:uiPriority="19"/>
    <w:lsdException w:name="List Bullet 4" w:uiPriority="19"/>
    <w:lsdException w:name="List Bullet 5" w:uiPriority="19"/>
    <w:lsdException w:name="List Number 2" w:uiPriority="20" w:qFormat="1"/>
    <w:lsdException w:name="List Number 3" w:uiPriority="20"/>
    <w:lsdException w:name="List Number 4" w:uiPriority="20"/>
    <w:lsdException w:name="List Number 5" w:uiPriority="20"/>
    <w:lsdException w:name="Title" w:semiHidden="1" w:uiPriority="98"/>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uiPriority="21" w:qFormat="1"/>
    <w:lsdException w:name="List Continue 2" w:uiPriority="21" w:qFormat="1"/>
    <w:lsdException w:name="List Continue 3" w:uiPriority="21"/>
    <w:lsdException w:name="List Continue 4" w:uiPriority="21"/>
    <w:lsdException w:name="List Continue 5" w:uiPriority="21"/>
    <w:lsdException w:name="Message Header" w:semiHidden="1" w:unhideWhenUsed="1"/>
    <w:lsdException w:name="Subtitle" w:semiHidden="1" w:uiPriority="9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98"/>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8"/>
    <w:lsdException w:name="Intense Quote" w:semiHidden="1" w:uiPriority="98"/>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lsdException w:name="Intense Emphasis" w:uiPriority="98"/>
    <w:lsdException w:name="Subtle Reference" w:semiHidden="1" w:uiPriority="98"/>
    <w:lsdException w:name="Intense Reference" w:semiHidden="1" w:uiPriority="98"/>
    <w:lsdException w:name="Book Title" w:semiHidden="1" w:uiPriority="98"/>
    <w:lsdException w:name="Bibliography" w:semiHidden="1" w:uiPriority="98"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8"/>
    <w:rsid w:val="00EF510E"/>
  </w:style>
  <w:style w:type="paragraph" w:styleId="Ttulo1">
    <w:name w:val="heading 1"/>
    <w:next w:val="Textoindependiente"/>
    <w:link w:val="Ttulo1Car"/>
    <w:uiPriority w:val="9"/>
    <w:qFormat/>
    <w:rsid w:val="00E84648"/>
    <w:pPr>
      <w:keepNext/>
      <w:keepLines/>
      <w:numPr>
        <w:numId w:val="16"/>
      </w:numPr>
      <w:spacing w:before="360" w:after="240"/>
      <w:ind w:left="576" w:hanging="576"/>
      <w:jc w:val="both"/>
      <w:outlineLvl w:val="0"/>
    </w:pPr>
    <w:rPr>
      <w:b/>
      <w:bCs/>
      <w:color w:val="FF0000"/>
      <w:sz w:val="44"/>
    </w:rPr>
  </w:style>
  <w:style w:type="paragraph" w:styleId="Ttulo2">
    <w:name w:val="heading 2"/>
    <w:basedOn w:val="Ttulo1"/>
    <w:next w:val="Textoindependiente"/>
    <w:link w:val="Ttulo2Car"/>
    <w:uiPriority w:val="9"/>
    <w:qFormat/>
    <w:rsid w:val="000B0616"/>
    <w:pPr>
      <w:numPr>
        <w:ilvl w:val="1"/>
      </w:numPr>
      <w:outlineLvl w:val="1"/>
    </w:pPr>
    <w:rPr>
      <w:sz w:val="36"/>
    </w:rPr>
  </w:style>
  <w:style w:type="paragraph" w:styleId="Ttulo3">
    <w:name w:val="heading 3"/>
    <w:basedOn w:val="Ttulo2"/>
    <w:next w:val="Textoindependiente"/>
    <w:link w:val="Ttulo3Car"/>
    <w:uiPriority w:val="9"/>
    <w:rsid w:val="0062105B"/>
    <w:pPr>
      <w:numPr>
        <w:ilvl w:val="2"/>
      </w:numPr>
      <w:outlineLvl w:val="2"/>
    </w:pPr>
    <w:rPr>
      <w:sz w:val="32"/>
      <w:szCs w:val="32"/>
    </w:rPr>
  </w:style>
  <w:style w:type="paragraph" w:styleId="Ttulo4">
    <w:name w:val="heading 4"/>
    <w:basedOn w:val="Ttulo3"/>
    <w:next w:val="Textoindependiente"/>
    <w:link w:val="Ttulo4Car"/>
    <w:uiPriority w:val="9"/>
    <w:unhideWhenUsed/>
    <w:rsid w:val="0062105B"/>
    <w:pPr>
      <w:numPr>
        <w:ilvl w:val="3"/>
      </w:numPr>
      <w:spacing w:before="240"/>
      <w:outlineLvl w:val="3"/>
    </w:pPr>
    <w:rPr>
      <w:sz w:val="28"/>
      <w:szCs w:val="28"/>
    </w:rPr>
  </w:style>
  <w:style w:type="paragraph" w:styleId="Ttulo5">
    <w:name w:val="heading 5"/>
    <w:basedOn w:val="Ttulo4"/>
    <w:next w:val="Textoindependiente"/>
    <w:link w:val="Ttulo5Car"/>
    <w:uiPriority w:val="9"/>
    <w:unhideWhenUsed/>
    <w:rsid w:val="0062105B"/>
    <w:pPr>
      <w:numPr>
        <w:ilvl w:val="4"/>
      </w:numPr>
      <w:outlineLvl w:val="4"/>
    </w:pPr>
    <w:rPr>
      <w:sz w:val="24"/>
      <w:szCs w:val="24"/>
    </w:rPr>
  </w:style>
  <w:style w:type="paragraph" w:styleId="Ttulo6">
    <w:name w:val="heading 6"/>
    <w:basedOn w:val="Ttulo5"/>
    <w:next w:val="Textoindependiente"/>
    <w:link w:val="Ttulo6Car"/>
    <w:uiPriority w:val="9"/>
    <w:semiHidden/>
    <w:unhideWhenUsed/>
    <w:rsid w:val="0062105B"/>
    <w:pPr>
      <w:numPr>
        <w:ilvl w:val="5"/>
      </w:numPr>
      <w:ind w:left="3960"/>
      <w:outlineLvl w:val="5"/>
    </w:pPr>
    <w:rPr>
      <w:sz w:val="22"/>
      <w:szCs w:val="22"/>
    </w:rPr>
  </w:style>
  <w:style w:type="paragraph" w:styleId="Ttulo7">
    <w:name w:val="heading 7"/>
    <w:basedOn w:val="Ttulo6"/>
    <w:next w:val="Textoindependiente"/>
    <w:link w:val="Ttulo7Car"/>
    <w:uiPriority w:val="9"/>
    <w:semiHidden/>
    <w:unhideWhenUsed/>
    <w:rsid w:val="0062105B"/>
    <w:pPr>
      <w:numPr>
        <w:ilvl w:val="6"/>
      </w:numPr>
      <w:spacing w:before="160"/>
      <w:ind w:left="4680"/>
      <w:outlineLvl w:val="6"/>
    </w:pPr>
  </w:style>
  <w:style w:type="paragraph" w:styleId="Ttulo8">
    <w:name w:val="heading 8"/>
    <w:basedOn w:val="Ttulo7"/>
    <w:next w:val="Textoindependiente"/>
    <w:link w:val="Ttulo8Car"/>
    <w:uiPriority w:val="9"/>
    <w:semiHidden/>
    <w:unhideWhenUsed/>
    <w:rsid w:val="0062105B"/>
    <w:pPr>
      <w:numPr>
        <w:ilvl w:val="7"/>
      </w:numPr>
      <w:ind w:left="5400"/>
      <w:outlineLvl w:val="7"/>
    </w:pPr>
  </w:style>
  <w:style w:type="paragraph" w:styleId="Ttulo9">
    <w:name w:val="heading 9"/>
    <w:basedOn w:val="Ttulo8"/>
    <w:next w:val="Textoindependiente"/>
    <w:link w:val="Ttulo9Car"/>
    <w:uiPriority w:val="9"/>
    <w:semiHidden/>
    <w:unhideWhenUsed/>
    <w:rsid w:val="0062105B"/>
    <w:pPr>
      <w:numPr>
        <w:ilvl w:val="8"/>
      </w:numPr>
      <w:ind w:left="612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Texto"/>
    <w:link w:val="TextoindependienteCar"/>
    <w:qFormat/>
    <w:rsid w:val="00DD20B8"/>
    <w:rPr>
      <w:rFonts w:cstheme="minorHAnsi"/>
      <w:lang w:val="en-US"/>
    </w:rPr>
  </w:style>
  <w:style w:type="character" w:customStyle="1" w:styleId="TextoindependienteCar">
    <w:name w:val="Texto independiente Car"/>
    <w:basedOn w:val="Fuentedeprrafopredeter"/>
    <w:link w:val="Textoindependiente"/>
    <w:rsid w:val="00DD20B8"/>
    <w:rPr>
      <w:rFonts w:cstheme="minorHAnsi"/>
      <w:color w:val="000000" w:themeColor="text2"/>
      <w:sz w:val="20"/>
      <w:szCs w:val="20"/>
      <w:lang w:eastAsia="en-US"/>
    </w:rPr>
  </w:style>
  <w:style w:type="paragraph" w:customStyle="1" w:styleId="BodyTextNoSpacing">
    <w:name w:val="Body Text No Spacing"/>
    <w:basedOn w:val="Textoindependiente"/>
    <w:next w:val="Textoindependiente"/>
    <w:pPr>
      <w:spacing w:after="0"/>
    </w:pPr>
  </w:style>
  <w:style w:type="paragraph" w:styleId="Descripcin">
    <w:name w:val="caption"/>
    <w:basedOn w:val="Textoindependiente"/>
    <w:next w:val="Textoindependiente"/>
    <w:uiPriority w:val="1"/>
    <w:qFormat/>
    <w:rsid w:val="0062105B"/>
    <w:pPr>
      <w:keepNext/>
      <w:keepLines/>
      <w:spacing w:before="360"/>
    </w:pPr>
    <w:rPr>
      <w:b/>
    </w:rPr>
  </w:style>
  <w:style w:type="character" w:customStyle="1" w:styleId="Ttulo1Car">
    <w:name w:val="Título 1 Car"/>
    <w:basedOn w:val="Fuentedeprrafopredeter"/>
    <w:link w:val="Ttulo1"/>
    <w:uiPriority w:val="9"/>
    <w:rsid w:val="00E84648"/>
    <w:rPr>
      <w:b/>
      <w:bCs/>
      <w:color w:val="FF0000"/>
      <w:sz w:val="44"/>
    </w:rPr>
  </w:style>
  <w:style w:type="character" w:customStyle="1" w:styleId="Ttulo2Car">
    <w:name w:val="Título 2 Car"/>
    <w:basedOn w:val="Fuentedeprrafopredeter"/>
    <w:link w:val="Ttulo2"/>
    <w:uiPriority w:val="9"/>
    <w:rsid w:val="000B0616"/>
    <w:rPr>
      <w:b/>
      <w:bCs/>
      <w:color w:val="FF0000"/>
      <w:sz w:val="36"/>
    </w:rPr>
  </w:style>
  <w:style w:type="character" w:customStyle="1" w:styleId="Ttulo3Car">
    <w:name w:val="Título 3 Car"/>
    <w:basedOn w:val="Fuentedeprrafopredeter"/>
    <w:link w:val="Ttulo3"/>
    <w:uiPriority w:val="9"/>
    <w:rsid w:val="0062105B"/>
    <w:rPr>
      <w:b/>
      <w:bCs/>
      <w:color w:val="FF0000"/>
      <w:sz w:val="32"/>
      <w:szCs w:val="32"/>
    </w:rPr>
  </w:style>
  <w:style w:type="character" w:customStyle="1" w:styleId="Ttulo4Car">
    <w:name w:val="Título 4 Car"/>
    <w:basedOn w:val="Fuentedeprrafopredeter"/>
    <w:link w:val="Ttulo4"/>
    <w:uiPriority w:val="9"/>
    <w:rsid w:val="0062105B"/>
    <w:rPr>
      <w:b/>
      <w:bCs/>
      <w:color w:val="FF0000"/>
      <w:sz w:val="28"/>
      <w:szCs w:val="28"/>
    </w:rPr>
  </w:style>
  <w:style w:type="character" w:customStyle="1" w:styleId="Ttulo5Car">
    <w:name w:val="Título 5 Car"/>
    <w:basedOn w:val="Fuentedeprrafopredeter"/>
    <w:link w:val="Ttulo5"/>
    <w:uiPriority w:val="9"/>
    <w:rsid w:val="0062105B"/>
    <w:rPr>
      <w:b/>
      <w:bCs/>
      <w:color w:val="FF0000"/>
      <w:sz w:val="24"/>
      <w:szCs w:val="24"/>
    </w:rPr>
  </w:style>
  <w:style w:type="character" w:customStyle="1" w:styleId="Ttulo6Car">
    <w:name w:val="Título 6 Car"/>
    <w:basedOn w:val="Fuentedeprrafopredeter"/>
    <w:link w:val="Ttulo6"/>
    <w:uiPriority w:val="9"/>
    <w:semiHidden/>
    <w:rsid w:val="0062105B"/>
    <w:rPr>
      <w:b/>
      <w:bCs/>
      <w:color w:val="FF0000"/>
    </w:rPr>
  </w:style>
  <w:style w:type="character" w:customStyle="1" w:styleId="Ttulo7Car">
    <w:name w:val="Título 7 Car"/>
    <w:basedOn w:val="Fuentedeprrafopredeter"/>
    <w:link w:val="Ttulo7"/>
    <w:uiPriority w:val="9"/>
    <w:semiHidden/>
    <w:rsid w:val="0062105B"/>
    <w:rPr>
      <w:b/>
      <w:bCs/>
      <w:color w:val="FF0000"/>
    </w:rPr>
  </w:style>
  <w:style w:type="character" w:customStyle="1" w:styleId="Ttulo8Car">
    <w:name w:val="Título 8 Car"/>
    <w:basedOn w:val="Fuentedeprrafopredeter"/>
    <w:link w:val="Ttulo8"/>
    <w:uiPriority w:val="9"/>
    <w:semiHidden/>
    <w:rsid w:val="0062105B"/>
    <w:rPr>
      <w:b/>
      <w:bCs/>
      <w:color w:val="FF0000"/>
    </w:rPr>
  </w:style>
  <w:style w:type="character" w:customStyle="1" w:styleId="Ttulo9Car">
    <w:name w:val="Título 9 Car"/>
    <w:basedOn w:val="Fuentedeprrafopredeter"/>
    <w:link w:val="Ttulo9"/>
    <w:uiPriority w:val="9"/>
    <w:semiHidden/>
    <w:rsid w:val="0062105B"/>
    <w:rPr>
      <w:b/>
      <w:bCs/>
      <w:color w:val="FF0000"/>
    </w:rPr>
  </w:style>
  <w:style w:type="numbering" w:customStyle="1" w:styleId="HeadingsList">
    <w:name w:val="Headings List"/>
    <w:uiPriority w:val="99"/>
    <w:rsid w:val="0062105B"/>
    <w:pPr>
      <w:numPr>
        <w:numId w:val="14"/>
      </w:numPr>
    </w:pPr>
  </w:style>
  <w:style w:type="paragraph" w:customStyle="1" w:styleId="HeadingU">
    <w:name w:val="Heading U"/>
    <w:basedOn w:val="Normal"/>
    <w:next w:val="Textoindependiente"/>
    <w:uiPriority w:val="10"/>
    <w:qFormat/>
    <w:rsid w:val="009123E3"/>
    <w:pPr>
      <w:jc w:val="center"/>
    </w:pPr>
    <w:rPr>
      <w:rFonts w:ascii="Bahnschrift Condensed" w:hAnsi="Bahnschrift Condensed" w:cs="MMC Display Condensed"/>
      <w:b/>
      <w:bCs/>
      <w:caps/>
      <w:color w:val="FF0000"/>
      <w:sz w:val="96"/>
      <w:szCs w:val="96"/>
    </w:rPr>
  </w:style>
  <w:style w:type="numbering" w:customStyle="1" w:styleId="AppendicesList">
    <w:name w:val="Appendices List"/>
    <w:uiPriority w:val="99"/>
    <w:pPr>
      <w:numPr>
        <w:numId w:val="1"/>
      </w:numPr>
    </w:pPr>
  </w:style>
  <w:style w:type="paragraph" w:customStyle="1" w:styleId="HeadingA1">
    <w:name w:val="Heading A1"/>
    <w:basedOn w:val="Ttulo1"/>
    <w:next w:val="Textoindependiente"/>
    <w:uiPriority w:val="11"/>
    <w:qFormat/>
    <w:rsid w:val="0062105B"/>
    <w:pPr>
      <w:numPr>
        <w:numId w:val="15"/>
      </w:numPr>
    </w:pPr>
  </w:style>
  <w:style w:type="paragraph" w:customStyle="1" w:styleId="HeadingA2">
    <w:name w:val="Heading A2"/>
    <w:basedOn w:val="Ttulo2"/>
    <w:next w:val="Textoindependiente"/>
    <w:uiPriority w:val="11"/>
    <w:qFormat/>
    <w:rsid w:val="00370DF3"/>
    <w:pPr>
      <w:numPr>
        <w:numId w:val="15"/>
      </w:numPr>
    </w:pPr>
  </w:style>
  <w:style w:type="paragraph" w:customStyle="1" w:styleId="HeadingA3">
    <w:name w:val="Heading A3"/>
    <w:basedOn w:val="Ttulo3"/>
    <w:next w:val="Textoindependiente"/>
    <w:uiPriority w:val="11"/>
    <w:rsid w:val="00CC196E"/>
    <w:pPr>
      <w:numPr>
        <w:numId w:val="15"/>
      </w:numPr>
      <w:spacing w:after="200"/>
      <w:jc w:val="left"/>
    </w:pPr>
  </w:style>
  <w:style w:type="paragraph" w:customStyle="1" w:styleId="HeadingA4">
    <w:name w:val="Heading A4"/>
    <w:basedOn w:val="Ttulo4"/>
    <w:next w:val="Textoindependiente"/>
    <w:uiPriority w:val="11"/>
    <w:unhideWhenUsed/>
    <w:rsid w:val="0062105B"/>
    <w:pPr>
      <w:numPr>
        <w:numId w:val="15"/>
      </w:numPr>
    </w:pPr>
  </w:style>
  <w:style w:type="paragraph" w:customStyle="1" w:styleId="HeadingA5">
    <w:name w:val="Heading A5"/>
    <w:basedOn w:val="Ttulo5"/>
    <w:next w:val="Textoindependiente"/>
    <w:uiPriority w:val="11"/>
    <w:unhideWhenUsed/>
    <w:rsid w:val="0062105B"/>
    <w:pPr>
      <w:numPr>
        <w:numId w:val="15"/>
      </w:numPr>
    </w:pPr>
  </w:style>
  <w:style w:type="paragraph" w:customStyle="1" w:styleId="HeadingA6">
    <w:name w:val="Heading A6"/>
    <w:basedOn w:val="Ttulo6"/>
    <w:next w:val="Textoindependiente"/>
    <w:uiPriority w:val="11"/>
    <w:unhideWhenUsed/>
    <w:rsid w:val="0062105B"/>
    <w:pPr>
      <w:numPr>
        <w:numId w:val="15"/>
      </w:numPr>
      <w:ind w:left="2160" w:firstLine="0"/>
    </w:pPr>
  </w:style>
  <w:style w:type="paragraph" w:customStyle="1" w:styleId="HeadingA7">
    <w:name w:val="Heading A7"/>
    <w:basedOn w:val="Ttulo7"/>
    <w:next w:val="Textoindependiente"/>
    <w:uiPriority w:val="11"/>
    <w:unhideWhenUsed/>
    <w:rsid w:val="0062105B"/>
    <w:pPr>
      <w:numPr>
        <w:numId w:val="15"/>
      </w:numPr>
      <w:ind w:left="2520" w:firstLine="0"/>
    </w:pPr>
  </w:style>
  <w:style w:type="paragraph" w:customStyle="1" w:styleId="HeadingA8">
    <w:name w:val="Heading A8"/>
    <w:basedOn w:val="Ttulo8"/>
    <w:next w:val="Textoindependiente"/>
    <w:uiPriority w:val="11"/>
    <w:unhideWhenUsed/>
    <w:rsid w:val="0062105B"/>
    <w:pPr>
      <w:numPr>
        <w:numId w:val="15"/>
      </w:numPr>
      <w:ind w:left="2880" w:firstLine="0"/>
    </w:pPr>
  </w:style>
  <w:style w:type="paragraph" w:customStyle="1" w:styleId="HeadingA9">
    <w:name w:val="Heading A9"/>
    <w:basedOn w:val="Ttulo9"/>
    <w:next w:val="Textoindependiente"/>
    <w:uiPriority w:val="11"/>
    <w:semiHidden/>
    <w:unhideWhenUsed/>
    <w:rsid w:val="0062105B"/>
    <w:pPr>
      <w:numPr>
        <w:numId w:val="15"/>
      </w:numPr>
      <w:ind w:left="3240" w:firstLine="0"/>
    </w:pPr>
  </w:style>
  <w:style w:type="paragraph" w:styleId="Textodeglobo">
    <w:name w:val="Balloon Text"/>
    <w:basedOn w:val="Normal"/>
    <w:link w:val="TextodegloboCar"/>
    <w:uiPriority w:val="99"/>
    <w:semiHidden/>
    <w:unhideWhenUsed/>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rPr>
  </w:style>
  <w:style w:type="paragraph" w:customStyle="1" w:styleId="HeadingU2">
    <w:name w:val="Heading U2"/>
    <w:basedOn w:val="Ttulo2"/>
    <w:next w:val="Textoindependiente"/>
    <w:uiPriority w:val="10"/>
    <w:qFormat/>
    <w:rsid w:val="0062105B"/>
    <w:pPr>
      <w:numPr>
        <w:numId w:val="3"/>
      </w:numPr>
      <w:ind w:left="432" w:hanging="216"/>
    </w:pPr>
  </w:style>
  <w:style w:type="paragraph" w:customStyle="1" w:styleId="HeadingU3">
    <w:name w:val="Heading U3"/>
    <w:basedOn w:val="Ttulo3"/>
    <w:next w:val="Textoindependiente"/>
    <w:uiPriority w:val="10"/>
    <w:rsid w:val="0062105B"/>
    <w:pPr>
      <w:numPr>
        <w:numId w:val="3"/>
      </w:numPr>
      <w:ind w:left="648"/>
    </w:pPr>
  </w:style>
  <w:style w:type="paragraph" w:customStyle="1" w:styleId="HeadingU4">
    <w:name w:val="Heading U4"/>
    <w:basedOn w:val="Ttulo4"/>
    <w:next w:val="Textoindependiente"/>
    <w:uiPriority w:val="10"/>
    <w:semiHidden/>
    <w:unhideWhenUsed/>
    <w:rsid w:val="0062105B"/>
    <w:pPr>
      <w:numPr>
        <w:numId w:val="3"/>
      </w:numPr>
      <w:tabs>
        <w:tab w:val="num" w:pos="360"/>
      </w:tabs>
      <w:ind w:hanging="216"/>
    </w:pPr>
  </w:style>
  <w:style w:type="paragraph" w:customStyle="1" w:styleId="HeadingU5">
    <w:name w:val="Heading U5"/>
    <w:basedOn w:val="Ttulo5"/>
    <w:next w:val="Textoindependiente"/>
    <w:uiPriority w:val="10"/>
    <w:unhideWhenUsed/>
    <w:rsid w:val="00DF77E1"/>
    <w:pPr>
      <w:numPr>
        <w:numId w:val="3"/>
      </w:numPr>
      <w:pBdr>
        <w:bottom w:val="single" w:sz="4" w:space="1" w:color="auto"/>
      </w:pBdr>
      <w:spacing w:before="200"/>
      <w:ind w:left="360" w:hanging="216"/>
      <w:jc w:val="left"/>
    </w:pPr>
    <w:rPr>
      <w:color w:val="000000" w:themeColor="text1"/>
      <w:sz w:val="22"/>
    </w:rPr>
  </w:style>
  <w:style w:type="paragraph" w:customStyle="1" w:styleId="HeadingU6">
    <w:name w:val="Heading U6"/>
    <w:basedOn w:val="Ttulo6"/>
    <w:next w:val="Textoindependiente"/>
    <w:uiPriority w:val="10"/>
    <w:semiHidden/>
    <w:unhideWhenUsed/>
    <w:rsid w:val="0062105B"/>
    <w:pPr>
      <w:numPr>
        <w:numId w:val="3"/>
      </w:numPr>
      <w:ind w:left="1296"/>
    </w:pPr>
  </w:style>
  <w:style w:type="paragraph" w:customStyle="1" w:styleId="HeadingU7">
    <w:name w:val="Heading U7"/>
    <w:basedOn w:val="Ttulo7"/>
    <w:next w:val="Textoindependiente"/>
    <w:uiPriority w:val="10"/>
    <w:semiHidden/>
    <w:unhideWhenUsed/>
    <w:rsid w:val="0062105B"/>
    <w:pPr>
      <w:numPr>
        <w:numId w:val="3"/>
      </w:numPr>
      <w:ind w:left="1512" w:hanging="216"/>
    </w:pPr>
  </w:style>
  <w:style w:type="paragraph" w:customStyle="1" w:styleId="HeadingU8">
    <w:name w:val="Heading U8"/>
    <w:basedOn w:val="Ttulo8"/>
    <w:next w:val="Textoindependiente"/>
    <w:uiPriority w:val="10"/>
    <w:semiHidden/>
    <w:unhideWhenUsed/>
    <w:rsid w:val="0062105B"/>
    <w:pPr>
      <w:numPr>
        <w:numId w:val="3"/>
      </w:numPr>
      <w:ind w:left="1728" w:hanging="216"/>
    </w:pPr>
  </w:style>
  <w:style w:type="paragraph" w:customStyle="1" w:styleId="HeadingU9">
    <w:name w:val="Heading U9"/>
    <w:basedOn w:val="Ttulo9"/>
    <w:next w:val="Textoindependiente"/>
    <w:uiPriority w:val="10"/>
    <w:semiHidden/>
    <w:unhideWhenUsed/>
    <w:rsid w:val="0062105B"/>
    <w:pPr>
      <w:numPr>
        <w:numId w:val="3"/>
      </w:numPr>
      <w:ind w:left="1944"/>
    </w:pPr>
  </w:style>
  <w:style w:type="numbering" w:customStyle="1" w:styleId="HeadingsUList">
    <w:name w:val="Headings U List"/>
    <w:uiPriority w:val="99"/>
    <w:rsid w:val="0062105B"/>
    <w:pPr>
      <w:numPr>
        <w:numId w:val="13"/>
      </w:numPr>
    </w:pPr>
  </w:style>
  <w:style w:type="paragraph" w:customStyle="1" w:styleId="HeadingUNoTOC">
    <w:name w:val="Heading U NoTOC"/>
    <w:basedOn w:val="HeadingU"/>
    <w:next w:val="Textoindependiente"/>
    <w:uiPriority w:val="10"/>
    <w:rsid w:val="0062105B"/>
  </w:style>
  <w:style w:type="paragraph" w:styleId="Listaconvietas">
    <w:name w:val="List Bullet"/>
    <w:uiPriority w:val="19"/>
    <w:qFormat/>
    <w:rsid w:val="00AE62A0"/>
    <w:pPr>
      <w:numPr>
        <w:numId w:val="9"/>
      </w:numPr>
      <w:spacing w:after="80"/>
    </w:pPr>
    <w:rPr>
      <w:rFonts w:eastAsiaTheme="minorHAnsi"/>
      <w:sz w:val="20"/>
      <w:lang w:eastAsia="en-US"/>
    </w:rPr>
  </w:style>
  <w:style w:type="paragraph" w:styleId="Listaconvietas2">
    <w:name w:val="List Bullet 2"/>
    <w:basedOn w:val="Listaconvietas"/>
    <w:uiPriority w:val="19"/>
    <w:qFormat/>
    <w:rsid w:val="009C77B1"/>
    <w:pPr>
      <w:numPr>
        <w:ilvl w:val="1"/>
      </w:numPr>
    </w:pPr>
  </w:style>
  <w:style w:type="paragraph" w:styleId="Listaconvietas3">
    <w:name w:val="List Bullet 3"/>
    <w:basedOn w:val="Listaconvietas2"/>
    <w:uiPriority w:val="19"/>
    <w:rsid w:val="009C77B1"/>
    <w:pPr>
      <w:numPr>
        <w:ilvl w:val="2"/>
      </w:numPr>
      <w:ind w:left="1224" w:hanging="504"/>
    </w:pPr>
  </w:style>
  <w:style w:type="paragraph" w:styleId="Listaconvietas4">
    <w:name w:val="List Bullet 4"/>
    <w:basedOn w:val="Listaconvietas3"/>
    <w:uiPriority w:val="19"/>
    <w:semiHidden/>
    <w:unhideWhenUsed/>
    <w:rsid w:val="009C77B1"/>
    <w:pPr>
      <w:numPr>
        <w:ilvl w:val="3"/>
      </w:numPr>
      <w:ind w:left="1728" w:hanging="648"/>
    </w:pPr>
  </w:style>
  <w:style w:type="paragraph" w:styleId="Listaconvietas5">
    <w:name w:val="List Bullet 5"/>
    <w:basedOn w:val="Listaconvietas4"/>
    <w:uiPriority w:val="19"/>
    <w:semiHidden/>
    <w:unhideWhenUsed/>
    <w:rsid w:val="009C77B1"/>
    <w:pPr>
      <w:numPr>
        <w:ilvl w:val="4"/>
      </w:numPr>
      <w:ind w:left="2232" w:hanging="792"/>
    </w:pPr>
  </w:style>
  <w:style w:type="numbering" w:customStyle="1" w:styleId="BulletsMultilevel">
    <w:name w:val="Bullets (Multilevel)"/>
    <w:uiPriority w:val="99"/>
    <w:pPr>
      <w:numPr>
        <w:numId w:val="2"/>
      </w:numPr>
    </w:pPr>
  </w:style>
  <w:style w:type="paragraph" w:styleId="Prrafodelista">
    <w:name w:val="List Paragraph"/>
    <w:aliases w:val="SANT1"/>
    <w:basedOn w:val="Normal"/>
    <w:link w:val="PrrafodelistaCar"/>
    <w:uiPriority w:val="34"/>
    <w:qFormat/>
    <w:rsid w:val="0021357E"/>
    <w:pPr>
      <w:ind w:left="720"/>
      <w:contextualSpacing/>
    </w:pPr>
  </w:style>
  <w:style w:type="paragraph" w:customStyle="1" w:styleId="ListBullet6">
    <w:name w:val="List Bullet 6"/>
    <w:basedOn w:val="Listaconvietas5"/>
    <w:uiPriority w:val="19"/>
    <w:semiHidden/>
    <w:unhideWhenUsed/>
    <w:rsid w:val="009C77B1"/>
    <w:pPr>
      <w:numPr>
        <w:ilvl w:val="5"/>
      </w:numPr>
      <w:ind w:left="2736" w:hanging="936"/>
    </w:pPr>
  </w:style>
  <w:style w:type="paragraph" w:customStyle="1" w:styleId="ListBullet7">
    <w:name w:val="List Bullet 7"/>
    <w:basedOn w:val="ListBullet6"/>
    <w:uiPriority w:val="19"/>
    <w:semiHidden/>
    <w:unhideWhenUsed/>
    <w:rsid w:val="009C77B1"/>
    <w:pPr>
      <w:numPr>
        <w:ilvl w:val="6"/>
      </w:numPr>
      <w:ind w:left="3240" w:hanging="1080"/>
    </w:pPr>
  </w:style>
  <w:style w:type="paragraph" w:customStyle="1" w:styleId="ListBullet8">
    <w:name w:val="List Bullet 8"/>
    <w:basedOn w:val="ListBullet7"/>
    <w:uiPriority w:val="19"/>
    <w:semiHidden/>
    <w:unhideWhenUsed/>
    <w:rsid w:val="009C77B1"/>
    <w:pPr>
      <w:numPr>
        <w:ilvl w:val="7"/>
      </w:numPr>
      <w:ind w:left="3744" w:hanging="1224"/>
    </w:pPr>
  </w:style>
  <w:style w:type="paragraph" w:customStyle="1" w:styleId="ListBullet9">
    <w:name w:val="List Bullet 9"/>
    <w:basedOn w:val="ListBullet8"/>
    <w:uiPriority w:val="19"/>
    <w:semiHidden/>
    <w:unhideWhenUsed/>
    <w:rsid w:val="009C77B1"/>
    <w:pPr>
      <w:numPr>
        <w:ilvl w:val="8"/>
      </w:numPr>
      <w:ind w:left="4320" w:hanging="1440"/>
    </w:pPr>
  </w:style>
  <w:style w:type="numbering" w:customStyle="1" w:styleId="NumberedListMultilevel">
    <w:name w:val="Numbered List (Multilevel)"/>
    <w:uiPriority w:val="99"/>
    <w:pPr>
      <w:numPr>
        <w:numId w:val="6"/>
      </w:numPr>
    </w:pPr>
  </w:style>
  <w:style w:type="paragraph" w:styleId="Listaconnmeros">
    <w:name w:val="List Number"/>
    <w:uiPriority w:val="20"/>
    <w:qFormat/>
    <w:rsid w:val="00DD20B8"/>
    <w:pPr>
      <w:numPr>
        <w:numId w:val="42"/>
      </w:numPr>
      <w:spacing w:after="80"/>
    </w:pPr>
    <w:rPr>
      <w:rFonts w:eastAsiaTheme="minorHAnsi"/>
      <w:sz w:val="20"/>
      <w:lang w:eastAsia="en-US"/>
    </w:rPr>
  </w:style>
  <w:style w:type="paragraph" w:styleId="Listaconnmeros2">
    <w:name w:val="List Number 2"/>
    <w:basedOn w:val="Listaconnmeros"/>
    <w:uiPriority w:val="20"/>
    <w:qFormat/>
    <w:rsid w:val="00DD20B8"/>
    <w:pPr>
      <w:numPr>
        <w:ilvl w:val="1"/>
      </w:numPr>
    </w:pPr>
  </w:style>
  <w:style w:type="paragraph" w:styleId="Listaconnmeros3">
    <w:name w:val="List Number 3"/>
    <w:basedOn w:val="Listaconvietas3"/>
    <w:uiPriority w:val="20"/>
    <w:rsid w:val="00DD20B8"/>
    <w:pPr>
      <w:numPr>
        <w:numId w:val="35"/>
      </w:numPr>
      <w:ind w:left="648" w:hanging="216"/>
    </w:pPr>
    <w:rPr>
      <w:sz w:val="22"/>
    </w:rPr>
  </w:style>
  <w:style w:type="paragraph" w:styleId="Listaconnmeros4">
    <w:name w:val="List Number 4"/>
    <w:basedOn w:val="Listaconnmeros3"/>
    <w:uiPriority w:val="20"/>
    <w:unhideWhenUsed/>
    <w:rsid w:val="00DD20B8"/>
    <w:pPr>
      <w:numPr>
        <w:ilvl w:val="3"/>
      </w:numPr>
      <w:ind w:left="864" w:hanging="216"/>
    </w:pPr>
  </w:style>
  <w:style w:type="paragraph" w:styleId="Listaconnmeros5">
    <w:name w:val="List Number 5"/>
    <w:basedOn w:val="Listaconnmeros4"/>
    <w:uiPriority w:val="20"/>
    <w:unhideWhenUsed/>
    <w:rsid w:val="00DD20B8"/>
    <w:pPr>
      <w:numPr>
        <w:ilvl w:val="4"/>
      </w:numPr>
      <w:ind w:left="1080" w:hanging="216"/>
    </w:pPr>
  </w:style>
  <w:style w:type="paragraph" w:customStyle="1" w:styleId="ListNumber6">
    <w:name w:val="List Number 6"/>
    <w:basedOn w:val="Listaconnmeros5"/>
    <w:uiPriority w:val="20"/>
    <w:semiHidden/>
    <w:unhideWhenUsed/>
    <w:rsid w:val="00DD20B8"/>
    <w:pPr>
      <w:numPr>
        <w:ilvl w:val="5"/>
      </w:numPr>
      <w:ind w:left="1296" w:hanging="216"/>
    </w:pPr>
  </w:style>
  <w:style w:type="paragraph" w:customStyle="1" w:styleId="ListNumber7">
    <w:name w:val="List Number 7"/>
    <w:basedOn w:val="ListNumber6"/>
    <w:uiPriority w:val="20"/>
    <w:semiHidden/>
    <w:unhideWhenUsed/>
    <w:rsid w:val="00DD20B8"/>
    <w:pPr>
      <w:numPr>
        <w:ilvl w:val="6"/>
      </w:numPr>
      <w:ind w:left="1512" w:hanging="216"/>
    </w:pPr>
  </w:style>
  <w:style w:type="paragraph" w:customStyle="1" w:styleId="ListNumber8">
    <w:name w:val="List Number 8"/>
    <w:basedOn w:val="ListNumber7"/>
    <w:uiPriority w:val="20"/>
    <w:semiHidden/>
    <w:unhideWhenUsed/>
    <w:rsid w:val="00DD20B8"/>
    <w:pPr>
      <w:numPr>
        <w:ilvl w:val="7"/>
      </w:numPr>
      <w:ind w:left="1728" w:hanging="216"/>
    </w:pPr>
  </w:style>
  <w:style w:type="paragraph" w:customStyle="1" w:styleId="ListNumber9">
    <w:name w:val="List Number 9"/>
    <w:basedOn w:val="ListNumber8"/>
    <w:uiPriority w:val="20"/>
    <w:semiHidden/>
    <w:unhideWhenUsed/>
    <w:rsid w:val="00DD20B8"/>
    <w:pPr>
      <w:numPr>
        <w:ilvl w:val="8"/>
      </w:numPr>
      <w:ind w:left="1944" w:hanging="216"/>
    </w:pPr>
  </w:style>
  <w:style w:type="paragraph" w:customStyle="1" w:styleId="TableHeadingText">
    <w:name w:val="Table Heading Text"/>
    <w:link w:val="TableHeadingTextChar"/>
    <w:uiPriority w:val="30"/>
    <w:qFormat/>
    <w:rsid w:val="00FD7B4A"/>
    <w:pPr>
      <w:keepLines/>
      <w:spacing w:before="40" w:after="40"/>
    </w:pPr>
    <w:rPr>
      <w:b/>
      <w:bCs/>
      <w:sz w:val="18"/>
      <w:szCs w:val="20"/>
    </w:rPr>
  </w:style>
  <w:style w:type="paragraph" w:customStyle="1" w:styleId="TableText">
    <w:name w:val="Table Text"/>
    <w:link w:val="TableTextChar"/>
    <w:uiPriority w:val="30"/>
    <w:qFormat/>
    <w:rsid w:val="00B5458C"/>
    <w:pPr>
      <w:spacing w:before="20" w:after="20"/>
    </w:pPr>
    <w:rPr>
      <w:sz w:val="18"/>
      <w:szCs w:val="20"/>
    </w:rPr>
  </w:style>
  <w:style w:type="character" w:customStyle="1" w:styleId="TableHeadingTextChar">
    <w:name w:val="Table Heading Text Char"/>
    <w:basedOn w:val="Fuentedeprrafopredeter"/>
    <w:link w:val="TableHeadingText"/>
    <w:uiPriority w:val="30"/>
    <w:rsid w:val="00FD7B4A"/>
    <w:rPr>
      <w:b/>
      <w:bCs/>
      <w:sz w:val="18"/>
      <w:szCs w:val="20"/>
    </w:rPr>
  </w:style>
  <w:style w:type="character" w:customStyle="1" w:styleId="TableTextChar">
    <w:name w:val="Table Text Char"/>
    <w:basedOn w:val="Fuentedeprrafopredeter"/>
    <w:link w:val="TableText"/>
    <w:uiPriority w:val="30"/>
    <w:rsid w:val="00B5458C"/>
    <w:rPr>
      <w:sz w:val="18"/>
      <w:szCs w:val="20"/>
    </w:rPr>
  </w:style>
  <w:style w:type="table" w:styleId="Tablaconcuadrcula">
    <w:name w:val="Table Grid"/>
    <w:aliases w:val="Tables_IVT_2012"/>
    <w:basedOn w:val="Tablanormal"/>
    <w:uiPriority w:val="39"/>
    <w:rsid w:val="002135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OWTable">
    <w:name w:val="OW Table"/>
    <w:basedOn w:val="Tablanormal"/>
    <w:uiPriority w:val="99"/>
    <w:rsid w:val="008208C4"/>
    <w:pPr>
      <w:spacing w:before="40" w:after="40"/>
    </w:pPr>
    <w:rPr>
      <w:rFonts w:eastAsiaTheme="minorHAnsi"/>
      <w:kern w:val="2"/>
      <w:sz w:val="20"/>
      <w:szCs w:val="20"/>
      <w:lang w:eastAsia="en-US"/>
      <w14:ligatures w14:val="standardContextual"/>
    </w:rPr>
    <w:tblPr>
      <w:tblBorders>
        <w:bottom w:val="single" w:sz="4" w:space="0" w:color="000000" w:themeColor="text1"/>
        <w:insideH w:val="single" w:sz="4" w:space="0" w:color="000000" w:themeColor="text1"/>
      </w:tblBorders>
    </w:tblPr>
    <w:tblStylePr w:type="firstRow">
      <w:pPr>
        <w:jc w:val="left"/>
      </w:pPr>
      <w:rPr>
        <w:rFonts w:asciiTheme="minorHAnsi" w:eastAsiaTheme="minorEastAsia" w:hAnsiTheme="minorHAnsi" w:cstheme="minorBidi"/>
        <w:b/>
        <w:bCs/>
        <w:i w:val="0"/>
        <w:iCs w:val="0"/>
        <w:color w:val="auto"/>
        <w:sz w:val="20"/>
      </w:rPr>
      <w:tblPr/>
      <w:tcPr>
        <w:vAlign w:val="bottom"/>
      </w:tcPr>
    </w:tblStylePr>
    <w:tblStylePr w:type="lastRow">
      <w:rPr>
        <w:rFonts w:asciiTheme="minorHAnsi" w:eastAsiaTheme="minorEastAsia" w:hAnsiTheme="minorHAnsi" w:cstheme="minorBidi"/>
        <w:b/>
        <w:bCs/>
        <w:i w:val="0"/>
        <w:iCs w:val="0"/>
      </w:rPr>
      <w:tblPr/>
      <w:tcPr>
        <w:tcBorders>
          <w:bottom w:val="nil"/>
          <w:insideH w:val="nil"/>
        </w:tcBorders>
      </w:tcPr>
    </w:tblStylePr>
    <w:tblStylePr w:type="firstCol">
      <w:rPr>
        <w:b w:val="0"/>
        <w:bCs/>
      </w:rPr>
    </w:tblStylePr>
  </w:style>
  <w:style w:type="numbering" w:customStyle="1" w:styleId="LowercaseAlphaListMultilevel">
    <w:name w:val="Lowercase Alpha List (Multilevel)"/>
    <w:uiPriority w:val="99"/>
    <w:pPr>
      <w:numPr>
        <w:numId w:val="34"/>
      </w:numPr>
    </w:pPr>
  </w:style>
  <w:style w:type="paragraph" w:customStyle="1" w:styleId="ListAlphaLC">
    <w:name w:val="List AlphaLC"/>
    <w:uiPriority w:val="22"/>
    <w:qFormat/>
    <w:rsid w:val="0021357E"/>
    <w:pPr>
      <w:tabs>
        <w:tab w:val="num" w:pos="1080"/>
      </w:tabs>
      <w:spacing w:after="80"/>
      <w:ind w:left="1080" w:hanging="360"/>
    </w:pPr>
  </w:style>
  <w:style w:type="paragraph" w:customStyle="1" w:styleId="ListAlphaLC2">
    <w:name w:val="List AlphaLC 2"/>
    <w:basedOn w:val="ListAlphaLC"/>
    <w:uiPriority w:val="22"/>
    <w:qFormat/>
    <w:rsid w:val="0021357E"/>
    <w:pPr>
      <w:tabs>
        <w:tab w:val="clear" w:pos="1080"/>
        <w:tab w:val="num" w:pos="1800"/>
      </w:tabs>
      <w:ind w:left="1800"/>
    </w:pPr>
  </w:style>
  <w:style w:type="paragraph" w:customStyle="1" w:styleId="ListAlphaLC3">
    <w:name w:val="List AlphaLC 3"/>
    <w:basedOn w:val="ListAlphaLC2"/>
    <w:uiPriority w:val="22"/>
    <w:rsid w:val="0021357E"/>
    <w:pPr>
      <w:tabs>
        <w:tab w:val="clear" w:pos="1800"/>
        <w:tab w:val="num" w:pos="2520"/>
      </w:tabs>
      <w:ind w:left="2520"/>
    </w:pPr>
  </w:style>
  <w:style w:type="paragraph" w:customStyle="1" w:styleId="ListAlphaLC4">
    <w:name w:val="List AlphaLC 4"/>
    <w:basedOn w:val="ListAlphaLC3"/>
    <w:uiPriority w:val="22"/>
    <w:unhideWhenUsed/>
    <w:rsid w:val="0021357E"/>
    <w:pPr>
      <w:tabs>
        <w:tab w:val="clear" w:pos="2520"/>
        <w:tab w:val="num" w:pos="3240"/>
      </w:tabs>
      <w:ind w:left="3240"/>
    </w:pPr>
  </w:style>
  <w:style w:type="paragraph" w:customStyle="1" w:styleId="ListAlphaLC5">
    <w:name w:val="List AlphaLC 5"/>
    <w:basedOn w:val="ListAlphaLC4"/>
    <w:uiPriority w:val="22"/>
    <w:semiHidden/>
    <w:unhideWhenUsed/>
    <w:rsid w:val="0021357E"/>
    <w:pPr>
      <w:tabs>
        <w:tab w:val="clear" w:pos="3240"/>
        <w:tab w:val="num" w:pos="3960"/>
      </w:tabs>
      <w:ind w:left="3960"/>
    </w:pPr>
  </w:style>
  <w:style w:type="paragraph" w:customStyle="1" w:styleId="ListAlphaLC6">
    <w:name w:val="List AlphaLC 6"/>
    <w:basedOn w:val="ListAlphaLC5"/>
    <w:uiPriority w:val="22"/>
    <w:semiHidden/>
    <w:unhideWhenUsed/>
    <w:rsid w:val="0021357E"/>
    <w:pPr>
      <w:tabs>
        <w:tab w:val="clear" w:pos="3960"/>
        <w:tab w:val="num" w:pos="4680"/>
      </w:tabs>
      <w:ind w:left="4680"/>
    </w:pPr>
  </w:style>
  <w:style w:type="paragraph" w:customStyle="1" w:styleId="ListAlphaLC7">
    <w:name w:val="List AlphaLC 7"/>
    <w:basedOn w:val="ListAlphaLC6"/>
    <w:uiPriority w:val="22"/>
    <w:semiHidden/>
    <w:unhideWhenUsed/>
    <w:rsid w:val="0021357E"/>
    <w:pPr>
      <w:tabs>
        <w:tab w:val="clear" w:pos="4680"/>
        <w:tab w:val="num" w:pos="5400"/>
      </w:tabs>
      <w:ind w:left="5400"/>
    </w:pPr>
  </w:style>
  <w:style w:type="paragraph" w:customStyle="1" w:styleId="ListAlphaLC8">
    <w:name w:val="List AlphaLC 8"/>
    <w:basedOn w:val="ListAlphaLC7"/>
    <w:uiPriority w:val="22"/>
    <w:semiHidden/>
    <w:unhideWhenUsed/>
    <w:rsid w:val="0021357E"/>
    <w:pPr>
      <w:tabs>
        <w:tab w:val="clear" w:pos="5400"/>
        <w:tab w:val="num" w:pos="6120"/>
      </w:tabs>
      <w:ind w:left="6120"/>
    </w:pPr>
  </w:style>
  <w:style w:type="paragraph" w:customStyle="1" w:styleId="ListAlphaLC9">
    <w:name w:val="List AlphaLC 9"/>
    <w:basedOn w:val="ListAlphaLC8"/>
    <w:uiPriority w:val="22"/>
    <w:semiHidden/>
    <w:unhideWhenUsed/>
    <w:rsid w:val="0021357E"/>
    <w:pPr>
      <w:tabs>
        <w:tab w:val="clear" w:pos="6120"/>
        <w:tab w:val="num" w:pos="6840"/>
      </w:tabs>
      <w:ind w:left="6840"/>
    </w:pPr>
  </w:style>
  <w:style w:type="numbering" w:customStyle="1" w:styleId="UppercaseAlphaListMultilevel">
    <w:name w:val="Uppercase Alpha List (Multilevel)"/>
    <w:uiPriority w:val="99"/>
    <w:pPr>
      <w:numPr>
        <w:numId w:val="37"/>
      </w:numPr>
    </w:pPr>
  </w:style>
  <w:style w:type="paragraph" w:customStyle="1" w:styleId="ListAlphaUC">
    <w:name w:val="List AlphaUC"/>
    <w:uiPriority w:val="23"/>
    <w:qFormat/>
    <w:rsid w:val="009C77B1"/>
    <w:pPr>
      <w:numPr>
        <w:numId w:val="37"/>
      </w:numPr>
      <w:spacing w:after="80"/>
    </w:pPr>
    <w:rPr>
      <w:sz w:val="20"/>
    </w:rPr>
  </w:style>
  <w:style w:type="paragraph" w:customStyle="1" w:styleId="ListAlphaUC2">
    <w:name w:val="List AlphaUC 2"/>
    <w:basedOn w:val="ListAlphaUC"/>
    <w:uiPriority w:val="23"/>
    <w:qFormat/>
    <w:rsid w:val="009C77B1"/>
    <w:pPr>
      <w:numPr>
        <w:ilvl w:val="1"/>
      </w:numPr>
    </w:pPr>
  </w:style>
  <w:style w:type="paragraph" w:customStyle="1" w:styleId="ListAlphaUC3">
    <w:name w:val="List AlphaUC 3"/>
    <w:basedOn w:val="ListAlphaUC2"/>
    <w:uiPriority w:val="23"/>
    <w:rsid w:val="0021357E"/>
    <w:pPr>
      <w:numPr>
        <w:ilvl w:val="2"/>
      </w:numPr>
      <w:ind w:left="648" w:hanging="216"/>
    </w:pPr>
  </w:style>
  <w:style w:type="paragraph" w:customStyle="1" w:styleId="ListAlphaUC4">
    <w:name w:val="List AlphaUC 4"/>
    <w:basedOn w:val="ListAlphaUC3"/>
    <w:uiPriority w:val="23"/>
    <w:semiHidden/>
    <w:unhideWhenUsed/>
    <w:rsid w:val="0021357E"/>
    <w:pPr>
      <w:numPr>
        <w:ilvl w:val="3"/>
      </w:numPr>
      <w:ind w:left="864" w:hanging="216"/>
    </w:pPr>
  </w:style>
  <w:style w:type="paragraph" w:customStyle="1" w:styleId="ListAlphaUC5">
    <w:name w:val="List AlphaUC 5"/>
    <w:basedOn w:val="ListAlphaUC4"/>
    <w:uiPriority w:val="23"/>
    <w:semiHidden/>
    <w:unhideWhenUsed/>
    <w:rsid w:val="0021357E"/>
    <w:pPr>
      <w:numPr>
        <w:ilvl w:val="4"/>
      </w:numPr>
      <w:ind w:left="1080" w:hanging="216"/>
    </w:pPr>
  </w:style>
  <w:style w:type="paragraph" w:customStyle="1" w:styleId="ListAlphaUC6">
    <w:name w:val="List AlphaUC 6"/>
    <w:basedOn w:val="ListAlphaUC5"/>
    <w:uiPriority w:val="23"/>
    <w:semiHidden/>
    <w:unhideWhenUsed/>
    <w:rsid w:val="0021357E"/>
    <w:pPr>
      <w:numPr>
        <w:ilvl w:val="5"/>
      </w:numPr>
      <w:ind w:left="1296" w:hanging="216"/>
    </w:pPr>
  </w:style>
  <w:style w:type="paragraph" w:customStyle="1" w:styleId="ListAlphaUC7">
    <w:name w:val="List AlphaUC 7"/>
    <w:basedOn w:val="ListAlphaUC6"/>
    <w:uiPriority w:val="23"/>
    <w:semiHidden/>
    <w:unhideWhenUsed/>
    <w:rsid w:val="0021357E"/>
    <w:pPr>
      <w:numPr>
        <w:ilvl w:val="6"/>
      </w:numPr>
      <w:ind w:left="1512" w:hanging="216"/>
    </w:pPr>
  </w:style>
  <w:style w:type="paragraph" w:customStyle="1" w:styleId="ListAlphaUC8">
    <w:name w:val="List AlphaUC 8"/>
    <w:basedOn w:val="ListAlphaUC7"/>
    <w:uiPriority w:val="23"/>
    <w:semiHidden/>
    <w:unhideWhenUsed/>
    <w:rsid w:val="0021357E"/>
    <w:pPr>
      <w:numPr>
        <w:ilvl w:val="7"/>
      </w:numPr>
      <w:ind w:left="1728" w:hanging="216"/>
    </w:pPr>
  </w:style>
  <w:style w:type="paragraph" w:customStyle="1" w:styleId="ListAlphaUC9">
    <w:name w:val="List AlphaUC 9"/>
    <w:basedOn w:val="ListAlphaUC8"/>
    <w:uiPriority w:val="23"/>
    <w:semiHidden/>
    <w:unhideWhenUsed/>
    <w:rsid w:val="0021357E"/>
    <w:pPr>
      <w:numPr>
        <w:ilvl w:val="8"/>
      </w:numPr>
      <w:ind w:left="1944" w:hanging="216"/>
    </w:pPr>
  </w:style>
  <w:style w:type="numbering" w:customStyle="1" w:styleId="NumberinParenthesesListMultilevel">
    <w:name w:val="Number in Parentheses List (Multilevel)"/>
    <w:uiPriority w:val="99"/>
  </w:style>
  <w:style w:type="paragraph" w:customStyle="1" w:styleId="ListNumParenth">
    <w:name w:val="List NumParenth"/>
    <w:uiPriority w:val="24"/>
    <w:rsid w:val="0021357E"/>
    <w:pPr>
      <w:spacing w:after="80"/>
      <w:ind w:left="216" w:hanging="216"/>
    </w:pPr>
  </w:style>
  <w:style w:type="paragraph" w:customStyle="1" w:styleId="ListNumParenth2">
    <w:name w:val="List NumParenth 2"/>
    <w:basedOn w:val="ListNumParenth"/>
    <w:uiPriority w:val="24"/>
    <w:rsid w:val="0021357E"/>
    <w:pPr>
      <w:ind w:left="432"/>
    </w:pPr>
  </w:style>
  <w:style w:type="paragraph" w:customStyle="1" w:styleId="ListNumParenth3">
    <w:name w:val="List NumParenth 3"/>
    <w:basedOn w:val="ListNumParenth2"/>
    <w:uiPriority w:val="24"/>
    <w:rsid w:val="0021357E"/>
    <w:pPr>
      <w:ind w:left="648"/>
    </w:pPr>
  </w:style>
  <w:style w:type="paragraph" w:customStyle="1" w:styleId="ListNumParenth4">
    <w:name w:val="List NumParenth 4"/>
    <w:basedOn w:val="ListNumParenth3"/>
    <w:uiPriority w:val="24"/>
    <w:semiHidden/>
    <w:unhideWhenUsed/>
    <w:rsid w:val="0021357E"/>
    <w:pPr>
      <w:ind w:left="864"/>
    </w:pPr>
  </w:style>
  <w:style w:type="paragraph" w:customStyle="1" w:styleId="ListNumParenth5">
    <w:name w:val="List NumParenth 5"/>
    <w:basedOn w:val="ListNumParenth4"/>
    <w:uiPriority w:val="24"/>
    <w:semiHidden/>
    <w:unhideWhenUsed/>
    <w:rsid w:val="0021357E"/>
    <w:pPr>
      <w:ind w:left="1080"/>
    </w:pPr>
  </w:style>
  <w:style w:type="paragraph" w:customStyle="1" w:styleId="ListNumParenth6">
    <w:name w:val="List NumParenth 6"/>
    <w:basedOn w:val="ListNumParenth5"/>
    <w:uiPriority w:val="24"/>
    <w:semiHidden/>
    <w:unhideWhenUsed/>
    <w:rsid w:val="0021357E"/>
    <w:pPr>
      <w:ind w:left="1296"/>
    </w:pPr>
  </w:style>
  <w:style w:type="paragraph" w:customStyle="1" w:styleId="ListNumParenth7">
    <w:name w:val="List NumParenth 7"/>
    <w:basedOn w:val="ListNumParenth6"/>
    <w:uiPriority w:val="24"/>
    <w:semiHidden/>
    <w:unhideWhenUsed/>
    <w:rsid w:val="0021357E"/>
    <w:pPr>
      <w:ind w:left="1512"/>
    </w:pPr>
  </w:style>
  <w:style w:type="paragraph" w:customStyle="1" w:styleId="ListNumParenth8">
    <w:name w:val="List NumParenth 8"/>
    <w:basedOn w:val="ListNumParenth7"/>
    <w:uiPriority w:val="24"/>
    <w:semiHidden/>
    <w:unhideWhenUsed/>
    <w:rsid w:val="0021357E"/>
    <w:pPr>
      <w:ind w:left="1728"/>
    </w:pPr>
  </w:style>
  <w:style w:type="paragraph" w:customStyle="1" w:styleId="ListNumParenth9">
    <w:name w:val="List NumParenth 9"/>
    <w:basedOn w:val="ListNumParenth8"/>
    <w:uiPriority w:val="24"/>
    <w:semiHidden/>
    <w:unhideWhenUsed/>
    <w:rsid w:val="0021357E"/>
    <w:pPr>
      <w:ind w:left="1944"/>
    </w:pPr>
  </w:style>
  <w:style w:type="numbering" w:customStyle="1" w:styleId="TableBulletsMultilevel">
    <w:name w:val="Table Bullets (Multilevel)"/>
    <w:uiPriority w:val="99"/>
    <w:rsid w:val="00575596"/>
    <w:pPr>
      <w:numPr>
        <w:numId w:val="11"/>
      </w:numPr>
    </w:pPr>
  </w:style>
  <w:style w:type="numbering" w:customStyle="1" w:styleId="TableNumberedMultilevel">
    <w:name w:val="Table Numbered (Multilevel)"/>
    <w:uiPriority w:val="99"/>
    <w:rsid w:val="00DF77E1"/>
    <w:pPr>
      <w:numPr>
        <w:numId w:val="25"/>
      </w:numPr>
    </w:pPr>
  </w:style>
  <w:style w:type="paragraph" w:customStyle="1" w:styleId="TableBullet1">
    <w:name w:val="Table Bullet 1"/>
    <w:uiPriority w:val="31"/>
    <w:rsid w:val="00575596"/>
    <w:pPr>
      <w:numPr>
        <w:numId w:val="29"/>
      </w:numPr>
      <w:spacing w:before="40" w:after="40"/>
    </w:pPr>
    <w:rPr>
      <w:rFonts w:eastAsiaTheme="minorHAnsi"/>
      <w:sz w:val="18"/>
      <w:lang w:eastAsia="en-US"/>
    </w:rPr>
  </w:style>
  <w:style w:type="paragraph" w:customStyle="1" w:styleId="TableBullet2">
    <w:name w:val="Table Bullet 2"/>
    <w:basedOn w:val="TableBullet1"/>
    <w:uiPriority w:val="31"/>
    <w:rsid w:val="00575596"/>
    <w:pPr>
      <w:numPr>
        <w:ilvl w:val="1"/>
        <w:numId w:val="38"/>
      </w:numPr>
    </w:pPr>
  </w:style>
  <w:style w:type="paragraph" w:customStyle="1" w:styleId="TableBullet3">
    <w:name w:val="Table Bullet 3"/>
    <w:basedOn w:val="TableBullet2"/>
    <w:uiPriority w:val="31"/>
    <w:rsid w:val="00575596"/>
    <w:pPr>
      <w:numPr>
        <w:ilvl w:val="2"/>
        <w:numId w:val="29"/>
      </w:numPr>
    </w:pPr>
  </w:style>
  <w:style w:type="paragraph" w:customStyle="1" w:styleId="TableBullet4">
    <w:name w:val="Table Bullet 4"/>
    <w:basedOn w:val="TableBullet3"/>
    <w:uiPriority w:val="31"/>
    <w:semiHidden/>
    <w:unhideWhenUsed/>
    <w:rsid w:val="00575596"/>
    <w:pPr>
      <w:numPr>
        <w:ilvl w:val="3"/>
      </w:numPr>
      <w:ind w:left="2880" w:hanging="360"/>
    </w:pPr>
  </w:style>
  <w:style w:type="paragraph" w:customStyle="1" w:styleId="TableBullet5">
    <w:name w:val="Table Bullet 5"/>
    <w:basedOn w:val="TableBullet4"/>
    <w:uiPriority w:val="31"/>
    <w:semiHidden/>
    <w:unhideWhenUsed/>
    <w:rsid w:val="00575596"/>
    <w:pPr>
      <w:numPr>
        <w:ilvl w:val="4"/>
      </w:numPr>
      <w:ind w:left="3600" w:hanging="360"/>
    </w:pPr>
  </w:style>
  <w:style w:type="paragraph" w:customStyle="1" w:styleId="TableBullet6">
    <w:name w:val="Table Bullet 6"/>
    <w:basedOn w:val="TableBullet5"/>
    <w:uiPriority w:val="31"/>
    <w:semiHidden/>
    <w:unhideWhenUsed/>
    <w:rsid w:val="00575596"/>
    <w:pPr>
      <w:numPr>
        <w:ilvl w:val="5"/>
      </w:numPr>
      <w:ind w:left="4320" w:hanging="180"/>
    </w:pPr>
  </w:style>
  <w:style w:type="paragraph" w:customStyle="1" w:styleId="TableBullet7">
    <w:name w:val="Table Bullet 7"/>
    <w:basedOn w:val="TableBullet6"/>
    <w:uiPriority w:val="31"/>
    <w:semiHidden/>
    <w:unhideWhenUsed/>
    <w:rsid w:val="00575596"/>
    <w:pPr>
      <w:numPr>
        <w:ilvl w:val="6"/>
      </w:numPr>
      <w:ind w:left="5040" w:hanging="360"/>
    </w:pPr>
  </w:style>
  <w:style w:type="paragraph" w:customStyle="1" w:styleId="TableBullet8">
    <w:name w:val="Table Bullet 8"/>
    <w:basedOn w:val="TableBullet7"/>
    <w:uiPriority w:val="31"/>
    <w:semiHidden/>
    <w:unhideWhenUsed/>
    <w:rsid w:val="00575596"/>
    <w:pPr>
      <w:numPr>
        <w:ilvl w:val="7"/>
      </w:numPr>
      <w:ind w:left="5760" w:hanging="360"/>
    </w:pPr>
  </w:style>
  <w:style w:type="paragraph" w:customStyle="1" w:styleId="TableBullet9">
    <w:name w:val="Table Bullet 9"/>
    <w:basedOn w:val="TableBullet8"/>
    <w:uiPriority w:val="31"/>
    <w:semiHidden/>
    <w:unhideWhenUsed/>
    <w:rsid w:val="00575596"/>
    <w:pPr>
      <w:numPr>
        <w:ilvl w:val="8"/>
      </w:numPr>
      <w:ind w:left="6480" w:hanging="180"/>
    </w:pPr>
  </w:style>
  <w:style w:type="numbering" w:customStyle="1" w:styleId="TableAlphaNumberedMultilevel">
    <w:name w:val="Table Alpha Numbered (Multilevel)"/>
    <w:uiPriority w:val="99"/>
    <w:rsid w:val="00EF20A2"/>
    <w:pPr>
      <w:numPr>
        <w:numId w:val="12"/>
      </w:numPr>
    </w:pPr>
  </w:style>
  <w:style w:type="paragraph" w:customStyle="1" w:styleId="TableNumbered1">
    <w:name w:val="Table Numbered 1"/>
    <w:uiPriority w:val="32"/>
    <w:rsid w:val="00EF20A2"/>
    <w:pPr>
      <w:numPr>
        <w:numId w:val="293"/>
      </w:numPr>
      <w:spacing w:before="40" w:after="40"/>
    </w:pPr>
    <w:rPr>
      <w:rFonts w:eastAsiaTheme="minorHAnsi"/>
      <w:kern w:val="2"/>
      <w:sz w:val="18"/>
      <w:szCs w:val="20"/>
      <w:lang w:eastAsia="en-US"/>
      <w14:ligatures w14:val="standardContextual"/>
    </w:rPr>
  </w:style>
  <w:style w:type="paragraph" w:customStyle="1" w:styleId="TableNumbered2">
    <w:name w:val="Table Numbered 2"/>
    <w:basedOn w:val="TableNumbered1"/>
    <w:uiPriority w:val="32"/>
    <w:rsid w:val="00DF77E1"/>
    <w:pPr>
      <w:numPr>
        <w:ilvl w:val="1"/>
      </w:numPr>
    </w:pPr>
  </w:style>
  <w:style w:type="paragraph" w:customStyle="1" w:styleId="TableNumbered3">
    <w:name w:val="Table Numbered 3"/>
    <w:basedOn w:val="TableNumbered2"/>
    <w:uiPriority w:val="32"/>
    <w:rsid w:val="00DF77E1"/>
    <w:pPr>
      <w:numPr>
        <w:ilvl w:val="2"/>
      </w:numPr>
    </w:pPr>
  </w:style>
  <w:style w:type="paragraph" w:customStyle="1" w:styleId="TableNumbered4">
    <w:name w:val="Table Numbered 4"/>
    <w:basedOn w:val="TableNumbered3"/>
    <w:uiPriority w:val="32"/>
    <w:unhideWhenUsed/>
    <w:rsid w:val="00DF77E1"/>
    <w:pPr>
      <w:numPr>
        <w:ilvl w:val="3"/>
      </w:numPr>
    </w:pPr>
  </w:style>
  <w:style w:type="paragraph" w:customStyle="1" w:styleId="TableNumbered5">
    <w:name w:val="Table Numbered 5"/>
    <w:basedOn w:val="TableNumbered4"/>
    <w:uiPriority w:val="32"/>
    <w:unhideWhenUsed/>
    <w:rsid w:val="00DF77E1"/>
    <w:pPr>
      <w:numPr>
        <w:ilvl w:val="4"/>
      </w:numPr>
    </w:pPr>
  </w:style>
  <w:style w:type="paragraph" w:customStyle="1" w:styleId="TableNumbered6">
    <w:name w:val="Table Numbered 6"/>
    <w:basedOn w:val="TableNumbered5"/>
    <w:uiPriority w:val="32"/>
    <w:unhideWhenUsed/>
    <w:rsid w:val="00DF77E1"/>
    <w:pPr>
      <w:numPr>
        <w:ilvl w:val="5"/>
      </w:numPr>
    </w:pPr>
  </w:style>
  <w:style w:type="paragraph" w:customStyle="1" w:styleId="TableNumbered7">
    <w:name w:val="Table Numbered 7"/>
    <w:basedOn w:val="TableNumbered6"/>
    <w:uiPriority w:val="32"/>
    <w:semiHidden/>
    <w:unhideWhenUsed/>
    <w:rsid w:val="00DF77E1"/>
    <w:pPr>
      <w:numPr>
        <w:ilvl w:val="6"/>
      </w:numPr>
    </w:pPr>
  </w:style>
  <w:style w:type="paragraph" w:customStyle="1" w:styleId="TableNumbered8">
    <w:name w:val="Table Numbered 8"/>
    <w:basedOn w:val="TableNumbered7"/>
    <w:uiPriority w:val="32"/>
    <w:semiHidden/>
    <w:unhideWhenUsed/>
    <w:rsid w:val="00DF77E1"/>
    <w:pPr>
      <w:numPr>
        <w:ilvl w:val="7"/>
      </w:numPr>
    </w:pPr>
  </w:style>
  <w:style w:type="paragraph" w:customStyle="1" w:styleId="TableNumbered9">
    <w:name w:val="Table Numbered 9"/>
    <w:basedOn w:val="TableNumbered8"/>
    <w:uiPriority w:val="32"/>
    <w:semiHidden/>
    <w:unhideWhenUsed/>
    <w:rsid w:val="00DF77E1"/>
    <w:pPr>
      <w:numPr>
        <w:ilvl w:val="8"/>
      </w:numPr>
    </w:pPr>
  </w:style>
  <w:style w:type="numbering" w:customStyle="1" w:styleId="ListContinueMultilevel">
    <w:name w:val="List Continue (Multilevel)"/>
    <w:uiPriority w:val="99"/>
    <w:rsid w:val="0021357E"/>
    <w:pPr>
      <w:numPr>
        <w:numId w:val="10"/>
      </w:numPr>
    </w:pPr>
  </w:style>
  <w:style w:type="paragraph" w:customStyle="1" w:styleId="TableAlphaNumbered1">
    <w:name w:val="Table AlphaNumbered 1"/>
    <w:uiPriority w:val="33"/>
    <w:rsid w:val="00EF20A2"/>
    <w:pPr>
      <w:numPr>
        <w:numId w:val="39"/>
      </w:numPr>
      <w:spacing w:before="40" w:after="40"/>
    </w:pPr>
    <w:rPr>
      <w:rFonts w:eastAsiaTheme="minorHAnsi"/>
      <w:sz w:val="18"/>
      <w:szCs w:val="20"/>
      <w:lang w:eastAsia="en-US"/>
    </w:rPr>
  </w:style>
  <w:style w:type="paragraph" w:customStyle="1" w:styleId="TableAlphaNumbered2">
    <w:name w:val="Table AlphaNumbered 2"/>
    <w:basedOn w:val="TableAlphaNumbered1"/>
    <w:uiPriority w:val="33"/>
    <w:rsid w:val="00EF20A2"/>
    <w:pPr>
      <w:numPr>
        <w:ilvl w:val="1"/>
      </w:numPr>
    </w:pPr>
  </w:style>
  <w:style w:type="paragraph" w:customStyle="1" w:styleId="TableAlphaNumbered3">
    <w:name w:val="Table AlphaNumbered 3"/>
    <w:basedOn w:val="TableAlphaNumbered2"/>
    <w:uiPriority w:val="33"/>
    <w:rsid w:val="00EF20A2"/>
    <w:pPr>
      <w:numPr>
        <w:ilvl w:val="2"/>
      </w:numPr>
    </w:pPr>
  </w:style>
  <w:style w:type="paragraph" w:customStyle="1" w:styleId="TableAlphaNumbered4">
    <w:name w:val="Table AlphaNumbered 4"/>
    <w:basedOn w:val="TableAlphaNumbered3"/>
    <w:uiPriority w:val="33"/>
    <w:semiHidden/>
    <w:unhideWhenUsed/>
    <w:rsid w:val="00EF20A2"/>
    <w:pPr>
      <w:numPr>
        <w:ilvl w:val="3"/>
      </w:numPr>
    </w:pPr>
  </w:style>
  <w:style w:type="paragraph" w:customStyle="1" w:styleId="TableAlphaNumbered5">
    <w:name w:val="Table AlphaNumbered 5"/>
    <w:basedOn w:val="TableAlphaNumbered4"/>
    <w:uiPriority w:val="33"/>
    <w:semiHidden/>
    <w:unhideWhenUsed/>
    <w:rsid w:val="00EF20A2"/>
    <w:pPr>
      <w:numPr>
        <w:ilvl w:val="4"/>
      </w:numPr>
    </w:pPr>
  </w:style>
  <w:style w:type="paragraph" w:customStyle="1" w:styleId="TableAlphaNumbered6">
    <w:name w:val="Table AlphaNumbered 6"/>
    <w:basedOn w:val="TableAlphaNumbered5"/>
    <w:uiPriority w:val="33"/>
    <w:semiHidden/>
    <w:unhideWhenUsed/>
    <w:rsid w:val="00EF20A2"/>
    <w:pPr>
      <w:numPr>
        <w:ilvl w:val="5"/>
      </w:numPr>
    </w:pPr>
  </w:style>
  <w:style w:type="paragraph" w:customStyle="1" w:styleId="TableAlphaNumbered7">
    <w:name w:val="Table AlphaNumbered 7"/>
    <w:basedOn w:val="TableAlphaNumbered6"/>
    <w:uiPriority w:val="33"/>
    <w:semiHidden/>
    <w:unhideWhenUsed/>
    <w:rsid w:val="00EF20A2"/>
    <w:pPr>
      <w:numPr>
        <w:ilvl w:val="6"/>
      </w:numPr>
    </w:pPr>
  </w:style>
  <w:style w:type="paragraph" w:customStyle="1" w:styleId="TableAlphaNumbered8">
    <w:name w:val="Table AlphaNumbered 8"/>
    <w:basedOn w:val="TableAlphaNumbered7"/>
    <w:uiPriority w:val="33"/>
    <w:semiHidden/>
    <w:unhideWhenUsed/>
    <w:rsid w:val="00EF20A2"/>
    <w:pPr>
      <w:numPr>
        <w:ilvl w:val="7"/>
      </w:numPr>
    </w:pPr>
  </w:style>
  <w:style w:type="paragraph" w:customStyle="1" w:styleId="TableAlphaNumbered9">
    <w:name w:val="Table AlphaNumbered 9"/>
    <w:basedOn w:val="TableAlphaNumbered8"/>
    <w:uiPriority w:val="33"/>
    <w:semiHidden/>
    <w:unhideWhenUsed/>
    <w:rsid w:val="00EF20A2"/>
    <w:pPr>
      <w:numPr>
        <w:ilvl w:val="8"/>
      </w:numPr>
    </w:pPr>
  </w:style>
  <w:style w:type="paragraph" w:styleId="Continuarlista">
    <w:name w:val="List Continue"/>
    <w:uiPriority w:val="21"/>
    <w:qFormat/>
    <w:rsid w:val="0021357E"/>
    <w:pPr>
      <w:spacing w:after="80"/>
      <w:ind w:left="360" w:hanging="360"/>
    </w:pPr>
  </w:style>
  <w:style w:type="paragraph" w:styleId="Continuarlista2">
    <w:name w:val="List Continue 2"/>
    <w:basedOn w:val="Continuarlista"/>
    <w:uiPriority w:val="21"/>
    <w:qFormat/>
    <w:rsid w:val="0021357E"/>
    <w:pPr>
      <w:numPr>
        <w:ilvl w:val="1"/>
      </w:numPr>
      <w:ind w:left="360" w:hanging="360"/>
    </w:pPr>
  </w:style>
  <w:style w:type="paragraph" w:styleId="Continuarlista3">
    <w:name w:val="List Continue 3"/>
    <w:basedOn w:val="Continuarlista2"/>
    <w:uiPriority w:val="21"/>
    <w:rsid w:val="0021357E"/>
    <w:pPr>
      <w:numPr>
        <w:ilvl w:val="2"/>
      </w:numPr>
      <w:ind w:left="360" w:hanging="360"/>
    </w:pPr>
  </w:style>
  <w:style w:type="paragraph" w:styleId="Continuarlista4">
    <w:name w:val="List Continue 4"/>
    <w:basedOn w:val="Continuarlista3"/>
    <w:uiPriority w:val="21"/>
    <w:semiHidden/>
    <w:unhideWhenUsed/>
    <w:rsid w:val="0021357E"/>
    <w:pPr>
      <w:numPr>
        <w:ilvl w:val="3"/>
      </w:numPr>
      <w:ind w:left="360" w:hanging="360"/>
    </w:pPr>
  </w:style>
  <w:style w:type="paragraph" w:styleId="Continuarlista5">
    <w:name w:val="List Continue 5"/>
    <w:basedOn w:val="Continuarlista4"/>
    <w:uiPriority w:val="21"/>
    <w:semiHidden/>
    <w:unhideWhenUsed/>
    <w:rsid w:val="0021357E"/>
    <w:pPr>
      <w:numPr>
        <w:ilvl w:val="4"/>
      </w:numPr>
      <w:ind w:left="360" w:hanging="360"/>
    </w:pPr>
  </w:style>
  <w:style w:type="paragraph" w:customStyle="1" w:styleId="ListContinue6">
    <w:name w:val="List Continue 6"/>
    <w:basedOn w:val="Continuarlista5"/>
    <w:uiPriority w:val="21"/>
    <w:semiHidden/>
    <w:unhideWhenUsed/>
    <w:rsid w:val="0021357E"/>
    <w:pPr>
      <w:numPr>
        <w:ilvl w:val="5"/>
      </w:numPr>
      <w:ind w:left="360" w:hanging="360"/>
    </w:pPr>
  </w:style>
  <w:style w:type="paragraph" w:customStyle="1" w:styleId="ListContinue7">
    <w:name w:val="List Continue 7"/>
    <w:basedOn w:val="ListContinue6"/>
    <w:uiPriority w:val="21"/>
    <w:semiHidden/>
    <w:unhideWhenUsed/>
    <w:rsid w:val="0021357E"/>
    <w:pPr>
      <w:numPr>
        <w:ilvl w:val="6"/>
      </w:numPr>
      <w:ind w:left="360" w:hanging="360"/>
    </w:pPr>
  </w:style>
  <w:style w:type="paragraph" w:customStyle="1" w:styleId="ListContinue8">
    <w:name w:val="List Continue 8"/>
    <w:basedOn w:val="ListContinue7"/>
    <w:uiPriority w:val="21"/>
    <w:semiHidden/>
    <w:unhideWhenUsed/>
    <w:rsid w:val="0021357E"/>
    <w:pPr>
      <w:numPr>
        <w:ilvl w:val="7"/>
      </w:numPr>
      <w:ind w:left="360" w:hanging="360"/>
    </w:pPr>
  </w:style>
  <w:style w:type="paragraph" w:customStyle="1" w:styleId="ListContinue9">
    <w:name w:val="List Continue 9"/>
    <w:basedOn w:val="ListContinue8"/>
    <w:uiPriority w:val="21"/>
    <w:semiHidden/>
    <w:unhideWhenUsed/>
    <w:rsid w:val="0021357E"/>
    <w:pPr>
      <w:numPr>
        <w:ilvl w:val="8"/>
      </w:numPr>
      <w:ind w:left="360" w:hanging="360"/>
    </w:pPr>
  </w:style>
  <w:style w:type="character" w:styleId="Refdenotaalpie">
    <w:name w:val="footnote reference"/>
    <w:aliases w:val="IVT_2012_Ref_FootNote,Ref. Nota al pie - VI RC"/>
    <w:basedOn w:val="Fuentedeprrafopredeter"/>
    <w:uiPriority w:val="99"/>
    <w:qFormat/>
    <w:rPr>
      <w:vertAlign w:val="superscript"/>
    </w:rPr>
  </w:style>
  <w:style w:type="paragraph" w:styleId="Textonotapie">
    <w:name w:val="footnote text"/>
    <w:aliases w:val="IVT_2012_FootNote,Texto nota pie - VI RC"/>
    <w:basedOn w:val="Normal"/>
    <w:link w:val="TextonotapieCar"/>
    <w:uiPriority w:val="99"/>
    <w:qFormat/>
    <w:rsid w:val="00FA4B53"/>
    <w:pPr>
      <w:spacing w:after="20"/>
    </w:pPr>
    <w:rPr>
      <w:sz w:val="16"/>
      <w:szCs w:val="20"/>
    </w:rPr>
  </w:style>
  <w:style w:type="character" w:customStyle="1" w:styleId="TextonotapieCar">
    <w:name w:val="Texto nota pie Car"/>
    <w:aliases w:val="IVT_2012_FootNote Car,Texto nota pie - VI RC Car"/>
    <w:basedOn w:val="Fuentedeprrafopredeter"/>
    <w:link w:val="Textonotapie"/>
    <w:uiPriority w:val="99"/>
    <w:rsid w:val="00FA4B53"/>
    <w:rPr>
      <w:sz w:val="16"/>
      <w:szCs w:val="20"/>
    </w:rPr>
  </w:style>
  <w:style w:type="paragraph" w:customStyle="1" w:styleId="LeftandRightIndent">
    <w:name w:val="Left and Right Indent"/>
    <w:basedOn w:val="Textoindependiente"/>
    <w:next w:val="Textoindependiente"/>
    <w:uiPriority w:val="25"/>
    <w:qFormat/>
    <w:pPr>
      <w:ind w:left="360" w:right="360"/>
    </w:pPr>
  </w:style>
  <w:style w:type="paragraph" w:customStyle="1" w:styleId="LeftIndent">
    <w:name w:val="Left Indent"/>
    <w:basedOn w:val="Textoindependiente"/>
    <w:next w:val="Textoindependiente"/>
    <w:uiPriority w:val="25"/>
    <w:qFormat/>
    <w:pPr>
      <w:ind w:left="360"/>
    </w:pPr>
  </w:style>
  <w:style w:type="paragraph" w:customStyle="1" w:styleId="LeftIndent2">
    <w:name w:val="Left Indent 2"/>
    <w:basedOn w:val="LeftIndent"/>
    <w:next w:val="Textoindependiente"/>
    <w:uiPriority w:val="25"/>
    <w:qFormat/>
    <w:pPr>
      <w:ind w:left="720"/>
    </w:pPr>
  </w:style>
  <w:style w:type="paragraph" w:customStyle="1" w:styleId="LeftIndent3">
    <w:name w:val="Left Indent 3"/>
    <w:basedOn w:val="LeftIndent2"/>
    <w:next w:val="Textoindependiente"/>
    <w:uiPriority w:val="25"/>
    <w:pPr>
      <w:ind w:left="1080"/>
    </w:pPr>
  </w:style>
  <w:style w:type="paragraph" w:customStyle="1" w:styleId="LeftIndent4">
    <w:name w:val="Left Indent 4"/>
    <w:basedOn w:val="LeftIndent3"/>
    <w:next w:val="Textoindependiente"/>
    <w:uiPriority w:val="25"/>
    <w:pPr>
      <w:ind w:left="1440"/>
    </w:pPr>
  </w:style>
  <w:style w:type="paragraph" w:customStyle="1" w:styleId="AddressBlock">
    <w:name w:val="Address Block"/>
    <w:uiPriority w:val="34"/>
    <w:pPr>
      <w:spacing w:after="0"/>
    </w:pPr>
    <w:rPr>
      <w:sz w:val="16"/>
      <w:szCs w:val="16"/>
    </w:rPr>
  </w:style>
  <w:style w:type="paragraph" w:customStyle="1" w:styleId="ReportSubtitle">
    <w:name w:val="Report Subtitle"/>
    <w:next w:val="Textoindependiente"/>
    <w:uiPriority w:val="38"/>
    <w:rPr>
      <w:sz w:val="44"/>
      <w:szCs w:val="44"/>
    </w:rPr>
  </w:style>
  <w:style w:type="paragraph" w:styleId="Piedepgina">
    <w:name w:val="footer"/>
    <w:basedOn w:val="Encabezado"/>
    <w:link w:val="PiedepginaCar"/>
    <w:uiPriority w:val="99"/>
    <w:rsid w:val="00591322"/>
  </w:style>
  <w:style w:type="character" w:customStyle="1" w:styleId="PiedepginaCar">
    <w:name w:val="Pie de página Car"/>
    <w:basedOn w:val="Fuentedeprrafopredeter"/>
    <w:link w:val="Piedepgina"/>
    <w:uiPriority w:val="99"/>
    <w:rsid w:val="00591322"/>
    <w:rPr>
      <w:sz w:val="16"/>
    </w:rPr>
  </w:style>
  <w:style w:type="paragraph" w:styleId="Encabezado">
    <w:name w:val="header"/>
    <w:basedOn w:val="Textoindependiente"/>
    <w:link w:val="EncabezadoCar"/>
    <w:uiPriority w:val="99"/>
    <w:rsid w:val="00591322"/>
    <w:pPr>
      <w:spacing w:after="0"/>
    </w:pPr>
    <w:rPr>
      <w:sz w:val="16"/>
    </w:rPr>
  </w:style>
  <w:style w:type="character" w:customStyle="1" w:styleId="EncabezadoCar">
    <w:name w:val="Encabezado Car"/>
    <w:basedOn w:val="Fuentedeprrafopredeter"/>
    <w:link w:val="Encabezado"/>
    <w:uiPriority w:val="99"/>
    <w:rsid w:val="00591322"/>
    <w:rPr>
      <w:sz w:val="16"/>
    </w:rPr>
  </w:style>
  <w:style w:type="character" w:styleId="Hipervnculo">
    <w:name w:val="Hyperlink"/>
    <w:basedOn w:val="Fuentedeprrafopredeter"/>
    <w:uiPriority w:val="99"/>
    <w:rPr>
      <w:color w:val="2C6EF2"/>
      <w:u w:val="none"/>
    </w:rPr>
  </w:style>
  <w:style w:type="paragraph" w:customStyle="1" w:styleId="DraftMarkings">
    <w:name w:val="Draft Markings"/>
    <w:uiPriority w:val="35"/>
    <w:rsid w:val="002E4A0C"/>
    <w:pPr>
      <w:spacing w:after="0"/>
      <w:jc w:val="right"/>
    </w:pPr>
    <w:rPr>
      <w:b/>
      <w:bCs/>
      <w:color w:val="002C77" w:themeColor="accent1"/>
      <w:sz w:val="20"/>
      <w:szCs w:val="20"/>
    </w:rPr>
  </w:style>
  <w:style w:type="character" w:styleId="Nmerodepgina">
    <w:name w:val="page number"/>
    <w:uiPriority w:val="35"/>
    <w:rPr>
      <w:sz w:val="20"/>
      <w:szCs w:val="20"/>
    </w:rPr>
  </w:style>
  <w:style w:type="paragraph" w:customStyle="1" w:styleId="ReportTitle">
    <w:name w:val="Report Title"/>
    <w:next w:val="ReportSubtitle"/>
    <w:uiPriority w:val="37"/>
    <w:rsid w:val="000275A6"/>
    <w:pPr>
      <w:spacing w:after="0" w:line="175" w:lineRule="auto"/>
    </w:pPr>
    <w:rPr>
      <w:rFonts w:ascii="Bahnschrift Condensed" w:eastAsia="Microsoft YaHei" w:hAnsi="Bahnschrift Condensed" w:cstheme="majorBidi"/>
      <w:b/>
      <w:caps/>
      <w:color w:val="FF0000"/>
      <w:sz w:val="160"/>
      <w:szCs w:val="28"/>
      <w:lang w:val="en-GB"/>
    </w:rPr>
  </w:style>
  <w:style w:type="paragraph" w:customStyle="1" w:styleId="DocumentDate">
    <w:name w:val="Document Date"/>
    <w:next w:val="Textoindependiente"/>
    <w:uiPriority w:val="38"/>
  </w:style>
  <w:style w:type="paragraph" w:styleId="TtuloTDC">
    <w:name w:val="TOC Heading"/>
    <w:next w:val="Textoindependiente"/>
    <w:uiPriority w:val="39"/>
    <w:qFormat/>
    <w:rsid w:val="001632F8"/>
    <w:rPr>
      <w:rFonts w:cstheme="majorBidi"/>
      <w:b/>
      <w:bCs/>
      <w:color w:val="FF0000"/>
      <w:sz w:val="32"/>
      <w:szCs w:val="28"/>
    </w:rPr>
  </w:style>
  <w:style w:type="paragraph" w:styleId="TDC1">
    <w:name w:val="toc 1"/>
    <w:next w:val="Textoindependiente"/>
    <w:autoRedefine/>
    <w:uiPriority w:val="39"/>
    <w:rsid w:val="008B7DCC"/>
    <w:pPr>
      <w:keepNext/>
      <w:tabs>
        <w:tab w:val="right" w:leader="dot" w:pos="9576"/>
      </w:tabs>
      <w:spacing w:before="240" w:after="60"/>
      <w:ind w:left="936" w:right="432" w:hanging="936"/>
    </w:pPr>
    <w:rPr>
      <w:b/>
      <w:sz w:val="24"/>
    </w:rPr>
  </w:style>
  <w:style w:type="paragraph" w:styleId="TDC2">
    <w:name w:val="toc 2"/>
    <w:basedOn w:val="TDC1"/>
    <w:next w:val="Textoindependiente"/>
    <w:autoRedefine/>
    <w:uiPriority w:val="39"/>
    <w:rsid w:val="00C83209"/>
    <w:pPr>
      <w:keepNext w:val="0"/>
      <w:spacing w:before="0"/>
    </w:pPr>
    <w:rPr>
      <w:rFonts w:cstheme="minorHAnsi"/>
      <w:b w:val="0"/>
      <w:bCs/>
      <w:noProof/>
      <w:color w:val="FF0000"/>
      <w:sz w:val="22"/>
    </w:rPr>
  </w:style>
  <w:style w:type="paragraph" w:styleId="TDC3">
    <w:name w:val="toc 3"/>
    <w:basedOn w:val="TDC2"/>
    <w:next w:val="Textoindependiente"/>
    <w:autoRedefine/>
    <w:uiPriority w:val="39"/>
    <w:rsid w:val="003D6BCC"/>
  </w:style>
  <w:style w:type="paragraph" w:styleId="TDC4">
    <w:name w:val="toc 4"/>
    <w:basedOn w:val="TDC3"/>
    <w:next w:val="Textoindependiente"/>
    <w:autoRedefine/>
    <w:uiPriority w:val="39"/>
    <w:unhideWhenUsed/>
    <w:pPr>
      <w:ind w:left="1296" w:hanging="1296"/>
    </w:pPr>
  </w:style>
  <w:style w:type="paragraph" w:styleId="TDC5">
    <w:name w:val="toc 5"/>
    <w:basedOn w:val="TDC4"/>
    <w:next w:val="Textoindependiente"/>
    <w:autoRedefine/>
    <w:uiPriority w:val="39"/>
    <w:unhideWhenUsed/>
  </w:style>
  <w:style w:type="paragraph" w:styleId="TDC9">
    <w:name w:val="toc 9"/>
    <w:basedOn w:val="TDC1"/>
    <w:next w:val="Textoindependiente"/>
    <w:autoRedefine/>
    <w:uiPriority w:val="39"/>
    <w:pPr>
      <w:ind w:left="1800" w:hanging="1800"/>
    </w:pPr>
  </w:style>
  <w:style w:type="paragraph" w:styleId="TDC6">
    <w:name w:val="toc 6"/>
    <w:basedOn w:val="TDC5"/>
    <w:next w:val="Textoindependiente"/>
    <w:autoRedefine/>
    <w:uiPriority w:val="39"/>
  </w:style>
  <w:style w:type="paragraph" w:styleId="TDC7">
    <w:name w:val="toc 7"/>
    <w:basedOn w:val="TDC6"/>
    <w:next w:val="Textoindependiente"/>
    <w:autoRedefine/>
    <w:uiPriority w:val="39"/>
  </w:style>
  <w:style w:type="paragraph" w:styleId="TDC8">
    <w:name w:val="toc 8"/>
    <w:basedOn w:val="TDC7"/>
    <w:next w:val="Textoindependiente"/>
    <w:autoRedefine/>
    <w:uiPriority w:val="39"/>
  </w:style>
  <w:style w:type="paragraph" w:styleId="Tabladeilustraciones">
    <w:name w:val="table of figures"/>
    <w:next w:val="Textoindependiente"/>
    <w:uiPriority w:val="40"/>
    <w:rsid w:val="0021357E"/>
    <w:pPr>
      <w:spacing w:after="60"/>
      <w:ind w:right="1080"/>
    </w:pPr>
    <w:rPr>
      <w:sz w:val="20"/>
    </w:rPr>
  </w:style>
  <w:style w:type="character" w:styleId="nfasisintenso">
    <w:name w:val="Intense Emphasis"/>
    <w:basedOn w:val="Fuentedeprrafopredeter"/>
    <w:uiPriority w:val="98"/>
    <w:rPr>
      <w:i/>
      <w:iCs/>
      <w:color w:val="002C77" w:themeColor="accent1"/>
    </w:rPr>
  </w:style>
  <w:style w:type="character" w:styleId="nfasis">
    <w:name w:val="Emphasis"/>
    <w:basedOn w:val="Fuentedeprrafopredeter"/>
    <w:uiPriority w:val="20"/>
    <w:qFormat/>
    <w:rPr>
      <w:i/>
      <w:iCs/>
    </w:rPr>
  </w:style>
  <w:style w:type="character" w:styleId="Textoennegrita">
    <w:name w:val="Strong"/>
    <w:basedOn w:val="Fuentedeprrafopredeter"/>
    <w:uiPriority w:val="98"/>
    <w:rPr>
      <w:b/>
      <w:bCs/>
    </w:rPr>
  </w:style>
  <w:style w:type="character" w:styleId="nfasissutil">
    <w:name w:val="Subtle Emphasis"/>
    <w:basedOn w:val="Fuentedeprrafopredeter"/>
    <w:uiPriority w:val="98"/>
    <w:rPr>
      <w:i/>
      <w:iCs/>
      <w:color w:val="404040" w:themeColor="text1" w:themeTint="BF"/>
    </w:rPr>
  </w:style>
  <w:style w:type="paragraph" w:styleId="Sinespaciado">
    <w:name w:val="No Spacing"/>
    <w:uiPriority w:val="98"/>
    <w:pPr>
      <w:spacing w:after="0"/>
    </w:pPr>
  </w:style>
  <w:style w:type="character" w:styleId="Textodelmarcadordeposicin">
    <w:name w:val="Placeholder Text"/>
    <w:basedOn w:val="Fuentedeprrafopredeter"/>
    <w:uiPriority w:val="99"/>
    <w:semiHidden/>
    <w:rPr>
      <w:color w:val="808080"/>
    </w:rPr>
  </w:style>
  <w:style w:type="paragraph" w:customStyle="1" w:styleId="BodyTextPadding">
    <w:name w:val="Body Text Padding"/>
    <w:basedOn w:val="BodyTextNoSpacing"/>
    <w:next w:val="Textoindependiente"/>
    <w:qFormat/>
    <w:rPr>
      <w:sz w:val="12"/>
    </w:rPr>
  </w:style>
  <w:style w:type="paragraph" w:customStyle="1" w:styleId="HeaderAddress">
    <w:name w:val="Header Address"/>
    <w:basedOn w:val="Normal"/>
    <w:uiPriority w:val="35"/>
    <w:rsid w:val="00591322"/>
    <w:pPr>
      <w:spacing w:after="0"/>
    </w:pPr>
    <w:rPr>
      <w:color w:val="002C77" w:themeColor="accent1"/>
      <w:sz w:val="20"/>
      <w:szCs w:val="16"/>
      <w:lang w:eastAsia="ko-KR"/>
    </w:rPr>
  </w:style>
  <w:style w:type="table" w:styleId="Tablanormal3">
    <w:name w:val="Plain Table 3"/>
    <w:basedOn w:val="Tablanormal"/>
    <w:uiPriority w:val="43"/>
    <w:rsid w:val="00760F2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3-nfasis1">
    <w:name w:val="List Table 3 Accent 1"/>
    <w:basedOn w:val="Tablanormal"/>
    <w:uiPriority w:val="48"/>
    <w:rsid w:val="00585935"/>
    <w:pPr>
      <w:spacing w:after="0"/>
    </w:pPr>
    <w:tblPr>
      <w:tblStyleRowBandSize w:val="1"/>
      <w:tblStyleColBandSize w:val="1"/>
      <w:tblBorders>
        <w:top w:val="single" w:sz="4" w:space="0" w:color="002C77" w:themeColor="accent1"/>
        <w:left w:val="single" w:sz="4" w:space="0" w:color="002C77" w:themeColor="accent1"/>
        <w:bottom w:val="single" w:sz="4" w:space="0" w:color="002C77" w:themeColor="accent1"/>
        <w:right w:val="single" w:sz="4" w:space="0" w:color="002C77" w:themeColor="accent1"/>
      </w:tblBorders>
    </w:tblPr>
    <w:tblStylePr w:type="firstRow">
      <w:rPr>
        <w:b/>
        <w:bCs/>
        <w:color w:val="FFFFFF" w:themeColor="background1"/>
      </w:rPr>
      <w:tblPr/>
      <w:tcPr>
        <w:shd w:val="clear" w:color="auto" w:fill="002C77" w:themeFill="accent1"/>
      </w:tcPr>
    </w:tblStylePr>
    <w:tblStylePr w:type="lastRow">
      <w:rPr>
        <w:b/>
        <w:bCs/>
      </w:rPr>
      <w:tblPr/>
      <w:tcPr>
        <w:tcBorders>
          <w:top w:val="double" w:sz="4" w:space="0" w:color="002C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C77" w:themeColor="accent1"/>
          <w:right w:val="single" w:sz="4" w:space="0" w:color="002C77" w:themeColor="accent1"/>
        </w:tcBorders>
      </w:tcPr>
    </w:tblStylePr>
    <w:tblStylePr w:type="band1Horz">
      <w:tblPr/>
      <w:tcPr>
        <w:tcBorders>
          <w:top w:val="single" w:sz="4" w:space="0" w:color="002C77" w:themeColor="accent1"/>
          <w:bottom w:val="single" w:sz="4" w:space="0" w:color="002C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C77" w:themeColor="accent1"/>
          <w:left w:val="nil"/>
        </w:tcBorders>
      </w:tcPr>
    </w:tblStylePr>
    <w:tblStylePr w:type="swCell">
      <w:tblPr/>
      <w:tcPr>
        <w:tcBorders>
          <w:top w:val="double" w:sz="4" w:space="0" w:color="002C77" w:themeColor="accent1"/>
          <w:right w:val="nil"/>
        </w:tcBorders>
      </w:tcPr>
    </w:tblStylePr>
  </w:style>
  <w:style w:type="table" w:styleId="Tabladelista3">
    <w:name w:val="List Table 3"/>
    <w:basedOn w:val="Tablanormal"/>
    <w:uiPriority w:val="48"/>
    <w:rsid w:val="00585935"/>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4-nfasis2">
    <w:name w:val="List Table 4 Accent 2"/>
    <w:basedOn w:val="Tablanormal"/>
    <w:uiPriority w:val="49"/>
    <w:rsid w:val="007A290F"/>
    <w:pPr>
      <w:spacing w:after="0"/>
    </w:pPr>
    <w:tblPr>
      <w:tblStyleRowBandSize w:val="1"/>
      <w:tblStyleColBandSize w:val="1"/>
      <w:tblBorders>
        <w:top w:val="single" w:sz="4" w:space="0" w:color="53CBFF" w:themeColor="accent2" w:themeTint="99"/>
        <w:left w:val="single" w:sz="4" w:space="0" w:color="53CBFF" w:themeColor="accent2" w:themeTint="99"/>
        <w:bottom w:val="single" w:sz="4" w:space="0" w:color="53CBFF" w:themeColor="accent2" w:themeTint="99"/>
        <w:right w:val="single" w:sz="4" w:space="0" w:color="53CBFF" w:themeColor="accent2" w:themeTint="99"/>
        <w:insideH w:val="single" w:sz="4" w:space="0" w:color="53CBFF" w:themeColor="accent2" w:themeTint="99"/>
      </w:tblBorders>
    </w:tblPr>
    <w:tblStylePr w:type="firstRow">
      <w:rPr>
        <w:b/>
        <w:bCs/>
        <w:color w:val="FFFFFF" w:themeColor="background1"/>
      </w:rPr>
      <w:tblPr/>
      <w:tcPr>
        <w:tcBorders>
          <w:top w:val="single" w:sz="4" w:space="0" w:color="009DE0" w:themeColor="accent2"/>
          <w:left w:val="single" w:sz="4" w:space="0" w:color="009DE0" w:themeColor="accent2"/>
          <w:bottom w:val="single" w:sz="4" w:space="0" w:color="009DE0" w:themeColor="accent2"/>
          <w:right w:val="single" w:sz="4" w:space="0" w:color="009DE0" w:themeColor="accent2"/>
          <w:insideH w:val="nil"/>
        </w:tcBorders>
        <w:shd w:val="clear" w:color="auto" w:fill="009DE0" w:themeFill="accent2"/>
      </w:tcPr>
    </w:tblStylePr>
    <w:tblStylePr w:type="lastRow">
      <w:rPr>
        <w:b/>
        <w:bCs/>
      </w:rPr>
      <w:tblPr/>
      <w:tcPr>
        <w:tcBorders>
          <w:top w:val="double" w:sz="4" w:space="0" w:color="53CBFF" w:themeColor="accent2" w:themeTint="99"/>
        </w:tcBorders>
      </w:tcPr>
    </w:tblStylePr>
    <w:tblStylePr w:type="firstCol">
      <w:rPr>
        <w:b/>
        <w:bCs/>
      </w:rPr>
    </w:tblStylePr>
    <w:tblStylePr w:type="lastCol">
      <w:rPr>
        <w:b/>
        <w:bCs/>
      </w:rPr>
    </w:tblStylePr>
    <w:tblStylePr w:type="band1Vert">
      <w:tblPr/>
      <w:tcPr>
        <w:shd w:val="clear" w:color="auto" w:fill="C5EDFF" w:themeFill="accent2" w:themeFillTint="33"/>
      </w:tcPr>
    </w:tblStylePr>
    <w:tblStylePr w:type="band1Horz">
      <w:tblPr/>
      <w:tcPr>
        <w:shd w:val="clear" w:color="auto" w:fill="C5EDFF" w:themeFill="accent2" w:themeFillTint="33"/>
      </w:tcPr>
    </w:tblStylePr>
  </w:style>
  <w:style w:type="table" w:customStyle="1" w:styleId="SantanderBandedTable">
    <w:name w:val="Santander Banded Table"/>
    <w:basedOn w:val="Tablanormal"/>
    <w:uiPriority w:val="99"/>
    <w:rsid w:val="00234EDF"/>
    <w:pPr>
      <w:spacing w:after="0"/>
    </w:pPr>
    <w:rPr>
      <w:b/>
    </w:rPr>
    <w:tblPr>
      <w:tblStyleRowBandSize w:val="1"/>
    </w:tblPr>
    <w:tblStylePr w:type="firstRow">
      <w:rPr>
        <w:rFonts w:ascii="Calibri" w:hAnsi="Calibri"/>
        <w:color w:val="FFFFFF" w:themeColor="background1"/>
        <w:u w:val="none"/>
      </w:rPr>
      <w:tblPr/>
      <w:tcPr>
        <w:shd w:val="clear" w:color="auto" w:fill="FF0000"/>
      </w:tcPr>
    </w:tblStylePr>
    <w:tblStylePr w:type="band1Horz">
      <w:tblPr/>
      <w:tcPr>
        <w:shd w:val="clear" w:color="auto" w:fill="FFCDCD"/>
      </w:tcPr>
    </w:tblStylePr>
    <w:tblStylePr w:type="band2Horz">
      <w:tblPr/>
      <w:tcPr>
        <w:tcBorders>
          <w:top w:val="nil"/>
          <w:left w:val="nil"/>
          <w:bottom w:val="nil"/>
          <w:right w:val="nil"/>
          <w:insideH w:val="nil"/>
          <w:insideV w:val="nil"/>
          <w:tl2br w:val="nil"/>
          <w:tr2bl w:val="nil"/>
        </w:tcBorders>
      </w:tcPr>
    </w:tblStylePr>
  </w:style>
  <w:style w:type="character" w:customStyle="1" w:styleId="popover-tooltip">
    <w:name w:val="popover-tooltip"/>
    <w:basedOn w:val="Fuentedeprrafopredeter"/>
    <w:rsid w:val="002E3B26"/>
  </w:style>
  <w:style w:type="paragraph" w:styleId="Textonotaalfinal">
    <w:name w:val="endnote text"/>
    <w:basedOn w:val="Normal"/>
    <w:link w:val="TextonotaalfinalCar"/>
    <w:uiPriority w:val="99"/>
    <w:unhideWhenUsed/>
    <w:rsid w:val="00914B2C"/>
    <w:pPr>
      <w:spacing w:after="0"/>
    </w:pPr>
    <w:rPr>
      <w:sz w:val="20"/>
      <w:szCs w:val="20"/>
    </w:rPr>
  </w:style>
  <w:style w:type="character" w:customStyle="1" w:styleId="TextonotaalfinalCar">
    <w:name w:val="Texto nota al final Car"/>
    <w:basedOn w:val="Fuentedeprrafopredeter"/>
    <w:link w:val="Textonotaalfinal"/>
    <w:uiPriority w:val="99"/>
    <w:rsid w:val="00914B2C"/>
    <w:rPr>
      <w:sz w:val="20"/>
      <w:szCs w:val="20"/>
    </w:rPr>
  </w:style>
  <w:style w:type="character" w:styleId="Refdenotaalfinal">
    <w:name w:val="endnote reference"/>
    <w:basedOn w:val="Fuentedeprrafopredeter"/>
    <w:uiPriority w:val="99"/>
    <w:semiHidden/>
    <w:unhideWhenUsed/>
    <w:rsid w:val="00914B2C"/>
    <w:rPr>
      <w:vertAlign w:val="superscript"/>
    </w:rPr>
  </w:style>
  <w:style w:type="table" w:styleId="Tablaconcuadrcula4-nfasis1">
    <w:name w:val="Grid Table 4 Accent 1"/>
    <w:basedOn w:val="Tablanormal"/>
    <w:uiPriority w:val="49"/>
    <w:rsid w:val="00F30455"/>
    <w:pPr>
      <w:spacing w:after="0"/>
    </w:pPr>
    <w:rPr>
      <w:rFonts w:eastAsiaTheme="minorHAnsi"/>
      <w:lang w:eastAsia="en-US"/>
    </w:rPr>
    <w:tblPr>
      <w:tblStyleRowBandSize w:val="1"/>
      <w:tblStyleColBandSize w:val="1"/>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tblStylePr w:type="firstRow">
      <w:rPr>
        <w:b/>
        <w:bCs/>
        <w:color w:val="FFFFFF" w:themeColor="background1"/>
      </w:rPr>
      <w:tblPr/>
      <w:tcPr>
        <w:shd w:val="clear" w:color="auto" w:fill="FF0000"/>
      </w:tcPr>
    </w:tblStylePr>
    <w:tblStylePr w:type="lastRow">
      <w:rPr>
        <w:b/>
        <w:bCs/>
      </w:rPr>
      <w:tblPr/>
      <w:tcPr>
        <w:tcBorders>
          <w:top w:val="double" w:sz="4" w:space="0" w:color="002C77" w:themeColor="accent1"/>
        </w:tcBorders>
      </w:tcPr>
    </w:tblStylePr>
    <w:tblStylePr w:type="firstCol">
      <w:rPr>
        <w:b/>
        <w:bCs/>
      </w:rPr>
    </w:tblStylePr>
    <w:tblStylePr w:type="lastCol">
      <w:rPr>
        <w:b/>
        <w:bCs/>
      </w:rPr>
    </w:tblStylePr>
    <w:tblStylePr w:type="band1Vert">
      <w:tblPr/>
      <w:tcPr>
        <w:shd w:val="clear" w:color="auto" w:fill="B0CDFF" w:themeFill="accent1" w:themeFillTint="33"/>
      </w:tcPr>
    </w:tblStylePr>
    <w:tblStylePr w:type="band1Horz">
      <w:tblPr/>
      <w:tcPr>
        <w:shd w:val="clear" w:color="auto" w:fill="FFCDCD"/>
      </w:tcPr>
    </w:tblStylePr>
  </w:style>
  <w:style w:type="character" w:styleId="Refdecomentario">
    <w:name w:val="annotation reference"/>
    <w:basedOn w:val="Fuentedeprrafopredeter"/>
    <w:uiPriority w:val="99"/>
    <w:semiHidden/>
    <w:unhideWhenUsed/>
    <w:rsid w:val="000C4E34"/>
    <w:rPr>
      <w:sz w:val="16"/>
      <w:szCs w:val="16"/>
    </w:rPr>
  </w:style>
  <w:style w:type="paragraph" w:styleId="Textocomentario">
    <w:name w:val="annotation text"/>
    <w:basedOn w:val="Normal"/>
    <w:link w:val="TextocomentarioCar"/>
    <w:uiPriority w:val="99"/>
    <w:unhideWhenUsed/>
    <w:rsid w:val="000C4E34"/>
    <w:rPr>
      <w:sz w:val="20"/>
      <w:szCs w:val="20"/>
    </w:rPr>
  </w:style>
  <w:style w:type="character" w:customStyle="1" w:styleId="TextocomentarioCar">
    <w:name w:val="Texto comentario Car"/>
    <w:basedOn w:val="Fuentedeprrafopredeter"/>
    <w:link w:val="Textocomentario"/>
    <w:uiPriority w:val="99"/>
    <w:rsid w:val="000C4E34"/>
    <w:rPr>
      <w:sz w:val="20"/>
      <w:szCs w:val="20"/>
    </w:rPr>
  </w:style>
  <w:style w:type="paragraph" w:styleId="Asuntodelcomentario">
    <w:name w:val="annotation subject"/>
    <w:basedOn w:val="Textocomentario"/>
    <w:next w:val="Textocomentario"/>
    <w:link w:val="AsuntodelcomentarioCar"/>
    <w:uiPriority w:val="99"/>
    <w:semiHidden/>
    <w:unhideWhenUsed/>
    <w:rsid w:val="000C4E34"/>
    <w:rPr>
      <w:b/>
      <w:bCs/>
    </w:rPr>
  </w:style>
  <w:style w:type="character" w:customStyle="1" w:styleId="AsuntodelcomentarioCar">
    <w:name w:val="Asunto del comentario Car"/>
    <w:basedOn w:val="TextocomentarioCar"/>
    <w:link w:val="Asuntodelcomentario"/>
    <w:uiPriority w:val="99"/>
    <w:semiHidden/>
    <w:rsid w:val="000C4E34"/>
    <w:rPr>
      <w:b/>
      <w:bCs/>
      <w:sz w:val="20"/>
      <w:szCs w:val="20"/>
    </w:rPr>
  </w:style>
  <w:style w:type="character" w:customStyle="1" w:styleId="Mention1">
    <w:name w:val="Mention1"/>
    <w:basedOn w:val="Fuentedeprrafopredeter"/>
    <w:uiPriority w:val="99"/>
    <w:unhideWhenUsed/>
    <w:rsid w:val="000C4E34"/>
    <w:rPr>
      <w:color w:val="2B579A"/>
      <w:shd w:val="clear" w:color="auto" w:fill="E1DFDD"/>
    </w:rPr>
  </w:style>
  <w:style w:type="paragraph" w:customStyle="1" w:styleId="Texto">
    <w:name w:val="Texto"/>
    <w:basedOn w:val="Normal"/>
    <w:link w:val="TextoCar"/>
    <w:qFormat/>
    <w:rsid w:val="00611918"/>
    <w:pPr>
      <w:spacing w:after="120"/>
    </w:pPr>
    <w:rPr>
      <w:color w:val="000000" w:themeColor="text2"/>
      <w:sz w:val="20"/>
      <w:szCs w:val="20"/>
      <w:lang w:val="en-GB" w:eastAsia="en-US"/>
    </w:rPr>
  </w:style>
  <w:style w:type="character" w:customStyle="1" w:styleId="TextoCar">
    <w:name w:val="Texto Car"/>
    <w:basedOn w:val="Fuentedeprrafopredeter"/>
    <w:link w:val="Texto"/>
    <w:rsid w:val="00611918"/>
    <w:rPr>
      <w:color w:val="000000" w:themeColor="text2"/>
      <w:sz w:val="20"/>
      <w:szCs w:val="20"/>
      <w:lang w:val="en-GB" w:eastAsia="en-US"/>
    </w:rPr>
  </w:style>
  <w:style w:type="paragraph" w:customStyle="1" w:styleId="Bullets">
    <w:name w:val="Bullets"/>
    <w:basedOn w:val="Texto"/>
    <w:link w:val="BulletsCar"/>
    <w:qFormat/>
    <w:rsid w:val="00611918"/>
    <w:pPr>
      <w:numPr>
        <w:numId w:val="5"/>
      </w:numPr>
      <w:spacing w:after="60"/>
      <w:ind w:left="216" w:hanging="216"/>
    </w:pPr>
  </w:style>
  <w:style w:type="character" w:customStyle="1" w:styleId="BulletsCar">
    <w:name w:val="Bullets Car"/>
    <w:basedOn w:val="TextoCar"/>
    <w:link w:val="Bullets"/>
    <w:rsid w:val="00611918"/>
    <w:rPr>
      <w:color w:val="000000" w:themeColor="text2"/>
      <w:sz w:val="20"/>
      <w:szCs w:val="20"/>
      <w:lang w:val="en-GB" w:eastAsia="en-US"/>
    </w:rPr>
  </w:style>
  <w:style w:type="character" w:customStyle="1" w:styleId="ui-provider">
    <w:name w:val="ui-provider"/>
    <w:basedOn w:val="Fuentedeprrafopredeter"/>
    <w:rsid w:val="00611918"/>
  </w:style>
  <w:style w:type="character" w:customStyle="1" w:styleId="UnresolvedMention1">
    <w:name w:val="Unresolved Mention1"/>
    <w:basedOn w:val="Fuentedeprrafopredeter"/>
    <w:uiPriority w:val="99"/>
    <w:semiHidden/>
    <w:unhideWhenUsed/>
    <w:rsid w:val="00FD151D"/>
    <w:rPr>
      <w:color w:val="605E5C"/>
      <w:shd w:val="clear" w:color="auto" w:fill="E1DFDD"/>
    </w:rPr>
  </w:style>
  <w:style w:type="paragraph" w:customStyle="1" w:styleId="paragraph">
    <w:name w:val="paragraph"/>
    <w:basedOn w:val="Normal"/>
    <w:rsid w:val="00E2070D"/>
    <w:pPr>
      <w:spacing w:before="100" w:beforeAutospacing="1" w:after="100" w:afterAutospacing="1"/>
    </w:pPr>
    <w:rPr>
      <w:rFonts w:ascii="Times New Roman" w:eastAsia="Times New Roman" w:hAnsi="Times New Roman" w:cs="Times New Roman"/>
      <w:sz w:val="24"/>
      <w:szCs w:val="24"/>
      <w:lang w:val="es-ES" w:eastAsia="es-ES"/>
    </w:rPr>
  </w:style>
  <w:style w:type="character" w:customStyle="1" w:styleId="normaltextrun">
    <w:name w:val="normaltextrun"/>
    <w:basedOn w:val="Fuentedeprrafopredeter"/>
    <w:rsid w:val="00E2070D"/>
  </w:style>
  <w:style w:type="character" w:customStyle="1" w:styleId="eop">
    <w:name w:val="eop"/>
    <w:basedOn w:val="Fuentedeprrafopredeter"/>
    <w:rsid w:val="00E2070D"/>
  </w:style>
  <w:style w:type="character" w:styleId="Hipervnculovisitado">
    <w:name w:val="FollowedHyperlink"/>
    <w:basedOn w:val="Fuentedeprrafopredeter"/>
    <w:uiPriority w:val="99"/>
    <w:semiHidden/>
    <w:unhideWhenUsed/>
    <w:rsid w:val="003B7C57"/>
    <w:rPr>
      <w:color w:val="2C6EF2" w:themeColor="followedHyperlink"/>
      <w:u w:val="single"/>
    </w:rPr>
  </w:style>
  <w:style w:type="numbering" w:customStyle="1" w:styleId="HeadingsList1">
    <w:name w:val="Headings List1"/>
    <w:uiPriority w:val="99"/>
    <w:rsid w:val="004B2213"/>
    <w:pPr>
      <w:numPr>
        <w:numId w:val="33"/>
      </w:numPr>
    </w:pPr>
  </w:style>
  <w:style w:type="numbering" w:customStyle="1" w:styleId="HeadingsUList1">
    <w:name w:val="Headings U List1"/>
    <w:uiPriority w:val="99"/>
    <w:rsid w:val="004B2213"/>
    <w:pPr>
      <w:numPr>
        <w:numId w:val="3"/>
      </w:numPr>
    </w:pPr>
  </w:style>
  <w:style w:type="numbering" w:customStyle="1" w:styleId="NumberedListMultilevel1">
    <w:name w:val="Numbered List (Multilevel)1"/>
    <w:uiPriority w:val="99"/>
    <w:rsid w:val="004B2213"/>
    <w:pPr>
      <w:numPr>
        <w:numId w:val="32"/>
      </w:numPr>
    </w:pPr>
  </w:style>
  <w:style w:type="table" w:customStyle="1" w:styleId="OWTable1">
    <w:name w:val="OW Table1"/>
    <w:basedOn w:val="Tablanormal"/>
    <w:uiPriority w:val="99"/>
    <w:rsid w:val="004B2213"/>
    <w:pPr>
      <w:spacing w:before="40" w:after="40"/>
    </w:pPr>
    <w:rPr>
      <w:sz w:val="20"/>
      <w:szCs w:val="20"/>
    </w:rPr>
    <w:tblPr>
      <w:tblBorders>
        <w:bottom w:val="single" w:sz="4" w:space="0" w:color="000000" w:themeColor="text1"/>
        <w:insideH w:val="single" w:sz="4" w:space="0" w:color="000000" w:themeColor="text1"/>
      </w:tblBorders>
    </w:tblPr>
    <w:tblStylePr w:type="firstRow">
      <w:pPr>
        <w:jc w:val="left"/>
      </w:pPr>
      <w:rPr>
        <w:rFonts w:asciiTheme="minorHAnsi" w:eastAsiaTheme="minorEastAsia" w:hAnsiTheme="minorHAnsi" w:cstheme="minorBidi"/>
        <w:b/>
        <w:bCs/>
        <w:i w:val="0"/>
        <w:iCs w:val="0"/>
        <w:color w:val="auto"/>
        <w:sz w:val="20"/>
      </w:rPr>
      <w:tblPr/>
      <w:tcPr>
        <w:vAlign w:val="bottom"/>
      </w:tcPr>
    </w:tblStylePr>
    <w:tblStylePr w:type="lastRow">
      <w:rPr>
        <w:rFonts w:asciiTheme="minorHAnsi" w:eastAsiaTheme="minorEastAsia" w:hAnsiTheme="minorHAnsi" w:cstheme="minorBidi"/>
        <w:b/>
        <w:bCs/>
        <w:i w:val="0"/>
        <w:iCs w:val="0"/>
      </w:rPr>
      <w:tblPr/>
      <w:tcPr>
        <w:tcBorders>
          <w:bottom w:val="nil"/>
          <w:insideH w:val="nil"/>
        </w:tcBorders>
      </w:tcPr>
    </w:tblStylePr>
    <w:tblStylePr w:type="firstCol">
      <w:rPr>
        <w:b w:val="0"/>
        <w:bCs/>
      </w:rPr>
    </w:tblStylePr>
  </w:style>
  <w:style w:type="numbering" w:customStyle="1" w:styleId="LowercaseAlphaListMultilevel1">
    <w:name w:val="Lowercase Alpha List (Multilevel)1"/>
    <w:uiPriority w:val="99"/>
    <w:rsid w:val="004B2213"/>
    <w:pPr>
      <w:numPr>
        <w:numId w:val="30"/>
      </w:numPr>
    </w:pPr>
  </w:style>
  <w:style w:type="numbering" w:customStyle="1" w:styleId="UppercaseAlphaListMultilevel1">
    <w:name w:val="Uppercase Alpha List (Multilevel)1"/>
    <w:uiPriority w:val="99"/>
    <w:rsid w:val="004B2213"/>
    <w:pPr>
      <w:numPr>
        <w:numId w:val="31"/>
      </w:numPr>
    </w:pPr>
  </w:style>
  <w:style w:type="numbering" w:customStyle="1" w:styleId="NumberinParenthesesListMultilevel1">
    <w:name w:val="Number in Parentheses List (Multilevel)1"/>
    <w:uiPriority w:val="99"/>
    <w:rsid w:val="004121ED"/>
    <w:pPr>
      <w:numPr>
        <w:numId w:val="5"/>
      </w:numPr>
    </w:pPr>
  </w:style>
  <w:style w:type="numbering" w:customStyle="1" w:styleId="TableBulletsMultilevel1">
    <w:name w:val="Table Bullets (Multilevel)1"/>
    <w:uiPriority w:val="99"/>
    <w:rsid w:val="004B2213"/>
  </w:style>
  <w:style w:type="numbering" w:customStyle="1" w:styleId="TableNumberedMultilevel1">
    <w:name w:val="Table Numbered (Multilevel)1"/>
    <w:uiPriority w:val="99"/>
    <w:rsid w:val="004121ED"/>
    <w:pPr>
      <w:numPr>
        <w:numId w:val="8"/>
      </w:numPr>
    </w:pPr>
  </w:style>
  <w:style w:type="numbering" w:customStyle="1" w:styleId="TableAlphaNumberedMultilevel1">
    <w:name w:val="Table Alpha Numbered (Multilevel)1"/>
    <w:uiPriority w:val="99"/>
    <w:rsid w:val="004B2213"/>
    <w:pPr>
      <w:numPr>
        <w:numId w:val="4"/>
      </w:numPr>
    </w:pPr>
  </w:style>
  <w:style w:type="numbering" w:customStyle="1" w:styleId="ListContinueMultilevel1">
    <w:name w:val="List Continue (Multilevel)1"/>
    <w:uiPriority w:val="99"/>
    <w:rsid w:val="004B2213"/>
    <w:pPr>
      <w:numPr>
        <w:numId w:val="28"/>
      </w:numPr>
    </w:pPr>
  </w:style>
  <w:style w:type="paragraph" w:customStyle="1" w:styleId="Boldunderline">
    <w:name w:val="Bold underline"/>
    <w:basedOn w:val="Textoindependiente"/>
    <w:uiPriority w:val="98"/>
    <w:rsid w:val="00FE4823"/>
    <w:pPr>
      <w:pBdr>
        <w:bottom w:val="single" w:sz="4" w:space="1" w:color="auto"/>
      </w:pBdr>
      <w:spacing w:before="200"/>
    </w:pPr>
    <w:rPr>
      <w:b/>
    </w:rPr>
  </w:style>
  <w:style w:type="paragraph" w:customStyle="1" w:styleId="BulletFootnote">
    <w:name w:val="Bullet Footnote"/>
    <w:basedOn w:val="Listaconvietas"/>
    <w:uiPriority w:val="98"/>
    <w:rsid w:val="009A6FC5"/>
    <w:pPr>
      <w:spacing w:after="20"/>
      <w:ind w:left="216" w:hanging="216"/>
    </w:pPr>
    <w:rPr>
      <w:sz w:val="16"/>
      <w:szCs w:val="16"/>
    </w:rPr>
  </w:style>
  <w:style w:type="paragraph" w:styleId="Revisin">
    <w:name w:val="Revision"/>
    <w:hidden/>
    <w:uiPriority w:val="99"/>
    <w:semiHidden/>
    <w:rsid w:val="00250320"/>
    <w:pPr>
      <w:spacing w:after="0"/>
    </w:pPr>
  </w:style>
  <w:style w:type="paragraph" w:customStyle="1" w:styleId="Tabletextbold">
    <w:name w:val="Table text bold"/>
    <w:basedOn w:val="TableText"/>
    <w:uiPriority w:val="98"/>
    <w:rsid w:val="009B6D36"/>
    <w:rPr>
      <w:rFonts w:eastAsiaTheme="minorHAnsi"/>
      <w:b/>
      <w:bCs/>
      <w:kern w:val="2"/>
      <w:lang w:eastAsia="en-US"/>
      <w14:ligatures w14:val="standardContextual"/>
    </w:rPr>
  </w:style>
  <w:style w:type="character" w:styleId="Mencinsinresolver">
    <w:name w:val="Unresolved Mention"/>
    <w:basedOn w:val="Fuentedeprrafopredeter"/>
    <w:uiPriority w:val="99"/>
    <w:semiHidden/>
    <w:unhideWhenUsed/>
    <w:rsid w:val="006647BF"/>
    <w:rPr>
      <w:color w:val="605E5C"/>
      <w:shd w:val="clear" w:color="auto" w:fill="E1DFDD"/>
    </w:rPr>
  </w:style>
  <w:style w:type="character" w:customStyle="1" w:styleId="PrrafodelistaCar">
    <w:name w:val="Párrafo de lista Car"/>
    <w:aliases w:val="SANT1 Car"/>
    <w:basedOn w:val="Fuentedeprrafopredeter"/>
    <w:link w:val="Prrafodelista"/>
    <w:uiPriority w:val="34"/>
    <w:rsid w:val="0099677A"/>
  </w:style>
  <w:style w:type="paragraph" w:styleId="NormalWeb">
    <w:name w:val="Normal (Web)"/>
    <w:basedOn w:val="Normal"/>
    <w:uiPriority w:val="99"/>
    <w:unhideWhenUsed/>
    <w:rsid w:val="0099677A"/>
    <w:pPr>
      <w:spacing w:before="100" w:beforeAutospacing="1" w:after="100" w:afterAutospacing="1"/>
    </w:pPr>
    <w:rPr>
      <w:rFonts w:ascii="Times New Roman" w:eastAsia="Times New Roman" w:hAnsi="Times New Roman" w:cs="Times New Roman"/>
      <w:sz w:val="24"/>
      <w:szCs w:val="24"/>
      <w:lang w:val="es-ES" w:eastAsia="es-ES"/>
    </w:rPr>
  </w:style>
  <w:style w:type="paragraph" w:customStyle="1" w:styleId="Default">
    <w:name w:val="Default"/>
    <w:rsid w:val="0099677A"/>
    <w:pPr>
      <w:autoSpaceDE w:val="0"/>
      <w:autoSpaceDN w:val="0"/>
      <w:adjustRightInd w:val="0"/>
      <w:spacing w:after="0"/>
    </w:pPr>
    <w:rPr>
      <w:rFonts w:ascii="Times New Roman" w:eastAsiaTheme="minorHAnsi" w:hAnsi="Times New Roman" w:cs="Times New Roman"/>
      <w:color w:val="000000"/>
      <w:sz w:val="24"/>
      <w:szCs w:val="24"/>
      <w:lang w:val="es-ES" w:eastAsia="en-US"/>
    </w:rPr>
  </w:style>
  <w:style w:type="paragraph" w:customStyle="1" w:styleId="TEXTO0">
    <w:name w:val="TEXTO"/>
    <w:basedOn w:val="Normal"/>
    <w:link w:val="TEXTOChar"/>
    <w:qFormat/>
    <w:rsid w:val="00A403EC"/>
    <w:pPr>
      <w:spacing w:before="80" w:after="80"/>
      <w:ind w:left="567"/>
      <w:jc w:val="both"/>
    </w:pPr>
    <w:rPr>
      <w:rFonts w:ascii="Arial" w:eastAsia="Times New Roman" w:hAnsi="Arial" w:cs="Times New Roman"/>
      <w:szCs w:val="20"/>
      <w:lang w:val="es-ES" w:eastAsia="en-US"/>
    </w:rPr>
  </w:style>
  <w:style w:type="character" w:customStyle="1" w:styleId="TEXTOChar">
    <w:name w:val="TEXTO Char"/>
    <w:basedOn w:val="Fuentedeprrafopredeter"/>
    <w:link w:val="TEXTO0"/>
    <w:rsid w:val="00A403EC"/>
    <w:rPr>
      <w:rFonts w:ascii="Arial" w:eastAsia="Times New Roman" w:hAnsi="Arial" w:cs="Times New Roman"/>
      <w:szCs w:val="20"/>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60856">
      <w:bodyDiv w:val="1"/>
      <w:marLeft w:val="0"/>
      <w:marRight w:val="0"/>
      <w:marTop w:val="0"/>
      <w:marBottom w:val="0"/>
      <w:divBdr>
        <w:top w:val="none" w:sz="0" w:space="0" w:color="auto"/>
        <w:left w:val="none" w:sz="0" w:space="0" w:color="auto"/>
        <w:bottom w:val="none" w:sz="0" w:space="0" w:color="auto"/>
        <w:right w:val="none" w:sz="0" w:space="0" w:color="auto"/>
      </w:divBdr>
    </w:div>
    <w:div w:id="7487434">
      <w:bodyDiv w:val="1"/>
      <w:marLeft w:val="0"/>
      <w:marRight w:val="0"/>
      <w:marTop w:val="0"/>
      <w:marBottom w:val="0"/>
      <w:divBdr>
        <w:top w:val="none" w:sz="0" w:space="0" w:color="auto"/>
        <w:left w:val="none" w:sz="0" w:space="0" w:color="auto"/>
        <w:bottom w:val="none" w:sz="0" w:space="0" w:color="auto"/>
        <w:right w:val="none" w:sz="0" w:space="0" w:color="auto"/>
      </w:divBdr>
    </w:div>
    <w:div w:id="8797543">
      <w:bodyDiv w:val="1"/>
      <w:marLeft w:val="0"/>
      <w:marRight w:val="0"/>
      <w:marTop w:val="0"/>
      <w:marBottom w:val="0"/>
      <w:divBdr>
        <w:top w:val="none" w:sz="0" w:space="0" w:color="auto"/>
        <w:left w:val="none" w:sz="0" w:space="0" w:color="auto"/>
        <w:bottom w:val="none" w:sz="0" w:space="0" w:color="auto"/>
        <w:right w:val="none" w:sz="0" w:space="0" w:color="auto"/>
      </w:divBdr>
    </w:div>
    <w:div w:id="34548215">
      <w:bodyDiv w:val="1"/>
      <w:marLeft w:val="0"/>
      <w:marRight w:val="0"/>
      <w:marTop w:val="0"/>
      <w:marBottom w:val="0"/>
      <w:divBdr>
        <w:top w:val="none" w:sz="0" w:space="0" w:color="auto"/>
        <w:left w:val="none" w:sz="0" w:space="0" w:color="auto"/>
        <w:bottom w:val="none" w:sz="0" w:space="0" w:color="auto"/>
        <w:right w:val="none" w:sz="0" w:space="0" w:color="auto"/>
      </w:divBdr>
    </w:div>
    <w:div w:id="38863102">
      <w:bodyDiv w:val="1"/>
      <w:marLeft w:val="0"/>
      <w:marRight w:val="0"/>
      <w:marTop w:val="0"/>
      <w:marBottom w:val="0"/>
      <w:divBdr>
        <w:top w:val="none" w:sz="0" w:space="0" w:color="auto"/>
        <w:left w:val="none" w:sz="0" w:space="0" w:color="auto"/>
        <w:bottom w:val="none" w:sz="0" w:space="0" w:color="auto"/>
        <w:right w:val="none" w:sz="0" w:space="0" w:color="auto"/>
      </w:divBdr>
    </w:div>
    <w:div w:id="45223616">
      <w:bodyDiv w:val="1"/>
      <w:marLeft w:val="0"/>
      <w:marRight w:val="0"/>
      <w:marTop w:val="0"/>
      <w:marBottom w:val="0"/>
      <w:divBdr>
        <w:top w:val="none" w:sz="0" w:space="0" w:color="auto"/>
        <w:left w:val="none" w:sz="0" w:space="0" w:color="auto"/>
        <w:bottom w:val="none" w:sz="0" w:space="0" w:color="auto"/>
        <w:right w:val="none" w:sz="0" w:space="0" w:color="auto"/>
      </w:divBdr>
      <w:divsChild>
        <w:div w:id="1640182591">
          <w:marLeft w:val="0"/>
          <w:marRight w:val="0"/>
          <w:marTop w:val="0"/>
          <w:marBottom w:val="0"/>
          <w:divBdr>
            <w:top w:val="none" w:sz="0" w:space="0" w:color="auto"/>
            <w:left w:val="none" w:sz="0" w:space="0" w:color="auto"/>
            <w:bottom w:val="none" w:sz="0" w:space="0" w:color="auto"/>
            <w:right w:val="none" w:sz="0" w:space="0" w:color="auto"/>
          </w:divBdr>
          <w:divsChild>
            <w:div w:id="25496204">
              <w:marLeft w:val="0"/>
              <w:marRight w:val="0"/>
              <w:marTop w:val="0"/>
              <w:marBottom w:val="0"/>
              <w:divBdr>
                <w:top w:val="none" w:sz="0" w:space="0" w:color="auto"/>
                <w:left w:val="none" w:sz="0" w:space="0" w:color="auto"/>
                <w:bottom w:val="none" w:sz="0" w:space="0" w:color="auto"/>
                <w:right w:val="none" w:sz="0" w:space="0" w:color="auto"/>
              </w:divBdr>
              <w:divsChild>
                <w:div w:id="1520300">
                  <w:marLeft w:val="0"/>
                  <w:marRight w:val="0"/>
                  <w:marTop w:val="0"/>
                  <w:marBottom w:val="0"/>
                  <w:divBdr>
                    <w:top w:val="none" w:sz="0" w:space="0" w:color="auto"/>
                    <w:left w:val="none" w:sz="0" w:space="0" w:color="auto"/>
                    <w:bottom w:val="none" w:sz="0" w:space="0" w:color="auto"/>
                    <w:right w:val="none" w:sz="0" w:space="0" w:color="auto"/>
                  </w:divBdr>
                </w:div>
              </w:divsChild>
            </w:div>
            <w:div w:id="36589893">
              <w:marLeft w:val="0"/>
              <w:marRight w:val="0"/>
              <w:marTop w:val="0"/>
              <w:marBottom w:val="0"/>
              <w:divBdr>
                <w:top w:val="none" w:sz="0" w:space="0" w:color="auto"/>
                <w:left w:val="none" w:sz="0" w:space="0" w:color="auto"/>
                <w:bottom w:val="none" w:sz="0" w:space="0" w:color="auto"/>
                <w:right w:val="none" w:sz="0" w:space="0" w:color="auto"/>
              </w:divBdr>
              <w:divsChild>
                <w:div w:id="766970644">
                  <w:marLeft w:val="0"/>
                  <w:marRight w:val="0"/>
                  <w:marTop w:val="0"/>
                  <w:marBottom w:val="0"/>
                  <w:divBdr>
                    <w:top w:val="none" w:sz="0" w:space="0" w:color="auto"/>
                    <w:left w:val="none" w:sz="0" w:space="0" w:color="auto"/>
                    <w:bottom w:val="none" w:sz="0" w:space="0" w:color="auto"/>
                    <w:right w:val="none" w:sz="0" w:space="0" w:color="auto"/>
                  </w:divBdr>
                </w:div>
              </w:divsChild>
            </w:div>
            <w:div w:id="135147124">
              <w:marLeft w:val="0"/>
              <w:marRight w:val="0"/>
              <w:marTop w:val="0"/>
              <w:marBottom w:val="0"/>
              <w:divBdr>
                <w:top w:val="none" w:sz="0" w:space="0" w:color="auto"/>
                <w:left w:val="none" w:sz="0" w:space="0" w:color="auto"/>
                <w:bottom w:val="none" w:sz="0" w:space="0" w:color="auto"/>
                <w:right w:val="none" w:sz="0" w:space="0" w:color="auto"/>
              </w:divBdr>
              <w:divsChild>
                <w:div w:id="1513716024">
                  <w:marLeft w:val="0"/>
                  <w:marRight w:val="0"/>
                  <w:marTop w:val="0"/>
                  <w:marBottom w:val="0"/>
                  <w:divBdr>
                    <w:top w:val="none" w:sz="0" w:space="0" w:color="auto"/>
                    <w:left w:val="none" w:sz="0" w:space="0" w:color="auto"/>
                    <w:bottom w:val="none" w:sz="0" w:space="0" w:color="auto"/>
                    <w:right w:val="none" w:sz="0" w:space="0" w:color="auto"/>
                  </w:divBdr>
                </w:div>
              </w:divsChild>
            </w:div>
            <w:div w:id="139229363">
              <w:marLeft w:val="0"/>
              <w:marRight w:val="0"/>
              <w:marTop w:val="0"/>
              <w:marBottom w:val="0"/>
              <w:divBdr>
                <w:top w:val="none" w:sz="0" w:space="0" w:color="auto"/>
                <w:left w:val="none" w:sz="0" w:space="0" w:color="auto"/>
                <w:bottom w:val="none" w:sz="0" w:space="0" w:color="auto"/>
                <w:right w:val="none" w:sz="0" w:space="0" w:color="auto"/>
              </w:divBdr>
              <w:divsChild>
                <w:div w:id="1559777352">
                  <w:marLeft w:val="0"/>
                  <w:marRight w:val="0"/>
                  <w:marTop w:val="0"/>
                  <w:marBottom w:val="0"/>
                  <w:divBdr>
                    <w:top w:val="none" w:sz="0" w:space="0" w:color="auto"/>
                    <w:left w:val="none" w:sz="0" w:space="0" w:color="auto"/>
                    <w:bottom w:val="none" w:sz="0" w:space="0" w:color="auto"/>
                    <w:right w:val="none" w:sz="0" w:space="0" w:color="auto"/>
                  </w:divBdr>
                </w:div>
              </w:divsChild>
            </w:div>
            <w:div w:id="165756818">
              <w:marLeft w:val="0"/>
              <w:marRight w:val="0"/>
              <w:marTop w:val="0"/>
              <w:marBottom w:val="0"/>
              <w:divBdr>
                <w:top w:val="none" w:sz="0" w:space="0" w:color="auto"/>
                <w:left w:val="none" w:sz="0" w:space="0" w:color="auto"/>
                <w:bottom w:val="none" w:sz="0" w:space="0" w:color="auto"/>
                <w:right w:val="none" w:sz="0" w:space="0" w:color="auto"/>
              </w:divBdr>
              <w:divsChild>
                <w:div w:id="541940696">
                  <w:marLeft w:val="0"/>
                  <w:marRight w:val="0"/>
                  <w:marTop w:val="0"/>
                  <w:marBottom w:val="0"/>
                  <w:divBdr>
                    <w:top w:val="none" w:sz="0" w:space="0" w:color="auto"/>
                    <w:left w:val="none" w:sz="0" w:space="0" w:color="auto"/>
                    <w:bottom w:val="none" w:sz="0" w:space="0" w:color="auto"/>
                    <w:right w:val="none" w:sz="0" w:space="0" w:color="auto"/>
                  </w:divBdr>
                </w:div>
              </w:divsChild>
            </w:div>
            <w:div w:id="227426659">
              <w:marLeft w:val="0"/>
              <w:marRight w:val="0"/>
              <w:marTop w:val="0"/>
              <w:marBottom w:val="0"/>
              <w:divBdr>
                <w:top w:val="none" w:sz="0" w:space="0" w:color="auto"/>
                <w:left w:val="none" w:sz="0" w:space="0" w:color="auto"/>
                <w:bottom w:val="none" w:sz="0" w:space="0" w:color="auto"/>
                <w:right w:val="none" w:sz="0" w:space="0" w:color="auto"/>
              </w:divBdr>
              <w:divsChild>
                <w:div w:id="1125539673">
                  <w:marLeft w:val="0"/>
                  <w:marRight w:val="0"/>
                  <w:marTop w:val="0"/>
                  <w:marBottom w:val="0"/>
                  <w:divBdr>
                    <w:top w:val="none" w:sz="0" w:space="0" w:color="auto"/>
                    <w:left w:val="none" w:sz="0" w:space="0" w:color="auto"/>
                    <w:bottom w:val="none" w:sz="0" w:space="0" w:color="auto"/>
                    <w:right w:val="none" w:sz="0" w:space="0" w:color="auto"/>
                  </w:divBdr>
                </w:div>
              </w:divsChild>
            </w:div>
            <w:div w:id="242420820">
              <w:marLeft w:val="0"/>
              <w:marRight w:val="0"/>
              <w:marTop w:val="0"/>
              <w:marBottom w:val="0"/>
              <w:divBdr>
                <w:top w:val="none" w:sz="0" w:space="0" w:color="auto"/>
                <w:left w:val="none" w:sz="0" w:space="0" w:color="auto"/>
                <w:bottom w:val="none" w:sz="0" w:space="0" w:color="auto"/>
                <w:right w:val="none" w:sz="0" w:space="0" w:color="auto"/>
              </w:divBdr>
              <w:divsChild>
                <w:div w:id="710348618">
                  <w:marLeft w:val="0"/>
                  <w:marRight w:val="0"/>
                  <w:marTop w:val="0"/>
                  <w:marBottom w:val="0"/>
                  <w:divBdr>
                    <w:top w:val="none" w:sz="0" w:space="0" w:color="auto"/>
                    <w:left w:val="none" w:sz="0" w:space="0" w:color="auto"/>
                    <w:bottom w:val="none" w:sz="0" w:space="0" w:color="auto"/>
                    <w:right w:val="none" w:sz="0" w:space="0" w:color="auto"/>
                  </w:divBdr>
                </w:div>
              </w:divsChild>
            </w:div>
            <w:div w:id="326445351">
              <w:marLeft w:val="0"/>
              <w:marRight w:val="0"/>
              <w:marTop w:val="0"/>
              <w:marBottom w:val="0"/>
              <w:divBdr>
                <w:top w:val="none" w:sz="0" w:space="0" w:color="auto"/>
                <w:left w:val="none" w:sz="0" w:space="0" w:color="auto"/>
                <w:bottom w:val="none" w:sz="0" w:space="0" w:color="auto"/>
                <w:right w:val="none" w:sz="0" w:space="0" w:color="auto"/>
              </w:divBdr>
              <w:divsChild>
                <w:div w:id="26613185">
                  <w:marLeft w:val="0"/>
                  <w:marRight w:val="0"/>
                  <w:marTop w:val="0"/>
                  <w:marBottom w:val="0"/>
                  <w:divBdr>
                    <w:top w:val="none" w:sz="0" w:space="0" w:color="auto"/>
                    <w:left w:val="none" w:sz="0" w:space="0" w:color="auto"/>
                    <w:bottom w:val="none" w:sz="0" w:space="0" w:color="auto"/>
                    <w:right w:val="none" w:sz="0" w:space="0" w:color="auto"/>
                  </w:divBdr>
                </w:div>
              </w:divsChild>
            </w:div>
            <w:div w:id="334307304">
              <w:marLeft w:val="0"/>
              <w:marRight w:val="0"/>
              <w:marTop w:val="0"/>
              <w:marBottom w:val="0"/>
              <w:divBdr>
                <w:top w:val="none" w:sz="0" w:space="0" w:color="auto"/>
                <w:left w:val="none" w:sz="0" w:space="0" w:color="auto"/>
                <w:bottom w:val="none" w:sz="0" w:space="0" w:color="auto"/>
                <w:right w:val="none" w:sz="0" w:space="0" w:color="auto"/>
              </w:divBdr>
              <w:divsChild>
                <w:div w:id="51855769">
                  <w:marLeft w:val="0"/>
                  <w:marRight w:val="0"/>
                  <w:marTop w:val="0"/>
                  <w:marBottom w:val="0"/>
                  <w:divBdr>
                    <w:top w:val="none" w:sz="0" w:space="0" w:color="auto"/>
                    <w:left w:val="none" w:sz="0" w:space="0" w:color="auto"/>
                    <w:bottom w:val="none" w:sz="0" w:space="0" w:color="auto"/>
                    <w:right w:val="none" w:sz="0" w:space="0" w:color="auto"/>
                  </w:divBdr>
                </w:div>
              </w:divsChild>
            </w:div>
            <w:div w:id="337345342">
              <w:marLeft w:val="0"/>
              <w:marRight w:val="0"/>
              <w:marTop w:val="0"/>
              <w:marBottom w:val="0"/>
              <w:divBdr>
                <w:top w:val="none" w:sz="0" w:space="0" w:color="auto"/>
                <w:left w:val="none" w:sz="0" w:space="0" w:color="auto"/>
                <w:bottom w:val="none" w:sz="0" w:space="0" w:color="auto"/>
                <w:right w:val="none" w:sz="0" w:space="0" w:color="auto"/>
              </w:divBdr>
              <w:divsChild>
                <w:div w:id="1407532080">
                  <w:marLeft w:val="0"/>
                  <w:marRight w:val="0"/>
                  <w:marTop w:val="0"/>
                  <w:marBottom w:val="0"/>
                  <w:divBdr>
                    <w:top w:val="none" w:sz="0" w:space="0" w:color="auto"/>
                    <w:left w:val="none" w:sz="0" w:space="0" w:color="auto"/>
                    <w:bottom w:val="none" w:sz="0" w:space="0" w:color="auto"/>
                    <w:right w:val="none" w:sz="0" w:space="0" w:color="auto"/>
                  </w:divBdr>
                </w:div>
              </w:divsChild>
            </w:div>
            <w:div w:id="351613774">
              <w:marLeft w:val="0"/>
              <w:marRight w:val="0"/>
              <w:marTop w:val="0"/>
              <w:marBottom w:val="0"/>
              <w:divBdr>
                <w:top w:val="none" w:sz="0" w:space="0" w:color="auto"/>
                <w:left w:val="none" w:sz="0" w:space="0" w:color="auto"/>
                <w:bottom w:val="none" w:sz="0" w:space="0" w:color="auto"/>
                <w:right w:val="none" w:sz="0" w:space="0" w:color="auto"/>
              </w:divBdr>
              <w:divsChild>
                <w:div w:id="317654824">
                  <w:marLeft w:val="0"/>
                  <w:marRight w:val="0"/>
                  <w:marTop w:val="0"/>
                  <w:marBottom w:val="0"/>
                  <w:divBdr>
                    <w:top w:val="none" w:sz="0" w:space="0" w:color="auto"/>
                    <w:left w:val="none" w:sz="0" w:space="0" w:color="auto"/>
                    <w:bottom w:val="none" w:sz="0" w:space="0" w:color="auto"/>
                    <w:right w:val="none" w:sz="0" w:space="0" w:color="auto"/>
                  </w:divBdr>
                </w:div>
              </w:divsChild>
            </w:div>
            <w:div w:id="355617590">
              <w:marLeft w:val="0"/>
              <w:marRight w:val="0"/>
              <w:marTop w:val="0"/>
              <w:marBottom w:val="0"/>
              <w:divBdr>
                <w:top w:val="none" w:sz="0" w:space="0" w:color="auto"/>
                <w:left w:val="none" w:sz="0" w:space="0" w:color="auto"/>
                <w:bottom w:val="none" w:sz="0" w:space="0" w:color="auto"/>
                <w:right w:val="none" w:sz="0" w:space="0" w:color="auto"/>
              </w:divBdr>
              <w:divsChild>
                <w:div w:id="1547060860">
                  <w:marLeft w:val="0"/>
                  <w:marRight w:val="0"/>
                  <w:marTop w:val="0"/>
                  <w:marBottom w:val="0"/>
                  <w:divBdr>
                    <w:top w:val="none" w:sz="0" w:space="0" w:color="auto"/>
                    <w:left w:val="none" w:sz="0" w:space="0" w:color="auto"/>
                    <w:bottom w:val="none" w:sz="0" w:space="0" w:color="auto"/>
                    <w:right w:val="none" w:sz="0" w:space="0" w:color="auto"/>
                  </w:divBdr>
                </w:div>
              </w:divsChild>
            </w:div>
            <w:div w:id="358051282">
              <w:marLeft w:val="0"/>
              <w:marRight w:val="0"/>
              <w:marTop w:val="0"/>
              <w:marBottom w:val="0"/>
              <w:divBdr>
                <w:top w:val="none" w:sz="0" w:space="0" w:color="auto"/>
                <w:left w:val="none" w:sz="0" w:space="0" w:color="auto"/>
                <w:bottom w:val="none" w:sz="0" w:space="0" w:color="auto"/>
                <w:right w:val="none" w:sz="0" w:space="0" w:color="auto"/>
              </w:divBdr>
              <w:divsChild>
                <w:div w:id="91971865">
                  <w:marLeft w:val="0"/>
                  <w:marRight w:val="0"/>
                  <w:marTop w:val="0"/>
                  <w:marBottom w:val="0"/>
                  <w:divBdr>
                    <w:top w:val="none" w:sz="0" w:space="0" w:color="auto"/>
                    <w:left w:val="none" w:sz="0" w:space="0" w:color="auto"/>
                    <w:bottom w:val="none" w:sz="0" w:space="0" w:color="auto"/>
                    <w:right w:val="none" w:sz="0" w:space="0" w:color="auto"/>
                  </w:divBdr>
                </w:div>
              </w:divsChild>
            </w:div>
            <w:div w:id="372118074">
              <w:marLeft w:val="0"/>
              <w:marRight w:val="0"/>
              <w:marTop w:val="0"/>
              <w:marBottom w:val="0"/>
              <w:divBdr>
                <w:top w:val="none" w:sz="0" w:space="0" w:color="auto"/>
                <w:left w:val="none" w:sz="0" w:space="0" w:color="auto"/>
                <w:bottom w:val="none" w:sz="0" w:space="0" w:color="auto"/>
                <w:right w:val="none" w:sz="0" w:space="0" w:color="auto"/>
              </w:divBdr>
              <w:divsChild>
                <w:div w:id="1087537055">
                  <w:marLeft w:val="0"/>
                  <w:marRight w:val="0"/>
                  <w:marTop w:val="0"/>
                  <w:marBottom w:val="0"/>
                  <w:divBdr>
                    <w:top w:val="none" w:sz="0" w:space="0" w:color="auto"/>
                    <w:left w:val="none" w:sz="0" w:space="0" w:color="auto"/>
                    <w:bottom w:val="none" w:sz="0" w:space="0" w:color="auto"/>
                    <w:right w:val="none" w:sz="0" w:space="0" w:color="auto"/>
                  </w:divBdr>
                </w:div>
              </w:divsChild>
            </w:div>
            <w:div w:id="434712096">
              <w:marLeft w:val="0"/>
              <w:marRight w:val="0"/>
              <w:marTop w:val="0"/>
              <w:marBottom w:val="0"/>
              <w:divBdr>
                <w:top w:val="none" w:sz="0" w:space="0" w:color="auto"/>
                <w:left w:val="none" w:sz="0" w:space="0" w:color="auto"/>
                <w:bottom w:val="none" w:sz="0" w:space="0" w:color="auto"/>
                <w:right w:val="none" w:sz="0" w:space="0" w:color="auto"/>
              </w:divBdr>
              <w:divsChild>
                <w:div w:id="953289726">
                  <w:marLeft w:val="0"/>
                  <w:marRight w:val="0"/>
                  <w:marTop w:val="0"/>
                  <w:marBottom w:val="0"/>
                  <w:divBdr>
                    <w:top w:val="none" w:sz="0" w:space="0" w:color="auto"/>
                    <w:left w:val="none" w:sz="0" w:space="0" w:color="auto"/>
                    <w:bottom w:val="none" w:sz="0" w:space="0" w:color="auto"/>
                    <w:right w:val="none" w:sz="0" w:space="0" w:color="auto"/>
                  </w:divBdr>
                </w:div>
              </w:divsChild>
            </w:div>
            <w:div w:id="463159547">
              <w:marLeft w:val="0"/>
              <w:marRight w:val="0"/>
              <w:marTop w:val="0"/>
              <w:marBottom w:val="0"/>
              <w:divBdr>
                <w:top w:val="none" w:sz="0" w:space="0" w:color="auto"/>
                <w:left w:val="none" w:sz="0" w:space="0" w:color="auto"/>
                <w:bottom w:val="none" w:sz="0" w:space="0" w:color="auto"/>
                <w:right w:val="none" w:sz="0" w:space="0" w:color="auto"/>
              </w:divBdr>
              <w:divsChild>
                <w:div w:id="916211200">
                  <w:marLeft w:val="0"/>
                  <w:marRight w:val="0"/>
                  <w:marTop w:val="0"/>
                  <w:marBottom w:val="0"/>
                  <w:divBdr>
                    <w:top w:val="none" w:sz="0" w:space="0" w:color="auto"/>
                    <w:left w:val="none" w:sz="0" w:space="0" w:color="auto"/>
                    <w:bottom w:val="none" w:sz="0" w:space="0" w:color="auto"/>
                    <w:right w:val="none" w:sz="0" w:space="0" w:color="auto"/>
                  </w:divBdr>
                </w:div>
              </w:divsChild>
            </w:div>
            <w:div w:id="472135825">
              <w:marLeft w:val="0"/>
              <w:marRight w:val="0"/>
              <w:marTop w:val="0"/>
              <w:marBottom w:val="0"/>
              <w:divBdr>
                <w:top w:val="none" w:sz="0" w:space="0" w:color="auto"/>
                <w:left w:val="none" w:sz="0" w:space="0" w:color="auto"/>
                <w:bottom w:val="none" w:sz="0" w:space="0" w:color="auto"/>
                <w:right w:val="none" w:sz="0" w:space="0" w:color="auto"/>
              </w:divBdr>
              <w:divsChild>
                <w:div w:id="363293551">
                  <w:marLeft w:val="0"/>
                  <w:marRight w:val="0"/>
                  <w:marTop w:val="0"/>
                  <w:marBottom w:val="0"/>
                  <w:divBdr>
                    <w:top w:val="none" w:sz="0" w:space="0" w:color="auto"/>
                    <w:left w:val="none" w:sz="0" w:space="0" w:color="auto"/>
                    <w:bottom w:val="none" w:sz="0" w:space="0" w:color="auto"/>
                    <w:right w:val="none" w:sz="0" w:space="0" w:color="auto"/>
                  </w:divBdr>
                </w:div>
              </w:divsChild>
            </w:div>
            <w:div w:id="488516579">
              <w:marLeft w:val="0"/>
              <w:marRight w:val="0"/>
              <w:marTop w:val="0"/>
              <w:marBottom w:val="0"/>
              <w:divBdr>
                <w:top w:val="none" w:sz="0" w:space="0" w:color="auto"/>
                <w:left w:val="none" w:sz="0" w:space="0" w:color="auto"/>
                <w:bottom w:val="none" w:sz="0" w:space="0" w:color="auto"/>
                <w:right w:val="none" w:sz="0" w:space="0" w:color="auto"/>
              </w:divBdr>
              <w:divsChild>
                <w:div w:id="493187584">
                  <w:marLeft w:val="0"/>
                  <w:marRight w:val="0"/>
                  <w:marTop w:val="0"/>
                  <w:marBottom w:val="0"/>
                  <w:divBdr>
                    <w:top w:val="none" w:sz="0" w:space="0" w:color="auto"/>
                    <w:left w:val="none" w:sz="0" w:space="0" w:color="auto"/>
                    <w:bottom w:val="none" w:sz="0" w:space="0" w:color="auto"/>
                    <w:right w:val="none" w:sz="0" w:space="0" w:color="auto"/>
                  </w:divBdr>
                </w:div>
              </w:divsChild>
            </w:div>
            <w:div w:id="495148025">
              <w:marLeft w:val="0"/>
              <w:marRight w:val="0"/>
              <w:marTop w:val="0"/>
              <w:marBottom w:val="0"/>
              <w:divBdr>
                <w:top w:val="none" w:sz="0" w:space="0" w:color="auto"/>
                <w:left w:val="none" w:sz="0" w:space="0" w:color="auto"/>
                <w:bottom w:val="none" w:sz="0" w:space="0" w:color="auto"/>
                <w:right w:val="none" w:sz="0" w:space="0" w:color="auto"/>
              </w:divBdr>
              <w:divsChild>
                <w:div w:id="698628004">
                  <w:marLeft w:val="0"/>
                  <w:marRight w:val="0"/>
                  <w:marTop w:val="0"/>
                  <w:marBottom w:val="0"/>
                  <w:divBdr>
                    <w:top w:val="none" w:sz="0" w:space="0" w:color="auto"/>
                    <w:left w:val="none" w:sz="0" w:space="0" w:color="auto"/>
                    <w:bottom w:val="none" w:sz="0" w:space="0" w:color="auto"/>
                    <w:right w:val="none" w:sz="0" w:space="0" w:color="auto"/>
                  </w:divBdr>
                </w:div>
              </w:divsChild>
            </w:div>
            <w:div w:id="513884157">
              <w:marLeft w:val="0"/>
              <w:marRight w:val="0"/>
              <w:marTop w:val="0"/>
              <w:marBottom w:val="0"/>
              <w:divBdr>
                <w:top w:val="none" w:sz="0" w:space="0" w:color="auto"/>
                <w:left w:val="none" w:sz="0" w:space="0" w:color="auto"/>
                <w:bottom w:val="none" w:sz="0" w:space="0" w:color="auto"/>
                <w:right w:val="none" w:sz="0" w:space="0" w:color="auto"/>
              </w:divBdr>
              <w:divsChild>
                <w:div w:id="911768372">
                  <w:marLeft w:val="0"/>
                  <w:marRight w:val="0"/>
                  <w:marTop w:val="0"/>
                  <w:marBottom w:val="0"/>
                  <w:divBdr>
                    <w:top w:val="none" w:sz="0" w:space="0" w:color="auto"/>
                    <w:left w:val="none" w:sz="0" w:space="0" w:color="auto"/>
                    <w:bottom w:val="none" w:sz="0" w:space="0" w:color="auto"/>
                    <w:right w:val="none" w:sz="0" w:space="0" w:color="auto"/>
                  </w:divBdr>
                </w:div>
              </w:divsChild>
            </w:div>
            <w:div w:id="523596956">
              <w:marLeft w:val="0"/>
              <w:marRight w:val="0"/>
              <w:marTop w:val="0"/>
              <w:marBottom w:val="0"/>
              <w:divBdr>
                <w:top w:val="none" w:sz="0" w:space="0" w:color="auto"/>
                <w:left w:val="none" w:sz="0" w:space="0" w:color="auto"/>
                <w:bottom w:val="none" w:sz="0" w:space="0" w:color="auto"/>
                <w:right w:val="none" w:sz="0" w:space="0" w:color="auto"/>
              </w:divBdr>
              <w:divsChild>
                <w:div w:id="1568343621">
                  <w:marLeft w:val="0"/>
                  <w:marRight w:val="0"/>
                  <w:marTop w:val="0"/>
                  <w:marBottom w:val="0"/>
                  <w:divBdr>
                    <w:top w:val="none" w:sz="0" w:space="0" w:color="auto"/>
                    <w:left w:val="none" w:sz="0" w:space="0" w:color="auto"/>
                    <w:bottom w:val="none" w:sz="0" w:space="0" w:color="auto"/>
                    <w:right w:val="none" w:sz="0" w:space="0" w:color="auto"/>
                  </w:divBdr>
                </w:div>
              </w:divsChild>
            </w:div>
            <w:div w:id="537813038">
              <w:marLeft w:val="0"/>
              <w:marRight w:val="0"/>
              <w:marTop w:val="0"/>
              <w:marBottom w:val="0"/>
              <w:divBdr>
                <w:top w:val="none" w:sz="0" w:space="0" w:color="auto"/>
                <w:left w:val="none" w:sz="0" w:space="0" w:color="auto"/>
                <w:bottom w:val="none" w:sz="0" w:space="0" w:color="auto"/>
                <w:right w:val="none" w:sz="0" w:space="0" w:color="auto"/>
              </w:divBdr>
              <w:divsChild>
                <w:div w:id="254828658">
                  <w:marLeft w:val="0"/>
                  <w:marRight w:val="0"/>
                  <w:marTop w:val="0"/>
                  <w:marBottom w:val="0"/>
                  <w:divBdr>
                    <w:top w:val="none" w:sz="0" w:space="0" w:color="auto"/>
                    <w:left w:val="none" w:sz="0" w:space="0" w:color="auto"/>
                    <w:bottom w:val="none" w:sz="0" w:space="0" w:color="auto"/>
                    <w:right w:val="none" w:sz="0" w:space="0" w:color="auto"/>
                  </w:divBdr>
                </w:div>
              </w:divsChild>
            </w:div>
            <w:div w:id="576937404">
              <w:marLeft w:val="0"/>
              <w:marRight w:val="0"/>
              <w:marTop w:val="0"/>
              <w:marBottom w:val="0"/>
              <w:divBdr>
                <w:top w:val="none" w:sz="0" w:space="0" w:color="auto"/>
                <w:left w:val="none" w:sz="0" w:space="0" w:color="auto"/>
                <w:bottom w:val="none" w:sz="0" w:space="0" w:color="auto"/>
                <w:right w:val="none" w:sz="0" w:space="0" w:color="auto"/>
              </w:divBdr>
              <w:divsChild>
                <w:div w:id="505439667">
                  <w:marLeft w:val="0"/>
                  <w:marRight w:val="0"/>
                  <w:marTop w:val="0"/>
                  <w:marBottom w:val="0"/>
                  <w:divBdr>
                    <w:top w:val="none" w:sz="0" w:space="0" w:color="auto"/>
                    <w:left w:val="none" w:sz="0" w:space="0" w:color="auto"/>
                    <w:bottom w:val="none" w:sz="0" w:space="0" w:color="auto"/>
                    <w:right w:val="none" w:sz="0" w:space="0" w:color="auto"/>
                  </w:divBdr>
                </w:div>
              </w:divsChild>
            </w:div>
            <w:div w:id="612591803">
              <w:marLeft w:val="0"/>
              <w:marRight w:val="0"/>
              <w:marTop w:val="0"/>
              <w:marBottom w:val="0"/>
              <w:divBdr>
                <w:top w:val="none" w:sz="0" w:space="0" w:color="auto"/>
                <w:left w:val="none" w:sz="0" w:space="0" w:color="auto"/>
                <w:bottom w:val="none" w:sz="0" w:space="0" w:color="auto"/>
                <w:right w:val="none" w:sz="0" w:space="0" w:color="auto"/>
              </w:divBdr>
              <w:divsChild>
                <w:div w:id="714081251">
                  <w:marLeft w:val="0"/>
                  <w:marRight w:val="0"/>
                  <w:marTop w:val="0"/>
                  <w:marBottom w:val="0"/>
                  <w:divBdr>
                    <w:top w:val="none" w:sz="0" w:space="0" w:color="auto"/>
                    <w:left w:val="none" w:sz="0" w:space="0" w:color="auto"/>
                    <w:bottom w:val="none" w:sz="0" w:space="0" w:color="auto"/>
                    <w:right w:val="none" w:sz="0" w:space="0" w:color="auto"/>
                  </w:divBdr>
                </w:div>
              </w:divsChild>
            </w:div>
            <w:div w:id="671881427">
              <w:marLeft w:val="0"/>
              <w:marRight w:val="0"/>
              <w:marTop w:val="0"/>
              <w:marBottom w:val="0"/>
              <w:divBdr>
                <w:top w:val="none" w:sz="0" w:space="0" w:color="auto"/>
                <w:left w:val="none" w:sz="0" w:space="0" w:color="auto"/>
                <w:bottom w:val="none" w:sz="0" w:space="0" w:color="auto"/>
                <w:right w:val="none" w:sz="0" w:space="0" w:color="auto"/>
              </w:divBdr>
              <w:divsChild>
                <w:div w:id="1435173028">
                  <w:marLeft w:val="0"/>
                  <w:marRight w:val="0"/>
                  <w:marTop w:val="0"/>
                  <w:marBottom w:val="0"/>
                  <w:divBdr>
                    <w:top w:val="none" w:sz="0" w:space="0" w:color="auto"/>
                    <w:left w:val="none" w:sz="0" w:space="0" w:color="auto"/>
                    <w:bottom w:val="none" w:sz="0" w:space="0" w:color="auto"/>
                    <w:right w:val="none" w:sz="0" w:space="0" w:color="auto"/>
                  </w:divBdr>
                </w:div>
              </w:divsChild>
            </w:div>
            <w:div w:id="726227734">
              <w:marLeft w:val="0"/>
              <w:marRight w:val="0"/>
              <w:marTop w:val="0"/>
              <w:marBottom w:val="0"/>
              <w:divBdr>
                <w:top w:val="none" w:sz="0" w:space="0" w:color="auto"/>
                <w:left w:val="none" w:sz="0" w:space="0" w:color="auto"/>
                <w:bottom w:val="none" w:sz="0" w:space="0" w:color="auto"/>
                <w:right w:val="none" w:sz="0" w:space="0" w:color="auto"/>
              </w:divBdr>
              <w:divsChild>
                <w:div w:id="311717457">
                  <w:marLeft w:val="0"/>
                  <w:marRight w:val="0"/>
                  <w:marTop w:val="0"/>
                  <w:marBottom w:val="0"/>
                  <w:divBdr>
                    <w:top w:val="none" w:sz="0" w:space="0" w:color="auto"/>
                    <w:left w:val="none" w:sz="0" w:space="0" w:color="auto"/>
                    <w:bottom w:val="none" w:sz="0" w:space="0" w:color="auto"/>
                    <w:right w:val="none" w:sz="0" w:space="0" w:color="auto"/>
                  </w:divBdr>
                </w:div>
                <w:div w:id="982856765">
                  <w:marLeft w:val="0"/>
                  <w:marRight w:val="0"/>
                  <w:marTop w:val="0"/>
                  <w:marBottom w:val="0"/>
                  <w:divBdr>
                    <w:top w:val="none" w:sz="0" w:space="0" w:color="auto"/>
                    <w:left w:val="none" w:sz="0" w:space="0" w:color="auto"/>
                    <w:bottom w:val="none" w:sz="0" w:space="0" w:color="auto"/>
                    <w:right w:val="none" w:sz="0" w:space="0" w:color="auto"/>
                  </w:divBdr>
                </w:div>
              </w:divsChild>
            </w:div>
            <w:div w:id="739016040">
              <w:marLeft w:val="0"/>
              <w:marRight w:val="0"/>
              <w:marTop w:val="0"/>
              <w:marBottom w:val="0"/>
              <w:divBdr>
                <w:top w:val="none" w:sz="0" w:space="0" w:color="auto"/>
                <w:left w:val="none" w:sz="0" w:space="0" w:color="auto"/>
                <w:bottom w:val="none" w:sz="0" w:space="0" w:color="auto"/>
                <w:right w:val="none" w:sz="0" w:space="0" w:color="auto"/>
              </w:divBdr>
              <w:divsChild>
                <w:div w:id="684938727">
                  <w:marLeft w:val="0"/>
                  <w:marRight w:val="0"/>
                  <w:marTop w:val="0"/>
                  <w:marBottom w:val="0"/>
                  <w:divBdr>
                    <w:top w:val="none" w:sz="0" w:space="0" w:color="auto"/>
                    <w:left w:val="none" w:sz="0" w:space="0" w:color="auto"/>
                    <w:bottom w:val="none" w:sz="0" w:space="0" w:color="auto"/>
                    <w:right w:val="none" w:sz="0" w:space="0" w:color="auto"/>
                  </w:divBdr>
                </w:div>
              </w:divsChild>
            </w:div>
            <w:div w:id="746616505">
              <w:marLeft w:val="0"/>
              <w:marRight w:val="0"/>
              <w:marTop w:val="0"/>
              <w:marBottom w:val="0"/>
              <w:divBdr>
                <w:top w:val="none" w:sz="0" w:space="0" w:color="auto"/>
                <w:left w:val="none" w:sz="0" w:space="0" w:color="auto"/>
                <w:bottom w:val="none" w:sz="0" w:space="0" w:color="auto"/>
                <w:right w:val="none" w:sz="0" w:space="0" w:color="auto"/>
              </w:divBdr>
              <w:divsChild>
                <w:div w:id="1491368329">
                  <w:marLeft w:val="0"/>
                  <w:marRight w:val="0"/>
                  <w:marTop w:val="0"/>
                  <w:marBottom w:val="0"/>
                  <w:divBdr>
                    <w:top w:val="none" w:sz="0" w:space="0" w:color="auto"/>
                    <w:left w:val="none" w:sz="0" w:space="0" w:color="auto"/>
                    <w:bottom w:val="none" w:sz="0" w:space="0" w:color="auto"/>
                    <w:right w:val="none" w:sz="0" w:space="0" w:color="auto"/>
                  </w:divBdr>
                </w:div>
              </w:divsChild>
            </w:div>
            <w:div w:id="775444206">
              <w:marLeft w:val="0"/>
              <w:marRight w:val="0"/>
              <w:marTop w:val="0"/>
              <w:marBottom w:val="0"/>
              <w:divBdr>
                <w:top w:val="none" w:sz="0" w:space="0" w:color="auto"/>
                <w:left w:val="none" w:sz="0" w:space="0" w:color="auto"/>
                <w:bottom w:val="none" w:sz="0" w:space="0" w:color="auto"/>
                <w:right w:val="none" w:sz="0" w:space="0" w:color="auto"/>
              </w:divBdr>
              <w:divsChild>
                <w:div w:id="814836838">
                  <w:marLeft w:val="0"/>
                  <w:marRight w:val="0"/>
                  <w:marTop w:val="0"/>
                  <w:marBottom w:val="0"/>
                  <w:divBdr>
                    <w:top w:val="none" w:sz="0" w:space="0" w:color="auto"/>
                    <w:left w:val="none" w:sz="0" w:space="0" w:color="auto"/>
                    <w:bottom w:val="none" w:sz="0" w:space="0" w:color="auto"/>
                    <w:right w:val="none" w:sz="0" w:space="0" w:color="auto"/>
                  </w:divBdr>
                </w:div>
              </w:divsChild>
            </w:div>
            <w:div w:id="788740094">
              <w:marLeft w:val="0"/>
              <w:marRight w:val="0"/>
              <w:marTop w:val="0"/>
              <w:marBottom w:val="0"/>
              <w:divBdr>
                <w:top w:val="none" w:sz="0" w:space="0" w:color="auto"/>
                <w:left w:val="none" w:sz="0" w:space="0" w:color="auto"/>
                <w:bottom w:val="none" w:sz="0" w:space="0" w:color="auto"/>
                <w:right w:val="none" w:sz="0" w:space="0" w:color="auto"/>
              </w:divBdr>
              <w:divsChild>
                <w:div w:id="347296014">
                  <w:marLeft w:val="0"/>
                  <w:marRight w:val="0"/>
                  <w:marTop w:val="0"/>
                  <w:marBottom w:val="0"/>
                  <w:divBdr>
                    <w:top w:val="none" w:sz="0" w:space="0" w:color="auto"/>
                    <w:left w:val="none" w:sz="0" w:space="0" w:color="auto"/>
                    <w:bottom w:val="none" w:sz="0" w:space="0" w:color="auto"/>
                    <w:right w:val="none" w:sz="0" w:space="0" w:color="auto"/>
                  </w:divBdr>
                </w:div>
              </w:divsChild>
            </w:div>
            <w:div w:id="796459620">
              <w:marLeft w:val="0"/>
              <w:marRight w:val="0"/>
              <w:marTop w:val="0"/>
              <w:marBottom w:val="0"/>
              <w:divBdr>
                <w:top w:val="none" w:sz="0" w:space="0" w:color="auto"/>
                <w:left w:val="none" w:sz="0" w:space="0" w:color="auto"/>
                <w:bottom w:val="none" w:sz="0" w:space="0" w:color="auto"/>
                <w:right w:val="none" w:sz="0" w:space="0" w:color="auto"/>
              </w:divBdr>
              <w:divsChild>
                <w:div w:id="234972065">
                  <w:marLeft w:val="0"/>
                  <w:marRight w:val="0"/>
                  <w:marTop w:val="0"/>
                  <w:marBottom w:val="0"/>
                  <w:divBdr>
                    <w:top w:val="none" w:sz="0" w:space="0" w:color="auto"/>
                    <w:left w:val="none" w:sz="0" w:space="0" w:color="auto"/>
                    <w:bottom w:val="none" w:sz="0" w:space="0" w:color="auto"/>
                    <w:right w:val="none" w:sz="0" w:space="0" w:color="auto"/>
                  </w:divBdr>
                </w:div>
              </w:divsChild>
            </w:div>
            <w:div w:id="827474293">
              <w:marLeft w:val="0"/>
              <w:marRight w:val="0"/>
              <w:marTop w:val="0"/>
              <w:marBottom w:val="0"/>
              <w:divBdr>
                <w:top w:val="none" w:sz="0" w:space="0" w:color="auto"/>
                <w:left w:val="none" w:sz="0" w:space="0" w:color="auto"/>
                <w:bottom w:val="none" w:sz="0" w:space="0" w:color="auto"/>
                <w:right w:val="none" w:sz="0" w:space="0" w:color="auto"/>
              </w:divBdr>
              <w:divsChild>
                <w:div w:id="495918320">
                  <w:marLeft w:val="0"/>
                  <w:marRight w:val="0"/>
                  <w:marTop w:val="0"/>
                  <w:marBottom w:val="0"/>
                  <w:divBdr>
                    <w:top w:val="none" w:sz="0" w:space="0" w:color="auto"/>
                    <w:left w:val="none" w:sz="0" w:space="0" w:color="auto"/>
                    <w:bottom w:val="none" w:sz="0" w:space="0" w:color="auto"/>
                    <w:right w:val="none" w:sz="0" w:space="0" w:color="auto"/>
                  </w:divBdr>
                </w:div>
              </w:divsChild>
            </w:div>
            <w:div w:id="907106395">
              <w:marLeft w:val="0"/>
              <w:marRight w:val="0"/>
              <w:marTop w:val="0"/>
              <w:marBottom w:val="0"/>
              <w:divBdr>
                <w:top w:val="none" w:sz="0" w:space="0" w:color="auto"/>
                <w:left w:val="none" w:sz="0" w:space="0" w:color="auto"/>
                <w:bottom w:val="none" w:sz="0" w:space="0" w:color="auto"/>
                <w:right w:val="none" w:sz="0" w:space="0" w:color="auto"/>
              </w:divBdr>
              <w:divsChild>
                <w:div w:id="193346979">
                  <w:marLeft w:val="0"/>
                  <w:marRight w:val="0"/>
                  <w:marTop w:val="0"/>
                  <w:marBottom w:val="0"/>
                  <w:divBdr>
                    <w:top w:val="none" w:sz="0" w:space="0" w:color="auto"/>
                    <w:left w:val="none" w:sz="0" w:space="0" w:color="auto"/>
                    <w:bottom w:val="none" w:sz="0" w:space="0" w:color="auto"/>
                    <w:right w:val="none" w:sz="0" w:space="0" w:color="auto"/>
                  </w:divBdr>
                </w:div>
              </w:divsChild>
            </w:div>
            <w:div w:id="946698149">
              <w:marLeft w:val="0"/>
              <w:marRight w:val="0"/>
              <w:marTop w:val="0"/>
              <w:marBottom w:val="0"/>
              <w:divBdr>
                <w:top w:val="none" w:sz="0" w:space="0" w:color="auto"/>
                <w:left w:val="none" w:sz="0" w:space="0" w:color="auto"/>
                <w:bottom w:val="none" w:sz="0" w:space="0" w:color="auto"/>
                <w:right w:val="none" w:sz="0" w:space="0" w:color="auto"/>
              </w:divBdr>
              <w:divsChild>
                <w:div w:id="543447341">
                  <w:marLeft w:val="0"/>
                  <w:marRight w:val="0"/>
                  <w:marTop w:val="0"/>
                  <w:marBottom w:val="0"/>
                  <w:divBdr>
                    <w:top w:val="none" w:sz="0" w:space="0" w:color="auto"/>
                    <w:left w:val="none" w:sz="0" w:space="0" w:color="auto"/>
                    <w:bottom w:val="none" w:sz="0" w:space="0" w:color="auto"/>
                    <w:right w:val="none" w:sz="0" w:space="0" w:color="auto"/>
                  </w:divBdr>
                </w:div>
              </w:divsChild>
            </w:div>
            <w:div w:id="967777067">
              <w:marLeft w:val="0"/>
              <w:marRight w:val="0"/>
              <w:marTop w:val="0"/>
              <w:marBottom w:val="0"/>
              <w:divBdr>
                <w:top w:val="none" w:sz="0" w:space="0" w:color="auto"/>
                <w:left w:val="none" w:sz="0" w:space="0" w:color="auto"/>
                <w:bottom w:val="none" w:sz="0" w:space="0" w:color="auto"/>
                <w:right w:val="none" w:sz="0" w:space="0" w:color="auto"/>
              </w:divBdr>
              <w:divsChild>
                <w:div w:id="31921809">
                  <w:marLeft w:val="0"/>
                  <w:marRight w:val="0"/>
                  <w:marTop w:val="0"/>
                  <w:marBottom w:val="0"/>
                  <w:divBdr>
                    <w:top w:val="none" w:sz="0" w:space="0" w:color="auto"/>
                    <w:left w:val="none" w:sz="0" w:space="0" w:color="auto"/>
                    <w:bottom w:val="none" w:sz="0" w:space="0" w:color="auto"/>
                    <w:right w:val="none" w:sz="0" w:space="0" w:color="auto"/>
                  </w:divBdr>
                </w:div>
              </w:divsChild>
            </w:div>
            <w:div w:id="971979148">
              <w:marLeft w:val="0"/>
              <w:marRight w:val="0"/>
              <w:marTop w:val="0"/>
              <w:marBottom w:val="0"/>
              <w:divBdr>
                <w:top w:val="none" w:sz="0" w:space="0" w:color="auto"/>
                <w:left w:val="none" w:sz="0" w:space="0" w:color="auto"/>
                <w:bottom w:val="none" w:sz="0" w:space="0" w:color="auto"/>
                <w:right w:val="none" w:sz="0" w:space="0" w:color="auto"/>
              </w:divBdr>
              <w:divsChild>
                <w:div w:id="1222791145">
                  <w:marLeft w:val="0"/>
                  <w:marRight w:val="0"/>
                  <w:marTop w:val="0"/>
                  <w:marBottom w:val="0"/>
                  <w:divBdr>
                    <w:top w:val="none" w:sz="0" w:space="0" w:color="auto"/>
                    <w:left w:val="none" w:sz="0" w:space="0" w:color="auto"/>
                    <w:bottom w:val="none" w:sz="0" w:space="0" w:color="auto"/>
                    <w:right w:val="none" w:sz="0" w:space="0" w:color="auto"/>
                  </w:divBdr>
                </w:div>
              </w:divsChild>
            </w:div>
            <w:div w:id="978148526">
              <w:marLeft w:val="0"/>
              <w:marRight w:val="0"/>
              <w:marTop w:val="0"/>
              <w:marBottom w:val="0"/>
              <w:divBdr>
                <w:top w:val="none" w:sz="0" w:space="0" w:color="auto"/>
                <w:left w:val="none" w:sz="0" w:space="0" w:color="auto"/>
                <w:bottom w:val="none" w:sz="0" w:space="0" w:color="auto"/>
                <w:right w:val="none" w:sz="0" w:space="0" w:color="auto"/>
              </w:divBdr>
              <w:divsChild>
                <w:div w:id="1409495418">
                  <w:marLeft w:val="0"/>
                  <w:marRight w:val="0"/>
                  <w:marTop w:val="0"/>
                  <w:marBottom w:val="0"/>
                  <w:divBdr>
                    <w:top w:val="none" w:sz="0" w:space="0" w:color="auto"/>
                    <w:left w:val="none" w:sz="0" w:space="0" w:color="auto"/>
                    <w:bottom w:val="none" w:sz="0" w:space="0" w:color="auto"/>
                    <w:right w:val="none" w:sz="0" w:space="0" w:color="auto"/>
                  </w:divBdr>
                </w:div>
              </w:divsChild>
            </w:div>
            <w:div w:id="997273332">
              <w:marLeft w:val="0"/>
              <w:marRight w:val="0"/>
              <w:marTop w:val="0"/>
              <w:marBottom w:val="0"/>
              <w:divBdr>
                <w:top w:val="none" w:sz="0" w:space="0" w:color="auto"/>
                <w:left w:val="none" w:sz="0" w:space="0" w:color="auto"/>
                <w:bottom w:val="none" w:sz="0" w:space="0" w:color="auto"/>
                <w:right w:val="none" w:sz="0" w:space="0" w:color="auto"/>
              </w:divBdr>
              <w:divsChild>
                <w:div w:id="1312490761">
                  <w:marLeft w:val="0"/>
                  <w:marRight w:val="0"/>
                  <w:marTop w:val="0"/>
                  <w:marBottom w:val="0"/>
                  <w:divBdr>
                    <w:top w:val="none" w:sz="0" w:space="0" w:color="auto"/>
                    <w:left w:val="none" w:sz="0" w:space="0" w:color="auto"/>
                    <w:bottom w:val="none" w:sz="0" w:space="0" w:color="auto"/>
                    <w:right w:val="none" w:sz="0" w:space="0" w:color="auto"/>
                  </w:divBdr>
                </w:div>
              </w:divsChild>
            </w:div>
            <w:div w:id="1014771675">
              <w:marLeft w:val="0"/>
              <w:marRight w:val="0"/>
              <w:marTop w:val="0"/>
              <w:marBottom w:val="0"/>
              <w:divBdr>
                <w:top w:val="none" w:sz="0" w:space="0" w:color="auto"/>
                <w:left w:val="none" w:sz="0" w:space="0" w:color="auto"/>
                <w:bottom w:val="none" w:sz="0" w:space="0" w:color="auto"/>
                <w:right w:val="none" w:sz="0" w:space="0" w:color="auto"/>
              </w:divBdr>
              <w:divsChild>
                <w:div w:id="2171341">
                  <w:marLeft w:val="0"/>
                  <w:marRight w:val="0"/>
                  <w:marTop w:val="0"/>
                  <w:marBottom w:val="0"/>
                  <w:divBdr>
                    <w:top w:val="none" w:sz="0" w:space="0" w:color="auto"/>
                    <w:left w:val="none" w:sz="0" w:space="0" w:color="auto"/>
                    <w:bottom w:val="none" w:sz="0" w:space="0" w:color="auto"/>
                    <w:right w:val="none" w:sz="0" w:space="0" w:color="auto"/>
                  </w:divBdr>
                </w:div>
              </w:divsChild>
            </w:div>
            <w:div w:id="1020736559">
              <w:marLeft w:val="0"/>
              <w:marRight w:val="0"/>
              <w:marTop w:val="0"/>
              <w:marBottom w:val="0"/>
              <w:divBdr>
                <w:top w:val="none" w:sz="0" w:space="0" w:color="auto"/>
                <w:left w:val="none" w:sz="0" w:space="0" w:color="auto"/>
                <w:bottom w:val="none" w:sz="0" w:space="0" w:color="auto"/>
                <w:right w:val="none" w:sz="0" w:space="0" w:color="auto"/>
              </w:divBdr>
              <w:divsChild>
                <w:div w:id="420760603">
                  <w:marLeft w:val="0"/>
                  <w:marRight w:val="0"/>
                  <w:marTop w:val="0"/>
                  <w:marBottom w:val="0"/>
                  <w:divBdr>
                    <w:top w:val="none" w:sz="0" w:space="0" w:color="auto"/>
                    <w:left w:val="none" w:sz="0" w:space="0" w:color="auto"/>
                    <w:bottom w:val="none" w:sz="0" w:space="0" w:color="auto"/>
                    <w:right w:val="none" w:sz="0" w:space="0" w:color="auto"/>
                  </w:divBdr>
                </w:div>
              </w:divsChild>
            </w:div>
            <w:div w:id="1028533415">
              <w:marLeft w:val="0"/>
              <w:marRight w:val="0"/>
              <w:marTop w:val="0"/>
              <w:marBottom w:val="0"/>
              <w:divBdr>
                <w:top w:val="none" w:sz="0" w:space="0" w:color="auto"/>
                <w:left w:val="none" w:sz="0" w:space="0" w:color="auto"/>
                <w:bottom w:val="none" w:sz="0" w:space="0" w:color="auto"/>
                <w:right w:val="none" w:sz="0" w:space="0" w:color="auto"/>
              </w:divBdr>
              <w:divsChild>
                <w:div w:id="1215700559">
                  <w:marLeft w:val="0"/>
                  <w:marRight w:val="0"/>
                  <w:marTop w:val="0"/>
                  <w:marBottom w:val="0"/>
                  <w:divBdr>
                    <w:top w:val="none" w:sz="0" w:space="0" w:color="auto"/>
                    <w:left w:val="none" w:sz="0" w:space="0" w:color="auto"/>
                    <w:bottom w:val="none" w:sz="0" w:space="0" w:color="auto"/>
                    <w:right w:val="none" w:sz="0" w:space="0" w:color="auto"/>
                  </w:divBdr>
                </w:div>
              </w:divsChild>
            </w:div>
            <w:div w:id="1032220261">
              <w:marLeft w:val="0"/>
              <w:marRight w:val="0"/>
              <w:marTop w:val="0"/>
              <w:marBottom w:val="0"/>
              <w:divBdr>
                <w:top w:val="none" w:sz="0" w:space="0" w:color="auto"/>
                <w:left w:val="none" w:sz="0" w:space="0" w:color="auto"/>
                <w:bottom w:val="none" w:sz="0" w:space="0" w:color="auto"/>
                <w:right w:val="none" w:sz="0" w:space="0" w:color="auto"/>
              </w:divBdr>
              <w:divsChild>
                <w:div w:id="1301110926">
                  <w:marLeft w:val="0"/>
                  <w:marRight w:val="0"/>
                  <w:marTop w:val="0"/>
                  <w:marBottom w:val="0"/>
                  <w:divBdr>
                    <w:top w:val="none" w:sz="0" w:space="0" w:color="auto"/>
                    <w:left w:val="none" w:sz="0" w:space="0" w:color="auto"/>
                    <w:bottom w:val="none" w:sz="0" w:space="0" w:color="auto"/>
                    <w:right w:val="none" w:sz="0" w:space="0" w:color="auto"/>
                  </w:divBdr>
                </w:div>
              </w:divsChild>
            </w:div>
            <w:div w:id="1040587943">
              <w:marLeft w:val="0"/>
              <w:marRight w:val="0"/>
              <w:marTop w:val="0"/>
              <w:marBottom w:val="0"/>
              <w:divBdr>
                <w:top w:val="none" w:sz="0" w:space="0" w:color="auto"/>
                <w:left w:val="none" w:sz="0" w:space="0" w:color="auto"/>
                <w:bottom w:val="none" w:sz="0" w:space="0" w:color="auto"/>
                <w:right w:val="none" w:sz="0" w:space="0" w:color="auto"/>
              </w:divBdr>
              <w:divsChild>
                <w:div w:id="392966469">
                  <w:marLeft w:val="0"/>
                  <w:marRight w:val="0"/>
                  <w:marTop w:val="0"/>
                  <w:marBottom w:val="0"/>
                  <w:divBdr>
                    <w:top w:val="none" w:sz="0" w:space="0" w:color="auto"/>
                    <w:left w:val="none" w:sz="0" w:space="0" w:color="auto"/>
                    <w:bottom w:val="none" w:sz="0" w:space="0" w:color="auto"/>
                    <w:right w:val="none" w:sz="0" w:space="0" w:color="auto"/>
                  </w:divBdr>
                </w:div>
              </w:divsChild>
            </w:div>
            <w:div w:id="1082489369">
              <w:marLeft w:val="0"/>
              <w:marRight w:val="0"/>
              <w:marTop w:val="0"/>
              <w:marBottom w:val="0"/>
              <w:divBdr>
                <w:top w:val="none" w:sz="0" w:space="0" w:color="auto"/>
                <w:left w:val="none" w:sz="0" w:space="0" w:color="auto"/>
                <w:bottom w:val="none" w:sz="0" w:space="0" w:color="auto"/>
                <w:right w:val="none" w:sz="0" w:space="0" w:color="auto"/>
              </w:divBdr>
              <w:divsChild>
                <w:div w:id="724377300">
                  <w:marLeft w:val="0"/>
                  <w:marRight w:val="0"/>
                  <w:marTop w:val="0"/>
                  <w:marBottom w:val="0"/>
                  <w:divBdr>
                    <w:top w:val="none" w:sz="0" w:space="0" w:color="auto"/>
                    <w:left w:val="none" w:sz="0" w:space="0" w:color="auto"/>
                    <w:bottom w:val="none" w:sz="0" w:space="0" w:color="auto"/>
                    <w:right w:val="none" w:sz="0" w:space="0" w:color="auto"/>
                  </w:divBdr>
                </w:div>
              </w:divsChild>
            </w:div>
            <w:div w:id="1114714016">
              <w:marLeft w:val="0"/>
              <w:marRight w:val="0"/>
              <w:marTop w:val="0"/>
              <w:marBottom w:val="0"/>
              <w:divBdr>
                <w:top w:val="none" w:sz="0" w:space="0" w:color="auto"/>
                <w:left w:val="none" w:sz="0" w:space="0" w:color="auto"/>
                <w:bottom w:val="none" w:sz="0" w:space="0" w:color="auto"/>
                <w:right w:val="none" w:sz="0" w:space="0" w:color="auto"/>
              </w:divBdr>
              <w:divsChild>
                <w:div w:id="2022469301">
                  <w:marLeft w:val="0"/>
                  <w:marRight w:val="0"/>
                  <w:marTop w:val="0"/>
                  <w:marBottom w:val="0"/>
                  <w:divBdr>
                    <w:top w:val="none" w:sz="0" w:space="0" w:color="auto"/>
                    <w:left w:val="none" w:sz="0" w:space="0" w:color="auto"/>
                    <w:bottom w:val="none" w:sz="0" w:space="0" w:color="auto"/>
                    <w:right w:val="none" w:sz="0" w:space="0" w:color="auto"/>
                  </w:divBdr>
                </w:div>
              </w:divsChild>
            </w:div>
            <w:div w:id="1148940161">
              <w:marLeft w:val="0"/>
              <w:marRight w:val="0"/>
              <w:marTop w:val="0"/>
              <w:marBottom w:val="0"/>
              <w:divBdr>
                <w:top w:val="none" w:sz="0" w:space="0" w:color="auto"/>
                <w:left w:val="none" w:sz="0" w:space="0" w:color="auto"/>
                <w:bottom w:val="none" w:sz="0" w:space="0" w:color="auto"/>
                <w:right w:val="none" w:sz="0" w:space="0" w:color="auto"/>
              </w:divBdr>
              <w:divsChild>
                <w:div w:id="1176991754">
                  <w:marLeft w:val="0"/>
                  <w:marRight w:val="0"/>
                  <w:marTop w:val="0"/>
                  <w:marBottom w:val="0"/>
                  <w:divBdr>
                    <w:top w:val="none" w:sz="0" w:space="0" w:color="auto"/>
                    <w:left w:val="none" w:sz="0" w:space="0" w:color="auto"/>
                    <w:bottom w:val="none" w:sz="0" w:space="0" w:color="auto"/>
                    <w:right w:val="none" w:sz="0" w:space="0" w:color="auto"/>
                  </w:divBdr>
                </w:div>
              </w:divsChild>
            </w:div>
            <w:div w:id="1150828335">
              <w:marLeft w:val="0"/>
              <w:marRight w:val="0"/>
              <w:marTop w:val="0"/>
              <w:marBottom w:val="0"/>
              <w:divBdr>
                <w:top w:val="none" w:sz="0" w:space="0" w:color="auto"/>
                <w:left w:val="none" w:sz="0" w:space="0" w:color="auto"/>
                <w:bottom w:val="none" w:sz="0" w:space="0" w:color="auto"/>
                <w:right w:val="none" w:sz="0" w:space="0" w:color="auto"/>
              </w:divBdr>
              <w:divsChild>
                <w:div w:id="1248003511">
                  <w:marLeft w:val="0"/>
                  <w:marRight w:val="0"/>
                  <w:marTop w:val="0"/>
                  <w:marBottom w:val="0"/>
                  <w:divBdr>
                    <w:top w:val="none" w:sz="0" w:space="0" w:color="auto"/>
                    <w:left w:val="none" w:sz="0" w:space="0" w:color="auto"/>
                    <w:bottom w:val="none" w:sz="0" w:space="0" w:color="auto"/>
                    <w:right w:val="none" w:sz="0" w:space="0" w:color="auto"/>
                  </w:divBdr>
                </w:div>
              </w:divsChild>
            </w:div>
            <w:div w:id="1225870378">
              <w:marLeft w:val="0"/>
              <w:marRight w:val="0"/>
              <w:marTop w:val="0"/>
              <w:marBottom w:val="0"/>
              <w:divBdr>
                <w:top w:val="none" w:sz="0" w:space="0" w:color="auto"/>
                <w:left w:val="none" w:sz="0" w:space="0" w:color="auto"/>
                <w:bottom w:val="none" w:sz="0" w:space="0" w:color="auto"/>
                <w:right w:val="none" w:sz="0" w:space="0" w:color="auto"/>
              </w:divBdr>
              <w:divsChild>
                <w:div w:id="1442261313">
                  <w:marLeft w:val="0"/>
                  <w:marRight w:val="0"/>
                  <w:marTop w:val="0"/>
                  <w:marBottom w:val="0"/>
                  <w:divBdr>
                    <w:top w:val="none" w:sz="0" w:space="0" w:color="auto"/>
                    <w:left w:val="none" w:sz="0" w:space="0" w:color="auto"/>
                    <w:bottom w:val="none" w:sz="0" w:space="0" w:color="auto"/>
                    <w:right w:val="none" w:sz="0" w:space="0" w:color="auto"/>
                  </w:divBdr>
                </w:div>
              </w:divsChild>
            </w:div>
            <w:div w:id="1245145600">
              <w:marLeft w:val="0"/>
              <w:marRight w:val="0"/>
              <w:marTop w:val="0"/>
              <w:marBottom w:val="0"/>
              <w:divBdr>
                <w:top w:val="none" w:sz="0" w:space="0" w:color="auto"/>
                <w:left w:val="none" w:sz="0" w:space="0" w:color="auto"/>
                <w:bottom w:val="none" w:sz="0" w:space="0" w:color="auto"/>
                <w:right w:val="none" w:sz="0" w:space="0" w:color="auto"/>
              </w:divBdr>
              <w:divsChild>
                <w:div w:id="1837959137">
                  <w:marLeft w:val="0"/>
                  <w:marRight w:val="0"/>
                  <w:marTop w:val="0"/>
                  <w:marBottom w:val="0"/>
                  <w:divBdr>
                    <w:top w:val="none" w:sz="0" w:space="0" w:color="auto"/>
                    <w:left w:val="none" w:sz="0" w:space="0" w:color="auto"/>
                    <w:bottom w:val="none" w:sz="0" w:space="0" w:color="auto"/>
                    <w:right w:val="none" w:sz="0" w:space="0" w:color="auto"/>
                  </w:divBdr>
                </w:div>
              </w:divsChild>
            </w:div>
            <w:div w:id="1253705996">
              <w:marLeft w:val="0"/>
              <w:marRight w:val="0"/>
              <w:marTop w:val="0"/>
              <w:marBottom w:val="0"/>
              <w:divBdr>
                <w:top w:val="none" w:sz="0" w:space="0" w:color="auto"/>
                <w:left w:val="none" w:sz="0" w:space="0" w:color="auto"/>
                <w:bottom w:val="none" w:sz="0" w:space="0" w:color="auto"/>
                <w:right w:val="none" w:sz="0" w:space="0" w:color="auto"/>
              </w:divBdr>
              <w:divsChild>
                <w:div w:id="912810126">
                  <w:marLeft w:val="0"/>
                  <w:marRight w:val="0"/>
                  <w:marTop w:val="0"/>
                  <w:marBottom w:val="0"/>
                  <w:divBdr>
                    <w:top w:val="none" w:sz="0" w:space="0" w:color="auto"/>
                    <w:left w:val="none" w:sz="0" w:space="0" w:color="auto"/>
                    <w:bottom w:val="none" w:sz="0" w:space="0" w:color="auto"/>
                    <w:right w:val="none" w:sz="0" w:space="0" w:color="auto"/>
                  </w:divBdr>
                </w:div>
              </w:divsChild>
            </w:div>
            <w:div w:id="1269502216">
              <w:marLeft w:val="0"/>
              <w:marRight w:val="0"/>
              <w:marTop w:val="0"/>
              <w:marBottom w:val="0"/>
              <w:divBdr>
                <w:top w:val="none" w:sz="0" w:space="0" w:color="auto"/>
                <w:left w:val="none" w:sz="0" w:space="0" w:color="auto"/>
                <w:bottom w:val="none" w:sz="0" w:space="0" w:color="auto"/>
                <w:right w:val="none" w:sz="0" w:space="0" w:color="auto"/>
              </w:divBdr>
              <w:divsChild>
                <w:div w:id="1195998542">
                  <w:marLeft w:val="0"/>
                  <w:marRight w:val="0"/>
                  <w:marTop w:val="0"/>
                  <w:marBottom w:val="0"/>
                  <w:divBdr>
                    <w:top w:val="none" w:sz="0" w:space="0" w:color="auto"/>
                    <w:left w:val="none" w:sz="0" w:space="0" w:color="auto"/>
                    <w:bottom w:val="none" w:sz="0" w:space="0" w:color="auto"/>
                    <w:right w:val="none" w:sz="0" w:space="0" w:color="auto"/>
                  </w:divBdr>
                </w:div>
              </w:divsChild>
            </w:div>
            <w:div w:id="1318848090">
              <w:marLeft w:val="0"/>
              <w:marRight w:val="0"/>
              <w:marTop w:val="0"/>
              <w:marBottom w:val="0"/>
              <w:divBdr>
                <w:top w:val="none" w:sz="0" w:space="0" w:color="auto"/>
                <w:left w:val="none" w:sz="0" w:space="0" w:color="auto"/>
                <w:bottom w:val="none" w:sz="0" w:space="0" w:color="auto"/>
                <w:right w:val="none" w:sz="0" w:space="0" w:color="auto"/>
              </w:divBdr>
              <w:divsChild>
                <w:div w:id="1196503963">
                  <w:marLeft w:val="0"/>
                  <w:marRight w:val="0"/>
                  <w:marTop w:val="0"/>
                  <w:marBottom w:val="0"/>
                  <w:divBdr>
                    <w:top w:val="none" w:sz="0" w:space="0" w:color="auto"/>
                    <w:left w:val="none" w:sz="0" w:space="0" w:color="auto"/>
                    <w:bottom w:val="none" w:sz="0" w:space="0" w:color="auto"/>
                    <w:right w:val="none" w:sz="0" w:space="0" w:color="auto"/>
                  </w:divBdr>
                </w:div>
              </w:divsChild>
            </w:div>
            <w:div w:id="1320303801">
              <w:marLeft w:val="0"/>
              <w:marRight w:val="0"/>
              <w:marTop w:val="0"/>
              <w:marBottom w:val="0"/>
              <w:divBdr>
                <w:top w:val="none" w:sz="0" w:space="0" w:color="auto"/>
                <w:left w:val="none" w:sz="0" w:space="0" w:color="auto"/>
                <w:bottom w:val="none" w:sz="0" w:space="0" w:color="auto"/>
                <w:right w:val="none" w:sz="0" w:space="0" w:color="auto"/>
              </w:divBdr>
              <w:divsChild>
                <w:div w:id="1170297617">
                  <w:marLeft w:val="0"/>
                  <w:marRight w:val="0"/>
                  <w:marTop w:val="0"/>
                  <w:marBottom w:val="0"/>
                  <w:divBdr>
                    <w:top w:val="none" w:sz="0" w:space="0" w:color="auto"/>
                    <w:left w:val="none" w:sz="0" w:space="0" w:color="auto"/>
                    <w:bottom w:val="none" w:sz="0" w:space="0" w:color="auto"/>
                    <w:right w:val="none" w:sz="0" w:space="0" w:color="auto"/>
                  </w:divBdr>
                </w:div>
              </w:divsChild>
            </w:div>
            <w:div w:id="1321344046">
              <w:marLeft w:val="0"/>
              <w:marRight w:val="0"/>
              <w:marTop w:val="0"/>
              <w:marBottom w:val="0"/>
              <w:divBdr>
                <w:top w:val="none" w:sz="0" w:space="0" w:color="auto"/>
                <w:left w:val="none" w:sz="0" w:space="0" w:color="auto"/>
                <w:bottom w:val="none" w:sz="0" w:space="0" w:color="auto"/>
                <w:right w:val="none" w:sz="0" w:space="0" w:color="auto"/>
              </w:divBdr>
              <w:divsChild>
                <w:div w:id="212619438">
                  <w:marLeft w:val="0"/>
                  <w:marRight w:val="0"/>
                  <w:marTop w:val="0"/>
                  <w:marBottom w:val="0"/>
                  <w:divBdr>
                    <w:top w:val="none" w:sz="0" w:space="0" w:color="auto"/>
                    <w:left w:val="none" w:sz="0" w:space="0" w:color="auto"/>
                    <w:bottom w:val="none" w:sz="0" w:space="0" w:color="auto"/>
                    <w:right w:val="none" w:sz="0" w:space="0" w:color="auto"/>
                  </w:divBdr>
                </w:div>
              </w:divsChild>
            </w:div>
            <w:div w:id="1322739461">
              <w:marLeft w:val="0"/>
              <w:marRight w:val="0"/>
              <w:marTop w:val="0"/>
              <w:marBottom w:val="0"/>
              <w:divBdr>
                <w:top w:val="none" w:sz="0" w:space="0" w:color="auto"/>
                <w:left w:val="none" w:sz="0" w:space="0" w:color="auto"/>
                <w:bottom w:val="none" w:sz="0" w:space="0" w:color="auto"/>
                <w:right w:val="none" w:sz="0" w:space="0" w:color="auto"/>
              </w:divBdr>
              <w:divsChild>
                <w:div w:id="954825705">
                  <w:marLeft w:val="0"/>
                  <w:marRight w:val="0"/>
                  <w:marTop w:val="0"/>
                  <w:marBottom w:val="0"/>
                  <w:divBdr>
                    <w:top w:val="none" w:sz="0" w:space="0" w:color="auto"/>
                    <w:left w:val="none" w:sz="0" w:space="0" w:color="auto"/>
                    <w:bottom w:val="none" w:sz="0" w:space="0" w:color="auto"/>
                    <w:right w:val="none" w:sz="0" w:space="0" w:color="auto"/>
                  </w:divBdr>
                </w:div>
              </w:divsChild>
            </w:div>
            <w:div w:id="1332291139">
              <w:marLeft w:val="0"/>
              <w:marRight w:val="0"/>
              <w:marTop w:val="0"/>
              <w:marBottom w:val="0"/>
              <w:divBdr>
                <w:top w:val="none" w:sz="0" w:space="0" w:color="auto"/>
                <w:left w:val="none" w:sz="0" w:space="0" w:color="auto"/>
                <w:bottom w:val="none" w:sz="0" w:space="0" w:color="auto"/>
                <w:right w:val="none" w:sz="0" w:space="0" w:color="auto"/>
              </w:divBdr>
              <w:divsChild>
                <w:div w:id="2091851273">
                  <w:marLeft w:val="0"/>
                  <w:marRight w:val="0"/>
                  <w:marTop w:val="0"/>
                  <w:marBottom w:val="0"/>
                  <w:divBdr>
                    <w:top w:val="none" w:sz="0" w:space="0" w:color="auto"/>
                    <w:left w:val="none" w:sz="0" w:space="0" w:color="auto"/>
                    <w:bottom w:val="none" w:sz="0" w:space="0" w:color="auto"/>
                    <w:right w:val="none" w:sz="0" w:space="0" w:color="auto"/>
                  </w:divBdr>
                </w:div>
              </w:divsChild>
            </w:div>
            <w:div w:id="1343434334">
              <w:marLeft w:val="0"/>
              <w:marRight w:val="0"/>
              <w:marTop w:val="0"/>
              <w:marBottom w:val="0"/>
              <w:divBdr>
                <w:top w:val="none" w:sz="0" w:space="0" w:color="auto"/>
                <w:left w:val="none" w:sz="0" w:space="0" w:color="auto"/>
                <w:bottom w:val="none" w:sz="0" w:space="0" w:color="auto"/>
                <w:right w:val="none" w:sz="0" w:space="0" w:color="auto"/>
              </w:divBdr>
              <w:divsChild>
                <w:div w:id="2025939366">
                  <w:marLeft w:val="0"/>
                  <w:marRight w:val="0"/>
                  <w:marTop w:val="0"/>
                  <w:marBottom w:val="0"/>
                  <w:divBdr>
                    <w:top w:val="none" w:sz="0" w:space="0" w:color="auto"/>
                    <w:left w:val="none" w:sz="0" w:space="0" w:color="auto"/>
                    <w:bottom w:val="none" w:sz="0" w:space="0" w:color="auto"/>
                    <w:right w:val="none" w:sz="0" w:space="0" w:color="auto"/>
                  </w:divBdr>
                </w:div>
              </w:divsChild>
            </w:div>
            <w:div w:id="1346860545">
              <w:marLeft w:val="0"/>
              <w:marRight w:val="0"/>
              <w:marTop w:val="0"/>
              <w:marBottom w:val="0"/>
              <w:divBdr>
                <w:top w:val="none" w:sz="0" w:space="0" w:color="auto"/>
                <w:left w:val="none" w:sz="0" w:space="0" w:color="auto"/>
                <w:bottom w:val="none" w:sz="0" w:space="0" w:color="auto"/>
                <w:right w:val="none" w:sz="0" w:space="0" w:color="auto"/>
              </w:divBdr>
              <w:divsChild>
                <w:div w:id="1934316025">
                  <w:marLeft w:val="0"/>
                  <w:marRight w:val="0"/>
                  <w:marTop w:val="0"/>
                  <w:marBottom w:val="0"/>
                  <w:divBdr>
                    <w:top w:val="none" w:sz="0" w:space="0" w:color="auto"/>
                    <w:left w:val="none" w:sz="0" w:space="0" w:color="auto"/>
                    <w:bottom w:val="none" w:sz="0" w:space="0" w:color="auto"/>
                    <w:right w:val="none" w:sz="0" w:space="0" w:color="auto"/>
                  </w:divBdr>
                </w:div>
              </w:divsChild>
            </w:div>
            <w:div w:id="1368524585">
              <w:marLeft w:val="0"/>
              <w:marRight w:val="0"/>
              <w:marTop w:val="0"/>
              <w:marBottom w:val="0"/>
              <w:divBdr>
                <w:top w:val="none" w:sz="0" w:space="0" w:color="auto"/>
                <w:left w:val="none" w:sz="0" w:space="0" w:color="auto"/>
                <w:bottom w:val="none" w:sz="0" w:space="0" w:color="auto"/>
                <w:right w:val="none" w:sz="0" w:space="0" w:color="auto"/>
              </w:divBdr>
              <w:divsChild>
                <w:div w:id="1930693845">
                  <w:marLeft w:val="0"/>
                  <w:marRight w:val="0"/>
                  <w:marTop w:val="0"/>
                  <w:marBottom w:val="0"/>
                  <w:divBdr>
                    <w:top w:val="none" w:sz="0" w:space="0" w:color="auto"/>
                    <w:left w:val="none" w:sz="0" w:space="0" w:color="auto"/>
                    <w:bottom w:val="none" w:sz="0" w:space="0" w:color="auto"/>
                    <w:right w:val="none" w:sz="0" w:space="0" w:color="auto"/>
                  </w:divBdr>
                </w:div>
              </w:divsChild>
            </w:div>
            <w:div w:id="1387953427">
              <w:marLeft w:val="0"/>
              <w:marRight w:val="0"/>
              <w:marTop w:val="0"/>
              <w:marBottom w:val="0"/>
              <w:divBdr>
                <w:top w:val="none" w:sz="0" w:space="0" w:color="auto"/>
                <w:left w:val="none" w:sz="0" w:space="0" w:color="auto"/>
                <w:bottom w:val="none" w:sz="0" w:space="0" w:color="auto"/>
                <w:right w:val="none" w:sz="0" w:space="0" w:color="auto"/>
              </w:divBdr>
              <w:divsChild>
                <w:div w:id="752581476">
                  <w:marLeft w:val="0"/>
                  <w:marRight w:val="0"/>
                  <w:marTop w:val="0"/>
                  <w:marBottom w:val="0"/>
                  <w:divBdr>
                    <w:top w:val="none" w:sz="0" w:space="0" w:color="auto"/>
                    <w:left w:val="none" w:sz="0" w:space="0" w:color="auto"/>
                    <w:bottom w:val="none" w:sz="0" w:space="0" w:color="auto"/>
                    <w:right w:val="none" w:sz="0" w:space="0" w:color="auto"/>
                  </w:divBdr>
                </w:div>
              </w:divsChild>
            </w:div>
            <w:div w:id="1398700992">
              <w:marLeft w:val="0"/>
              <w:marRight w:val="0"/>
              <w:marTop w:val="0"/>
              <w:marBottom w:val="0"/>
              <w:divBdr>
                <w:top w:val="none" w:sz="0" w:space="0" w:color="auto"/>
                <w:left w:val="none" w:sz="0" w:space="0" w:color="auto"/>
                <w:bottom w:val="none" w:sz="0" w:space="0" w:color="auto"/>
                <w:right w:val="none" w:sz="0" w:space="0" w:color="auto"/>
              </w:divBdr>
              <w:divsChild>
                <w:div w:id="759446120">
                  <w:marLeft w:val="0"/>
                  <w:marRight w:val="0"/>
                  <w:marTop w:val="0"/>
                  <w:marBottom w:val="0"/>
                  <w:divBdr>
                    <w:top w:val="none" w:sz="0" w:space="0" w:color="auto"/>
                    <w:left w:val="none" w:sz="0" w:space="0" w:color="auto"/>
                    <w:bottom w:val="none" w:sz="0" w:space="0" w:color="auto"/>
                    <w:right w:val="none" w:sz="0" w:space="0" w:color="auto"/>
                  </w:divBdr>
                </w:div>
              </w:divsChild>
            </w:div>
            <w:div w:id="1473909476">
              <w:marLeft w:val="0"/>
              <w:marRight w:val="0"/>
              <w:marTop w:val="0"/>
              <w:marBottom w:val="0"/>
              <w:divBdr>
                <w:top w:val="none" w:sz="0" w:space="0" w:color="auto"/>
                <w:left w:val="none" w:sz="0" w:space="0" w:color="auto"/>
                <w:bottom w:val="none" w:sz="0" w:space="0" w:color="auto"/>
                <w:right w:val="none" w:sz="0" w:space="0" w:color="auto"/>
              </w:divBdr>
              <w:divsChild>
                <w:div w:id="320623727">
                  <w:marLeft w:val="0"/>
                  <w:marRight w:val="0"/>
                  <w:marTop w:val="0"/>
                  <w:marBottom w:val="0"/>
                  <w:divBdr>
                    <w:top w:val="none" w:sz="0" w:space="0" w:color="auto"/>
                    <w:left w:val="none" w:sz="0" w:space="0" w:color="auto"/>
                    <w:bottom w:val="none" w:sz="0" w:space="0" w:color="auto"/>
                    <w:right w:val="none" w:sz="0" w:space="0" w:color="auto"/>
                  </w:divBdr>
                </w:div>
              </w:divsChild>
            </w:div>
            <w:div w:id="1483544415">
              <w:marLeft w:val="0"/>
              <w:marRight w:val="0"/>
              <w:marTop w:val="0"/>
              <w:marBottom w:val="0"/>
              <w:divBdr>
                <w:top w:val="none" w:sz="0" w:space="0" w:color="auto"/>
                <w:left w:val="none" w:sz="0" w:space="0" w:color="auto"/>
                <w:bottom w:val="none" w:sz="0" w:space="0" w:color="auto"/>
                <w:right w:val="none" w:sz="0" w:space="0" w:color="auto"/>
              </w:divBdr>
              <w:divsChild>
                <w:div w:id="747849255">
                  <w:marLeft w:val="0"/>
                  <w:marRight w:val="0"/>
                  <w:marTop w:val="0"/>
                  <w:marBottom w:val="0"/>
                  <w:divBdr>
                    <w:top w:val="none" w:sz="0" w:space="0" w:color="auto"/>
                    <w:left w:val="none" w:sz="0" w:space="0" w:color="auto"/>
                    <w:bottom w:val="none" w:sz="0" w:space="0" w:color="auto"/>
                    <w:right w:val="none" w:sz="0" w:space="0" w:color="auto"/>
                  </w:divBdr>
                </w:div>
              </w:divsChild>
            </w:div>
            <w:div w:id="1520118143">
              <w:marLeft w:val="0"/>
              <w:marRight w:val="0"/>
              <w:marTop w:val="0"/>
              <w:marBottom w:val="0"/>
              <w:divBdr>
                <w:top w:val="none" w:sz="0" w:space="0" w:color="auto"/>
                <w:left w:val="none" w:sz="0" w:space="0" w:color="auto"/>
                <w:bottom w:val="none" w:sz="0" w:space="0" w:color="auto"/>
                <w:right w:val="none" w:sz="0" w:space="0" w:color="auto"/>
              </w:divBdr>
              <w:divsChild>
                <w:div w:id="584270658">
                  <w:marLeft w:val="0"/>
                  <w:marRight w:val="0"/>
                  <w:marTop w:val="0"/>
                  <w:marBottom w:val="0"/>
                  <w:divBdr>
                    <w:top w:val="none" w:sz="0" w:space="0" w:color="auto"/>
                    <w:left w:val="none" w:sz="0" w:space="0" w:color="auto"/>
                    <w:bottom w:val="none" w:sz="0" w:space="0" w:color="auto"/>
                    <w:right w:val="none" w:sz="0" w:space="0" w:color="auto"/>
                  </w:divBdr>
                </w:div>
              </w:divsChild>
            </w:div>
            <w:div w:id="1525945914">
              <w:marLeft w:val="0"/>
              <w:marRight w:val="0"/>
              <w:marTop w:val="0"/>
              <w:marBottom w:val="0"/>
              <w:divBdr>
                <w:top w:val="none" w:sz="0" w:space="0" w:color="auto"/>
                <w:left w:val="none" w:sz="0" w:space="0" w:color="auto"/>
                <w:bottom w:val="none" w:sz="0" w:space="0" w:color="auto"/>
                <w:right w:val="none" w:sz="0" w:space="0" w:color="auto"/>
              </w:divBdr>
              <w:divsChild>
                <w:div w:id="1661763252">
                  <w:marLeft w:val="0"/>
                  <w:marRight w:val="0"/>
                  <w:marTop w:val="0"/>
                  <w:marBottom w:val="0"/>
                  <w:divBdr>
                    <w:top w:val="none" w:sz="0" w:space="0" w:color="auto"/>
                    <w:left w:val="none" w:sz="0" w:space="0" w:color="auto"/>
                    <w:bottom w:val="none" w:sz="0" w:space="0" w:color="auto"/>
                    <w:right w:val="none" w:sz="0" w:space="0" w:color="auto"/>
                  </w:divBdr>
                </w:div>
              </w:divsChild>
            </w:div>
            <w:div w:id="1526479483">
              <w:marLeft w:val="0"/>
              <w:marRight w:val="0"/>
              <w:marTop w:val="0"/>
              <w:marBottom w:val="0"/>
              <w:divBdr>
                <w:top w:val="none" w:sz="0" w:space="0" w:color="auto"/>
                <w:left w:val="none" w:sz="0" w:space="0" w:color="auto"/>
                <w:bottom w:val="none" w:sz="0" w:space="0" w:color="auto"/>
                <w:right w:val="none" w:sz="0" w:space="0" w:color="auto"/>
              </w:divBdr>
              <w:divsChild>
                <w:div w:id="291793853">
                  <w:marLeft w:val="0"/>
                  <w:marRight w:val="0"/>
                  <w:marTop w:val="0"/>
                  <w:marBottom w:val="0"/>
                  <w:divBdr>
                    <w:top w:val="none" w:sz="0" w:space="0" w:color="auto"/>
                    <w:left w:val="none" w:sz="0" w:space="0" w:color="auto"/>
                    <w:bottom w:val="none" w:sz="0" w:space="0" w:color="auto"/>
                    <w:right w:val="none" w:sz="0" w:space="0" w:color="auto"/>
                  </w:divBdr>
                </w:div>
              </w:divsChild>
            </w:div>
            <w:div w:id="1526676665">
              <w:marLeft w:val="0"/>
              <w:marRight w:val="0"/>
              <w:marTop w:val="0"/>
              <w:marBottom w:val="0"/>
              <w:divBdr>
                <w:top w:val="none" w:sz="0" w:space="0" w:color="auto"/>
                <w:left w:val="none" w:sz="0" w:space="0" w:color="auto"/>
                <w:bottom w:val="none" w:sz="0" w:space="0" w:color="auto"/>
                <w:right w:val="none" w:sz="0" w:space="0" w:color="auto"/>
              </w:divBdr>
              <w:divsChild>
                <w:div w:id="1598169610">
                  <w:marLeft w:val="0"/>
                  <w:marRight w:val="0"/>
                  <w:marTop w:val="0"/>
                  <w:marBottom w:val="0"/>
                  <w:divBdr>
                    <w:top w:val="none" w:sz="0" w:space="0" w:color="auto"/>
                    <w:left w:val="none" w:sz="0" w:space="0" w:color="auto"/>
                    <w:bottom w:val="none" w:sz="0" w:space="0" w:color="auto"/>
                    <w:right w:val="none" w:sz="0" w:space="0" w:color="auto"/>
                  </w:divBdr>
                </w:div>
              </w:divsChild>
            </w:div>
            <w:div w:id="1553300819">
              <w:marLeft w:val="0"/>
              <w:marRight w:val="0"/>
              <w:marTop w:val="0"/>
              <w:marBottom w:val="0"/>
              <w:divBdr>
                <w:top w:val="none" w:sz="0" w:space="0" w:color="auto"/>
                <w:left w:val="none" w:sz="0" w:space="0" w:color="auto"/>
                <w:bottom w:val="none" w:sz="0" w:space="0" w:color="auto"/>
                <w:right w:val="none" w:sz="0" w:space="0" w:color="auto"/>
              </w:divBdr>
              <w:divsChild>
                <w:div w:id="1233737536">
                  <w:marLeft w:val="0"/>
                  <w:marRight w:val="0"/>
                  <w:marTop w:val="0"/>
                  <w:marBottom w:val="0"/>
                  <w:divBdr>
                    <w:top w:val="none" w:sz="0" w:space="0" w:color="auto"/>
                    <w:left w:val="none" w:sz="0" w:space="0" w:color="auto"/>
                    <w:bottom w:val="none" w:sz="0" w:space="0" w:color="auto"/>
                    <w:right w:val="none" w:sz="0" w:space="0" w:color="auto"/>
                  </w:divBdr>
                </w:div>
              </w:divsChild>
            </w:div>
            <w:div w:id="1578974812">
              <w:marLeft w:val="0"/>
              <w:marRight w:val="0"/>
              <w:marTop w:val="0"/>
              <w:marBottom w:val="0"/>
              <w:divBdr>
                <w:top w:val="none" w:sz="0" w:space="0" w:color="auto"/>
                <w:left w:val="none" w:sz="0" w:space="0" w:color="auto"/>
                <w:bottom w:val="none" w:sz="0" w:space="0" w:color="auto"/>
                <w:right w:val="none" w:sz="0" w:space="0" w:color="auto"/>
              </w:divBdr>
              <w:divsChild>
                <w:div w:id="1649552896">
                  <w:marLeft w:val="0"/>
                  <w:marRight w:val="0"/>
                  <w:marTop w:val="0"/>
                  <w:marBottom w:val="0"/>
                  <w:divBdr>
                    <w:top w:val="none" w:sz="0" w:space="0" w:color="auto"/>
                    <w:left w:val="none" w:sz="0" w:space="0" w:color="auto"/>
                    <w:bottom w:val="none" w:sz="0" w:space="0" w:color="auto"/>
                    <w:right w:val="none" w:sz="0" w:space="0" w:color="auto"/>
                  </w:divBdr>
                </w:div>
              </w:divsChild>
            </w:div>
            <w:div w:id="1581137755">
              <w:marLeft w:val="0"/>
              <w:marRight w:val="0"/>
              <w:marTop w:val="0"/>
              <w:marBottom w:val="0"/>
              <w:divBdr>
                <w:top w:val="none" w:sz="0" w:space="0" w:color="auto"/>
                <w:left w:val="none" w:sz="0" w:space="0" w:color="auto"/>
                <w:bottom w:val="none" w:sz="0" w:space="0" w:color="auto"/>
                <w:right w:val="none" w:sz="0" w:space="0" w:color="auto"/>
              </w:divBdr>
              <w:divsChild>
                <w:div w:id="1480728847">
                  <w:marLeft w:val="0"/>
                  <w:marRight w:val="0"/>
                  <w:marTop w:val="0"/>
                  <w:marBottom w:val="0"/>
                  <w:divBdr>
                    <w:top w:val="none" w:sz="0" w:space="0" w:color="auto"/>
                    <w:left w:val="none" w:sz="0" w:space="0" w:color="auto"/>
                    <w:bottom w:val="none" w:sz="0" w:space="0" w:color="auto"/>
                    <w:right w:val="none" w:sz="0" w:space="0" w:color="auto"/>
                  </w:divBdr>
                </w:div>
              </w:divsChild>
            </w:div>
            <w:div w:id="1620717562">
              <w:marLeft w:val="0"/>
              <w:marRight w:val="0"/>
              <w:marTop w:val="0"/>
              <w:marBottom w:val="0"/>
              <w:divBdr>
                <w:top w:val="none" w:sz="0" w:space="0" w:color="auto"/>
                <w:left w:val="none" w:sz="0" w:space="0" w:color="auto"/>
                <w:bottom w:val="none" w:sz="0" w:space="0" w:color="auto"/>
                <w:right w:val="none" w:sz="0" w:space="0" w:color="auto"/>
              </w:divBdr>
              <w:divsChild>
                <w:div w:id="1261139915">
                  <w:marLeft w:val="0"/>
                  <w:marRight w:val="0"/>
                  <w:marTop w:val="0"/>
                  <w:marBottom w:val="0"/>
                  <w:divBdr>
                    <w:top w:val="none" w:sz="0" w:space="0" w:color="auto"/>
                    <w:left w:val="none" w:sz="0" w:space="0" w:color="auto"/>
                    <w:bottom w:val="none" w:sz="0" w:space="0" w:color="auto"/>
                    <w:right w:val="none" w:sz="0" w:space="0" w:color="auto"/>
                  </w:divBdr>
                </w:div>
              </w:divsChild>
            </w:div>
            <w:div w:id="1713651271">
              <w:marLeft w:val="0"/>
              <w:marRight w:val="0"/>
              <w:marTop w:val="0"/>
              <w:marBottom w:val="0"/>
              <w:divBdr>
                <w:top w:val="none" w:sz="0" w:space="0" w:color="auto"/>
                <w:left w:val="none" w:sz="0" w:space="0" w:color="auto"/>
                <w:bottom w:val="none" w:sz="0" w:space="0" w:color="auto"/>
                <w:right w:val="none" w:sz="0" w:space="0" w:color="auto"/>
              </w:divBdr>
              <w:divsChild>
                <w:div w:id="604457251">
                  <w:marLeft w:val="0"/>
                  <w:marRight w:val="0"/>
                  <w:marTop w:val="0"/>
                  <w:marBottom w:val="0"/>
                  <w:divBdr>
                    <w:top w:val="none" w:sz="0" w:space="0" w:color="auto"/>
                    <w:left w:val="none" w:sz="0" w:space="0" w:color="auto"/>
                    <w:bottom w:val="none" w:sz="0" w:space="0" w:color="auto"/>
                    <w:right w:val="none" w:sz="0" w:space="0" w:color="auto"/>
                  </w:divBdr>
                </w:div>
              </w:divsChild>
            </w:div>
            <w:div w:id="1760831277">
              <w:marLeft w:val="0"/>
              <w:marRight w:val="0"/>
              <w:marTop w:val="0"/>
              <w:marBottom w:val="0"/>
              <w:divBdr>
                <w:top w:val="none" w:sz="0" w:space="0" w:color="auto"/>
                <w:left w:val="none" w:sz="0" w:space="0" w:color="auto"/>
                <w:bottom w:val="none" w:sz="0" w:space="0" w:color="auto"/>
                <w:right w:val="none" w:sz="0" w:space="0" w:color="auto"/>
              </w:divBdr>
              <w:divsChild>
                <w:div w:id="536428408">
                  <w:marLeft w:val="0"/>
                  <w:marRight w:val="0"/>
                  <w:marTop w:val="0"/>
                  <w:marBottom w:val="0"/>
                  <w:divBdr>
                    <w:top w:val="none" w:sz="0" w:space="0" w:color="auto"/>
                    <w:left w:val="none" w:sz="0" w:space="0" w:color="auto"/>
                    <w:bottom w:val="none" w:sz="0" w:space="0" w:color="auto"/>
                    <w:right w:val="none" w:sz="0" w:space="0" w:color="auto"/>
                  </w:divBdr>
                </w:div>
              </w:divsChild>
            </w:div>
            <w:div w:id="1771003179">
              <w:marLeft w:val="0"/>
              <w:marRight w:val="0"/>
              <w:marTop w:val="0"/>
              <w:marBottom w:val="0"/>
              <w:divBdr>
                <w:top w:val="none" w:sz="0" w:space="0" w:color="auto"/>
                <w:left w:val="none" w:sz="0" w:space="0" w:color="auto"/>
                <w:bottom w:val="none" w:sz="0" w:space="0" w:color="auto"/>
                <w:right w:val="none" w:sz="0" w:space="0" w:color="auto"/>
              </w:divBdr>
              <w:divsChild>
                <w:div w:id="508174805">
                  <w:marLeft w:val="0"/>
                  <w:marRight w:val="0"/>
                  <w:marTop w:val="0"/>
                  <w:marBottom w:val="0"/>
                  <w:divBdr>
                    <w:top w:val="none" w:sz="0" w:space="0" w:color="auto"/>
                    <w:left w:val="none" w:sz="0" w:space="0" w:color="auto"/>
                    <w:bottom w:val="none" w:sz="0" w:space="0" w:color="auto"/>
                    <w:right w:val="none" w:sz="0" w:space="0" w:color="auto"/>
                  </w:divBdr>
                </w:div>
              </w:divsChild>
            </w:div>
            <w:div w:id="1785735726">
              <w:marLeft w:val="0"/>
              <w:marRight w:val="0"/>
              <w:marTop w:val="0"/>
              <w:marBottom w:val="0"/>
              <w:divBdr>
                <w:top w:val="none" w:sz="0" w:space="0" w:color="auto"/>
                <w:left w:val="none" w:sz="0" w:space="0" w:color="auto"/>
                <w:bottom w:val="none" w:sz="0" w:space="0" w:color="auto"/>
                <w:right w:val="none" w:sz="0" w:space="0" w:color="auto"/>
              </w:divBdr>
              <w:divsChild>
                <w:div w:id="537622392">
                  <w:marLeft w:val="0"/>
                  <w:marRight w:val="0"/>
                  <w:marTop w:val="0"/>
                  <w:marBottom w:val="0"/>
                  <w:divBdr>
                    <w:top w:val="none" w:sz="0" w:space="0" w:color="auto"/>
                    <w:left w:val="none" w:sz="0" w:space="0" w:color="auto"/>
                    <w:bottom w:val="none" w:sz="0" w:space="0" w:color="auto"/>
                    <w:right w:val="none" w:sz="0" w:space="0" w:color="auto"/>
                  </w:divBdr>
                </w:div>
              </w:divsChild>
            </w:div>
            <w:div w:id="1865553232">
              <w:marLeft w:val="0"/>
              <w:marRight w:val="0"/>
              <w:marTop w:val="0"/>
              <w:marBottom w:val="0"/>
              <w:divBdr>
                <w:top w:val="none" w:sz="0" w:space="0" w:color="auto"/>
                <w:left w:val="none" w:sz="0" w:space="0" w:color="auto"/>
                <w:bottom w:val="none" w:sz="0" w:space="0" w:color="auto"/>
                <w:right w:val="none" w:sz="0" w:space="0" w:color="auto"/>
              </w:divBdr>
              <w:divsChild>
                <w:div w:id="463081139">
                  <w:marLeft w:val="0"/>
                  <w:marRight w:val="0"/>
                  <w:marTop w:val="0"/>
                  <w:marBottom w:val="0"/>
                  <w:divBdr>
                    <w:top w:val="none" w:sz="0" w:space="0" w:color="auto"/>
                    <w:left w:val="none" w:sz="0" w:space="0" w:color="auto"/>
                    <w:bottom w:val="none" w:sz="0" w:space="0" w:color="auto"/>
                    <w:right w:val="none" w:sz="0" w:space="0" w:color="auto"/>
                  </w:divBdr>
                </w:div>
              </w:divsChild>
            </w:div>
            <w:div w:id="1879509599">
              <w:marLeft w:val="0"/>
              <w:marRight w:val="0"/>
              <w:marTop w:val="0"/>
              <w:marBottom w:val="0"/>
              <w:divBdr>
                <w:top w:val="none" w:sz="0" w:space="0" w:color="auto"/>
                <w:left w:val="none" w:sz="0" w:space="0" w:color="auto"/>
                <w:bottom w:val="none" w:sz="0" w:space="0" w:color="auto"/>
                <w:right w:val="none" w:sz="0" w:space="0" w:color="auto"/>
              </w:divBdr>
              <w:divsChild>
                <w:div w:id="2079791275">
                  <w:marLeft w:val="0"/>
                  <w:marRight w:val="0"/>
                  <w:marTop w:val="0"/>
                  <w:marBottom w:val="0"/>
                  <w:divBdr>
                    <w:top w:val="none" w:sz="0" w:space="0" w:color="auto"/>
                    <w:left w:val="none" w:sz="0" w:space="0" w:color="auto"/>
                    <w:bottom w:val="none" w:sz="0" w:space="0" w:color="auto"/>
                    <w:right w:val="none" w:sz="0" w:space="0" w:color="auto"/>
                  </w:divBdr>
                </w:div>
              </w:divsChild>
            </w:div>
            <w:div w:id="1888253165">
              <w:marLeft w:val="0"/>
              <w:marRight w:val="0"/>
              <w:marTop w:val="0"/>
              <w:marBottom w:val="0"/>
              <w:divBdr>
                <w:top w:val="none" w:sz="0" w:space="0" w:color="auto"/>
                <w:left w:val="none" w:sz="0" w:space="0" w:color="auto"/>
                <w:bottom w:val="none" w:sz="0" w:space="0" w:color="auto"/>
                <w:right w:val="none" w:sz="0" w:space="0" w:color="auto"/>
              </w:divBdr>
              <w:divsChild>
                <w:div w:id="1306817197">
                  <w:marLeft w:val="0"/>
                  <w:marRight w:val="0"/>
                  <w:marTop w:val="0"/>
                  <w:marBottom w:val="0"/>
                  <w:divBdr>
                    <w:top w:val="none" w:sz="0" w:space="0" w:color="auto"/>
                    <w:left w:val="none" w:sz="0" w:space="0" w:color="auto"/>
                    <w:bottom w:val="none" w:sz="0" w:space="0" w:color="auto"/>
                    <w:right w:val="none" w:sz="0" w:space="0" w:color="auto"/>
                  </w:divBdr>
                </w:div>
              </w:divsChild>
            </w:div>
            <w:div w:id="1950576217">
              <w:marLeft w:val="0"/>
              <w:marRight w:val="0"/>
              <w:marTop w:val="0"/>
              <w:marBottom w:val="0"/>
              <w:divBdr>
                <w:top w:val="none" w:sz="0" w:space="0" w:color="auto"/>
                <w:left w:val="none" w:sz="0" w:space="0" w:color="auto"/>
                <w:bottom w:val="none" w:sz="0" w:space="0" w:color="auto"/>
                <w:right w:val="none" w:sz="0" w:space="0" w:color="auto"/>
              </w:divBdr>
              <w:divsChild>
                <w:div w:id="1847088113">
                  <w:marLeft w:val="0"/>
                  <w:marRight w:val="0"/>
                  <w:marTop w:val="0"/>
                  <w:marBottom w:val="0"/>
                  <w:divBdr>
                    <w:top w:val="none" w:sz="0" w:space="0" w:color="auto"/>
                    <w:left w:val="none" w:sz="0" w:space="0" w:color="auto"/>
                    <w:bottom w:val="none" w:sz="0" w:space="0" w:color="auto"/>
                    <w:right w:val="none" w:sz="0" w:space="0" w:color="auto"/>
                  </w:divBdr>
                </w:div>
              </w:divsChild>
            </w:div>
            <w:div w:id="1950703183">
              <w:marLeft w:val="0"/>
              <w:marRight w:val="0"/>
              <w:marTop w:val="0"/>
              <w:marBottom w:val="0"/>
              <w:divBdr>
                <w:top w:val="none" w:sz="0" w:space="0" w:color="auto"/>
                <w:left w:val="none" w:sz="0" w:space="0" w:color="auto"/>
                <w:bottom w:val="none" w:sz="0" w:space="0" w:color="auto"/>
                <w:right w:val="none" w:sz="0" w:space="0" w:color="auto"/>
              </w:divBdr>
              <w:divsChild>
                <w:div w:id="1344437887">
                  <w:marLeft w:val="0"/>
                  <w:marRight w:val="0"/>
                  <w:marTop w:val="0"/>
                  <w:marBottom w:val="0"/>
                  <w:divBdr>
                    <w:top w:val="none" w:sz="0" w:space="0" w:color="auto"/>
                    <w:left w:val="none" w:sz="0" w:space="0" w:color="auto"/>
                    <w:bottom w:val="none" w:sz="0" w:space="0" w:color="auto"/>
                    <w:right w:val="none" w:sz="0" w:space="0" w:color="auto"/>
                  </w:divBdr>
                </w:div>
              </w:divsChild>
            </w:div>
            <w:div w:id="1972589112">
              <w:marLeft w:val="0"/>
              <w:marRight w:val="0"/>
              <w:marTop w:val="0"/>
              <w:marBottom w:val="0"/>
              <w:divBdr>
                <w:top w:val="none" w:sz="0" w:space="0" w:color="auto"/>
                <w:left w:val="none" w:sz="0" w:space="0" w:color="auto"/>
                <w:bottom w:val="none" w:sz="0" w:space="0" w:color="auto"/>
                <w:right w:val="none" w:sz="0" w:space="0" w:color="auto"/>
              </w:divBdr>
              <w:divsChild>
                <w:div w:id="1341544234">
                  <w:marLeft w:val="0"/>
                  <w:marRight w:val="0"/>
                  <w:marTop w:val="0"/>
                  <w:marBottom w:val="0"/>
                  <w:divBdr>
                    <w:top w:val="none" w:sz="0" w:space="0" w:color="auto"/>
                    <w:left w:val="none" w:sz="0" w:space="0" w:color="auto"/>
                    <w:bottom w:val="none" w:sz="0" w:space="0" w:color="auto"/>
                    <w:right w:val="none" w:sz="0" w:space="0" w:color="auto"/>
                  </w:divBdr>
                </w:div>
              </w:divsChild>
            </w:div>
            <w:div w:id="1973054070">
              <w:marLeft w:val="0"/>
              <w:marRight w:val="0"/>
              <w:marTop w:val="0"/>
              <w:marBottom w:val="0"/>
              <w:divBdr>
                <w:top w:val="none" w:sz="0" w:space="0" w:color="auto"/>
                <w:left w:val="none" w:sz="0" w:space="0" w:color="auto"/>
                <w:bottom w:val="none" w:sz="0" w:space="0" w:color="auto"/>
                <w:right w:val="none" w:sz="0" w:space="0" w:color="auto"/>
              </w:divBdr>
              <w:divsChild>
                <w:div w:id="1802648146">
                  <w:marLeft w:val="0"/>
                  <w:marRight w:val="0"/>
                  <w:marTop w:val="0"/>
                  <w:marBottom w:val="0"/>
                  <w:divBdr>
                    <w:top w:val="none" w:sz="0" w:space="0" w:color="auto"/>
                    <w:left w:val="none" w:sz="0" w:space="0" w:color="auto"/>
                    <w:bottom w:val="none" w:sz="0" w:space="0" w:color="auto"/>
                    <w:right w:val="none" w:sz="0" w:space="0" w:color="auto"/>
                  </w:divBdr>
                </w:div>
              </w:divsChild>
            </w:div>
            <w:div w:id="1975216986">
              <w:marLeft w:val="0"/>
              <w:marRight w:val="0"/>
              <w:marTop w:val="0"/>
              <w:marBottom w:val="0"/>
              <w:divBdr>
                <w:top w:val="none" w:sz="0" w:space="0" w:color="auto"/>
                <w:left w:val="none" w:sz="0" w:space="0" w:color="auto"/>
                <w:bottom w:val="none" w:sz="0" w:space="0" w:color="auto"/>
                <w:right w:val="none" w:sz="0" w:space="0" w:color="auto"/>
              </w:divBdr>
              <w:divsChild>
                <w:div w:id="1760131894">
                  <w:marLeft w:val="0"/>
                  <w:marRight w:val="0"/>
                  <w:marTop w:val="0"/>
                  <w:marBottom w:val="0"/>
                  <w:divBdr>
                    <w:top w:val="none" w:sz="0" w:space="0" w:color="auto"/>
                    <w:left w:val="none" w:sz="0" w:space="0" w:color="auto"/>
                    <w:bottom w:val="none" w:sz="0" w:space="0" w:color="auto"/>
                    <w:right w:val="none" w:sz="0" w:space="0" w:color="auto"/>
                  </w:divBdr>
                </w:div>
              </w:divsChild>
            </w:div>
            <w:div w:id="1992905827">
              <w:marLeft w:val="0"/>
              <w:marRight w:val="0"/>
              <w:marTop w:val="0"/>
              <w:marBottom w:val="0"/>
              <w:divBdr>
                <w:top w:val="none" w:sz="0" w:space="0" w:color="auto"/>
                <w:left w:val="none" w:sz="0" w:space="0" w:color="auto"/>
                <w:bottom w:val="none" w:sz="0" w:space="0" w:color="auto"/>
                <w:right w:val="none" w:sz="0" w:space="0" w:color="auto"/>
              </w:divBdr>
              <w:divsChild>
                <w:div w:id="945700271">
                  <w:marLeft w:val="0"/>
                  <w:marRight w:val="0"/>
                  <w:marTop w:val="0"/>
                  <w:marBottom w:val="0"/>
                  <w:divBdr>
                    <w:top w:val="none" w:sz="0" w:space="0" w:color="auto"/>
                    <w:left w:val="none" w:sz="0" w:space="0" w:color="auto"/>
                    <w:bottom w:val="none" w:sz="0" w:space="0" w:color="auto"/>
                    <w:right w:val="none" w:sz="0" w:space="0" w:color="auto"/>
                  </w:divBdr>
                </w:div>
              </w:divsChild>
            </w:div>
            <w:div w:id="2030838097">
              <w:marLeft w:val="0"/>
              <w:marRight w:val="0"/>
              <w:marTop w:val="0"/>
              <w:marBottom w:val="0"/>
              <w:divBdr>
                <w:top w:val="none" w:sz="0" w:space="0" w:color="auto"/>
                <w:left w:val="none" w:sz="0" w:space="0" w:color="auto"/>
                <w:bottom w:val="none" w:sz="0" w:space="0" w:color="auto"/>
                <w:right w:val="none" w:sz="0" w:space="0" w:color="auto"/>
              </w:divBdr>
              <w:divsChild>
                <w:div w:id="610018933">
                  <w:marLeft w:val="0"/>
                  <w:marRight w:val="0"/>
                  <w:marTop w:val="0"/>
                  <w:marBottom w:val="0"/>
                  <w:divBdr>
                    <w:top w:val="none" w:sz="0" w:space="0" w:color="auto"/>
                    <w:left w:val="none" w:sz="0" w:space="0" w:color="auto"/>
                    <w:bottom w:val="none" w:sz="0" w:space="0" w:color="auto"/>
                    <w:right w:val="none" w:sz="0" w:space="0" w:color="auto"/>
                  </w:divBdr>
                </w:div>
              </w:divsChild>
            </w:div>
            <w:div w:id="2060128318">
              <w:marLeft w:val="0"/>
              <w:marRight w:val="0"/>
              <w:marTop w:val="0"/>
              <w:marBottom w:val="0"/>
              <w:divBdr>
                <w:top w:val="none" w:sz="0" w:space="0" w:color="auto"/>
                <w:left w:val="none" w:sz="0" w:space="0" w:color="auto"/>
                <w:bottom w:val="none" w:sz="0" w:space="0" w:color="auto"/>
                <w:right w:val="none" w:sz="0" w:space="0" w:color="auto"/>
              </w:divBdr>
              <w:divsChild>
                <w:div w:id="2018072462">
                  <w:marLeft w:val="0"/>
                  <w:marRight w:val="0"/>
                  <w:marTop w:val="0"/>
                  <w:marBottom w:val="0"/>
                  <w:divBdr>
                    <w:top w:val="none" w:sz="0" w:space="0" w:color="auto"/>
                    <w:left w:val="none" w:sz="0" w:space="0" w:color="auto"/>
                    <w:bottom w:val="none" w:sz="0" w:space="0" w:color="auto"/>
                    <w:right w:val="none" w:sz="0" w:space="0" w:color="auto"/>
                  </w:divBdr>
                </w:div>
              </w:divsChild>
            </w:div>
            <w:div w:id="2091851613">
              <w:marLeft w:val="0"/>
              <w:marRight w:val="0"/>
              <w:marTop w:val="0"/>
              <w:marBottom w:val="0"/>
              <w:divBdr>
                <w:top w:val="none" w:sz="0" w:space="0" w:color="auto"/>
                <w:left w:val="none" w:sz="0" w:space="0" w:color="auto"/>
                <w:bottom w:val="none" w:sz="0" w:space="0" w:color="auto"/>
                <w:right w:val="none" w:sz="0" w:space="0" w:color="auto"/>
              </w:divBdr>
              <w:divsChild>
                <w:div w:id="787354769">
                  <w:marLeft w:val="0"/>
                  <w:marRight w:val="0"/>
                  <w:marTop w:val="0"/>
                  <w:marBottom w:val="0"/>
                  <w:divBdr>
                    <w:top w:val="none" w:sz="0" w:space="0" w:color="auto"/>
                    <w:left w:val="none" w:sz="0" w:space="0" w:color="auto"/>
                    <w:bottom w:val="none" w:sz="0" w:space="0" w:color="auto"/>
                    <w:right w:val="none" w:sz="0" w:space="0" w:color="auto"/>
                  </w:divBdr>
                </w:div>
              </w:divsChild>
            </w:div>
            <w:div w:id="2113359788">
              <w:marLeft w:val="0"/>
              <w:marRight w:val="0"/>
              <w:marTop w:val="0"/>
              <w:marBottom w:val="0"/>
              <w:divBdr>
                <w:top w:val="none" w:sz="0" w:space="0" w:color="auto"/>
                <w:left w:val="none" w:sz="0" w:space="0" w:color="auto"/>
                <w:bottom w:val="none" w:sz="0" w:space="0" w:color="auto"/>
                <w:right w:val="none" w:sz="0" w:space="0" w:color="auto"/>
              </w:divBdr>
              <w:divsChild>
                <w:div w:id="1779985005">
                  <w:marLeft w:val="0"/>
                  <w:marRight w:val="0"/>
                  <w:marTop w:val="0"/>
                  <w:marBottom w:val="0"/>
                  <w:divBdr>
                    <w:top w:val="none" w:sz="0" w:space="0" w:color="auto"/>
                    <w:left w:val="none" w:sz="0" w:space="0" w:color="auto"/>
                    <w:bottom w:val="none" w:sz="0" w:space="0" w:color="auto"/>
                    <w:right w:val="none" w:sz="0" w:space="0" w:color="auto"/>
                  </w:divBdr>
                </w:div>
              </w:divsChild>
            </w:div>
            <w:div w:id="2145082018">
              <w:marLeft w:val="0"/>
              <w:marRight w:val="0"/>
              <w:marTop w:val="0"/>
              <w:marBottom w:val="0"/>
              <w:divBdr>
                <w:top w:val="none" w:sz="0" w:space="0" w:color="auto"/>
                <w:left w:val="none" w:sz="0" w:space="0" w:color="auto"/>
                <w:bottom w:val="none" w:sz="0" w:space="0" w:color="auto"/>
                <w:right w:val="none" w:sz="0" w:space="0" w:color="auto"/>
              </w:divBdr>
              <w:divsChild>
                <w:div w:id="2999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72049">
      <w:bodyDiv w:val="1"/>
      <w:marLeft w:val="0"/>
      <w:marRight w:val="0"/>
      <w:marTop w:val="0"/>
      <w:marBottom w:val="0"/>
      <w:divBdr>
        <w:top w:val="none" w:sz="0" w:space="0" w:color="auto"/>
        <w:left w:val="none" w:sz="0" w:space="0" w:color="auto"/>
        <w:bottom w:val="none" w:sz="0" w:space="0" w:color="auto"/>
        <w:right w:val="none" w:sz="0" w:space="0" w:color="auto"/>
      </w:divBdr>
      <w:divsChild>
        <w:div w:id="240995086">
          <w:marLeft w:val="360"/>
          <w:marRight w:val="0"/>
          <w:marTop w:val="0"/>
          <w:marBottom w:val="0"/>
          <w:divBdr>
            <w:top w:val="none" w:sz="0" w:space="0" w:color="auto"/>
            <w:left w:val="none" w:sz="0" w:space="0" w:color="auto"/>
            <w:bottom w:val="none" w:sz="0" w:space="0" w:color="auto"/>
            <w:right w:val="none" w:sz="0" w:space="0" w:color="auto"/>
          </w:divBdr>
        </w:div>
        <w:div w:id="400755335">
          <w:marLeft w:val="360"/>
          <w:marRight w:val="0"/>
          <w:marTop w:val="0"/>
          <w:marBottom w:val="0"/>
          <w:divBdr>
            <w:top w:val="none" w:sz="0" w:space="0" w:color="auto"/>
            <w:left w:val="none" w:sz="0" w:space="0" w:color="auto"/>
            <w:bottom w:val="none" w:sz="0" w:space="0" w:color="auto"/>
            <w:right w:val="none" w:sz="0" w:space="0" w:color="auto"/>
          </w:divBdr>
        </w:div>
        <w:div w:id="678893724">
          <w:marLeft w:val="360"/>
          <w:marRight w:val="0"/>
          <w:marTop w:val="0"/>
          <w:marBottom w:val="0"/>
          <w:divBdr>
            <w:top w:val="none" w:sz="0" w:space="0" w:color="auto"/>
            <w:left w:val="none" w:sz="0" w:space="0" w:color="auto"/>
            <w:bottom w:val="none" w:sz="0" w:space="0" w:color="auto"/>
            <w:right w:val="none" w:sz="0" w:space="0" w:color="auto"/>
          </w:divBdr>
        </w:div>
        <w:div w:id="1121650027">
          <w:marLeft w:val="360"/>
          <w:marRight w:val="0"/>
          <w:marTop w:val="0"/>
          <w:marBottom w:val="0"/>
          <w:divBdr>
            <w:top w:val="none" w:sz="0" w:space="0" w:color="auto"/>
            <w:left w:val="none" w:sz="0" w:space="0" w:color="auto"/>
            <w:bottom w:val="none" w:sz="0" w:space="0" w:color="auto"/>
            <w:right w:val="none" w:sz="0" w:space="0" w:color="auto"/>
          </w:divBdr>
        </w:div>
        <w:div w:id="1236013531">
          <w:marLeft w:val="360"/>
          <w:marRight w:val="0"/>
          <w:marTop w:val="0"/>
          <w:marBottom w:val="0"/>
          <w:divBdr>
            <w:top w:val="none" w:sz="0" w:space="0" w:color="auto"/>
            <w:left w:val="none" w:sz="0" w:space="0" w:color="auto"/>
            <w:bottom w:val="none" w:sz="0" w:space="0" w:color="auto"/>
            <w:right w:val="none" w:sz="0" w:space="0" w:color="auto"/>
          </w:divBdr>
        </w:div>
        <w:div w:id="1352799549">
          <w:marLeft w:val="360"/>
          <w:marRight w:val="0"/>
          <w:marTop w:val="0"/>
          <w:marBottom w:val="0"/>
          <w:divBdr>
            <w:top w:val="none" w:sz="0" w:space="0" w:color="auto"/>
            <w:left w:val="none" w:sz="0" w:space="0" w:color="auto"/>
            <w:bottom w:val="none" w:sz="0" w:space="0" w:color="auto"/>
            <w:right w:val="none" w:sz="0" w:space="0" w:color="auto"/>
          </w:divBdr>
        </w:div>
        <w:div w:id="1353460159">
          <w:marLeft w:val="360"/>
          <w:marRight w:val="0"/>
          <w:marTop w:val="0"/>
          <w:marBottom w:val="0"/>
          <w:divBdr>
            <w:top w:val="none" w:sz="0" w:space="0" w:color="auto"/>
            <w:left w:val="none" w:sz="0" w:space="0" w:color="auto"/>
            <w:bottom w:val="none" w:sz="0" w:space="0" w:color="auto"/>
            <w:right w:val="none" w:sz="0" w:space="0" w:color="auto"/>
          </w:divBdr>
        </w:div>
        <w:div w:id="1804034340">
          <w:marLeft w:val="360"/>
          <w:marRight w:val="0"/>
          <w:marTop w:val="0"/>
          <w:marBottom w:val="0"/>
          <w:divBdr>
            <w:top w:val="none" w:sz="0" w:space="0" w:color="auto"/>
            <w:left w:val="none" w:sz="0" w:space="0" w:color="auto"/>
            <w:bottom w:val="none" w:sz="0" w:space="0" w:color="auto"/>
            <w:right w:val="none" w:sz="0" w:space="0" w:color="auto"/>
          </w:divBdr>
        </w:div>
        <w:div w:id="1948661754">
          <w:marLeft w:val="360"/>
          <w:marRight w:val="0"/>
          <w:marTop w:val="0"/>
          <w:marBottom w:val="0"/>
          <w:divBdr>
            <w:top w:val="none" w:sz="0" w:space="0" w:color="auto"/>
            <w:left w:val="none" w:sz="0" w:space="0" w:color="auto"/>
            <w:bottom w:val="none" w:sz="0" w:space="0" w:color="auto"/>
            <w:right w:val="none" w:sz="0" w:space="0" w:color="auto"/>
          </w:divBdr>
        </w:div>
        <w:div w:id="2035693772">
          <w:marLeft w:val="360"/>
          <w:marRight w:val="0"/>
          <w:marTop w:val="0"/>
          <w:marBottom w:val="0"/>
          <w:divBdr>
            <w:top w:val="none" w:sz="0" w:space="0" w:color="auto"/>
            <w:left w:val="none" w:sz="0" w:space="0" w:color="auto"/>
            <w:bottom w:val="none" w:sz="0" w:space="0" w:color="auto"/>
            <w:right w:val="none" w:sz="0" w:space="0" w:color="auto"/>
          </w:divBdr>
        </w:div>
      </w:divsChild>
    </w:div>
    <w:div w:id="59910846">
      <w:bodyDiv w:val="1"/>
      <w:marLeft w:val="0"/>
      <w:marRight w:val="0"/>
      <w:marTop w:val="0"/>
      <w:marBottom w:val="0"/>
      <w:divBdr>
        <w:top w:val="none" w:sz="0" w:space="0" w:color="auto"/>
        <w:left w:val="none" w:sz="0" w:space="0" w:color="auto"/>
        <w:bottom w:val="none" w:sz="0" w:space="0" w:color="auto"/>
        <w:right w:val="none" w:sz="0" w:space="0" w:color="auto"/>
      </w:divBdr>
    </w:div>
    <w:div w:id="71632495">
      <w:bodyDiv w:val="1"/>
      <w:marLeft w:val="0"/>
      <w:marRight w:val="0"/>
      <w:marTop w:val="0"/>
      <w:marBottom w:val="0"/>
      <w:divBdr>
        <w:top w:val="none" w:sz="0" w:space="0" w:color="auto"/>
        <w:left w:val="none" w:sz="0" w:space="0" w:color="auto"/>
        <w:bottom w:val="none" w:sz="0" w:space="0" w:color="auto"/>
        <w:right w:val="none" w:sz="0" w:space="0" w:color="auto"/>
      </w:divBdr>
    </w:div>
    <w:div w:id="71707069">
      <w:bodyDiv w:val="1"/>
      <w:marLeft w:val="0"/>
      <w:marRight w:val="0"/>
      <w:marTop w:val="0"/>
      <w:marBottom w:val="0"/>
      <w:divBdr>
        <w:top w:val="none" w:sz="0" w:space="0" w:color="auto"/>
        <w:left w:val="none" w:sz="0" w:space="0" w:color="auto"/>
        <w:bottom w:val="none" w:sz="0" w:space="0" w:color="auto"/>
        <w:right w:val="none" w:sz="0" w:space="0" w:color="auto"/>
      </w:divBdr>
    </w:div>
    <w:div w:id="71969492">
      <w:bodyDiv w:val="1"/>
      <w:marLeft w:val="0"/>
      <w:marRight w:val="0"/>
      <w:marTop w:val="0"/>
      <w:marBottom w:val="0"/>
      <w:divBdr>
        <w:top w:val="none" w:sz="0" w:space="0" w:color="auto"/>
        <w:left w:val="none" w:sz="0" w:space="0" w:color="auto"/>
        <w:bottom w:val="none" w:sz="0" w:space="0" w:color="auto"/>
        <w:right w:val="none" w:sz="0" w:space="0" w:color="auto"/>
      </w:divBdr>
    </w:div>
    <w:div w:id="73478536">
      <w:bodyDiv w:val="1"/>
      <w:marLeft w:val="0"/>
      <w:marRight w:val="0"/>
      <w:marTop w:val="0"/>
      <w:marBottom w:val="0"/>
      <w:divBdr>
        <w:top w:val="none" w:sz="0" w:space="0" w:color="auto"/>
        <w:left w:val="none" w:sz="0" w:space="0" w:color="auto"/>
        <w:bottom w:val="none" w:sz="0" w:space="0" w:color="auto"/>
        <w:right w:val="none" w:sz="0" w:space="0" w:color="auto"/>
      </w:divBdr>
    </w:div>
    <w:div w:id="77753804">
      <w:bodyDiv w:val="1"/>
      <w:marLeft w:val="0"/>
      <w:marRight w:val="0"/>
      <w:marTop w:val="0"/>
      <w:marBottom w:val="0"/>
      <w:divBdr>
        <w:top w:val="none" w:sz="0" w:space="0" w:color="auto"/>
        <w:left w:val="none" w:sz="0" w:space="0" w:color="auto"/>
        <w:bottom w:val="none" w:sz="0" w:space="0" w:color="auto"/>
        <w:right w:val="none" w:sz="0" w:space="0" w:color="auto"/>
      </w:divBdr>
    </w:div>
    <w:div w:id="87317623">
      <w:bodyDiv w:val="1"/>
      <w:marLeft w:val="0"/>
      <w:marRight w:val="0"/>
      <w:marTop w:val="0"/>
      <w:marBottom w:val="0"/>
      <w:divBdr>
        <w:top w:val="none" w:sz="0" w:space="0" w:color="auto"/>
        <w:left w:val="none" w:sz="0" w:space="0" w:color="auto"/>
        <w:bottom w:val="none" w:sz="0" w:space="0" w:color="auto"/>
        <w:right w:val="none" w:sz="0" w:space="0" w:color="auto"/>
      </w:divBdr>
    </w:div>
    <w:div w:id="91365416">
      <w:bodyDiv w:val="1"/>
      <w:marLeft w:val="0"/>
      <w:marRight w:val="0"/>
      <w:marTop w:val="0"/>
      <w:marBottom w:val="0"/>
      <w:divBdr>
        <w:top w:val="none" w:sz="0" w:space="0" w:color="auto"/>
        <w:left w:val="none" w:sz="0" w:space="0" w:color="auto"/>
        <w:bottom w:val="none" w:sz="0" w:space="0" w:color="auto"/>
        <w:right w:val="none" w:sz="0" w:space="0" w:color="auto"/>
      </w:divBdr>
    </w:div>
    <w:div w:id="91823713">
      <w:bodyDiv w:val="1"/>
      <w:marLeft w:val="0"/>
      <w:marRight w:val="0"/>
      <w:marTop w:val="0"/>
      <w:marBottom w:val="0"/>
      <w:divBdr>
        <w:top w:val="none" w:sz="0" w:space="0" w:color="auto"/>
        <w:left w:val="none" w:sz="0" w:space="0" w:color="auto"/>
        <w:bottom w:val="none" w:sz="0" w:space="0" w:color="auto"/>
        <w:right w:val="none" w:sz="0" w:space="0" w:color="auto"/>
      </w:divBdr>
    </w:div>
    <w:div w:id="95491018">
      <w:bodyDiv w:val="1"/>
      <w:marLeft w:val="0"/>
      <w:marRight w:val="0"/>
      <w:marTop w:val="0"/>
      <w:marBottom w:val="0"/>
      <w:divBdr>
        <w:top w:val="none" w:sz="0" w:space="0" w:color="auto"/>
        <w:left w:val="none" w:sz="0" w:space="0" w:color="auto"/>
        <w:bottom w:val="none" w:sz="0" w:space="0" w:color="auto"/>
        <w:right w:val="none" w:sz="0" w:space="0" w:color="auto"/>
      </w:divBdr>
    </w:div>
    <w:div w:id="99565811">
      <w:bodyDiv w:val="1"/>
      <w:marLeft w:val="0"/>
      <w:marRight w:val="0"/>
      <w:marTop w:val="0"/>
      <w:marBottom w:val="0"/>
      <w:divBdr>
        <w:top w:val="none" w:sz="0" w:space="0" w:color="auto"/>
        <w:left w:val="none" w:sz="0" w:space="0" w:color="auto"/>
        <w:bottom w:val="none" w:sz="0" w:space="0" w:color="auto"/>
        <w:right w:val="none" w:sz="0" w:space="0" w:color="auto"/>
      </w:divBdr>
    </w:div>
    <w:div w:id="106898525">
      <w:bodyDiv w:val="1"/>
      <w:marLeft w:val="0"/>
      <w:marRight w:val="0"/>
      <w:marTop w:val="0"/>
      <w:marBottom w:val="0"/>
      <w:divBdr>
        <w:top w:val="none" w:sz="0" w:space="0" w:color="auto"/>
        <w:left w:val="none" w:sz="0" w:space="0" w:color="auto"/>
        <w:bottom w:val="none" w:sz="0" w:space="0" w:color="auto"/>
        <w:right w:val="none" w:sz="0" w:space="0" w:color="auto"/>
      </w:divBdr>
    </w:div>
    <w:div w:id="113452857">
      <w:bodyDiv w:val="1"/>
      <w:marLeft w:val="0"/>
      <w:marRight w:val="0"/>
      <w:marTop w:val="0"/>
      <w:marBottom w:val="0"/>
      <w:divBdr>
        <w:top w:val="none" w:sz="0" w:space="0" w:color="auto"/>
        <w:left w:val="none" w:sz="0" w:space="0" w:color="auto"/>
        <w:bottom w:val="none" w:sz="0" w:space="0" w:color="auto"/>
        <w:right w:val="none" w:sz="0" w:space="0" w:color="auto"/>
      </w:divBdr>
    </w:div>
    <w:div w:id="125053894">
      <w:bodyDiv w:val="1"/>
      <w:marLeft w:val="0"/>
      <w:marRight w:val="0"/>
      <w:marTop w:val="0"/>
      <w:marBottom w:val="0"/>
      <w:divBdr>
        <w:top w:val="none" w:sz="0" w:space="0" w:color="auto"/>
        <w:left w:val="none" w:sz="0" w:space="0" w:color="auto"/>
        <w:bottom w:val="none" w:sz="0" w:space="0" w:color="auto"/>
        <w:right w:val="none" w:sz="0" w:space="0" w:color="auto"/>
      </w:divBdr>
    </w:div>
    <w:div w:id="139076495">
      <w:bodyDiv w:val="1"/>
      <w:marLeft w:val="0"/>
      <w:marRight w:val="0"/>
      <w:marTop w:val="0"/>
      <w:marBottom w:val="0"/>
      <w:divBdr>
        <w:top w:val="none" w:sz="0" w:space="0" w:color="auto"/>
        <w:left w:val="none" w:sz="0" w:space="0" w:color="auto"/>
        <w:bottom w:val="none" w:sz="0" w:space="0" w:color="auto"/>
        <w:right w:val="none" w:sz="0" w:space="0" w:color="auto"/>
      </w:divBdr>
    </w:div>
    <w:div w:id="142360019">
      <w:bodyDiv w:val="1"/>
      <w:marLeft w:val="0"/>
      <w:marRight w:val="0"/>
      <w:marTop w:val="0"/>
      <w:marBottom w:val="0"/>
      <w:divBdr>
        <w:top w:val="none" w:sz="0" w:space="0" w:color="auto"/>
        <w:left w:val="none" w:sz="0" w:space="0" w:color="auto"/>
        <w:bottom w:val="none" w:sz="0" w:space="0" w:color="auto"/>
        <w:right w:val="none" w:sz="0" w:space="0" w:color="auto"/>
      </w:divBdr>
    </w:div>
    <w:div w:id="169414922">
      <w:bodyDiv w:val="1"/>
      <w:marLeft w:val="0"/>
      <w:marRight w:val="0"/>
      <w:marTop w:val="0"/>
      <w:marBottom w:val="0"/>
      <w:divBdr>
        <w:top w:val="none" w:sz="0" w:space="0" w:color="auto"/>
        <w:left w:val="none" w:sz="0" w:space="0" w:color="auto"/>
        <w:bottom w:val="none" w:sz="0" w:space="0" w:color="auto"/>
        <w:right w:val="none" w:sz="0" w:space="0" w:color="auto"/>
      </w:divBdr>
    </w:div>
    <w:div w:id="170800405">
      <w:bodyDiv w:val="1"/>
      <w:marLeft w:val="0"/>
      <w:marRight w:val="0"/>
      <w:marTop w:val="0"/>
      <w:marBottom w:val="0"/>
      <w:divBdr>
        <w:top w:val="none" w:sz="0" w:space="0" w:color="auto"/>
        <w:left w:val="none" w:sz="0" w:space="0" w:color="auto"/>
        <w:bottom w:val="none" w:sz="0" w:space="0" w:color="auto"/>
        <w:right w:val="none" w:sz="0" w:space="0" w:color="auto"/>
      </w:divBdr>
    </w:div>
    <w:div w:id="183254276">
      <w:bodyDiv w:val="1"/>
      <w:marLeft w:val="0"/>
      <w:marRight w:val="0"/>
      <w:marTop w:val="0"/>
      <w:marBottom w:val="0"/>
      <w:divBdr>
        <w:top w:val="none" w:sz="0" w:space="0" w:color="auto"/>
        <w:left w:val="none" w:sz="0" w:space="0" w:color="auto"/>
        <w:bottom w:val="none" w:sz="0" w:space="0" w:color="auto"/>
        <w:right w:val="none" w:sz="0" w:space="0" w:color="auto"/>
      </w:divBdr>
    </w:div>
    <w:div w:id="188809358">
      <w:bodyDiv w:val="1"/>
      <w:marLeft w:val="0"/>
      <w:marRight w:val="0"/>
      <w:marTop w:val="0"/>
      <w:marBottom w:val="0"/>
      <w:divBdr>
        <w:top w:val="none" w:sz="0" w:space="0" w:color="auto"/>
        <w:left w:val="none" w:sz="0" w:space="0" w:color="auto"/>
        <w:bottom w:val="none" w:sz="0" w:space="0" w:color="auto"/>
        <w:right w:val="none" w:sz="0" w:space="0" w:color="auto"/>
      </w:divBdr>
    </w:div>
    <w:div w:id="218201963">
      <w:bodyDiv w:val="1"/>
      <w:marLeft w:val="0"/>
      <w:marRight w:val="0"/>
      <w:marTop w:val="0"/>
      <w:marBottom w:val="0"/>
      <w:divBdr>
        <w:top w:val="none" w:sz="0" w:space="0" w:color="auto"/>
        <w:left w:val="none" w:sz="0" w:space="0" w:color="auto"/>
        <w:bottom w:val="none" w:sz="0" w:space="0" w:color="auto"/>
        <w:right w:val="none" w:sz="0" w:space="0" w:color="auto"/>
      </w:divBdr>
    </w:div>
    <w:div w:id="228200985">
      <w:bodyDiv w:val="1"/>
      <w:marLeft w:val="0"/>
      <w:marRight w:val="0"/>
      <w:marTop w:val="0"/>
      <w:marBottom w:val="0"/>
      <w:divBdr>
        <w:top w:val="none" w:sz="0" w:space="0" w:color="auto"/>
        <w:left w:val="none" w:sz="0" w:space="0" w:color="auto"/>
        <w:bottom w:val="none" w:sz="0" w:space="0" w:color="auto"/>
        <w:right w:val="none" w:sz="0" w:space="0" w:color="auto"/>
      </w:divBdr>
    </w:div>
    <w:div w:id="256404421">
      <w:bodyDiv w:val="1"/>
      <w:marLeft w:val="0"/>
      <w:marRight w:val="0"/>
      <w:marTop w:val="0"/>
      <w:marBottom w:val="0"/>
      <w:divBdr>
        <w:top w:val="none" w:sz="0" w:space="0" w:color="auto"/>
        <w:left w:val="none" w:sz="0" w:space="0" w:color="auto"/>
        <w:bottom w:val="none" w:sz="0" w:space="0" w:color="auto"/>
        <w:right w:val="none" w:sz="0" w:space="0" w:color="auto"/>
      </w:divBdr>
    </w:div>
    <w:div w:id="280846463">
      <w:bodyDiv w:val="1"/>
      <w:marLeft w:val="0"/>
      <w:marRight w:val="0"/>
      <w:marTop w:val="0"/>
      <w:marBottom w:val="0"/>
      <w:divBdr>
        <w:top w:val="none" w:sz="0" w:space="0" w:color="auto"/>
        <w:left w:val="none" w:sz="0" w:space="0" w:color="auto"/>
        <w:bottom w:val="none" w:sz="0" w:space="0" w:color="auto"/>
        <w:right w:val="none" w:sz="0" w:space="0" w:color="auto"/>
      </w:divBdr>
      <w:divsChild>
        <w:div w:id="363674942">
          <w:marLeft w:val="562"/>
          <w:marRight w:val="0"/>
          <w:marTop w:val="60"/>
          <w:marBottom w:val="0"/>
          <w:divBdr>
            <w:top w:val="none" w:sz="0" w:space="0" w:color="auto"/>
            <w:left w:val="none" w:sz="0" w:space="0" w:color="auto"/>
            <w:bottom w:val="none" w:sz="0" w:space="0" w:color="auto"/>
            <w:right w:val="none" w:sz="0" w:space="0" w:color="auto"/>
          </w:divBdr>
        </w:div>
        <w:div w:id="1586842971">
          <w:marLeft w:val="562"/>
          <w:marRight w:val="0"/>
          <w:marTop w:val="60"/>
          <w:marBottom w:val="0"/>
          <w:divBdr>
            <w:top w:val="none" w:sz="0" w:space="0" w:color="auto"/>
            <w:left w:val="none" w:sz="0" w:space="0" w:color="auto"/>
            <w:bottom w:val="none" w:sz="0" w:space="0" w:color="auto"/>
            <w:right w:val="none" w:sz="0" w:space="0" w:color="auto"/>
          </w:divBdr>
        </w:div>
      </w:divsChild>
    </w:div>
    <w:div w:id="313612023">
      <w:bodyDiv w:val="1"/>
      <w:marLeft w:val="0"/>
      <w:marRight w:val="0"/>
      <w:marTop w:val="0"/>
      <w:marBottom w:val="0"/>
      <w:divBdr>
        <w:top w:val="none" w:sz="0" w:space="0" w:color="auto"/>
        <w:left w:val="none" w:sz="0" w:space="0" w:color="auto"/>
        <w:bottom w:val="none" w:sz="0" w:space="0" w:color="auto"/>
        <w:right w:val="none" w:sz="0" w:space="0" w:color="auto"/>
      </w:divBdr>
    </w:div>
    <w:div w:id="322055204">
      <w:bodyDiv w:val="1"/>
      <w:marLeft w:val="0"/>
      <w:marRight w:val="0"/>
      <w:marTop w:val="0"/>
      <w:marBottom w:val="0"/>
      <w:divBdr>
        <w:top w:val="none" w:sz="0" w:space="0" w:color="auto"/>
        <w:left w:val="none" w:sz="0" w:space="0" w:color="auto"/>
        <w:bottom w:val="none" w:sz="0" w:space="0" w:color="auto"/>
        <w:right w:val="none" w:sz="0" w:space="0" w:color="auto"/>
      </w:divBdr>
    </w:div>
    <w:div w:id="335690518">
      <w:bodyDiv w:val="1"/>
      <w:marLeft w:val="0"/>
      <w:marRight w:val="0"/>
      <w:marTop w:val="0"/>
      <w:marBottom w:val="0"/>
      <w:divBdr>
        <w:top w:val="none" w:sz="0" w:space="0" w:color="auto"/>
        <w:left w:val="none" w:sz="0" w:space="0" w:color="auto"/>
        <w:bottom w:val="none" w:sz="0" w:space="0" w:color="auto"/>
        <w:right w:val="none" w:sz="0" w:space="0" w:color="auto"/>
      </w:divBdr>
    </w:div>
    <w:div w:id="344478680">
      <w:bodyDiv w:val="1"/>
      <w:marLeft w:val="0"/>
      <w:marRight w:val="0"/>
      <w:marTop w:val="0"/>
      <w:marBottom w:val="0"/>
      <w:divBdr>
        <w:top w:val="none" w:sz="0" w:space="0" w:color="auto"/>
        <w:left w:val="none" w:sz="0" w:space="0" w:color="auto"/>
        <w:bottom w:val="none" w:sz="0" w:space="0" w:color="auto"/>
        <w:right w:val="none" w:sz="0" w:space="0" w:color="auto"/>
      </w:divBdr>
    </w:div>
    <w:div w:id="350617762">
      <w:bodyDiv w:val="1"/>
      <w:marLeft w:val="0"/>
      <w:marRight w:val="0"/>
      <w:marTop w:val="0"/>
      <w:marBottom w:val="0"/>
      <w:divBdr>
        <w:top w:val="none" w:sz="0" w:space="0" w:color="auto"/>
        <w:left w:val="none" w:sz="0" w:space="0" w:color="auto"/>
        <w:bottom w:val="none" w:sz="0" w:space="0" w:color="auto"/>
        <w:right w:val="none" w:sz="0" w:space="0" w:color="auto"/>
      </w:divBdr>
    </w:div>
    <w:div w:id="358622729">
      <w:bodyDiv w:val="1"/>
      <w:marLeft w:val="0"/>
      <w:marRight w:val="0"/>
      <w:marTop w:val="0"/>
      <w:marBottom w:val="0"/>
      <w:divBdr>
        <w:top w:val="none" w:sz="0" w:space="0" w:color="auto"/>
        <w:left w:val="none" w:sz="0" w:space="0" w:color="auto"/>
        <w:bottom w:val="none" w:sz="0" w:space="0" w:color="auto"/>
        <w:right w:val="none" w:sz="0" w:space="0" w:color="auto"/>
      </w:divBdr>
    </w:div>
    <w:div w:id="360907369">
      <w:bodyDiv w:val="1"/>
      <w:marLeft w:val="0"/>
      <w:marRight w:val="0"/>
      <w:marTop w:val="0"/>
      <w:marBottom w:val="0"/>
      <w:divBdr>
        <w:top w:val="none" w:sz="0" w:space="0" w:color="auto"/>
        <w:left w:val="none" w:sz="0" w:space="0" w:color="auto"/>
        <w:bottom w:val="none" w:sz="0" w:space="0" w:color="auto"/>
        <w:right w:val="none" w:sz="0" w:space="0" w:color="auto"/>
      </w:divBdr>
    </w:div>
    <w:div w:id="363022838">
      <w:bodyDiv w:val="1"/>
      <w:marLeft w:val="0"/>
      <w:marRight w:val="0"/>
      <w:marTop w:val="0"/>
      <w:marBottom w:val="0"/>
      <w:divBdr>
        <w:top w:val="none" w:sz="0" w:space="0" w:color="auto"/>
        <w:left w:val="none" w:sz="0" w:space="0" w:color="auto"/>
        <w:bottom w:val="none" w:sz="0" w:space="0" w:color="auto"/>
        <w:right w:val="none" w:sz="0" w:space="0" w:color="auto"/>
      </w:divBdr>
    </w:div>
    <w:div w:id="365375296">
      <w:bodyDiv w:val="1"/>
      <w:marLeft w:val="0"/>
      <w:marRight w:val="0"/>
      <w:marTop w:val="0"/>
      <w:marBottom w:val="0"/>
      <w:divBdr>
        <w:top w:val="none" w:sz="0" w:space="0" w:color="auto"/>
        <w:left w:val="none" w:sz="0" w:space="0" w:color="auto"/>
        <w:bottom w:val="none" w:sz="0" w:space="0" w:color="auto"/>
        <w:right w:val="none" w:sz="0" w:space="0" w:color="auto"/>
      </w:divBdr>
    </w:div>
    <w:div w:id="384985838">
      <w:bodyDiv w:val="1"/>
      <w:marLeft w:val="0"/>
      <w:marRight w:val="0"/>
      <w:marTop w:val="0"/>
      <w:marBottom w:val="0"/>
      <w:divBdr>
        <w:top w:val="none" w:sz="0" w:space="0" w:color="auto"/>
        <w:left w:val="none" w:sz="0" w:space="0" w:color="auto"/>
        <w:bottom w:val="none" w:sz="0" w:space="0" w:color="auto"/>
        <w:right w:val="none" w:sz="0" w:space="0" w:color="auto"/>
      </w:divBdr>
    </w:div>
    <w:div w:id="388304090">
      <w:bodyDiv w:val="1"/>
      <w:marLeft w:val="0"/>
      <w:marRight w:val="0"/>
      <w:marTop w:val="0"/>
      <w:marBottom w:val="0"/>
      <w:divBdr>
        <w:top w:val="none" w:sz="0" w:space="0" w:color="auto"/>
        <w:left w:val="none" w:sz="0" w:space="0" w:color="auto"/>
        <w:bottom w:val="none" w:sz="0" w:space="0" w:color="auto"/>
        <w:right w:val="none" w:sz="0" w:space="0" w:color="auto"/>
      </w:divBdr>
    </w:div>
    <w:div w:id="395933599">
      <w:bodyDiv w:val="1"/>
      <w:marLeft w:val="0"/>
      <w:marRight w:val="0"/>
      <w:marTop w:val="0"/>
      <w:marBottom w:val="0"/>
      <w:divBdr>
        <w:top w:val="none" w:sz="0" w:space="0" w:color="auto"/>
        <w:left w:val="none" w:sz="0" w:space="0" w:color="auto"/>
        <w:bottom w:val="none" w:sz="0" w:space="0" w:color="auto"/>
        <w:right w:val="none" w:sz="0" w:space="0" w:color="auto"/>
      </w:divBdr>
    </w:div>
    <w:div w:id="400372801">
      <w:bodyDiv w:val="1"/>
      <w:marLeft w:val="0"/>
      <w:marRight w:val="0"/>
      <w:marTop w:val="0"/>
      <w:marBottom w:val="0"/>
      <w:divBdr>
        <w:top w:val="none" w:sz="0" w:space="0" w:color="auto"/>
        <w:left w:val="none" w:sz="0" w:space="0" w:color="auto"/>
        <w:bottom w:val="none" w:sz="0" w:space="0" w:color="auto"/>
        <w:right w:val="none" w:sz="0" w:space="0" w:color="auto"/>
      </w:divBdr>
    </w:div>
    <w:div w:id="415129507">
      <w:bodyDiv w:val="1"/>
      <w:marLeft w:val="0"/>
      <w:marRight w:val="0"/>
      <w:marTop w:val="0"/>
      <w:marBottom w:val="0"/>
      <w:divBdr>
        <w:top w:val="none" w:sz="0" w:space="0" w:color="auto"/>
        <w:left w:val="none" w:sz="0" w:space="0" w:color="auto"/>
        <w:bottom w:val="none" w:sz="0" w:space="0" w:color="auto"/>
        <w:right w:val="none" w:sz="0" w:space="0" w:color="auto"/>
      </w:divBdr>
    </w:div>
    <w:div w:id="438650393">
      <w:bodyDiv w:val="1"/>
      <w:marLeft w:val="0"/>
      <w:marRight w:val="0"/>
      <w:marTop w:val="0"/>
      <w:marBottom w:val="0"/>
      <w:divBdr>
        <w:top w:val="none" w:sz="0" w:space="0" w:color="auto"/>
        <w:left w:val="none" w:sz="0" w:space="0" w:color="auto"/>
        <w:bottom w:val="none" w:sz="0" w:space="0" w:color="auto"/>
        <w:right w:val="none" w:sz="0" w:space="0" w:color="auto"/>
      </w:divBdr>
    </w:div>
    <w:div w:id="459694135">
      <w:bodyDiv w:val="1"/>
      <w:marLeft w:val="0"/>
      <w:marRight w:val="0"/>
      <w:marTop w:val="0"/>
      <w:marBottom w:val="0"/>
      <w:divBdr>
        <w:top w:val="none" w:sz="0" w:space="0" w:color="auto"/>
        <w:left w:val="none" w:sz="0" w:space="0" w:color="auto"/>
        <w:bottom w:val="none" w:sz="0" w:space="0" w:color="auto"/>
        <w:right w:val="none" w:sz="0" w:space="0" w:color="auto"/>
      </w:divBdr>
    </w:div>
    <w:div w:id="469976916">
      <w:bodyDiv w:val="1"/>
      <w:marLeft w:val="0"/>
      <w:marRight w:val="0"/>
      <w:marTop w:val="0"/>
      <w:marBottom w:val="0"/>
      <w:divBdr>
        <w:top w:val="none" w:sz="0" w:space="0" w:color="auto"/>
        <w:left w:val="none" w:sz="0" w:space="0" w:color="auto"/>
        <w:bottom w:val="none" w:sz="0" w:space="0" w:color="auto"/>
        <w:right w:val="none" w:sz="0" w:space="0" w:color="auto"/>
      </w:divBdr>
    </w:div>
    <w:div w:id="485702950">
      <w:bodyDiv w:val="1"/>
      <w:marLeft w:val="0"/>
      <w:marRight w:val="0"/>
      <w:marTop w:val="0"/>
      <w:marBottom w:val="0"/>
      <w:divBdr>
        <w:top w:val="none" w:sz="0" w:space="0" w:color="auto"/>
        <w:left w:val="none" w:sz="0" w:space="0" w:color="auto"/>
        <w:bottom w:val="none" w:sz="0" w:space="0" w:color="auto"/>
        <w:right w:val="none" w:sz="0" w:space="0" w:color="auto"/>
      </w:divBdr>
    </w:div>
    <w:div w:id="494880306">
      <w:bodyDiv w:val="1"/>
      <w:marLeft w:val="0"/>
      <w:marRight w:val="0"/>
      <w:marTop w:val="0"/>
      <w:marBottom w:val="0"/>
      <w:divBdr>
        <w:top w:val="none" w:sz="0" w:space="0" w:color="auto"/>
        <w:left w:val="none" w:sz="0" w:space="0" w:color="auto"/>
        <w:bottom w:val="none" w:sz="0" w:space="0" w:color="auto"/>
        <w:right w:val="none" w:sz="0" w:space="0" w:color="auto"/>
      </w:divBdr>
    </w:div>
    <w:div w:id="519589575">
      <w:bodyDiv w:val="1"/>
      <w:marLeft w:val="0"/>
      <w:marRight w:val="0"/>
      <w:marTop w:val="0"/>
      <w:marBottom w:val="0"/>
      <w:divBdr>
        <w:top w:val="none" w:sz="0" w:space="0" w:color="auto"/>
        <w:left w:val="none" w:sz="0" w:space="0" w:color="auto"/>
        <w:bottom w:val="none" w:sz="0" w:space="0" w:color="auto"/>
        <w:right w:val="none" w:sz="0" w:space="0" w:color="auto"/>
      </w:divBdr>
    </w:div>
    <w:div w:id="530144904">
      <w:bodyDiv w:val="1"/>
      <w:marLeft w:val="0"/>
      <w:marRight w:val="0"/>
      <w:marTop w:val="0"/>
      <w:marBottom w:val="0"/>
      <w:divBdr>
        <w:top w:val="none" w:sz="0" w:space="0" w:color="auto"/>
        <w:left w:val="none" w:sz="0" w:space="0" w:color="auto"/>
        <w:bottom w:val="none" w:sz="0" w:space="0" w:color="auto"/>
        <w:right w:val="none" w:sz="0" w:space="0" w:color="auto"/>
      </w:divBdr>
    </w:div>
    <w:div w:id="530731639">
      <w:bodyDiv w:val="1"/>
      <w:marLeft w:val="0"/>
      <w:marRight w:val="0"/>
      <w:marTop w:val="0"/>
      <w:marBottom w:val="0"/>
      <w:divBdr>
        <w:top w:val="none" w:sz="0" w:space="0" w:color="auto"/>
        <w:left w:val="none" w:sz="0" w:space="0" w:color="auto"/>
        <w:bottom w:val="none" w:sz="0" w:space="0" w:color="auto"/>
        <w:right w:val="none" w:sz="0" w:space="0" w:color="auto"/>
      </w:divBdr>
    </w:div>
    <w:div w:id="531575325">
      <w:bodyDiv w:val="1"/>
      <w:marLeft w:val="0"/>
      <w:marRight w:val="0"/>
      <w:marTop w:val="0"/>
      <w:marBottom w:val="0"/>
      <w:divBdr>
        <w:top w:val="none" w:sz="0" w:space="0" w:color="auto"/>
        <w:left w:val="none" w:sz="0" w:space="0" w:color="auto"/>
        <w:bottom w:val="none" w:sz="0" w:space="0" w:color="auto"/>
        <w:right w:val="none" w:sz="0" w:space="0" w:color="auto"/>
      </w:divBdr>
    </w:div>
    <w:div w:id="534268027">
      <w:bodyDiv w:val="1"/>
      <w:marLeft w:val="0"/>
      <w:marRight w:val="0"/>
      <w:marTop w:val="0"/>
      <w:marBottom w:val="0"/>
      <w:divBdr>
        <w:top w:val="none" w:sz="0" w:space="0" w:color="auto"/>
        <w:left w:val="none" w:sz="0" w:space="0" w:color="auto"/>
        <w:bottom w:val="none" w:sz="0" w:space="0" w:color="auto"/>
        <w:right w:val="none" w:sz="0" w:space="0" w:color="auto"/>
      </w:divBdr>
    </w:div>
    <w:div w:id="550075222">
      <w:bodyDiv w:val="1"/>
      <w:marLeft w:val="0"/>
      <w:marRight w:val="0"/>
      <w:marTop w:val="0"/>
      <w:marBottom w:val="0"/>
      <w:divBdr>
        <w:top w:val="none" w:sz="0" w:space="0" w:color="auto"/>
        <w:left w:val="none" w:sz="0" w:space="0" w:color="auto"/>
        <w:bottom w:val="none" w:sz="0" w:space="0" w:color="auto"/>
        <w:right w:val="none" w:sz="0" w:space="0" w:color="auto"/>
      </w:divBdr>
    </w:div>
    <w:div w:id="582953486">
      <w:bodyDiv w:val="1"/>
      <w:marLeft w:val="0"/>
      <w:marRight w:val="0"/>
      <w:marTop w:val="0"/>
      <w:marBottom w:val="0"/>
      <w:divBdr>
        <w:top w:val="none" w:sz="0" w:space="0" w:color="auto"/>
        <w:left w:val="none" w:sz="0" w:space="0" w:color="auto"/>
        <w:bottom w:val="none" w:sz="0" w:space="0" w:color="auto"/>
        <w:right w:val="none" w:sz="0" w:space="0" w:color="auto"/>
      </w:divBdr>
    </w:div>
    <w:div w:id="586035327">
      <w:bodyDiv w:val="1"/>
      <w:marLeft w:val="0"/>
      <w:marRight w:val="0"/>
      <w:marTop w:val="0"/>
      <w:marBottom w:val="0"/>
      <w:divBdr>
        <w:top w:val="none" w:sz="0" w:space="0" w:color="auto"/>
        <w:left w:val="none" w:sz="0" w:space="0" w:color="auto"/>
        <w:bottom w:val="none" w:sz="0" w:space="0" w:color="auto"/>
        <w:right w:val="none" w:sz="0" w:space="0" w:color="auto"/>
      </w:divBdr>
    </w:div>
    <w:div w:id="593322669">
      <w:bodyDiv w:val="1"/>
      <w:marLeft w:val="0"/>
      <w:marRight w:val="0"/>
      <w:marTop w:val="0"/>
      <w:marBottom w:val="0"/>
      <w:divBdr>
        <w:top w:val="none" w:sz="0" w:space="0" w:color="auto"/>
        <w:left w:val="none" w:sz="0" w:space="0" w:color="auto"/>
        <w:bottom w:val="none" w:sz="0" w:space="0" w:color="auto"/>
        <w:right w:val="none" w:sz="0" w:space="0" w:color="auto"/>
      </w:divBdr>
      <w:divsChild>
        <w:div w:id="389696992">
          <w:marLeft w:val="0"/>
          <w:marRight w:val="0"/>
          <w:marTop w:val="0"/>
          <w:marBottom w:val="0"/>
          <w:divBdr>
            <w:top w:val="none" w:sz="0" w:space="0" w:color="auto"/>
            <w:left w:val="none" w:sz="0" w:space="0" w:color="auto"/>
            <w:bottom w:val="none" w:sz="0" w:space="0" w:color="auto"/>
            <w:right w:val="none" w:sz="0" w:space="0" w:color="auto"/>
          </w:divBdr>
        </w:div>
        <w:div w:id="1388839972">
          <w:marLeft w:val="0"/>
          <w:marRight w:val="0"/>
          <w:marTop w:val="0"/>
          <w:marBottom w:val="0"/>
          <w:divBdr>
            <w:top w:val="none" w:sz="0" w:space="0" w:color="auto"/>
            <w:left w:val="none" w:sz="0" w:space="0" w:color="auto"/>
            <w:bottom w:val="none" w:sz="0" w:space="0" w:color="auto"/>
            <w:right w:val="none" w:sz="0" w:space="0" w:color="auto"/>
          </w:divBdr>
        </w:div>
        <w:div w:id="1597667766">
          <w:marLeft w:val="0"/>
          <w:marRight w:val="0"/>
          <w:marTop w:val="0"/>
          <w:marBottom w:val="0"/>
          <w:divBdr>
            <w:top w:val="none" w:sz="0" w:space="0" w:color="auto"/>
            <w:left w:val="none" w:sz="0" w:space="0" w:color="auto"/>
            <w:bottom w:val="none" w:sz="0" w:space="0" w:color="auto"/>
            <w:right w:val="none" w:sz="0" w:space="0" w:color="auto"/>
          </w:divBdr>
        </w:div>
        <w:div w:id="1604992885">
          <w:marLeft w:val="0"/>
          <w:marRight w:val="0"/>
          <w:marTop w:val="0"/>
          <w:marBottom w:val="0"/>
          <w:divBdr>
            <w:top w:val="none" w:sz="0" w:space="0" w:color="auto"/>
            <w:left w:val="none" w:sz="0" w:space="0" w:color="auto"/>
            <w:bottom w:val="none" w:sz="0" w:space="0" w:color="auto"/>
            <w:right w:val="none" w:sz="0" w:space="0" w:color="auto"/>
          </w:divBdr>
        </w:div>
      </w:divsChild>
    </w:div>
    <w:div w:id="594022648">
      <w:bodyDiv w:val="1"/>
      <w:marLeft w:val="0"/>
      <w:marRight w:val="0"/>
      <w:marTop w:val="0"/>
      <w:marBottom w:val="0"/>
      <w:divBdr>
        <w:top w:val="none" w:sz="0" w:space="0" w:color="auto"/>
        <w:left w:val="none" w:sz="0" w:space="0" w:color="auto"/>
        <w:bottom w:val="none" w:sz="0" w:space="0" w:color="auto"/>
        <w:right w:val="none" w:sz="0" w:space="0" w:color="auto"/>
      </w:divBdr>
    </w:div>
    <w:div w:id="604651328">
      <w:bodyDiv w:val="1"/>
      <w:marLeft w:val="0"/>
      <w:marRight w:val="0"/>
      <w:marTop w:val="0"/>
      <w:marBottom w:val="0"/>
      <w:divBdr>
        <w:top w:val="none" w:sz="0" w:space="0" w:color="auto"/>
        <w:left w:val="none" w:sz="0" w:space="0" w:color="auto"/>
        <w:bottom w:val="none" w:sz="0" w:space="0" w:color="auto"/>
        <w:right w:val="none" w:sz="0" w:space="0" w:color="auto"/>
      </w:divBdr>
    </w:div>
    <w:div w:id="606162418">
      <w:bodyDiv w:val="1"/>
      <w:marLeft w:val="0"/>
      <w:marRight w:val="0"/>
      <w:marTop w:val="0"/>
      <w:marBottom w:val="0"/>
      <w:divBdr>
        <w:top w:val="none" w:sz="0" w:space="0" w:color="auto"/>
        <w:left w:val="none" w:sz="0" w:space="0" w:color="auto"/>
        <w:bottom w:val="none" w:sz="0" w:space="0" w:color="auto"/>
        <w:right w:val="none" w:sz="0" w:space="0" w:color="auto"/>
      </w:divBdr>
    </w:div>
    <w:div w:id="606935117">
      <w:bodyDiv w:val="1"/>
      <w:marLeft w:val="0"/>
      <w:marRight w:val="0"/>
      <w:marTop w:val="0"/>
      <w:marBottom w:val="0"/>
      <w:divBdr>
        <w:top w:val="none" w:sz="0" w:space="0" w:color="auto"/>
        <w:left w:val="none" w:sz="0" w:space="0" w:color="auto"/>
        <w:bottom w:val="none" w:sz="0" w:space="0" w:color="auto"/>
        <w:right w:val="none" w:sz="0" w:space="0" w:color="auto"/>
      </w:divBdr>
    </w:div>
    <w:div w:id="615449038">
      <w:bodyDiv w:val="1"/>
      <w:marLeft w:val="0"/>
      <w:marRight w:val="0"/>
      <w:marTop w:val="0"/>
      <w:marBottom w:val="0"/>
      <w:divBdr>
        <w:top w:val="none" w:sz="0" w:space="0" w:color="auto"/>
        <w:left w:val="none" w:sz="0" w:space="0" w:color="auto"/>
        <w:bottom w:val="none" w:sz="0" w:space="0" w:color="auto"/>
        <w:right w:val="none" w:sz="0" w:space="0" w:color="auto"/>
      </w:divBdr>
    </w:div>
    <w:div w:id="615987777">
      <w:bodyDiv w:val="1"/>
      <w:marLeft w:val="0"/>
      <w:marRight w:val="0"/>
      <w:marTop w:val="0"/>
      <w:marBottom w:val="0"/>
      <w:divBdr>
        <w:top w:val="none" w:sz="0" w:space="0" w:color="auto"/>
        <w:left w:val="none" w:sz="0" w:space="0" w:color="auto"/>
        <w:bottom w:val="none" w:sz="0" w:space="0" w:color="auto"/>
        <w:right w:val="none" w:sz="0" w:space="0" w:color="auto"/>
      </w:divBdr>
    </w:div>
    <w:div w:id="626621124">
      <w:bodyDiv w:val="1"/>
      <w:marLeft w:val="0"/>
      <w:marRight w:val="0"/>
      <w:marTop w:val="0"/>
      <w:marBottom w:val="0"/>
      <w:divBdr>
        <w:top w:val="none" w:sz="0" w:space="0" w:color="auto"/>
        <w:left w:val="none" w:sz="0" w:space="0" w:color="auto"/>
        <w:bottom w:val="none" w:sz="0" w:space="0" w:color="auto"/>
        <w:right w:val="none" w:sz="0" w:space="0" w:color="auto"/>
      </w:divBdr>
      <w:divsChild>
        <w:div w:id="156776250">
          <w:marLeft w:val="288"/>
          <w:marRight w:val="0"/>
          <w:marTop w:val="120"/>
          <w:marBottom w:val="0"/>
          <w:divBdr>
            <w:top w:val="none" w:sz="0" w:space="0" w:color="auto"/>
            <w:left w:val="none" w:sz="0" w:space="0" w:color="auto"/>
            <w:bottom w:val="none" w:sz="0" w:space="0" w:color="auto"/>
            <w:right w:val="none" w:sz="0" w:space="0" w:color="auto"/>
          </w:divBdr>
        </w:div>
        <w:div w:id="311523047">
          <w:marLeft w:val="288"/>
          <w:marRight w:val="0"/>
          <w:marTop w:val="120"/>
          <w:marBottom w:val="0"/>
          <w:divBdr>
            <w:top w:val="none" w:sz="0" w:space="0" w:color="auto"/>
            <w:left w:val="none" w:sz="0" w:space="0" w:color="auto"/>
            <w:bottom w:val="none" w:sz="0" w:space="0" w:color="auto"/>
            <w:right w:val="none" w:sz="0" w:space="0" w:color="auto"/>
          </w:divBdr>
        </w:div>
        <w:div w:id="832601371">
          <w:marLeft w:val="288"/>
          <w:marRight w:val="0"/>
          <w:marTop w:val="120"/>
          <w:marBottom w:val="0"/>
          <w:divBdr>
            <w:top w:val="none" w:sz="0" w:space="0" w:color="auto"/>
            <w:left w:val="none" w:sz="0" w:space="0" w:color="auto"/>
            <w:bottom w:val="none" w:sz="0" w:space="0" w:color="auto"/>
            <w:right w:val="none" w:sz="0" w:space="0" w:color="auto"/>
          </w:divBdr>
        </w:div>
      </w:divsChild>
    </w:div>
    <w:div w:id="652953409">
      <w:bodyDiv w:val="1"/>
      <w:marLeft w:val="0"/>
      <w:marRight w:val="0"/>
      <w:marTop w:val="0"/>
      <w:marBottom w:val="0"/>
      <w:divBdr>
        <w:top w:val="none" w:sz="0" w:space="0" w:color="auto"/>
        <w:left w:val="none" w:sz="0" w:space="0" w:color="auto"/>
        <w:bottom w:val="none" w:sz="0" w:space="0" w:color="auto"/>
        <w:right w:val="none" w:sz="0" w:space="0" w:color="auto"/>
      </w:divBdr>
    </w:div>
    <w:div w:id="669262578">
      <w:bodyDiv w:val="1"/>
      <w:marLeft w:val="0"/>
      <w:marRight w:val="0"/>
      <w:marTop w:val="0"/>
      <w:marBottom w:val="0"/>
      <w:divBdr>
        <w:top w:val="none" w:sz="0" w:space="0" w:color="auto"/>
        <w:left w:val="none" w:sz="0" w:space="0" w:color="auto"/>
        <w:bottom w:val="none" w:sz="0" w:space="0" w:color="auto"/>
        <w:right w:val="none" w:sz="0" w:space="0" w:color="auto"/>
      </w:divBdr>
    </w:div>
    <w:div w:id="679965655">
      <w:bodyDiv w:val="1"/>
      <w:marLeft w:val="0"/>
      <w:marRight w:val="0"/>
      <w:marTop w:val="0"/>
      <w:marBottom w:val="0"/>
      <w:divBdr>
        <w:top w:val="none" w:sz="0" w:space="0" w:color="auto"/>
        <w:left w:val="none" w:sz="0" w:space="0" w:color="auto"/>
        <w:bottom w:val="none" w:sz="0" w:space="0" w:color="auto"/>
        <w:right w:val="none" w:sz="0" w:space="0" w:color="auto"/>
      </w:divBdr>
    </w:div>
    <w:div w:id="685592628">
      <w:bodyDiv w:val="1"/>
      <w:marLeft w:val="0"/>
      <w:marRight w:val="0"/>
      <w:marTop w:val="0"/>
      <w:marBottom w:val="0"/>
      <w:divBdr>
        <w:top w:val="none" w:sz="0" w:space="0" w:color="auto"/>
        <w:left w:val="none" w:sz="0" w:space="0" w:color="auto"/>
        <w:bottom w:val="none" w:sz="0" w:space="0" w:color="auto"/>
        <w:right w:val="none" w:sz="0" w:space="0" w:color="auto"/>
      </w:divBdr>
    </w:div>
    <w:div w:id="695304016">
      <w:bodyDiv w:val="1"/>
      <w:marLeft w:val="0"/>
      <w:marRight w:val="0"/>
      <w:marTop w:val="0"/>
      <w:marBottom w:val="0"/>
      <w:divBdr>
        <w:top w:val="none" w:sz="0" w:space="0" w:color="auto"/>
        <w:left w:val="none" w:sz="0" w:space="0" w:color="auto"/>
        <w:bottom w:val="none" w:sz="0" w:space="0" w:color="auto"/>
        <w:right w:val="none" w:sz="0" w:space="0" w:color="auto"/>
      </w:divBdr>
    </w:div>
    <w:div w:id="695814621">
      <w:bodyDiv w:val="1"/>
      <w:marLeft w:val="0"/>
      <w:marRight w:val="0"/>
      <w:marTop w:val="0"/>
      <w:marBottom w:val="0"/>
      <w:divBdr>
        <w:top w:val="none" w:sz="0" w:space="0" w:color="auto"/>
        <w:left w:val="none" w:sz="0" w:space="0" w:color="auto"/>
        <w:bottom w:val="none" w:sz="0" w:space="0" w:color="auto"/>
        <w:right w:val="none" w:sz="0" w:space="0" w:color="auto"/>
      </w:divBdr>
    </w:div>
    <w:div w:id="701131951">
      <w:bodyDiv w:val="1"/>
      <w:marLeft w:val="0"/>
      <w:marRight w:val="0"/>
      <w:marTop w:val="0"/>
      <w:marBottom w:val="0"/>
      <w:divBdr>
        <w:top w:val="none" w:sz="0" w:space="0" w:color="auto"/>
        <w:left w:val="none" w:sz="0" w:space="0" w:color="auto"/>
        <w:bottom w:val="none" w:sz="0" w:space="0" w:color="auto"/>
        <w:right w:val="none" w:sz="0" w:space="0" w:color="auto"/>
      </w:divBdr>
    </w:div>
    <w:div w:id="705907028">
      <w:bodyDiv w:val="1"/>
      <w:marLeft w:val="0"/>
      <w:marRight w:val="0"/>
      <w:marTop w:val="0"/>
      <w:marBottom w:val="0"/>
      <w:divBdr>
        <w:top w:val="none" w:sz="0" w:space="0" w:color="auto"/>
        <w:left w:val="none" w:sz="0" w:space="0" w:color="auto"/>
        <w:bottom w:val="none" w:sz="0" w:space="0" w:color="auto"/>
        <w:right w:val="none" w:sz="0" w:space="0" w:color="auto"/>
      </w:divBdr>
    </w:div>
    <w:div w:id="706493225">
      <w:bodyDiv w:val="1"/>
      <w:marLeft w:val="0"/>
      <w:marRight w:val="0"/>
      <w:marTop w:val="0"/>
      <w:marBottom w:val="0"/>
      <w:divBdr>
        <w:top w:val="none" w:sz="0" w:space="0" w:color="auto"/>
        <w:left w:val="none" w:sz="0" w:space="0" w:color="auto"/>
        <w:bottom w:val="none" w:sz="0" w:space="0" w:color="auto"/>
        <w:right w:val="none" w:sz="0" w:space="0" w:color="auto"/>
      </w:divBdr>
      <w:divsChild>
        <w:div w:id="1020014107">
          <w:marLeft w:val="0"/>
          <w:marRight w:val="0"/>
          <w:marTop w:val="0"/>
          <w:marBottom w:val="0"/>
          <w:divBdr>
            <w:top w:val="none" w:sz="0" w:space="0" w:color="auto"/>
            <w:left w:val="none" w:sz="0" w:space="0" w:color="auto"/>
            <w:bottom w:val="none" w:sz="0" w:space="0" w:color="auto"/>
            <w:right w:val="none" w:sz="0" w:space="0" w:color="auto"/>
          </w:divBdr>
        </w:div>
        <w:div w:id="1645235910">
          <w:marLeft w:val="0"/>
          <w:marRight w:val="0"/>
          <w:marTop w:val="0"/>
          <w:marBottom w:val="0"/>
          <w:divBdr>
            <w:top w:val="none" w:sz="0" w:space="0" w:color="auto"/>
            <w:left w:val="none" w:sz="0" w:space="0" w:color="auto"/>
            <w:bottom w:val="none" w:sz="0" w:space="0" w:color="auto"/>
            <w:right w:val="none" w:sz="0" w:space="0" w:color="auto"/>
          </w:divBdr>
        </w:div>
        <w:div w:id="1655529144">
          <w:marLeft w:val="0"/>
          <w:marRight w:val="0"/>
          <w:marTop w:val="0"/>
          <w:marBottom w:val="0"/>
          <w:divBdr>
            <w:top w:val="none" w:sz="0" w:space="0" w:color="auto"/>
            <w:left w:val="none" w:sz="0" w:space="0" w:color="auto"/>
            <w:bottom w:val="none" w:sz="0" w:space="0" w:color="auto"/>
            <w:right w:val="none" w:sz="0" w:space="0" w:color="auto"/>
          </w:divBdr>
        </w:div>
        <w:div w:id="1850869725">
          <w:marLeft w:val="0"/>
          <w:marRight w:val="0"/>
          <w:marTop w:val="0"/>
          <w:marBottom w:val="0"/>
          <w:divBdr>
            <w:top w:val="none" w:sz="0" w:space="0" w:color="auto"/>
            <w:left w:val="none" w:sz="0" w:space="0" w:color="auto"/>
            <w:bottom w:val="none" w:sz="0" w:space="0" w:color="auto"/>
            <w:right w:val="none" w:sz="0" w:space="0" w:color="auto"/>
          </w:divBdr>
        </w:div>
      </w:divsChild>
    </w:div>
    <w:div w:id="708185900">
      <w:bodyDiv w:val="1"/>
      <w:marLeft w:val="0"/>
      <w:marRight w:val="0"/>
      <w:marTop w:val="0"/>
      <w:marBottom w:val="0"/>
      <w:divBdr>
        <w:top w:val="none" w:sz="0" w:space="0" w:color="auto"/>
        <w:left w:val="none" w:sz="0" w:space="0" w:color="auto"/>
        <w:bottom w:val="none" w:sz="0" w:space="0" w:color="auto"/>
        <w:right w:val="none" w:sz="0" w:space="0" w:color="auto"/>
      </w:divBdr>
    </w:div>
    <w:div w:id="723452768">
      <w:bodyDiv w:val="1"/>
      <w:marLeft w:val="0"/>
      <w:marRight w:val="0"/>
      <w:marTop w:val="0"/>
      <w:marBottom w:val="0"/>
      <w:divBdr>
        <w:top w:val="none" w:sz="0" w:space="0" w:color="auto"/>
        <w:left w:val="none" w:sz="0" w:space="0" w:color="auto"/>
        <w:bottom w:val="none" w:sz="0" w:space="0" w:color="auto"/>
        <w:right w:val="none" w:sz="0" w:space="0" w:color="auto"/>
      </w:divBdr>
    </w:div>
    <w:div w:id="727266032">
      <w:bodyDiv w:val="1"/>
      <w:marLeft w:val="0"/>
      <w:marRight w:val="0"/>
      <w:marTop w:val="0"/>
      <w:marBottom w:val="0"/>
      <w:divBdr>
        <w:top w:val="none" w:sz="0" w:space="0" w:color="auto"/>
        <w:left w:val="none" w:sz="0" w:space="0" w:color="auto"/>
        <w:bottom w:val="none" w:sz="0" w:space="0" w:color="auto"/>
        <w:right w:val="none" w:sz="0" w:space="0" w:color="auto"/>
      </w:divBdr>
      <w:divsChild>
        <w:div w:id="321080567">
          <w:marLeft w:val="0"/>
          <w:marRight w:val="0"/>
          <w:marTop w:val="0"/>
          <w:marBottom w:val="0"/>
          <w:divBdr>
            <w:top w:val="none" w:sz="0" w:space="0" w:color="auto"/>
            <w:left w:val="none" w:sz="0" w:space="0" w:color="auto"/>
            <w:bottom w:val="none" w:sz="0" w:space="0" w:color="auto"/>
            <w:right w:val="none" w:sz="0" w:space="0" w:color="auto"/>
          </w:divBdr>
        </w:div>
        <w:div w:id="1327437411">
          <w:marLeft w:val="0"/>
          <w:marRight w:val="0"/>
          <w:marTop w:val="0"/>
          <w:marBottom w:val="0"/>
          <w:divBdr>
            <w:top w:val="none" w:sz="0" w:space="0" w:color="auto"/>
            <w:left w:val="none" w:sz="0" w:space="0" w:color="auto"/>
            <w:bottom w:val="none" w:sz="0" w:space="0" w:color="auto"/>
            <w:right w:val="none" w:sz="0" w:space="0" w:color="auto"/>
          </w:divBdr>
        </w:div>
        <w:div w:id="1799567108">
          <w:marLeft w:val="0"/>
          <w:marRight w:val="0"/>
          <w:marTop w:val="0"/>
          <w:marBottom w:val="0"/>
          <w:divBdr>
            <w:top w:val="none" w:sz="0" w:space="0" w:color="auto"/>
            <w:left w:val="none" w:sz="0" w:space="0" w:color="auto"/>
            <w:bottom w:val="none" w:sz="0" w:space="0" w:color="auto"/>
            <w:right w:val="none" w:sz="0" w:space="0" w:color="auto"/>
          </w:divBdr>
        </w:div>
      </w:divsChild>
    </w:div>
    <w:div w:id="733162416">
      <w:bodyDiv w:val="1"/>
      <w:marLeft w:val="0"/>
      <w:marRight w:val="0"/>
      <w:marTop w:val="0"/>
      <w:marBottom w:val="0"/>
      <w:divBdr>
        <w:top w:val="none" w:sz="0" w:space="0" w:color="auto"/>
        <w:left w:val="none" w:sz="0" w:space="0" w:color="auto"/>
        <w:bottom w:val="none" w:sz="0" w:space="0" w:color="auto"/>
        <w:right w:val="none" w:sz="0" w:space="0" w:color="auto"/>
      </w:divBdr>
    </w:div>
    <w:div w:id="746609338">
      <w:bodyDiv w:val="1"/>
      <w:marLeft w:val="0"/>
      <w:marRight w:val="0"/>
      <w:marTop w:val="0"/>
      <w:marBottom w:val="0"/>
      <w:divBdr>
        <w:top w:val="none" w:sz="0" w:space="0" w:color="auto"/>
        <w:left w:val="none" w:sz="0" w:space="0" w:color="auto"/>
        <w:bottom w:val="none" w:sz="0" w:space="0" w:color="auto"/>
        <w:right w:val="none" w:sz="0" w:space="0" w:color="auto"/>
      </w:divBdr>
    </w:div>
    <w:div w:id="748964298">
      <w:bodyDiv w:val="1"/>
      <w:marLeft w:val="0"/>
      <w:marRight w:val="0"/>
      <w:marTop w:val="0"/>
      <w:marBottom w:val="0"/>
      <w:divBdr>
        <w:top w:val="none" w:sz="0" w:space="0" w:color="auto"/>
        <w:left w:val="none" w:sz="0" w:space="0" w:color="auto"/>
        <w:bottom w:val="none" w:sz="0" w:space="0" w:color="auto"/>
        <w:right w:val="none" w:sz="0" w:space="0" w:color="auto"/>
      </w:divBdr>
    </w:div>
    <w:div w:id="749278920">
      <w:bodyDiv w:val="1"/>
      <w:marLeft w:val="0"/>
      <w:marRight w:val="0"/>
      <w:marTop w:val="0"/>
      <w:marBottom w:val="0"/>
      <w:divBdr>
        <w:top w:val="none" w:sz="0" w:space="0" w:color="auto"/>
        <w:left w:val="none" w:sz="0" w:space="0" w:color="auto"/>
        <w:bottom w:val="none" w:sz="0" w:space="0" w:color="auto"/>
        <w:right w:val="none" w:sz="0" w:space="0" w:color="auto"/>
      </w:divBdr>
    </w:div>
    <w:div w:id="760028754">
      <w:bodyDiv w:val="1"/>
      <w:marLeft w:val="0"/>
      <w:marRight w:val="0"/>
      <w:marTop w:val="0"/>
      <w:marBottom w:val="0"/>
      <w:divBdr>
        <w:top w:val="none" w:sz="0" w:space="0" w:color="auto"/>
        <w:left w:val="none" w:sz="0" w:space="0" w:color="auto"/>
        <w:bottom w:val="none" w:sz="0" w:space="0" w:color="auto"/>
        <w:right w:val="none" w:sz="0" w:space="0" w:color="auto"/>
      </w:divBdr>
    </w:div>
    <w:div w:id="764885512">
      <w:bodyDiv w:val="1"/>
      <w:marLeft w:val="0"/>
      <w:marRight w:val="0"/>
      <w:marTop w:val="0"/>
      <w:marBottom w:val="0"/>
      <w:divBdr>
        <w:top w:val="none" w:sz="0" w:space="0" w:color="auto"/>
        <w:left w:val="none" w:sz="0" w:space="0" w:color="auto"/>
        <w:bottom w:val="none" w:sz="0" w:space="0" w:color="auto"/>
        <w:right w:val="none" w:sz="0" w:space="0" w:color="auto"/>
      </w:divBdr>
    </w:div>
    <w:div w:id="768543270">
      <w:bodyDiv w:val="1"/>
      <w:marLeft w:val="0"/>
      <w:marRight w:val="0"/>
      <w:marTop w:val="0"/>
      <w:marBottom w:val="0"/>
      <w:divBdr>
        <w:top w:val="none" w:sz="0" w:space="0" w:color="auto"/>
        <w:left w:val="none" w:sz="0" w:space="0" w:color="auto"/>
        <w:bottom w:val="none" w:sz="0" w:space="0" w:color="auto"/>
        <w:right w:val="none" w:sz="0" w:space="0" w:color="auto"/>
      </w:divBdr>
    </w:div>
    <w:div w:id="775907631">
      <w:bodyDiv w:val="1"/>
      <w:marLeft w:val="0"/>
      <w:marRight w:val="0"/>
      <w:marTop w:val="0"/>
      <w:marBottom w:val="0"/>
      <w:divBdr>
        <w:top w:val="none" w:sz="0" w:space="0" w:color="auto"/>
        <w:left w:val="none" w:sz="0" w:space="0" w:color="auto"/>
        <w:bottom w:val="none" w:sz="0" w:space="0" w:color="auto"/>
        <w:right w:val="none" w:sz="0" w:space="0" w:color="auto"/>
      </w:divBdr>
    </w:div>
    <w:div w:id="792596010">
      <w:bodyDiv w:val="1"/>
      <w:marLeft w:val="0"/>
      <w:marRight w:val="0"/>
      <w:marTop w:val="0"/>
      <w:marBottom w:val="0"/>
      <w:divBdr>
        <w:top w:val="none" w:sz="0" w:space="0" w:color="auto"/>
        <w:left w:val="none" w:sz="0" w:space="0" w:color="auto"/>
        <w:bottom w:val="none" w:sz="0" w:space="0" w:color="auto"/>
        <w:right w:val="none" w:sz="0" w:space="0" w:color="auto"/>
      </w:divBdr>
    </w:div>
    <w:div w:id="799153712">
      <w:bodyDiv w:val="1"/>
      <w:marLeft w:val="0"/>
      <w:marRight w:val="0"/>
      <w:marTop w:val="0"/>
      <w:marBottom w:val="0"/>
      <w:divBdr>
        <w:top w:val="none" w:sz="0" w:space="0" w:color="auto"/>
        <w:left w:val="none" w:sz="0" w:space="0" w:color="auto"/>
        <w:bottom w:val="none" w:sz="0" w:space="0" w:color="auto"/>
        <w:right w:val="none" w:sz="0" w:space="0" w:color="auto"/>
      </w:divBdr>
    </w:div>
    <w:div w:id="815074319">
      <w:bodyDiv w:val="1"/>
      <w:marLeft w:val="0"/>
      <w:marRight w:val="0"/>
      <w:marTop w:val="0"/>
      <w:marBottom w:val="0"/>
      <w:divBdr>
        <w:top w:val="none" w:sz="0" w:space="0" w:color="auto"/>
        <w:left w:val="none" w:sz="0" w:space="0" w:color="auto"/>
        <w:bottom w:val="none" w:sz="0" w:space="0" w:color="auto"/>
        <w:right w:val="none" w:sz="0" w:space="0" w:color="auto"/>
      </w:divBdr>
    </w:div>
    <w:div w:id="825166267">
      <w:bodyDiv w:val="1"/>
      <w:marLeft w:val="0"/>
      <w:marRight w:val="0"/>
      <w:marTop w:val="0"/>
      <w:marBottom w:val="0"/>
      <w:divBdr>
        <w:top w:val="none" w:sz="0" w:space="0" w:color="auto"/>
        <w:left w:val="none" w:sz="0" w:space="0" w:color="auto"/>
        <w:bottom w:val="none" w:sz="0" w:space="0" w:color="auto"/>
        <w:right w:val="none" w:sz="0" w:space="0" w:color="auto"/>
      </w:divBdr>
    </w:div>
    <w:div w:id="833842775">
      <w:bodyDiv w:val="1"/>
      <w:marLeft w:val="0"/>
      <w:marRight w:val="0"/>
      <w:marTop w:val="0"/>
      <w:marBottom w:val="0"/>
      <w:divBdr>
        <w:top w:val="none" w:sz="0" w:space="0" w:color="auto"/>
        <w:left w:val="none" w:sz="0" w:space="0" w:color="auto"/>
        <w:bottom w:val="none" w:sz="0" w:space="0" w:color="auto"/>
        <w:right w:val="none" w:sz="0" w:space="0" w:color="auto"/>
      </w:divBdr>
    </w:div>
    <w:div w:id="848104350">
      <w:bodyDiv w:val="1"/>
      <w:marLeft w:val="0"/>
      <w:marRight w:val="0"/>
      <w:marTop w:val="0"/>
      <w:marBottom w:val="0"/>
      <w:divBdr>
        <w:top w:val="none" w:sz="0" w:space="0" w:color="auto"/>
        <w:left w:val="none" w:sz="0" w:space="0" w:color="auto"/>
        <w:bottom w:val="none" w:sz="0" w:space="0" w:color="auto"/>
        <w:right w:val="none" w:sz="0" w:space="0" w:color="auto"/>
      </w:divBdr>
    </w:div>
    <w:div w:id="849946763">
      <w:bodyDiv w:val="1"/>
      <w:marLeft w:val="0"/>
      <w:marRight w:val="0"/>
      <w:marTop w:val="0"/>
      <w:marBottom w:val="0"/>
      <w:divBdr>
        <w:top w:val="none" w:sz="0" w:space="0" w:color="auto"/>
        <w:left w:val="none" w:sz="0" w:space="0" w:color="auto"/>
        <w:bottom w:val="none" w:sz="0" w:space="0" w:color="auto"/>
        <w:right w:val="none" w:sz="0" w:space="0" w:color="auto"/>
      </w:divBdr>
    </w:div>
    <w:div w:id="851143736">
      <w:bodyDiv w:val="1"/>
      <w:marLeft w:val="0"/>
      <w:marRight w:val="0"/>
      <w:marTop w:val="0"/>
      <w:marBottom w:val="0"/>
      <w:divBdr>
        <w:top w:val="none" w:sz="0" w:space="0" w:color="auto"/>
        <w:left w:val="none" w:sz="0" w:space="0" w:color="auto"/>
        <w:bottom w:val="none" w:sz="0" w:space="0" w:color="auto"/>
        <w:right w:val="none" w:sz="0" w:space="0" w:color="auto"/>
      </w:divBdr>
    </w:div>
    <w:div w:id="851384358">
      <w:bodyDiv w:val="1"/>
      <w:marLeft w:val="0"/>
      <w:marRight w:val="0"/>
      <w:marTop w:val="0"/>
      <w:marBottom w:val="0"/>
      <w:divBdr>
        <w:top w:val="none" w:sz="0" w:space="0" w:color="auto"/>
        <w:left w:val="none" w:sz="0" w:space="0" w:color="auto"/>
        <w:bottom w:val="none" w:sz="0" w:space="0" w:color="auto"/>
        <w:right w:val="none" w:sz="0" w:space="0" w:color="auto"/>
      </w:divBdr>
    </w:div>
    <w:div w:id="888109192">
      <w:bodyDiv w:val="1"/>
      <w:marLeft w:val="0"/>
      <w:marRight w:val="0"/>
      <w:marTop w:val="0"/>
      <w:marBottom w:val="0"/>
      <w:divBdr>
        <w:top w:val="none" w:sz="0" w:space="0" w:color="auto"/>
        <w:left w:val="none" w:sz="0" w:space="0" w:color="auto"/>
        <w:bottom w:val="none" w:sz="0" w:space="0" w:color="auto"/>
        <w:right w:val="none" w:sz="0" w:space="0" w:color="auto"/>
      </w:divBdr>
    </w:div>
    <w:div w:id="897596487">
      <w:bodyDiv w:val="1"/>
      <w:marLeft w:val="0"/>
      <w:marRight w:val="0"/>
      <w:marTop w:val="0"/>
      <w:marBottom w:val="0"/>
      <w:divBdr>
        <w:top w:val="none" w:sz="0" w:space="0" w:color="auto"/>
        <w:left w:val="none" w:sz="0" w:space="0" w:color="auto"/>
        <w:bottom w:val="none" w:sz="0" w:space="0" w:color="auto"/>
        <w:right w:val="none" w:sz="0" w:space="0" w:color="auto"/>
      </w:divBdr>
    </w:div>
    <w:div w:id="904218267">
      <w:bodyDiv w:val="1"/>
      <w:marLeft w:val="0"/>
      <w:marRight w:val="0"/>
      <w:marTop w:val="0"/>
      <w:marBottom w:val="0"/>
      <w:divBdr>
        <w:top w:val="none" w:sz="0" w:space="0" w:color="auto"/>
        <w:left w:val="none" w:sz="0" w:space="0" w:color="auto"/>
        <w:bottom w:val="none" w:sz="0" w:space="0" w:color="auto"/>
        <w:right w:val="none" w:sz="0" w:space="0" w:color="auto"/>
      </w:divBdr>
    </w:div>
    <w:div w:id="923995506">
      <w:bodyDiv w:val="1"/>
      <w:marLeft w:val="0"/>
      <w:marRight w:val="0"/>
      <w:marTop w:val="0"/>
      <w:marBottom w:val="0"/>
      <w:divBdr>
        <w:top w:val="none" w:sz="0" w:space="0" w:color="auto"/>
        <w:left w:val="none" w:sz="0" w:space="0" w:color="auto"/>
        <w:bottom w:val="none" w:sz="0" w:space="0" w:color="auto"/>
        <w:right w:val="none" w:sz="0" w:space="0" w:color="auto"/>
      </w:divBdr>
    </w:div>
    <w:div w:id="940643791">
      <w:bodyDiv w:val="1"/>
      <w:marLeft w:val="0"/>
      <w:marRight w:val="0"/>
      <w:marTop w:val="0"/>
      <w:marBottom w:val="0"/>
      <w:divBdr>
        <w:top w:val="none" w:sz="0" w:space="0" w:color="auto"/>
        <w:left w:val="none" w:sz="0" w:space="0" w:color="auto"/>
        <w:bottom w:val="none" w:sz="0" w:space="0" w:color="auto"/>
        <w:right w:val="none" w:sz="0" w:space="0" w:color="auto"/>
      </w:divBdr>
    </w:div>
    <w:div w:id="943734144">
      <w:bodyDiv w:val="1"/>
      <w:marLeft w:val="0"/>
      <w:marRight w:val="0"/>
      <w:marTop w:val="0"/>
      <w:marBottom w:val="0"/>
      <w:divBdr>
        <w:top w:val="none" w:sz="0" w:space="0" w:color="auto"/>
        <w:left w:val="none" w:sz="0" w:space="0" w:color="auto"/>
        <w:bottom w:val="none" w:sz="0" w:space="0" w:color="auto"/>
        <w:right w:val="none" w:sz="0" w:space="0" w:color="auto"/>
      </w:divBdr>
    </w:div>
    <w:div w:id="967318649">
      <w:bodyDiv w:val="1"/>
      <w:marLeft w:val="0"/>
      <w:marRight w:val="0"/>
      <w:marTop w:val="0"/>
      <w:marBottom w:val="0"/>
      <w:divBdr>
        <w:top w:val="none" w:sz="0" w:space="0" w:color="auto"/>
        <w:left w:val="none" w:sz="0" w:space="0" w:color="auto"/>
        <w:bottom w:val="none" w:sz="0" w:space="0" w:color="auto"/>
        <w:right w:val="none" w:sz="0" w:space="0" w:color="auto"/>
      </w:divBdr>
    </w:div>
    <w:div w:id="968972714">
      <w:bodyDiv w:val="1"/>
      <w:marLeft w:val="0"/>
      <w:marRight w:val="0"/>
      <w:marTop w:val="0"/>
      <w:marBottom w:val="0"/>
      <w:divBdr>
        <w:top w:val="none" w:sz="0" w:space="0" w:color="auto"/>
        <w:left w:val="none" w:sz="0" w:space="0" w:color="auto"/>
        <w:bottom w:val="none" w:sz="0" w:space="0" w:color="auto"/>
        <w:right w:val="none" w:sz="0" w:space="0" w:color="auto"/>
      </w:divBdr>
    </w:div>
    <w:div w:id="976643012">
      <w:bodyDiv w:val="1"/>
      <w:marLeft w:val="0"/>
      <w:marRight w:val="0"/>
      <w:marTop w:val="0"/>
      <w:marBottom w:val="0"/>
      <w:divBdr>
        <w:top w:val="none" w:sz="0" w:space="0" w:color="auto"/>
        <w:left w:val="none" w:sz="0" w:space="0" w:color="auto"/>
        <w:bottom w:val="none" w:sz="0" w:space="0" w:color="auto"/>
        <w:right w:val="none" w:sz="0" w:space="0" w:color="auto"/>
      </w:divBdr>
    </w:div>
    <w:div w:id="979919019">
      <w:bodyDiv w:val="1"/>
      <w:marLeft w:val="0"/>
      <w:marRight w:val="0"/>
      <w:marTop w:val="0"/>
      <w:marBottom w:val="0"/>
      <w:divBdr>
        <w:top w:val="none" w:sz="0" w:space="0" w:color="auto"/>
        <w:left w:val="none" w:sz="0" w:space="0" w:color="auto"/>
        <w:bottom w:val="none" w:sz="0" w:space="0" w:color="auto"/>
        <w:right w:val="none" w:sz="0" w:space="0" w:color="auto"/>
      </w:divBdr>
    </w:div>
    <w:div w:id="987784777">
      <w:bodyDiv w:val="1"/>
      <w:marLeft w:val="0"/>
      <w:marRight w:val="0"/>
      <w:marTop w:val="0"/>
      <w:marBottom w:val="0"/>
      <w:divBdr>
        <w:top w:val="none" w:sz="0" w:space="0" w:color="auto"/>
        <w:left w:val="none" w:sz="0" w:space="0" w:color="auto"/>
        <w:bottom w:val="none" w:sz="0" w:space="0" w:color="auto"/>
        <w:right w:val="none" w:sz="0" w:space="0" w:color="auto"/>
      </w:divBdr>
    </w:div>
    <w:div w:id="989138797">
      <w:bodyDiv w:val="1"/>
      <w:marLeft w:val="0"/>
      <w:marRight w:val="0"/>
      <w:marTop w:val="0"/>
      <w:marBottom w:val="0"/>
      <w:divBdr>
        <w:top w:val="none" w:sz="0" w:space="0" w:color="auto"/>
        <w:left w:val="none" w:sz="0" w:space="0" w:color="auto"/>
        <w:bottom w:val="none" w:sz="0" w:space="0" w:color="auto"/>
        <w:right w:val="none" w:sz="0" w:space="0" w:color="auto"/>
      </w:divBdr>
    </w:div>
    <w:div w:id="1011178711">
      <w:bodyDiv w:val="1"/>
      <w:marLeft w:val="0"/>
      <w:marRight w:val="0"/>
      <w:marTop w:val="0"/>
      <w:marBottom w:val="0"/>
      <w:divBdr>
        <w:top w:val="none" w:sz="0" w:space="0" w:color="auto"/>
        <w:left w:val="none" w:sz="0" w:space="0" w:color="auto"/>
        <w:bottom w:val="none" w:sz="0" w:space="0" w:color="auto"/>
        <w:right w:val="none" w:sz="0" w:space="0" w:color="auto"/>
      </w:divBdr>
    </w:div>
    <w:div w:id="1017463353">
      <w:bodyDiv w:val="1"/>
      <w:marLeft w:val="0"/>
      <w:marRight w:val="0"/>
      <w:marTop w:val="0"/>
      <w:marBottom w:val="0"/>
      <w:divBdr>
        <w:top w:val="none" w:sz="0" w:space="0" w:color="auto"/>
        <w:left w:val="none" w:sz="0" w:space="0" w:color="auto"/>
        <w:bottom w:val="none" w:sz="0" w:space="0" w:color="auto"/>
        <w:right w:val="none" w:sz="0" w:space="0" w:color="auto"/>
      </w:divBdr>
    </w:div>
    <w:div w:id="1022510568">
      <w:bodyDiv w:val="1"/>
      <w:marLeft w:val="0"/>
      <w:marRight w:val="0"/>
      <w:marTop w:val="0"/>
      <w:marBottom w:val="0"/>
      <w:divBdr>
        <w:top w:val="none" w:sz="0" w:space="0" w:color="auto"/>
        <w:left w:val="none" w:sz="0" w:space="0" w:color="auto"/>
        <w:bottom w:val="none" w:sz="0" w:space="0" w:color="auto"/>
        <w:right w:val="none" w:sz="0" w:space="0" w:color="auto"/>
      </w:divBdr>
    </w:div>
    <w:div w:id="1022786327">
      <w:bodyDiv w:val="1"/>
      <w:marLeft w:val="0"/>
      <w:marRight w:val="0"/>
      <w:marTop w:val="0"/>
      <w:marBottom w:val="0"/>
      <w:divBdr>
        <w:top w:val="none" w:sz="0" w:space="0" w:color="auto"/>
        <w:left w:val="none" w:sz="0" w:space="0" w:color="auto"/>
        <w:bottom w:val="none" w:sz="0" w:space="0" w:color="auto"/>
        <w:right w:val="none" w:sz="0" w:space="0" w:color="auto"/>
      </w:divBdr>
    </w:div>
    <w:div w:id="1027412064">
      <w:bodyDiv w:val="1"/>
      <w:marLeft w:val="0"/>
      <w:marRight w:val="0"/>
      <w:marTop w:val="0"/>
      <w:marBottom w:val="0"/>
      <w:divBdr>
        <w:top w:val="none" w:sz="0" w:space="0" w:color="auto"/>
        <w:left w:val="none" w:sz="0" w:space="0" w:color="auto"/>
        <w:bottom w:val="none" w:sz="0" w:space="0" w:color="auto"/>
        <w:right w:val="none" w:sz="0" w:space="0" w:color="auto"/>
      </w:divBdr>
    </w:div>
    <w:div w:id="1027684834">
      <w:bodyDiv w:val="1"/>
      <w:marLeft w:val="0"/>
      <w:marRight w:val="0"/>
      <w:marTop w:val="0"/>
      <w:marBottom w:val="0"/>
      <w:divBdr>
        <w:top w:val="none" w:sz="0" w:space="0" w:color="auto"/>
        <w:left w:val="none" w:sz="0" w:space="0" w:color="auto"/>
        <w:bottom w:val="none" w:sz="0" w:space="0" w:color="auto"/>
        <w:right w:val="none" w:sz="0" w:space="0" w:color="auto"/>
      </w:divBdr>
    </w:div>
    <w:div w:id="1028260547">
      <w:bodyDiv w:val="1"/>
      <w:marLeft w:val="0"/>
      <w:marRight w:val="0"/>
      <w:marTop w:val="0"/>
      <w:marBottom w:val="0"/>
      <w:divBdr>
        <w:top w:val="none" w:sz="0" w:space="0" w:color="auto"/>
        <w:left w:val="none" w:sz="0" w:space="0" w:color="auto"/>
        <w:bottom w:val="none" w:sz="0" w:space="0" w:color="auto"/>
        <w:right w:val="none" w:sz="0" w:space="0" w:color="auto"/>
      </w:divBdr>
      <w:divsChild>
        <w:div w:id="5058589">
          <w:marLeft w:val="0"/>
          <w:marRight w:val="0"/>
          <w:marTop w:val="0"/>
          <w:marBottom w:val="0"/>
          <w:divBdr>
            <w:top w:val="none" w:sz="0" w:space="0" w:color="auto"/>
            <w:left w:val="none" w:sz="0" w:space="0" w:color="auto"/>
            <w:bottom w:val="none" w:sz="0" w:space="0" w:color="auto"/>
            <w:right w:val="none" w:sz="0" w:space="0" w:color="auto"/>
          </w:divBdr>
          <w:divsChild>
            <w:div w:id="849225053">
              <w:marLeft w:val="0"/>
              <w:marRight w:val="0"/>
              <w:marTop w:val="0"/>
              <w:marBottom w:val="0"/>
              <w:divBdr>
                <w:top w:val="none" w:sz="0" w:space="0" w:color="auto"/>
                <w:left w:val="none" w:sz="0" w:space="0" w:color="auto"/>
                <w:bottom w:val="none" w:sz="0" w:space="0" w:color="auto"/>
                <w:right w:val="none" w:sz="0" w:space="0" w:color="auto"/>
              </w:divBdr>
            </w:div>
          </w:divsChild>
        </w:div>
        <w:div w:id="6954645">
          <w:marLeft w:val="0"/>
          <w:marRight w:val="0"/>
          <w:marTop w:val="0"/>
          <w:marBottom w:val="0"/>
          <w:divBdr>
            <w:top w:val="none" w:sz="0" w:space="0" w:color="auto"/>
            <w:left w:val="none" w:sz="0" w:space="0" w:color="auto"/>
            <w:bottom w:val="none" w:sz="0" w:space="0" w:color="auto"/>
            <w:right w:val="none" w:sz="0" w:space="0" w:color="auto"/>
          </w:divBdr>
          <w:divsChild>
            <w:div w:id="789670349">
              <w:marLeft w:val="0"/>
              <w:marRight w:val="0"/>
              <w:marTop w:val="0"/>
              <w:marBottom w:val="0"/>
              <w:divBdr>
                <w:top w:val="none" w:sz="0" w:space="0" w:color="auto"/>
                <w:left w:val="none" w:sz="0" w:space="0" w:color="auto"/>
                <w:bottom w:val="none" w:sz="0" w:space="0" w:color="auto"/>
                <w:right w:val="none" w:sz="0" w:space="0" w:color="auto"/>
              </w:divBdr>
            </w:div>
          </w:divsChild>
        </w:div>
        <w:div w:id="35158397">
          <w:marLeft w:val="0"/>
          <w:marRight w:val="0"/>
          <w:marTop w:val="0"/>
          <w:marBottom w:val="0"/>
          <w:divBdr>
            <w:top w:val="none" w:sz="0" w:space="0" w:color="auto"/>
            <w:left w:val="none" w:sz="0" w:space="0" w:color="auto"/>
            <w:bottom w:val="none" w:sz="0" w:space="0" w:color="auto"/>
            <w:right w:val="none" w:sz="0" w:space="0" w:color="auto"/>
          </w:divBdr>
          <w:divsChild>
            <w:div w:id="615648363">
              <w:marLeft w:val="0"/>
              <w:marRight w:val="0"/>
              <w:marTop w:val="0"/>
              <w:marBottom w:val="0"/>
              <w:divBdr>
                <w:top w:val="none" w:sz="0" w:space="0" w:color="auto"/>
                <w:left w:val="none" w:sz="0" w:space="0" w:color="auto"/>
                <w:bottom w:val="none" w:sz="0" w:space="0" w:color="auto"/>
                <w:right w:val="none" w:sz="0" w:space="0" w:color="auto"/>
              </w:divBdr>
            </w:div>
          </w:divsChild>
        </w:div>
        <w:div w:id="38407543">
          <w:marLeft w:val="0"/>
          <w:marRight w:val="0"/>
          <w:marTop w:val="0"/>
          <w:marBottom w:val="0"/>
          <w:divBdr>
            <w:top w:val="none" w:sz="0" w:space="0" w:color="auto"/>
            <w:left w:val="none" w:sz="0" w:space="0" w:color="auto"/>
            <w:bottom w:val="none" w:sz="0" w:space="0" w:color="auto"/>
            <w:right w:val="none" w:sz="0" w:space="0" w:color="auto"/>
          </w:divBdr>
          <w:divsChild>
            <w:div w:id="1489904245">
              <w:marLeft w:val="0"/>
              <w:marRight w:val="0"/>
              <w:marTop w:val="0"/>
              <w:marBottom w:val="0"/>
              <w:divBdr>
                <w:top w:val="none" w:sz="0" w:space="0" w:color="auto"/>
                <w:left w:val="none" w:sz="0" w:space="0" w:color="auto"/>
                <w:bottom w:val="none" w:sz="0" w:space="0" w:color="auto"/>
                <w:right w:val="none" w:sz="0" w:space="0" w:color="auto"/>
              </w:divBdr>
            </w:div>
          </w:divsChild>
        </w:div>
        <w:div w:id="65229448">
          <w:marLeft w:val="0"/>
          <w:marRight w:val="0"/>
          <w:marTop w:val="0"/>
          <w:marBottom w:val="0"/>
          <w:divBdr>
            <w:top w:val="none" w:sz="0" w:space="0" w:color="auto"/>
            <w:left w:val="none" w:sz="0" w:space="0" w:color="auto"/>
            <w:bottom w:val="none" w:sz="0" w:space="0" w:color="auto"/>
            <w:right w:val="none" w:sz="0" w:space="0" w:color="auto"/>
          </w:divBdr>
          <w:divsChild>
            <w:div w:id="623736163">
              <w:marLeft w:val="0"/>
              <w:marRight w:val="0"/>
              <w:marTop w:val="0"/>
              <w:marBottom w:val="0"/>
              <w:divBdr>
                <w:top w:val="none" w:sz="0" w:space="0" w:color="auto"/>
                <w:left w:val="none" w:sz="0" w:space="0" w:color="auto"/>
                <w:bottom w:val="none" w:sz="0" w:space="0" w:color="auto"/>
                <w:right w:val="none" w:sz="0" w:space="0" w:color="auto"/>
              </w:divBdr>
            </w:div>
          </w:divsChild>
        </w:div>
        <w:div w:id="66613720">
          <w:marLeft w:val="0"/>
          <w:marRight w:val="0"/>
          <w:marTop w:val="0"/>
          <w:marBottom w:val="0"/>
          <w:divBdr>
            <w:top w:val="none" w:sz="0" w:space="0" w:color="auto"/>
            <w:left w:val="none" w:sz="0" w:space="0" w:color="auto"/>
            <w:bottom w:val="none" w:sz="0" w:space="0" w:color="auto"/>
            <w:right w:val="none" w:sz="0" w:space="0" w:color="auto"/>
          </w:divBdr>
          <w:divsChild>
            <w:div w:id="1873834409">
              <w:marLeft w:val="0"/>
              <w:marRight w:val="0"/>
              <w:marTop w:val="0"/>
              <w:marBottom w:val="0"/>
              <w:divBdr>
                <w:top w:val="none" w:sz="0" w:space="0" w:color="auto"/>
                <w:left w:val="none" w:sz="0" w:space="0" w:color="auto"/>
                <w:bottom w:val="none" w:sz="0" w:space="0" w:color="auto"/>
                <w:right w:val="none" w:sz="0" w:space="0" w:color="auto"/>
              </w:divBdr>
            </w:div>
          </w:divsChild>
        </w:div>
        <w:div w:id="79449229">
          <w:marLeft w:val="0"/>
          <w:marRight w:val="0"/>
          <w:marTop w:val="0"/>
          <w:marBottom w:val="0"/>
          <w:divBdr>
            <w:top w:val="none" w:sz="0" w:space="0" w:color="auto"/>
            <w:left w:val="none" w:sz="0" w:space="0" w:color="auto"/>
            <w:bottom w:val="none" w:sz="0" w:space="0" w:color="auto"/>
            <w:right w:val="none" w:sz="0" w:space="0" w:color="auto"/>
          </w:divBdr>
          <w:divsChild>
            <w:div w:id="404643773">
              <w:marLeft w:val="0"/>
              <w:marRight w:val="0"/>
              <w:marTop w:val="0"/>
              <w:marBottom w:val="0"/>
              <w:divBdr>
                <w:top w:val="none" w:sz="0" w:space="0" w:color="auto"/>
                <w:left w:val="none" w:sz="0" w:space="0" w:color="auto"/>
                <w:bottom w:val="none" w:sz="0" w:space="0" w:color="auto"/>
                <w:right w:val="none" w:sz="0" w:space="0" w:color="auto"/>
              </w:divBdr>
            </w:div>
          </w:divsChild>
        </w:div>
        <w:div w:id="89207261">
          <w:marLeft w:val="0"/>
          <w:marRight w:val="0"/>
          <w:marTop w:val="0"/>
          <w:marBottom w:val="0"/>
          <w:divBdr>
            <w:top w:val="none" w:sz="0" w:space="0" w:color="auto"/>
            <w:left w:val="none" w:sz="0" w:space="0" w:color="auto"/>
            <w:bottom w:val="none" w:sz="0" w:space="0" w:color="auto"/>
            <w:right w:val="none" w:sz="0" w:space="0" w:color="auto"/>
          </w:divBdr>
          <w:divsChild>
            <w:div w:id="1802309440">
              <w:marLeft w:val="0"/>
              <w:marRight w:val="0"/>
              <w:marTop w:val="0"/>
              <w:marBottom w:val="0"/>
              <w:divBdr>
                <w:top w:val="none" w:sz="0" w:space="0" w:color="auto"/>
                <w:left w:val="none" w:sz="0" w:space="0" w:color="auto"/>
                <w:bottom w:val="none" w:sz="0" w:space="0" w:color="auto"/>
                <w:right w:val="none" w:sz="0" w:space="0" w:color="auto"/>
              </w:divBdr>
            </w:div>
          </w:divsChild>
        </w:div>
        <w:div w:id="102070289">
          <w:marLeft w:val="0"/>
          <w:marRight w:val="0"/>
          <w:marTop w:val="0"/>
          <w:marBottom w:val="0"/>
          <w:divBdr>
            <w:top w:val="none" w:sz="0" w:space="0" w:color="auto"/>
            <w:left w:val="none" w:sz="0" w:space="0" w:color="auto"/>
            <w:bottom w:val="none" w:sz="0" w:space="0" w:color="auto"/>
            <w:right w:val="none" w:sz="0" w:space="0" w:color="auto"/>
          </w:divBdr>
          <w:divsChild>
            <w:div w:id="490605812">
              <w:marLeft w:val="0"/>
              <w:marRight w:val="0"/>
              <w:marTop w:val="0"/>
              <w:marBottom w:val="0"/>
              <w:divBdr>
                <w:top w:val="none" w:sz="0" w:space="0" w:color="auto"/>
                <w:left w:val="none" w:sz="0" w:space="0" w:color="auto"/>
                <w:bottom w:val="none" w:sz="0" w:space="0" w:color="auto"/>
                <w:right w:val="none" w:sz="0" w:space="0" w:color="auto"/>
              </w:divBdr>
            </w:div>
          </w:divsChild>
        </w:div>
        <w:div w:id="114375133">
          <w:marLeft w:val="0"/>
          <w:marRight w:val="0"/>
          <w:marTop w:val="0"/>
          <w:marBottom w:val="0"/>
          <w:divBdr>
            <w:top w:val="none" w:sz="0" w:space="0" w:color="auto"/>
            <w:left w:val="none" w:sz="0" w:space="0" w:color="auto"/>
            <w:bottom w:val="none" w:sz="0" w:space="0" w:color="auto"/>
            <w:right w:val="none" w:sz="0" w:space="0" w:color="auto"/>
          </w:divBdr>
          <w:divsChild>
            <w:div w:id="260916005">
              <w:marLeft w:val="0"/>
              <w:marRight w:val="0"/>
              <w:marTop w:val="0"/>
              <w:marBottom w:val="0"/>
              <w:divBdr>
                <w:top w:val="none" w:sz="0" w:space="0" w:color="auto"/>
                <w:left w:val="none" w:sz="0" w:space="0" w:color="auto"/>
                <w:bottom w:val="none" w:sz="0" w:space="0" w:color="auto"/>
                <w:right w:val="none" w:sz="0" w:space="0" w:color="auto"/>
              </w:divBdr>
            </w:div>
          </w:divsChild>
        </w:div>
        <w:div w:id="136187079">
          <w:marLeft w:val="0"/>
          <w:marRight w:val="0"/>
          <w:marTop w:val="0"/>
          <w:marBottom w:val="0"/>
          <w:divBdr>
            <w:top w:val="none" w:sz="0" w:space="0" w:color="auto"/>
            <w:left w:val="none" w:sz="0" w:space="0" w:color="auto"/>
            <w:bottom w:val="none" w:sz="0" w:space="0" w:color="auto"/>
            <w:right w:val="none" w:sz="0" w:space="0" w:color="auto"/>
          </w:divBdr>
          <w:divsChild>
            <w:div w:id="1900552108">
              <w:marLeft w:val="0"/>
              <w:marRight w:val="0"/>
              <w:marTop w:val="0"/>
              <w:marBottom w:val="0"/>
              <w:divBdr>
                <w:top w:val="none" w:sz="0" w:space="0" w:color="auto"/>
                <w:left w:val="none" w:sz="0" w:space="0" w:color="auto"/>
                <w:bottom w:val="none" w:sz="0" w:space="0" w:color="auto"/>
                <w:right w:val="none" w:sz="0" w:space="0" w:color="auto"/>
              </w:divBdr>
            </w:div>
          </w:divsChild>
        </w:div>
        <w:div w:id="150295165">
          <w:marLeft w:val="0"/>
          <w:marRight w:val="0"/>
          <w:marTop w:val="0"/>
          <w:marBottom w:val="0"/>
          <w:divBdr>
            <w:top w:val="none" w:sz="0" w:space="0" w:color="auto"/>
            <w:left w:val="none" w:sz="0" w:space="0" w:color="auto"/>
            <w:bottom w:val="none" w:sz="0" w:space="0" w:color="auto"/>
            <w:right w:val="none" w:sz="0" w:space="0" w:color="auto"/>
          </w:divBdr>
          <w:divsChild>
            <w:div w:id="1787461341">
              <w:marLeft w:val="0"/>
              <w:marRight w:val="0"/>
              <w:marTop w:val="0"/>
              <w:marBottom w:val="0"/>
              <w:divBdr>
                <w:top w:val="none" w:sz="0" w:space="0" w:color="auto"/>
                <w:left w:val="none" w:sz="0" w:space="0" w:color="auto"/>
                <w:bottom w:val="none" w:sz="0" w:space="0" w:color="auto"/>
                <w:right w:val="none" w:sz="0" w:space="0" w:color="auto"/>
              </w:divBdr>
            </w:div>
          </w:divsChild>
        </w:div>
        <w:div w:id="150488378">
          <w:marLeft w:val="0"/>
          <w:marRight w:val="0"/>
          <w:marTop w:val="0"/>
          <w:marBottom w:val="0"/>
          <w:divBdr>
            <w:top w:val="none" w:sz="0" w:space="0" w:color="auto"/>
            <w:left w:val="none" w:sz="0" w:space="0" w:color="auto"/>
            <w:bottom w:val="none" w:sz="0" w:space="0" w:color="auto"/>
            <w:right w:val="none" w:sz="0" w:space="0" w:color="auto"/>
          </w:divBdr>
          <w:divsChild>
            <w:div w:id="974288047">
              <w:marLeft w:val="0"/>
              <w:marRight w:val="0"/>
              <w:marTop w:val="0"/>
              <w:marBottom w:val="0"/>
              <w:divBdr>
                <w:top w:val="none" w:sz="0" w:space="0" w:color="auto"/>
                <w:left w:val="none" w:sz="0" w:space="0" w:color="auto"/>
                <w:bottom w:val="none" w:sz="0" w:space="0" w:color="auto"/>
                <w:right w:val="none" w:sz="0" w:space="0" w:color="auto"/>
              </w:divBdr>
            </w:div>
          </w:divsChild>
        </w:div>
        <w:div w:id="159345459">
          <w:marLeft w:val="0"/>
          <w:marRight w:val="0"/>
          <w:marTop w:val="0"/>
          <w:marBottom w:val="0"/>
          <w:divBdr>
            <w:top w:val="none" w:sz="0" w:space="0" w:color="auto"/>
            <w:left w:val="none" w:sz="0" w:space="0" w:color="auto"/>
            <w:bottom w:val="none" w:sz="0" w:space="0" w:color="auto"/>
            <w:right w:val="none" w:sz="0" w:space="0" w:color="auto"/>
          </w:divBdr>
          <w:divsChild>
            <w:div w:id="693192539">
              <w:marLeft w:val="0"/>
              <w:marRight w:val="0"/>
              <w:marTop w:val="0"/>
              <w:marBottom w:val="0"/>
              <w:divBdr>
                <w:top w:val="none" w:sz="0" w:space="0" w:color="auto"/>
                <w:left w:val="none" w:sz="0" w:space="0" w:color="auto"/>
                <w:bottom w:val="none" w:sz="0" w:space="0" w:color="auto"/>
                <w:right w:val="none" w:sz="0" w:space="0" w:color="auto"/>
              </w:divBdr>
            </w:div>
          </w:divsChild>
        </w:div>
        <w:div w:id="165168148">
          <w:marLeft w:val="0"/>
          <w:marRight w:val="0"/>
          <w:marTop w:val="0"/>
          <w:marBottom w:val="0"/>
          <w:divBdr>
            <w:top w:val="none" w:sz="0" w:space="0" w:color="auto"/>
            <w:left w:val="none" w:sz="0" w:space="0" w:color="auto"/>
            <w:bottom w:val="none" w:sz="0" w:space="0" w:color="auto"/>
            <w:right w:val="none" w:sz="0" w:space="0" w:color="auto"/>
          </w:divBdr>
          <w:divsChild>
            <w:div w:id="1799689284">
              <w:marLeft w:val="0"/>
              <w:marRight w:val="0"/>
              <w:marTop w:val="0"/>
              <w:marBottom w:val="0"/>
              <w:divBdr>
                <w:top w:val="none" w:sz="0" w:space="0" w:color="auto"/>
                <w:left w:val="none" w:sz="0" w:space="0" w:color="auto"/>
                <w:bottom w:val="none" w:sz="0" w:space="0" w:color="auto"/>
                <w:right w:val="none" w:sz="0" w:space="0" w:color="auto"/>
              </w:divBdr>
            </w:div>
          </w:divsChild>
        </w:div>
        <w:div w:id="172450845">
          <w:marLeft w:val="0"/>
          <w:marRight w:val="0"/>
          <w:marTop w:val="0"/>
          <w:marBottom w:val="0"/>
          <w:divBdr>
            <w:top w:val="none" w:sz="0" w:space="0" w:color="auto"/>
            <w:left w:val="none" w:sz="0" w:space="0" w:color="auto"/>
            <w:bottom w:val="none" w:sz="0" w:space="0" w:color="auto"/>
            <w:right w:val="none" w:sz="0" w:space="0" w:color="auto"/>
          </w:divBdr>
          <w:divsChild>
            <w:div w:id="397754209">
              <w:marLeft w:val="0"/>
              <w:marRight w:val="0"/>
              <w:marTop w:val="0"/>
              <w:marBottom w:val="0"/>
              <w:divBdr>
                <w:top w:val="none" w:sz="0" w:space="0" w:color="auto"/>
                <w:left w:val="none" w:sz="0" w:space="0" w:color="auto"/>
                <w:bottom w:val="none" w:sz="0" w:space="0" w:color="auto"/>
                <w:right w:val="none" w:sz="0" w:space="0" w:color="auto"/>
              </w:divBdr>
            </w:div>
          </w:divsChild>
        </w:div>
        <w:div w:id="180508928">
          <w:marLeft w:val="0"/>
          <w:marRight w:val="0"/>
          <w:marTop w:val="0"/>
          <w:marBottom w:val="0"/>
          <w:divBdr>
            <w:top w:val="none" w:sz="0" w:space="0" w:color="auto"/>
            <w:left w:val="none" w:sz="0" w:space="0" w:color="auto"/>
            <w:bottom w:val="none" w:sz="0" w:space="0" w:color="auto"/>
            <w:right w:val="none" w:sz="0" w:space="0" w:color="auto"/>
          </w:divBdr>
          <w:divsChild>
            <w:div w:id="1067848632">
              <w:marLeft w:val="0"/>
              <w:marRight w:val="0"/>
              <w:marTop w:val="0"/>
              <w:marBottom w:val="0"/>
              <w:divBdr>
                <w:top w:val="none" w:sz="0" w:space="0" w:color="auto"/>
                <w:left w:val="none" w:sz="0" w:space="0" w:color="auto"/>
                <w:bottom w:val="none" w:sz="0" w:space="0" w:color="auto"/>
                <w:right w:val="none" w:sz="0" w:space="0" w:color="auto"/>
              </w:divBdr>
            </w:div>
          </w:divsChild>
        </w:div>
        <w:div w:id="182985454">
          <w:marLeft w:val="0"/>
          <w:marRight w:val="0"/>
          <w:marTop w:val="0"/>
          <w:marBottom w:val="0"/>
          <w:divBdr>
            <w:top w:val="none" w:sz="0" w:space="0" w:color="auto"/>
            <w:left w:val="none" w:sz="0" w:space="0" w:color="auto"/>
            <w:bottom w:val="none" w:sz="0" w:space="0" w:color="auto"/>
            <w:right w:val="none" w:sz="0" w:space="0" w:color="auto"/>
          </w:divBdr>
          <w:divsChild>
            <w:div w:id="1905214172">
              <w:marLeft w:val="0"/>
              <w:marRight w:val="0"/>
              <w:marTop w:val="0"/>
              <w:marBottom w:val="0"/>
              <w:divBdr>
                <w:top w:val="none" w:sz="0" w:space="0" w:color="auto"/>
                <w:left w:val="none" w:sz="0" w:space="0" w:color="auto"/>
                <w:bottom w:val="none" w:sz="0" w:space="0" w:color="auto"/>
                <w:right w:val="none" w:sz="0" w:space="0" w:color="auto"/>
              </w:divBdr>
            </w:div>
          </w:divsChild>
        </w:div>
        <w:div w:id="187530711">
          <w:marLeft w:val="0"/>
          <w:marRight w:val="0"/>
          <w:marTop w:val="0"/>
          <w:marBottom w:val="0"/>
          <w:divBdr>
            <w:top w:val="none" w:sz="0" w:space="0" w:color="auto"/>
            <w:left w:val="none" w:sz="0" w:space="0" w:color="auto"/>
            <w:bottom w:val="none" w:sz="0" w:space="0" w:color="auto"/>
            <w:right w:val="none" w:sz="0" w:space="0" w:color="auto"/>
          </w:divBdr>
          <w:divsChild>
            <w:div w:id="2020620666">
              <w:marLeft w:val="0"/>
              <w:marRight w:val="0"/>
              <w:marTop w:val="0"/>
              <w:marBottom w:val="0"/>
              <w:divBdr>
                <w:top w:val="none" w:sz="0" w:space="0" w:color="auto"/>
                <w:left w:val="none" w:sz="0" w:space="0" w:color="auto"/>
                <w:bottom w:val="none" w:sz="0" w:space="0" w:color="auto"/>
                <w:right w:val="none" w:sz="0" w:space="0" w:color="auto"/>
              </w:divBdr>
            </w:div>
          </w:divsChild>
        </w:div>
        <w:div w:id="187723978">
          <w:marLeft w:val="0"/>
          <w:marRight w:val="0"/>
          <w:marTop w:val="0"/>
          <w:marBottom w:val="0"/>
          <w:divBdr>
            <w:top w:val="none" w:sz="0" w:space="0" w:color="auto"/>
            <w:left w:val="none" w:sz="0" w:space="0" w:color="auto"/>
            <w:bottom w:val="none" w:sz="0" w:space="0" w:color="auto"/>
            <w:right w:val="none" w:sz="0" w:space="0" w:color="auto"/>
          </w:divBdr>
          <w:divsChild>
            <w:div w:id="1877501909">
              <w:marLeft w:val="0"/>
              <w:marRight w:val="0"/>
              <w:marTop w:val="0"/>
              <w:marBottom w:val="0"/>
              <w:divBdr>
                <w:top w:val="none" w:sz="0" w:space="0" w:color="auto"/>
                <w:left w:val="none" w:sz="0" w:space="0" w:color="auto"/>
                <w:bottom w:val="none" w:sz="0" w:space="0" w:color="auto"/>
                <w:right w:val="none" w:sz="0" w:space="0" w:color="auto"/>
              </w:divBdr>
            </w:div>
          </w:divsChild>
        </w:div>
        <w:div w:id="197473940">
          <w:marLeft w:val="0"/>
          <w:marRight w:val="0"/>
          <w:marTop w:val="0"/>
          <w:marBottom w:val="0"/>
          <w:divBdr>
            <w:top w:val="none" w:sz="0" w:space="0" w:color="auto"/>
            <w:left w:val="none" w:sz="0" w:space="0" w:color="auto"/>
            <w:bottom w:val="none" w:sz="0" w:space="0" w:color="auto"/>
            <w:right w:val="none" w:sz="0" w:space="0" w:color="auto"/>
          </w:divBdr>
          <w:divsChild>
            <w:div w:id="847716431">
              <w:marLeft w:val="0"/>
              <w:marRight w:val="0"/>
              <w:marTop w:val="0"/>
              <w:marBottom w:val="0"/>
              <w:divBdr>
                <w:top w:val="none" w:sz="0" w:space="0" w:color="auto"/>
                <w:left w:val="none" w:sz="0" w:space="0" w:color="auto"/>
                <w:bottom w:val="none" w:sz="0" w:space="0" w:color="auto"/>
                <w:right w:val="none" w:sz="0" w:space="0" w:color="auto"/>
              </w:divBdr>
            </w:div>
          </w:divsChild>
        </w:div>
        <w:div w:id="205066110">
          <w:marLeft w:val="0"/>
          <w:marRight w:val="0"/>
          <w:marTop w:val="0"/>
          <w:marBottom w:val="0"/>
          <w:divBdr>
            <w:top w:val="none" w:sz="0" w:space="0" w:color="auto"/>
            <w:left w:val="none" w:sz="0" w:space="0" w:color="auto"/>
            <w:bottom w:val="none" w:sz="0" w:space="0" w:color="auto"/>
            <w:right w:val="none" w:sz="0" w:space="0" w:color="auto"/>
          </w:divBdr>
          <w:divsChild>
            <w:div w:id="947782339">
              <w:marLeft w:val="0"/>
              <w:marRight w:val="0"/>
              <w:marTop w:val="0"/>
              <w:marBottom w:val="0"/>
              <w:divBdr>
                <w:top w:val="none" w:sz="0" w:space="0" w:color="auto"/>
                <w:left w:val="none" w:sz="0" w:space="0" w:color="auto"/>
                <w:bottom w:val="none" w:sz="0" w:space="0" w:color="auto"/>
                <w:right w:val="none" w:sz="0" w:space="0" w:color="auto"/>
              </w:divBdr>
            </w:div>
          </w:divsChild>
        </w:div>
        <w:div w:id="205458256">
          <w:marLeft w:val="0"/>
          <w:marRight w:val="0"/>
          <w:marTop w:val="0"/>
          <w:marBottom w:val="0"/>
          <w:divBdr>
            <w:top w:val="none" w:sz="0" w:space="0" w:color="auto"/>
            <w:left w:val="none" w:sz="0" w:space="0" w:color="auto"/>
            <w:bottom w:val="none" w:sz="0" w:space="0" w:color="auto"/>
            <w:right w:val="none" w:sz="0" w:space="0" w:color="auto"/>
          </w:divBdr>
          <w:divsChild>
            <w:div w:id="2052182">
              <w:marLeft w:val="0"/>
              <w:marRight w:val="0"/>
              <w:marTop w:val="0"/>
              <w:marBottom w:val="0"/>
              <w:divBdr>
                <w:top w:val="none" w:sz="0" w:space="0" w:color="auto"/>
                <w:left w:val="none" w:sz="0" w:space="0" w:color="auto"/>
                <w:bottom w:val="none" w:sz="0" w:space="0" w:color="auto"/>
                <w:right w:val="none" w:sz="0" w:space="0" w:color="auto"/>
              </w:divBdr>
            </w:div>
          </w:divsChild>
        </w:div>
        <w:div w:id="209340367">
          <w:marLeft w:val="0"/>
          <w:marRight w:val="0"/>
          <w:marTop w:val="0"/>
          <w:marBottom w:val="0"/>
          <w:divBdr>
            <w:top w:val="none" w:sz="0" w:space="0" w:color="auto"/>
            <w:left w:val="none" w:sz="0" w:space="0" w:color="auto"/>
            <w:bottom w:val="none" w:sz="0" w:space="0" w:color="auto"/>
            <w:right w:val="none" w:sz="0" w:space="0" w:color="auto"/>
          </w:divBdr>
          <w:divsChild>
            <w:div w:id="627008249">
              <w:marLeft w:val="0"/>
              <w:marRight w:val="0"/>
              <w:marTop w:val="0"/>
              <w:marBottom w:val="0"/>
              <w:divBdr>
                <w:top w:val="none" w:sz="0" w:space="0" w:color="auto"/>
                <w:left w:val="none" w:sz="0" w:space="0" w:color="auto"/>
                <w:bottom w:val="none" w:sz="0" w:space="0" w:color="auto"/>
                <w:right w:val="none" w:sz="0" w:space="0" w:color="auto"/>
              </w:divBdr>
            </w:div>
          </w:divsChild>
        </w:div>
        <w:div w:id="215552525">
          <w:marLeft w:val="0"/>
          <w:marRight w:val="0"/>
          <w:marTop w:val="0"/>
          <w:marBottom w:val="0"/>
          <w:divBdr>
            <w:top w:val="none" w:sz="0" w:space="0" w:color="auto"/>
            <w:left w:val="none" w:sz="0" w:space="0" w:color="auto"/>
            <w:bottom w:val="none" w:sz="0" w:space="0" w:color="auto"/>
            <w:right w:val="none" w:sz="0" w:space="0" w:color="auto"/>
          </w:divBdr>
          <w:divsChild>
            <w:div w:id="1130442232">
              <w:marLeft w:val="0"/>
              <w:marRight w:val="0"/>
              <w:marTop w:val="0"/>
              <w:marBottom w:val="0"/>
              <w:divBdr>
                <w:top w:val="none" w:sz="0" w:space="0" w:color="auto"/>
                <w:left w:val="none" w:sz="0" w:space="0" w:color="auto"/>
                <w:bottom w:val="none" w:sz="0" w:space="0" w:color="auto"/>
                <w:right w:val="none" w:sz="0" w:space="0" w:color="auto"/>
              </w:divBdr>
            </w:div>
          </w:divsChild>
        </w:div>
        <w:div w:id="250429049">
          <w:marLeft w:val="0"/>
          <w:marRight w:val="0"/>
          <w:marTop w:val="0"/>
          <w:marBottom w:val="0"/>
          <w:divBdr>
            <w:top w:val="none" w:sz="0" w:space="0" w:color="auto"/>
            <w:left w:val="none" w:sz="0" w:space="0" w:color="auto"/>
            <w:bottom w:val="none" w:sz="0" w:space="0" w:color="auto"/>
            <w:right w:val="none" w:sz="0" w:space="0" w:color="auto"/>
          </w:divBdr>
          <w:divsChild>
            <w:div w:id="505439239">
              <w:marLeft w:val="0"/>
              <w:marRight w:val="0"/>
              <w:marTop w:val="0"/>
              <w:marBottom w:val="0"/>
              <w:divBdr>
                <w:top w:val="none" w:sz="0" w:space="0" w:color="auto"/>
                <w:left w:val="none" w:sz="0" w:space="0" w:color="auto"/>
                <w:bottom w:val="none" w:sz="0" w:space="0" w:color="auto"/>
                <w:right w:val="none" w:sz="0" w:space="0" w:color="auto"/>
              </w:divBdr>
            </w:div>
          </w:divsChild>
        </w:div>
        <w:div w:id="253247451">
          <w:marLeft w:val="0"/>
          <w:marRight w:val="0"/>
          <w:marTop w:val="0"/>
          <w:marBottom w:val="0"/>
          <w:divBdr>
            <w:top w:val="none" w:sz="0" w:space="0" w:color="auto"/>
            <w:left w:val="none" w:sz="0" w:space="0" w:color="auto"/>
            <w:bottom w:val="none" w:sz="0" w:space="0" w:color="auto"/>
            <w:right w:val="none" w:sz="0" w:space="0" w:color="auto"/>
          </w:divBdr>
          <w:divsChild>
            <w:div w:id="1573809233">
              <w:marLeft w:val="0"/>
              <w:marRight w:val="0"/>
              <w:marTop w:val="0"/>
              <w:marBottom w:val="0"/>
              <w:divBdr>
                <w:top w:val="none" w:sz="0" w:space="0" w:color="auto"/>
                <w:left w:val="none" w:sz="0" w:space="0" w:color="auto"/>
                <w:bottom w:val="none" w:sz="0" w:space="0" w:color="auto"/>
                <w:right w:val="none" w:sz="0" w:space="0" w:color="auto"/>
              </w:divBdr>
            </w:div>
          </w:divsChild>
        </w:div>
        <w:div w:id="255865818">
          <w:marLeft w:val="0"/>
          <w:marRight w:val="0"/>
          <w:marTop w:val="0"/>
          <w:marBottom w:val="0"/>
          <w:divBdr>
            <w:top w:val="none" w:sz="0" w:space="0" w:color="auto"/>
            <w:left w:val="none" w:sz="0" w:space="0" w:color="auto"/>
            <w:bottom w:val="none" w:sz="0" w:space="0" w:color="auto"/>
            <w:right w:val="none" w:sz="0" w:space="0" w:color="auto"/>
          </w:divBdr>
          <w:divsChild>
            <w:div w:id="421295246">
              <w:marLeft w:val="0"/>
              <w:marRight w:val="0"/>
              <w:marTop w:val="0"/>
              <w:marBottom w:val="0"/>
              <w:divBdr>
                <w:top w:val="none" w:sz="0" w:space="0" w:color="auto"/>
                <w:left w:val="none" w:sz="0" w:space="0" w:color="auto"/>
                <w:bottom w:val="none" w:sz="0" w:space="0" w:color="auto"/>
                <w:right w:val="none" w:sz="0" w:space="0" w:color="auto"/>
              </w:divBdr>
            </w:div>
          </w:divsChild>
        </w:div>
        <w:div w:id="268704997">
          <w:marLeft w:val="0"/>
          <w:marRight w:val="0"/>
          <w:marTop w:val="0"/>
          <w:marBottom w:val="0"/>
          <w:divBdr>
            <w:top w:val="none" w:sz="0" w:space="0" w:color="auto"/>
            <w:left w:val="none" w:sz="0" w:space="0" w:color="auto"/>
            <w:bottom w:val="none" w:sz="0" w:space="0" w:color="auto"/>
            <w:right w:val="none" w:sz="0" w:space="0" w:color="auto"/>
          </w:divBdr>
          <w:divsChild>
            <w:div w:id="1941908754">
              <w:marLeft w:val="0"/>
              <w:marRight w:val="0"/>
              <w:marTop w:val="0"/>
              <w:marBottom w:val="0"/>
              <w:divBdr>
                <w:top w:val="none" w:sz="0" w:space="0" w:color="auto"/>
                <w:left w:val="none" w:sz="0" w:space="0" w:color="auto"/>
                <w:bottom w:val="none" w:sz="0" w:space="0" w:color="auto"/>
                <w:right w:val="none" w:sz="0" w:space="0" w:color="auto"/>
              </w:divBdr>
            </w:div>
          </w:divsChild>
        </w:div>
        <w:div w:id="272641344">
          <w:marLeft w:val="0"/>
          <w:marRight w:val="0"/>
          <w:marTop w:val="0"/>
          <w:marBottom w:val="0"/>
          <w:divBdr>
            <w:top w:val="none" w:sz="0" w:space="0" w:color="auto"/>
            <w:left w:val="none" w:sz="0" w:space="0" w:color="auto"/>
            <w:bottom w:val="none" w:sz="0" w:space="0" w:color="auto"/>
            <w:right w:val="none" w:sz="0" w:space="0" w:color="auto"/>
          </w:divBdr>
          <w:divsChild>
            <w:div w:id="2039427599">
              <w:marLeft w:val="0"/>
              <w:marRight w:val="0"/>
              <w:marTop w:val="0"/>
              <w:marBottom w:val="0"/>
              <w:divBdr>
                <w:top w:val="none" w:sz="0" w:space="0" w:color="auto"/>
                <w:left w:val="none" w:sz="0" w:space="0" w:color="auto"/>
                <w:bottom w:val="none" w:sz="0" w:space="0" w:color="auto"/>
                <w:right w:val="none" w:sz="0" w:space="0" w:color="auto"/>
              </w:divBdr>
            </w:div>
          </w:divsChild>
        </w:div>
        <w:div w:id="277295693">
          <w:marLeft w:val="0"/>
          <w:marRight w:val="0"/>
          <w:marTop w:val="0"/>
          <w:marBottom w:val="0"/>
          <w:divBdr>
            <w:top w:val="none" w:sz="0" w:space="0" w:color="auto"/>
            <w:left w:val="none" w:sz="0" w:space="0" w:color="auto"/>
            <w:bottom w:val="none" w:sz="0" w:space="0" w:color="auto"/>
            <w:right w:val="none" w:sz="0" w:space="0" w:color="auto"/>
          </w:divBdr>
          <w:divsChild>
            <w:div w:id="10690629">
              <w:marLeft w:val="0"/>
              <w:marRight w:val="0"/>
              <w:marTop w:val="0"/>
              <w:marBottom w:val="0"/>
              <w:divBdr>
                <w:top w:val="none" w:sz="0" w:space="0" w:color="auto"/>
                <w:left w:val="none" w:sz="0" w:space="0" w:color="auto"/>
                <w:bottom w:val="none" w:sz="0" w:space="0" w:color="auto"/>
                <w:right w:val="none" w:sz="0" w:space="0" w:color="auto"/>
              </w:divBdr>
            </w:div>
          </w:divsChild>
        </w:div>
        <w:div w:id="283273704">
          <w:marLeft w:val="0"/>
          <w:marRight w:val="0"/>
          <w:marTop w:val="0"/>
          <w:marBottom w:val="0"/>
          <w:divBdr>
            <w:top w:val="none" w:sz="0" w:space="0" w:color="auto"/>
            <w:left w:val="none" w:sz="0" w:space="0" w:color="auto"/>
            <w:bottom w:val="none" w:sz="0" w:space="0" w:color="auto"/>
            <w:right w:val="none" w:sz="0" w:space="0" w:color="auto"/>
          </w:divBdr>
          <w:divsChild>
            <w:div w:id="2070417810">
              <w:marLeft w:val="0"/>
              <w:marRight w:val="0"/>
              <w:marTop w:val="0"/>
              <w:marBottom w:val="0"/>
              <w:divBdr>
                <w:top w:val="none" w:sz="0" w:space="0" w:color="auto"/>
                <w:left w:val="none" w:sz="0" w:space="0" w:color="auto"/>
                <w:bottom w:val="none" w:sz="0" w:space="0" w:color="auto"/>
                <w:right w:val="none" w:sz="0" w:space="0" w:color="auto"/>
              </w:divBdr>
            </w:div>
          </w:divsChild>
        </w:div>
        <w:div w:id="297878127">
          <w:marLeft w:val="0"/>
          <w:marRight w:val="0"/>
          <w:marTop w:val="0"/>
          <w:marBottom w:val="0"/>
          <w:divBdr>
            <w:top w:val="none" w:sz="0" w:space="0" w:color="auto"/>
            <w:left w:val="none" w:sz="0" w:space="0" w:color="auto"/>
            <w:bottom w:val="none" w:sz="0" w:space="0" w:color="auto"/>
            <w:right w:val="none" w:sz="0" w:space="0" w:color="auto"/>
          </w:divBdr>
          <w:divsChild>
            <w:div w:id="770977255">
              <w:marLeft w:val="0"/>
              <w:marRight w:val="0"/>
              <w:marTop w:val="0"/>
              <w:marBottom w:val="0"/>
              <w:divBdr>
                <w:top w:val="none" w:sz="0" w:space="0" w:color="auto"/>
                <w:left w:val="none" w:sz="0" w:space="0" w:color="auto"/>
                <w:bottom w:val="none" w:sz="0" w:space="0" w:color="auto"/>
                <w:right w:val="none" w:sz="0" w:space="0" w:color="auto"/>
              </w:divBdr>
            </w:div>
          </w:divsChild>
        </w:div>
        <w:div w:id="300306630">
          <w:marLeft w:val="0"/>
          <w:marRight w:val="0"/>
          <w:marTop w:val="0"/>
          <w:marBottom w:val="0"/>
          <w:divBdr>
            <w:top w:val="none" w:sz="0" w:space="0" w:color="auto"/>
            <w:left w:val="none" w:sz="0" w:space="0" w:color="auto"/>
            <w:bottom w:val="none" w:sz="0" w:space="0" w:color="auto"/>
            <w:right w:val="none" w:sz="0" w:space="0" w:color="auto"/>
          </w:divBdr>
          <w:divsChild>
            <w:div w:id="31082631">
              <w:marLeft w:val="0"/>
              <w:marRight w:val="0"/>
              <w:marTop w:val="0"/>
              <w:marBottom w:val="0"/>
              <w:divBdr>
                <w:top w:val="none" w:sz="0" w:space="0" w:color="auto"/>
                <w:left w:val="none" w:sz="0" w:space="0" w:color="auto"/>
                <w:bottom w:val="none" w:sz="0" w:space="0" w:color="auto"/>
                <w:right w:val="none" w:sz="0" w:space="0" w:color="auto"/>
              </w:divBdr>
            </w:div>
          </w:divsChild>
        </w:div>
        <w:div w:id="300310601">
          <w:marLeft w:val="0"/>
          <w:marRight w:val="0"/>
          <w:marTop w:val="0"/>
          <w:marBottom w:val="0"/>
          <w:divBdr>
            <w:top w:val="none" w:sz="0" w:space="0" w:color="auto"/>
            <w:left w:val="none" w:sz="0" w:space="0" w:color="auto"/>
            <w:bottom w:val="none" w:sz="0" w:space="0" w:color="auto"/>
            <w:right w:val="none" w:sz="0" w:space="0" w:color="auto"/>
          </w:divBdr>
          <w:divsChild>
            <w:div w:id="1651011435">
              <w:marLeft w:val="0"/>
              <w:marRight w:val="0"/>
              <w:marTop w:val="0"/>
              <w:marBottom w:val="0"/>
              <w:divBdr>
                <w:top w:val="none" w:sz="0" w:space="0" w:color="auto"/>
                <w:left w:val="none" w:sz="0" w:space="0" w:color="auto"/>
                <w:bottom w:val="none" w:sz="0" w:space="0" w:color="auto"/>
                <w:right w:val="none" w:sz="0" w:space="0" w:color="auto"/>
              </w:divBdr>
            </w:div>
          </w:divsChild>
        </w:div>
        <w:div w:id="316960497">
          <w:marLeft w:val="0"/>
          <w:marRight w:val="0"/>
          <w:marTop w:val="0"/>
          <w:marBottom w:val="0"/>
          <w:divBdr>
            <w:top w:val="none" w:sz="0" w:space="0" w:color="auto"/>
            <w:left w:val="none" w:sz="0" w:space="0" w:color="auto"/>
            <w:bottom w:val="none" w:sz="0" w:space="0" w:color="auto"/>
            <w:right w:val="none" w:sz="0" w:space="0" w:color="auto"/>
          </w:divBdr>
          <w:divsChild>
            <w:div w:id="1883058070">
              <w:marLeft w:val="0"/>
              <w:marRight w:val="0"/>
              <w:marTop w:val="0"/>
              <w:marBottom w:val="0"/>
              <w:divBdr>
                <w:top w:val="none" w:sz="0" w:space="0" w:color="auto"/>
                <w:left w:val="none" w:sz="0" w:space="0" w:color="auto"/>
                <w:bottom w:val="none" w:sz="0" w:space="0" w:color="auto"/>
                <w:right w:val="none" w:sz="0" w:space="0" w:color="auto"/>
              </w:divBdr>
            </w:div>
          </w:divsChild>
        </w:div>
        <w:div w:id="342128399">
          <w:marLeft w:val="0"/>
          <w:marRight w:val="0"/>
          <w:marTop w:val="0"/>
          <w:marBottom w:val="0"/>
          <w:divBdr>
            <w:top w:val="none" w:sz="0" w:space="0" w:color="auto"/>
            <w:left w:val="none" w:sz="0" w:space="0" w:color="auto"/>
            <w:bottom w:val="none" w:sz="0" w:space="0" w:color="auto"/>
            <w:right w:val="none" w:sz="0" w:space="0" w:color="auto"/>
          </w:divBdr>
          <w:divsChild>
            <w:div w:id="1299334556">
              <w:marLeft w:val="0"/>
              <w:marRight w:val="0"/>
              <w:marTop w:val="0"/>
              <w:marBottom w:val="0"/>
              <w:divBdr>
                <w:top w:val="none" w:sz="0" w:space="0" w:color="auto"/>
                <w:left w:val="none" w:sz="0" w:space="0" w:color="auto"/>
                <w:bottom w:val="none" w:sz="0" w:space="0" w:color="auto"/>
                <w:right w:val="none" w:sz="0" w:space="0" w:color="auto"/>
              </w:divBdr>
            </w:div>
          </w:divsChild>
        </w:div>
        <w:div w:id="363603930">
          <w:marLeft w:val="0"/>
          <w:marRight w:val="0"/>
          <w:marTop w:val="0"/>
          <w:marBottom w:val="0"/>
          <w:divBdr>
            <w:top w:val="none" w:sz="0" w:space="0" w:color="auto"/>
            <w:left w:val="none" w:sz="0" w:space="0" w:color="auto"/>
            <w:bottom w:val="none" w:sz="0" w:space="0" w:color="auto"/>
            <w:right w:val="none" w:sz="0" w:space="0" w:color="auto"/>
          </w:divBdr>
          <w:divsChild>
            <w:div w:id="401100612">
              <w:marLeft w:val="0"/>
              <w:marRight w:val="0"/>
              <w:marTop w:val="0"/>
              <w:marBottom w:val="0"/>
              <w:divBdr>
                <w:top w:val="none" w:sz="0" w:space="0" w:color="auto"/>
                <w:left w:val="none" w:sz="0" w:space="0" w:color="auto"/>
                <w:bottom w:val="none" w:sz="0" w:space="0" w:color="auto"/>
                <w:right w:val="none" w:sz="0" w:space="0" w:color="auto"/>
              </w:divBdr>
            </w:div>
          </w:divsChild>
        </w:div>
        <w:div w:id="364720713">
          <w:marLeft w:val="0"/>
          <w:marRight w:val="0"/>
          <w:marTop w:val="0"/>
          <w:marBottom w:val="0"/>
          <w:divBdr>
            <w:top w:val="none" w:sz="0" w:space="0" w:color="auto"/>
            <w:left w:val="none" w:sz="0" w:space="0" w:color="auto"/>
            <w:bottom w:val="none" w:sz="0" w:space="0" w:color="auto"/>
            <w:right w:val="none" w:sz="0" w:space="0" w:color="auto"/>
          </w:divBdr>
          <w:divsChild>
            <w:div w:id="428279612">
              <w:marLeft w:val="0"/>
              <w:marRight w:val="0"/>
              <w:marTop w:val="0"/>
              <w:marBottom w:val="0"/>
              <w:divBdr>
                <w:top w:val="none" w:sz="0" w:space="0" w:color="auto"/>
                <w:left w:val="none" w:sz="0" w:space="0" w:color="auto"/>
                <w:bottom w:val="none" w:sz="0" w:space="0" w:color="auto"/>
                <w:right w:val="none" w:sz="0" w:space="0" w:color="auto"/>
              </w:divBdr>
            </w:div>
          </w:divsChild>
        </w:div>
        <w:div w:id="371347957">
          <w:marLeft w:val="0"/>
          <w:marRight w:val="0"/>
          <w:marTop w:val="0"/>
          <w:marBottom w:val="0"/>
          <w:divBdr>
            <w:top w:val="none" w:sz="0" w:space="0" w:color="auto"/>
            <w:left w:val="none" w:sz="0" w:space="0" w:color="auto"/>
            <w:bottom w:val="none" w:sz="0" w:space="0" w:color="auto"/>
            <w:right w:val="none" w:sz="0" w:space="0" w:color="auto"/>
          </w:divBdr>
          <w:divsChild>
            <w:div w:id="437288709">
              <w:marLeft w:val="0"/>
              <w:marRight w:val="0"/>
              <w:marTop w:val="0"/>
              <w:marBottom w:val="0"/>
              <w:divBdr>
                <w:top w:val="none" w:sz="0" w:space="0" w:color="auto"/>
                <w:left w:val="none" w:sz="0" w:space="0" w:color="auto"/>
                <w:bottom w:val="none" w:sz="0" w:space="0" w:color="auto"/>
                <w:right w:val="none" w:sz="0" w:space="0" w:color="auto"/>
              </w:divBdr>
            </w:div>
          </w:divsChild>
        </w:div>
        <w:div w:id="372509591">
          <w:marLeft w:val="0"/>
          <w:marRight w:val="0"/>
          <w:marTop w:val="0"/>
          <w:marBottom w:val="0"/>
          <w:divBdr>
            <w:top w:val="none" w:sz="0" w:space="0" w:color="auto"/>
            <w:left w:val="none" w:sz="0" w:space="0" w:color="auto"/>
            <w:bottom w:val="none" w:sz="0" w:space="0" w:color="auto"/>
            <w:right w:val="none" w:sz="0" w:space="0" w:color="auto"/>
          </w:divBdr>
          <w:divsChild>
            <w:div w:id="2030056809">
              <w:marLeft w:val="0"/>
              <w:marRight w:val="0"/>
              <w:marTop w:val="0"/>
              <w:marBottom w:val="0"/>
              <w:divBdr>
                <w:top w:val="none" w:sz="0" w:space="0" w:color="auto"/>
                <w:left w:val="none" w:sz="0" w:space="0" w:color="auto"/>
                <w:bottom w:val="none" w:sz="0" w:space="0" w:color="auto"/>
                <w:right w:val="none" w:sz="0" w:space="0" w:color="auto"/>
              </w:divBdr>
            </w:div>
          </w:divsChild>
        </w:div>
        <w:div w:id="376514227">
          <w:marLeft w:val="0"/>
          <w:marRight w:val="0"/>
          <w:marTop w:val="0"/>
          <w:marBottom w:val="0"/>
          <w:divBdr>
            <w:top w:val="none" w:sz="0" w:space="0" w:color="auto"/>
            <w:left w:val="none" w:sz="0" w:space="0" w:color="auto"/>
            <w:bottom w:val="none" w:sz="0" w:space="0" w:color="auto"/>
            <w:right w:val="none" w:sz="0" w:space="0" w:color="auto"/>
          </w:divBdr>
          <w:divsChild>
            <w:div w:id="2046981282">
              <w:marLeft w:val="0"/>
              <w:marRight w:val="0"/>
              <w:marTop w:val="0"/>
              <w:marBottom w:val="0"/>
              <w:divBdr>
                <w:top w:val="none" w:sz="0" w:space="0" w:color="auto"/>
                <w:left w:val="none" w:sz="0" w:space="0" w:color="auto"/>
                <w:bottom w:val="none" w:sz="0" w:space="0" w:color="auto"/>
                <w:right w:val="none" w:sz="0" w:space="0" w:color="auto"/>
              </w:divBdr>
            </w:div>
          </w:divsChild>
        </w:div>
        <w:div w:id="382599494">
          <w:marLeft w:val="0"/>
          <w:marRight w:val="0"/>
          <w:marTop w:val="0"/>
          <w:marBottom w:val="0"/>
          <w:divBdr>
            <w:top w:val="none" w:sz="0" w:space="0" w:color="auto"/>
            <w:left w:val="none" w:sz="0" w:space="0" w:color="auto"/>
            <w:bottom w:val="none" w:sz="0" w:space="0" w:color="auto"/>
            <w:right w:val="none" w:sz="0" w:space="0" w:color="auto"/>
          </w:divBdr>
          <w:divsChild>
            <w:div w:id="441196226">
              <w:marLeft w:val="0"/>
              <w:marRight w:val="0"/>
              <w:marTop w:val="0"/>
              <w:marBottom w:val="0"/>
              <w:divBdr>
                <w:top w:val="none" w:sz="0" w:space="0" w:color="auto"/>
                <w:left w:val="none" w:sz="0" w:space="0" w:color="auto"/>
                <w:bottom w:val="none" w:sz="0" w:space="0" w:color="auto"/>
                <w:right w:val="none" w:sz="0" w:space="0" w:color="auto"/>
              </w:divBdr>
            </w:div>
          </w:divsChild>
        </w:div>
        <w:div w:id="383332186">
          <w:marLeft w:val="0"/>
          <w:marRight w:val="0"/>
          <w:marTop w:val="0"/>
          <w:marBottom w:val="0"/>
          <w:divBdr>
            <w:top w:val="none" w:sz="0" w:space="0" w:color="auto"/>
            <w:left w:val="none" w:sz="0" w:space="0" w:color="auto"/>
            <w:bottom w:val="none" w:sz="0" w:space="0" w:color="auto"/>
            <w:right w:val="none" w:sz="0" w:space="0" w:color="auto"/>
          </w:divBdr>
          <w:divsChild>
            <w:div w:id="26755624">
              <w:marLeft w:val="0"/>
              <w:marRight w:val="0"/>
              <w:marTop w:val="0"/>
              <w:marBottom w:val="0"/>
              <w:divBdr>
                <w:top w:val="none" w:sz="0" w:space="0" w:color="auto"/>
                <w:left w:val="none" w:sz="0" w:space="0" w:color="auto"/>
                <w:bottom w:val="none" w:sz="0" w:space="0" w:color="auto"/>
                <w:right w:val="none" w:sz="0" w:space="0" w:color="auto"/>
              </w:divBdr>
            </w:div>
          </w:divsChild>
        </w:div>
        <w:div w:id="385877361">
          <w:marLeft w:val="0"/>
          <w:marRight w:val="0"/>
          <w:marTop w:val="0"/>
          <w:marBottom w:val="0"/>
          <w:divBdr>
            <w:top w:val="none" w:sz="0" w:space="0" w:color="auto"/>
            <w:left w:val="none" w:sz="0" w:space="0" w:color="auto"/>
            <w:bottom w:val="none" w:sz="0" w:space="0" w:color="auto"/>
            <w:right w:val="none" w:sz="0" w:space="0" w:color="auto"/>
          </w:divBdr>
          <w:divsChild>
            <w:div w:id="2041472471">
              <w:marLeft w:val="0"/>
              <w:marRight w:val="0"/>
              <w:marTop w:val="0"/>
              <w:marBottom w:val="0"/>
              <w:divBdr>
                <w:top w:val="none" w:sz="0" w:space="0" w:color="auto"/>
                <w:left w:val="none" w:sz="0" w:space="0" w:color="auto"/>
                <w:bottom w:val="none" w:sz="0" w:space="0" w:color="auto"/>
                <w:right w:val="none" w:sz="0" w:space="0" w:color="auto"/>
              </w:divBdr>
            </w:div>
          </w:divsChild>
        </w:div>
        <w:div w:id="396898647">
          <w:marLeft w:val="0"/>
          <w:marRight w:val="0"/>
          <w:marTop w:val="0"/>
          <w:marBottom w:val="0"/>
          <w:divBdr>
            <w:top w:val="none" w:sz="0" w:space="0" w:color="auto"/>
            <w:left w:val="none" w:sz="0" w:space="0" w:color="auto"/>
            <w:bottom w:val="none" w:sz="0" w:space="0" w:color="auto"/>
            <w:right w:val="none" w:sz="0" w:space="0" w:color="auto"/>
          </w:divBdr>
          <w:divsChild>
            <w:div w:id="1386220679">
              <w:marLeft w:val="0"/>
              <w:marRight w:val="0"/>
              <w:marTop w:val="0"/>
              <w:marBottom w:val="0"/>
              <w:divBdr>
                <w:top w:val="none" w:sz="0" w:space="0" w:color="auto"/>
                <w:left w:val="none" w:sz="0" w:space="0" w:color="auto"/>
                <w:bottom w:val="none" w:sz="0" w:space="0" w:color="auto"/>
                <w:right w:val="none" w:sz="0" w:space="0" w:color="auto"/>
              </w:divBdr>
            </w:div>
          </w:divsChild>
        </w:div>
        <w:div w:id="415058879">
          <w:marLeft w:val="0"/>
          <w:marRight w:val="0"/>
          <w:marTop w:val="0"/>
          <w:marBottom w:val="0"/>
          <w:divBdr>
            <w:top w:val="none" w:sz="0" w:space="0" w:color="auto"/>
            <w:left w:val="none" w:sz="0" w:space="0" w:color="auto"/>
            <w:bottom w:val="none" w:sz="0" w:space="0" w:color="auto"/>
            <w:right w:val="none" w:sz="0" w:space="0" w:color="auto"/>
          </w:divBdr>
          <w:divsChild>
            <w:div w:id="1150514852">
              <w:marLeft w:val="0"/>
              <w:marRight w:val="0"/>
              <w:marTop w:val="0"/>
              <w:marBottom w:val="0"/>
              <w:divBdr>
                <w:top w:val="none" w:sz="0" w:space="0" w:color="auto"/>
                <w:left w:val="none" w:sz="0" w:space="0" w:color="auto"/>
                <w:bottom w:val="none" w:sz="0" w:space="0" w:color="auto"/>
                <w:right w:val="none" w:sz="0" w:space="0" w:color="auto"/>
              </w:divBdr>
            </w:div>
          </w:divsChild>
        </w:div>
        <w:div w:id="417101139">
          <w:marLeft w:val="0"/>
          <w:marRight w:val="0"/>
          <w:marTop w:val="0"/>
          <w:marBottom w:val="0"/>
          <w:divBdr>
            <w:top w:val="none" w:sz="0" w:space="0" w:color="auto"/>
            <w:left w:val="none" w:sz="0" w:space="0" w:color="auto"/>
            <w:bottom w:val="none" w:sz="0" w:space="0" w:color="auto"/>
            <w:right w:val="none" w:sz="0" w:space="0" w:color="auto"/>
          </w:divBdr>
          <w:divsChild>
            <w:div w:id="1624191287">
              <w:marLeft w:val="0"/>
              <w:marRight w:val="0"/>
              <w:marTop w:val="0"/>
              <w:marBottom w:val="0"/>
              <w:divBdr>
                <w:top w:val="none" w:sz="0" w:space="0" w:color="auto"/>
                <w:left w:val="none" w:sz="0" w:space="0" w:color="auto"/>
                <w:bottom w:val="none" w:sz="0" w:space="0" w:color="auto"/>
                <w:right w:val="none" w:sz="0" w:space="0" w:color="auto"/>
              </w:divBdr>
            </w:div>
          </w:divsChild>
        </w:div>
        <w:div w:id="418908801">
          <w:marLeft w:val="0"/>
          <w:marRight w:val="0"/>
          <w:marTop w:val="0"/>
          <w:marBottom w:val="0"/>
          <w:divBdr>
            <w:top w:val="none" w:sz="0" w:space="0" w:color="auto"/>
            <w:left w:val="none" w:sz="0" w:space="0" w:color="auto"/>
            <w:bottom w:val="none" w:sz="0" w:space="0" w:color="auto"/>
            <w:right w:val="none" w:sz="0" w:space="0" w:color="auto"/>
          </w:divBdr>
          <w:divsChild>
            <w:div w:id="1084450667">
              <w:marLeft w:val="0"/>
              <w:marRight w:val="0"/>
              <w:marTop w:val="0"/>
              <w:marBottom w:val="0"/>
              <w:divBdr>
                <w:top w:val="none" w:sz="0" w:space="0" w:color="auto"/>
                <w:left w:val="none" w:sz="0" w:space="0" w:color="auto"/>
                <w:bottom w:val="none" w:sz="0" w:space="0" w:color="auto"/>
                <w:right w:val="none" w:sz="0" w:space="0" w:color="auto"/>
              </w:divBdr>
            </w:div>
          </w:divsChild>
        </w:div>
        <w:div w:id="419718702">
          <w:marLeft w:val="0"/>
          <w:marRight w:val="0"/>
          <w:marTop w:val="0"/>
          <w:marBottom w:val="0"/>
          <w:divBdr>
            <w:top w:val="none" w:sz="0" w:space="0" w:color="auto"/>
            <w:left w:val="none" w:sz="0" w:space="0" w:color="auto"/>
            <w:bottom w:val="none" w:sz="0" w:space="0" w:color="auto"/>
            <w:right w:val="none" w:sz="0" w:space="0" w:color="auto"/>
          </w:divBdr>
          <w:divsChild>
            <w:div w:id="418406778">
              <w:marLeft w:val="0"/>
              <w:marRight w:val="0"/>
              <w:marTop w:val="0"/>
              <w:marBottom w:val="0"/>
              <w:divBdr>
                <w:top w:val="none" w:sz="0" w:space="0" w:color="auto"/>
                <w:left w:val="none" w:sz="0" w:space="0" w:color="auto"/>
                <w:bottom w:val="none" w:sz="0" w:space="0" w:color="auto"/>
                <w:right w:val="none" w:sz="0" w:space="0" w:color="auto"/>
              </w:divBdr>
            </w:div>
          </w:divsChild>
        </w:div>
        <w:div w:id="434060031">
          <w:marLeft w:val="0"/>
          <w:marRight w:val="0"/>
          <w:marTop w:val="0"/>
          <w:marBottom w:val="0"/>
          <w:divBdr>
            <w:top w:val="none" w:sz="0" w:space="0" w:color="auto"/>
            <w:left w:val="none" w:sz="0" w:space="0" w:color="auto"/>
            <w:bottom w:val="none" w:sz="0" w:space="0" w:color="auto"/>
            <w:right w:val="none" w:sz="0" w:space="0" w:color="auto"/>
          </w:divBdr>
          <w:divsChild>
            <w:div w:id="780808703">
              <w:marLeft w:val="0"/>
              <w:marRight w:val="0"/>
              <w:marTop w:val="0"/>
              <w:marBottom w:val="0"/>
              <w:divBdr>
                <w:top w:val="none" w:sz="0" w:space="0" w:color="auto"/>
                <w:left w:val="none" w:sz="0" w:space="0" w:color="auto"/>
                <w:bottom w:val="none" w:sz="0" w:space="0" w:color="auto"/>
                <w:right w:val="none" w:sz="0" w:space="0" w:color="auto"/>
              </w:divBdr>
            </w:div>
          </w:divsChild>
        </w:div>
        <w:div w:id="435831358">
          <w:marLeft w:val="0"/>
          <w:marRight w:val="0"/>
          <w:marTop w:val="0"/>
          <w:marBottom w:val="0"/>
          <w:divBdr>
            <w:top w:val="none" w:sz="0" w:space="0" w:color="auto"/>
            <w:left w:val="none" w:sz="0" w:space="0" w:color="auto"/>
            <w:bottom w:val="none" w:sz="0" w:space="0" w:color="auto"/>
            <w:right w:val="none" w:sz="0" w:space="0" w:color="auto"/>
          </w:divBdr>
          <w:divsChild>
            <w:div w:id="994407746">
              <w:marLeft w:val="0"/>
              <w:marRight w:val="0"/>
              <w:marTop w:val="0"/>
              <w:marBottom w:val="0"/>
              <w:divBdr>
                <w:top w:val="none" w:sz="0" w:space="0" w:color="auto"/>
                <w:left w:val="none" w:sz="0" w:space="0" w:color="auto"/>
                <w:bottom w:val="none" w:sz="0" w:space="0" w:color="auto"/>
                <w:right w:val="none" w:sz="0" w:space="0" w:color="auto"/>
              </w:divBdr>
            </w:div>
          </w:divsChild>
        </w:div>
        <w:div w:id="436174494">
          <w:marLeft w:val="0"/>
          <w:marRight w:val="0"/>
          <w:marTop w:val="0"/>
          <w:marBottom w:val="0"/>
          <w:divBdr>
            <w:top w:val="none" w:sz="0" w:space="0" w:color="auto"/>
            <w:left w:val="none" w:sz="0" w:space="0" w:color="auto"/>
            <w:bottom w:val="none" w:sz="0" w:space="0" w:color="auto"/>
            <w:right w:val="none" w:sz="0" w:space="0" w:color="auto"/>
          </w:divBdr>
          <w:divsChild>
            <w:div w:id="433868509">
              <w:marLeft w:val="0"/>
              <w:marRight w:val="0"/>
              <w:marTop w:val="0"/>
              <w:marBottom w:val="0"/>
              <w:divBdr>
                <w:top w:val="none" w:sz="0" w:space="0" w:color="auto"/>
                <w:left w:val="none" w:sz="0" w:space="0" w:color="auto"/>
                <w:bottom w:val="none" w:sz="0" w:space="0" w:color="auto"/>
                <w:right w:val="none" w:sz="0" w:space="0" w:color="auto"/>
              </w:divBdr>
            </w:div>
          </w:divsChild>
        </w:div>
        <w:div w:id="450366170">
          <w:marLeft w:val="0"/>
          <w:marRight w:val="0"/>
          <w:marTop w:val="0"/>
          <w:marBottom w:val="0"/>
          <w:divBdr>
            <w:top w:val="none" w:sz="0" w:space="0" w:color="auto"/>
            <w:left w:val="none" w:sz="0" w:space="0" w:color="auto"/>
            <w:bottom w:val="none" w:sz="0" w:space="0" w:color="auto"/>
            <w:right w:val="none" w:sz="0" w:space="0" w:color="auto"/>
          </w:divBdr>
          <w:divsChild>
            <w:div w:id="1301569196">
              <w:marLeft w:val="0"/>
              <w:marRight w:val="0"/>
              <w:marTop w:val="0"/>
              <w:marBottom w:val="0"/>
              <w:divBdr>
                <w:top w:val="none" w:sz="0" w:space="0" w:color="auto"/>
                <w:left w:val="none" w:sz="0" w:space="0" w:color="auto"/>
                <w:bottom w:val="none" w:sz="0" w:space="0" w:color="auto"/>
                <w:right w:val="none" w:sz="0" w:space="0" w:color="auto"/>
              </w:divBdr>
            </w:div>
          </w:divsChild>
        </w:div>
        <w:div w:id="460535078">
          <w:marLeft w:val="0"/>
          <w:marRight w:val="0"/>
          <w:marTop w:val="0"/>
          <w:marBottom w:val="0"/>
          <w:divBdr>
            <w:top w:val="none" w:sz="0" w:space="0" w:color="auto"/>
            <w:left w:val="none" w:sz="0" w:space="0" w:color="auto"/>
            <w:bottom w:val="none" w:sz="0" w:space="0" w:color="auto"/>
            <w:right w:val="none" w:sz="0" w:space="0" w:color="auto"/>
          </w:divBdr>
          <w:divsChild>
            <w:div w:id="2099668313">
              <w:marLeft w:val="0"/>
              <w:marRight w:val="0"/>
              <w:marTop w:val="0"/>
              <w:marBottom w:val="0"/>
              <w:divBdr>
                <w:top w:val="none" w:sz="0" w:space="0" w:color="auto"/>
                <w:left w:val="none" w:sz="0" w:space="0" w:color="auto"/>
                <w:bottom w:val="none" w:sz="0" w:space="0" w:color="auto"/>
                <w:right w:val="none" w:sz="0" w:space="0" w:color="auto"/>
              </w:divBdr>
            </w:div>
          </w:divsChild>
        </w:div>
        <w:div w:id="461581806">
          <w:marLeft w:val="0"/>
          <w:marRight w:val="0"/>
          <w:marTop w:val="0"/>
          <w:marBottom w:val="0"/>
          <w:divBdr>
            <w:top w:val="none" w:sz="0" w:space="0" w:color="auto"/>
            <w:left w:val="none" w:sz="0" w:space="0" w:color="auto"/>
            <w:bottom w:val="none" w:sz="0" w:space="0" w:color="auto"/>
            <w:right w:val="none" w:sz="0" w:space="0" w:color="auto"/>
          </w:divBdr>
          <w:divsChild>
            <w:div w:id="2121684632">
              <w:marLeft w:val="0"/>
              <w:marRight w:val="0"/>
              <w:marTop w:val="0"/>
              <w:marBottom w:val="0"/>
              <w:divBdr>
                <w:top w:val="none" w:sz="0" w:space="0" w:color="auto"/>
                <w:left w:val="none" w:sz="0" w:space="0" w:color="auto"/>
                <w:bottom w:val="none" w:sz="0" w:space="0" w:color="auto"/>
                <w:right w:val="none" w:sz="0" w:space="0" w:color="auto"/>
              </w:divBdr>
            </w:div>
          </w:divsChild>
        </w:div>
        <w:div w:id="480738360">
          <w:marLeft w:val="0"/>
          <w:marRight w:val="0"/>
          <w:marTop w:val="0"/>
          <w:marBottom w:val="0"/>
          <w:divBdr>
            <w:top w:val="none" w:sz="0" w:space="0" w:color="auto"/>
            <w:left w:val="none" w:sz="0" w:space="0" w:color="auto"/>
            <w:bottom w:val="none" w:sz="0" w:space="0" w:color="auto"/>
            <w:right w:val="none" w:sz="0" w:space="0" w:color="auto"/>
          </w:divBdr>
          <w:divsChild>
            <w:div w:id="246042093">
              <w:marLeft w:val="0"/>
              <w:marRight w:val="0"/>
              <w:marTop w:val="0"/>
              <w:marBottom w:val="0"/>
              <w:divBdr>
                <w:top w:val="none" w:sz="0" w:space="0" w:color="auto"/>
                <w:left w:val="none" w:sz="0" w:space="0" w:color="auto"/>
                <w:bottom w:val="none" w:sz="0" w:space="0" w:color="auto"/>
                <w:right w:val="none" w:sz="0" w:space="0" w:color="auto"/>
              </w:divBdr>
            </w:div>
          </w:divsChild>
        </w:div>
        <w:div w:id="499976894">
          <w:marLeft w:val="0"/>
          <w:marRight w:val="0"/>
          <w:marTop w:val="0"/>
          <w:marBottom w:val="0"/>
          <w:divBdr>
            <w:top w:val="none" w:sz="0" w:space="0" w:color="auto"/>
            <w:left w:val="none" w:sz="0" w:space="0" w:color="auto"/>
            <w:bottom w:val="none" w:sz="0" w:space="0" w:color="auto"/>
            <w:right w:val="none" w:sz="0" w:space="0" w:color="auto"/>
          </w:divBdr>
          <w:divsChild>
            <w:div w:id="1295798108">
              <w:marLeft w:val="0"/>
              <w:marRight w:val="0"/>
              <w:marTop w:val="0"/>
              <w:marBottom w:val="0"/>
              <w:divBdr>
                <w:top w:val="none" w:sz="0" w:space="0" w:color="auto"/>
                <w:left w:val="none" w:sz="0" w:space="0" w:color="auto"/>
                <w:bottom w:val="none" w:sz="0" w:space="0" w:color="auto"/>
                <w:right w:val="none" w:sz="0" w:space="0" w:color="auto"/>
              </w:divBdr>
            </w:div>
          </w:divsChild>
        </w:div>
        <w:div w:id="503280730">
          <w:marLeft w:val="0"/>
          <w:marRight w:val="0"/>
          <w:marTop w:val="0"/>
          <w:marBottom w:val="0"/>
          <w:divBdr>
            <w:top w:val="none" w:sz="0" w:space="0" w:color="auto"/>
            <w:left w:val="none" w:sz="0" w:space="0" w:color="auto"/>
            <w:bottom w:val="none" w:sz="0" w:space="0" w:color="auto"/>
            <w:right w:val="none" w:sz="0" w:space="0" w:color="auto"/>
          </w:divBdr>
          <w:divsChild>
            <w:div w:id="969749778">
              <w:marLeft w:val="0"/>
              <w:marRight w:val="0"/>
              <w:marTop w:val="0"/>
              <w:marBottom w:val="0"/>
              <w:divBdr>
                <w:top w:val="none" w:sz="0" w:space="0" w:color="auto"/>
                <w:left w:val="none" w:sz="0" w:space="0" w:color="auto"/>
                <w:bottom w:val="none" w:sz="0" w:space="0" w:color="auto"/>
                <w:right w:val="none" w:sz="0" w:space="0" w:color="auto"/>
              </w:divBdr>
            </w:div>
          </w:divsChild>
        </w:div>
        <w:div w:id="526069595">
          <w:marLeft w:val="0"/>
          <w:marRight w:val="0"/>
          <w:marTop w:val="0"/>
          <w:marBottom w:val="0"/>
          <w:divBdr>
            <w:top w:val="none" w:sz="0" w:space="0" w:color="auto"/>
            <w:left w:val="none" w:sz="0" w:space="0" w:color="auto"/>
            <w:bottom w:val="none" w:sz="0" w:space="0" w:color="auto"/>
            <w:right w:val="none" w:sz="0" w:space="0" w:color="auto"/>
          </w:divBdr>
          <w:divsChild>
            <w:div w:id="1470248661">
              <w:marLeft w:val="0"/>
              <w:marRight w:val="0"/>
              <w:marTop w:val="0"/>
              <w:marBottom w:val="0"/>
              <w:divBdr>
                <w:top w:val="none" w:sz="0" w:space="0" w:color="auto"/>
                <w:left w:val="none" w:sz="0" w:space="0" w:color="auto"/>
                <w:bottom w:val="none" w:sz="0" w:space="0" w:color="auto"/>
                <w:right w:val="none" w:sz="0" w:space="0" w:color="auto"/>
              </w:divBdr>
            </w:div>
          </w:divsChild>
        </w:div>
        <w:div w:id="528295366">
          <w:marLeft w:val="0"/>
          <w:marRight w:val="0"/>
          <w:marTop w:val="0"/>
          <w:marBottom w:val="0"/>
          <w:divBdr>
            <w:top w:val="none" w:sz="0" w:space="0" w:color="auto"/>
            <w:left w:val="none" w:sz="0" w:space="0" w:color="auto"/>
            <w:bottom w:val="none" w:sz="0" w:space="0" w:color="auto"/>
            <w:right w:val="none" w:sz="0" w:space="0" w:color="auto"/>
          </w:divBdr>
          <w:divsChild>
            <w:div w:id="2008710711">
              <w:marLeft w:val="0"/>
              <w:marRight w:val="0"/>
              <w:marTop w:val="0"/>
              <w:marBottom w:val="0"/>
              <w:divBdr>
                <w:top w:val="none" w:sz="0" w:space="0" w:color="auto"/>
                <w:left w:val="none" w:sz="0" w:space="0" w:color="auto"/>
                <w:bottom w:val="none" w:sz="0" w:space="0" w:color="auto"/>
                <w:right w:val="none" w:sz="0" w:space="0" w:color="auto"/>
              </w:divBdr>
            </w:div>
          </w:divsChild>
        </w:div>
        <w:div w:id="529150415">
          <w:marLeft w:val="0"/>
          <w:marRight w:val="0"/>
          <w:marTop w:val="0"/>
          <w:marBottom w:val="0"/>
          <w:divBdr>
            <w:top w:val="none" w:sz="0" w:space="0" w:color="auto"/>
            <w:left w:val="none" w:sz="0" w:space="0" w:color="auto"/>
            <w:bottom w:val="none" w:sz="0" w:space="0" w:color="auto"/>
            <w:right w:val="none" w:sz="0" w:space="0" w:color="auto"/>
          </w:divBdr>
          <w:divsChild>
            <w:div w:id="1909681274">
              <w:marLeft w:val="0"/>
              <w:marRight w:val="0"/>
              <w:marTop w:val="0"/>
              <w:marBottom w:val="0"/>
              <w:divBdr>
                <w:top w:val="none" w:sz="0" w:space="0" w:color="auto"/>
                <w:left w:val="none" w:sz="0" w:space="0" w:color="auto"/>
                <w:bottom w:val="none" w:sz="0" w:space="0" w:color="auto"/>
                <w:right w:val="none" w:sz="0" w:space="0" w:color="auto"/>
              </w:divBdr>
            </w:div>
          </w:divsChild>
        </w:div>
        <w:div w:id="532302335">
          <w:marLeft w:val="0"/>
          <w:marRight w:val="0"/>
          <w:marTop w:val="0"/>
          <w:marBottom w:val="0"/>
          <w:divBdr>
            <w:top w:val="none" w:sz="0" w:space="0" w:color="auto"/>
            <w:left w:val="none" w:sz="0" w:space="0" w:color="auto"/>
            <w:bottom w:val="none" w:sz="0" w:space="0" w:color="auto"/>
            <w:right w:val="none" w:sz="0" w:space="0" w:color="auto"/>
          </w:divBdr>
          <w:divsChild>
            <w:div w:id="161774898">
              <w:marLeft w:val="0"/>
              <w:marRight w:val="0"/>
              <w:marTop w:val="0"/>
              <w:marBottom w:val="0"/>
              <w:divBdr>
                <w:top w:val="none" w:sz="0" w:space="0" w:color="auto"/>
                <w:left w:val="none" w:sz="0" w:space="0" w:color="auto"/>
                <w:bottom w:val="none" w:sz="0" w:space="0" w:color="auto"/>
                <w:right w:val="none" w:sz="0" w:space="0" w:color="auto"/>
              </w:divBdr>
            </w:div>
          </w:divsChild>
        </w:div>
        <w:div w:id="538279800">
          <w:marLeft w:val="0"/>
          <w:marRight w:val="0"/>
          <w:marTop w:val="0"/>
          <w:marBottom w:val="0"/>
          <w:divBdr>
            <w:top w:val="none" w:sz="0" w:space="0" w:color="auto"/>
            <w:left w:val="none" w:sz="0" w:space="0" w:color="auto"/>
            <w:bottom w:val="none" w:sz="0" w:space="0" w:color="auto"/>
            <w:right w:val="none" w:sz="0" w:space="0" w:color="auto"/>
          </w:divBdr>
          <w:divsChild>
            <w:div w:id="672804061">
              <w:marLeft w:val="0"/>
              <w:marRight w:val="0"/>
              <w:marTop w:val="0"/>
              <w:marBottom w:val="0"/>
              <w:divBdr>
                <w:top w:val="none" w:sz="0" w:space="0" w:color="auto"/>
                <w:left w:val="none" w:sz="0" w:space="0" w:color="auto"/>
                <w:bottom w:val="none" w:sz="0" w:space="0" w:color="auto"/>
                <w:right w:val="none" w:sz="0" w:space="0" w:color="auto"/>
              </w:divBdr>
            </w:div>
          </w:divsChild>
        </w:div>
        <w:div w:id="538663536">
          <w:marLeft w:val="0"/>
          <w:marRight w:val="0"/>
          <w:marTop w:val="0"/>
          <w:marBottom w:val="0"/>
          <w:divBdr>
            <w:top w:val="none" w:sz="0" w:space="0" w:color="auto"/>
            <w:left w:val="none" w:sz="0" w:space="0" w:color="auto"/>
            <w:bottom w:val="none" w:sz="0" w:space="0" w:color="auto"/>
            <w:right w:val="none" w:sz="0" w:space="0" w:color="auto"/>
          </w:divBdr>
          <w:divsChild>
            <w:div w:id="930771176">
              <w:marLeft w:val="0"/>
              <w:marRight w:val="0"/>
              <w:marTop w:val="0"/>
              <w:marBottom w:val="0"/>
              <w:divBdr>
                <w:top w:val="none" w:sz="0" w:space="0" w:color="auto"/>
                <w:left w:val="none" w:sz="0" w:space="0" w:color="auto"/>
                <w:bottom w:val="none" w:sz="0" w:space="0" w:color="auto"/>
                <w:right w:val="none" w:sz="0" w:space="0" w:color="auto"/>
              </w:divBdr>
            </w:div>
          </w:divsChild>
        </w:div>
        <w:div w:id="561259189">
          <w:marLeft w:val="0"/>
          <w:marRight w:val="0"/>
          <w:marTop w:val="0"/>
          <w:marBottom w:val="0"/>
          <w:divBdr>
            <w:top w:val="none" w:sz="0" w:space="0" w:color="auto"/>
            <w:left w:val="none" w:sz="0" w:space="0" w:color="auto"/>
            <w:bottom w:val="none" w:sz="0" w:space="0" w:color="auto"/>
            <w:right w:val="none" w:sz="0" w:space="0" w:color="auto"/>
          </w:divBdr>
          <w:divsChild>
            <w:div w:id="552277481">
              <w:marLeft w:val="0"/>
              <w:marRight w:val="0"/>
              <w:marTop w:val="0"/>
              <w:marBottom w:val="0"/>
              <w:divBdr>
                <w:top w:val="none" w:sz="0" w:space="0" w:color="auto"/>
                <w:left w:val="none" w:sz="0" w:space="0" w:color="auto"/>
                <w:bottom w:val="none" w:sz="0" w:space="0" w:color="auto"/>
                <w:right w:val="none" w:sz="0" w:space="0" w:color="auto"/>
              </w:divBdr>
            </w:div>
          </w:divsChild>
        </w:div>
        <w:div w:id="566182620">
          <w:marLeft w:val="0"/>
          <w:marRight w:val="0"/>
          <w:marTop w:val="0"/>
          <w:marBottom w:val="0"/>
          <w:divBdr>
            <w:top w:val="none" w:sz="0" w:space="0" w:color="auto"/>
            <w:left w:val="none" w:sz="0" w:space="0" w:color="auto"/>
            <w:bottom w:val="none" w:sz="0" w:space="0" w:color="auto"/>
            <w:right w:val="none" w:sz="0" w:space="0" w:color="auto"/>
          </w:divBdr>
          <w:divsChild>
            <w:div w:id="2005935805">
              <w:marLeft w:val="0"/>
              <w:marRight w:val="0"/>
              <w:marTop w:val="0"/>
              <w:marBottom w:val="0"/>
              <w:divBdr>
                <w:top w:val="none" w:sz="0" w:space="0" w:color="auto"/>
                <w:left w:val="none" w:sz="0" w:space="0" w:color="auto"/>
                <w:bottom w:val="none" w:sz="0" w:space="0" w:color="auto"/>
                <w:right w:val="none" w:sz="0" w:space="0" w:color="auto"/>
              </w:divBdr>
            </w:div>
          </w:divsChild>
        </w:div>
        <w:div w:id="568540717">
          <w:marLeft w:val="0"/>
          <w:marRight w:val="0"/>
          <w:marTop w:val="0"/>
          <w:marBottom w:val="0"/>
          <w:divBdr>
            <w:top w:val="none" w:sz="0" w:space="0" w:color="auto"/>
            <w:left w:val="none" w:sz="0" w:space="0" w:color="auto"/>
            <w:bottom w:val="none" w:sz="0" w:space="0" w:color="auto"/>
            <w:right w:val="none" w:sz="0" w:space="0" w:color="auto"/>
          </w:divBdr>
          <w:divsChild>
            <w:div w:id="711268972">
              <w:marLeft w:val="0"/>
              <w:marRight w:val="0"/>
              <w:marTop w:val="0"/>
              <w:marBottom w:val="0"/>
              <w:divBdr>
                <w:top w:val="none" w:sz="0" w:space="0" w:color="auto"/>
                <w:left w:val="none" w:sz="0" w:space="0" w:color="auto"/>
                <w:bottom w:val="none" w:sz="0" w:space="0" w:color="auto"/>
                <w:right w:val="none" w:sz="0" w:space="0" w:color="auto"/>
              </w:divBdr>
            </w:div>
          </w:divsChild>
        </w:div>
        <w:div w:id="587885315">
          <w:marLeft w:val="0"/>
          <w:marRight w:val="0"/>
          <w:marTop w:val="0"/>
          <w:marBottom w:val="0"/>
          <w:divBdr>
            <w:top w:val="none" w:sz="0" w:space="0" w:color="auto"/>
            <w:left w:val="none" w:sz="0" w:space="0" w:color="auto"/>
            <w:bottom w:val="none" w:sz="0" w:space="0" w:color="auto"/>
            <w:right w:val="none" w:sz="0" w:space="0" w:color="auto"/>
          </w:divBdr>
          <w:divsChild>
            <w:div w:id="1612934659">
              <w:marLeft w:val="0"/>
              <w:marRight w:val="0"/>
              <w:marTop w:val="0"/>
              <w:marBottom w:val="0"/>
              <w:divBdr>
                <w:top w:val="none" w:sz="0" w:space="0" w:color="auto"/>
                <w:left w:val="none" w:sz="0" w:space="0" w:color="auto"/>
                <w:bottom w:val="none" w:sz="0" w:space="0" w:color="auto"/>
                <w:right w:val="none" w:sz="0" w:space="0" w:color="auto"/>
              </w:divBdr>
            </w:div>
          </w:divsChild>
        </w:div>
        <w:div w:id="603458427">
          <w:marLeft w:val="0"/>
          <w:marRight w:val="0"/>
          <w:marTop w:val="0"/>
          <w:marBottom w:val="0"/>
          <w:divBdr>
            <w:top w:val="none" w:sz="0" w:space="0" w:color="auto"/>
            <w:left w:val="none" w:sz="0" w:space="0" w:color="auto"/>
            <w:bottom w:val="none" w:sz="0" w:space="0" w:color="auto"/>
            <w:right w:val="none" w:sz="0" w:space="0" w:color="auto"/>
          </w:divBdr>
          <w:divsChild>
            <w:div w:id="257375824">
              <w:marLeft w:val="0"/>
              <w:marRight w:val="0"/>
              <w:marTop w:val="0"/>
              <w:marBottom w:val="0"/>
              <w:divBdr>
                <w:top w:val="none" w:sz="0" w:space="0" w:color="auto"/>
                <w:left w:val="none" w:sz="0" w:space="0" w:color="auto"/>
                <w:bottom w:val="none" w:sz="0" w:space="0" w:color="auto"/>
                <w:right w:val="none" w:sz="0" w:space="0" w:color="auto"/>
              </w:divBdr>
            </w:div>
          </w:divsChild>
        </w:div>
        <w:div w:id="604264952">
          <w:marLeft w:val="0"/>
          <w:marRight w:val="0"/>
          <w:marTop w:val="0"/>
          <w:marBottom w:val="0"/>
          <w:divBdr>
            <w:top w:val="none" w:sz="0" w:space="0" w:color="auto"/>
            <w:left w:val="none" w:sz="0" w:space="0" w:color="auto"/>
            <w:bottom w:val="none" w:sz="0" w:space="0" w:color="auto"/>
            <w:right w:val="none" w:sz="0" w:space="0" w:color="auto"/>
          </w:divBdr>
          <w:divsChild>
            <w:div w:id="2108696646">
              <w:marLeft w:val="0"/>
              <w:marRight w:val="0"/>
              <w:marTop w:val="0"/>
              <w:marBottom w:val="0"/>
              <w:divBdr>
                <w:top w:val="none" w:sz="0" w:space="0" w:color="auto"/>
                <w:left w:val="none" w:sz="0" w:space="0" w:color="auto"/>
                <w:bottom w:val="none" w:sz="0" w:space="0" w:color="auto"/>
                <w:right w:val="none" w:sz="0" w:space="0" w:color="auto"/>
              </w:divBdr>
            </w:div>
          </w:divsChild>
        </w:div>
        <w:div w:id="608507576">
          <w:marLeft w:val="0"/>
          <w:marRight w:val="0"/>
          <w:marTop w:val="0"/>
          <w:marBottom w:val="0"/>
          <w:divBdr>
            <w:top w:val="none" w:sz="0" w:space="0" w:color="auto"/>
            <w:left w:val="none" w:sz="0" w:space="0" w:color="auto"/>
            <w:bottom w:val="none" w:sz="0" w:space="0" w:color="auto"/>
            <w:right w:val="none" w:sz="0" w:space="0" w:color="auto"/>
          </w:divBdr>
          <w:divsChild>
            <w:div w:id="1728260790">
              <w:marLeft w:val="0"/>
              <w:marRight w:val="0"/>
              <w:marTop w:val="0"/>
              <w:marBottom w:val="0"/>
              <w:divBdr>
                <w:top w:val="none" w:sz="0" w:space="0" w:color="auto"/>
                <w:left w:val="none" w:sz="0" w:space="0" w:color="auto"/>
                <w:bottom w:val="none" w:sz="0" w:space="0" w:color="auto"/>
                <w:right w:val="none" w:sz="0" w:space="0" w:color="auto"/>
              </w:divBdr>
            </w:div>
          </w:divsChild>
        </w:div>
        <w:div w:id="629167946">
          <w:marLeft w:val="0"/>
          <w:marRight w:val="0"/>
          <w:marTop w:val="0"/>
          <w:marBottom w:val="0"/>
          <w:divBdr>
            <w:top w:val="none" w:sz="0" w:space="0" w:color="auto"/>
            <w:left w:val="none" w:sz="0" w:space="0" w:color="auto"/>
            <w:bottom w:val="none" w:sz="0" w:space="0" w:color="auto"/>
            <w:right w:val="none" w:sz="0" w:space="0" w:color="auto"/>
          </w:divBdr>
          <w:divsChild>
            <w:div w:id="973683213">
              <w:marLeft w:val="0"/>
              <w:marRight w:val="0"/>
              <w:marTop w:val="0"/>
              <w:marBottom w:val="0"/>
              <w:divBdr>
                <w:top w:val="none" w:sz="0" w:space="0" w:color="auto"/>
                <w:left w:val="none" w:sz="0" w:space="0" w:color="auto"/>
                <w:bottom w:val="none" w:sz="0" w:space="0" w:color="auto"/>
                <w:right w:val="none" w:sz="0" w:space="0" w:color="auto"/>
              </w:divBdr>
            </w:div>
          </w:divsChild>
        </w:div>
        <w:div w:id="641420768">
          <w:marLeft w:val="0"/>
          <w:marRight w:val="0"/>
          <w:marTop w:val="0"/>
          <w:marBottom w:val="0"/>
          <w:divBdr>
            <w:top w:val="none" w:sz="0" w:space="0" w:color="auto"/>
            <w:left w:val="none" w:sz="0" w:space="0" w:color="auto"/>
            <w:bottom w:val="none" w:sz="0" w:space="0" w:color="auto"/>
            <w:right w:val="none" w:sz="0" w:space="0" w:color="auto"/>
          </w:divBdr>
          <w:divsChild>
            <w:div w:id="255525462">
              <w:marLeft w:val="0"/>
              <w:marRight w:val="0"/>
              <w:marTop w:val="0"/>
              <w:marBottom w:val="0"/>
              <w:divBdr>
                <w:top w:val="none" w:sz="0" w:space="0" w:color="auto"/>
                <w:left w:val="none" w:sz="0" w:space="0" w:color="auto"/>
                <w:bottom w:val="none" w:sz="0" w:space="0" w:color="auto"/>
                <w:right w:val="none" w:sz="0" w:space="0" w:color="auto"/>
              </w:divBdr>
            </w:div>
          </w:divsChild>
        </w:div>
        <w:div w:id="648365226">
          <w:marLeft w:val="0"/>
          <w:marRight w:val="0"/>
          <w:marTop w:val="0"/>
          <w:marBottom w:val="0"/>
          <w:divBdr>
            <w:top w:val="none" w:sz="0" w:space="0" w:color="auto"/>
            <w:left w:val="none" w:sz="0" w:space="0" w:color="auto"/>
            <w:bottom w:val="none" w:sz="0" w:space="0" w:color="auto"/>
            <w:right w:val="none" w:sz="0" w:space="0" w:color="auto"/>
          </w:divBdr>
          <w:divsChild>
            <w:div w:id="256839288">
              <w:marLeft w:val="0"/>
              <w:marRight w:val="0"/>
              <w:marTop w:val="0"/>
              <w:marBottom w:val="0"/>
              <w:divBdr>
                <w:top w:val="none" w:sz="0" w:space="0" w:color="auto"/>
                <w:left w:val="none" w:sz="0" w:space="0" w:color="auto"/>
                <w:bottom w:val="none" w:sz="0" w:space="0" w:color="auto"/>
                <w:right w:val="none" w:sz="0" w:space="0" w:color="auto"/>
              </w:divBdr>
            </w:div>
          </w:divsChild>
        </w:div>
        <w:div w:id="663775031">
          <w:marLeft w:val="0"/>
          <w:marRight w:val="0"/>
          <w:marTop w:val="0"/>
          <w:marBottom w:val="0"/>
          <w:divBdr>
            <w:top w:val="none" w:sz="0" w:space="0" w:color="auto"/>
            <w:left w:val="none" w:sz="0" w:space="0" w:color="auto"/>
            <w:bottom w:val="none" w:sz="0" w:space="0" w:color="auto"/>
            <w:right w:val="none" w:sz="0" w:space="0" w:color="auto"/>
          </w:divBdr>
          <w:divsChild>
            <w:div w:id="1800604450">
              <w:marLeft w:val="0"/>
              <w:marRight w:val="0"/>
              <w:marTop w:val="0"/>
              <w:marBottom w:val="0"/>
              <w:divBdr>
                <w:top w:val="none" w:sz="0" w:space="0" w:color="auto"/>
                <w:left w:val="none" w:sz="0" w:space="0" w:color="auto"/>
                <w:bottom w:val="none" w:sz="0" w:space="0" w:color="auto"/>
                <w:right w:val="none" w:sz="0" w:space="0" w:color="auto"/>
              </w:divBdr>
            </w:div>
          </w:divsChild>
        </w:div>
        <w:div w:id="668220748">
          <w:marLeft w:val="0"/>
          <w:marRight w:val="0"/>
          <w:marTop w:val="0"/>
          <w:marBottom w:val="0"/>
          <w:divBdr>
            <w:top w:val="none" w:sz="0" w:space="0" w:color="auto"/>
            <w:left w:val="none" w:sz="0" w:space="0" w:color="auto"/>
            <w:bottom w:val="none" w:sz="0" w:space="0" w:color="auto"/>
            <w:right w:val="none" w:sz="0" w:space="0" w:color="auto"/>
          </w:divBdr>
          <w:divsChild>
            <w:div w:id="630746404">
              <w:marLeft w:val="0"/>
              <w:marRight w:val="0"/>
              <w:marTop w:val="0"/>
              <w:marBottom w:val="0"/>
              <w:divBdr>
                <w:top w:val="none" w:sz="0" w:space="0" w:color="auto"/>
                <w:left w:val="none" w:sz="0" w:space="0" w:color="auto"/>
                <w:bottom w:val="none" w:sz="0" w:space="0" w:color="auto"/>
                <w:right w:val="none" w:sz="0" w:space="0" w:color="auto"/>
              </w:divBdr>
            </w:div>
          </w:divsChild>
        </w:div>
        <w:div w:id="679085690">
          <w:marLeft w:val="0"/>
          <w:marRight w:val="0"/>
          <w:marTop w:val="0"/>
          <w:marBottom w:val="0"/>
          <w:divBdr>
            <w:top w:val="none" w:sz="0" w:space="0" w:color="auto"/>
            <w:left w:val="none" w:sz="0" w:space="0" w:color="auto"/>
            <w:bottom w:val="none" w:sz="0" w:space="0" w:color="auto"/>
            <w:right w:val="none" w:sz="0" w:space="0" w:color="auto"/>
          </w:divBdr>
          <w:divsChild>
            <w:div w:id="643781292">
              <w:marLeft w:val="0"/>
              <w:marRight w:val="0"/>
              <w:marTop w:val="0"/>
              <w:marBottom w:val="0"/>
              <w:divBdr>
                <w:top w:val="none" w:sz="0" w:space="0" w:color="auto"/>
                <w:left w:val="none" w:sz="0" w:space="0" w:color="auto"/>
                <w:bottom w:val="none" w:sz="0" w:space="0" w:color="auto"/>
                <w:right w:val="none" w:sz="0" w:space="0" w:color="auto"/>
              </w:divBdr>
            </w:div>
          </w:divsChild>
        </w:div>
        <w:div w:id="679819352">
          <w:marLeft w:val="0"/>
          <w:marRight w:val="0"/>
          <w:marTop w:val="0"/>
          <w:marBottom w:val="0"/>
          <w:divBdr>
            <w:top w:val="none" w:sz="0" w:space="0" w:color="auto"/>
            <w:left w:val="none" w:sz="0" w:space="0" w:color="auto"/>
            <w:bottom w:val="none" w:sz="0" w:space="0" w:color="auto"/>
            <w:right w:val="none" w:sz="0" w:space="0" w:color="auto"/>
          </w:divBdr>
          <w:divsChild>
            <w:div w:id="1729188150">
              <w:marLeft w:val="0"/>
              <w:marRight w:val="0"/>
              <w:marTop w:val="0"/>
              <w:marBottom w:val="0"/>
              <w:divBdr>
                <w:top w:val="none" w:sz="0" w:space="0" w:color="auto"/>
                <w:left w:val="none" w:sz="0" w:space="0" w:color="auto"/>
                <w:bottom w:val="none" w:sz="0" w:space="0" w:color="auto"/>
                <w:right w:val="none" w:sz="0" w:space="0" w:color="auto"/>
              </w:divBdr>
            </w:div>
          </w:divsChild>
        </w:div>
        <w:div w:id="689256512">
          <w:marLeft w:val="0"/>
          <w:marRight w:val="0"/>
          <w:marTop w:val="0"/>
          <w:marBottom w:val="0"/>
          <w:divBdr>
            <w:top w:val="none" w:sz="0" w:space="0" w:color="auto"/>
            <w:left w:val="none" w:sz="0" w:space="0" w:color="auto"/>
            <w:bottom w:val="none" w:sz="0" w:space="0" w:color="auto"/>
            <w:right w:val="none" w:sz="0" w:space="0" w:color="auto"/>
          </w:divBdr>
          <w:divsChild>
            <w:div w:id="672613815">
              <w:marLeft w:val="0"/>
              <w:marRight w:val="0"/>
              <w:marTop w:val="0"/>
              <w:marBottom w:val="0"/>
              <w:divBdr>
                <w:top w:val="none" w:sz="0" w:space="0" w:color="auto"/>
                <w:left w:val="none" w:sz="0" w:space="0" w:color="auto"/>
                <w:bottom w:val="none" w:sz="0" w:space="0" w:color="auto"/>
                <w:right w:val="none" w:sz="0" w:space="0" w:color="auto"/>
              </w:divBdr>
            </w:div>
          </w:divsChild>
        </w:div>
        <w:div w:id="693507061">
          <w:marLeft w:val="0"/>
          <w:marRight w:val="0"/>
          <w:marTop w:val="0"/>
          <w:marBottom w:val="0"/>
          <w:divBdr>
            <w:top w:val="none" w:sz="0" w:space="0" w:color="auto"/>
            <w:left w:val="none" w:sz="0" w:space="0" w:color="auto"/>
            <w:bottom w:val="none" w:sz="0" w:space="0" w:color="auto"/>
            <w:right w:val="none" w:sz="0" w:space="0" w:color="auto"/>
          </w:divBdr>
          <w:divsChild>
            <w:div w:id="1601521013">
              <w:marLeft w:val="0"/>
              <w:marRight w:val="0"/>
              <w:marTop w:val="0"/>
              <w:marBottom w:val="0"/>
              <w:divBdr>
                <w:top w:val="none" w:sz="0" w:space="0" w:color="auto"/>
                <w:left w:val="none" w:sz="0" w:space="0" w:color="auto"/>
                <w:bottom w:val="none" w:sz="0" w:space="0" w:color="auto"/>
                <w:right w:val="none" w:sz="0" w:space="0" w:color="auto"/>
              </w:divBdr>
            </w:div>
          </w:divsChild>
        </w:div>
        <w:div w:id="710881057">
          <w:marLeft w:val="0"/>
          <w:marRight w:val="0"/>
          <w:marTop w:val="0"/>
          <w:marBottom w:val="0"/>
          <w:divBdr>
            <w:top w:val="none" w:sz="0" w:space="0" w:color="auto"/>
            <w:left w:val="none" w:sz="0" w:space="0" w:color="auto"/>
            <w:bottom w:val="none" w:sz="0" w:space="0" w:color="auto"/>
            <w:right w:val="none" w:sz="0" w:space="0" w:color="auto"/>
          </w:divBdr>
          <w:divsChild>
            <w:div w:id="2087996292">
              <w:marLeft w:val="0"/>
              <w:marRight w:val="0"/>
              <w:marTop w:val="0"/>
              <w:marBottom w:val="0"/>
              <w:divBdr>
                <w:top w:val="none" w:sz="0" w:space="0" w:color="auto"/>
                <w:left w:val="none" w:sz="0" w:space="0" w:color="auto"/>
                <w:bottom w:val="none" w:sz="0" w:space="0" w:color="auto"/>
                <w:right w:val="none" w:sz="0" w:space="0" w:color="auto"/>
              </w:divBdr>
            </w:div>
          </w:divsChild>
        </w:div>
        <w:div w:id="717582764">
          <w:marLeft w:val="0"/>
          <w:marRight w:val="0"/>
          <w:marTop w:val="0"/>
          <w:marBottom w:val="0"/>
          <w:divBdr>
            <w:top w:val="none" w:sz="0" w:space="0" w:color="auto"/>
            <w:left w:val="none" w:sz="0" w:space="0" w:color="auto"/>
            <w:bottom w:val="none" w:sz="0" w:space="0" w:color="auto"/>
            <w:right w:val="none" w:sz="0" w:space="0" w:color="auto"/>
          </w:divBdr>
          <w:divsChild>
            <w:div w:id="615601496">
              <w:marLeft w:val="0"/>
              <w:marRight w:val="0"/>
              <w:marTop w:val="0"/>
              <w:marBottom w:val="0"/>
              <w:divBdr>
                <w:top w:val="none" w:sz="0" w:space="0" w:color="auto"/>
                <w:left w:val="none" w:sz="0" w:space="0" w:color="auto"/>
                <w:bottom w:val="none" w:sz="0" w:space="0" w:color="auto"/>
                <w:right w:val="none" w:sz="0" w:space="0" w:color="auto"/>
              </w:divBdr>
            </w:div>
          </w:divsChild>
        </w:div>
        <w:div w:id="720520522">
          <w:marLeft w:val="0"/>
          <w:marRight w:val="0"/>
          <w:marTop w:val="0"/>
          <w:marBottom w:val="0"/>
          <w:divBdr>
            <w:top w:val="none" w:sz="0" w:space="0" w:color="auto"/>
            <w:left w:val="none" w:sz="0" w:space="0" w:color="auto"/>
            <w:bottom w:val="none" w:sz="0" w:space="0" w:color="auto"/>
            <w:right w:val="none" w:sz="0" w:space="0" w:color="auto"/>
          </w:divBdr>
          <w:divsChild>
            <w:div w:id="112287535">
              <w:marLeft w:val="0"/>
              <w:marRight w:val="0"/>
              <w:marTop w:val="0"/>
              <w:marBottom w:val="0"/>
              <w:divBdr>
                <w:top w:val="none" w:sz="0" w:space="0" w:color="auto"/>
                <w:left w:val="none" w:sz="0" w:space="0" w:color="auto"/>
                <w:bottom w:val="none" w:sz="0" w:space="0" w:color="auto"/>
                <w:right w:val="none" w:sz="0" w:space="0" w:color="auto"/>
              </w:divBdr>
            </w:div>
          </w:divsChild>
        </w:div>
        <w:div w:id="724179281">
          <w:marLeft w:val="0"/>
          <w:marRight w:val="0"/>
          <w:marTop w:val="0"/>
          <w:marBottom w:val="0"/>
          <w:divBdr>
            <w:top w:val="none" w:sz="0" w:space="0" w:color="auto"/>
            <w:left w:val="none" w:sz="0" w:space="0" w:color="auto"/>
            <w:bottom w:val="none" w:sz="0" w:space="0" w:color="auto"/>
            <w:right w:val="none" w:sz="0" w:space="0" w:color="auto"/>
          </w:divBdr>
          <w:divsChild>
            <w:div w:id="1266957561">
              <w:marLeft w:val="0"/>
              <w:marRight w:val="0"/>
              <w:marTop w:val="0"/>
              <w:marBottom w:val="0"/>
              <w:divBdr>
                <w:top w:val="none" w:sz="0" w:space="0" w:color="auto"/>
                <w:left w:val="none" w:sz="0" w:space="0" w:color="auto"/>
                <w:bottom w:val="none" w:sz="0" w:space="0" w:color="auto"/>
                <w:right w:val="none" w:sz="0" w:space="0" w:color="auto"/>
              </w:divBdr>
            </w:div>
          </w:divsChild>
        </w:div>
        <w:div w:id="748966263">
          <w:marLeft w:val="0"/>
          <w:marRight w:val="0"/>
          <w:marTop w:val="0"/>
          <w:marBottom w:val="0"/>
          <w:divBdr>
            <w:top w:val="none" w:sz="0" w:space="0" w:color="auto"/>
            <w:left w:val="none" w:sz="0" w:space="0" w:color="auto"/>
            <w:bottom w:val="none" w:sz="0" w:space="0" w:color="auto"/>
            <w:right w:val="none" w:sz="0" w:space="0" w:color="auto"/>
          </w:divBdr>
          <w:divsChild>
            <w:div w:id="1939947993">
              <w:marLeft w:val="0"/>
              <w:marRight w:val="0"/>
              <w:marTop w:val="0"/>
              <w:marBottom w:val="0"/>
              <w:divBdr>
                <w:top w:val="none" w:sz="0" w:space="0" w:color="auto"/>
                <w:left w:val="none" w:sz="0" w:space="0" w:color="auto"/>
                <w:bottom w:val="none" w:sz="0" w:space="0" w:color="auto"/>
                <w:right w:val="none" w:sz="0" w:space="0" w:color="auto"/>
              </w:divBdr>
            </w:div>
          </w:divsChild>
        </w:div>
        <w:div w:id="753434035">
          <w:marLeft w:val="0"/>
          <w:marRight w:val="0"/>
          <w:marTop w:val="0"/>
          <w:marBottom w:val="0"/>
          <w:divBdr>
            <w:top w:val="none" w:sz="0" w:space="0" w:color="auto"/>
            <w:left w:val="none" w:sz="0" w:space="0" w:color="auto"/>
            <w:bottom w:val="none" w:sz="0" w:space="0" w:color="auto"/>
            <w:right w:val="none" w:sz="0" w:space="0" w:color="auto"/>
          </w:divBdr>
          <w:divsChild>
            <w:div w:id="1942298704">
              <w:marLeft w:val="0"/>
              <w:marRight w:val="0"/>
              <w:marTop w:val="0"/>
              <w:marBottom w:val="0"/>
              <w:divBdr>
                <w:top w:val="none" w:sz="0" w:space="0" w:color="auto"/>
                <w:left w:val="none" w:sz="0" w:space="0" w:color="auto"/>
                <w:bottom w:val="none" w:sz="0" w:space="0" w:color="auto"/>
                <w:right w:val="none" w:sz="0" w:space="0" w:color="auto"/>
              </w:divBdr>
            </w:div>
          </w:divsChild>
        </w:div>
        <w:div w:id="759909795">
          <w:marLeft w:val="0"/>
          <w:marRight w:val="0"/>
          <w:marTop w:val="0"/>
          <w:marBottom w:val="0"/>
          <w:divBdr>
            <w:top w:val="none" w:sz="0" w:space="0" w:color="auto"/>
            <w:left w:val="none" w:sz="0" w:space="0" w:color="auto"/>
            <w:bottom w:val="none" w:sz="0" w:space="0" w:color="auto"/>
            <w:right w:val="none" w:sz="0" w:space="0" w:color="auto"/>
          </w:divBdr>
          <w:divsChild>
            <w:div w:id="2086947249">
              <w:marLeft w:val="0"/>
              <w:marRight w:val="0"/>
              <w:marTop w:val="0"/>
              <w:marBottom w:val="0"/>
              <w:divBdr>
                <w:top w:val="none" w:sz="0" w:space="0" w:color="auto"/>
                <w:left w:val="none" w:sz="0" w:space="0" w:color="auto"/>
                <w:bottom w:val="none" w:sz="0" w:space="0" w:color="auto"/>
                <w:right w:val="none" w:sz="0" w:space="0" w:color="auto"/>
              </w:divBdr>
            </w:div>
          </w:divsChild>
        </w:div>
        <w:div w:id="761410419">
          <w:marLeft w:val="0"/>
          <w:marRight w:val="0"/>
          <w:marTop w:val="0"/>
          <w:marBottom w:val="0"/>
          <w:divBdr>
            <w:top w:val="none" w:sz="0" w:space="0" w:color="auto"/>
            <w:left w:val="none" w:sz="0" w:space="0" w:color="auto"/>
            <w:bottom w:val="none" w:sz="0" w:space="0" w:color="auto"/>
            <w:right w:val="none" w:sz="0" w:space="0" w:color="auto"/>
          </w:divBdr>
          <w:divsChild>
            <w:div w:id="1938638664">
              <w:marLeft w:val="0"/>
              <w:marRight w:val="0"/>
              <w:marTop w:val="0"/>
              <w:marBottom w:val="0"/>
              <w:divBdr>
                <w:top w:val="none" w:sz="0" w:space="0" w:color="auto"/>
                <w:left w:val="none" w:sz="0" w:space="0" w:color="auto"/>
                <w:bottom w:val="none" w:sz="0" w:space="0" w:color="auto"/>
                <w:right w:val="none" w:sz="0" w:space="0" w:color="auto"/>
              </w:divBdr>
            </w:div>
          </w:divsChild>
        </w:div>
        <w:div w:id="765806563">
          <w:marLeft w:val="0"/>
          <w:marRight w:val="0"/>
          <w:marTop w:val="0"/>
          <w:marBottom w:val="0"/>
          <w:divBdr>
            <w:top w:val="none" w:sz="0" w:space="0" w:color="auto"/>
            <w:left w:val="none" w:sz="0" w:space="0" w:color="auto"/>
            <w:bottom w:val="none" w:sz="0" w:space="0" w:color="auto"/>
            <w:right w:val="none" w:sz="0" w:space="0" w:color="auto"/>
          </w:divBdr>
          <w:divsChild>
            <w:div w:id="560019785">
              <w:marLeft w:val="0"/>
              <w:marRight w:val="0"/>
              <w:marTop w:val="0"/>
              <w:marBottom w:val="0"/>
              <w:divBdr>
                <w:top w:val="none" w:sz="0" w:space="0" w:color="auto"/>
                <w:left w:val="none" w:sz="0" w:space="0" w:color="auto"/>
                <w:bottom w:val="none" w:sz="0" w:space="0" w:color="auto"/>
                <w:right w:val="none" w:sz="0" w:space="0" w:color="auto"/>
              </w:divBdr>
            </w:div>
          </w:divsChild>
        </w:div>
        <w:div w:id="786772612">
          <w:marLeft w:val="0"/>
          <w:marRight w:val="0"/>
          <w:marTop w:val="0"/>
          <w:marBottom w:val="0"/>
          <w:divBdr>
            <w:top w:val="none" w:sz="0" w:space="0" w:color="auto"/>
            <w:left w:val="none" w:sz="0" w:space="0" w:color="auto"/>
            <w:bottom w:val="none" w:sz="0" w:space="0" w:color="auto"/>
            <w:right w:val="none" w:sz="0" w:space="0" w:color="auto"/>
          </w:divBdr>
          <w:divsChild>
            <w:div w:id="881212671">
              <w:marLeft w:val="0"/>
              <w:marRight w:val="0"/>
              <w:marTop w:val="0"/>
              <w:marBottom w:val="0"/>
              <w:divBdr>
                <w:top w:val="none" w:sz="0" w:space="0" w:color="auto"/>
                <w:left w:val="none" w:sz="0" w:space="0" w:color="auto"/>
                <w:bottom w:val="none" w:sz="0" w:space="0" w:color="auto"/>
                <w:right w:val="none" w:sz="0" w:space="0" w:color="auto"/>
              </w:divBdr>
            </w:div>
          </w:divsChild>
        </w:div>
        <w:div w:id="789475727">
          <w:marLeft w:val="0"/>
          <w:marRight w:val="0"/>
          <w:marTop w:val="0"/>
          <w:marBottom w:val="0"/>
          <w:divBdr>
            <w:top w:val="none" w:sz="0" w:space="0" w:color="auto"/>
            <w:left w:val="none" w:sz="0" w:space="0" w:color="auto"/>
            <w:bottom w:val="none" w:sz="0" w:space="0" w:color="auto"/>
            <w:right w:val="none" w:sz="0" w:space="0" w:color="auto"/>
          </w:divBdr>
          <w:divsChild>
            <w:div w:id="1267733059">
              <w:marLeft w:val="0"/>
              <w:marRight w:val="0"/>
              <w:marTop w:val="0"/>
              <w:marBottom w:val="0"/>
              <w:divBdr>
                <w:top w:val="none" w:sz="0" w:space="0" w:color="auto"/>
                <w:left w:val="none" w:sz="0" w:space="0" w:color="auto"/>
                <w:bottom w:val="none" w:sz="0" w:space="0" w:color="auto"/>
                <w:right w:val="none" w:sz="0" w:space="0" w:color="auto"/>
              </w:divBdr>
            </w:div>
          </w:divsChild>
        </w:div>
        <w:div w:id="797533771">
          <w:marLeft w:val="0"/>
          <w:marRight w:val="0"/>
          <w:marTop w:val="0"/>
          <w:marBottom w:val="0"/>
          <w:divBdr>
            <w:top w:val="none" w:sz="0" w:space="0" w:color="auto"/>
            <w:left w:val="none" w:sz="0" w:space="0" w:color="auto"/>
            <w:bottom w:val="none" w:sz="0" w:space="0" w:color="auto"/>
            <w:right w:val="none" w:sz="0" w:space="0" w:color="auto"/>
          </w:divBdr>
          <w:divsChild>
            <w:div w:id="78841531">
              <w:marLeft w:val="0"/>
              <w:marRight w:val="0"/>
              <w:marTop w:val="0"/>
              <w:marBottom w:val="0"/>
              <w:divBdr>
                <w:top w:val="none" w:sz="0" w:space="0" w:color="auto"/>
                <w:left w:val="none" w:sz="0" w:space="0" w:color="auto"/>
                <w:bottom w:val="none" w:sz="0" w:space="0" w:color="auto"/>
                <w:right w:val="none" w:sz="0" w:space="0" w:color="auto"/>
              </w:divBdr>
            </w:div>
          </w:divsChild>
        </w:div>
        <w:div w:id="803935063">
          <w:marLeft w:val="0"/>
          <w:marRight w:val="0"/>
          <w:marTop w:val="0"/>
          <w:marBottom w:val="0"/>
          <w:divBdr>
            <w:top w:val="none" w:sz="0" w:space="0" w:color="auto"/>
            <w:left w:val="none" w:sz="0" w:space="0" w:color="auto"/>
            <w:bottom w:val="none" w:sz="0" w:space="0" w:color="auto"/>
            <w:right w:val="none" w:sz="0" w:space="0" w:color="auto"/>
          </w:divBdr>
          <w:divsChild>
            <w:div w:id="891162513">
              <w:marLeft w:val="0"/>
              <w:marRight w:val="0"/>
              <w:marTop w:val="0"/>
              <w:marBottom w:val="0"/>
              <w:divBdr>
                <w:top w:val="none" w:sz="0" w:space="0" w:color="auto"/>
                <w:left w:val="none" w:sz="0" w:space="0" w:color="auto"/>
                <w:bottom w:val="none" w:sz="0" w:space="0" w:color="auto"/>
                <w:right w:val="none" w:sz="0" w:space="0" w:color="auto"/>
              </w:divBdr>
            </w:div>
          </w:divsChild>
        </w:div>
        <w:div w:id="807282136">
          <w:marLeft w:val="0"/>
          <w:marRight w:val="0"/>
          <w:marTop w:val="0"/>
          <w:marBottom w:val="0"/>
          <w:divBdr>
            <w:top w:val="none" w:sz="0" w:space="0" w:color="auto"/>
            <w:left w:val="none" w:sz="0" w:space="0" w:color="auto"/>
            <w:bottom w:val="none" w:sz="0" w:space="0" w:color="auto"/>
            <w:right w:val="none" w:sz="0" w:space="0" w:color="auto"/>
          </w:divBdr>
          <w:divsChild>
            <w:div w:id="1178426252">
              <w:marLeft w:val="0"/>
              <w:marRight w:val="0"/>
              <w:marTop w:val="0"/>
              <w:marBottom w:val="0"/>
              <w:divBdr>
                <w:top w:val="none" w:sz="0" w:space="0" w:color="auto"/>
                <w:left w:val="none" w:sz="0" w:space="0" w:color="auto"/>
                <w:bottom w:val="none" w:sz="0" w:space="0" w:color="auto"/>
                <w:right w:val="none" w:sz="0" w:space="0" w:color="auto"/>
              </w:divBdr>
            </w:div>
          </w:divsChild>
        </w:div>
        <w:div w:id="812210307">
          <w:marLeft w:val="0"/>
          <w:marRight w:val="0"/>
          <w:marTop w:val="0"/>
          <w:marBottom w:val="0"/>
          <w:divBdr>
            <w:top w:val="none" w:sz="0" w:space="0" w:color="auto"/>
            <w:left w:val="none" w:sz="0" w:space="0" w:color="auto"/>
            <w:bottom w:val="none" w:sz="0" w:space="0" w:color="auto"/>
            <w:right w:val="none" w:sz="0" w:space="0" w:color="auto"/>
          </w:divBdr>
          <w:divsChild>
            <w:div w:id="1912036396">
              <w:marLeft w:val="0"/>
              <w:marRight w:val="0"/>
              <w:marTop w:val="0"/>
              <w:marBottom w:val="0"/>
              <w:divBdr>
                <w:top w:val="none" w:sz="0" w:space="0" w:color="auto"/>
                <w:left w:val="none" w:sz="0" w:space="0" w:color="auto"/>
                <w:bottom w:val="none" w:sz="0" w:space="0" w:color="auto"/>
                <w:right w:val="none" w:sz="0" w:space="0" w:color="auto"/>
              </w:divBdr>
            </w:div>
          </w:divsChild>
        </w:div>
        <w:div w:id="812451316">
          <w:marLeft w:val="0"/>
          <w:marRight w:val="0"/>
          <w:marTop w:val="0"/>
          <w:marBottom w:val="0"/>
          <w:divBdr>
            <w:top w:val="none" w:sz="0" w:space="0" w:color="auto"/>
            <w:left w:val="none" w:sz="0" w:space="0" w:color="auto"/>
            <w:bottom w:val="none" w:sz="0" w:space="0" w:color="auto"/>
            <w:right w:val="none" w:sz="0" w:space="0" w:color="auto"/>
          </w:divBdr>
          <w:divsChild>
            <w:div w:id="1445272959">
              <w:marLeft w:val="0"/>
              <w:marRight w:val="0"/>
              <w:marTop w:val="0"/>
              <w:marBottom w:val="0"/>
              <w:divBdr>
                <w:top w:val="none" w:sz="0" w:space="0" w:color="auto"/>
                <w:left w:val="none" w:sz="0" w:space="0" w:color="auto"/>
                <w:bottom w:val="none" w:sz="0" w:space="0" w:color="auto"/>
                <w:right w:val="none" w:sz="0" w:space="0" w:color="auto"/>
              </w:divBdr>
            </w:div>
          </w:divsChild>
        </w:div>
        <w:div w:id="815221351">
          <w:marLeft w:val="0"/>
          <w:marRight w:val="0"/>
          <w:marTop w:val="0"/>
          <w:marBottom w:val="0"/>
          <w:divBdr>
            <w:top w:val="none" w:sz="0" w:space="0" w:color="auto"/>
            <w:left w:val="none" w:sz="0" w:space="0" w:color="auto"/>
            <w:bottom w:val="none" w:sz="0" w:space="0" w:color="auto"/>
            <w:right w:val="none" w:sz="0" w:space="0" w:color="auto"/>
          </w:divBdr>
          <w:divsChild>
            <w:div w:id="1122924614">
              <w:marLeft w:val="0"/>
              <w:marRight w:val="0"/>
              <w:marTop w:val="0"/>
              <w:marBottom w:val="0"/>
              <w:divBdr>
                <w:top w:val="none" w:sz="0" w:space="0" w:color="auto"/>
                <w:left w:val="none" w:sz="0" w:space="0" w:color="auto"/>
                <w:bottom w:val="none" w:sz="0" w:space="0" w:color="auto"/>
                <w:right w:val="none" w:sz="0" w:space="0" w:color="auto"/>
              </w:divBdr>
            </w:div>
          </w:divsChild>
        </w:div>
        <w:div w:id="824929319">
          <w:marLeft w:val="0"/>
          <w:marRight w:val="0"/>
          <w:marTop w:val="0"/>
          <w:marBottom w:val="0"/>
          <w:divBdr>
            <w:top w:val="none" w:sz="0" w:space="0" w:color="auto"/>
            <w:left w:val="none" w:sz="0" w:space="0" w:color="auto"/>
            <w:bottom w:val="none" w:sz="0" w:space="0" w:color="auto"/>
            <w:right w:val="none" w:sz="0" w:space="0" w:color="auto"/>
          </w:divBdr>
          <w:divsChild>
            <w:div w:id="82384899">
              <w:marLeft w:val="0"/>
              <w:marRight w:val="0"/>
              <w:marTop w:val="0"/>
              <w:marBottom w:val="0"/>
              <w:divBdr>
                <w:top w:val="none" w:sz="0" w:space="0" w:color="auto"/>
                <w:left w:val="none" w:sz="0" w:space="0" w:color="auto"/>
                <w:bottom w:val="none" w:sz="0" w:space="0" w:color="auto"/>
                <w:right w:val="none" w:sz="0" w:space="0" w:color="auto"/>
              </w:divBdr>
            </w:div>
          </w:divsChild>
        </w:div>
        <w:div w:id="838885963">
          <w:marLeft w:val="0"/>
          <w:marRight w:val="0"/>
          <w:marTop w:val="0"/>
          <w:marBottom w:val="0"/>
          <w:divBdr>
            <w:top w:val="none" w:sz="0" w:space="0" w:color="auto"/>
            <w:left w:val="none" w:sz="0" w:space="0" w:color="auto"/>
            <w:bottom w:val="none" w:sz="0" w:space="0" w:color="auto"/>
            <w:right w:val="none" w:sz="0" w:space="0" w:color="auto"/>
          </w:divBdr>
          <w:divsChild>
            <w:div w:id="704258238">
              <w:marLeft w:val="0"/>
              <w:marRight w:val="0"/>
              <w:marTop w:val="0"/>
              <w:marBottom w:val="0"/>
              <w:divBdr>
                <w:top w:val="none" w:sz="0" w:space="0" w:color="auto"/>
                <w:left w:val="none" w:sz="0" w:space="0" w:color="auto"/>
                <w:bottom w:val="none" w:sz="0" w:space="0" w:color="auto"/>
                <w:right w:val="none" w:sz="0" w:space="0" w:color="auto"/>
              </w:divBdr>
            </w:div>
          </w:divsChild>
        </w:div>
        <w:div w:id="847526087">
          <w:marLeft w:val="0"/>
          <w:marRight w:val="0"/>
          <w:marTop w:val="0"/>
          <w:marBottom w:val="0"/>
          <w:divBdr>
            <w:top w:val="none" w:sz="0" w:space="0" w:color="auto"/>
            <w:left w:val="none" w:sz="0" w:space="0" w:color="auto"/>
            <w:bottom w:val="none" w:sz="0" w:space="0" w:color="auto"/>
            <w:right w:val="none" w:sz="0" w:space="0" w:color="auto"/>
          </w:divBdr>
          <w:divsChild>
            <w:div w:id="149955187">
              <w:marLeft w:val="0"/>
              <w:marRight w:val="0"/>
              <w:marTop w:val="0"/>
              <w:marBottom w:val="0"/>
              <w:divBdr>
                <w:top w:val="none" w:sz="0" w:space="0" w:color="auto"/>
                <w:left w:val="none" w:sz="0" w:space="0" w:color="auto"/>
                <w:bottom w:val="none" w:sz="0" w:space="0" w:color="auto"/>
                <w:right w:val="none" w:sz="0" w:space="0" w:color="auto"/>
              </w:divBdr>
            </w:div>
          </w:divsChild>
        </w:div>
        <w:div w:id="867644361">
          <w:marLeft w:val="0"/>
          <w:marRight w:val="0"/>
          <w:marTop w:val="0"/>
          <w:marBottom w:val="0"/>
          <w:divBdr>
            <w:top w:val="none" w:sz="0" w:space="0" w:color="auto"/>
            <w:left w:val="none" w:sz="0" w:space="0" w:color="auto"/>
            <w:bottom w:val="none" w:sz="0" w:space="0" w:color="auto"/>
            <w:right w:val="none" w:sz="0" w:space="0" w:color="auto"/>
          </w:divBdr>
          <w:divsChild>
            <w:div w:id="70125029">
              <w:marLeft w:val="0"/>
              <w:marRight w:val="0"/>
              <w:marTop w:val="0"/>
              <w:marBottom w:val="0"/>
              <w:divBdr>
                <w:top w:val="none" w:sz="0" w:space="0" w:color="auto"/>
                <w:left w:val="none" w:sz="0" w:space="0" w:color="auto"/>
                <w:bottom w:val="none" w:sz="0" w:space="0" w:color="auto"/>
                <w:right w:val="none" w:sz="0" w:space="0" w:color="auto"/>
              </w:divBdr>
            </w:div>
          </w:divsChild>
        </w:div>
        <w:div w:id="870604089">
          <w:marLeft w:val="0"/>
          <w:marRight w:val="0"/>
          <w:marTop w:val="0"/>
          <w:marBottom w:val="0"/>
          <w:divBdr>
            <w:top w:val="none" w:sz="0" w:space="0" w:color="auto"/>
            <w:left w:val="none" w:sz="0" w:space="0" w:color="auto"/>
            <w:bottom w:val="none" w:sz="0" w:space="0" w:color="auto"/>
            <w:right w:val="none" w:sz="0" w:space="0" w:color="auto"/>
          </w:divBdr>
          <w:divsChild>
            <w:div w:id="1956713381">
              <w:marLeft w:val="0"/>
              <w:marRight w:val="0"/>
              <w:marTop w:val="0"/>
              <w:marBottom w:val="0"/>
              <w:divBdr>
                <w:top w:val="none" w:sz="0" w:space="0" w:color="auto"/>
                <w:left w:val="none" w:sz="0" w:space="0" w:color="auto"/>
                <w:bottom w:val="none" w:sz="0" w:space="0" w:color="auto"/>
                <w:right w:val="none" w:sz="0" w:space="0" w:color="auto"/>
              </w:divBdr>
            </w:div>
          </w:divsChild>
        </w:div>
        <w:div w:id="872038031">
          <w:marLeft w:val="0"/>
          <w:marRight w:val="0"/>
          <w:marTop w:val="0"/>
          <w:marBottom w:val="0"/>
          <w:divBdr>
            <w:top w:val="none" w:sz="0" w:space="0" w:color="auto"/>
            <w:left w:val="none" w:sz="0" w:space="0" w:color="auto"/>
            <w:bottom w:val="none" w:sz="0" w:space="0" w:color="auto"/>
            <w:right w:val="none" w:sz="0" w:space="0" w:color="auto"/>
          </w:divBdr>
          <w:divsChild>
            <w:div w:id="1457723458">
              <w:marLeft w:val="0"/>
              <w:marRight w:val="0"/>
              <w:marTop w:val="0"/>
              <w:marBottom w:val="0"/>
              <w:divBdr>
                <w:top w:val="none" w:sz="0" w:space="0" w:color="auto"/>
                <w:left w:val="none" w:sz="0" w:space="0" w:color="auto"/>
                <w:bottom w:val="none" w:sz="0" w:space="0" w:color="auto"/>
                <w:right w:val="none" w:sz="0" w:space="0" w:color="auto"/>
              </w:divBdr>
            </w:div>
          </w:divsChild>
        </w:div>
        <w:div w:id="882785515">
          <w:marLeft w:val="0"/>
          <w:marRight w:val="0"/>
          <w:marTop w:val="0"/>
          <w:marBottom w:val="0"/>
          <w:divBdr>
            <w:top w:val="none" w:sz="0" w:space="0" w:color="auto"/>
            <w:left w:val="none" w:sz="0" w:space="0" w:color="auto"/>
            <w:bottom w:val="none" w:sz="0" w:space="0" w:color="auto"/>
            <w:right w:val="none" w:sz="0" w:space="0" w:color="auto"/>
          </w:divBdr>
          <w:divsChild>
            <w:div w:id="249511748">
              <w:marLeft w:val="0"/>
              <w:marRight w:val="0"/>
              <w:marTop w:val="0"/>
              <w:marBottom w:val="0"/>
              <w:divBdr>
                <w:top w:val="none" w:sz="0" w:space="0" w:color="auto"/>
                <w:left w:val="none" w:sz="0" w:space="0" w:color="auto"/>
                <w:bottom w:val="none" w:sz="0" w:space="0" w:color="auto"/>
                <w:right w:val="none" w:sz="0" w:space="0" w:color="auto"/>
              </w:divBdr>
            </w:div>
          </w:divsChild>
        </w:div>
        <w:div w:id="900138414">
          <w:marLeft w:val="0"/>
          <w:marRight w:val="0"/>
          <w:marTop w:val="0"/>
          <w:marBottom w:val="0"/>
          <w:divBdr>
            <w:top w:val="none" w:sz="0" w:space="0" w:color="auto"/>
            <w:left w:val="none" w:sz="0" w:space="0" w:color="auto"/>
            <w:bottom w:val="none" w:sz="0" w:space="0" w:color="auto"/>
            <w:right w:val="none" w:sz="0" w:space="0" w:color="auto"/>
          </w:divBdr>
          <w:divsChild>
            <w:div w:id="310792930">
              <w:marLeft w:val="0"/>
              <w:marRight w:val="0"/>
              <w:marTop w:val="0"/>
              <w:marBottom w:val="0"/>
              <w:divBdr>
                <w:top w:val="none" w:sz="0" w:space="0" w:color="auto"/>
                <w:left w:val="none" w:sz="0" w:space="0" w:color="auto"/>
                <w:bottom w:val="none" w:sz="0" w:space="0" w:color="auto"/>
                <w:right w:val="none" w:sz="0" w:space="0" w:color="auto"/>
              </w:divBdr>
            </w:div>
          </w:divsChild>
        </w:div>
        <w:div w:id="909343527">
          <w:marLeft w:val="0"/>
          <w:marRight w:val="0"/>
          <w:marTop w:val="0"/>
          <w:marBottom w:val="0"/>
          <w:divBdr>
            <w:top w:val="none" w:sz="0" w:space="0" w:color="auto"/>
            <w:left w:val="none" w:sz="0" w:space="0" w:color="auto"/>
            <w:bottom w:val="none" w:sz="0" w:space="0" w:color="auto"/>
            <w:right w:val="none" w:sz="0" w:space="0" w:color="auto"/>
          </w:divBdr>
          <w:divsChild>
            <w:div w:id="1632008789">
              <w:marLeft w:val="0"/>
              <w:marRight w:val="0"/>
              <w:marTop w:val="0"/>
              <w:marBottom w:val="0"/>
              <w:divBdr>
                <w:top w:val="none" w:sz="0" w:space="0" w:color="auto"/>
                <w:left w:val="none" w:sz="0" w:space="0" w:color="auto"/>
                <w:bottom w:val="none" w:sz="0" w:space="0" w:color="auto"/>
                <w:right w:val="none" w:sz="0" w:space="0" w:color="auto"/>
              </w:divBdr>
            </w:div>
          </w:divsChild>
        </w:div>
        <w:div w:id="914631351">
          <w:marLeft w:val="0"/>
          <w:marRight w:val="0"/>
          <w:marTop w:val="0"/>
          <w:marBottom w:val="0"/>
          <w:divBdr>
            <w:top w:val="none" w:sz="0" w:space="0" w:color="auto"/>
            <w:left w:val="none" w:sz="0" w:space="0" w:color="auto"/>
            <w:bottom w:val="none" w:sz="0" w:space="0" w:color="auto"/>
            <w:right w:val="none" w:sz="0" w:space="0" w:color="auto"/>
          </w:divBdr>
          <w:divsChild>
            <w:div w:id="2132019072">
              <w:marLeft w:val="0"/>
              <w:marRight w:val="0"/>
              <w:marTop w:val="0"/>
              <w:marBottom w:val="0"/>
              <w:divBdr>
                <w:top w:val="none" w:sz="0" w:space="0" w:color="auto"/>
                <w:left w:val="none" w:sz="0" w:space="0" w:color="auto"/>
                <w:bottom w:val="none" w:sz="0" w:space="0" w:color="auto"/>
                <w:right w:val="none" w:sz="0" w:space="0" w:color="auto"/>
              </w:divBdr>
            </w:div>
          </w:divsChild>
        </w:div>
        <w:div w:id="917207038">
          <w:marLeft w:val="0"/>
          <w:marRight w:val="0"/>
          <w:marTop w:val="0"/>
          <w:marBottom w:val="0"/>
          <w:divBdr>
            <w:top w:val="none" w:sz="0" w:space="0" w:color="auto"/>
            <w:left w:val="none" w:sz="0" w:space="0" w:color="auto"/>
            <w:bottom w:val="none" w:sz="0" w:space="0" w:color="auto"/>
            <w:right w:val="none" w:sz="0" w:space="0" w:color="auto"/>
          </w:divBdr>
          <w:divsChild>
            <w:div w:id="1181815644">
              <w:marLeft w:val="0"/>
              <w:marRight w:val="0"/>
              <w:marTop w:val="0"/>
              <w:marBottom w:val="0"/>
              <w:divBdr>
                <w:top w:val="none" w:sz="0" w:space="0" w:color="auto"/>
                <w:left w:val="none" w:sz="0" w:space="0" w:color="auto"/>
                <w:bottom w:val="none" w:sz="0" w:space="0" w:color="auto"/>
                <w:right w:val="none" w:sz="0" w:space="0" w:color="auto"/>
              </w:divBdr>
            </w:div>
          </w:divsChild>
        </w:div>
        <w:div w:id="917902778">
          <w:marLeft w:val="0"/>
          <w:marRight w:val="0"/>
          <w:marTop w:val="0"/>
          <w:marBottom w:val="0"/>
          <w:divBdr>
            <w:top w:val="none" w:sz="0" w:space="0" w:color="auto"/>
            <w:left w:val="none" w:sz="0" w:space="0" w:color="auto"/>
            <w:bottom w:val="none" w:sz="0" w:space="0" w:color="auto"/>
            <w:right w:val="none" w:sz="0" w:space="0" w:color="auto"/>
          </w:divBdr>
          <w:divsChild>
            <w:div w:id="53354209">
              <w:marLeft w:val="0"/>
              <w:marRight w:val="0"/>
              <w:marTop w:val="0"/>
              <w:marBottom w:val="0"/>
              <w:divBdr>
                <w:top w:val="none" w:sz="0" w:space="0" w:color="auto"/>
                <w:left w:val="none" w:sz="0" w:space="0" w:color="auto"/>
                <w:bottom w:val="none" w:sz="0" w:space="0" w:color="auto"/>
                <w:right w:val="none" w:sz="0" w:space="0" w:color="auto"/>
              </w:divBdr>
            </w:div>
          </w:divsChild>
        </w:div>
        <w:div w:id="918372219">
          <w:marLeft w:val="0"/>
          <w:marRight w:val="0"/>
          <w:marTop w:val="0"/>
          <w:marBottom w:val="0"/>
          <w:divBdr>
            <w:top w:val="none" w:sz="0" w:space="0" w:color="auto"/>
            <w:left w:val="none" w:sz="0" w:space="0" w:color="auto"/>
            <w:bottom w:val="none" w:sz="0" w:space="0" w:color="auto"/>
            <w:right w:val="none" w:sz="0" w:space="0" w:color="auto"/>
          </w:divBdr>
          <w:divsChild>
            <w:div w:id="66148359">
              <w:marLeft w:val="0"/>
              <w:marRight w:val="0"/>
              <w:marTop w:val="0"/>
              <w:marBottom w:val="0"/>
              <w:divBdr>
                <w:top w:val="none" w:sz="0" w:space="0" w:color="auto"/>
                <w:left w:val="none" w:sz="0" w:space="0" w:color="auto"/>
                <w:bottom w:val="none" w:sz="0" w:space="0" w:color="auto"/>
                <w:right w:val="none" w:sz="0" w:space="0" w:color="auto"/>
              </w:divBdr>
            </w:div>
          </w:divsChild>
        </w:div>
        <w:div w:id="929391561">
          <w:marLeft w:val="0"/>
          <w:marRight w:val="0"/>
          <w:marTop w:val="0"/>
          <w:marBottom w:val="0"/>
          <w:divBdr>
            <w:top w:val="none" w:sz="0" w:space="0" w:color="auto"/>
            <w:left w:val="none" w:sz="0" w:space="0" w:color="auto"/>
            <w:bottom w:val="none" w:sz="0" w:space="0" w:color="auto"/>
            <w:right w:val="none" w:sz="0" w:space="0" w:color="auto"/>
          </w:divBdr>
          <w:divsChild>
            <w:div w:id="1458640839">
              <w:marLeft w:val="0"/>
              <w:marRight w:val="0"/>
              <w:marTop w:val="0"/>
              <w:marBottom w:val="0"/>
              <w:divBdr>
                <w:top w:val="none" w:sz="0" w:space="0" w:color="auto"/>
                <w:left w:val="none" w:sz="0" w:space="0" w:color="auto"/>
                <w:bottom w:val="none" w:sz="0" w:space="0" w:color="auto"/>
                <w:right w:val="none" w:sz="0" w:space="0" w:color="auto"/>
              </w:divBdr>
            </w:div>
          </w:divsChild>
        </w:div>
        <w:div w:id="931667475">
          <w:marLeft w:val="0"/>
          <w:marRight w:val="0"/>
          <w:marTop w:val="0"/>
          <w:marBottom w:val="0"/>
          <w:divBdr>
            <w:top w:val="none" w:sz="0" w:space="0" w:color="auto"/>
            <w:left w:val="none" w:sz="0" w:space="0" w:color="auto"/>
            <w:bottom w:val="none" w:sz="0" w:space="0" w:color="auto"/>
            <w:right w:val="none" w:sz="0" w:space="0" w:color="auto"/>
          </w:divBdr>
          <w:divsChild>
            <w:div w:id="1624574348">
              <w:marLeft w:val="0"/>
              <w:marRight w:val="0"/>
              <w:marTop w:val="0"/>
              <w:marBottom w:val="0"/>
              <w:divBdr>
                <w:top w:val="none" w:sz="0" w:space="0" w:color="auto"/>
                <w:left w:val="none" w:sz="0" w:space="0" w:color="auto"/>
                <w:bottom w:val="none" w:sz="0" w:space="0" w:color="auto"/>
                <w:right w:val="none" w:sz="0" w:space="0" w:color="auto"/>
              </w:divBdr>
            </w:div>
          </w:divsChild>
        </w:div>
        <w:div w:id="932322505">
          <w:marLeft w:val="0"/>
          <w:marRight w:val="0"/>
          <w:marTop w:val="0"/>
          <w:marBottom w:val="0"/>
          <w:divBdr>
            <w:top w:val="none" w:sz="0" w:space="0" w:color="auto"/>
            <w:left w:val="none" w:sz="0" w:space="0" w:color="auto"/>
            <w:bottom w:val="none" w:sz="0" w:space="0" w:color="auto"/>
            <w:right w:val="none" w:sz="0" w:space="0" w:color="auto"/>
          </w:divBdr>
          <w:divsChild>
            <w:div w:id="783039714">
              <w:marLeft w:val="0"/>
              <w:marRight w:val="0"/>
              <w:marTop w:val="0"/>
              <w:marBottom w:val="0"/>
              <w:divBdr>
                <w:top w:val="none" w:sz="0" w:space="0" w:color="auto"/>
                <w:left w:val="none" w:sz="0" w:space="0" w:color="auto"/>
                <w:bottom w:val="none" w:sz="0" w:space="0" w:color="auto"/>
                <w:right w:val="none" w:sz="0" w:space="0" w:color="auto"/>
              </w:divBdr>
            </w:div>
          </w:divsChild>
        </w:div>
        <w:div w:id="932737443">
          <w:marLeft w:val="0"/>
          <w:marRight w:val="0"/>
          <w:marTop w:val="0"/>
          <w:marBottom w:val="0"/>
          <w:divBdr>
            <w:top w:val="none" w:sz="0" w:space="0" w:color="auto"/>
            <w:left w:val="none" w:sz="0" w:space="0" w:color="auto"/>
            <w:bottom w:val="none" w:sz="0" w:space="0" w:color="auto"/>
            <w:right w:val="none" w:sz="0" w:space="0" w:color="auto"/>
          </w:divBdr>
          <w:divsChild>
            <w:div w:id="1384673089">
              <w:marLeft w:val="0"/>
              <w:marRight w:val="0"/>
              <w:marTop w:val="0"/>
              <w:marBottom w:val="0"/>
              <w:divBdr>
                <w:top w:val="none" w:sz="0" w:space="0" w:color="auto"/>
                <w:left w:val="none" w:sz="0" w:space="0" w:color="auto"/>
                <w:bottom w:val="none" w:sz="0" w:space="0" w:color="auto"/>
                <w:right w:val="none" w:sz="0" w:space="0" w:color="auto"/>
              </w:divBdr>
            </w:div>
          </w:divsChild>
        </w:div>
        <w:div w:id="940574536">
          <w:marLeft w:val="0"/>
          <w:marRight w:val="0"/>
          <w:marTop w:val="0"/>
          <w:marBottom w:val="0"/>
          <w:divBdr>
            <w:top w:val="none" w:sz="0" w:space="0" w:color="auto"/>
            <w:left w:val="none" w:sz="0" w:space="0" w:color="auto"/>
            <w:bottom w:val="none" w:sz="0" w:space="0" w:color="auto"/>
            <w:right w:val="none" w:sz="0" w:space="0" w:color="auto"/>
          </w:divBdr>
          <w:divsChild>
            <w:div w:id="1148132405">
              <w:marLeft w:val="0"/>
              <w:marRight w:val="0"/>
              <w:marTop w:val="0"/>
              <w:marBottom w:val="0"/>
              <w:divBdr>
                <w:top w:val="none" w:sz="0" w:space="0" w:color="auto"/>
                <w:left w:val="none" w:sz="0" w:space="0" w:color="auto"/>
                <w:bottom w:val="none" w:sz="0" w:space="0" w:color="auto"/>
                <w:right w:val="none" w:sz="0" w:space="0" w:color="auto"/>
              </w:divBdr>
            </w:div>
          </w:divsChild>
        </w:div>
        <w:div w:id="943877117">
          <w:marLeft w:val="0"/>
          <w:marRight w:val="0"/>
          <w:marTop w:val="0"/>
          <w:marBottom w:val="0"/>
          <w:divBdr>
            <w:top w:val="none" w:sz="0" w:space="0" w:color="auto"/>
            <w:left w:val="none" w:sz="0" w:space="0" w:color="auto"/>
            <w:bottom w:val="none" w:sz="0" w:space="0" w:color="auto"/>
            <w:right w:val="none" w:sz="0" w:space="0" w:color="auto"/>
          </w:divBdr>
          <w:divsChild>
            <w:div w:id="123157513">
              <w:marLeft w:val="0"/>
              <w:marRight w:val="0"/>
              <w:marTop w:val="0"/>
              <w:marBottom w:val="0"/>
              <w:divBdr>
                <w:top w:val="none" w:sz="0" w:space="0" w:color="auto"/>
                <w:left w:val="none" w:sz="0" w:space="0" w:color="auto"/>
                <w:bottom w:val="none" w:sz="0" w:space="0" w:color="auto"/>
                <w:right w:val="none" w:sz="0" w:space="0" w:color="auto"/>
              </w:divBdr>
            </w:div>
          </w:divsChild>
        </w:div>
        <w:div w:id="960114923">
          <w:marLeft w:val="0"/>
          <w:marRight w:val="0"/>
          <w:marTop w:val="0"/>
          <w:marBottom w:val="0"/>
          <w:divBdr>
            <w:top w:val="none" w:sz="0" w:space="0" w:color="auto"/>
            <w:left w:val="none" w:sz="0" w:space="0" w:color="auto"/>
            <w:bottom w:val="none" w:sz="0" w:space="0" w:color="auto"/>
            <w:right w:val="none" w:sz="0" w:space="0" w:color="auto"/>
          </w:divBdr>
          <w:divsChild>
            <w:div w:id="1079599783">
              <w:marLeft w:val="0"/>
              <w:marRight w:val="0"/>
              <w:marTop w:val="0"/>
              <w:marBottom w:val="0"/>
              <w:divBdr>
                <w:top w:val="none" w:sz="0" w:space="0" w:color="auto"/>
                <w:left w:val="none" w:sz="0" w:space="0" w:color="auto"/>
                <w:bottom w:val="none" w:sz="0" w:space="0" w:color="auto"/>
                <w:right w:val="none" w:sz="0" w:space="0" w:color="auto"/>
              </w:divBdr>
            </w:div>
          </w:divsChild>
        </w:div>
        <w:div w:id="962812763">
          <w:marLeft w:val="0"/>
          <w:marRight w:val="0"/>
          <w:marTop w:val="0"/>
          <w:marBottom w:val="0"/>
          <w:divBdr>
            <w:top w:val="none" w:sz="0" w:space="0" w:color="auto"/>
            <w:left w:val="none" w:sz="0" w:space="0" w:color="auto"/>
            <w:bottom w:val="none" w:sz="0" w:space="0" w:color="auto"/>
            <w:right w:val="none" w:sz="0" w:space="0" w:color="auto"/>
          </w:divBdr>
          <w:divsChild>
            <w:div w:id="256981191">
              <w:marLeft w:val="0"/>
              <w:marRight w:val="0"/>
              <w:marTop w:val="0"/>
              <w:marBottom w:val="0"/>
              <w:divBdr>
                <w:top w:val="none" w:sz="0" w:space="0" w:color="auto"/>
                <w:left w:val="none" w:sz="0" w:space="0" w:color="auto"/>
                <w:bottom w:val="none" w:sz="0" w:space="0" w:color="auto"/>
                <w:right w:val="none" w:sz="0" w:space="0" w:color="auto"/>
              </w:divBdr>
            </w:div>
          </w:divsChild>
        </w:div>
        <w:div w:id="976422058">
          <w:marLeft w:val="0"/>
          <w:marRight w:val="0"/>
          <w:marTop w:val="0"/>
          <w:marBottom w:val="0"/>
          <w:divBdr>
            <w:top w:val="none" w:sz="0" w:space="0" w:color="auto"/>
            <w:left w:val="none" w:sz="0" w:space="0" w:color="auto"/>
            <w:bottom w:val="none" w:sz="0" w:space="0" w:color="auto"/>
            <w:right w:val="none" w:sz="0" w:space="0" w:color="auto"/>
          </w:divBdr>
          <w:divsChild>
            <w:div w:id="1371145164">
              <w:marLeft w:val="0"/>
              <w:marRight w:val="0"/>
              <w:marTop w:val="0"/>
              <w:marBottom w:val="0"/>
              <w:divBdr>
                <w:top w:val="none" w:sz="0" w:space="0" w:color="auto"/>
                <w:left w:val="none" w:sz="0" w:space="0" w:color="auto"/>
                <w:bottom w:val="none" w:sz="0" w:space="0" w:color="auto"/>
                <w:right w:val="none" w:sz="0" w:space="0" w:color="auto"/>
              </w:divBdr>
            </w:div>
          </w:divsChild>
        </w:div>
        <w:div w:id="981737821">
          <w:marLeft w:val="0"/>
          <w:marRight w:val="0"/>
          <w:marTop w:val="0"/>
          <w:marBottom w:val="0"/>
          <w:divBdr>
            <w:top w:val="none" w:sz="0" w:space="0" w:color="auto"/>
            <w:left w:val="none" w:sz="0" w:space="0" w:color="auto"/>
            <w:bottom w:val="none" w:sz="0" w:space="0" w:color="auto"/>
            <w:right w:val="none" w:sz="0" w:space="0" w:color="auto"/>
          </w:divBdr>
          <w:divsChild>
            <w:div w:id="1261794584">
              <w:marLeft w:val="0"/>
              <w:marRight w:val="0"/>
              <w:marTop w:val="0"/>
              <w:marBottom w:val="0"/>
              <w:divBdr>
                <w:top w:val="none" w:sz="0" w:space="0" w:color="auto"/>
                <w:left w:val="none" w:sz="0" w:space="0" w:color="auto"/>
                <w:bottom w:val="none" w:sz="0" w:space="0" w:color="auto"/>
                <w:right w:val="none" w:sz="0" w:space="0" w:color="auto"/>
              </w:divBdr>
            </w:div>
          </w:divsChild>
        </w:div>
        <w:div w:id="983318175">
          <w:marLeft w:val="0"/>
          <w:marRight w:val="0"/>
          <w:marTop w:val="0"/>
          <w:marBottom w:val="0"/>
          <w:divBdr>
            <w:top w:val="none" w:sz="0" w:space="0" w:color="auto"/>
            <w:left w:val="none" w:sz="0" w:space="0" w:color="auto"/>
            <w:bottom w:val="none" w:sz="0" w:space="0" w:color="auto"/>
            <w:right w:val="none" w:sz="0" w:space="0" w:color="auto"/>
          </w:divBdr>
          <w:divsChild>
            <w:div w:id="1391466849">
              <w:marLeft w:val="0"/>
              <w:marRight w:val="0"/>
              <w:marTop w:val="0"/>
              <w:marBottom w:val="0"/>
              <w:divBdr>
                <w:top w:val="none" w:sz="0" w:space="0" w:color="auto"/>
                <w:left w:val="none" w:sz="0" w:space="0" w:color="auto"/>
                <w:bottom w:val="none" w:sz="0" w:space="0" w:color="auto"/>
                <w:right w:val="none" w:sz="0" w:space="0" w:color="auto"/>
              </w:divBdr>
            </w:div>
          </w:divsChild>
        </w:div>
        <w:div w:id="985158990">
          <w:marLeft w:val="0"/>
          <w:marRight w:val="0"/>
          <w:marTop w:val="0"/>
          <w:marBottom w:val="0"/>
          <w:divBdr>
            <w:top w:val="none" w:sz="0" w:space="0" w:color="auto"/>
            <w:left w:val="none" w:sz="0" w:space="0" w:color="auto"/>
            <w:bottom w:val="none" w:sz="0" w:space="0" w:color="auto"/>
            <w:right w:val="none" w:sz="0" w:space="0" w:color="auto"/>
          </w:divBdr>
          <w:divsChild>
            <w:div w:id="924193294">
              <w:marLeft w:val="0"/>
              <w:marRight w:val="0"/>
              <w:marTop w:val="0"/>
              <w:marBottom w:val="0"/>
              <w:divBdr>
                <w:top w:val="none" w:sz="0" w:space="0" w:color="auto"/>
                <w:left w:val="none" w:sz="0" w:space="0" w:color="auto"/>
                <w:bottom w:val="none" w:sz="0" w:space="0" w:color="auto"/>
                <w:right w:val="none" w:sz="0" w:space="0" w:color="auto"/>
              </w:divBdr>
            </w:div>
          </w:divsChild>
        </w:div>
        <w:div w:id="987518870">
          <w:marLeft w:val="0"/>
          <w:marRight w:val="0"/>
          <w:marTop w:val="0"/>
          <w:marBottom w:val="0"/>
          <w:divBdr>
            <w:top w:val="none" w:sz="0" w:space="0" w:color="auto"/>
            <w:left w:val="none" w:sz="0" w:space="0" w:color="auto"/>
            <w:bottom w:val="none" w:sz="0" w:space="0" w:color="auto"/>
            <w:right w:val="none" w:sz="0" w:space="0" w:color="auto"/>
          </w:divBdr>
          <w:divsChild>
            <w:div w:id="827330846">
              <w:marLeft w:val="0"/>
              <w:marRight w:val="0"/>
              <w:marTop w:val="0"/>
              <w:marBottom w:val="0"/>
              <w:divBdr>
                <w:top w:val="none" w:sz="0" w:space="0" w:color="auto"/>
                <w:left w:val="none" w:sz="0" w:space="0" w:color="auto"/>
                <w:bottom w:val="none" w:sz="0" w:space="0" w:color="auto"/>
                <w:right w:val="none" w:sz="0" w:space="0" w:color="auto"/>
              </w:divBdr>
            </w:div>
          </w:divsChild>
        </w:div>
        <w:div w:id="987587570">
          <w:marLeft w:val="0"/>
          <w:marRight w:val="0"/>
          <w:marTop w:val="0"/>
          <w:marBottom w:val="0"/>
          <w:divBdr>
            <w:top w:val="none" w:sz="0" w:space="0" w:color="auto"/>
            <w:left w:val="none" w:sz="0" w:space="0" w:color="auto"/>
            <w:bottom w:val="none" w:sz="0" w:space="0" w:color="auto"/>
            <w:right w:val="none" w:sz="0" w:space="0" w:color="auto"/>
          </w:divBdr>
          <w:divsChild>
            <w:div w:id="2078624835">
              <w:marLeft w:val="0"/>
              <w:marRight w:val="0"/>
              <w:marTop w:val="0"/>
              <w:marBottom w:val="0"/>
              <w:divBdr>
                <w:top w:val="none" w:sz="0" w:space="0" w:color="auto"/>
                <w:left w:val="none" w:sz="0" w:space="0" w:color="auto"/>
                <w:bottom w:val="none" w:sz="0" w:space="0" w:color="auto"/>
                <w:right w:val="none" w:sz="0" w:space="0" w:color="auto"/>
              </w:divBdr>
            </w:div>
          </w:divsChild>
        </w:div>
        <w:div w:id="1002657087">
          <w:marLeft w:val="0"/>
          <w:marRight w:val="0"/>
          <w:marTop w:val="0"/>
          <w:marBottom w:val="0"/>
          <w:divBdr>
            <w:top w:val="none" w:sz="0" w:space="0" w:color="auto"/>
            <w:left w:val="none" w:sz="0" w:space="0" w:color="auto"/>
            <w:bottom w:val="none" w:sz="0" w:space="0" w:color="auto"/>
            <w:right w:val="none" w:sz="0" w:space="0" w:color="auto"/>
          </w:divBdr>
          <w:divsChild>
            <w:div w:id="854270940">
              <w:marLeft w:val="0"/>
              <w:marRight w:val="0"/>
              <w:marTop w:val="0"/>
              <w:marBottom w:val="0"/>
              <w:divBdr>
                <w:top w:val="none" w:sz="0" w:space="0" w:color="auto"/>
                <w:left w:val="none" w:sz="0" w:space="0" w:color="auto"/>
                <w:bottom w:val="none" w:sz="0" w:space="0" w:color="auto"/>
                <w:right w:val="none" w:sz="0" w:space="0" w:color="auto"/>
              </w:divBdr>
            </w:div>
          </w:divsChild>
        </w:div>
        <w:div w:id="1008210685">
          <w:marLeft w:val="0"/>
          <w:marRight w:val="0"/>
          <w:marTop w:val="0"/>
          <w:marBottom w:val="0"/>
          <w:divBdr>
            <w:top w:val="none" w:sz="0" w:space="0" w:color="auto"/>
            <w:left w:val="none" w:sz="0" w:space="0" w:color="auto"/>
            <w:bottom w:val="none" w:sz="0" w:space="0" w:color="auto"/>
            <w:right w:val="none" w:sz="0" w:space="0" w:color="auto"/>
          </w:divBdr>
          <w:divsChild>
            <w:div w:id="1481507141">
              <w:marLeft w:val="0"/>
              <w:marRight w:val="0"/>
              <w:marTop w:val="0"/>
              <w:marBottom w:val="0"/>
              <w:divBdr>
                <w:top w:val="none" w:sz="0" w:space="0" w:color="auto"/>
                <w:left w:val="none" w:sz="0" w:space="0" w:color="auto"/>
                <w:bottom w:val="none" w:sz="0" w:space="0" w:color="auto"/>
                <w:right w:val="none" w:sz="0" w:space="0" w:color="auto"/>
              </w:divBdr>
            </w:div>
          </w:divsChild>
        </w:div>
        <w:div w:id="1011765096">
          <w:marLeft w:val="0"/>
          <w:marRight w:val="0"/>
          <w:marTop w:val="0"/>
          <w:marBottom w:val="0"/>
          <w:divBdr>
            <w:top w:val="none" w:sz="0" w:space="0" w:color="auto"/>
            <w:left w:val="none" w:sz="0" w:space="0" w:color="auto"/>
            <w:bottom w:val="none" w:sz="0" w:space="0" w:color="auto"/>
            <w:right w:val="none" w:sz="0" w:space="0" w:color="auto"/>
          </w:divBdr>
          <w:divsChild>
            <w:div w:id="472139579">
              <w:marLeft w:val="0"/>
              <w:marRight w:val="0"/>
              <w:marTop w:val="0"/>
              <w:marBottom w:val="0"/>
              <w:divBdr>
                <w:top w:val="none" w:sz="0" w:space="0" w:color="auto"/>
                <w:left w:val="none" w:sz="0" w:space="0" w:color="auto"/>
                <w:bottom w:val="none" w:sz="0" w:space="0" w:color="auto"/>
                <w:right w:val="none" w:sz="0" w:space="0" w:color="auto"/>
              </w:divBdr>
            </w:div>
          </w:divsChild>
        </w:div>
        <w:div w:id="1012754726">
          <w:marLeft w:val="0"/>
          <w:marRight w:val="0"/>
          <w:marTop w:val="0"/>
          <w:marBottom w:val="0"/>
          <w:divBdr>
            <w:top w:val="none" w:sz="0" w:space="0" w:color="auto"/>
            <w:left w:val="none" w:sz="0" w:space="0" w:color="auto"/>
            <w:bottom w:val="none" w:sz="0" w:space="0" w:color="auto"/>
            <w:right w:val="none" w:sz="0" w:space="0" w:color="auto"/>
          </w:divBdr>
          <w:divsChild>
            <w:div w:id="1262757712">
              <w:marLeft w:val="0"/>
              <w:marRight w:val="0"/>
              <w:marTop w:val="0"/>
              <w:marBottom w:val="0"/>
              <w:divBdr>
                <w:top w:val="none" w:sz="0" w:space="0" w:color="auto"/>
                <w:left w:val="none" w:sz="0" w:space="0" w:color="auto"/>
                <w:bottom w:val="none" w:sz="0" w:space="0" w:color="auto"/>
                <w:right w:val="none" w:sz="0" w:space="0" w:color="auto"/>
              </w:divBdr>
            </w:div>
          </w:divsChild>
        </w:div>
        <w:div w:id="1016078943">
          <w:marLeft w:val="0"/>
          <w:marRight w:val="0"/>
          <w:marTop w:val="0"/>
          <w:marBottom w:val="0"/>
          <w:divBdr>
            <w:top w:val="none" w:sz="0" w:space="0" w:color="auto"/>
            <w:left w:val="none" w:sz="0" w:space="0" w:color="auto"/>
            <w:bottom w:val="none" w:sz="0" w:space="0" w:color="auto"/>
            <w:right w:val="none" w:sz="0" w:space="0" w:color="auto"/>
          </w:divBdr>
          <w:divsChild>
            <w:div w:id="796988092">
              <w:marLeft w:val="0"/>
              <w:marRight w:val="0"/>
              <w:marTop w:val="0"/>
              <w:marBottom w:val="0"/>
              <w:divBdr>
                <w:top w:val="none" w:sz="0" w:space="0" w:color="auto"/>
                <w:left w:val="none" w:sz="0" w:space="0" w:color="auto"/>
                <w:bottom w:val="none" w:sz="0" w:space="0" w:color="auto"/>
                <w:right w:val="none" w:sz="0" w:space="0" w:color="auto"/>
              </w:divBdr>
            </w:div>
          </w:divsChild>
        </w:div>
        <w:div w:id="1026716713">
          <w:marLeft w:val="0"/>
          <w:marRight w:val="0"/>
          <w:marTop w:val="0"/>
          <w:marBottom w:val="0"/>
          <w:divBdr>
            <w:top w:val="none" w:sz="0" w:space="0" w:color="auto"/>
            <w:left w:val="none" w:sz="0" w:space="0" w:color="auto"/>
            <w:bottom w:val="none" w:sz="0" w:space="0" w:color="auto"/>
            <w:right w:val="none" w:sz="0" w:space="0" w:color="auto"/>
          </w:divBdr>
          <w:divsChild>
            <w:div w:id="1031077999">
              <w:marLeft w:val="0"/>
              <w:marRight w:val="0"/>
              <w:marTop w:val="0"/>
              <w:marBottom w:val="0"/>
              <w:divBdr>
                <w:top w:val="none" w:sz="0" w:space="0" w:color="auto"/>
                <w:left w:val="none" w:sz="0" w:space="0" w:color="auto"/>
                <w:bottom w:val="none" w:sz="0" w:space="0" w:color="auto"/>
                <w:right w:val="none" w:sz="0" w:space="0" w:color="auto"/>
              </w:divBdr>
            </w:div>
          </w:divsChild>
        </w:div>
        <w:div w:id="1054700437">
          <w:marLeft w:val="0"/>
          <w:marRight w:val="0"/>
          <w:marTop w:val="0"/>
          <w:marBottom w:val="0"/>
          <w:divBdr>
            <w:top w:val="none" w:sz="0" w:space="0" w:color="auto"/>
            <w:left w:val="none" w:sz="0" w:space="0" w:color="auto"/>
            <w:bottom w:val="none" w:sz="0" w:space="0" w:color="auto"/>
            <w:right w:val="none" w:sz="0" w:space="0" w:color="auto"/>
          </w:divBdr>
          <w:divsChild>
            <w:div w:id="87893143">
              <w:marLeft w:val="0"/>
              <w:marRight w:val="0"/>
              <w:marTop w:val="0"/>
              <w:marBottom w:val="0"/>
              <w:divBdr>
                <w:top w:val="none" w:sz="0" w:space="0" w:color="auto"/>
                <w:left w:val="none" w:sz="0" w:space="0" w:color="auto"/>
                <w:bottom w:val="none" w:sz="0" w:space="0" w:color="auto"/>
                <w:right w:val="none" w:sz="0" w:space="0" w:color="auto"/>
              </w:divBdr>
            </w:div>
          </w:divsChild>
        </w:div>
        <w:div w:id="1062218686">
          <w:marLeft w:val="0"/>
          <w:marRight w:val="0"/>
          <w:marTop w:val="0"/>
          <w:marBottom w:val="0"/>
          <w:divBdr>
            <w:top w:val="none" w:sz="0" w:space="0" w:color="auto"/>
            <w:left w:val="none" w:sz="0" w:space="0" w:color="auto"/>
            <w:bottom w:val="none" w:sz="0" w:space="0" w:color="auto"/>
            <w:right w:val="none" w:sz="0" w:space="0" w:color="auto"/>
          </w:divBdr>
          <w:divsChild>
            <w:div w:id="1304657180">
              <w:marLeft w:val="0"/>
              <w:marRight w:val="0"/>
              <w:marTop w:val="0"/>
              <w:marBottom w:val="0"/>
              <w:divBdr>
                <w:top w:val="none" w:sz="0" w:space="0" w:color="auto"/>
                <w:left w:val="none" w:sz="0" w:space="0" w:color="auto"/>
                <w:bottom w:val="none" w:sz="0" w:space="0" w:color="auto"/>
                <w:right w:val="none" w:sz="0" w:space="0" w:color="auto"/>
              </w:divBdr>
            </w:div>
          </w:divsChild>
        </w:div>
        <w:div w:id="1071079503">
          <w:marLeft w:val="0"/>
          <w:marRight w:val="0"/>
          <w:marTop w:val="0"/>
          <w:marBottom w:val="0"/>
          <w:divBdr>
            <w:top w:val="none" w:sz="0" w:space="0" w:color="auto"/>
            <w:left w:val="none" w:sz="0" w:space="0" w:color="auto"/>
            <w:bottom w:val="none" w:sz="0" w:space="0" w:color="auto"/>
            <w:right w:val="none" w:sz="0" w:space="0" w:color="auto"/>
          </w:divBdr>
          <w:divsChild>
            <w:div w:id="701714723">
              <w:marLeft w:val="0"/>
              <w:marRight w:val="0"/>
              <w:marTop w:val="0"/>
              <w:marBottom w:val="0"/>
              <w:divBdr>
                <w:top w:val="none" w:sz="0" w:space="0" w:color="auto"/>
                <w:left w:val="none" w:sz="0" w:space="0" w:color="auto"/>
                <w:bottom w:val="none" w:sz="0" w:space="0" w:color="auto"/>
                <w:right w:val="none" w:sz="0" w:space="0" w:color="auto"/>
              </w:divBdr>
            </w:div>
          </w:divsChild>
        </w:div>
        <w:div w:id="1071273301">
          <w:marLeft w:val="0"/>
          <w:marRight w:val="0"/>
          <w:marTop w:val="0"/>
          <w:marBottom w:val="0"/>
          <w:divBdr>
            <w:top w:val="none" w:sz="0" w:space="0" w:color="auto"/>
            <w:left w:val="none" w:sz="0" w:space="0" w:color="auto"/>
            <w:bottom w:val="none" w:sz="0" w:space="0" w:color="auto"/>
            <w:right w:val="none" w:sz="0" w:space="0" w:color="auto"/>
          </w:divBdr>
          <w:divsChild>
            <w:div w:id="1906256614">
              <w:marLeft w:val="0"/>
              <w:marRight w:val="0"/>
              <w:marTop w:val="0"/>
              <w:marBottom w:val="0"/>
              <w:divBdr>
                <w:top w:val="none" w:sz="0" w:space="0" w:color="auto"/>
                <w:left w:val="none" w:sz="0" w:space="0" w:color="auto"/>
                <w:bottom w:val="none" w:sz="0" w:space="0" w:color="auto"/>
                <w:right w:val="none" w:sz="0" w:space="0" w:color="auto"/>
              </w:divBdr>
            </w:div>
          </w:divsChild>
        </w:div>
        <w:div w:id="1078020133">
          <w:marLeft w:val="0"/>
          <w:marRight w:val="0"/>
          <w:marTop w:val="0"/>
          <w:marBottom w:val="0"/>
          <w:divBdr>
            <w:top w:val="none" w:sz="0" w:space="0" w:color="auto"/>
            <w:left w:val="none" w:sz="0" w:space="0" w:color="auto"/>
            <w:bottom w:val="none" w:sz="0" w:space="0" w:color="auto"/>
            <w:right w:val="none" w:sz="0" w:space="0" w:color="auto"/>
          </w:divBdr>
          <w:divsChild>
            <w:div w:id="1604610070">
              <w:marLeft w:val="0"/>
              <w:marRight w:val="0"/>
              <w:marTop w:val="0"/>
              <w:marBottom w:val="0"/>
              <w:divBdr>
                <w:top w:val="none" w:sz="0" w:space="0" w:color="auto"/>
                <w:left w:val="none" w:sz="0" w:space="0" w:color="auto"/>
                <w:bottom w:val="none" w:sz="0" w:space="0" w:color="auto"/>
                <w:right w:val="none" w:sz="0" w:space="0" w:color="auto"/>
              </w:divBdr>
            </w:div>
          </w:divsChild>
        </w:div>
        <w:div w:id="1086001467">
          <w:marLeft w:val="0"/>
          <w:marRight w:val="0"/>
          <w:marTop w:val="0"/>
          <w:marBottom w:val="0"/>
          <w:divBdr>
            <w:top w:val="none" w:sz="0" w:space="0" w:color="auto"/>
            <w:left w:val="none" w:sz="0" w:space="0" w:color="auto"/>
            <w:bottom w:val="none" w:sz="0" w:space="0" w:color="auto"/>
            <w:right w:val="none" w:sz="0" w:space="0" w:color="auto"/>
          </w:divBdr>
          <w:divsChild>
            <w:div w:id="1711102984">
              <w:marLeft w:val="0"/>
              <w:marRight w:val="0"/>
              <w:marTop w:val="0"/>
              <w:marBottom w:val="0"/>
              <w:divBdr>
                <w:top w:val="none" w:sz="0" w:space="0" w:color="auto"/>
                <w:left w:val="none" w:sz="0" w:space="0" w:color="auto"/>
                <w:bottom w:val="none" w:sz="0" w:space="0" w:color="auto"/>
                <w:right w:val="none" w:sz="0" w:space="0" w:color="auto"/>
              </w:divBdr>
            </w:div>
          </w:divsChild>
        </w:div>
        <w:div w:id="1103721563">
          <w:marLeft w:val="0"/>
          <w:marRight w:val="0"/>
          <w:marTop w:val="0"/>
          <w:marBottom w:val="0"/>
          <w:divBdr>
            <w:top w:val="none" w:sz="0" w:space="0" w:color="auto"/>
            <w:left w:val="none" w:sz="0" w:space="0" w:color="auto"/>
            <w:bottom w:val="none" w:sz="0" w:space="0" w:color="auto"/>
            <w:right w:val="none" w:sz="0" w:space="0" w:color="auto"/>
          </w:divBdr>
          <w:divsChild>
            <w:div w:id="851646114">
              <w:marLeft w:val="0"/>
              <w:marRight w:val="0"/>
              <w:marTop w:val="0"/>
              <w:marBottom w:val="0"/>
              <w:divBdr>
                <w:top w:val="none" w:sz="0" w:space="0" w:color="auto"/>
                <w:left w:val="none" w:sz="0" w:space="0" w:color="auto"/>
                <w:bottom w:val="none" w:sz="0" w:space="0" w:color="auto"/>
                <w:right w:val="none" w:sz="0" w:space="0" w:color="auto"/>
              </w:divBdr>
            </w:div>
          </w:divsChild>
        </w:div>
        <w:div w:id="1122771170">
          <w:marLeft w:val="0"/>
          <w:marRight w:val="0"/>
          <w:marTop w:val="0"/>
          <w:marBottom w:val="0"/>
          <w:divBdr>
            <w:top w:val="none" w:sz="0" w:space="0" w:color="auto"/>
            <w:left w:val="none" w:sz="0" w:space="0" w:color="auto"/>
            <w:bottom w:val="none" w:sz="0" w:space="0" w:color="auto"/>
            <w:right w:val="none" w:sz="0" w:space="0" w:color="auto"/>
          </w:divBdr>
          <w:divsChild>
            <w:div w:id="254437238">
              <w:marLeft w:val="0"/>
              <w:marRight w:val="0"/>
              <w:marTop w:val="0"/>
              <w:marBottom w:val="0"/>
              <w:divBdr>
                <w:top w:val="none" w:sz="0" w:space="0" w:color="auto"/>
                <w:left w:val="none" w:sz="0" w:space="0" w:color="auto"/>
                <w:bottom w:val="none" w:sz="0" w:space="0" w:color="auto"/>
                <w:right w:val="none" w:sz="0" w:space="0" w:color="auto"/>
              </w:divBdr>
            </w:div>
          </w:divsChild>
        </w:div>
        <w:div w:id="1126432910">
          <w:marLeft w:val="0"/>
          <w:marRight w:val="0"/>
          <w:marTop w:val="0"/>
          <w:marBottom w:val="0"/>
          <w:divBdr>
            <w:top w:val="none" w:sz="0" w:space="0" w:color="auto"/>
            <w:left w:val="none" w:sz="0" w:space="0" w:color="auto"/>
            <w:bottom w:val="none" w:sz="0" w:space="0" w:color="auto"/>
            <w:right w:val="none" w:sz="0" w:space="0" w:color="auto"/>
          </w:divBdr>
          <w:divsChild>
            <w:div w:id="758719532">
              <w:marLeft w:val="0"/>
              <w:marRight w:val="0"/>
              <w:marTop w:val="0"/>
              <w:marBottom w:val="0"/>
              <w:divBdr>
                <w:top w:val="none" w:sz="0" w:space="0" w:color="auto"/>
                <w:left w:val="none" w:sz="0" w:space="0" w:color="auto"/>
                <w:bottom w:val="none" w:sz="0" w:space="0" w:color="auto"/>
                <w:right w:val="none" w:sz="0" w:space="0" w:color="auto"/>
              </w:divBdr>
            </w:div>
          </w:divsChild>
        </w:div>
        <w:div w:id="1135416909">
          <w:marLeft w:val="0"/>
          <w:marRight w:val="0"/>
          <w:marTop w:val="0"/>
          <w:marBottom w:val="0"/>
          <w:divBdr>
            <w:top w:val="none" w:sz="0" w:space="0" w:color="auto"/>
            <w:left w:val="none" w:sz="0" w:space="0" w:color="auto"/>
            <w:bottom w:val="none" w:sz="0" w:space="0" w:color="auto"/>
            <w:right w:val="none" w:sz="0" w:space="0" w:color="auto"/>
          </w:divBdr>
          <w:divsChild>
            <w:div w:id="1228342227">
              <w:marLeft w:val="0"/>
              <w:marRight w:val="0"/>
              <w:marTop w:val="0"/>
              <w:marBottom w:val="0"/>
              <w:divBdr>
                <w:top w:val="none" w:sz="0" w:space="0" w:color="auto"/>
                <w:left w:val="none" w:sz="0" w:space="0" w:color="auto"/>
                <w:bottom w:val="none" w:sz="0" w:space="0" w:color="auto"/>
                <w:right w:val="none" w:sz="0" w:space="0" w:color="auto"/>
              </w:divBdr>
            </w:div>
          </w:divsChild>
        </w:div>
        <w:div w:id="1143159810">
          <w:marLeft w:val="0"/>
          <w:marRight w:val="0"/>
          <w:marTop w:val="0"/>
          <w:marBottom w:val="0"/>
          <w:divBdr>
            <w:top w:val="none" w:sz="0" w:space="0" w:color="auto"/>
            <w:left w:val="none" w:sz="0" w:space="0" w:color="auto"/>
            <w:bottom w:val="none" w:sz="0" w:space="0" w:color="auto"/>
            <w:right w:val="none" w:sz="0" w:space="0" w:color="auto"/>
          </w:divBdr>
          <w:divsChild>
            <w:div w:id="1112629296">
              <w:marLeft w:val="0"/>
              <w:marRight w:val="0"/>
              <w:marTop w:val="0"/>
              <w:marBottom w:val="0"/>
              <w:divBdr>
                <w:top w:val="none" w:sz="0" w:space="0" w:color="auto"/>
                <w:left w:val="none" w:sz="0" w:space="0" w:color="auto"/>
                <w:bottom w:val="none" w:sz="0" w:space="0" w:color="auto"/>
                <w:right w:val="none" w:sz="0" w:space="0" w:color="auto"/>
              </w:divBdr>
            </w:div>
          </w:divsChild>
        </w:div>
        <w:div w:id="1143932286">
          <w:marLeft w:val="0"/>
          <w:marRight w:val="0"/>
          <w:marTop w:val="0"/>
          <w:marBottom w:val="0"/>
          <w:divBdr>
            <w:top w:val="none" w:sz="0" w:space="0" w:color="auto"/>
            <w:left w:val="none" w:sz="0" w:space="0" w:color="auto"/>
            <w:bottom w:val="none" w:sz="0" w:space="0" w:color="auto"/>
            <w:right w:val="none" w:sz="0" w:space="0" w:color="auto"/>
          </w:divBdr>
          <w:divsChild>
            <w:div w:id="1992831531">
              <w:marLeft w:val="0"/>
              <w:marRight w:val="0"/>
              <w:marTop w:val="0"/>
              <w:marBottom w:val="0"/>
              <w:divBdr>
                <w:top w:val="none" w:sz="0" w:space="0" w:color="auto"/>
                <w:left w:val="none" w:sz="0" w:space="0" w:color="auto"/>
                <w:bottom w:val="none" w:sz="0" w:space="0" w:color="auto"/>
                <w:right w:val="none" w:sz="0" w:space="0" w:color="auto"/>
              </w:divBdr>
            </w:div>
          </w:divsChild>
        </w:div>
        <w:div w:id="1151484423">
          <w:marLeft w:val="0"/>
          <w:marRight w:val="0"/>
          <w:marTop w:val="0"/>
          <w:marBottom w:val="0"/>
          <w:divBdr>
            <w:top w:val="none" w:sz="0" w:space="0" w:color="auto"/>
            <w:left w:val="none" w:sz="0" w:space="0" w:color="auto"/>
            <w:bottom w:val="none" w:sz="0" w:space="0" w:color="auto"/>
            <w:right w:val="none" w:sz="0" w:space="0" w:color="auto"/>
          </w:divBdr>
          <w:divsChild>
            <w:div w:id="1534804021">
              <w:marLeft w:val="0"/>
              <w:marRight w:val="0"/>
              <w:marTop w:val="0"/>
              <w:marBottom w:val="0"/>
              <w:divBdr>
                <w:top w:val="none" w:sz="0" w:space="0" w:color="auto"/>
                <w:left w:val="none" w:sz="0" w:space="0" w:color="auto"/>
                <w:bottom w:val="none" w:sz="0" w:space="0" w:color="auto"/>
                <w:right w:val="none" w:sz="0" w:space="0" w:color="auto"/>
              </w:divBdr>
            </w:div>
          </w:divsChild>
        </w:div>
        <w:div w:id="1154837435">
          <w:marLeft w:val="0"/>
          <w:marRight w:val="0"/>
          <w:marTop w:val="0"/>
          <w:marBottom w:val="0"/>
          <w:divBdr>
            <w:top w:val="none" w:sz="0" w:space="0" w:color="auto"/>
            <w:left w:val="none" w:sz="0" w:space="0" w:color="auto"/>
            <w:bottom w:val="none" w:sz="0" w:space="0" w:color="auto"/>
            <w:right w:val="none" w:sz="0" w:space="0" w:color="auto"/>
          </w:divBdr>
          <w:divsChild>
            <w:div w:id="1360666244">
              <w:marLeft w:val="0"/>
              <w:marRight w:val="0"/>
              <w:marTop w:val="0"/>
              <w:marBottom w:val="0"/>
              <w:divBdr>
                <w:top w:val="none" w:sz="0" w:space="0" w:color="auto"/>
                <w:left w:val="none" w:sz="0" w:space="0" w:color="auto"/>
                <w:bottom w:val="none" w:sz="0" w:space="0" w:color="auto"/>
                <w:right w:val="none" w:sz="0" w:space="0" w:color="auto"/>
              </w:divBdr>
            </w:div>
          </w:divsChild>
        </w:div>
        <w:div w:id="1157458110">
          <w:marLeft w:val="0"/>
          <w:marRight w:val="0"/>
          <w:marTop w:val="0"/>
          <w:marBottom w:val="0"/>
          <w:divBdr>
            <w:top w:val="none" w:sz="0" w:space="0" w:color="auto"/>
            <w:left w:val="none" w:sz="0" w:space="0" w:color="auto"/>
            <w:bottom w:val="none" w:sz="0" w:space="0" w:color="auto"/>
            <w:right w:val="none" w:sz="0" w:space="0" w:color="auto"/>
          </w:divBdr>
          <w:divsChild>
            <w:div w:id="1896770449">
              <w:marLeft w:val="0"/>
              <w:marRight w:val="0"/>
              <w:marTop w:val="0"/>
              <w:marBottom w:val="0"/>
              <w:divBdr>
                <w:top w:val="none" w:sz="0" w:space="0" w:color="auto"/>
                <w:left w:val="none" w:sz="0" w:space="0" w:color="auto"/>
                <w:bottom w:val="none" w:sz="0" w:space="0" w:color="auto"/>
                <w:right w:val="none" w:sz="0" w:space="0" w:color="auto"/>
              </w:divBdr>
            </w:div>
          </w:divsChild>
        </w:div>
        <w:div w:id="1167131733">
          <w:marLeft w:val="0"/>
          <w:marRight w:val="0"/>
          <w:marTop w:val="0"/>
          <w:marBottom w:val="0"/>
          <w:divBdr>
            <w:top w:val="none" w:sz="0" w:space="0" w:color="auto"/>
            <w:left w:val="none" w:sz="0" w:space="0" w:color="auto"/>
            <w:bottom w:val="none" w:sz="0" w:space="0" w:color="auto"/>
            <w:right w:val="none" w:sz="0" w:space="0" w:color="auto"/>
          </w:divBdr>
          <w:divsChild>
            <w:div w:id="380448696">
              <w:marLeft w:val="0"/>
              <w:marRight w:val="0"/>
              <w:marTop w:val="0"/>
              <w:marBottom w:val="0"/>
              <w:divBdr>
                <w:top w:val="none" w:sz="0" w:space="0" w:color="auto"/>
                <w:left w:val="none" w:sz="0" w:space="0" w:color="auto"/>
                <w:bottom w:val="none" w:sz="0" w:space="0" w:color="auto"/>
                <w:right w:val="none" w:sz="0" w:space="0" w:color="auto"/>
              </w:divBdr>
            </w:div>
          </w:divsChild>
        </w:div>
        <w:div w:id="1180780634">
          <w:marLeft w:val="0"/>
          <w:marRight w:val="0"/>
          <w:marTop w:val="0"/>
          <w:marBottom w:val="0"/>
          <w:divBdr>
            <w:top w:val="none" w:sz="0" w:space="0" w:color="auto"/>
            <w:left w:val="none" w:sz="0" w:space="0" w:color="auto"/>
            <w:bottom w:val="none" w:sz="0" w:space="0" w:color="auto"/>
            <w:right w:val="none" w:sz="0" w:space="0" w:color="auto"/>
          </w:divBdr>
          <w:divsChild>
            <w:div w:id="1558660062">
              <w:marLeft w:val="0"/>
              <w:marRight w:val="0"/>
              <w:marTop w:val="0"/>
              <w:marBottom w:val="0"/>
              <w:divBdr>
                <w:top w:val="none" w:sz="0" w:space="0" w:color="auto"/>
                <w:left w:val="none" w:sz="0" w:space="0" w:color="auto"/>
                <w:bottom w:val="none" w:sz="0" w:space="0" w:color="auto"/>
                <w:right w:val="none" w:sz="0" w:space="0" w:color="auto"/>
              </w:divBdr>
            </w:div>
          </w:divsChild>
        </w:div>
        <w:div w:id="1188761285">
          <w:marLeft w:val="0"/>
          <w:marRight w:val="0"/>
          <w:marTop w:val="0"/>
          <w:marBottom w:val="0"/>
          <w:divBdr>
            <w:top w:val="none" w:sz="0" w:space="0" w:color="auto"/>
            <w:left w:val="none" w:sz="0" w:space="0" w:color="auto"/>
            <w:bottom w:val="none" w:sz="0" w:space="0" w:color="auto"/>
            <w:right w:val="none" w:sz="0" w:space="0" w:color="auto"/>
          </w:divBdr>
          <w:divsChild>
            <w:div w:id="440876318">
              <w:marLeft w:val="0"/>
              <w:marRight w:val="0"/>
              <w:marTop w:val="0"/>
              <w:marBottom w:val="0"/>
              <w:divBdr>
                <w:top w:val="none" w:sz="0" w:space="0" w:color="auto"/>
                <w:left w:val="none" w:sz="0" w:space="0" w:color="auto"/>
                <w:bottom w:val="none" w:sz="0" w:space="0" w:color="auto"/>
                <w:right w:val="none" w:sz="0" w:space="0" w:color="auto"/>
              </w:divBdr>
            </w:div>
          </w:divsChild>
        </w:div>
        <w:div w:id="1196649550">
          <w:marLeft w:val="0"/>
          <w:marRight w:val="0"/>
          <w:marTop w:val="0"/>
          <w:marBottom w:val="0"/>
          <w:divBdr>
            <w:top w:val="none" w:sz="0" w:space="0" w:color="auto"/>
            <w:left w:val="none" w:sz="0" w:space="0" w:color="auto"/>
            <w:bottom w:val="none" w:sz="0" w:space="0" w:color="auto"/>
            <w:right w:val="none" w:sz="0" w:space="0" w:color="auto"/>
          </w:divBdr>
          <w:divsChild>
            <w:div w:id="1181092800">
              <w:marLeft w:val="0"/>
              <w:marRight w:val="0"/>
              <w:marTop w:val="0"/>
              <w:marBottom w:val="0"/>
              <w:divBdr>
                <w:top w:val="none" w:sz="0" w:space="0" w:color="auto"/>
                <w:left w:val="none" w:sz="0" w:space="0" w:color="auto"/>
                <w:bottom w:val="none" w:sz="0" w:space="0" w:color="auto"/>
                <w:right w:val="none" w:sz="0" w:space="0" w:color="auto"/>
              </w:divBdr>
            </w:div>
          </w:divsChild>
        </w:div>
        <w:div w:id="1198660999">
          <w:marLeft w:val="0"/>
          <w:marRight w:val="0"/>
          <w:marTop w:val="0"/>
          <w:marBottom w:val="0"/>
          <w:divBdr>
            <w:top w:val="none" w:sz="0" w:space="0" w:color="auto"/>
            <w:left w:val="none" w:sz="0" w:space="0" w:color="auto"/>
            <w:bottom w:val="none" w:sz="0" w:space="0" w:color="auto"/>
            <w:right w:val="none" w:sz="0" w:space="0" w:color="auto"/>
          </w:divBdr>
          <w:divsChild>
            <w:div w:id="91557267">
              <w:marLeft w:val="0"/>
              <w:marRight w:val="0"/>
              <w:marTop w:val="0"/>
              <w:marBottom w:val="0"/>
              <w:divBdr>
                <w:top w:val="none" w:sz="0" w:space="0" w:color="auto"/>
                <w:left w:val="none" w:sz="0" w:space="0" w:color="auto"/>
                <w:bottom w:val="none" w:sz="0" w:space="0" w:color="auto"/>
                <w:right w:val="none" w:sz="0" w:space="0" w:color="auto"/>
              </w:divBdr>
            </w:div>
          </w:divsChild>
        </w:div>
        <w:div w:id="1232471804">
          <w:marLeft w:val="0"/>
          <w:marRight w:val="0"/>
          <w:marTop w:val="0"/>
          <w:marBottom w:val="0"/>
          <w:divBdr>
            <w:top w:val="none" w:sz="0" w:space="0" w:color="auto"/>
            <w:left w:val="none" w:sz="0" w:space="0" w:color="auto"/>
            <w:bottom w:val="none" w:sz="0" w:space="0" w:color="auto"/>
            <w:right w:val="none" w:sz="0" w:space="0" w:color="auto"/>
          </w:divBdr>
          <w:divsChild>
            <w:div w:id="1987733006">
              <w:marLeft w:val="0"/>
              <w:marRight w:val="0"/>
              <w:marTop w:val="0"/>
              <w:marBottom w:val="0"/>
              <w:divBdr>
                <w:top w:val="none" w:sz="0" w:space="0" w:color="auto"/>
                <w:left w:val="none" w:sz="0" w:space="0" w:color="auto"/>
                <w:bottom w:val="none" w:sz="0" w:space="0" w:color="auto"/>
                <w:right w:val="none" w:sz="0" w:space="0" w:color="auto"/>
              </w:divBdr>
            </w:div>
          </w:divsChild>
        </w:div>
        <w:div w:id="1234780143">
          <w:marLeft w:val="0"/>
          <w:marRight w:val="0"/>
          <w:marTop w:val="0"/>
          <w:marBottom w:val="0"/>
          <w:divBdr>
            <w:top w:val="none" w:sz="0" w:space="0" w:color="auto"/>
            <w:left w:val="none" w:sz="0" w:space="0" w:color="auto"/>
            <w:bottom w:val="none" w:sz="0" w:space="0" w:color="auto"/>
            <w:right w:val="none" w:sz="0" w:space="0" w:color="auto"/>
          </w:divBdr>
          <w:divsChild>
            <w:div w:id="894584569">
              <w:marLeft w:val="0"/>
              <w:marRight w:val="0"/>
              <w:marTop w:val="0"/>
              <w:marBottom w:val="0"/>
              <w:divBdr>
                <w:top w:val="none" w:sz="0" w:space="0" w:color="auto"/>
                <w:left w:val="none" w:sz="0" w:space="0" w:color="auto"/>
                <w:bottom w:val="none" w:sz="0" w:space="0" w:color="auto"/>
                <w:right w:val="none" w:sz="0" w:space="0" w:color="auto"/>
              </w:divBdr>
            </w:div>
          </w:divsChild>
        </w:div>
        <w:div w:id="1247031018">
          <w:marLeft w:val="0"/>
          <w:marRight w:val="0"/>
          <w:marTop w:val="0"/>
          <w:marBottom w:val="0"/>
          <w:divBdr>
            <w:top w:val="none" w:sz="0" w:space="0" w:color="auto"/>
            <w:left w:val="none" w:sz="0" w:space="0" w:color="auto"/>
            <w:bottom w:val="none" w:sz="0" w:space="0" w:color="auto"/>
            <w:right w:val="none" w:sz="0" w:space="0" w:color="auto"/>
          </w:divBdr>
          <w:divsChild>
            <w:div w:id="1982422098">
              <w:marLeft w:val="0"/>
              <w:marRight w:val="0"/>
              <w:marTop w:val="0"/>
              <w:marBottom w:val="0"/>
              <w:divBdr>
                <w:top w:val="none" w:sz="0" w:space="0" w:color="auto"/>
                <w:left w:val="none" w:sz="0" w:space="0" w:color="auto"/>
                <w:bottom w:val="none" w:sz="0" w:space="0" w:color="auto"/>
                <w:right w:val="none" w:sz="0" w:space="0" w:color="auto"/>
              </w:divBdr>
            </w:div>
          </w:divsChild>
        </w:div>
        <w:div w:id="1256475197">
          <w:marLeft w:val="0"/>
          <w:marRight w:val="0"/>
          <w:marTop w:val="0"/>
          <w:marBottom w:val="0"/>
          <w:divBdr>
            <w:top w:val="none" w:sz="0" w:space="0" w:color="auto"/>
            <w:left w:val="none" w:sz="0" w:space="0" w:color="auto"/>
            <w:bottom w:val="none" w:sz="0" w:space="0" w:color="auto"/>
            <w:right w:val="none" w:sz="0" w:space="0" w:color="auto"/>
          </w:divBdr>
          <w:divsChild>
            <w:div w:id="722216050">
              <w:marLeft w:val="0"/>
              <w:marRight w:val="0"/>
              <w:marTop w:val="0"/>
              <w:marBottom w:val="0"/>
              <w:divBdr>
                <w:top w:val="none" w:sz="0" w:space="0" w:color="auto"/>
                <w:left w:val="none" w:sz="0" w:space="0" w:color="auto"/>
                <w:bottom w:val="none" w:sz="0" w:space="0" w:color="auto"/>
                <w:right w:val="none" w:sz="0" w:space="0" w:color="auto"/>
              </w:divBdr>
            </w:div>
          </w:divsChild>
        </w:div>
        <w:div w:id="1267735189">
          <w:marLeft w:val="0"/>
          <w:marRight w:val="0"/>
          <w:marTop w:val="0"/>
          <w:marBottom w:val="0"/>
          <w:divBdr>
            <w:top w:val="none" w:sz="0" w:space="0" w:color="auto"/>
            <w:left w:val="none" w:sz="0" w:space="0" w:color="auto"/>
            <w:bottom w:val="none" w:sz="0" w:space="0" w:color="auto"/>
            <w:right w:val="none" w:sz="0" w:space="0" w:color="auto"/>
          </w:divBdr>
          <w:divsChild>
            <w:div w:id="1026908903">
              <w:marLeft w:val="0"/>
              <w:marRight w:val="0"/>
              <w:marTop w:val="0"/>
              <w:marBottom w:val="0"/>
              <w:divBdr>
                <w:top w:val="none" w:sz="0" w:space="0" w:color="auto"/>
                <w:left w:val="none" w:sz="0" w:space="0" w:color="auto"/>
                <w:bottom w:val="none" w:sz="0" w:space="0" w:color="auto"/>
                <w:right w:val="none" w:sz="0" w:space="0" w:color="auto"/>
              </w:divBdr>
            </w:div>
          </w:divsChild>
        </w:div>
        <w:div w:id="1273707440">
          <w:marLeft w:val="0"/>
          <w:marRight w:val="0"/>
          <w:marTop w:val="0"/>
          <w:marBottom w:val="0"/>
          <w:divBdr>
            <w:top w:val="none" w:sz="0" w:space="0" w:color="auto"/>
            <w:left w:val="none" w:sz="0" w:space="0" w:color="auto"/>
            <w:bottom w:val="none" w:sz="0" w:space="0" w:color="auto"/>
            <w:right w:val="none" w:sz="0" w:space="0" w:color="auto"/>
          </w:divBdr>
          <w:divsChild>
            <w:div w:id="2100101402">
              <w:marLeft w:val="0"/>
              <w:marRight w:val="0"/>
              <w:marTop w:val="0"/>
              <w:marBottom w:val="0"/>
              <w:divBdr>
                <w:top w:val="none" w:sz="0" w:space="0" w:color="auto"/>
                <w:left w:val="none" w:sz="0" w:space="0" w:color="auto"/>
                <w:bottom w:val="none" w:sz="0" w:space="0" w:color="auto"/>
                <w:right w:val="none" w:sz="0" w:space="0" w:color="auto"/>
              </w:divBdr>
            </w:div>
          </w:divsChild>
        </w:div>
        <w:div w:id="1277638072">
          <w:marLeft w:val="0"/>
          <w:marRight w:val="0"/>
          <w:marTop w:val="0"/>
          <w:marBottom w:val="0"/>
          <w:divBdr>
            <w:top w:val="none" w:sz="0" w:space="0" w:color="auto"/>
            <w:left w:val="none" w:sz="0" w:space="0" w:color="auto"/>
            <w:bottom w:val="none" w:sz="0" w:space="0" w:color="auto"/>
            <w:right w:val="none" w:sz="0" w:space="0" w:color="auto"/>
          </w:divBdr>
          <w:divsChild>
            <w:div w:id="1230841764">
              <w:marLeft w:val="0"/>
              <w:marRight w:val="0"/>
              <w:marTop w:val="0"/>
              <w:marBottom w:val="0"/>
              <w:divBdr>
                <w:top w:val="none" w:sz="0" w:space="0" w:color="auto"/>
                <w:left w:val="none" w:sz="0" w:space="0" w:color="auto"/>
                <w:bottom w:val="none" w:sz="0" w:space="0" w:color="auto"/>
                <w:right w:val="none" w:sz="0" w:space="0" w:color="auto"/>
              </w:divBdr>
            </w:div>
          </w:divsChild>
        </w:div>
        <w:div w:id="1289435622">
          <w:marLeft w:val="0"/>
          <w:marRight w:val="0"/>
          <w:marTop w:val="0"/>
          <w:marBottom w:val="0"/>
          <w:divBdr>
            <w:top w:val="none" w:sz="0" w:space="0" w:color="auto"/>
            <w:left w:val="none" w:sz="0" w:space="0" w:color="auto"/>
            <w:bottom w:val="none" w:sz="0" w:space="0" w:color="auto"/>
            <w:right w:val="none" w:sz="0" w:space="0" w:color="auto"/>
          </w:divBdr>
          <w:divsChild>
            <w:div w:id="1157845723">
              <w:marLeft w:val="0"/>
              <w:marRight w:val="0"/>
              <w:marTop w:val="0"/>
              <w:marBottom w:val="0"/>
              <w:divBdr>
                <w:top w:val="none" w:sz="0" w:space="0" w:color="auto"/>
                <w:left w:val="none" w:sz="0" w:space="0" w:color="auto"/>
                <w:bottom w:val="none" w:sz="0" w:space="0" w:color="auto"/>
                <w:right w:val="none" w:sz="0" w:space="0" w:color="auto"/>
              </w:divBdr>
            </w:div>
          </w:divsChild>
        </w:div>
        <w:div w:id="1289508572">
          <w:marLeft w:val="0"/>
          <w:marRight w:val="0"/>
          <w:marTop w:val="0"/>
          <w:marBottom w:val="0"/>
          <w:divBdr>
            <w:top w:val="none" w:sz="0" w:space="0" w:color="auto"/>
            <w:left w:val="none" w:sz="0" w:space="0" w:color="auto"/>
            <w:bottom w:val="none" w:sz="0" w:space="0" w:color="auto"/>
            <w:right w:val="none" w:sz="0" w:space="0" w:color="auto"/>
          </w:divBdr>
          <w:divsChild>
            <w:div w:id="2141150523">
              <w:marLeft w:val="0"/>
              <w:marRight w:val="0"/>
              <w:marTop w:val="0"/>
              <w:marBottom w:val="0"/>
              <w:divBdr>
                <w:top w:val="none" w:sz="0" w:space="0" w:color="auto"/>
                <w:left w:val="none" w:sz="0" w:space="0" w:color="auto"/>
                <w:bottom w:val="none" w:sz="0" w:space="0" w:color="auto"/>
                <w:right w:val="none" w:sz="0" w:space="0" w:color="auto"/>
              </w:divBdr>
            </w:div>
          </w:divsChild>
        </w:div>
        <w:div w:id="1294019837">
          <w:marLeft w:val="0"/>
          <w:marRight w:val="0"/>
          <w:marTop w:val="0"/>
          <w:marBottom w:val="0"/>
          <w:divBdr>
            <w:top w:val="none" w:sz="0" w:space="0" w:color="auto"/>
            <w:left w:val="none" w:sz="0" w:space="0" w:color="auto"/>
            <w:bottom w:val="none" w:sz="0" w:space="0" w:color="auto"/>
            <w:right w:val="none" w:sz="0" w:space="0" w:color="auto"/>
          </w:divBdr>
          <w:divsChild>
            <w:div w:id="1689794055">
              <w:marLeft w:val="0"/>
              <w:marRight w:val="0"/>
              <w:marTop w:val="0"/>
              <w:marBottom w:val="0"/>
              <w:divBdr>
                <w:top w:val="none" w:sz="0" w:space="0" w:color="auto"/>
                <w:left w:val="none" w:sz="0" w:space="0" w:color="auto"/>
                <w:bottom w:val="none" w:sz="0" w:space="0" w:color="auto"/>
                <w:right w:val="none" w:sz="0" w:space="0" w:color="auto"/>
              </w:divBdr>
            </w:div>
          </w:divsChild>
        </w:div>
        <w:div w:id="1306622305">
          <w:marLeft w:val="0"/>
          <w:marRight w:val="0"/>
          <w:marTop w:val="0"/>
          <w:marBottom w:val="0"/>
          <w:divBdr>
            <w:top w:val="none" w:sz="0" w:space="0" w:color="auto"/>
            <w:left w:val="none" w:sz="0" w:space="0" w:color="auto"/>
            <w:bottom w:val="none" w:sz="0" w:space="0" w:color="auto"/>
            <w:right w:val="none" w:sz="0" w:space="0" w:color="auto"/>
          </w:divBdr>
          <w:divsChild>
            <w:div w:id="1417096093">
              <w:marLeft w:val="0"/>
              <w:marRight w:val="0"/>
              <w:marTop w:val="0"/>
              <w:marBottom w:val="0"/>
              <w:divBdr>
                <w:top w:val="none" w:sz="0" w:space="0" w:color="auto"/>
                <w:left w:val="none" w:sz="0" w:space="0" w:color="auto"/>
                <w:bottom w:val="none" w:sz="0" w:space="0" w:color="auto"/>
                <w:right w:val="none" w:sz="0" w:space="0" w:color="auto"/>
              </w:divBdr>
            </w:div>
          </w:divsChild>
        </w:div>
        <w:div w:id="1320383843">
          <w:marLeft w:val="0"/>
          <w:marRight w:val="0"/>
          <w:marTop w:val="0"/>
          <w:marBottom w:val="0"/>
          <w:divBdr>
            <w:top w:val="none" w:sz="0" w:space="0" w:color="auto"/>
            <w:left w:val="none" w:sz="0" w:space="0" w:color="auto"/>
            <w:bottom w:val="none" w:sz="0" w:space="0" w:color="auto"/>
            <w:right w:val="none" w:sz="0" w:space="0" w:color="auto"/>
          </w:divBdr>
          <w:divsChild>
            <w:div w:id="1206524785">
              <w:marLeft w:val="0"/>
              <w:marRight w:val="0"/>
              <w:marTop w:val="0"/>
              <w:marBottom w:val="0"/>
              <w:divBdr>
                <w:top w:val="none" w:sz="0" w:space="0" w:color="auto"/>
                <w:left w:val="none" w:sz="0" w:space="0" w:color="auto"/>
                <w:bottom w:val="none" w:sz="0" w:space="0" w:color="auto"/>
                <w:right w:val="none" w:sz="0" w:space="0" w:color="auto"/>
              </w:divBdr>
            </w:div>
          </w:divsChild>
        </w:div>
        <w:div w:id="1332368692">
          <w:marLeft w:val="0"/>
          <w:marRight w:val="0"/>
          <w:marTop w:val="0"/>
          <w:marBottom w:val="0"/>
          <w:divBdr>
            <w:top w:val="none" w:sz="0" w:space="0" w:color="auto"/>
            <w:left w:val="none" w:sz="0" w:space="0" w:color="auto"/>
            <w:bottom w:val="none" w:sz="0" w:space="0" w:color="auto"/>
            <w:right w:val="none" w:sz="0" w:space="0" w:color="auto"/>
          </w:divBdr>
          <w:divsChild>
            <w:div w:id="1018578137">
              <w:marLeft w:val="0"/>
              <w:marRight w:val="0"/>
              <w:marTop w:val="0"/>
              <w:marBottom w:val="0"/>
              <w:divBdr>
                <w:top w:val="none" w:sz="0" w:space="0" w:color="auto"/>
                <w:left w:val="none" w:sz="0" w:space="0" w:color="auto"/>
                <w:bottom w:val="none" w:sz="0" w:space="0" w:color="auto"/>
                <w:right w:val="none" w:sz="0" w:space="0" w:color="auto"/>
              </w:divBdr>
            </w:div>
          </w:divsChild>
        </w:div>
        <w:div w:id="1355380313">
          <w:marLeft w:val="0"/>
          <w:marRight w:val="0"/>
          <w:marTop w:val="0"/>
          <w:marBottom w:val="0"/>
          <w:divBdr>
            <w:top w:val="none" w:sz="0" w:space="0" w:color="auto"/>
            <w:left w:val="none" w:sz="0" w:space="0" w:color="auto"/>
            <w:bottom w:val="none" w:sz="0" w:space="0" w:color="auto"/>
            <w:right w:val="none" w:sz="0" w:space="0" w:color="auto"/>
          </w:divBdr>
          <w:divsChild>
            <w:div w:id="1744906802">
              <w:marLeft w:val="0"/>
              <w:marRight w:val="0"/>
              <w:marTop w:val="0"/>
              <w:marBottom w:val="0"/>
              <w:divBdr>
                <w:top w:val="none" w:sz="0" w:space="0" w:color="auto"/>
                <w:left w:val="none" w:sz="0" w:space="0" w:color="auto"/>
                <w:bottom w:val="none" w:sz="0" w:space="0" w:color="auto"/>
                <w:right w:val="none" w:sz="0" w:space="0" w:color="auto"/>
              </w:divBdr>
            </w:div>
          </w:divsChild>
        </w:div>
        <w:div w:id="1358583239">
          <w:marLeft w:val="0"/>
          <w:marRight w:val="0"/>
          <w:marTop w:val="0"/>
          <w:marBottom w:val="0"/>
          <w:divBdr>
            <w:top w:val="none" w:sz="0" w:space="0" w:color="auto"/>
            <w:left w:val="none" w:sz="0" w:space="0" w:color="auto"/>
            <w:bottom w:val="none" w:sz="0" w:space="0" w:color="auto"/>
            <w:right w:val="none" w:sz="0" w:space="0" w:color="auto"/>
          </w:divBdr>
          <w:divsChild>
            <w:div w:id="1445466162">
              <w:marLeft w:val="0"/>
              <w:marRight w:val="0"/>
              <w:marTop w:val="0"/>
              <w:marBottom w:val="0"/>
              <w:divBdr>
                <w:top w:val="none" w:sz="0" w:space="0" w:color="auto"/>
                <w:left w:val="none" w:sz="0" w:space="0" w:color="auto"/>
                <w:bottom w:val="none" w:sz="0" w:space="0" w:color="auto"/>
                <w:right w:val="none" w:sz="0" w:space="0" w:color="auto"/>
              </w:divBdr>
            </w:div>
          </w:divsChild>
        </w:div>
        <w:div w:id="1367295747">
          <w:marLeft w:val="0"/>
          <w:marRight w:val="0"/>
          <w:marTop w:val="0"/>
          <w:marBottom w:val="0"/>
          <w:divBdr>
            <w:top w:val="none" w:sz="0" w:space="0" w:color="auto"/>
            <w:left w:val="none" w:sz="0" w:space="0" w:color="auto"/>
            <w:bottom w:val="none" w:sz="0" w:space="0" w:color="auto"/>
            <w:right w:val="none" w:sz="0" w:space="0" w:color="auto"/>
          </w:divBdr>
          <w:divsChild>
            <w:div w:id="1643466112">
              <w:marLeft w:val="0"/>
              <w:marRight w:val="0"/>
              <w:marTop w:val="0"/>
              <w:marBottom w:val="0"/>
              <w:divBdr>
                <w:top w:val="none" w:sz="0" w:space="0" w:color="auto"/>
                <w:left w:val="none" w:sz="0" w:space="0" w:color="auto"/>
                <w:bottom w:val="none" w:sz="0" w:space="0" w:color="auto"/>
                <w:right w:val="none" w:sz="0" w:space="0" w:color="auto"/>
              </w:divBdr>
            </w:div>
          </w:divsChild>
        </w:div>
        <w:div w:id="1368986805">
          <w:marLeft w:val="0"/>
          <w:marRight w:val="0"/>
          <w:marTop w:val="0"/>
          <w:marBottom w:val="0"/>
          <w:divBdr>
            <w:top w:val="none" w:sz="0" w:space="0" w:color="auto"/>
            <w:left w:val="none" w:sz="0" w:space="0" w:color="auto"/>
            <w:bottom w:val="none" w:sz="0" w:space="0" w:color="auto"/>
            <w:right w:val="none" w:sz="0" w:space="0" w:color="auto"/>
          </w:divBdr>
          <w:divsChild>
            <w:div w:id="994915837">
              <w:marLeft w:val="0"/>
              <w:marRight w:val="0"/>
              <w:marTop w:val="0"/>
              <w:marBottom w:val="0"/>
              <w:divBdr>
                <w:top w:val="none" w:sz="0" w:space="0" w:color="auto"/>
                <w:left w:val="none" w:sz="0" w:space="0" w:color="auto"/>
                <w:bottom w:val="none" w:sz="0" w:space="0" w:color="auto"/>
                <w:right w:val="none" w:sz="0" w:space="0" w:color="auto"/>
              </w:divBdr>
            </w:div>
          </w:divsChild>
        </w:div>
        <w:div w:id="1376007686">
          <w:marLeft w:val="0"/>
          <w:marRight w:val="0"/>
          <w:marTop w:val="0"/>
          <w:marBottom w:val="0"/>
          <w:divBdr>
            <w:top w:val="none" w:sz="0" w:space="0" w:color="auto"/>
            <w:left w:val="none" w:sz="0" w:space="0" w:color="auto"/>
            <w:bottom w:val="none" w:sz="0" w:space="0" w:color="auto"/>
            <w:right w:val="none" w:sz="0" w:space="0" w:color="auto"/>
          </w:divBdr>
          <w:divsChild>
            <w:div w:id="5527370">
              <w:marLeft w:val="0"/>
              <w:marRight w:val="0"/>
              <w:marTop w:val="0"/>
              <w:marBottom w:val="0"/>
              <w:divBdr>
                <w:top w:val="none" w:sz="0" w:space="0" w:color="auto"/>
                <w:left w:val="none" w:sz="0" w:space="0" w:color="auto"/>
                <w:bottom w:val="none" w:sz="0" w:space="0" w:color="auto"/>
                <w:right w:val="none" w:sz="0" w:space="0" w:color="auto"/>
              </w:divBdr>
            </w:div>
          </w:divsChild>
        </w:div>
        <w:div w:id="1377195077">
          <w:marLeft w:val="0"/>
          <w:marRight w:val="0"/>
          <w:marTop w:val="0"/>
          <w:marBottom w:val="0"/>
          <w:divBdr>
            <w:top w:val="none" w:sz="0" w:space="0" w:color="auto"/>
            <w:left w:val="none" w:sz="0" w:space="0" w:color="auto"/>
            <w:bottom w:val="none" w:sz="0" w:space="0" w:color="auto"/>
            <w:right w:val="none" w:sz="0" w:space="0" w:color="auto"/>
          </w:divBdr>
          <w:divsChild>
            <w:div w:id="818994">
              <w:marLeft w:val="0"/>
              <w:marRight w:val="0"/>
              <w:marTop w:val="0"/>
              <w:marBottom w:val="0"/>
              <w:divBdr>
                <w:top w:val="none" w:sz="0" w:space="0" w:color="auto"/>
                <w:left w:val="none" w:sz="0" w:space="0" w:color="auto"/>
                <w:bottom w:val="none" w:sz="0" w:space="0" w:color="auto"/>
                <w:right w:val="none" w:sz="0" w:space="0" w:color="auto"/>
              </w:divBdr>
            </w:div>
          </w:divsChild>
        </w:div>
        <w:div w:id="1380476564">
          <w:marLeft w:val="0"/>
          <w:marRight w:val="0"/>
          <w:marTop w:val="0"/>
          <w:marBottom w:val="0"/>
          <w:divBdr>
            <w:top w:val="none" w:sz="0" w:space="0" w:color="auto"/>
            <w:left w:val="none" w:sz="0" w:space="0" w:color="auto"/>
            <w:bottom w:val="none" w:sz="0" w:space="0" w:color="auto"/>
            <w:right w:val="none" w:sz="0" w:space="0" w:color="auto"/>
          </w:divBdr>
          <w:divsChild>
            <w:div w:id="1708948300">
              <w:marLeft w:val="0"/>
              <w:marRight w:val="0"/>
              <w:marTop w:val="0"/>
              <w:marBottom w:val="0"/>
              <w:divBdr>
                <w:top w:val="none" w:sz="0" w:space="0" w:color="auto"/>
                <w:left w:val="none" w:sz="0" w:space="0" w:color="auto"/>
                <w:bottom w:val="none" w:sz="0" w:space="0" w:color="auto"/>
                <w:right w:val="none" w:sz="0" w:space="0" w:color="auto"/>
              </w:divBdr>
            </w:div>
          </w:divsChild>
        </w:div>
        <w:div w:id="1380546787">
          <w:marLeft w:val="0"/>
          <w:marRight w:val="0"/>
          <w:marTop w:val="0"/>
          <w:marBottom w:val="0"/>
          <w:divBdr>
            <w:top w:val="none" w:sz="0" w:space="0" w:color="auto"/>
            <w:left w:val="none" w:sz="0" w:space="0" w:color="auto"/>
            <w:bottom w:val="none" w:sz="0" w:space="0" w:color="auto"/>
            <w:right w:val="none" w:sz="0" w:space="0" w:color="auto"/>
          </w:divBdr>
          <w:divsChild>
            <w:div w:id="1253051341">
              <w:marLeft w:val="0"/>
              <w:marRight w:val="0"/>
              <w:marTop w:val="0"/>
              <w:marBottom w:val="0"/>
              <w:divBdr>
                <w:top w:val="none" w:sz="0" w:space="0" w:color="auto"/>
                <w:left w:val="none" w:sz="0" w:space="0" w:color="auto"/>
                <w:bottom w:val="none" w:sz="0" w:space="0" w:color="auto"/>
                <w:right w:val="none" w:sz="0" w:space="0" w:color="auto"/>
              </w:divBdr>
            </w:div>
          </w:divsChild>
        </w:div>
        <w:div w:id="1380740552">
          <w:marLeft w:val="0"/>
          <w:marRight w:val="0"/>
          <w:marTop w:val="0"/>
          <w:marBottom w:val="0"/>
          <w:divBdr>
            <w:top w:val="none" w:sz="0" w:space="0" w:color="auto"/>
            <w:left w:val="none" w:sz="0" w:space="0" w:color="auto"/>
            <w:bottom w:val="none" w:sz="0" w:space="0" w:color="auto"/>
            <w:right w:val="none" w:sz="0" w:space="0" w:color="auto"/>
          </w:divBdr>
          <w:divsChild>
            <w:div w:id="123277382">
              <w:marLeft w:val="0"/>
              <w:marRight w:val="0"/>
              <w:marTop w:val="0"/>
              <w:marBottom w:val="0"/>
              <w:divBdr>
                <w:top w:val="none" w:sz="0" w:space="0" w:color="auto"/>
                <w:left w:val="none" w:sz="0" w:space="0" w:color="auto"/>
                <w:bottom w:val="none" w:sz="0" w:space="0" w:color="auto"/>
                <w:right w:val="none" w:sz="0" w:space="0" w:color="auto"/>
              </w:divBdr>
            </w:div>
          </w:divsChild>
        </w:div>
        <w:div w:id="1381979711">
          <w:marLeft w:val="0"/>
          <w:marRight w:val="0"/>
          <w:marTop w:val="0"/>
          <w:marBottom w:val="0"/>
          <w:divBdr>
            <w:top w:val="none" w:sz="0" w:space="0" w:color="auto"/>
            <w:left w:val="none" w:sz="0" w:space="0" w:color="auto"/>
            <w:bottom w:val="none" w:sz="0" w:space="0" w:color="auto"/>
            <w:right w:val="none" w:sz="0" w:space="0" w:color="auto"/>
          </w:divBdr>
          <w:divsChild>
            <w:div w:id="1534228480">
              <w:marLeft w:val="0"/>
              <w:marRight w:val="0"/>
              <w:marTop w:val="0"/>
              <w:marBottom w:val="0"/>
              <w:divBdr>
                <w:top w:val="none" w:sz="0" w:space="0" w:color="auto"/>
                <w:left w:val="none" w:sz="0" w:space="0" w:color="auto"/>
                <w:bottom w:val="none" w:sz="0" w:space="0" w:color="auto"/>
                <w:right w:val="none" w:sz="0" w:space="0" w:color="auto"/>
              </w:divBdr>
            </w:div>
          </w:divsChild>
        </w:div>
        <w:div w:id="1389524526">
          <w:marLeft w:val="0"/>
          <w:marRight w:val="0"/>
          <w:marTop w:val="0"/>
          <w:marBottom w:val="0"/>
          <w:divBdr>
            <w:top w:val="none" w:sz="0" w:space="0" w:color="auto"/>
            <w:left w:val="none" w:sz="0" w:space="0" w:color="auto"/>
            <w:bottom w:val="none" w:sz="0" w:space="0" w:color="auto"/>
            <w:right w:val="none" w:sz="0" w:space="0" w:color="auto"/>
          </w:divBdr>
          <w:divsChild>
            <w:div w:id="2028292433">
              <w:marLeft w:val="0"/>
              <w:marRight w:val="0"/>
              <w:marTop w:val="0"/>
              <w:marBottom w:val="0"/>
              <w:divBdr>
                <w:top w:val="none" w:sz="0" w:space="0" w:color="auto"/>
                <w:left w:val="none" w:sz="0" w:space="0" w:color="auto"/>
                <w:bottom w:val="none" w:sz="0" w:space="0" w:color="auto"/>
                <w:right w:val="none" w:sz="0" w:space="0" w:color="auto"/>
              </w:divBdr>
            </w:div>
          </w:divsChild>
        </w:div>
        <w:div w:id="1397361611">
          <w:marLeft w:val="0"/>
          <w:marRight w:val="0"/>
          <w:marTop w:val="0"/>
          <w:marBottom w:val="0"/>
          <w:divBdr>
            <w:top w:val="none" w:sz="0" w:space="0" w:color="auto"/>
            <w:left w:val="none" w:sz="0" w:space="0" w:color="auto"/>
            <w:bottom w:val="none" w:sz="0" w:space="0" w:color="auto"/>
            <w:right w:val="none" w:sz="0" w:space="0" w:color="auto"/>
          </w:divBdr>
          <w:divsChild>
            <w:div w:id="1282492036">
              <w:marLeft w:val="0"/>
              <w:marRight w:val="0"/>
              <w:marTop w:val="0"/>
              <w:marBottom w:val="0"/>
              <w:divBdr>
                <w:top w:val="none" w:sz="0" w:space="0" w:color="auto"/>
                <w:left w:val="none" w:sz="0" w:space="0" w:color="auto"/>
                <w:bottom w:val="none" w:sz="0" w:space="0" w:color="auto"/>
                <w:right w:val="none" w:sz="0" w:space="0" w:color="auto"/>
              </w:divBdr>
            </w:div>
          </w:divsChild>
        </w:div>
        <w:div w:id="1404260722">
          <w:marLeft w:val="0"/>
          <w:marRight w:val="0"/>
          <w:marTop w:val="0"/>
          <w:marBottom w:val="0"/>
          <w:divBdr>
            <w:top w:val="none" w:sz="0" w:space="0" w:color="auto"/>
            <w:left w:val="none" w:sz="0" w:space="0" w:color="auto"/>
            <w:bottom w:val="none" w:sz="0" w:space="0" w:color="auto"/>
            <w:right w:val="none" w:sz="0" w:space="0" w:color="auto"/>
          </w:divBdr>
          <w:divsChild>
            <w:div w:id="392431629">
              <w:marLeft w:val="0"/>
              <w:marRight w:val="0"/>
              <w:marTop w:val="0"/>
              <w:marBottom w:val="0"/>
              <w:divBdr>
                <w:top w:val="none" w:sz="0" w:space="0" w:color="auto"/>
                <w:left w:val="none" w:sz="0" w:space="0" w:color="auto"/>
                <w:bottom w:val="none" w:sz="0" w:space="0" w:color="auto"/>
                <w:right w:val="none" w:sz="0" w:space="0" w:color="auto"/>
              </w:divBdr>
            </w:div>
          </w:divsChild>
        </w:div>
        <w:div w:id="1407847698">
          <w:marLeft w:val="0"/>
          <w:marRight w:val="0"/>
          <w:marTop w:val="0"/>
          <w:marBottom w:val="0"/>
          <w:divBdr>
            <w:top w:val="none" w:sz="0" w:space="0" w:color="auto"/>
            <w:left w:val="none" w:sz="0" w:space="0" w:color="auto"/>
            <w:bottom w:val="none" w:sz="0" w:space="0" w:color="auto"/>
            <w:right w:val="none" w:sz="0" w:space="0" w:color="auto"/>
          </w:divBdr>
          <w:divsChild>
            <w:div w:id="1551068420">
              <w:marLeft w:val="0"/>
              <w:marRight w:val="0"/>
              <w:marTop w:val="0"/>
              <w:marBottom w:val="0"/>
              <w:divBdr>
                <w:top w:val="none" w:sz="0" w:space="0" w:color="auto"/>
                <w:left w:val="none" w:sz="0" w:space="0" w:color="auto"/>
                <w:bottom w:val="none" w:sz="0" w:space="0" w:color="auto"/>
                <w:right w:val="none" w:sz="0" w:space="0" w:color="auto"/>
              </w:divBdr>
            </w:div>
          </w:divsChild>
        </w:div>
        <w:div w:id="1428040402">
          <w:marLeft w:val="0"/>
          <w:marRight w:val="0"/>
          <w:marTop w:val="0"/>
          <w:marBottom w:val="0"/>
          <w:divBdr>
            <w:top w:val="none" w:sz="0" w:space="0" w:color="auto"/>
            <w:left w:val="none" w:sz="0" w:space="0" w:color="auto"/>
            <w:bottom w:val="none" w:sz="0" w:space="0" w:color="auto"/>
            <w:right w:val="none" w:sz="0" w:space="0" w:color="auto"/>
          </w:divBdr>
          <w:divsChild>
            <w:div w:id="899097371">
              <w:marLeft w:val="0"/>
              <w:marRight w:val="0"/>
              <w:marTop w:val="0"/>
              <w:marBottom w:val="0"/>
              <w:divBdr>
                <w:top w:val="none" w:sz="0" w:space="0" w:color="auto"/>
                <w:left w:val="none" w:sz="0" w:space="0" w:color="auto"/>
                <w:bottom w:val="none" w:sz="0" w:space="0" w:color="auto"/>
                <w:right w:val="none" w:sz="0" w:space="0" w:color="auto"/>
              </w:divBdr>
            </w:div>
          </w:divsChild>
        </w:div>
        <w:div w:id="1432966813">
          <w:marLeft w:val="0"/>
          <w:marRight w:val="0"/>
          <w:marTop w:val="0"/>
          <w:marBottom w:val="0"/>
          <w:divBdr>
            <w:top w:val="none" w:sz="0" w:space="0" w:color="auto"/>
            <w:left w:val="none" w:sz="0" w:space="0" w:color="auto"/>
            <w:bottom w:val="none" w:sz="0" w:space="0" w:color="auto"/>
            <w:right w:val="none" w:sz="0" w:space="0" w:color="auto"/>
          </w:divBdr>
          <w:divsChild>
            <w:div w:id="116996723">
              <w:marLeft w:val="0"/>
              <w:marRight w:val="0"/>
              <w:marTop w:val="0"/>
              <w:marBottom w:val="0"/>
              <w:divBdr>
                <w:top w:val="none" w:sz="0" w:space="0" w:color="auto"/>
                <w:left w:val="none" w:sz="0" w:space="0" w:color="auto"/>
                <w:bottom w:val="none" w:sz="0" w:space="0" w:color="auto"/>
                <w:right w:val="none" w:sz="0" w:space="0" w:color="auto"/>
              </w:divBdr>
            </w:div>
          </w:divsChild>
        </w:div>
        <w:div w:id="1436830659">
          <w:marLeft w:val="0"/>
          <w:marRight w:val="0"/>
          <w:marTop w:val="0"/>
          <w:marBottom w:val="0"/>
          <w:divBdr>
            <w:top w:val="none" w:sz="0" w:space="0" w:color="auto"/>
            <w:left w:val="none" w:sz="0" w:space="0" w:color="auto"/>
            <w:bottom w:val="none" w:sz="0" w:space="0" w:color="auto"/>
            <w:right w:val="none" w:sz="0" w:space="0" w:color="auto"/>
          </w:divBdr>
          <w:divsChild>
            <w:div w:id="1680808841">
              <w:marLeft w:val="0"/>
              <w:marRight w:val="0"/>
              <w:marTop w:val="0"/>
              <w:marBottom w:val="0"/>
              <w:divBdr>
                <w:top w:val="none" w:sz="0" w:space="0" w:color="auto"/>
                <w:left w:val="none" w:sz="0" w:space="0" w:color="auto"/>
                <w:bottom w:val="none" w:sz="0" w:space="0" w:color="auto"/>
                <w:right w:val="none" w:sz="0" w:space="0" w:color="auto"/>
              </w:divBdr>
            </w:div>
          </w:divsChild>
        </w:div>
        <w:div w:id="1440294021">
          <w:marLeft w:val="0"/>
          <w:marRight w:val="0"/>
          <w:marTop w:val="0"/>
          <w:marBottom w:val="0"/>
          <w:divBdr>
            <w:top w:val="none" w:sz="0" w:space="0" w:color="auto"/>
            <w:left w:val="none" w:sz="0" w:space="0" w:color="auto"/>
            <w:bottom w:val="none" w:sz="0" w:space="0" w:color="auto"/>
            <w:right w:val="none" w:sz="0" w:space="0" w:color="auto"/>
          </w:divBdr>
          <w:divsChild>
            <w:div w:id="1213880879">
              <w:marLeft w:val="0"/>
              <w:marRight w:val="0"/>
              <w:marTop w:val="0"/>
              <w:marBottom w:val="0"/>
              <w:divBdr>
                <w:top w:val="none" w:sz="0" w:space="0" w:color="auto"/>
                <w:left w:val="none" w:sz="0" w:space="0" w:color="auto"/>
                <w:bottom w:val="none" w:sz="0" w:space="0" w:color="auto"/>
                <w:right w:val="none" w:sz="0" w:space="0" w:color="auto"/>
              </w:divBdr>
            </w:div>
          </w:divsChild>
        </w:div>
        <w:div w:id="1454206033">
          <w:marLeft w:val="0"/>
          <w:marRight w:val="0"/>
          <w:marTop w:val="0"/>
          <w:marBottom w:val="0"/>
          <w:divBdr>
            <w:top w:val="none" w:sz="0" w:space="0" w:color="auto"/>
            <w:left w:val="none" w:sz="0" w:space="0" w:color="auto"/>
            <w:bottom w:val="none" w:sz="0" w:space="0" w:color="auto"/>
            <w:right w:val="none" w:sz="0" w:space="0" w:color="auto"/>
          </w:divBdr>
          <w:divsChild>
            <w:div w:id="1309046504">
              <w:marLeft w:val="0"/>
              <w:marRight w:val="0"/>
              <w:marTop w:val="0"/>
              <w:marBottom w:val="0"/>
              <w:divBdr>
                <w:top w:val="none" w:sz="0" w:space="0" w:color="auto"/>
                <w:left w:val="none" w:sz="0" w:space="0" w:color="auto"/>
                <w:bottom w:val="none" w:sz="0" w:space="0" w:color="auto"/>
                <w:right w:val="none" w:sz="0" w:space="0" w:color="auto"/>
              </w:divBdr>
            </w:div>
          </w:divsChild>
        </w:div>
        <w:div w:id="1454905768">
          <w:marLeft w:val="0"/>
          <w:marRight w:val="0"/>
          <w:marTop w:val="0"/>
          <w:marBottom w:val="0"/>
          <w:divBdr>
            <w:top w:val="none" w:sz="0" w:space="0" w:color="auto"/>
            <w:left w:val="none" w:sz="0" w:space="0" w:color="auto"/>
            <w:bottom w:val="none" w:sz="0" w:space="0" w:color="auto"/>
            <w:right w:val="none" w:sz="0" w:space="0" w:color="auto"/>
          </w:divBdr>
          <w:divsChild>
            <w:div w:id="725837323">
              <w:marLeft w:val="0"/>
              <w:marRight w:val="0"/>
              <w:marTop w:val="0"/>
              <w:marBottom w:val="0"/>
              <w:divBdr>
                <w:top w:val="none" w:sz="0" w:space="0" w:color="auto"/>
                <w:left w:val="none" w:sz="0" w:space="0" w:color="auto"/>
                <w:bottom w:val="none" w:sz="0" w:space="0" w:color="auto"/>
                <w:right w:val="none" w:sz="0" w:space="0" w:color="auto"/>
              </w:divBdr>
            </w:div>
          </w:divsChild>
        </w:div>
        <w:div w:id="1462722341">
          <w:marLeft w:val="0"/>
          <w:marRight w:val="0"/>
          <w:marTop w:val="0"/>
          <w:marBottom w:val="0"/>
          <w:divBdr>
            <w:top w:val="none" w:sz="0" w:space="0" w:color="auto"/>
            <w:left w:val="none" w:sz="0" w:space="0" w:color="auto"/>
            <w:bottom w:val="none" w:sz="0" w:space="0" w:color="auto"/>
            <w:right w:val="none" w:sz="0" w:space="0" w:color="auto"/>
          </w:divBdr>
          <w:divsChild>
            <w:div w:id="1375808083">
              <w:marLeft w:val="0"/>
              <w:marRight w:val="0"/>
              <w:marTop w:val="0"/>
              <w:marBottom w:val="0"/>
              <w:divBdr>
                <w:top w:val="none" w:sz="0" w:space="0" w:color="auto"/>
                <w:left w:val="none" w:sz="0" w:space="0" w:color="auto"/>
                <w:bottom w:val="none" w:sz="0" w:space="0" w:color="auto"/>
                <w:right w:val="none" w:sz="0" w:space="0" w:color="auto"/>
              </w:divBdr>
            </w:div>
          </w:divsChild>
        </w:div>
        <w:div w:id="1464419056">
          <w:marLeft w:val="0"/>
          <w:marRight w:val="0"/>
          <w:marTop w:val="0"/>
          <w:marBottom w:val="0"/>
          <w:divBdr>
            <w:top w:val="none" w:sz="0" w:space="0" w:color="auto"/>
            <w:left w:val="none" w:sz="0" w:space="0" w:color="auto"/>
            <w:bottom w:val="none" w:sz="0" w:space="0" w:color="auto"/>
            <w:right w:val="none" w:sz="0" w:space="0" w:color="auto"/>
          </w:divBdr>
          <w:divsChild>
            <w:div w:id="1921523086">
              <w:marLeft w:val="0"/>
              <w:marRight w:val="0"/>
              <w:marTop w:val="0"/>
              <w:marBottom w:val="0"/>
              <w:divBdr>
                <w:top w:val="none" w:sz="0" w:space="0" w:color="auto"/>
                <w:left w:val="none" w:sz="0" w:space="0" w:color="auto"/>
                <w:bottom w:val="none" w:sz="0" w:space="0" w:color="auto"/>
                <w:right w:val="none" w:sz="0" w:space="0" w:color="auto"/>
              </w:divBdr>
            </w:div>
          </w:divsChild>
        </w:div>
        <w:div w:id="1478834764">
          <w:marLeft w:val="0"/>
          <w:marRight w:val="0"/>
          <w:marTop w:val="0"/>
          <w:marBottom w:val="0"/>
          <w:divBdr>
            <w:top w:val="none" w:sz="0" w:space="0" w:color="auto"/>
            <w:left w:val="none" w:sz="0" w:space="0" w:color="auto"/>
            <w:bottom w:val="none" w:sz="0" w:space="0" w:color="auto"/>
            <w:right w:val="none" w:sz="0" w:space="0" w:color="auto"/>
          </w:divBdr>
          <w:divsChild>
            <w:div w:id="1538931578">
              <w:marLeft w:val="0"/>
              <w:marRight w:val="0"/>
              <w:marTop w:val="0"/>
              <w:marBottom w:val="0"/>
              <w:divBdr>
                <w:top w:val="none" w:sz="0" w:space="0" w:color="auto"/>
                <w:left w:val="none" w:sz="0" w:space="0" w:color="auto"/>
                <w:bottom w:val="none" w:sz="0" w:space="0" w:color="auto"/>
                <w:right w:val="none" w:sz="0" w:space="0" w:color="auto"/>
              </w:divBdr>
            </w:div>
          </w:divsChild>
        </w:div>
        <w:div w:id="1489252025">
          <w:marLeft w:val="0"/>
          <w:marRight w:val="0"/>
          <w:marTop w:val="0"/>
          <w:marBottom w:val="0"/>
          <w:divBdr>
            <w:top w:val="none" w:sz="0" w:space="0" w:color="auto"/>
            <w:left w:val="none" w:sz="0" w:space="0" w:color="auto"/>
            <w:bottom w:val="none" w:sz="0" w:space="0" w:color="auto"/>
            <w:right w:val="none" w:sz="0" w:space="0" w:color="auto"/>
          </w:divBdr>
          <w:divsChild>
            <w:div w:id="888879801">
              <w:marLeft w:val="0"/>
              <w:marRight w:val="0"/>
              <w:marTop w:val="0"/>
              <w:marBottom w:val="0"/>
              <w:divBdr>
                <w:top w:val="none" w:sz="0" w:space="0" w:color="auto"/>
                <w:left w:val="none" w:sz="0" w:space="0" w:color="auto"/>
                <w:bottom w:val="none" w:sz="0" w:space="0" w:color="auto"/>
                <w:right w:val="none" w:sz="0" w:space="0" w:color="auto"/>
              </w:divBdr>
            </w:div>
          </w:divsChild>
        </w:div>
        <w:div w:id="1490633612">
          <w:marLeft w:val="0"/>
          <w:marRight w:val="0"/>
          <w:marTop w:val="0"/>
          <w:marBottom w:val="0"/>
          <w:divBdr>
            <w:top w:val="none" w:sz="0" w:space="0" w:color="auto"/>
            <w:left w:val="none" w:sz="0" w:space="0" w:color="auto"/>
            <w:bottom w:val="none" w:sz="0" w:space="0" w:color="auto"/>
            <w:right w:val="none" w:sz="0" w:space="0" w:color="auto"/>
          </w:divBdr>
          <w:divsChild>
            <w:div w:id="244194395">
              <w:marLeft w:val="0"/>
              <w:marRight w:val="0"/>
              <w:marTop w:val="0"/>
              <w:marBottom w:val="0"/>
              <w:divBdr>
                <w:top w:val="none" w:sz="0" w:space="0" w:color="auto"/>
                <w:left w:val="none" w:sz="0" w:space="0" w:color="auto"/>
                <w:bottom w:val="none" w:sz="0" w:space="0" w:color="auto"/>
                <w:right w:val="none" w:sz="0" w:space="0" w:color="auto"/>
              </w:divBdr>
            </w:div>
          </w:divsChild>
        </w:div>
        <w:div w:id="1509365918">
          <w:marLeft w:val="0"/>
          <w:marRight w:val="0"/>
          <w:marTop w:val="0"/>
          <w:marBottom w:val="0"/>
          <w:divBdr>
            <w:top w:val="none" w:sz="0" w:space="0" w:color="auto"/>
            <w:left w:val="none" w:sz="0" w:space="0" w:color="auto"/>
            <w:bottom w:val="none" w:sz="0" w:space="0" w:color="auto"/>
            <w:right w:val="none" w:sz="0" w:space="0" w:color="auto"/>
          </w:divBdr>
          <w:divsChild>
            <w:div w:id="1810323721">
              <w:marLeft w:val="0"/>
              <w:marRight w:val="0"/>
              <w:marTop w:val="0"/>
              <w:marBottom w:val="0"/>
              <w:divBdr>
                <w:top w:val="none" w:sz="0" w:space="0" w:color="auto"/>
                <w:left w:val="none" w:sz="0" w:space="0" w:color="auto"/>
                <w:bottom w:val="none" w:sz="0" w:space="0" w:color="auto"/>
                <w:right w:val="none" w:sz="0" w:space="0" w:color="auto"/>
              </w:divBdr>
            </w:div>
          </w:divsChild>
        </w:div>
        <w:div w:id="1518304826">
          <w:marLeft w:val="0"/>
          <w:marRight w:val="0"/>
          <w:marTop w:val="0"/>
          <w:marBottom w:val="0"/>
          <w:divBdr>
            <w:top w:val="none" w:sz="0" w:space="0" w:color="auto"/>
            <w:left w:val="none" w:sz="0" w:space="0" w:color="auto"/>
            <w:bottom w:val="none" w:sz="0" w:space="0" w:color="auto"/>
            <w:right w:val="none" w:sz="0" w:space="0" w:color="auto"/>
          </w:divBdr>
          <w:divsChild>
            <w:div w:id="1893496032">
              <w:marLeft w:val="0"/>
              <w:marRight w:val="0"/>
              <w:marTop w:val="0"/>
              <w:marBottom w:val="0"/>
              <w:divBdr>
                <w:top w:val="none" w:sz="0" w:space="0" w:color="auto"/>
                <w:left w:val="none" w:sz="0" w:space="0" w:color="auto"/>
                <w:bottom w:val="none" w:sz="0" w:space="0" w:color="auto"/>
                <w:right w:val="none" w:sz="0" w:space="0" w:color="auto"/>
              </w:divBdr>
            </w:div>
          </w:divsChild>
        </w:div>
        <w:div w:id="1519076701">
          <w:marLeft w:val="0"/>
          <w:marRight w:val="0"/>
          <w:marTop w:val="0"/>
          <w:marBottom w:val="0"/>
          <w:divBdr>
            <w:top w:val="none" w:sz="0" w:space="0" w:color="auto"/>
            <w:left w:val="none" w:sz="0" w:space="0" w:color="auto"/>
            <w:bottom w:val="none" w:sz="0" w:space="0" w:color="auto"/>
            <w:right w:val="none" w:sz="0" w:space="0" w:color="auto"/>
          </w:divBdr>
          <w:divsChild>
            <w:div w:id="329602063">
              <w:marLeft w:val="0"/>
              <w:marRight w:val="0"/>
              <w:marTop w:val="0"/>
              <w:marBottom w:val="0"/>
              <w:divBdr>
                <w:top w:val="none" w:sz="0" w:space="0" w:color="auto"/>
                <w:left w:val="none" w:sz="0" w:space="0" w:color="auto"/>
                <w:bottom w:val="none" w:sz="0" w:space="0" w:color="auto"/>
                <w:right w:val="none" w:sz="0" w:space="0" w:color="auto"/>
              </w:divBdr>
            </w:div>
          </w:divsChild>
        </w:div>
        <w:div w:id="1521048113">
          <w:marLeft w:val="0"/>
          <w:marRight w:val="0"/>
          <w:marTop w:val="0"/>
          <w:marBottom w:val="0"/>
          <w:divBdr>
            <w:top w:val="none" w:sz="0" w:space="0" w:color="auto"/>
            <w:left w:val="none" w:sz="0" w:space="0" w:color="auto"/>
            <w:bottom w:val="none" w:sz="0" w:space="0" w:color="auto"/>
            <w:right w:val="none" w:sz="0" w:space="0" w:color="auto"/>
          </w:divBdr>
          <w:divsChild>
            <w:div w:id="1637953952">
              <w:marLeft w:val="0"/>
              <w:marRight w:val="0"/>
              <w:marTop w:val="0"/>
              <w:marBottom w:val="0"/>
              <w:divBdr>
                <w:top w:val="none" w:sz="0" w:space="0" w:color="auto"/>
                <w:left w:val="none" w:sz="0" w:space="0" w:color="auto"/>
                <w:bottom w:val="none" w:sz="0" w:space="0" w:color="auto"/>
                <w:right w:val="none" w:sz="0" w:space="0" w:color="auto"/>
              </w:divBdr>
            </w:div>
          </w:divsChild>
        </w:div>
        <w:div w:id="1527522871">
          <w:marLeft w:val="0"/>
          <w:marRight w:val="0"/>
          <w:marTop w:val="0"/>
          <w:marBottom w:val="0"/>
          <w:divBdr>
            <w:top w:val="none" w:sz="0" w:space="0" w:color="auto"/>
            <w:left w:val="none" w:sz="0" w:space="0" w:color="auto"/>
            <w:bottom w:val="none" w:sz="0" w:space="0" w:color="auto"/>
            <w:right w:val="none" w:sz="0" w:space="0" w:color="auto"/>
          </w:divBdr>
          <w:divsChild>
            <w:div w:id="476462797">
              <w:marLeft w:val="0"/>
              <w:marRight w:val="0"/>
              <w:marTop w:val="0"/>
              <w:marBottom w:val="0"/>
              <w:divBdr>
                <w:top w:val="none" w:sz="0" w:space="0" w:color="auto"/>
                <w:left w:val="none" w:sz="0" w:space="0" w:color="auto"/>
                <w:bottom w:val="none" w:sz="0" w:space="0" w:color="auto"/>
                <w:right w:val="none" w:sz="0" w:space="0" w:color="auto"/>
              </w:divBdr>
            </w:div>
          </w:divsChild>
        </w:div>
        <w:div w:id="1539001533">
          <w:marLeft w:val="0"/>
          <w:marRight w:val="0"/>
          <w:marTop w:val="0"/>
          <w:marBottom w:val="0"/>
          <w:divBdr>
            <w:top w:val="none" w:sz="0" w:space="0" w:color="auto"/>
            <w:left w:val="none" w:sz="0" w:space="0" w:color="auto"/>
            <w:bottom w:val="none" w:sz="0" w:space="0" w:color="auto"/>
            <w:right w:val="none" w:sz="0" w:space="0" w:color="auto"/>
          </w:divBdr>
          <w:divsChild>
            <w:div w:id="260915624">
              <w:marLeft w:val="0"/>
              <w:marRight w:val="0"/>
              <w:marTop w:val="0"/>
              <w:marBottom w:val="0"/>
              <w:divBdr>
                <w:top w:val="none" w:sz="0" w:space="0" w:color="auto"/>
                <w:left w:val="none" w:sz="0" w:space="0" w:color="auto"/>
                <w:bottom w:val="none" w:sz="0" w:space="0" w:color="auto"/>
                <w:right w:val="none" w:sz="0" w:space="0" w:color="auto"/>
              </w:divBdr>
            </w:div>
          </w:divsChild>
        </w:div>
        <w:div w:id="1552303270">
          <w:marLeft w:val="0"/>
          <w:marRight w:val="0"/>
          <w:marTop w:val="0"/>
          <w:marBottom w:val="0"/>
          <w:divBdr>
            <w:top w:val="none" w:sz="0" w:space="0" w:color="auto"/>
            <w:left w:val="none" w:sz="0" w:space="0" w:color="auto"/>
            <w:bottom w:val="none" w:sz="0" w:space="0" w:color="auto"/>
            <w:right w:val="none" w:sz="0" w:space="0" w:color="auto"/>
          </w:divBdr>
          <w:divsChild>
            <w:div w:id="694385972">
              <w:marLeft w:val="0"/>
              <w:marRight w:val="0"/>
              <w:marTop w:val="0"/>
              <w:marBottom w:val="0"/>
              <w:divBdr>
                <w:top w:val="none" w:sz="0" w:space="0" w:color="auto"/>
                <w:left w:val="none" w:sz="0" w:space="0" w:color="auto"/>
                <w:bottom w:val="none" w:sz="0" w:space="0" w:color="auto"/>
                <w:right w:val="none" w:sz="0" w:space="0" w:color="auto"/>
              </w:divBdr>
            </w:div>
          </w:divsChild>
        </w:div>
        <w:div w:id="1554074568">
          <w:marLeft w:val="0"/>
          <w:marRight w:val="0"/>
          <w:marTop w:val="0"/>
          <w:marBottom w:val="0"/>
          <w:divBdr>
            <w:top w:val="none" w:sz="0" w:space="0" w:color="auto"/>
            <w:left w:val="none" w:sz="0" w:space="0" w:color="auto"/>
            <w:bottom w:val="none" w:sz="0" w:space="0" w:color="auto"/>
            <w:right w:val="none" w:sz="0" w:space="0" w:color="auto"/>
          </w:divBdr>
          <w:divsChild>
            <w:div w:id="484974420">
              <w:marLeft w:val="0"/>
              <w:marRight w:val="0"/>
              <w:marTop w:val="0"/>
              <w:marBottom w:val="0"/>
              <w:divBdr>
                <w:top w:val="none" w:sz="0" w:space="0" w:color="auto"/>
                <w:left w:val="none" w:sz="0" w:space="0" w:color="auto"/>
                <w:bottom w:val="none" w:sz="0" w:space="0" w:color="auto"/>
                <w:right w:val="none" w:sz="0" w:space="0" w:color="auto"/>
              </w:divBdr>
            </w:div>
          </w:divsChild>
        </w:div>
        <w:div w:id="1554736651">
          <w:marLeft w:val="0"/>
          <w:marRight w:val="0"/>
          <w:marTop w:val="0"/>
          <w:marBottom w:val="0"/>
          <w:divBdr>
            <w:top w:val="none" w:sz="0" w:space="0" w:color="auto"/>
            <w:left w:val="none" w:sz="0" w:space="0" w:color="auto"/>
            <w:bottom w:val="none" w:sz="0" w:space="0" w:color="auto"/>
            <w:right w:val="none" w:sz="0" w:space="0" w:color="auto"/>
          </w:divBdr>
          <w:divsChild>
            <w:div w:id="1942295219">
              <w:marLeft w:val="0"/>
              <w:marRight w:val="0"/>
              <w:marTop w:val="0"/>
              <w:marBottom w:val="0"/>
              <w:divBdr>
                <w:top w:val="none" w:sz="0" w:space="0" w:color="auto"/>
                <w:left w:val="none" w:sz="0" w:space="0" w:color="auto"/>
                <w:bottom w:val="none" w:sz="0" w:space="0" w:color="auto"/>
                <w:right w:val="none" w:sz="0" w:space="0" w:color="auto"/>
              </w:divBdr>
            </w:div>
          </w:divsChild>
        </w:div>
        <w:div w:id="1557862843">
          <w:marLeft w:val="0"/>
          <w:marRight w:val="0"/>
          <w:marTop w:val="0"/>
          <w:marBottom w:val="0"/>
          <w:divBdr>
            <w:top w:val="none" w:sz="0" w:space="0" w:color="auto"/>
            <w:left w:val="none" w:sz="0" w:space="0" w:color="auto"/>
            <w:bottom w:val="none" w:sz="0" w:space="0" w:color="auto"/>
            <w:right w:val="none" w:sz="0" w:space="0" w:color="auto"/>
          </w:divBdr>
          <w:divsChild>
            <w:div w:id="561407192">
              <w:marLeft w:val="0"/>
              <w:marRight w:val="0"/>
              <w:marTop w:val="0"/>
              <w:marBottom w:val="0"/>
              <w:divBdr>
                <w:top w:val="none" w:sz="0" w:space="0" w:color="auto"/>
                <w:left w:val="none" w:sz="0" w:space="0" w:color="auto"/>
                <w:bottom w:val="none" w:sz="0" w:space="0" w:color="auto"/>
                <w:right w:val="none" w:sz="0" w:space="0" w:color="auto"/>
              </w:divBdr>
            </w:div>
          </w:divsChild>
        </w:div>
        <w:div w:id="1563981120">
          <w:marLeft w:val="0"/>
          <w:marRight w:val="0"/>
          <w:marTop w:val="0"/>
          <w:marBottom w:val="0"/>
          <w:divBdr>
            <w:top w:val="none" w:sz="0" w:space="0" w:color="auto"/>
            <w:left w:val="none" w:sz="0" w:space="0" w:color="auto"/>
            <w:bottom w:val="none" w:sz="0" w:space="0" w:color="auto"/>
            <w:right w:val="none" w:sz="0" w:space="0" w:color="auto"/>
          </w:divBdr>
          <w:divsChild>
            <w:div w:id="1695617848">
              <w:marLeft w:val="0"/>
              <w:marRight w:val="0"/>
              <w:marTop w:val="0"/>
              <w:marBottom w:val="0"/>
              <w:divBdr>
                <w:top w:val="none" w:sz="0" w:space="0" w:color="auto"/>
                <w:left w:val="none" w:sz="0" w:space="0" w:color="auto"/>
                <w:bottom w:val="none" w:sz="0" w:space="0" w:color="auto"/>
                <w:right w:val="none" w:sz="0" w:space="0" w:color="auto"/>
              </w:divBdr>
            </w:div>
          </w:divsChild>
        </w:div>
        <w:div w:id="1568301001">
          <w:marLeft w:val="0"/>
          <w:marRight w:val="0"/>
          <w:marTop w:val="0"/>
          <w:marBottom w:val="0"/>
          <w:divBdr>
            <w:top w:val="none" w:sz="0" w:space="0" w:color="auto"/>
            <w:left w:val="none" w:sz="0" w:space="0" w:color="auto"/>
            <w:bottom w:val="none" w:sz="0" w:space="0" w:color="auto"/>
            <w:right w:val="none" w:sz="0" w:space="0" w:color="auto"/>
          </w:divBdr>
          <w:divsChild>
            <w:div w:id="1061094162">
              <w:marLeft w:val="0"/>
              <w:marRight w:val="0"/>
              <w:marTop w:val="0"/>
              <w:marBottom w:val="0"/>
              <w:divBdr>
                <w:top w:val="none" w:sz="0" w:space="0" w:color="auto"/>
                <w:left w:val="none" w:sz="0" w:space="0" w:color="auto"/>
                <w:bottom w:val="none" w:sz="0" w:space="0" w:color="auto"/>
                <w:right w:val="none" w:sz="0" w:space="0" w:color="auto"/>
              </w:divBdr>
            </w:div>
          </w:divsChild>
        </w:div>
        <w:div w:id="1569460352">
          <w:marLeft w:val="0"/>
          <w:marRight w:val="0"/>
          <w:marTop w:val="0"/>
          <w:marBottom w:val="0"/>
          <w:divBdr>
            <w:top w:val="none" w:sz="0" w:space="0" w:color="auto"/>
            <w:left w:val="none" w:sz="0" w:space="0" w:color="auto"/>
            <w:bottom w:val="none" w:sz="0" w:space="0" w:color="auto"/>
            <w:right w:val="none" w:sz="0" w:space="0" w:color="auto"/>
          </w:divBdr>
          <w:divsChild>
            <w:div w:id="41907724">
              <w:marLeft w:val="0"/>
              <w:marRight w:val="0"/>
              <w:marTop w:val="0"/>
              <w:marBottom w:val="0"/>
              <w:divBdr>
                <w:top w:val="none" w:sz="0" w:space="0" w:color="auto"/>
                <w:left w:val="none" w:sz="0" w:space="0" w:color="auto"/>
                <w:bottom w:val="none" w:sz="0" w:space="0" w:color="auto"/>
                <w:right w:val="none" w:sz="0" w:space="0" w:color="auto"/>
              </w:divBdr>
            </w:div>
          </w:divsChild>
        </w:div>
        <w:div w:id="1570187128">
          <w:marLeft w:val="0"/>
          <w:marRight w:val="0"/>
          <w:marTop w:val="0"/>
          <w:marBottom w:val="0"/>
          <w:divBdr>
            <w:top w:val="none" w:sz="0" w:space="0" w:color="auto"/>
            <w:left w:val="none" w:sz="0" w:space="0" w:color="auto"/>
            <w:bottom w:val="none" w:sz="0" w:space="0" w:color="auto"/>
            <w:right w:val="none" w:sz="0" w:space="0" w:color="auto"/>
          </w:divBdr>
          <w:divsChild>
            <w:div w:id="1354189885">
              <w:marLeft w:val="0"/>
              <w:marRight w:val="0"/>
              <w:marTop w:val="0"/>
              <w:marBottom w:val="0"/>
              <w:divBdr>
                <w:top w:val="none" w:sz="0" w:space="0" w:color="auto"/>
                <w:left w:val="none" w:sz="0" w:space="0" w:color="auto"/>
                <w:bottom w:val="none" w:sz="0" w:space="0" w:color="auto"/>
                <w:right w:val="none" w:sz="0" w:space="0" w:color="auto"/>
              </w:divBdr>
            </w:div>
          </w:divsChild>
        </w:div>
        <w:div w:id="1574392683">
          <w:marLeft w:val="0"/>
          <w:marRight w:val="0"/>
          <w:marTop w:val="0"/>
          <w:marBottom w:val="0"/>
          <w:divBdr>
            <w:top w:val="none" w:sz="0" w:space="0" w:color="auto"/>
            <w:left w:val="none" w:sz="0" w:space="0" w:color="auto"/>
            <w:bottom w:val="none" w:sz="0" w:space="0" w:color="auto"/>
            <w:right w:val="none" w:sz="0" w:space="0" w:color="auto"/>
          </w:divBdr>
          <w:divsChild>
            <w:div w:id="2043170060">
              <w:marLeft w:val="0"/>
              <w:marRight w:val="0"/>
              <w:marTop w:val="0"/>
              <w:marBottom w:val="0"/>
              <w:divBdr>
                <w:top w:val="none" w:sz="0" w:space="0" w:color="auto"/>
                <w:left w:val="none" w:sz="0" w:space="0" w:color="auto"/>
                <w:bottom w:val="none" w:sz="0" w:space="0" w:color="auto"/>
                <w:right w:val="none" w:sz="0" w:space="0" w:color="auto"/>
              </w:divBdr>
            </w:div>
          </w:divsChild>
        </w:div>
        <w:div w:id="1582131178">
          <w:marLeft w:val="0"/>
          <w:marRight w:val="0"/>
          <w:marTop w:val="0"/>
          <w:marBottom w:val="0"/>
          <w:divBdr>
            <w:top w:val="none" w:sz="0" w:space="0" w:color="auto"/>
            <w:left w:val="none" w:sz="0" w:space="0" w:color="auto"/>
            <w:bottom w:val="none" w:sz="0" w:space="0" w:color="auto"/>
            <w:right w:val="none" w:sz="0" w:space="0" w:color="auto"/>
          </w:divBdr>
          <w:divsChild>
            <w:div w:id="1676491155">
              <w:marLeft w:val="0"/>
              <w:marRight w:val="0"/>
              <w:marTop w:val="0"/>
              <w:marBottom w:val="0"/>
              <w:divBdr>
                <w:top w:val="none" w:sz="0" w:space="0" w:color="auto"/>
                <w:left w:val="none" w:sz="0" w:space="0" w:color="auto"/>
                <w:bottom w:val="none" w:sz="0" w:space="0" w:color="auto"/>
                <w:right w:val="none" w:sz="0" w:space="0" w:color="auto"/>
              </w:divBdr>
            </w:div>
          </w:divsChild>
        </w:div>
        <w:div w:id="1582836612">
          <w:marLeft w:val="0"/>
          <w:marRight w:val="0"/>
          <w:marTop w:val="0"/>
          <w:marBottom w:val="0"/>
          <w:divBdr>
            <w:top w:val="none" w:sz="0" w:space="0" w:color="auto"/>
            <w:left w:val="none" w:sz="0" w:space="0" w:color="auto"/>
            <w:bottom w:val="none" w:sz="0" w:space="0" w:color="auto"/>
            <w:right w:val="none" w:sz="0" w:space="0" w:color="auto"/>
          </w:divBdr>
          <w:divsChild>
            <w:div w:id="1423333618">
              <w:marLeft w:val="0"/>
              <w:marRight w:val="0"/>
              <w:marTop w:val="0"/>
              <w:marBottom w:val="0"/>
              <w:divBdr>
                <w:top w:val="none" w:sz="0" w:space="0" w:color="auto"/>
                <w:left w:val="none" w:sz="0" w:space="0" w:color="auto"/>
                <w:bottom w:val="none" w:sz="0" w:space="0" w:color="auto"/>
                <w:right w:val="none" w:sz="0" w:space="0" w:color="auto"/>
              </w:divBdr>
            </w:div>
          </w:divsChild>
        </w:div>
        <w:div w:id="1606964621">
          <w:marLeft w:val="0"/>
          <w:marRight w:val="0"/>
          <w:marTop w:val="0"/>
          <w:marBottom w:val="0"/>
          <w:divBdr>
            <w:top w:val="none" w:sz="0" w:space="0" w:color="auto"/>
            <w:left w:val="none" w:sz="0" w:space="0" w:color="auto"/>
            <w:bottom w:val="none" w:sz="0" w:space="0" w:color="auto"/>
            <w:right w:val="none" w:sz="0" w:space="0" w:color="auto"/>
          </w:divBdr>
          <w:divsChild>
            <w:div w:id="782842142">
              <w:marLeft w:val="0"/>
              <w:marRight w:val="0"/>
              <w:marTop w:val="0"/>
              <w:marBottom w:val="0"/>
              <w:divBdr>
                <w:top w:val="none" w:sz="0" w:space="0" w:color="auto"/>
                <w:left w:val="none" w:sz="0" w:space="0" w:color="auto"/>
                <w:bottom w:val="none" w:sz="0" w:space="0" w:color="auto"/>
                <w:right w:val="none" w:sz="0" w:space="0" w:color="auto"/>
              </w:divBdr>
            </w:div>
          </w:divsChild>
        </w:div>
        <w:div w:id="1607883256">
          <w:marLeft w:val="0"/>
          <w:marRight w:val="0"/>
          <w:marTop w:val="0"/>
          <w:marBottom w:val="0"/>
          <w:divBdr>
            <w:top w:val="none" w:sz="0" w:space="0" w:color="auto"/>
            <w:left w:val="none" w:sz="0" w:space="0" w:color="auto"/>
            <w:bottom w:val="none" w:sz="0" w:space="0" w:color="auto"/>
            <w:right w:val="none" w:sz="0" w:space="0" w:color="auto"/>
          </w:divBdr>
          <w:divsChild>
            <w:div w:id="1493447609">
              <w:marLeft w:val="0"/>
              <w:marRight w:val="0"/>
              <w:marTop w:val="0"/>
              <w:marBottom w:val="0"/>
              <w:divBdr>
                <w:top w:val="none" w:sz="0" w:space="0" w:color="auto"/>
                <w:left w:val="none" w:sz="0" w:space="0" w:color="auto"/>
                <w:bottom w:val="none" w:sz="0" w:space="0" w:color="auto"/>
                <w:right w:val="none" w:sz="0" w:space="0" w:color="auto"/>
              </w:divBdr>
            </w:div>
          </w:divsChild>
        </w:div>
        <w:div w:id="1611233178">
          <w:marLeft w:val="0"/>
          <w:marRight w:val="0"/>
          <w:marTop w:val="0"/>
          <w:marBottom w:val="0"/>
          <w:divBdr>
            <w:top w:val="none" w:sz="0" w:space="0" w:color="auto"/>
            <w:left w:val="none" w:sz="0" w:space="0" w:color="auto"/>
            <w:bottom w:val="none" w:sz="0" w:space="0" w:color="auto"/>
            <w:right w:val="none" w:sz="0" w:space="0" w:color="auto"/>
          </w:divBdr>
          <w:divsChild>
            <w:div w:id="1700814367">
              <w:marLeft w:val="0"/>
              <w:marRight w:val="0"/>
              <w:marTop w:val="0"/>
              <w:marBottom w:val="0"/>
              <w:divBdr>
                <w:top w:val="none" w:sz="0" w:space="0" w:color="auto"/>
                <w:left w:val="none" w:sz="0" w:space="0" w:color="auto"/>
                <w:bottom w:val="none" w:sz="0" w:space="0" w:color="auto"/>
                <w:right w:val="none" w:sz="0" w:space="0" w:color="auto"/>
              </w:divBdr>
            </w:div>
          </w:divsChild>
        </w:div>
        <w:div w:id="1618876381">
          <w:marLeft w:val="0"/>
          <w:marRight w:val="0"/>
          <w:marTop w:val="0"/>
          <w:marBottom w:val="0"/>
          <w:divBdr>
            <w:top w:val="none" w:sz="0" w:space="0" w:color="auto"/>
            <w:left w:val="none" w:sz="0" w:space="0" w:color="auto"/>
            <w:bottom w:val="none" w:sz="0" w:space="0" w:color="auto"/>
            <w:right w:val="none" w:sz="0" w:space="0" w:color="auto"/>
          </w:divBdr>
          <w:divsChild>
            <w:div w:id="1020854491">
              <w:marLeft w:val="0"/>
              <w:marRight w:val="0"/>
              <w:marTop w:val="0"/>
              <w:marBottom w:val="0"/>
              <w:divBdr>
                <w:top w:val="none" w:sz="0" w:space="0" w:color="auto"/>
                <w:left w:val="none" w:sz="0" w:space="0" w:color="auto"/>
                <w:bottom w:val="none" w:sz="0" w:space="0" w:color="auto"/>
                <w:right w:val="none" w:sz="0" w:space="0" w:color="auto"/>
              </w:divBdr>
            </w:div>
          </w:divsChild>
        </w:div>
        <w:div w:id="1623606561">
          <w:marLeft w:val="0"/>
          <w:marRight w:val="0"/>
          <w:marTop w:val="0"/>
          <w:marBottom w:val="0"/>
          <w:divBdr>
            <w:top w:val="none" w:sz="0" w:space="0" w:color="auto"/>
            <w:left w:val="none" w:sz="0" w:space="0" w:color="auto"/>
            <w:bottom w:val="none" w:sz="0" w:space="0" w:color="auto"/>
            <w:right w:val="none" w:sz="0" w:space="0" w:color="auto"/>
          </w:divBdr>
          <w:divsChild>
            <w:div w:id="84695309">
              <w:marLeft w:val="0"/>
              <w:marRight w:val="0"/>
              <w:marTop w:val="0"/>
              <w:marBottom w:val="0"/>
              <w:divBdr>
                <w:top w:val="none" w:sz="0" w:space="0" w:color="auto"/>
                <w:left w:val="none" w:sz="0" w:space="0" w:color="auto"/>
                <w:bottom w:val="none" w:sz="0" w:space="0" w:color="auto"/>
                <w:right w:val="none" w:sz="0" w:space="0" w:color="auto"/>
              </w:divBdr>
            </w:div>
          </w:divsChild>
        </w:div>
        <w:div w:id="1642810194">
          <w:marLeft w:val="0"/>
          <w:marRight w:val="0"/>
          <w:marTop w:val="0"/>
          <w:marBottom w:val="0"/>
          <w:divBdr>
            <w:top w:val="none" w:sz="0" w:space="0" w:color="auto"/>
            <w:left w:val="none" w:sz="0" w:space="0" w:color="auto"/>
            <w:bottom w:val="none" w:sz="0" w:space="0" w:color="auto"/>
            <w:right w:val="none" w:sz="0" w:space="0" w:color="auto"/>
          </w:divBdr>
          <w:divsChild>
            <w:div w:id="1123574169">
              <w:marLeft w:val="0"/>
              <w:marRight w:val="0"/>
              <w:marTop w:val="0"/>
              <w:marBottom w:val="0"/>
              <w:divBdr>
                <w:top w:val="none" w:sz="0" w:space="0" w:color="auto"/>
                <w:left w:val="none" w:sz="0" w:space="0" w:color="auto"/>
                <w:bottom w:val="none" w:sz="0" w:space="0" w:color="auto"/>
                <w:right w:val="none" w:sz="0" w:space="0" w:color="auto"/>
              </w:divBdr>
            </w:div>
          </w:divsChild>
        </w:div>
        <w:div w:id="1647125343">
          <w:marLeft w:val="0"/>
          <w:marRight w:val="0"/>
          <w:marTop w:val="0"/>
          <w:marBottom w:val="0"/>
          <w:divBdr>
            <w:top w:val="none" w:sz="0" w:space="0" w:color="auto"/>
            <w:left w:val="none" w:sz="0" w:space="0" w:color="auto"/>
            <w:bottom w:val="none" w:sz="0" w:space="0" w:color="auto"/>
            <w:right w:val="none" w:sz="0" w:space="0" w:color="auto"/>
          </w:divBdr>
          <w:divsChild>
            <w:div w:id="1731536431">
              <w:marLeft w:val="0"/>
              <w:marRight w:val="0"/>
              <w:marTop w:val="0"/>
              <w:marBottom w:val="0"/>
              <w:divBdr>
                <w:top w:val="none" w:sz="0" w:space="0" w:color="auto"/>
                <w:left w:val="none" w:sz="0" w:space="0" w:color="auto"/>
                <w:bottom w:val="none" w:sz="0" w:space="0" w:color="auto"/>
                <w:right w:val="none" w:sz="0" w:space="0" w:color="auto"/>
              </w:divBdr>
            </w:div>
          </w:divsChild>
        </w:div>
        <w:div w:id="1647738660">
          <w:marLeft w:val="0"/>
          <w:marRight w:val="0"/>
          <w:marTop w:val="0"/>
          <w:marBottom w:val="0"/>
          <w:divBdr>
            <w:top w:val="none" w:sz="0" w:space="0" w:color="auto"/>
            <w:left w:val="none" w:sz="0" w:space="0" w:color="auto"/>
            <w:bottom w:val="none" w:sz="0" w:space="0" w:color="auto"/>
            <w:right w:val="none" w:sz="0" w:space="0" w:color="auto"/>
          </w:divBdr>
          <w:divsChild>
            <w:div w:id="1082222211">
              <w:marLeft w:val="0"/>
              <w:marRight w:val="0"/>
              <w:marTop w:val="0"/>
              <w:marBottom w:val="0"/>
              <w:divBdr>
                <w:top w:val="none" w:sz="0" w:space="0" w:color="auto"/>
                <w:left w:val="none" w:sz="0" w:space="0" w:color="auto"/>
                <w:bottom w:val="none" w:sz="0" w:space="0" w:color="auto"/>
                <w:right w:val="none" w:sz="0" w:space="0" w:color="auto"/>
              </w:divBdr>
            </w:div>
          </w:divsChild>
        </w:div>
        <w:div w:id="1653370240">
          <w:marLeft w:val="0"/>
          <w:marRight w:val="0"/>
          <w:marTop w:val="0"/>
          <w:marBottom w:val="0"/>
          <w:divBdr>
            <w:top w:val="none" w:sz="0" w:space="0" w:color="auto"/>
            <w:left w:val="none" w:sz="0" w:space="0" w:color="auto"/>
            <w:bottom w:val="none" w:sz="0" w:space="0" w:color="auto"/>
            <w:right w:val="none" w:sz="0" w:space="0" w:color="auto"/>
          </w:divBdr>
          <w:divsChild>
            <w:div w:id="604071839">
              <w:marLeft w:val="0"/>
              <w:marRight w:val="0"/>
              <w:marTop w:val="0"/>
              <w:marBottom w:val="0"/>
              <w:divBdr>
                <w:top w:val="none" w:sz="0" w:space="0" w:color="auto"/>
                <w:left w:val="none" w:sz="0" w:space="0" w:color="auto"/>
                <w:bottom w:val="none" w:sz="0" w:space="0" w:color="auto"/>
                <w:right w:val="none" w:sz="0" w:space="0" w:color="auto"/>
              </w:divBdr>
            </w:div>
          </w:divsChild>
        </w:div>
        <w:div w:id="1659185385">
          <w:marLeft w:val="0"/>
          <w:marRight w:val="0"/>
          <w:marTop w:val="0"/>
          <w:marBottom w:val="0"/>
          <w:divBdr>
            <w:top w:val="none" w:sz="0" w:space="0" w:color="auto"/>
            <w:left w:val="none" w:sz="0" w:space="0" w:color="auto"/>
            <w:bottom w:val="none" w:sz="0" w:space="0" w:color="auto"/>
            <w:right w:val="none" w:sz="0" w:space="0" w:color="auto"/>
          </w:divBdr>
          <w:divsChild>
            <w:div w:id="711468137">
              <w:marLeft w:val="0"/>
              <w:marRight w:val="0"/>
              <w:marTop w:val="0"/>
              <w:marBottom w:val="0"/>
              <w:divBdr>
                <w:top w:val="none" w:sz="0" w:space="0" w:color="auto"/>
                <w:left w:val="none" w:sz="0" w:space="0" w:color="auto"/>
                <w:bottom w:val="none" w:sz="0" w:space="0" w:color="auto"/>
                <w:right w:val="none" w:sz="0" w:space="0" w:color="auto"/>
              </w:divBdr>
            </w:div>
          </w:divsChild>
        </w:div>
        <w:div w:id="1663779654">
          <w:marLeft w:val="0"/>
          <w:marRight w:val="0"/>
          <w:marTop w:val="0"/>
          <w:marBottom w:val="0"/>
          <w:divBdr>
            <w:top w:val="none" w:sz="0" w:space="0" w:color="auto"/>
            <w:left w:val="none" w:sz="0" w:space="0" w:color="auto"/>
            <w:bottom w:val="none" w:sz="0" w:space="0" w:color="auto"/>
            <w:right w:val="none" w:sz="0" w:space="0" w:color="auto"/>
          </w:divBdr>
          <w:divsChild>
            <w:div w:id="1603032636">
              <w:marLeft w:val="0"/>
              <w:marRight w:val="0"/>
              <w:marTop w:val="0"/>
              <w:marBottom w:val="0"/>
              <w:divBdr>
                <w:top w:val="none" w:sz="0" w:space="0" w:color="auto"/>
                <w:left w:val="none" w:sz="0" w:space="0" w:color="auto"/>
                <w:bottom w:val="none" w:sz="0" w:space="0" w:color="auto"/>
                <w:right w:val="none" w:sz="0" w:space="0" w:color="auto"/>
              </w:divBdr>
            </w:div>
          </w:divsChild>
        </w:div>
        <w:div w:id="1684353355">
          <w:marLeft w:val="0"/>
          <w:marRight w:val="0"/>
          <w:marTop w:val="0"/>
          <w:marBottom w:val="0"/>
          <w:divBdr>
            <w:top w:val="none" w:sz="0" w:space="0" w:color="auto"/>
            <w:left w:val="none" w:sz="0" w:space="0" w:color="auto"/>
            <w:bottom w:val="none" w:sz="0" w:space="0" w:color="auto"/>
            <w:right w:val="none" w:sz="0" w:space="0" w:color="auto"/>
          </w:divBdr>
          <w:divsChild>
            <w:div w:id="670451276">
              <w:marLeft w:val="0"/>
              <w:marRight w:val="0"/>
              <w:marTop w:val="0"/>
              <w:marBottom w:val="0"/>
              <w:divBdr>
                <w:top w:val="none" w:sz="0" w:space="0" w:color="auto"/>
                <w:left w:val="none" w:sz="0" w:space="0" w:color="auto"/>
                <w:bottom w:val="none" w:sz="0" w:space="0" w:color="auto"/>
                <w:right w:val="none" w:sz="0" w:space="0" w:color="auto"/>
              </w:divBdr>
            </w:div>
          </w:divsChild>
        </w:div>
        <w:div w:id="1698391275">
          <w:marLeft w:val="0"/>
          <w:marRight w:val="0"/>
          <w:marTop w:val="0"/>
          <w:marBottom w:val="0"/>
          <w:divBdr>
            <w:top w:val="none" w:sz="0" w:space="0" w:color="auto"/>
            <w:left w:val="none" w:sz="0" w:space="0" w:color="auto"/>
            <w:bottom w:val="none" w:sz="0" w:space="0" w:color="auto"/>
            <w:right w:val="none" w:sz="0" w:space="0" w:color="auto"/>
          </w:divBdr>
          <w:divsChild>
            <w:div w:id="1103453944">
              <w:marLeft w:val="0"/>
              <w:marRight w:val="0"/>
              <w:marTop w:val="0"/>
              <w:marBottom w:val="0"/>
              <w:divBdr>
                <w:top w:val="none" w:sz="0" w:space="0" w:color="auto"/>
                <w:left w:val="none" w:sz="0" w:space="0" w:color="auto"/>
                <w:bottom w:val="none" w:sz="0" w:space="0" w:color="auto"/>
                <w:right w:val="none" w:sz="0" w:space="0" w:color="auto"/>
              </w:divBdr>
            </w:div>
          </w:divsChild>
        </w:div>
        <w:div w:id="1700621322">
          <w:marLeft w:val="0"/>
          <w:marRight w:val="0"/>
          <w:marTop w:val="0"/>
          <w:marBottom w:val="0"/>
          <w:divBdr>
            <w:top w:val="none" w:sz="0" w:space="0" w:color="auto"/>
            <w:left w:val="none" w:sz="0" w:space="0" w:color="auto"/>
            <w:bottom w:val="none" w:sz="0" w:space="0" w:color="auto"/>
            <w:right w:val="none" w:sz="0" w:space="0" w:color="auto"/>
          </w:divBdr>
          <w:divsChild>
            <w:div w:id="650717833">
              <w:marLeft w:val="0"/>
              <w:marRight w:val="0"/>
              <w:marTop w:val="0"/>
              <w:marBottom w:val="0"/>
              <w:divBdr>
                <w:top w:val="none" w:sz="0" w:space="0" w:color="auto"/>
                <w:left w:val="none" w:sz="0" w:space="0" w:color="auto"/>
                <w:bottom w:val="none" w:sz="0" w:space="0" w:color="auto"/>
                <w:right w:val="none" w:sz="0" w:space="0" w:color="auto"/>
              </w:divBdr>
            </w:div>
          </w:divsChild>
        </w:div>
        <w:div w:id="1720785711">
          <w:marLeft w:val="0"/>
          <w:marRight w:val="0"/>
          <w:marTop w:val="0"/>
          <w:marBottom w:val="0"/>
          <w:divBdr>
            <w:top w:val="none" w:sz="0" w:space="0" w:color="auto"/>
            <w:left w:val="none" w:sz="0" w:space="0" w:color="auto"/>
            <w:bottom w:val="none" w:sz="0" w:space="0" w:color="auto"/>
            <w:right w:val="none" w:sz="0" w:space="0" w:color="auto"/>
          </w:divBdr>
          <w:divsChild>
            <w:div w:id="1398435076">
              <w:marLeft w:val="0"/>
              <w:marRight w:val="0"/>
              <w:marTop w:val="0"/>
              <w:marBottom w:val="0"/>
              <w:divBdr>
                <w:top w:val="none" w:sz="0" w:space="0" w:color="auto"/>
                <w:left w:val="none" w:sz="0" w:space="0" w:color="auto"/>
                <w:bottom w:val="none" w:sz="0" w:space="0" w:color="auto"/>
                <w:right w:val="none" w:sz="0" w:space="0" w:color="auto"/>
              </w:divBdr>
            </w:div>
          </w:divsChild>
        </w:div>
        <w:div w:id="1741715077">
          <w:marLeft w:val="0"/>
          <w:marRight w:val="0"/>
          <w:marTop w:val="0"/>
          <w:marBottom w:val="0"/>
          <w:divBdr>
            <w:top w:val="none" w:sz="0" w:space="0" w:color="auto"/>
            <w:left w:val="none" w:sz="0" w:space="0" w:color="auto"/>
            <w:bottom w:val="none" w:sz="0" w:space="0" w:color="auto"/>
            <w:right w:val="none" w:sz="0" w:space="0" w:color="auto"/>
          </w:divBdr>
          <w:divsChild>
            <w:div w:id="1293176406">
              <w:marLeft w:val="0"/>
              <w:marRight w:val="0"/>
              <w:marTop w:val="0"/>
              <w:marBottom w:val="0"/>
              <w:divBdr>
                <w:top w:val="none" w:sz="0" w:space="0" w:color="auto"/>
                <w:left w:val="none" w:sz="0" w:space="0" w:color="auto"/>
                <w:bottom w:val="none" w:sz="0" w:space="0" w:color="auto"/>
                <w:right w:val="none" w:sz="0" w:space="0" w:color="auto"/>
              </w:divBdr>
            </w:div>
          </w:divsChild>
        </w:div>
        <w:div w:id="1754662669">
          <w:marLeft w:val="0"/>
          <w:marRight w:val="0"/>
          <w:marTop w:val="0"/>
          <w:marBottom w:val="0"/>
          <w:divBdr>
            <w:top w:val="none" w:sz="0" w:space="0" w:color="auto"/>
            <w:left w:val="none" w:sz="0" w:space="0" w:color="auto"/>
            <w:bottom w:val="none" w:sz="0" w:space="0" w:color="auto"/>
            <w:right w:val="none" w:sz="0" w:space="0" w:color="auto"/>
          </w:divBdr>
          <w:divsChild>
            <w:div w:id="1000234130">
              <w:marLeft w:val="0"/>
              <w:marRight w:val="0"/>
              <w:marTop w:val="0"/>
              <w:marBottom w:val="0"/>
              <w:divBdr>
                <w:top w:val="none" w:sz="0" w:space="0" w:color="auto"/>
                <w:left w:val="none" w:sz="0" w:space="0" w:color="auto"/>
                <w:bottom w:val="none" w:sz="0" w:space="0" w:color="auto"/>
                <w:right w:val="none" w:sz="0" w:space="0" w:color="auto"/>
              </w:divBdr>
            </w:div>
          </w:divsChild>
        </w:div>
        <w:div w:id="1776973033">
          <w:marLeft w:val="0"/>
          <w:marRight w:val="0"/>
          <w:marTop w:val="0"/>
          <w:marBottom w:val="0"/>
          <w:divBdr>
            <w:top w:val="none" w:sz="0" w:space="0" w:color="auto"/>
            <w:left w:val="none" w:sz="0" w:space="0" w:color="auto"/>
            <w:bottom w:val="none" w:sz="0" w:space="0" w:color="auto"/>
            <w:right w:val="none" w:sz="0" w:space="0" w:color="auto"/>
          </w:divBdr>
          <w:divsChild>
            <w:div w:id="1677994143">
              <w:marLeft w:val="0"/>
              <w:marRight w:val="0"/>
              <w:marTop w:val="0"/>
              <w:marBottom w:val="0"/>
              <w:divBdr>
                <w:top w:val="none" w:sz="0" w:space="0" w:color="auto"/>
                <w:left w:val="none" w:sz="0" w:space="0" w:color="auto"/>
                <w:bottom w:val="none" w:sz="0" w:space="0" w:color="auto"/>
                <w:right w:val="none" w:sz="0" w:space="0" w:color="auto"/>
              </w:divBdr>
            </w:div>
          </w:divsChild>
        </w:div>
        <w:div w:id="1794250043">
          <w:marLeft w:val="0"/>
          <w:marRight w:val="0"/>
          <w:marTop w:val="0"/>
          <w:marBottom w:val="0"/>
          <w:divBdr>
            <w:top w:val="none" w:sz="0" w:space="0" w:color="auto"/>
            <w:left w:val="none" w:sz="0" w:space="0" w:color="auto"/>
            <w:bottom w:val="none" w:sz="0" w:space="0" w:color="auto"/>
            <w:right w:val="none" w:sz="0" w:space="0" w:color="auto"/>
          </w:divBdr>
          <w:divsChild>
            <w:div w:id="1864593922">
              <w:marLeft w:val="0"/>
              <w:marRight w:val="0"/>
              <w:marTop w:val="0"/>
              <w:marBottom w:val="0"/>
              <w:divBdr>
                <w:top w:val="none" w:sz="0" w:space="0" w:color="auto"/>
                <w:left w:val="none" w:sz="0" w:space="0" w:color="auto"/>
                <w:bottom w:val="none" w:sz="0" w:space="0" w:color="auto"/>
                <w:right w:val="none" w:sz="0" w:space="0" w:color="auto"/>
              </w:divBdr>
            </w:div>
          </w:divsChild>
        </w:div>
        <w:div w:id="1800957079">
          <w:marLeft w:val="0"/>
          <w:marRight w:val="0"/>
          <w:marTop w:val="0"/>
          <w:marBottom w:val="0"/>
          <w:divBdr>
            <w:top w:val="none" w:sz="0" w:space="0" w:color="auto"/>
            <w:left w:val="none" w:sz="0" w:space="0" w:color="auto"/>
            <w:bottom w:val="none" w:sz="0" w:space="0" w:color="auto"/>
            <w:right w:val="none" w:sz="0" w:space="0" w:color="auto"/>
          </w:divBdr>
          <w:divsChild>
            <w:div w:id="499389150">
              <w:marLeft w:val="0"/>
              <w:marRight w:val="0"/>
              <w:marTop w:val="0"/>
              <w:marBottom w:val="0"/>
              <w:divBdr>
                <w:top w:val="none" w:sz="0" w:space="0" w:color="auto"/>
                <w:left w:val="none" w:sz="0" w:space="0" w:color="auto"/>
                <w:bottom w:val="none" w:sz="0" w:space="0" w:color="auto"/>
                <w:right w:val="none" w:sz="0" w:space="0" w:color="auto"/>
              </w:divBdr>
            </w:div>
          </w:divsChild>
        </w:div>
        <w:div w:id="1805343403">
          <w:marLeft w:val="0"/>
          <w:marRight w:val="0"/>
          <w:marTop w:val="0"/>
          <w:marBottom w:val="0"/>
          <w:divBdr>
            <w:top w:val="none" w:sz="0" w:space="0" w:color="auto"/>
            <w:left w:val="none" w:sz="0" w:space="0" w:color="auto"/>
            <w:bottom w:val="none" w:sz="0" w:space="0" w:color="auto"/>
            <w:right w:val="none" w:sz="0" w:space="0" w:color="auto"/>
          </w:divBdr>
          <w:divsChild>
            <w:div w:id="1832600720">
              <w:marLeft w:val="0"/>
              <w:marRight w:val="0"/>
              <w:marTop w:val="0"/>
              <w:marBottom w:val="0"/>
              <w:divBdr>
                <w:top w:val="none" w:sz="0" w:space="0" w:color="auto"/>
                <w:left w:val="none" w:sz="0" w:space="0" w:color="auto"/>
                <w:bottom w:val="none" w:sz="0" w:space="0" w:color="auto"/>
                <w:right w:val="none" w:sz="0" w:space="0" w:color="auto"/>
              </w:divBdr>
            </w:div>
          </w:divsChild>
        </w:div>
        <w:div w:id="1810174386">
          <w:marLeft w:val="0"/>
          <w:marRight w:val="0"/>
          <w:marTop w:val="0"/>
          <w:marBottom w:val="0"/>
          <w:divBdr>
            <w:top w:val="none" w:sz="0" w:space="0" w:color="auto"/>
            <w:left w:val="none" w:sz="0" w:space="0" w:color="auto"/>
            <w:bottom w:val="none" w:sz="0" w:space="0" w:color="auto"/>
            <w:right w:val="none" w:sz="0" w:space="0" w:color="auto"/>
          </w:divBdr>
          <w:divsChild>
            <w:div w:id="1533885577">
              <w:marLeft w:val="0"/>
              <w:marRight w:val="0"/>
              <w:marTop w:val="0"/>
              <w:marBottom w:val="0"/>
              <w:divBdr>
                <w:top w:val="none" w:sz="0" w:space="0" w:color="auto"/>
                <w:left w:val="none" w:sz="0" w:space="0" w:color="auto"/>
                <w:bottom w:val="none" w:sz="0" w:space="0" w:color="auto"/>
                <w:right w:val="none" w:sz="0" w:space="0" w:color="auto"/>
              </w:divBdr>
            </w:div>
          </w:divsChild>
        </w:div>
        <w:div w:id="1819414451">
          <w:marLeft w:val="0"/>
          <w:marRight w:val="0"/>
          <w:marTop w:val="0"/>
          <w:marBottom w:val="0"/>
          <w:divBdr>
            <w:top w:val="none" w:sz="0" w:space="0" w:color="auto"/>
            <w:left w:val="none" w:sz="0" w:space="0" w:color="auto"/>
            <w:bottom w:val="none" w:sz="0" w:space="0" w:color="auto"/>
            <w:right w:val="none" w:sz="0" w:space="0" w:color="auto"/>
          </w:divBdr>
          <w:divsChild>
            <w:div w:id="206643075">
              <w:marLeft w:val="0"/>
              <w:marRight w:val="0"/>
              <w:marTop w:val="0"/>
              <w:marBottom w:val="0"/>
              <w:divBdr>
                <w:top w:val="none" w:sz="0" w:space="0" w:color="auto"/>
                <w:left w:val="none" w:sz="0" w:space="0" w:color="auto"/>
                <w:bottom w:val="none" w:sz="0" w:space="0" w:color="auto"/>
                <w:right w:val="none" w:sz="0" w:space="0" w:color="auto"/>
              </w:divBdr>
            </w:div>
          </w:divsChild>
        </w:div>
        <w:div w:id="1820683205">
          <w:marLeft w:val="0"/>
          <w:marRight w:val="0"/>
          <w:marTop w:val="0"/>
          <w:marBottom w:val="0"/>
          <w:divBdr>
            <w:top w:val="none" w:sz="0" w:space="0" w:color="auto"/>
            <w:left w:val="none" w:sz="0" w:space="0" w:color="auto"/>
            <w:bottom w:val="none" w:sz="0" w:space="0" w:color="auto"/>
            <w:right w:val="none" w:sz="0" w:space="0" w:color="auto"/>
          </w:divBdr>
          <w:divsChild>
            <w:div w:id="1735465405">
              <w:marLeft w:val="0"/>
              <w:marRight w:val="0"/>
              <w:marTop w:val="0"/>
              <w:marBottom w:val="0"/>
              <w:divBdr>
                <w:top w:val="none" w:sz="0" w:space="0" w:color="auto"/>
                <w:left w:val="none" w:sz="0" w:space="0" w:color="auto"/>
                <w:bottom w:val="none" w:sz="0" w:space="0" w:color="auto"/>
                <w:right w:val="none" w:sz="0" w:space="0" w:color="auto"/>
              </w:divBdr>
            </w:div>
          </w:divsChild>
        </w:div>
        <w:div w:id="1823960589">
          <w:marLeft w:val="0"/>
          <w:marRight w:val="0"/>
          <w:marTop w:val="0"/>
          <w:marBottom w:val="0"/>
          <w:divBdr>
            <w:top w:val="none" w:sz="0" w:space="0" w:color="auto"/>
            <w:left w:val="none" w:sz="0" w:space="0" w:color="auto"/>
            <w:bottom w:val="none" w:sz="0" w:space="0" w:color="auto"/>
            <w:right w:val="none" w:sz="0" w:space="0" w:color="auto"/>
          </w:divBdr>
          <w:divsChild>
            <w:div w:id="986711340">
              <w:marLeft w:val="0"/>
              <w:marRight w:val="0"/>
              <w:marTop w:val="0"/>
              <w:marBottom w:val="0"/>
              <w:divBdr>
                <w:top w:val="none" w:sz="0" w:space="0" w:color="auto"/>
                <w:left w:val="none" w:sz="0" w:space="0" w:color="auto"/>
                <w:bottom w:val="none" w:sz="0" w:space="0" w:color="auto"/>
                <w:right w:val="none" w:sz="0" w:space="0" w:color="auto"/>
              </w:divBdr>
            </w:div>
          </w:divsChild>
        </w:div>
        <w:div w:id="1844278175">
          <w:marLeft w:val="0"/>
          <w:marRight w:val="0"/>
          <w:marTop w:val="0"/>
          <w:marBottom w:val="0"/>
          <w:divBdr>
            <w:top w:val="none" w:sz="0" w:space="0" w:color="auto"/>
            <w:left w:val="none" w:sz="0" w:space="0" w:color="auto"/>
            <w:bottom w:val="none" w:sz="0" w:space="0" w:color="auto"/>
            <w:right w:val="none" w:sz="0" w:space="0" w:color="auto"/>
          </w:divBdr>
          <w:divsChild>
            <w:div w:id="1658849083">
              <w:marLeft w:val="0"/>
              <w:marRight w:val="0"/>
              <w:marTop w:val="0"/>
              <w:marBottom w:val="0"/>
              <w:divBdr>
                <w:top w:val="none" w:sz="0" w:space="0" w:color="auto"/>
                <w:left w:val="none" w:sz="0" w:space="0" w:color="auto"/>
                <w:bottom w:val="none" w:sz="0" w:space="0" w:color="auto"/>
                <w:right w:val="none" w:sz="0" w:space="0" w:color="auto"/>
              </w:divBdr>
            </w:div>
          </w:divsChild>
        </w:div>
        <w:div w:id="1860312889">
          <w:marLeft w:val="0"/>
          <w:marRight w:val="0"/>
          <w:marTop w:val="0"/>
          <w:marBottom w:val="0"/>
          <w:divBdr>
            <w:top w:val="none" w:sz="0" w:space="0" w:color="auto"/>
            <w:left w:val="none" w:sz="0" w:space="0" w:color="auto"/>
            <w:bottom w:val="none" w:sz="0" w:space="0" w:color="auto"/>
            <w:right w:val="none" w:sz="0" w:space="0" w:color="auto"/>
          </w:divBdr>
          <w:divsChild>
            <w:div w:id="5061142">
              <w:marLeft w:val="0"/>
              <w:marRight w:val="0"/>
              <w:marTop w:val="0"/>
              <w:marBottom w:val="0"/>
              <w:divBdr>
                <w:top w:val="none" w:sz="0" w:space="0" w:color="auto"/>
                <w:left w:val="none" w:sz="0" w:space="0" w:color="auto"/>
                <w:bottom w:val="none" w:sz="0" w:space="0" w:color="auto"/>
                <w:right w:val="none" w:sz="0" w:space="0" w:color="auto"/>
              </w:divBdr>
            </w:div>
          </w:divsChild>
        </w:div>
        <w:div w:id="1866674216">
          <w:marLeft w:val="0"/>
          <w:marRight w:val="0"/>
          <w:marTop w:val="0"/>
          <w:marBottom w:val="0"/>
          <w:divBdr>
            <w:top w:val="none" w:sz="0" w:space="0" w:color="auto"/>
            <w:left w:val="none" w:sz="0" w:space="0" w:color="auto"/>
            <w:bottom w:val="none" w:sz="0" w:space="0" w:color="auto"/>
            <w:right w:val="none" w:sz="0" w:space="0" w:color="auto"/>
          </w:divBdr>
          <w:divsChild>
            <w:div w:id="16204868">
              <w:marLeft w:val="0"/>
              <w:marRight w:val="0"/>
              <w:marTop w:val="0"/>
              <w:marBottom w:val="0"/>
              <w:divBdr>
                <w:top w:val="none" w:sz="0" w:space="0" w:color="auto"/>
                <w:left w:val="none" w:sz="0" w:space="0" w:color="auto"/>
                <w:bottom w:val="none" w:sz="0" w:space="0" w:color="auto"/>
                <w:right w:val="none" w:sz="0" w:space="0" w:color="auto"/>
              </w:divBdr>
            </w:div>
          </w:divsChild>
        </w:div>
        <w:div w:id="1869247426">
          <w:marLeft w:val="0"/>
          <w:marRight w:val="0"/>
          <w:marTop w:val="0"/>
          <w:marBottom w:val="0"/>
          <w:divBdr>
            <w:top w:val="none" w:sz="0" w:space="0" w:color="auto"/>
            <w:left w:val="none" w:sz="0" w:space="0" w:color="auto"/>
            <w:bottom w:val="none" w:sz="0" w:space="0" w:color="auto"/>
            <w:right w:val="none" w:sz="0" w:space="0" w:color="auto"/>
          </w:divBdr>
          <w:divsChild>
            <w:div w:id="1014647796">
              <w:marLeft w:val="0"/>
              <w:marRight w:val="0"/>
              <w:marTop w:val="0"/>
              <w:marBottom w:val="0"/>
              <w:divBdr>
                <w:top w:val="none" w:sz="0" w:space="0" w:color="auto"/>
                <w:left w:val="none" w:sz="0" w:space="0" w:color="auto"/>
                <w:bottom w:val="none" w:sz="0" w:space="0" w:color="auto"/>
                <w:right w:val="none" w:sz="0" w:space="0" w:color="auto"/>
              </w:divBdr>
            </w:div>
          </w:divsChild>
        </w:div>
        <w:div w:id="1871646861">
          <w:marLeft w:val="0"/>
          <w:marRight w:val="0"/>
          <w:marTop w:val="0"/>
          <w:marBottom w:val="0"/>
          <w:divBdr>
            <w:top w:val="none" w:sz="0" w:space="0" w:color="auto"/>
            <w:left w:val="none" w:sz="0" w:space="0" w:color="auto"/>
            <w:bottom w:val="none" w:sz="0" w:space="0" w:color="auto"/>
            <w:right w:val="none" w:sz="0" w:space="0" w:color="auto"/>
          </w:divBdr>
          <w:divsChild>
            <w:div w:id="309015662">
              <w:marLeft w:val="0"/>
              <w:marRight w:val="0"/>
              <w:marTop w:val="0"/>
              <w:marBottom w:val="0"/>
              <w:divBdr>
                <w:top w:val="none" w:sz="0" w:space="0" w:color="auto"/>
                <w:left w:val="none" w:sz="0" w:space="0" w:color="auto"/>
                <w:bottom w:val="none" w:sz="0" w:space="0" w:color="auto"/>
                <w:right w:val="none" w:sz="0" w:space="0" w:color="auto"/>
              </w:divBdr>
            </w:div>
          </w:divsChild>
        </w:div>
        <w:div w:id="1876388517">
          <w:marLeft w:val="0"/>
          <w:marRight w:val="0"/>
          <w:marTop w:val="0"/>
          <w:marBottom w:val="0"/>
          <w:divBdr>
            <w:top w:val="none" w:sz="0" w:space="0" w:color="auto"/>
            <w:left w:val="none" w:sz="0" w:space="0" w:color="auto"/>
            <w:bottom w:val="none" w:sz="0" w:space="0" w:color="auto"/>
            <w:right w:val="none" w:sz="0" w:space="0" w:color="auto"/>
          </w:divBdr>
          <w:divsChild>
            <w:div w:id="907227162">
              <w:marLeft w:val="0"/>
              <w:marRight w:val="0"/>
              <w:marTop w:val="0"/>
              <w:marBottom w:val="0"/>
              <w:divBdr>
                <w:top w:val="none" w:sz="0" w:space="0" w:color="auto"/>
                <w:left w:val="none" w:sz="0" w:space="0" w:color="auto"/>
                <w:bottom w:val="none" w:sz="0" w:space="0" w:color="auto"/>
                <w:right w:val="none" w:sz="0" w:space="0" w:color="auto"/>
              </w:divBdr>
            </w:div>
          </w:divsChild>
        </w:div>
        <w:div w:id="1880698025">
          <w:marLeft w:val="0"/>
          <w:marRight w:val="0"/>
          <w:marTop w:val="0"/>
          <w:marBottom w:val="0"/>
          <w:divBdr>
            <w:top w:val="none" w:sz="0" w:space="0" w:color="auto"/>
            <w:left w:val="none" w:sz="0" w:space="0" w:color="auto"/>
            <w:bottom w:val="none" w:sz="0" w:space="0" w:color="auto"/>
            <w:right w:val="none" w:sz="0" w:space="0" w:color="auto"/>
          </w:divBdr>
          <w:divsChild>
            <w:div w:id="2004040547">
              <w:marLeft w:val="0"/>
              <w:marRight w:val="0"/>
              <w:marTop w:val="0"/>
              <w:marBottom w:val="0"/>
              <w:divBdr>
                <w:top w:val="none" w:sz="0" w:space="0" w:color="auto"/>
                <w:left w:val="none" w:sz="0" w:space="0" w:color="auto"/>
                <w:bottom w:val="none" w:sz="0" w:space="0" w:color="auto"/>
                <w:right w:val="none" w:sz="0" w:space="0" w:color="auto"/>
              </w:divBdr>
            </w:div>
          </w:divsChild>
        </w:div>
        <w:div w:id="1883057794">
          <w:marLeft w:val="0"/>
          <w:marRight w:val="0"/>
          <w:marTop w:val="0"/>
          <w:marBottom w:val="0"/>
          <w:divBdr>
            <w:top w:val="none" w:sz="0" w:space="0" w:color="auto"/>
            <w:left w:val="none" w:sz="0" w:space="0" w:color="auto"/>
            <w:bottom w:val="none" w:sz="0" w:space="0" w:color="auto"/>
            <w:right w:val="none" w:sz="0" w:space="0" w:color="auto"/>
          </w:divBdr>
          <w:divsChild>
            <w:div w:id="1270624352">
              <w:marLeft w:val="0"/>
              <w:marRight w:val="0"/>
              <w:marTop w:val="0"/>
              <w:marBottom w:val="0"/>
              <w:divBdr>
                <w:top w:val="none" w:sz="0" w:space="0" w:color="auto"/>
                <w:left w:val="none" w:sz="0" w:space="0" w:color="auto"/>
                <w:bottom w:val="none" w:sz="0" w:space="0" w:color="auto"/>
                <w:right w:val="none" w:sz="0" w:space="0" w:color="auto"/>
              </w:divBdr>
            </w:div>
          </w:divsChild>
        </w:div>
        <w:div w:id="1894657598">
          <w:marLeft w:val="0"/>
          <w:marRight w:val="0"/>
          <w:marTop w:val="0"/>
          <w:marBottom w:val="0"/>
          <w:divBdr>
            <w:top w:val="none" w:sz="0" w:space="0" w:color="auto"/>
            <w:left w:val="none" w:sz="0" w:space="0" w:color="auto"/>
            <w:bottom w:val="none" w:sz="0" w:space="0" w:color="auto"/>
            <w:right w:val="none" w:sz="0" w:space="0" w:color="auto"/>
          </w:divBdr>
          <w:divsChild>
            <w:div w:id="1911698078">
              <w:marLeft w:val="0"/>
              <w:marRight w:val="0"/>
              <w:marTop w:val="0"/>
              <w:marBottom w:val="0"/>
              <w:divBdr>
                <w:top w:val="none" w:sz="0" w:space="0" w:color="auto"/>
                <w:left w:val="none" w:sz="0" w:space="0" w:color="auto"/>
                <w:bottom w:val="none" w:sz="0" w:space="0" w:color="auto"/>
                <w:right w:val="none" w:sz="0" w:space="0" w:color="auto"/>
              </w:divBdr>
            </w:div>
          </w:divsChild>
        </w:div>
        <w:div w:id="1904871561">
          <w:marLeft w:val="0"/>
          <w:marRight w:val="0"/>
          <w:marTop w:val="0"/>
          <w:marBottom w:val="0"/>
          <w:divBdr>
            <w:top w:val="none" w:sz="0" w:space="0" w:color="auto"/>
            <w:left w:val="none" w:sz="0" w:space="0" w:color="auto"/>
            <w:bottom w:val="none" w:sz="0" w:space="0" w:color="auto"/>
            <w:right w:val="none" w:sz="0" w:space="0" w:color="auto"/>
          </w:divBdr>
          <w:divsChild>
            <w:div w:id="403140755">
              <w:marLeft w:val="0"/>
              <w:marRight w:val="0"/>
              <w:marTop w:val="0"/>
              <w:marBottom w:val="0"/>
              <w:divBdr>
                <w:top w:val="none" w:sz="0" w:space="0" w:color="auto"/>
                <w:left w:val="none" w:sz="0" w:space="0" w:color="auto"/>
                <w:bottom w:val="none" w:sz="0" w:space="0" w:color="auto"/>
                <w:right w:val="none" w:sz="0" w:space="0" w:color="auto"/>
              </w:divBdr>
            </w:div>
          </w:divsChild>
        </w:div>
        <w:div w:id="1924028454">
          <w:marLeft w:val="0"/>
          <w:marRight w:val="0"/>
          <w:marTop w:val="0"/>
          <w:marBottom w:val="0"/>
          <w:divBdr>
            <w:top w:val="none" w:sz="0" w:space="0" w:color="auto"/>
            <w:left w:val="none" w:sz="0" w:space="0" w:color="auto"/>
            <w:bottom w:val="none" w:sz="0" w:space="0" w:color="auto"/>
            <w:right w:val="none" w:sz="0" w:space="0" w:color="auto"/>
          </w:divBdr>
          <w:divsChild>
            <w:div w:id="1197960396">
              <w:marLeft w:val="0"/>
              <w:marRight w:val="0"/>
              <w:marTop w:val="0"/>
              <w:marBottom w:val="0"/>
              <w:divBdr>
                <w:top w:val="none" w:sz="0" w:space="0" w:color="auto"/>
                <w:left w:val="none" w:sz="0" w:space="0" w:color="auto"/>
                <w:bottom w:val="none" w:sz="0" w:space="0" w:color="auto"/>
                <w:right w:val="none" w:sz="0" w:space="0" w:color="auto"/>
              </w:divBdr>
            </w:div>
          </w:divsChild>
        </w:div>
        <w:div w:id="1932011491">
          <w:marLeft w:val="0"/>
          <w:marRight w:val="0"/>
          <w:marTop w:val="0"/>
          <w:marBottom w:val="0"/>
          <w:divBdr>
            <w:top w:val="none" w:sz="0" w:space="0" w:color="auto"/>
            <w:left w:val="none" w:sz="0" w:space="0" w:color="auto"/>
            <w:bottom w:val="none" w:sz="0" w:space="0" w:color="auto"/>
            <w:right w:val="none" w:sz="0" w:space="0" w:color="auto"/>
          </w:divBdr>
          <w:divsChild>
            <w:div w:id="1255556984">
              <w:marLeft w:val="0"/>
              <w:marRight w:val="0"/>
              <w:marTop w:val="0"/>
              <w:marBottom w:val="0"/>
              <w:divBdr>
                <w:top w:val="none" w:sz="0" w:space="0" w:color="auto"/>
                <w:left w:val="none" w:sz="0" w:space="0" w:color="auto"/>
                <w:bottom w:val="none" w:sz="0" w:space="0" w:color="auto"/>
                <w:right w:val="none" w:sz="0" w:space="0" w:color="auto"/>
              </w:divBdr>
            </w:div>
          </w:divsChild>
        </w:div>
        <w:div w:id="1935243519">
          <w:marLeft w:val="0"/>
          <w:marRight w:val="0"/>
          <w:marTop w:val="0"/>
          <w:marBottom w:val="0"/>
          <w:divBdr>
            <w:top w:val="none" w:sz="0" w:space="0" w:color="auto"/>
            <w:left w:val="none" w:sz="0" w:space="0" w:color="auto"/>
            <w:bottom w:val="none" w:sz="0" w:space="0" w:color="auto"/>
            <w:right w:val="none" w:sz="0" w:space="0" w:color="auto"/>
          </w:divBdr>
          <w:divsChild>
            <w:div w:id="512690560">
              <w:marLeft w:val="0"/>
              <w:marRight w:val="0"/>
              <w:marTop w:val="0"/>
              <w:marBottom w:val="0"/>
              <w:divBdr>
                <w:top w:val="none" w:sz="0" w:space="0" w:color="auto"/>
                <w:left w:val="none" w:sz="0" w:space="0" w:color="auto"/>
                <w:bottom w:val="none" w:sz="0" w:space="0" w:color="auto"/>
                <w:right w:val="none" w:sz="0" w:space="0" w:color="auto"/>
              </w:divBdr>
            </w:div>
          </w:divsChild>
        </w:div>
        <w:div w:id="1948123195">
          <w:marLeft w:val="0"/>
          <w:marRight w:val="0"/>
          <w:marTop w:val="0"/>
          <w:marBottom w:val="0"/>
          <w:divBdr>
            <w:top w:val="none" w:sz="0" w:space="0" w:color="auto"/>
            <w:left w:val="none" w:sz="0" w:space="0" w:color="auto"/>
            <w:bottom w:val="none" w:sz="0" w:space="0" w:color="auto"/>
            <w:right w:val="none" w:sz="0" w:space="0" w:color="auto"/>
          </w:divBdr>
          <w:divsChild>
            <w:div w:id="1998339159">
              <w:marLeft w:val="0"/>
              <w:marRight w:val="0"/>
              <w:marTop w:val="0"/>
              <w:marBottom w:val="0"/>
              <w:divBdr>
                <w:top w:val="none" w:sz="0" w:space="0" w:color="auto"/>
                <w:left w:val="none" w:sz="0" w:space="0" w:color="auto"/>
                <w:bottom w:val="none" w:sz="0" w:space="0" w:color="auto"/>
                <w:right w:val="none" w:sz="0" w:space="0" w:color="auto"/>
              </w:divBdr>
            </w:div>
          </w:divsChild>
        </w:div>
        <w:div w:id="1978142420">
          <w:marLeft w:val="0"/>
          <w:marRight w:val="0"/>
          <w:marTop w:val="0"/>
          <w:marBottom w:val="0"/>
          <w:divBdr>
            <w:top w:val="none" w:sz="0" w:space="0" w:color="auto"/>
            <w:left w:val="none" w:sz="0" w:space="0" w:color="auto"/>
            <w:bottom w:val="none" w:sz="0" w:space="0" w:color="auto"/>
            <w:right w:val="none" w:sz="0" w:space="0" w:color="auto"/>
          </w:divBdr>
          <w:divsChild>
            <w:div w:id="1251813188">
              <w:marLeft w:val="0"/>
              <w:marRight w:val="0"/>
              <w:marTop w:val="0"/>
              <w:marBottom w:val="0"/>
              <w:divBdr>
                <w:top w:val="none" w:sz="0" w:space="0" w:color="auto"/>
                <w:left w:val="none" w:sz="0" w:space="0" w:color="auto"/>
                <w:bottom w:val="none" w:sz="0" w:space="0" w:color="auto"/>
                <w:right w:val="none" w:sz="0" w:space="0" w:color="auto"/>
              </w:divBdr>
            </w:div>
          </w:divsChild>
        </w:div>
        <w:div w:id="1984893453">
          <w:marLeft w:val="0"/>
          <w:marRight w:val="0"/>
          <w:marTop w:val="0"/>
          <w:marBottom w:val="0"/>
          <w:divBdr>
            <w:top w:val="none" w:sz="0" w:space="0" w:color="auto"/>
            <w:left w:val="none" w:sz="0" w:space="0" w:color="auto"/>
            <w:bottom w:val="none" w:sz="0" w:space="0" w:color="auto"/>
            <w:right w:val="none" w:sz="0" w:space="0" w:color="auto"/>
          </w:divBdr>
          <w:divsChild>
            <w:div w:id="1347561154">
              <w:marLeft w:val="0"/>
              <w:marRight w:val="0"/>
              <w:marTop w:val="0"/>
              <w:marBottom w:val="0"/>
              <w:divBdr>
                <w:top w:val="none" w:sz="0" w:space="0" w:color="auto"/>
                <w:left w:val="none" w:sz="0" w:space="0" w:color="auto"/>
                <w:bottom w:val="none" w:sz="0" w:space="0" w:color="auto"/>
                <w:right w:val="none" w:sz="0" w:space="0" w:color="auto"/>
              </w:divBdr>
            </w:div>
          </w:divsChild>
        </w:div>
        <w:div w:id="1986426011">
          <w:marLeft w:val="0"/>
          <w:marRight w:val="0"/>
          <w:marTop w:val="0"/>
          <w:marBottom w:val="0"/>
          <w:divBdr>
            <w:top w:val="none" w:sz="0" w:space="0" w:color="auto"/>
            <w:left w:val="none" w:sz="0" w:space="0" w:color="auto"/>
            <w:bottom w:val="none" w:sz="0" w:space="0" w:color="auto"/>
            <w:right w:val="none" w:sz="0" w:space="0" w:color="auto"/>
          </w:divBdr>
          <w:divsChild>
            <w:div w:id="255944347">
              <w:marLeft w:val="0"/>
              <w:marRight w:val="0"/>
              <w:marTop w:val="0"/>
              <w:marBottom w:val="0"/>
              <w:divBdr>
                <w:top w:val="none" w:sz="0" w:space="0" w:color="auto"/>
                <w:left w:val="none" w:sz="0" w:space="0" w:color="auto"/>
                <w:bottom w:val="none" w:sz="0" w:space="0" w:color="auto"/>
                <w:right w:val="none" w:sz="0" w:space="0" w:color="auto"/>
              </w:divBdr>
            </w:div>
          </w:divsChild>
        </w:div>
        <w:div w:id="1988584832">
          <w:marLeft w:val="0"/>
          <w:marRight w:val="0"/>
          <w:marTop w:val="0"/>
          <w:marBottom w:val="0"/>
          <w:divBdr>
            <w:top w:val="none" w:sz="0" w:space="0" w:color="auto"/>
            <w:left w:val="none" w:sz="0" w:space="0" w:color="auto"/>
            <w:bottom w:val="none" w:sz="0" w:space="0" w:color="auto"/>
            <w:right w:val="none" w:sz="0" w:space="0" w:color="auto"/>
          </w:divBdr>
          <w:divsChild>
            <w:div w:id="1093285498">
              <w:marLeft w:val="0"/>
              <w:marRight w:val="0"/>
              <w:marTop w:val="0"/>
              <w:marBottom w:val="0"/>
              <w:divBdr>
                <w:top w:val="none" w:sz="0" w:space="0" w:color="auto"/>
                <w:left w:val="none" w:sz="0" w:space="0" w:color="auto"/>
                <w:bottom w:val="none" w:sz="0" w:space="0" w:color="auto"/>
                <w:right w:val="none" w:sz="0" w:space="0" w:color="auto"/>
              </w:divBdr>
            </w:div>
          </w:divsChild>
        </w:div>
        <w:div w:id="2005930901">
          <w:marLeft w:val="0"/>
          <w:marRight w:val="0"/>
          <w:marTop w:val="0"/>
          <w:marBottom w:val="0"/>
          <w:divBdr>
            <w:top w:val="none" w:sz="0" w:space="0" w:color="auto"/>
            <w:left w:val="none" w:sz="0" w:space="0" w:color="auto"/>
            <w:bottom w:val="none" w:sz="0" w:space="0" w:color="auto"/>
            <w:right w:val="none" w:sz="0" w:space="0" w:color="auto"/>
          </w:divBdr>
          <w:divsChild>
            <w:div w:id="1425030985">
              <w:marLeft w:val="0"/>
              <w:marRight w:val="0"/>
              <w:marTop w:val="0"/>
              <w:marBottom w:val="0"/>
              <w:divBdr>
                <w:top w:val="none" w:sz="0" w:space="0" w:color="auto"/>
                <w:left w:val="none" w:sz="0" w:space="0" w:color="auto"/>
                <w:bottom w:val="none" w:sz="0" w:space="0" w:color="auto"/>
                <w:right w:val="none" w:sz="0" w:space="0" w:color="auto"/>
              </w:divBdr>
            </w:div>
          </w:divsChild>
        </w:div>
        <w:div w:id="2008709521">
          <w:marLeft w:val="0"/>
          <w:marRight w:val="0"/>
          <w:marTop w:val="0"/>
          <w:marBottom w:val="0"/>
          <w:divBdr>
            <w:top w:val="none" w:sz="0" w:space="0" w:color="auto"/>
            <w:left w:val="none" w:sz="0" w:space="0" w:color="auto"/>
            <w:bottom w:val="none" w:sz="0" w:space="0" w:color="auto"/>
            <w:right w:val="none" w:sz="0" w:space="0" w:color="auto"/>
          </w:divBdr>
          <w:divsChild>
            <w:div w:id="1857034024">
              <w:marLeft w:val="0"/>
              <w:marRight w:val="0"/>
              <w:marTop w:val="0"/>
              <w:marBottom w:val="0"/>
              <w:divBdr>
                <w:top w:val="none" w:sz="0" w:space="0" w:color="auto"/>
                <w:left w:val="none" w:sz="0" w:space="0" w:color="auto"/>
                <w:bottom w:val="none" w:sz="0" w:space="0" w:color="auto"/>
                <w:right w:val="none" w:sz="0" w:space="0" w:color="auto"/>
              </w:divBdr>
            </w:div>
          </w:divsChild>
        </w:div>
        <w:div w:id="2010670692">
          <w:marLeft w:val="0"/>
          <w:marRight w:val="0"/>
          <w:marTop w:val="0"/>
          <w:marBottom w:val="0"/>
          <w:divBdr>
            <w:top w:val="none" w:sz="0" w:space="0" w:color="auto"/>
            <w:left w:val="none" w:sz="0" w:space="0" w:color="auto"/>
            <w:bottom w:val="none" w:sz="0" w:space="0" w:color="auto"/>
            <w:right w:val="none" w:sz="0" w:space="0" w:color="auto"/>
          </w:divBdr>
          <w:divsChild>
            <w:div w:id="44068585">
              <w:marLeft w:val="0"/>
              <w:marRight w:val="0"/>
              <w:marTop w:val="0"/>
              <w:marBottom w:val="0"/>
              <w:divBdr>
                <w:top w:val="none" w:sz="0" w:space="0" w:color="auto"/>
                <w:left w:val="none" w:sz="0" w:space="0" w:color="auto"/>
                <w:bottom w:val="none" w:sz="0" w:space="0" w:color="auto"/>
                <w:right w:val="none" w:sz="0" w:space="0" w:color="auto"/>
              </w:divBdr>
            </w:div>
          </w:divsChild>
        </w:div>
        <w:div w:id="2014914981">
          <w:marLeft w:val="0"/>
          <w:marRight w:val="0"/>
          <w:marTop w:val="0"/>
          <w:marBottom w:val="0"/>
          <w:divBdr>
            <w:top w:val="none" w:sz="0" w:space="0" w:color="auto"/>
            <w:left w:val="none" w:sz="0" w:space="0" w:color="auto"/>
            <w:bottom w:val="none" w:sz="0" w:space="0" w:color="auto"/>
            <w:right w:val="none" w:sz="0" w:space="0" w:color="auto"/>
          </w:divBdr>
          <w:divsChild>
            <w:div w:id="967932883">
              <w:marLeft w:val="0"/>
              <w:marRight w:val="0"/>
              <w:marTop w:val="0"/>
              <w:marBottom w:val="0"/>
              <w:divBdr>
                <w:top w:val="none" w:sz="0" w:space="0" w:color="auto"/>
                <w:left w:val="none" w:sz="0" w:space="0" w:color="auto"/>
                <w:bottom w:val="none" w:sz="0" w:space="0" w:color="auto"/>
                <w:right w:val="none" w:sz="0" w:space="0" w:color="auto"/>
              </w:divBdr>
            </w:div>
          </w:divsChild>
        </w:div>
        <w:div w:id="2031296846">
          <w:marLeft w:val="0"/>
          <w:marRight w:val="0"/>
          <w:marTop w:val="0"/>
          <w:marBottom w:val="0"/>
          <w:divBdr>
            <w:top w:val="none" w:sz="0" w:space="0" w:color="auto"/>
            <w:left w:val="none" w:sz="0" w:space="0" w:color="auto"/>
            <w:bottom w:val="none" w:sz="0" w:space="0" w:color="auto"/>
            <w:right w:val="none" w:sz="0" w:space="0" w:color="auto"/>
          </w:divBdr>
          <w:divsChild>
            <w:div w:id="562564003">
              <w:marLeft w:val="0"/>
              <w:marRight w:val="0"/>
              <w:marTop w:val="0"/>
              <w:marBottom w:val="0"/>
              <w:divBdr>
                <w:top w:val="none" w:sz="0" w:space="0" w:color="auto"/>
                <w:left w:val="none" w:sz="0" w:space="0" w:color="auto"/>
                <w:bottom w:val="none" w:sz="0" w:space="0" w:color="auto"/>
                <w:right w:val="none" w:sz="0" w:space="0" w:color="auto"/>
              </w:divBdr>
            </w:div>
          </w:divsChild>
        </w:div>
        <w:div w:id="2038383976">
          <w:marLeft w:val="0"/>
          <w:marRight w:val="0"/>
          <w:marTop w:val="0"/>
          <w:marBottom w:val="0"/>
          <w:divBdr>
            <w:top w:val="none" w:sz="0" w:space="0" w:color="auto"/>
            <w:left w:val="none" w:sz="0" w:space="0" w:color="auto"/>
            <w:bottom w:val="none" w:sz="0" w:space="0" w:color="auto"/>
            <w:right w:val="none" w:sz="0" w:space="0" w:color="auto"/>
          </w:divBdr>
          <w:divsChild>
            <w:div w:id="151871264">
              <w:marLeft w:val="0"/>
              <w:marRight w:val="0"/>
              <w:marTop w:val="0"/>
              <w:marBottom w:val="0"/>
              <w:divBdr>
                <w:top w:val="none" w:sz="0" w:space="0" w:color="auto"/>
                <w:left w:val="none" w:sz="0" w:space="0" w:color="auto"/>
                <w:bottom w:val="none" w:sz="0" w:space="0" w:color="auto"/>
                <w:right w:val="none" w:sz="0" w:space="0" w:color="auto"/>
              </w:divBdr>
            </w:div>
          </w:divsChild>
        </w:div>
        <w:div w:id="2046977732">
          <w:marLeft w:val="0"/>
          <w:marRight w:val="0"/>
          <w:marTop w:val="0"/>
          <w:marBottom w:val="0"/>
          <w:divBdr>
            <w:top w:val="none" w:sz="0" w:space="0" w:color="auto"/>
            <w:left w:val="none" w:sz="0" w:space="0" w:color="auto"/>
            <w:bottom w:val="none" w:sz="0" w:space="0" w:color="auto"/>
            <w:right w:val="none" w:sz="0" w:space="0" w:color="auto"/>
          </w:divBdr>
          <w:divsChild>
            <w:div w:id="1865440542">
              <w:marLeft w:val="0"/>
              <w:marRight w:val="0"/>
              <w:marTop w:val="0"/>
              <w:marBottom w:val="0"/>
              <w:divBdr>
                <w:top w:val="none" w:sz="0" w:space="0" w:color="auto"/>
                <w:left w:val="none" w:sz="0" w:space="0" w:color="auto"/>
                <w:bottom w:val="none" w:sz="0" w:space="0" w:color="auto"/>
                <w:right w:val="none" w:sz="0" w:space="0" w:color="auto"/>
              </w:divBdr>
            </w:div>
          </w:divsChild>
        </w:div>
        <w:div w:id="2071539404">
          <w:marLeft w:val="0"/>
          <w:marRight w:val="0"/>
          <w:marTop w:val="0"/>
          <w:marBottom w:val="0"/>
          <w:divBdr>
            <w:top w:val="none" w:sz="0" w:space="0" w:color="auto"/>
            <w:left w:val="none" w:sz="0" w:space="0" w:color="auto"/>
            <w:bottom w:val="none" w:sz="0" w:space="0" w:color="auto"/>
            <w:right w:val="none" w:sz="0" w:space="0" w:color="auto"/>
          </w:divBdr>
          <w:divsChild>
            <w:div w:id="1158955583">
              <w:marLeft w:val="0"/>
              <w:marRight w:val="0"/>
              <w:marTop w:val="0"/>
              <w:marBottom w:val="0"/>
              <w:divBdr>
                <w:top w:val="none" w:sz="0" w:space="0" w:color="auto"/>
                <w:left w:val="none" w:sz="0" w:space="0" w:color="auto"/>
                <w:bottom w:val="none" w:sz="0" w:space="0" w:color="auto"/>
                <w:right w:val="none" w:sz="0" w:space="0" w:color="auto"/>
              </w:divBdr>
            </w:div>
          </w:divsChild>
        </w:div>
        <w:div w:id="2072918943">
          <w:marLeft w:val="0"/>
          <w:marRight w:val="0"/>
          <w:marTop w:val="0"/>
          <w:marBottom w:val="0"/>
          <w:divBdr>
            <w:top w:val="none" w:sz="0" w:space="0" w:color="auto"/>
            <w:left w:val="none" w:sz="0" w:space="0" w:color="auto"/>
            <w:bottom w:val="none" w:sz="0" w:space="0" w:color="auto"/>
            <w:right w:val="none" w:sz="0" w:space="0" w:color="auto"/>
          </w:divBdr>
          <w:divsChild>
            <w:div w:id="802314049">
              <w:marLeft w:val="0"/>
              <w:marRight w:val="0"/>
              <w:marTop w:val="0"/>
              <w:marBottom w:val="0"/>
              <w:divBdr>
                <w:top w:val="none" w:sz="0" w:space="0" w:color="auto"/>
                <w:left w:val="none" w:sz="0" w:space="0" w:color="auto"/>
                <w:bottom w:val="none" w:sz="0" w:space="0" w:color="auto"/>
                <w:right w:val="none" w:sz="0" w:space="0" w:color="auto"/>
              </w:divBdr>
            </w:div>
          </w:divsChild>
        </w:div>
        <w:div w:id="2091348236">
          <w:marLeft w:val="0"/>
          <w:marRight w:val="0"/>
          <w:marTop w:val="0"/>
          <w:marBottom w:val="0"/>
          <w:divBdr>
            <w:top w:val="none" w:sz="0" w:space="0" w:color="auto"/>
            <w:left w:val="none" w:sz="0" w:space="0" w:color="auto"/>
            <w:bottom w:val="none" w:sz="0" w:space="0" w:color="auto"/>
            <w:right w:val="none" w:sz="0" w:space="0" w:color="auto"/>
          </w:divBdr>
          <w:divsChild>
            <w:div w:id="11954957">
              <w:marLeft w:val="0"/>
              <w:marRight w:val="0"/>
              <w:marTop w:val="0"/>
              <w:marBottom w:val="0"/>
              <w:divBdr>
                <w:top w:val="none" w:sz="0" w:space="0" w:color="auto"/>
                <w:left w:val="none" w:sz="0" w:space="0" w:color="auto"/>
                <w:bottom w:val="none" w:sz="0" w:space="0" w:color="auto"/>
                <w:right w:val="none" w:sz="0" w:space="0" w:color="auto"/>
              </w:divBdr>
            </w:div>
          </w:divsChild>
        </w:div>
        <w:div w:id="2103721285">
          <w:marLeft w:val="0"/>
          <w:marRight w:val="0"/>
          <w:marTop w:val="0"/>
          <w:marBottom w:val="0"/>
          <w:divBdr>
            <w:top w:val="none" w:sz="0" w:space="0" w:color="auto"/>
            <w:left w:val="none" w:sz="0" w:space="0" w:color="auto"/>
            <w:bottom w:val="none" w:sz="0" w:space="0" w:color="auto"/>
            <w:right w:val="none" w:sz="0" w:space="0" w:color="auto"/>
          </w:divBdr>
          <w:divsChild>
            <w:div w:id="2144273728">
              <w:marLeft w:val="0"/>
              <w:marRight w:val="0"/>
              <w:marTop w:val="0"/>
              <w:marBottom w:val="0"/>
              <w:divBdr>
                <w:top w:val="none" w:sz="0" w:space="0" w:color="auto"/>
                <w:left w:val="none" w:sz="0" w:space="0" w:color="auto"/>
                <w:bottom w:val="none" w:sz="0" w:space="0" w:color="auto"/>
                <w:right w:val="none" w:sz="0" w:space="0" w:color="auto"/>
              </w:divBdr>
            </w:div>
          </w:divsChild>
        </w:div>
        <w:div w:id="2106341796">
          <w:marLeft w:val="0"/>
          <w:marRight w:val="0"/>
          <w:marTop w:val="0"/>
          <w:marBottom w:val="0"/>
          <w:divBdr>
            <w:top w:val="none" w:sz="0" w:space="0" w:color="auto"/>
            <w:left w:val="none" w:sz="0" w:space="0" w:color="auto"/>
            <w:bottom w:val="none" w:sz="0" w:space="0" w:color="auto"/>
            <w:right w:val="none" w:sz="0" w:space="0" w:color="auto"/>
          </w:divBdr>
          <w:divsChild>
            <w:div w:id="1772433768">
              <w:marLeft w:val="0"/>
              <w:marRight w:val="0"/>
              <w:marTop w:val="0"/>
              <w:marBottom w:val="0"/>
              <w:divBdr>
                <w:top w:val="none" w:sz="0" w:space="0" w:color="auto"/>
                <w:left w:val="none" w:sz="0" w:space="0" w:color="auto"/>
                <w:bottom w:val="none" w:sz="0" w:space="0" w:color="auto"/>
                <w:right w:val="none" w:sz="0" w:space="0" w:color="auto"/>
              </w:divBdr>
            </w:div>
          </w:divsChild>
        </w:div>
        <w:div w:id="2108455413">
          <w:marLeft w:val="0"/>
          <w:marRight w:val="0"/>
          <w:marTop w:val="0"/>
          <w:marBottom w:val="0"/>
          <w:divBdr>
            <w:top w:val="none" w:sz="0" w:space="0" w:color="auto"/>
            <w:left w:val="none" w:sz="0" w:space="0" w:color="auto"/>
            <w:bottom w:val="none" w:sz="0" w:space="0" w:color="auto"/>
            <w:right w:val="none" w:sz="0" w:space="0" w:color="auto"/>
          </w:divBdr>
          <w:divsChild>
            <w:div w:id="1181160566">
              <w:marLeft w:val="0"/>
              <w:marRight w:val="0"/>
              <w:marTop w:val="0"/>
              <w:marBottom w:val="0"/>
              <w:divBdr>
                <w:top w:val="none" w:sz="0" w:space="0" w:color="auto"/>
                <w:left w:val="none" w:sz="0" w:space="0" w:color="auto"/>
                <w:bottom w:val="none" w:sz="0" w:space="0" w:color="auto"/>
                <w:right w:val="none" w:sz="0" w:space="0" w:color="auto"/>
              </w:divBdr>
            </w:div>
          </w:divsChild>
        </w:div>
        <w:div w:id="2112823406">
          <w:marLeft w:val="0"/>
          <w:marRight w:val="0"/>
          <w:marTop w:val="0"/>
          <w:marBottom w:val="0"/>
          <w:divBdr>
            <w:top w:val="none" w:sz="0" w:space="0" w:color="auto"/>
            <w:left w:val="none" w:sz="0" w:space="0" w:color="auto"/>
            <w:bottom w:val="none" w:sz="0" w:space="0" w:color="auto"/>
            <w:right w:val="none" w:sz="0" w:space="0" w:color="auto"/>
          </w:divBdr>
          <w:divsChild>
            <w:div w:id="2132430056">
              <w:marLeft w:val="0"/>
              <w:marRight w:val="0"/>
              <w:marTop w:val="0"/>
              <w:marBottom w:val="0"/>
              <w:divBdr>
                <w:top w:val="none" w:sz="0" w:space="0" w:color="auto"/>
                <w:left w:val="none" w:sz="0" w:space="0" w:color="auto"/>
                <w:bottom w:val="none" w:sz="0" w:space="0" w:color="auto"/>
                <w:right w:val="none" w:sz="0" w:space="0" w:color="auto"/>
              </w:divBdr>
            </w:div>
          </w:divsChild>
        </w:div>
        <w:div w:id="2121682104">
          <w:marLeft w:val="0"/>
          <w:marRight w:val="0"/>
          <w:marTop w:val="0"/>
          <w:marBottom w:val="0"/>
          <w:divBdr>
            <w:top w:val="none" w:sz="0" w:space="0" w:color="auto"/>
            <w:left w:val="none" w:sz="0" w:space="0" w:color="auto"/>
            <w:bottom w:val="none" w:sz="0" w:space="0" w:color="auto"/>
            <w:right w:val="none" w:sz="0" w:space="0" w:color="auto"/>
          </w:divBdr>
          <w:divsChild>
            <w:div w:id="1317303190">
              <w:marLeft w:val="0"/>
              <w:marRight w:val="0"/>
              <w:marTop w:val="0"/>
              <w:marBottom w:val="0"/>
              <w:divBdr>
                <w:top w:val="none" w:sz="0" w:space="0" w:color="auto"/>
                <w:left w:val="none" w:sz="0" w:space="0" w:color="auto"/>
                <w:bottom w:val="none" w:sz="0" w:space="0" w:color="auto"/>
                <w:right w:val="none" w:sz="0" w:space="0" w:color="auto"/>
              </w:divBdr>
            </w:div>
          </w:divsChild>
        </w:div>
        <w:div w:id="2132555369">
          <w:marLeft w:val="0"/>
          <w:marRight w:val="0"/>
          <w:marTop w:val="0"/>
          <w:marBottom w:val="0"/>
          <w:divBdr>
            <w:top w:val="none" w:sz="0" w:space="0" w:color="auto"/>
            <w:left w:val="none" w:sz="0" w:space="0" w:color="auto"/>
            <w:bottom w:val="none" w:sz="0" w:space="0" w:color="auto"/>
            <w:right w:val="none" w:sz="0" w:space="0" w:color="auto"/>
          </w:divBdr>
          <w:divsChild>
            <w:div w:id="695470998">
              <w:marLeft w:val="0"/>
              <w:marRight w:val="0"/>
              <w:marTop w:val="0"/>
              <w:marBottom w:val="0"/>
              <w:divBdr>
                <w:top w:val="none" w:sz="0" w:space="0" w:color="auto"/>
                <w:left w:val="none" w:sz="0" w:space="0" w:color="auto"/>
                <w:bottom w:val="none" w:sz="0" w:space="0" w:color="auto"/>
                <w:right w:val="none" w:sz="0" w:space="0" w:color="auto"/>
              </w:divBdr>
            </w:div>
          </w:divsChild>
        </w:div>
        <w:div w:id="2141224345">
          <w:marLeft w:val="0"/>
          <w:marRight w:val="0"/>
          <w:marTop w:val="0"/>
          <w:marBottom w:val="0"/>
          <w:divBdr>
            <w:top w:val="none" w:sz="0" w:space="0" w:color="auto"/>
            <w:left w:val="none" w:sz="0" w:space="0" w:color="auto"/>
            <w:bottom w:val="none" w:sz="0" w:space="0" w:color="auto"/>
            <w:right w:val="none" w:sz="0" w:space="0" w:color="auto"/>
          </w:divBdr>
          <w:divsChild>
            <w:div w:id="5765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28624">
      <w:bodyDiv w:val="1"/>
      <w:marLeft w:val="0"/>
      <w:marRight w:val="0"/>
      <w:marTop w:val="0"/>
      <w:marBottom w:val="0"/>
      <w:divBdr>
        <w:top w:val="none" w:sz="0" w:space="0" w:color="auto"/>
        <w:left w:val="none" w:sz="0" w:space="0" w:color="auto"/>
        <w:bottom w:val="none" w:sz="0" w:space="0" w:color="auto"/>
        <w:right w:val="none" w:sz="0" w:space="0" w:color="auto"/>
      </w:divBdr>
    </w:div>
    <w:div w:id="1072311957">
      <w:bodyDiv w:val="1"/>
      <w:marLeft w:val="0"/>
      <w:marRight w:val="0"/>
      <w:marTop w:val="0"/>
      <w:marBottom w:val="0"/>
      <w:divBdr>
        <w:top w:val="none" w:sz="0" w:space="0" w:color="auto"/>
        <w:left w:val="none" w:sz="0" w:space="0" w:color="auto"/>
        <w:bottom w:val="none" w:sz="0" w:space="0" w:color="auto"/>
        <w:right w:val="none" w:sz="0" w:space="0" w:color="auto"/>
      </w:divBdr>
    </w:div>
    <w:div w:id="1080172045">
      <w:bodyDiv w:val="1"/>
      <w:marLeft w:val="0"/>
      <w:marRight w:val="0"/>
      <w:marTop w:val="0"/>
      <w:marBottom w:val="0"/>
      <w:divBdr>
        <w:top w:val="none" w:sz="0" w:space="0" w:color="auto"/>
        <w:left w:val="none" w:sz="0" w:space="0" w:color="auto"/>
        <w:bottom w:val="none" w:sz="0" w:space="0" w:color="auto"/>
        <w:right w:val="none" w:sz="0" w:space="0" w:color="auto"/>
      </w:divBdr>
    </w:div>
    <w:div w:id="1083378634">
      <w:bodyDiv w:val="1"/>
      <w:marLeft w:val="0"/>
      <w:marRight w:val="0"/>
      <w:marTop w:val="0"/>
      <w:marBottom w:val="0"/>
      <w:divBdr>
        <w:top w:val="none" w:sz="0" w:space="0" w:color="auto"/>
        <w:left w:val="none" w:sz="0" w:space="0" w:color="auto"/>
        <w:bottom w:val="none" w:sz="0" w:space="0" w:color="auto"/>
        <w:right w:val="none" w:sz="0" w:space="0" w:color="auto"/>
      </w:divBdr>
    </w:div>
    <w:div w:id="1096902967">
      <w:bodyDiv w:val="1"/>
      <w:marLeft w:val="0"/>
      <w:marRight w:val="0"/>
      <w:marTop w:val="0"/>
      <w:marBottom w:val="0"/>
      <w:divBdr>
        <w:top w:val="none" w:sz="0" w:space="0" w:color="auto"/>
        <w:left w:val="none" w:sz="0" w:space="0" w:color="auto"/>
        <w:bottom w:val="none" w:sz="0" w:space="0" w:color="auto"/>
        <w:right w:val="none" w:sz="0" w:space="0" w:color="auto"/>
      </w:divBdr>
    </w:div>
    <w:div w:id="1101951787">
      <w:bodyDiv w:val="1"/>
      <w:marLeft w:val="0"/>
      <w:marRight w:val="0"/>
      <w:marTop w:val="0"/>
      <w:marBottom w:val="0"/>
      <w:divBdr>
        <w:top w:val="none" w:sz="0" w:space="0" w:color="auto"/>
        <w:left w:val="none" w:sz="0" w:space="0" w:color="auto"/>
        <w:bottom w:val="none" w:sz="0" w:space="0" w:color="auto"/>
        <w:right w:val="none" w:sz="0" w:space="0" w:color="auto"/>
      </w:divBdr>
    </w:div>
    <w:div w:id="1103842356">
      <w:bodyDiv w:val="1"/>
      <w:marLeft w:val="0"/>
      <w:marRight w:val="0"/>
      <w:marTop w:val="0"/>
      <w:marBottom w:val="0"/>
      <w:divBdr>
        <w:top w:val="none" w:sz="0" w:space="0" w:color="auto"/>
        <w:left w:val="none" w:sz="0" w:space="0" w:color="auto"/>
        <w:bottom w:val="none" w:sz="0" w:space="0" w:color="auto"/>
        <w:right w:val="none" w:sz="0" w:space="0" w:color="auto"/>
      </w:divBdr>
    </w:div>
    <w:div w:id="1106539417">
      <w:bodyDiv w:val="1"/>
      <w:marLeft w:val="0"/>
      <w:marRight w:val="0"/>
      <w:marTop w:val="0"/>
      <w:marBottom w:val="0"/>
      <w:divBdr>
        <w:top w:val="none" w:sz="0" w:space="0" w:color="auto"/>
        <w:left w:val="none" w:sz="0" w:space="0" w:color="auto"/>
        <w:bottom w:val="none" w:sz="0" w:space="0" w:color="auto"/>
        <w:right w:val="none" w:sz="0" w:space="0" w:color="auto"/>
      </w:divBdr>
    </w:div>
    <w:div w:id="1141113360">
      <w:bodyDiv w:val="1"/>
      <w:marLeft w:val="0"/>
      <w:marRight w:val="0"/>
      <w:marTop w:val="0"/>
      <w:marBottom w:val="0"/>
      <w:divBdr>
        <w:top w:val="none" w:sz="0" w:space="0" w:color="auto"/>
        <w:left w:val="none" w:sz="0" w:space="0" w:color="auto"/>
        <w:bottom w:val="none" w:sz="0" w:space="0" w:color="auto"/>
        <w:right w:val="none" w:sz="0" w:space="0" w:color="auto"/>
      </w:divBdr>
    </w:div>
    <w:div w:id="1141579727">
      <w:bodyDiv w:val="1"/>
      <w:marLeft w:val="0"/>
      <w:marRight w:val="0"/>
      <w:marTop w:val="0"/>
      <w:marBottom w:val="0"/>
      <w:divBdr>
        <w:top w:val="none" w:sz="0" w:space="0" w:color="auto"/>
        <w:left w:val="none" w:sz="0" w:space="0" w:color="auto"/>
        <w:bottom w:val="none" w:sz="0" w:space="0" w:color="auto"/>
        <w:right w:val="none" w:sz="0" w:space="0" w:color="auto"/>
      </w:divBdr>
    </w:div>
    <w:div w:id="1143618540">
      <w:bodyDiv w:val="1"/>
      <w:marLeft w:val="0"/>
      <w:marRight w:val="0"/>
      <w:marTop w:val="0"/>
      <w:marBottom w:val="0"/>
      <w:divBdr>
        <w:top w:val="none" w:sz="0" w:space="0" w:color="auto"/>
        <w:left w:val="none" w:sz="0" w:space="0" w:color="auto"/>
        <w:bottom w:val="none" w:sz="0" w:space="0" w:color="auto"/>
        <w:right w:val="none" w:sz="0" w:space="0" w:color="auto"/>
      </w:divBdr>
    </w:div>
    <w:div w:id="1157263481">
      <w:bodyDiv w:val="1"/>
      <w:marLeft w:val="0"/>
      <w:marRight w:val="0"/>
      <w:marTop w:val="0"/>
      <w:marBottom w:val="0"/>
      <w:divBdr>
        <w:top w:val="none" w:sz="0" w:space="0" w:color="auto"/>
        <w:left w:val="none" w:sz="0" w:space="0" w:color="auto"/>
        <w:bottom w:val="none" w:sz="0" w:space="0" w:color="auto"/>
        <w:right w:val="none" w:sz="0" w:space="0" w:color="auto"/>
      </w:divBdr>
    </w:div>
    <w:div w:id="1158880145">
      <w:bodyDiv w:val="1"/>
      <w:marLeft w:val="0"/>
      <w:marRight w:val="0"/>
      <w:marTop w:val="0"/>
      <w:marBottom w:val="0"/>
      <w:divBdr>
        <w:top w:val="none" w:sz="0" w:space="0" w:color="auto"/>
        <w:left w:val="none" w:sz="0" w:space="0" w:color="auto"/>
        <w:bottom w:val="none" w:sz="0" w:space="0" w:color="auto"/>
        <w:right w:val="none" w:sz="0" w:space="0" w:color="auto"/>
      </w:divBdr>
    </w:div>
    <w:div w:id="1166703828">
      <w:bodyDiv w:val="1"/>
      <w:marLeft w:val="0"/>
      <w:marRight w:val="0"/>
      <w:marTop w:val="0"/>
      <w:marBottom w:val="0"/>
      <w:divBdr>
        <w:top w:val="none" w:sz="0" w:space="0" w:color="auto"/>
        <w:left w:val="none" w:sz="0" w:space="0" w:color="auto"/>
        <w:bottom w:val="none" w:sz="0" w:space="0" w:color="auto"/>
        <w:right w:val="none" w:sz="0" w:space="0" w:color="auto"/>
      </w:divBdr>
    </w:div>
    <w:div w:id="1182009323">
      <w:bodyDiv w:val="1"/>
      <w:marLeft w:val="0"/>
      <w:marRight w:val="0"/>
      <w:marTop w:val="0"/>
      <w:marBottom w:val="0"/>
      <w:divBdr>
        <w:top w:val="none" w:sz="0" w:space="0" w:color="auto"/>
        <w:left w:val="none" w:sz="0" w:space="0" w:color="auto"/>
        <w:bottom w:val="none" w:sz="0" w:space="0" w:color="auto"/>
        <w:right w:val="none" w:sz="0" w:space="0" w:color="auto"/>
      </w:divBdr>
    </w:div>
    <w:div w:id="1213418452">
      <w:bodyDiv w:val="1"/>
      <w:marLeft w:val="0"/>
      <w:marRight w:val="0"/>
      <w:marTop w:val="0"/>
      <w:marBottom w:val="0"/>
      <w:divBdr>
        <w:top w:val="none" w:sz="0" w:space="0" w:color="auto"/>
        <w:left w:val="none" w:sz="0" w:space="0" w:color="auto"/>
        <w:bottom w:val="none" w:sz="0" w:space="0" w:color="auto"/>
        <w:right w:val="none" w:sz="0" w:space="0" w:color="auto"/>
      </w:divBdr>
    </w:div>
    <w:div w:id="1214075474">
      <w:bodyDiv w:val="1"/>
      <w:marLeft w:val="0"/>
      <w:marRight w:val="0"/>
      <w:marTop w:val="0"/>
      <w:marBottom w:val="0"/>
      <w:divBdr>
        <w:top w:val="none" w:sz="0" w:space="0" w:color="auto"/>
        <w:left w:val="none" w:sz="0" w:space="0" w:color="auto"/>
        <w:bottom w:val="none" w:sz="0" w:space="0" w:color="auto"/>
        <w:right w:val="none" w:sz="0" w:space="0" w:color="auto"/>
      </w:divBdr>
    </w:div>
    <w:div w:id="1216812792">
      <w:bodyDiv w:val="1"/>
      <w:marLeft w:val="0"/>
      <w:marRight w:val="0"/>
      <w:marTop w:val="0"/>
      <w:marBottom w:val="0"/>
      <w:divBdr>
        <w:top w:val="none" w:sz="0" w:space="0" w:color="auto"/>
        <w:left w:val="none" w:sz="0" w:space="0" w:color="auto"/>
        <w:bottom w:val="none" w:sz="0" w:space="0" w:color="auto"/>
        <w:right w:val="none" w:sz="0" w:space="0" w:color="auto"/>
      </w:divBdr>
    </w:div>
    <w:div w:id="1258253899">
      <w:bodyDiv w:val="1"/>
      <w:marLeft w:val="0"/>
      <w:marRight w:val="0"/>
      <w:marTop w:val="0"/>
      <w:marBottom w:val="0"/>
      <w:divBdr>
        <w:top w:val="none" w:sz="0" w:space="0" w:color="auto"/>
        <w:left w:val="none" w:sz="0" w:space="0" w:color="auto"/>
        <w:bottom w:val="none" w:sz="0" w:space="0" w:color="auto"/>
        <w:right w:val="none" w:sz="0" w:space="0" w:color="auto"/>
      </w:divBdr>
    </w:div>
    <w:div w:id="1273321205">
      <w:bodyDiv w:val="1"/>
      <w:marLeft w:val="0"/>
      <w:marRight w:val="0"/>
      <w:marTop w:val="0"/>
      <w:marBottom w:val="0"/>
      <w:divBdr>
        <w:top w:val="none" w:sz="0" w:space="0" w:color="auto"/>
        <w:left w:val="none" w:sz="0" w:space="0" w:color="auto"/>
        <w:bottom w:val="none" w:sz="0" w:space="0" w:color="auto"/>
        <w:right w:val="none" w:sz="0" w:space="0" w:color="auto"/>
      </w:divBdr>
    </w:div>
    <w:div w:id="1276406651">
      <w:bodyDiv w:val="1"/>
      <w:marLeft w:val="0"/>
      <w:marRight w:val="0"/>
      <w:marTop w:val="0"/>
      <w:marBottom w:val="0"/>
      <w:divBdr>
        <w:top w:val="none" w:sz="0" w:space="0" w:color="auto"/>
        <w:left w:val="none" w:sz="0" w:space="0" w:color="auto"/>
        <w:bottom w:val="none" w:sz="0" w:space="0" w:color="auto"/>
        <w:right w:val="none" w:sz="0" w:space="0" w:color="auto"/>
      </w:divBdr>
    </w:div>
    <w:div w:id="1277709955">
      <w:bodyDiv w:val="1"/>
      <w:marLeft w:val="0"/>
      <w:marRight w:val="0"/>
      <w:marTop w:val="0"/>
      <w:marBottom w:val="0"/>
      <w:divBdr>
        <w:top w:val="none" w:sz="0" w:space="0" w:color="auto"/>
        <w:left w:val="none" w:sz="0" w:space="0" w:color="auto"/>
        <w:bottom w:val="none" w:sz="0" w:space="0" w:color="auto"/>
        <w:right w:val="none" w:sz="0" w:space="0" w:color="auto"/>
      </w:divBdr>
    </w:div>
    <w:div w:id="1277953021">
      <w:bodyDiv w:val="1"/>
      <w:marLeft w:val="0"/>
      <w:marRight w:val="0"/>
      <w:marTop w:val="0"/>
      <w:marBottom w:val="0"/>
      <w:divBdr>
        <w:top w:val="none" w:sz="0" w:space="0" w:color="auto"/>
        <w:left w:val="none" w:sz="0" w:space="0" w:color="auto"/>
        <w:bottom w:val="none" w:sz="0" w:space="0" w:color="auto"/>
        <w:right w:val="none" w:sz="0" w:space="0" w:color="auto"/>
      </w:divBdr>
    </w:div>
    <w:div w:id="1279340987">
      <w:bodyDiv w:val="1"/>
      <w:marLeft w:val="0"/>
      <w:marRight w:val="0"/>
      <w:marTop w:val="0"/>
      <w:marBottom w:val="0"/>
      <w:divBdr>
        <w:top w:val="none" w:sz="0" w:space="0" w:color="auto"/>
        <w:left w:val="none" w:sz="0" w:space="0" w:color="auto"/>
        <w:bottom w:val="none" w:sz="0" w:space="0" w:color="auto"/>
        <w:right w:val="none" w:sz="0" w:space="0" w:color="auto"/>
      </w:divBdr>
      <w:divsChild>
        <w:div w:id="42021642">
          <w:marLeft w:val="288"/>
          <w:marRight w:val="0"/>
          <w:marTop w:val="120"/>
          <w:marBottom w:val="0"/>
          <w:divBdr>
            <w:top w:val="none" w:sz="0" w:space="0" w:color="auto"/>
            <w:left w:val="none" w:sz="0" w:space="0" w:color="auto"/>
            <w:bottom w:val="none" w:sz="0" w:space="0" w:color="auto"/>
            <w:right w:val="none" w:sz="0" w:space="0" w:color="auto"/>
          </w:divBdr>
        </w:div>
        <w:div w:id="1140459719">
          <w:marLeft w:val="821"/>
          <w:marRight w:val="0"/>
          <w:marTop w:val="60"/>
          <w:marBottom w:val="0"/>
          <w:divBdr>
            <w:top w:val="none" w:sz="0" w:space="0" w:color="auto"/>
            <w:left w:val="none" w:sz="0" w:space="0" w:color="auto"/>
            <w:bottom w:val="none" w:sz="0" w:space="0" w:color="auto"/>
            <w:right w:val="none" w:sz="0" w:space="0" w:color="auto"/>
          </w:divBdr>
        </w:div>
        <w:div w:id="1398163496">
          <w:marLeft w:val="288"/>
          <w:marRight w:val="0"/>
          <w:marTop w:val="120"/>
          <w:marBottom w:val="0"/>
          <w:divBdr>
            <w:top w:val="none" w:sz="0" w:space="0" w:color="auto"/>
            <w:left w:val="none" w:sz="0" w:space="0" w:color="auto"/>
            <w:bottom w:val="none" w:sz="0" w:space="0" w:color="auto"/>
            <w:right w:val="none" w:sz="0" w:space="0" w:color="auto"/>
          </w:divBdr>
        </w:div>
        <w:div w:id="1822185708">
          <w:marLeft w:val="821"/>
          <w:marRight w:val="0"/>
          <w:marTop w:val="60"/>
          <w:marBottom w:val="0"/>
          <w:divBdr>
            <w:top w:val="none" w:sz="0" w:space="0" w:color="auto"/>
            <w:left w:val="none" w:sz="0" w:space="0" w:color="auto"/>
            <w:bottom w:val="none" w:sz="0" w:space="0" w:color="auto"/>
            <w:right w:val="none" w:sz="0" w:space="0" w:color="auto"/>
          </w:divBdr>
        </w:div>
        <w:div w:id="2060739618">
          <w:marLeft w:val="821"/>
          <w:marRight w:val="0"/>
          <w:marTop w:val="60"/>
          <w:marBottom w:val="0"/>
          <w:divBdr>
            <w:top w:val="none" w:sz="0" w:space="0" w:color="auto"/>
            <w:left w:val="none" w:sz="0" w:space="0" w:color="auto"/>
            <w:bottom w:val="none" w:sz="0" w:space="0" w:color="auto"/>
            <w:right w:val="none" w:sz="0" w:space="0" w:color="auto"/>
          </w:divBdr>
        </w:div>
      </w:divsChild>
    </w:div>
    <w:div w:id="1279876501">
      <w:bodyDiv w:val="1"/>
      <w:marLeft w:val="0"/>
      <w:marRight w:val="0"/>
      <w:marTop w:val="0"/>
      <w:marBottom w:val="0"/>
      <w:divBdr>
        <w:top w:val="none" w:sz="0" w:space="0" w:color="auto"/>
        <w:left w:val="none" w:sz="0" w:space="0" w:color="auto"/>
        <w:bottom w:val="none" w:sz="0" w:space="0" w:color="auto"/>
        <w:right w:val="none" w:sz="0" w:space="0" w:color="auto"/>
      </w:divBdr>
    </w:div>
    <w:div w:id="1279993437">
      <w:bodyDiv w:val="1"/>
      <w:marLeft w:val="0"/>
      <w:marRight w:val="0"/>
      <w:marTop w:val="0"/>
      <w:marBottom w:val="0"/>
      <w:divBdr>
        <w:top w:val="none" w:sz="0" w:space="0" w:color="auto"/>
        <w:left w:val="none" w:sz="0" w:space="0" w:color="auto"/>
        <w:bottom w:val="none" w:sz="0" w:space="0" w:color="auto"/>
        <w:right w:val="none" w:sz="0" w:space="0" w:color="auto"/>
      </w:divBdr>
    </w:div>
    <w:div w:id="1282953638">
      <w:bodyDiv w:val="1"/>
      <w:marLeft w:val="0"/>
      <w:marRight w:val="0"/>
      <w:marTop w:val="0"/>
      <w:marBottom w:val="0"/>
      <w:divBdr>
        <w:top w:val="none" w:sz="0" w:space="0" w:color="auto"/>
        <w:left w:val="none" w:sz="0" w:space="0" w:color="auto"/>
        <w:bottom w:val="none" w:sz="0" w:space="0" w:color="auto"/>
        <w:right w:val="none" w:sz="0" w:space="0" w:color="auto"/>
      </w:divBdr>
    </w:div>
    <w:div w:id="1310984711">
      <w:bodyDiv w:val="1"/>
      <w:marLeft w:val="0"/>
      <w:marRight w:val="0"/>
      <w:marTop w:val="0"/>
      <w:marBottom w:val="0"/>
      <w:divBdr>
        <w:top w:val="none" w:sz="0" w:space="0" w:color="auto"/>
        <w:left w:val="none" w:sz="0" w:space="0" w:color="auto"/>
        <w:bottom w:val="none" w:sz="0" w:space="0" w:color="auto"/>
        <w:right w:val="none" w:sz="0" w:space="0" w:color="auto"/>
      </w:divBdr>
    </w:div>
    <w:div w:id="1315909871">
      <w:bodyDiv w:val="1"/>
      <w:marLeft w:val="0"/>
      <w:marRight w:val="0"/>
      <w:marTop w:val="0"/>
      <w:marBottom w:val="0"/>
      <w:divBdr>
        <w:top w:val="none" w:sz="0" w:space="0" w:color="auto"/>
        <w:left w:val="none" w:sz="0" w:space="0" w:color="auto"/>
        <w:bottom w:val="none" w:sz="0" w:space="0" w:color="auto"/>
        <w:right w:val="none" w:sz="0" w:space="0" w:color="auto"/>
      </w:divBdr>
    </w:div>
    <w:div w:id="1329863192">
      <w:bodyDiv w:val="1"/>
      <w:marLeft w:val="0"/>
      <w:marRight w:val="0"/>
      <w:marTop w:val="0"/>
      <w:marBottom w:val="0"/>
      <w:divBdr>
        <w:top w:val="none" w:sz="0" w:space="0" w:color="auto"/>
        <w:left w:val="none" w:sz="0" w:space="0" w:color="auto"/>
        <w:bottom w:val="none" w:sz="0" w:space="0" w:color="auto"/>
        <w:right w:val="none" w:sz="0" w:space="0" w:color="auto"/>
      </w:divBdr>
    </w:div>
    <w:div w:id="1332216243">
      <w:bodyDiv w:val="1"/>
      <w:marLeft w:val="0"/>
      <w:marRight w:val="0"/>
      <w:marTop w:val="0"/>
      <w:marBottom w:val="0"/>
      <w:divBdr>
        <w:top w:val="none" w:sz="0" w:space="0" w:color="auto"/>
        <w:left w:val="none" w:sz="0" w:space="0" w:color="auto"/>
        <w:bottom w:val="none" w:sz="0" w:space="0" w:color="auto"/>
        <w:right w:val="none" w:sz="0" w:space="0" w:color="auto"/>
      </w:divBdr>
    </w:div>
    <w:div w:id="1352295986">
      <w:bodyDiv w:val="1"/>
      <w:marLeft w:val="0"/>
      <w:marRight w:val="0"/>
      <w:marTop w:val="0"/>
      <w:marBottom w:val="0"/>
      <w:divBdr>
        <w:top w:val="none" w:sz="0" w:space="0" w:color="auto"/>
        <w:left w:val="none" w:sz="0" w:space="0" w:color="auto"/>
        <w:bottom w:val="none" w:sz="0" w:space="0" w:color="auto"/>
        <w:right w:val="none" w:sz="0" w:space="0" w:color="auto"/>
      </w:divBdr>
    </w:div>
    <w:div w:id="1359238655">
      <w:bodyDiv w:val="1"/>
      <w:marLeft w:val="0"/>
      <w:marRight w:val="0"/>
      <w:marTop w:val="0"/>
      <w:marBottom w:val="0"/>
      <w:divBdr>
        <w:top w:val="none" w:sz="0" w:space="0" w:color="auto"/>
        <w:left w:val="none" w:sz="0" w:space="0" w:color="auto"/>
        <w:bottom w:val="none" w:sz="0" w:space="0" w:color="auto"/>
        <w:right w:val="none" w:sz="0" w:space="0" w:color="auto"/>
      </w:divBdr>
    </w:div>
    <w:div w:id="1383484635">
      <w:bodyDiv w:val="1"/>
      <w:marLeft w:val="0"/>
      <w:marRight w:val="0"/>
      <w:marTop w:val="0"/>
      <w:marBottom w:val="0"/>
      <w:divBdr>
        <w:top w:val="none" w:sz="0" w:space="0" w:color="auto"/>
        <w:left w:val="none" w:sz="0" w:space="0" w:color="auto"/>
        <w:bottom w:val="none" w:sz="0" w:space="0" w:color="auto"/>
        <w:right w:val="none" w:sz="0" w:space="0" w:color="auto"/>
      </w:divBdr>
    </w:div>
    <w:div w:id="1386179968">
      <w:bodyDiv w:val="1"/>
      <w:marLeft w:val="0"/>
      <w:marRight w:val="0"/>
      <w:marTop w:val="0"/>
      <w:marBottom w:val="0"/>
      <w:divBdr>
        <w:top w:val="none" w:sz="0" w:space="0" w:color="auto"/>
        <w:left w:val="none" w:sz="0" w:space="0" w:color="auto"/>
        <w:bottom w:val="none" w:sz="0" w:space="0" w:color="auto"/>
        <w:right w:val="none" w:sz="0" w:space="0" w:color="auto"/>
      </w:divBdr>
    </w:div>
    <w:div w:id="1388645195">
      <w:bodyDiv w:val="1"/>
      <w:marLeft w:val="0"/>
      <w:marRight w:val="0"/>
      <w:marTop w:val="0"/>
      <w:marBottom w:val="0"/>
      <w:divBdr>
        <w:top w:val="none" w:sz="0" w:space="0" w:color="auto"/>
        <w:left w:val="none" w:sz="0" w:space="0" w:color="auto"/>
        <w:bottom w:val="none" w:sz="0" w:space="0" w:color="auto"/>
        <w:right w:val="none" w:sz="0" w:space="0" w:color="auto"/>
      </w:divBdr>
    </w:div>
    <w:div w:id="1396469571">
      <w:bodyDiv w:val="1"/>
      <w:marLeft w:val="0"/>
      <w:marRight w:val="0"/>
      <w:marTop w:val="0"/>
      <w:marBottom w:val="0"/>
      <w:divBdr>
        <w:top w:val="none" w:sz="0" w:space="0" w:color="auto"/>
        <w:left w:val="none" w:sz="0" w:space="0" w:color="auto"/>
        <w:bottom w:val="none" w:sz="0" w:space="0" w:color="auto"/>
        <w:right w:val="none" w:sz="0" w:space="0" w:color="auto"/>
      </w:divBdr>
    </w:div>
    <w:div w:id="1436900554">
      <w:bodyDiv w:val="1"/>
      <w:marLeft w:val="0"/>
      <w:marRight w:val="0"/>
      <w:marTop w:val="0"/>
      <w:marBottom w:val="0"/>
      <w:divBdr>
        <w:top w:val="none" w:sz="0" w:space="0" w:color="auto"/>
        <w:left w:val="none" w:sz="0" w:space="0" w:color="auto"/>
        <w:bottom w:val="none" w:sz="0" w:space="0" w:color="auto"/>
        <w:right w:val="none" w:sz="0" w:space="0" w:color="auto"/>
      </w:divBdr>
    </w:div>
    <w:div w:id="1448045184">
      <w:bodyDiv w:val="1"/>
      <w:marLeft w:val="0"/>
      <w:marRight w:val="0"/>
      <w:marTop w:val="0"/>
      <w:marBottom w:val="0"/>
      <w:divBdr>
        <w:top w:val="none" w:sz="0" w:space="0" w:color="auto"/>
        <w:left w:val="none" w:sz="0" w:space="0" w:color="auto"/>
        <w:bottom w:val="none" w:sz="0" w:space="0" w:color="auto"/>
        <w:right w:val="none" w:sz="0" w:space="0" w:color="auto"/>
      </w:divBdr>
    </w:div>
    <w:div w:id="1455975783">
      <w:bodyDiv w:val="1"/>
      <w:marLeft w:val="0"/>
      <w:marRight w:val="0"/>
      <w:marTop w:val="0"/>
      <w:marBottom w:val="0"/>
      <w:divBdr>
        <w:top w:val="none" w:sz="0" w:space="0" w:color="auto"/>
        <w:left w:val="none" w:sz="0" w:space="0" w:color="auto"/>
        <w:bottom w:val="none" w:sz="0" w:space="0" w:color="auto"/>
        <w:right w:val="none" w:sz="0" w:space="0" w:color="auto"/>
      </w:divBdr>
    </w:div>
    <w:div w:id="1480270349">
      <w:bodyDiv w:val="1"/>
      <w:marLeft w:val="0"/>
      <w:marRight w:val="0"/>
      <w:marTop w:val="0"/>
      <w:marBottom w:val="0"/>
      <w:divBdr>
        <w:top w:val="none" w:sz="0" w:space="0" w:color="auto"/>
        <w:left w:val="none" w:sz="0" w:space="0" w:color="auto"/>
        <w:bottom w:val="none" w:sz="0" w:space="0" w:color="auto"/>
        <w:right w:val="none" w:sz="0" w:space="0" w:color="auto"/>
      </w:divBdr>
    </w:div>
    <w:div w:id="1482652513">
      <w:bodyDiv w:val="1"/>
      <w:marLeft w:val="0"/>
      <w:marRight w:val="0"/>
      <w:marTop w:val="0"/>
      <w:marBottom w:val="0"/>
      <w:divBdr>
        <w:top w:val="none" w:sz="0" w:space="0" w:color="auto"/>
        <w:left w:val="none" w:sz="0" w:space="0" w:color="auto"/>
        <w:bottom w:val="none" w:sz="0" w:space="0" w:color="auto"/>
        <w:right w:val="none" w:sz="0" w:space="0" w:color="auto"/>
      </w:divBdr>
    </w:div>
    <w:div w:id="1485313244">
      <w:bodyDiv w:val="1"/>
      <w:marLeft w:val="0"/>
      <w:marRight w:val="0"/>
      <w:marTop w:val="0"/>
      <w:marBottom w:val="0"/>
      <w:divBdr>
        <w:top w:val="none" w:sz="0" w:space="0" w:color="auto"/>
        <w:left w:val="none" w:sz="0" w:space="0" w:color="auto"/>
        <w:bottom w:val="none" w:sz="0" w:space="0" w:color="auto"/>
        <w:right w:val="none" w:sz="0" w:space="0" w:color="auto"/>
      </w:divBdr>
    </w:div>
    <w:div w:id="1488664399">
      <w:bodyDiv w:val="1"/>
      <w:marLeft w:val="0"/>
      <w:marRight w:val="0"/>
      <w:marTop w:val="0"/>
      <w:marBottom w:val="0"/>
      <w:divBdr>
        <w:top w:val="none" w:sz="0" w:space="0" w:color="auto"/>
        <w:left w:val="none" w:sz="0" w:space="0" w:color="auto"/>
        <w:bottom w:val="none" w:sz="0" w:space="0" w:color="auto"/>
        <w:right w:val="none" w:sz="0" w:space="0" w:color="auto"/>
      </w:divBdr>
    </w:div>
    <w:div w:id="1502576258">
      <w:bodyDiv w:val="1"/>
      <w:marLeft w:val="0"/>
      <w:marRight w:val="0"/>
      <w:marTop w:val="0"/>
      <w:marBottom w:val="0"/>
      <w:divBdr>
        <w:top w:val="none" w:sz="0" w:space="0" w:color="auto"/>
        <w:left w:val="none" w:sz="0" w:space="0" w:color="auto"/>
        <w:bottom w:val="none" w:sz="0" w:space="0" w:color="auto"/>
        <w:right w:val="none" w:sz="0" w:space="0" w:color="auto"/>
      </w:divBdr>
      <w:divsChild>
        <w:div w:id="412748727">
          <w:marLeft w:val="0"/>
          <w:marRight w:val="0"/>
          <w:marTop w:val="0"/>
          <w:marBottom w:val="0"/>
          <w:divBdr>
            <w:top w:val="none" w:sz="0" w:space="0" w:color="auto"/>
            <w:left w:val="none" w:sz="0" w:space="0" w:color="auto"/>
            <w:bottom w:val="none" w:sz="0" w:space="0" w:color="auto"/>
            <w:right w:val="none" w:sz="0" w:space="0" w:color="auto"/>
          </w:divBdr>
        </w:div>
        <w:div w:id="480924485">
          <w:marLeft w:val="0"/>
          <w:marRight w:val="0"/>
          <w:marTop w:val="0"/>
          <w:marBottom w:val="0"/>
          <w:divBdr>
            <w:top w:val="none" w:sz="0" w:space="0" w:color="auto"/>
            <w:left w:val="none" w:sz="0" w:space="0" w:color="auto"/>
            <w:bottom w:val="none" w:sz="0" w:space="0" w:color="auto"/>
            <w:right w:val="none" w:sz="0" w:space="0" w:color="auto"/>
          </w:divBdr>
        </w:div>
        <w:div w:id="727536440">
          <w:marLeft w:val="0"/>
          <w:marRight w:val="0"/>
          <w:marTop w:val="0"/>
          <w:marBottom w:val="0"/>
          <w:divBdr>
            <w:top w:val="none" w:sz="0" w:space="0" w:color="auto"/>
            <w:left w:val="none" w:sz="0" w:space="0" w:color="auto"/>
            <w:bottom w:val="none" w:sz="0" w:space="0" w:color="auto"/>
            <w:right w:val="none" w:sz="0" w:space="0" w:color="auto"/>
          </w:divBdr>
        </w:div>
        <w:div w:id="1368870490">
          <w:marLeft w:val="0"/>
          <w:marRight w:val="0"/>
          <w:marTop w:val="0"/>
          <w:marBottom w:val="0"/>
          <w:divBdr>
            <w:top w:val="none" w:sz="0" w:space="0" w:color="auto"/>
            <w:left w:val="none" w:sz="0" w:space="0" w:color="auto"/>
            <w:bottom w:val="none" w:sz="0" w:space="0" w:color="auto"/>
            <w:right w:val="none" w:sz="0" w:space="0" w:color="auto"/>
          </w:divBdr>
        </w:div>
        <w:div w:id="1801535691">
          <w:marLeft w:val="0"/>
          <w:marRight w:val="0"/>
          <w:marTop w:val="0"/>
          <w:marBottom w:val="0"/>
          <w:divBdr>
            <w:top w:val="none" w:sz="0" w:space="0" w:color="auto"/>
            <w:left w:val="none" w:sz="0" w:space="0" w:color="auto"/>
            <w:bottom w:val="none" w:sz="0" w:space="0" w:color="auto"/>
            <w:right w:val="none" w:sz="0" w:space="0" w:color="auto"/>
          </w:divBdr>
        </w:div>
        <w:div w:id="1895577385">
          <w:marLeft w:val="0"/>
          <w:marRight w:val="0"/>
          <w:marTop w:val="0"/>
          <w:marBottom w:val="0"/>
          <w:divBdr>
            <w:top w:val="none" w:sz="0" w:space="0" w:color="auto"/>
            <w:left w:val="none" w:sz="0" w:space="0" w:color="auto"/>
            <w:bottom w:val="none" w:sz="0" w:space="0" w:color="auto"/>
            <w:right w:val="none" w:sz="0" w:space="0" w:color="auto"/>
          </w:divBdr>
        </w:div>
        <w:div w:id="2082632244">
          <w:marLeft w:val="0"/>
          <w:marRight w:val="0"/>
          <w:marTop w:val="0"/>
          <w:marBottom w:val="0"/>
          <w:divBdr>
            <w:top w:val="none" w:sz="0" w:space="0" w:color="auto"/>
            <w:left w:val="none" w:sz="0" w:space="0" w:color="auto"/>
            <w:bottom w:val="none" w:sz="0" w:space="0" w:color="auto"/>
            <w:right w:val="none" w:sz="0" w:space="0" w:color="auto"/>
          </w:divBdr>
        </w:div>
      </w:divsChild>
    </w:div>
    <w:div w:id="1507209886">
      <w:bodyDiv w:val="1"/>
      <w:marLeft w:val="0"/>
      <w:marRight w:val="0"/>
      <w:marTop w:val="0"/>
      <w:marBottom w:val="0"/>
      <w:divBdr>
        <w:top w:val="none" w:sz="0" w:space="0" w:color="auto"/>
        <w:left w:val="none" w:sz="0" w:space="0" w:color="auto"/>
        <w:bottom w:val="none" w:sz="0" w:space="0" w:color="auto"/>
        <w:right w:val="none" w:sz="0" w:space="0" w:color="auto"/>
      </w:divBdr>
    </w:div>
    <w:div w:id="1508909998">
      <w:bodyDiv w:val="1"/>
      <w:marLeft w:val="0"/>
      <w:marRight w:val="0"/>
      <w:marTop w:val="0"/>
      <w:marBottom w:val="0"/>
      <w:divBdr>
        <w:top w:val="none" w:sz="0" w:space="0" w:color="auto"/>
        <w:left w:val="none" w:sz="0" w:space="0" w:color="auto"/>
        <w:bottom w:val="none" w:sz="0" w:space="0" w:color="auto"/>
        <w:right w:val="none" w:sz="0" w:space="0" w:color="auto"/>
      </w:divBdr>
    </w:div>
    <w:div w:id="1513450383">
      <w:bodyDiv w:val="1"/>
      <w:marLeft w:val="0"/>
      <w:marRight w:val="0"/>
      <w:marTop w:val="0"/>
      <w:marBottom w:val="0"/>
      <w:divBdr>
        <w:top w:val="none" w:sz="0" w:space="0" w:color="auto"/>
        <w:left w:val="none" w:sz="0" w:space="0" w:color="auto"/>
        <w:bottom w:val="none" w:sz="0" w:space="0" w:color="auto"/>
        <w:right w:val="none" w:sz="0" w:space="0" w:color="auto"/>
      </w:divBdr>
    </w:div>
    <w:div w:id="1516459379">
      <w:bodyDiv w:val="1"/>
      <w:marLeft w:val="0"/>
      <w:marRight w:val="0"/>
      <w:marTop w:val="0"/>
      <w:marBottom w:val="0"/>
      <w:divBdr>
        <w:top w:val="none" w:sz="0" w:space="0" w:color="auto"/>
        <w:left w:val="none" w:sz="0" w:space="0" w:color="auto"/>
        <w:bottom w:val="none" w:sz="0" w:space="0" w:color="auto"/>
        <w:right w:val="none" w:sz="0" w:space="0" w:color="auto"/>
      </w:divBdr>
    </w:div>
    <w:div w:id="1521430068">
      <w:bodyDiv w:val="1"/>
      <w:marLeft w:val="0"/>
      <w:marRight w:val="0"/>
      <w:marTop w:val="0"/>
      <w:marBottom w:val="0"/>
      <w:divBdr>
        <w:top w:val="none" w:sz="0" w:space="0" w:color="auto"/>
        <w:left w:val="none" w:sz="0" w:space="0" w:color="auto"/>
        <w:bottom w:val="none" w:sz="0" w:space="0" w:color="auto"/>
        <w:right w:val="none" w:sz="0" w:space="0" w:color="auto"/>
      </w:divBdr>
    </w:div>
    <w:div w:id="1525047762">
      <w:bodyDiv w:val="1"/>
      <w:marLeft w:val="0"/>
      <w:marRight w:val="0"/>
      <w:marTop w:val="0"/>
      <w:marBottom w:val="0"/>
      <w:divBdr>
        <w:top w:val="none" w:sz="0" w:space="0" w:color="auto"/>
        <w:left w:val="none" w:sz="0" w:space="0" w:color="auto"/>
        <w:bottom w:val="none" w:sz="0" w:space="0" w:color="auto"/>
        <w:right w:val="none" w:sz="0" w:space="0" w:color="auto"/>
      </w:divBdr>
    </w:div>
    <w:div w:id="1534341237">
      <w:bodyDiv w:val="1"/>
      <w:marLeft w:val="0"/>
      <w:marRight w:val="0"/>
      <w:marTop w:val="0"/>
      <w:marBottom w:val="0"/>
      <w:divBdr>
        <w:top w:val="none" w:sz="0" w:space="0" w:color="auto"/>
        <w:left w:val="none" w:sz="0" w:space="0" w:color="auto"/>
        <w:bottom w:val="none" w:sz="0" w:space="0" w:color="auto"/>
        <w:right w:val="none" w:sz="0" w:space="0" w:color="auto"/>
      </w:divBdr>
    </w:div>
    <w:div w:id="1544562480">
      <w:bodyDiv w:val="1"/>
      <w:marLeft w:val="0"/>
      <w:marRight w:val="0"/>
      <w:marTop w:val="0"/>
      <w:marBottom w:val="0"/>
      <w:divBdr>
        <w:top w:val="none" w:sz="0" w:space="0" w:color="auto"/>
        <w:left w:val="none" w:sz="0" w:space="0" w:color="auto"/>
        <w:bottom w:val="none" w:sz="0" w:space="0" w:color="auto"/>
        <w:right w:val="none" w:sz="0" w:space="0" w:color="auto"/>
      </w:divBdr>
    </w:div>
    <w:div w:id="1555657681">
      <w:bodyDiv w:val="1"/>
      <w:marLeft w:val="0"/>
      <w:marRight w:val="0"/>
      <w:marTop w:val="0"/>
      <w:marBottom w:val="0"/>
      <w:divBdr>
        <w:top w:val="none" w:sz="0" w:space="0" w:color="auto"/>
        <w:left w:val="none" w:sz="0" w:space="0" w:color="auto"/>
        <w:bottom w:val="none" w:sz="0" w:space="0" w:color="auto"/>
        <w:right w:val="none" w:sz="0" w:space="0" w:color="auto"/>
      </w:divBdr>
    </w:div>
    <w:div w:id="1556356105">
      <w:bodyDiv w:val="1"/>
      <w:marLeft w:val="0"/>
      <w:marRight w:val="0"/>
      <w:marTop w:val="0"/>
      <w:marBottom w:val="0"/>
      <w:divBdr>
        <w:top w:val="none" w:sz="0" w:space="0" w:color="auto"/>
        <w:left w:val="none" w:sz="0" w:space="0" w:color="auto"/>
        <w:bottom w:val="none" w:sz="0" w:space="0" w:color="auto"/>
        <w:right w:val="none" w:sz="0" w:space="0" w:color="auto"/>
      </w:divBdr>
    </w:div>
    <w:div w:id="1564096796">
      <w:bodyDiv w:val="1"/>
      <w:marLeft w:val="0"/>
      <w:marRight w:val="0"/>
      <w:marTop w:val="0"/>
      <w:marBottom w:val="0"/>
      <w:divBdr>
        <w:top w:val="none" w:sz="0" w:space="0" w:color="auto"/>
        <w:left w:val="none" w:sz="0" w:space="0" w:color="auto"/>
        <w:bottom w:val="none" w:sz="0" w:space="0" w:color="auto"/>
        <w:right w:val="none" w:sz="0" w:space="0" w:color="auto"/>
      </w:divBdr>
    </w:div>
    <w:div w:id="1565943166">
      <w:bodyDiv w:val="1"/>
      <w:marLeft w:val="0"/>
      <w:marRight w:val="0"/>
      <w:marTop w:val="0"/>
      <w:marBottom w:val="0"/>
      <w:divBdr>
        <w:top w:val="none" w:sz="0" w:space="0" w:color="auto"/>
        <w:left w:val="none" w:sz="0" w:space="0" w:color="auto"/>
        <w:bottom w:val="none" w:sz="0" w:space="0" w:color="auto"/>
        <w:right w:val="none" w:sz="0" w:space="0" w:color="auto"/>
      </w:divBdr>
    </w:div>
    <w:div w:id="1569532987">
      <w:bodyDiv w:val="1"/>
      <w:marLeft w:val="0"/>
      <w:marRight w:val="0"/>
      <w:marTop w:val="0"/>
      <w:marBottom w:val="0"/>
      <w:divBdr>
        <w:top w:val="none" w:sz="0" w:space="0" w:color="auto"/>
        <w:left w:val="none" w:sz="0" w:space="0" w:color="auto"/>
        <w:bottom w:val="none" w:sz="0" w:space="0" w:color="auto"/>
        <w:right w:val="none" w:sz="0" w:space="0" w:color="auto"/>
      </w:divBdr>
    </w:div>
    <w:div w:id="1578396649">
      <w:bodyDiv w:val="1"/>
      <w:marLeft w:val="0"/>
      <w:marRight w:val="0"/>
      <w:marTop w:val="0"/>
      <w:marBottom w:val="0"/>
      <w:divBdr>
        <w:top w:val="none" w:sz="0" w:space="0" w:color="auto"/>
        <w:left w:val="none" w:sz="0" w:space="0" w:color="auto"/>
        <w:bottom w:val="none" w:sz="0" w:space="0" w:color="auto"/>
        <w:right w:val="none" w:sz="0" w:space="0" w:color="auto"/>
      </w:divBdr>
    </w:div>
    <w:div w:id="1579055399">
      <w:bodyDiv w:val="1"/>
      <w:marLeft w:val="0"/>
      <w:marRight w:val="0"/>
      <w:marTop w:val="0"/>
      <w:marBottom w:val="0"/>
      <w:divBdr>
        <w:top w:val="none" w:sz="0" w:space="0" w:color="auto"/>
        <w:left w:val="none" w:sz="0" w:space="0" w:color="auto"/>
        <w:bottom w:val="none" w:sz="0" w:space="0" w:color="auto"/>
        <w:right w:val="none" w:sz="0" w:space="0" w:color="auto"/>
      </w:divBdr>
    </w:div>
    <w:div w:id="1589919970">
      <w:bodyDiv w:val="1"/>
      <w:marLeft w:val="0"/>
      <w:marRight w:val="0"/>
      <w:marTop w:val="0"/>
      <w:marBottom w:val="0"/>
      <w:divBdr>
        <w:top w:val="none" w:sz="0" w:space="0" w:color="auto"/>
        <w:left w:val="none" w:sz="0" w:space="0" w:color="auto"/>
        <w:bottom w:val="none" w:sz="0" w:space="0" w:color="auto"/>
        <w:right w:val="none" w:sz="0" w:space="0" w:color="auto"/>
      </w:divBdr>
    </w:div>
    <w:div w:id="1606424117">
      <w:bodyDiv w:val="1"/>
      <w:marLeft w:val="0"/>
      <w:marRight w:val="0"/>
      <w:marTop w:val="0"/>
      <w:marBottom w:val="0"/>
      <w:divBdr>
        <w:top w:val="none" w:sz="0" w:space="0" w:color="auto"/>
        <w:left w:val="none" w:sz="0" w:space="0" w:color="auto"/>
        <w:bottom w:val="none" w:sz="0" w:space="0" w:color="auto"/>
        <w:right w:val="none" w:sz="0" w:space="0" w:color="auto"/>
      </w:divBdr>
    </w:div>
    <w:div w:id="1612661392">
      <w:bodyDiv w:val="1"/>
      <w:marLeft w:val="0"/>
      <w:marRight w:val="0"/>
      <w:marTop w:val="0"/>
      <w:marBottom w:val="0"/>
      <w:divBdr>
        <w:top w:val="none" w:sz="0" w:space="0" w:color="auto"/>
        <w:left w:val="none" w:sz="0" w:space="0" w:color="auto"/>
        <w:bottom w:val="none" w:sz="0" w:space="0" w:color="auto"/>
        <w:right w:val="none" w:sz="0" w:space="0" w:color="auto"/>
      </w:divBdr>
    </w:div>
    <w:div w:id="1613702791">
      <w:bodyDiv w:val="1"/>
      <w:marLeft w:val="0"/>
      <w:marRight w:val="0"/>
      <w:marTop w:val="0"/>
      <w:marBottom w:val="0"/>
      <w:divBdr>
        <w:top w:val="none" w:sz="0" w:space="0" w:color="auto"/>
        <w:left w:val="none" w:sz="0" w:space="0" w:color="auto"/>
        <w:bottom w:val="none" w:sz="0" w:space="0" w:color="auto"/>
        <w:right w:val="none" w:sz="0" w:space="0" w:color="auto"/>
      </w:divBdr>
    </w:div>
    <w:div w:id="1618369769">
      <w:bodyDiv w:val="1"/>
      <w:marLeft w:val="0"/>
      <w:marRight w:val="0"/>
      <w:marTop w:val="0"/>
      <w:marBottom w:val="0"/>
      <w:divBdr>
        <w:top w:val="none" w:sz="0" w:space="0" w:color="auto"/>
        <w:left w:val="none" w:sz="0" w:space="0" w:color="auto"/>
        <w:bottom w:val="none" w:sz="0" w:space="0" w:color="auto"/>
        <w:right w:val="none" w:sz="0" w:space="0" w:color="auto"/>
      </w:divBdr>
    </w:div>
    <w:div w:id="1618902536">
      <w:bodyDiv w:val="1"/>
      <w:marLeft w:val="0"/>
      <w:marRight w:val="0"/>
      <w:marTop w:val="0"/>
      <w:marBottom w:val="0"/>
      <w:divBdr>
        <w:top w:val="none" w:sz="0" w:space="0" w:color="auto"/>
        <w:left w:val="none" w:sz="0" w:space="0" w:color="auto"/>
        <w:bottom w:val="none" w:sz="0" w:space="0" w:color="auto"/>
        <w:right w:val="none" w:sz="0" w:space="0" w:color="auto"/>
      </w:divBdr>
    </w:div>
    <w:div w:id="1620407281">
      <w:bodyDiv w:val="1"/>
      <w:marLeft w:val="0"/>
      <w:marRight w:val="0"/>
      <w:marTop w:val="0"/>
      <w:marBottom w:val="0"/>
      <w:divBdr>
        <w:top w:val="none" w:sz="0" w:space="0" w:color="auto"/>
        <w:left w:val="none" w:sz="0" w:space="0" w:color="auto"/>
        <w:bottom w:val="none" w:sz="0" w:space="0" w:color="auto"/>
        <w:right w:val="none" w:sz="0" w:space="0" w:color="auto"/>
      </w:divBdr>
    </w:div>
    <w:div w:id="1628005699">
      <w:bodyDiv w:val="1"/>
      <w:marLeft w:val="0"/>
      <w:marRight w:val="0"/>
      <w:marTop w:val="0"/>
      <w:marBottom w:val="0"/>
      <w:divBdr>
        <w:top w:val="none" w:sz="0" w:space="0" w:color="auto"/>
        <w:left w:val="none" w:sz="0" w:space="0" w:color="auto"/>
        <w:bottom w:val="none" w:sz="0" w:space="0" w:color="auto"/>
        <w:right w:val="none" w:sz="0" w:space="0" w:color="auto"/>
      </w:divBdr>
    </w:div>
    <w:div w:id="1632519055">
      <w:bodyDiv w:val="1"/>
      <w:marLeft w:val="0"/>
      <w:marRight w:val="0"/>
      <w:marTop w:val="0"/>
      <w:marBottom w:val="0"/>
      <w:divBdr>
        <w:top w:val="none" w:sz="0" w:space="0" w:color="auto"/>
        <w:left w:val="none" w:sz="0" w:space="0" w:color="auto"/>
        <w:bottom w:val="none" w:sz="0" w:space="0" w:color="auto"/>
        <w:right w:val="none" w:sz="0" w:space="0" w:color="auto"/>
      </w:divBdr>
    </w:div>
    <w:div w:id="1636638685">
      <w:bodyDiv w:val="1"/>
      <w:marLeft w:val="0"/>
      <w:marRight w:val="0"/>
      <w:marTop w:val="0"/>
      <w:marBottom w:val="0"/>
      <w:divBdr>
        <w:top w:val="none" w:sz="0" w:space="0" w:color="auto"/>
        <w:left w:val="none" w:sz="0" w:space="0" w:color="auto"/>
        <w:bottom w:val="none" w:sz="0" w:space="0" w:color="auto"/>
        <w:right w:val="none" w:sz="0" w:space="0" w:color="auto"/>
      </w:divBdr>
    </w:div>
    <w:div w:id="1638099384">
      <w:bodyDiv w:val="1"/>
      <w:marLeft w:val="0"/>
      <w:marRight w:val="0"/>
      <w:marTop w:val="0"/>
      <w:marBottom w:val="0"/>
      <w:divBdr>
        <w:top w:val="none" w:sz="0" w:space="0" w:color="auto"/>
        <w:left w:val="none" w:sz="0" w:space="0" w:color="auto"/>
        <w:bottom w:val="none" w:sz="0" w:space="0" w:color="auto"/>
        <w:right w:val="none" w:sz="0" w:space="0" w:color="auto"/>
      </w:divBdr>
    </w:div>
    <w:div w:id="1646347528">
      <w:bodyDiv w:val="1"/>
      <w:marLeft w:val="0"/>
      <w:marRight w:val="0"/>
      <w:marTop w:val="0"/>
      <w:marBottom w:val="0"/>
      <w:divBdr>
        <w:top w:val="none" w:sz="0" w:space="0" w:color="auto"/>
        <w:left w:val="none" w:sz="0" w:space="0" w:color="auto"/>
        <w:bottom w:val="none" w:sz="0" w:space="0" w:color="auto"/>
        <w:right w:val="none" w:sz="0" w:space="0" w:color="auto"/>
      </w:divBdr>
    </w:div>
    <w:div w:id="1681732722">
      <w:bodyDiv w:val="1"/>
      <w:marLeft w:val="0"/>
      <w:marRight w:val="0"/>
      <w:marTop w:val="0"/>
      <w:marBottom w:val="0"/>
      <w:divBdr>
        <w:top w:val="none" w:sz="0" w:space="0" w:color="auto"/>
        <w:left w:val="none" w:sz="0" w:space="0" w:color="auto"/>
        <w:bottom w:val="none" w:sz="0" w:space="0" w:color="auto"/>
        <w:right w:val="none" w:sz="0" w:space="0" w:color="auto"/>
      </w:divBdr>
    </w:div>
    <w:div w:id="1682774565">
      <w:bodyDiv w:val="1"/>
      <w:marLeft w:val="0"/>
      <w:marRight w:val="0"/>
      <w:marTop w:val="0"/>
      <w:marBottom w:val="0"/>
      <w:divBdr>
        <w:top w:val="none" w:sz="0" w:space="0" w:color="auto"/>
        <w:left w:val="none" w:sz="0" w:space="0" w:color="auto"/>
        <w:bottom w:val="none" w:sz="0" w:space="0" w:color="auto"/>
        <w:right w:val="none" w:sz="0" w:space="0" w:color="auto"/>
      </w:divBdr>
    </w:div>
    <w:div w:id="1706901547">
      <w:bodyDiv w:val="1"/>
      <w:marLeft w:val="0"/>
      <w:marRight w:val="0"/>
      <w:marTop w:val="0"/>
      <w:marBottom w:val="0"/>
      <w:divBdr>
        <w:top w:val="none" w:sz="0" w:space="0" w:color="auto"/>
        <w:left w:val="none" w:sz="0" w:space="0" w:color="auto"/>
        <w:bottom w:val="none" w:sz="0" w:space="0" w:color="auto"/>
        <w:right w:val="none" w:sz="0" w:space="0" w:color="auto"/>
      </w:divBdr>
    </w:div>
    <w:div w:id="1708291353">
      <w:bodyDiv w:val="1"/>
      <w:marLeft w:val="0"/>
      <w:marRight w:val="0"/>
      <w:marTop w:val="0"/>
      <w:marBottom w:val="0"/>
      <w:divBdr>
        <w:top w:val="none" w:sz="0" w:space="0" w:color="auto"/>
        <w:left w:val="none" w:sz="0" w:space="0" w:color="auto"/>
        <w:bottom w:val="none" w:sz="0" w:space="0" w:color="auto"/>
        <w:right w:val="none" w:sz="0" w:space="0" w:color="auto"/>
      </w:divBdr>
    </w:div>
    <w:div w:id="1725911884">
      <w:bodyDiv w:val="1"/>
      <w:marLeft w:val="0"/>
      <w:marRight w:val="0"/>
      <w:marTop w:val="0"/>
      <w:marBottom w:val="0"/>
      <w:divBdr>
        <w:top w:val="none" w:sz="0" w:space="0" w:color="auto"/>
        <w:left w:val="none" w:sz="0" w:space="0" w:color="auto"/>
        <w:bottom w:val="none" w:sz="0" w:space="0" w:color="auto"/>
        <w:right w:val="none" w:sz="0" w:space="0" w:color="auto"/>
      </w:divBdr>
    </w:div>
    <w:div w:id="1743210339">
      <w:bodyDiv w:val="1"/>
      <w:marLeft w:val="0"/>
      <w:marRight w:val="0"/>
      <w:marTop w:val="0"/>
      <w:marBottom w:val="0"/>
      <w:divBdr>
        <w:top w:val="none" w:sz="0" w:space="0" w:color="auto"/>
        <w:left w:val="none" w:sz="0" w:space="0" w:color="auto"/>
        <w:bottom w:val="none" w:sz="0" w:space="0" w:color="auto"/>
        <w:right w:val="none" w:sz="0" w:space="0" w:color="auto"/>
      </w:divBdr>
    </w:div>
    <w:div w:id="1760830198">
      <w:bodyDiv w:val="1"/>
      <w:marLeft w:val="0"/>
      <w:marRight w:val="0"/>
      <w:marTop w:val="0"/>
      <w:marBottom w:val="0"/>
      <w:divBdr>
        <w:top w:val="none" w:sz="0" w:space="0" w:color="auto"/>
        <w:left w:val="none" w:sz="0" w:space="0" w:color="auto"/>
        <w:bottom w:val="none" w:sz="0" w:space="0" w:color="auto"/>
        <w:right w:val="none" w:sz="0" w:space="0" w:color="auto"/>
      </w:divBdr>
    </w:div>
    <w:div w:id="1778673351">
      <w:bodyDiv w:val="1"/>
      <w:marLeft w:val="0"/>
      <w:marRight w:val="0"/>
      <w:marTop w:val="0"/>
      <w:marBottom w:val="0"/>
      <w:divBdr>
        <w:top w:val="none" w:sz="0" w:space="0" w:color="auto"/>
        <w:left w:val="none" w:sz="0" w:space="0" w:color="auto"/>
        <w:bottom w:val="none" w:sz="0" w:space="0" w:color="auto"/>
        <w:right w:val="none" w:sz="0" w:space="0" w:color="auto"/>
      </w:divBdr>
    </w:div>
    <w:div w:id="1790737371">
      <w:bodyDiv w:val="1"/>
      <w:marLeft w:val="0"/>
      <w:marRight w:val="0"/>
      <w:marTop w:val="0"/>
      <w:marBottom w:val="0"/>
      <w:divBdr>
        <w:top w:val="none" w:sz="0" w:space="0" w:color="auto"/>
        <w:left w:val="none" w:sz="0" w:space="0" w:color="auto"/>
        <w:bottom w:val="none" w:sz="0" w:space="0" w:color="auto"/>
        <w:right w:val="none" w:sz="0" w:space="0" w:color="auto"/>
      </w:divBdr>
    </w:div>
    <w:div w:id="1791582529">
      <w:bodyDiv w:val="1"/>
      <w:marLeft w:val="0"/>
      <w:marRight w:val="0"/>
      <w:marTop w:val="0"/>
      <w:marBottom w:val="0"/>
      <w:divBdr>
        <w:top w:val="none" w:sz="0" w:space="0" w:color="auto"/>
        <w:left w:val="none" w:sz="0" w:space="0" w:color="auto"/>
        <w:bottom w:val="none" w:sz="0" w:space="0" w:color="auto"/>
        <w:right w:val="none" w:sz="0" w:space="0" w:color="auto"/>
      </w:divBdr>
    </w:div>
    <w:div w:id="1798638662">
      <w:bodyDiv w:val="1"/>
      <w:marLeft w:val="0"/>
      <w:marRight w:val="0"/>
      <w:marTop w:val="0"/>
      <w:marBottom w:val="0"/>
      <w:divBdr>
        <w:top w:val="none" w:sz="0" w:space="0" w:color="auto"/>
        <w:left w:val="none" w:sz="0" w:space="0" w:color="auto"/>
        <w:bottom w:val="none" w:sz="0" w:space="0" w:color="auto"/>
        <w:right w:val="none" w:sz="0" w:space="0" w:color="auto"/>
      </w:divBdr>
      <w:divsChild>
        <w:div w:id="47458050">
          <w:marLeft w:val="0"/>
          <w:marRight w:val="0"/>
          <w:marTop w:val="0"/>
          <w:marBottom w:val="0"/>
          <w:divBdr>
            <w:top w:val="none" w:sz="0" w:space="0" w:color="auto"/>
            <w:left w:val="none" w:sz="0" w:space="0" w:color="auto"/>
            <w:bottom w:val="none" w:sz="0" w:space="0" w:color="auto"/>
            <w:right w:val="none" w:sz="0" w:space="0" w:color="auto"/>
          </w:divBdr>
        </w:div>
        <w:div w:id="877161861">
          <w:marLeft w:val="0"/>
          <w:marRight w:val="0"/>
          <w:marTop w:val="0"/>
          <w:marBottom w:val="0"/>
          <w:divBdr>
            <w:top w:val="none" w:sz="0" w:space="0" w:color="auto"/>
            <w:left w:val="none" w:sz="0" w:space="0" w:color="auto"/>
            <w:bottom w:val="none" w:sz="0" w:space="0" w:color="auto"/>
            <w:right w:val="none" w:sz="0" w:space="0" w:color="auto"/>
          </w:divBdr>
        </w:div>
        <w:div w:id="1050301998">
          <w:marLeft w:val="0"/>
          <w:marRight w:val="0"/>
          <w:marTop w:val="0"/>
          <w:marBottom w:val="0"/>
          <w:divBdr>
            <w:top w:val="none" w:sz="0" w:space="0" w:color="auto"/>
            <w:left w:val="none" w:sz="0" w:space="0" w:color="auto"/>
            <w:bottom w:val="none" w:sz="0" w:space="0" w:color="auto"/>
            <w:right w:val="none" w:sz="0" w:space="0" w:color="auto"/>
          </w:divBdr>
        </w:div>
        <w:div w:id="1117259042">
          <w:marLeft w:val="0"/>
          <w:marRight w:val="0"/>
          <w:marTop w:val="0"/>
          <w:marBottom w:val="0"/>
          <w:divBdr>
            <w:top w:val="none" w:sz="0" w:space="0" w:color="auto"/>
            <w:left w:val="none" w:sz="0" w:space="0" w:color="auto"/>
            <w:bottom w:val="none" w:sz="0" w:space="0" w:color="auto"/>
            <w:right w:val="none" w:sz="0" w:space="0" w:color="auto"/>
          </w:divBdr>
        </w:div>
        <w:div w:id="1222407139">
          <w:marLeft w:val="0"/>
          <w:marRight w:val="0"/>
          <w:marTop w:val="0"/>
          <w:marBottom w:val="0"/>
          <w:divBdr>
            <w:top w:val="none" w:sz="0" w:space="0" w:color="auto"/>
            <w:left w:val="none" w:sz="0" w:space="0" w:color="auto"/>
            <w:bottom w:val="none" w:sz="0" w:space="0" w:color="auto"/>
            <w:right w:val="none" w:sz="0" w:space="0" w:color="auto"/>
          </w:divBdr>
        </w:div>
        <w:div w:id="1705204437">
          <w:marLeft w:val="0"/>
          <w:marRight w:val="0"/>
          <w:marTop w:val="0"/>
          <w:marBottom w:val="0"/>
          <w:divBdr>
            <w:top w:val="none" w:sz="0" w:space="0" w:color="auto"/>
            <w:left w:val="none" w:sz="0" w:space="0" w:color="auto"/>
            <w:bottom w:val="none" w:sz="0" w:space="0" w:color="auto"/>
            <w:right w:val="none" w:sz="0" w:space="0" w:color="auto"/>
          </w:divBdr>
        </w:div>
        <w:div w:id="2070886096">
          <w:marLeft w:val="0"/>
          <w:marRight w:val="0"/>
          <w:marTop w:val="0"/>
          <w:marBottom w:val="0"/>
          <w:divBdr>
            <w:top w:val="none" w:sz="0" w:space="0" w:color="auto"/>
            <w:left w:val="none" w:sz="0" w:space="0" w:color="auto"/>
            <w:bottom w:val="none" w:sz="0" w:space="0" w:color="auto"/>
            <w:right w:val="none" w:sz="0" w:space="0" w:color="auto"/>
          </w:divBdr>
        </w:div>
      </w:divsChild>
    </w:div>
    <w:div w:id="1800495602">
      <w:bodyDiv w:val="1"/>
      <w:marLeft w:val="0"/>
      <w:marRight w:val="0"/>
      <w:marTop w:val="0"/>
      <w:marBottom w:val="0"/>
      <w:divBdr>
        <w:top w:val="none" w:sz="0" w:space="0" w:color="auto"/>
        <w:left w:val="none" w:sz="0" w:space="0" w:color="auto"/>
        <w:bottom w:val="none" w:sz="0" w:space="0" w:color="auto"/>
        <w:right w:val="none" w:sz="0" w:space="0" w:color="auto"/>
      </w:divBdr>
    </w:div>
    <w:div w:id="1808552007">
      <w:bodyDiv w:val="1"/>
      <w:marLeft w:val="0"/>
      <w:marRight w:val="0"/>
      <w:marTop w:val="0"/>
      <w:marBottom w:val="0"/>
      <w:divBdr>
        <w:top w:val="none" w:sz="0" w:space="0" w:color="auto"/>
        <w:left w:val="none" w:sz="0" w:space="0" w:color="auto"/>
        <w:bottom w:val="none" w:sz="0" w:space="0" w:color="auto"/>
        <w:right w:val="none" w:sz="0" w:space="0" w:color="auto"/>
      </w:divBdr>
    </w:div>
    <w:div w:id="1834103907">
      <w:bodyDiv w:val="1"/>
      <w:marLeft w:val="0"/>
      <w:marRight w:val="0"/>
      <w:marTop w:val="0"/>
      <w:marBottom w:val="0"/>
      <w:divBdr>
        <w:top w:val="none" w:sz="0" w:space="0" w:color="auto"/>
        <w:left w:val="none" w:sz="0" w:space="0" w:color="auto"/>
        <w:bottom w:val="none" w:sz="0" w:space="0" w:color="auto"/>
        <w:right w:val="none" w:sz="0" w:space="0" w:color="auto"/>
      </w:divBdr>
    </w:div>
    <w:div w:id="1839879567">
      <w:bodyDiv w:val="1"/>
      <w:marLeft w:val="0"/>
      <w:marRight w:val="0"/>
      <w:marTop w:val="0"/>
      <w:marBottom w:val="0"/>
      <w:divBdr>
        <w:top w:val="none" w:sz="0" w:space="0" w:color="auto"/>
        <w:left w:val="none" w:sz="0" w:space="0" w:color="auto"/>
        <w:bottom w:val="none" w:sz="0" w:space="0" w:color="auto"/>
        <w:right w:val="none" w:sz="0" w:space="0" w:color="auto"/>
      </w:divBdr>
    </w:div>
    <w:div w:id="1856721972">
      <w:bodyDiv w:val="1"/>
      <w:marLeft w:val="0"/>
      <w:marRight w:val="0"/>
      <w:marTop w:val="0"/>
      <w:marBottom w:val="0"/>
      <w:divBdr>
        <w:top w:val="none" w:sz="0" w:space="0" w:color="auto"/>
        <w:left w:val="none" w:sz="0" w:space="0" w:color="auto"/>
        <w:bottom w:val="none" w:sz="0" w:space="0" w:color="auto"/>
        <w:right w:val="none" w:sz="0" w:space="0" w:color="auto"/>
      </w:divBdr>
    </w:div>
    <w:div w:id="1873609418">
      <w:bodyDiv w:val="1"/>
      <w:marLeft w:val="0"/>
      <w:marRight w:val="0"/>
      <w:marTop w:val="0"/>
      <w:marBottom w:val="0"/>
      <w:divBdr>
        <w:top w:val="none" w:sz="0" w:space="0" w:color="auto"/>
        <w:left w:val="none" w:sz="0" w:space="0" w:color="auto"/>
        <w:bottom w:val="none" w:sz="0" w:space="0" w:color="auto"/>
        <w:right w:val="none" w:sz="0" w:space="0" w:color="auto"/>
      </w:divBdr>
    </w:div>
    <w:div w:id="1877039902">
      <w:bodyDiv w:val="1"/>
      <w:marLeft w:val="0"/>
      <w:marRight w:val="0"/>
      <w:marTop w:val="0"/>
      <w:marBottom w:val="0"/>
      <w:divBdr>
        <w:top w:val="none" w:sz="0" w:space="0" w:color="auto"/>
        <w:left w:val="none" w:sz="0" w:space="0" w:color="auto"/>
        <w:bottom w:val="none" w:sz="0" w:space="0" w:color="auto"/>
        <w:right w:val="none" w:sz="0" w:space="0" w:color="auto"/>
      </w:divBdr>
    </w:div>
    <w:div w:id="1879244822">
      <w:bodyDiv w:val="1"/>
      <w:marLeft w:val="0"/>
      <w:marRight w:val="0"/>
      <w:marTop w:val="0"/>
      <w:marBottom w:val="0"/>
      <w:divBdr>
        <w:top w:val="none" w:sz="0" w:space="0" w:color="auto"/>
        <w:left w:val="none" w:sz="0" w:space="0" w:color="auto"/>
        <w:bottom w:val="none" w:sz="0" w:space="0" w:color="auto"/>
        <w:right w:val="none" w:sz="0" w:space="0" w:color="auto"/>
      </w:divBdr>
    </w:div>
    <w:div w:id="1892618045">
      <w:bodyDiv w:val="1"/>
      <w:marLeft w:val="0"/>
      <w:marRight w:val="0"/>
      <w:marTop w:val="0"/>
      <w:marBottom w:val="0"/>
      <w:divBdr>
        <w:top w:val="none" w:sz="0" w:space="0" w:color="auto"/>
        <w:left w:val="none" w:sz="0" w:space="0" w:color="auto"/>
        <w:bottom w:val="none" w:sz="0" w:space="0" w:color="auto"/>
        <w:right w:val="none" w:sz="0" w:space="0" w:color="auto"/>
      </w:divBdr>
    </w:div>
    <w:div w:id="1895264997">
      <w:bodyDiv w:val="1"/>
      <w:marLeft w:val="0"/>
      <w:marRight w:val="0"/>
      <w:marTop w:val="0"/>
      <w:marBottom w:val="0"/>
      <w:divBdr>
        <w:top w:val="none" w:sz="0" w:space="0" w:color="auto"/>
        <w:left w:val="none" w:sz="0" w:space="0" w:color="auto"/>
        <w:bottom w:val="none" w:sz="0" w:space="0" w:color="auto"/>
        <w:right w:val="none" w:sz="0" w:space="0" w:color="auto"/>
      </w:divBdr>
    </w:div>
    <w:div w:id="1905069012">
      <w:bodyDiv w:val="1"/>
      <w:marLeft w:val="0"/>
      <w:marRight w:val="0"/>
      <w:marTop w:val="0"/>
      <w:marBottom w:val="0"/>
      <w:divBdr>
        <w:top w:val="none" w:sz="0" w:space="0" w:color="auto"/>
        <w:left w:val="none" w:sz="0" w:space="0" w:color="auto"/>
        <w:bottom w:val="none" w:sz="0" w:space="0" w:color="auto"/>
        <w:right w:val="none" w:sz="0" w:space="0" w:color="auto"/>
      </w:divBdr>
    </w:div>
    <w:div w:id="1914700533">
      <w:bodyDiv w:val="1"/>
      <w:marLeft w:val="0"/>
      <w:marRight w:val="0"/>
      <w:marTop w:val="0"/>
      <w:marBottom w:val="0"/>
      <w:divBdr>
        <w:top w:val="none" w:sz="0" w:space="0" w:color="auto"/>
        <w:left w:val="none" w:sz="0" w:space="0" w:color="auto"/>
        <w:bottom w:val="none" w:sz="0" w:space="0" w:color="auto"/>
        <w:right w:val="none" w:sz="0" w:space="0" w:color="auto"/>
      </w:divBdr>
    </w:div>
    <w:div w:id="1917934589">
      <w:bodyDiv w:val="1"/>
      <w:marLeft w:val="0"/>
      <w:marRight w:val="0"/>
      <w:marTop w:val="0"/>
      <w:marBottom w:val="0"/>
      <w:divBdr>
        <w:top w:val="none" w:sz="0" w:space="0" w:color="auto"/>
        <w:left w:val="none" w:sz="0" w:space="0" w:color="auto"/>
        <w:bottom w:val="none" w:sz="0" w:space="0" w:color="auto"/>
        <w:right w:val="none" w:sz="0" w:space="0" w:color="auto"/>
      </w:divBdr>
    </w:div>
    <w:div w:id="1930887225">
      <w:bodyDiv w:val="1"/>
      <w:marLeft w:val="0"/>
      <w:marRight w:val="0"/>
      <w:marTop w:val="0"/>
      <w:marBottom w:val="0"/>
      <w:divBdr>
        <w:top w:val="none" w:sz="0" w:space="0" w:color="auto"/>
        <w:left w:val="none" w:sz="0" w:space="0" w:color="auto"/>
        <w:bottom w:val="none" w:sz="0" w:space="0" w:color="auto"/>
        <w:right w:val="none" w:sz="0" w:space="0" w:color="auto"/>
      </w:divBdr>
    </w:div>
    <w:div w:id="1939604700">
      <w:bodyDiv w:val="1"/>
      <w:marLeft w:val="0"/>
      <w:marRight w:val="0"/>
      <w:marTop w:val="0"/>
      <w:marBottom w:val="0"/>
      <w:divBdr>
        <w:top w:val="none" w:sz="0" w:space="0" w:color="auto"/>
        <w:left w:val="none" w:sz="0" w:space="0" w:color="auto"/>
        <w:bottom w:val="none" w:sz="0" w:space="0" w:color="auto"/>
        <w:right w:val="none" w:sz="0" w:space="0" w:color="auto"/>
      </w:divBdr>
    </w:div>
    <w:div w:id="1946618088">
      <w:bodyDiv w:val="1"/>
      <w:marLeft w:val="0"/>
      <w:marRight w:val="0"/>
      <w:marTop w:val="0"/>
      <w:marBottom w:val="0"/>
      <w:divBdr>
        <w:top w:val="none" w:sz="0" w:space="0" w:color="auto"/>
        <w:left w:val="none" w:sz="0" w:space="0" w:color="auto"/>
        <w:bottom w:val="none" w:sz="0" w:space="0" w:color="auto"/>
        <w:right w:val="none" w:sz="0" w:space="0" w:color="auto"/>
      </w:divBdr>
    </w:div>
    <w:div w:id="1954744398">
      <w:bodyDiv w:val="1"/>
      <w:marLeft w:val="0"/>
      <w:marRight w:val="0"/>
      <w:marTop w:val="0"/>
      <w:marBottom w:val="0"/>
      <w:divBdr>
        <w:top w:val="none" w:sz="0" w:space="0" w:color="auto"/>
        <w:left w:val="none" w:sz="0" w:space="0" w:color="auto"/>
        <w:bottom w:val="none" w:sz="0" w:space="0" w:color="auto"/>
        <w:right w:val="none" w:sz="0" w:space="0" w:color="auto"/>
      </w:divBdr>
    </w:div>
    <w:div w:id="1966501962">
      <w:bodyDiv w:val="1"/>
      <w:marLeft w:val="0"/>
      <w:marRight w:val="0"/>
      <w:marTop w:val="0"/>
      <w:marBottom w:val="0"/>
      <w:divBdr>
        <w:top w:val="none" w:sz="0" w:space="0" w:color="auto"/>
        <w:left w:val="none" w:sz="0" w:space="0" w:color="auto"/>
        <w:bottom w:val="none" w:sz="0" w:space="0" w:color="auto"/>
        <w:right w:val="none" w:sz="0" w:space="0" w:color="auto"/>
      </w:divBdr>
    </w:div>
    <w:div w:id="1967006620">
      <w:bodyDiv w:val="1"/>
      <w:marLeft w:val="0"/>
      <w:marRight w:val="0"/>
      <w:marTop w:val="0"/>
      <w:marBottom w:val="0"/>
      <w:divBdr>
        <w:top w:val="none" w:sz="0" w:space="0" w:color="auto"/>
        <w:left w:val="none" w:sz="0" w:space="0" w:color="auto"/>
        <w:bottom w:val="none" w:sz="0" w:space="0" w:color="auto"/>
        <w:right w:val="none" w:sz="0" w:space="0" w:color="auto"/>
      </w:divBdr>
    </w:div>
    <w:div w:id="1980720064">
      <w:bodyDiv w:val="1"/>
      <w:marLeft w:val="0"/>
      <w:marRight w:val="0"/>
      <w:marTop w:val="0"/>
      <w:marBottom w:val="0"/>
      <w:divBdr>
        <w:top w:val="none" w:sz="0" w:space="0" w:color="auto"/>
        <w:left w:val="none" w:sz="0" w:space="0" w:color="auto"/>
        <w:bottom w:val="none" w:sz="0" w:space="0" w:color="auto"/>
        <w:right w:val="none" w:sz="0" w:space="0" w:color="auto"/>
      </w:divBdr>
    </w:div>
    <w:div w:id="1981880429">
      <w:bodyDiv w:val="1"/>
      <w:marLeft w:val="0"/>
      <w:marRight w:val="0"/>
      <w:marTop w:val="0"/>
      <w:marBottom w:val="0"/>
      <w:divBdr>
        <w:top w:val="none" w:sz="0" w:space="0" w:color="auto"/>
        <w:left w:val="none" w:sz="0" w:space="0" w:color="auto"/>
        <w:bottom w:val="none" w:sz="0" w:space="0" w:color="auto"/>
        <w:right w:val="none" w:sz="0" w:space="0" w:color="auto"/>
      </w:divBdr>
    </w:div>
    <w:div w:id="1985743600">
      <w:bodyDiv w:val="1"/>
      <w:marLeft w:val="0"/>
      <w:marRight w:val="0"/>
      <w:marTop w:val="0"/>
      <w:marBottom w:val="0"/>
      <w:divBdr>
        <w:top w:val="none" w:sz="0" w:space="0" w:color="auto"/>
        <w:left w:val="none" w:sz="0" w:space="0" w:color="auto"/>
        <w:bottom w:val="none" w:sz="0" w:space="0" w:color="auto"/>
        <w:right w:val="none" w:sz="0" w:space="0" w:color="auto"/>
      </w:divBdr>
    </w:div>
    <w:div w:id="1990205631">
      <w:bodyDiv w:val="1"/>
      <w:marLeft w:val="0"/>
      <w:marRight w:val="0"/>
      <w:marTop w:val="0"/>
      <w:marBottom w:val="0"/>
      <w:divBdr>
        <w:top w:val="none" w:sz="0" w:space="0" w:color="auto"/>
        <w:left w:val="none" w:sz="0" w:space="0" w:color="auto"/>
        <w:bottom w:val="none" w:sz="0" w:space="0" w:color="auto"/>
        <w:right w:val="none" w:sz="0" w:space="0" w:color="auto"/>
      </w:divBdr>
    </w:div>
    <w:div w:id="2043019430">
      <w:bodyDiv w:val="1"/>
      <w:marLeft w:val="0"/>
      <w:marRight w:val="0"/>
      <w:marTop w:val="0"/>
      <w:marBottom w:val="0"/>
      <w:divBdr>
        <w:top w:val="none" w:sz="0" w:space="0" w:color="auto"/>
        <w:left w:val="none" w:sz="0" w:space="0" w:color="auto"/>
        <w:bottom w:val="none" w:sz="0" w:space="0" w:color="auto"/>
        <w:right w:val="none" w:sz="0" w:space="0" w:color="auto"/>
      </w:divBdr>
    </w:div>
    <w:div w:id="2068140549">
      <w:bodyDiv w:val="1"/>
      <w:marLeft w:val="0"/>
      <w:marRight w:val="0"/>
      <w:marTop w:val="0"/>
      <w:marBottom w:val="0"/>
      <w:divBdr>
        <w:top w:val="none" w:sz="0" w:space="0" w:color="auto"/>
        <w:left w:val="none" w:sz="0" w:space="0" w:color="auto"/>
        <w:bottom w:val="none" w:sz="0" w:space="0" w:color="auto"/>
        <w:right w:val="none" w:sz="0" w:space="0" w:color="auto"/>
      </w:divBdr>
    </w:div>
    <w:div w:id="2077241063">
      <w:bodyDiv w:val="1"/>
      <w:marLeft w:val="0"/>
      <w:marRight w:val="0"/>
      <w:marTop w:val="0"/>
      <w:marBottom w:val="0"/>
      <w:divBdr>
        <w:top w:val="none" w:sz="0" w:space="0" w:color="auto"/>
        <w:left w:val="none" w:sz="0" w:space="0" w:color="auto"/>
        <w:bottom w:val="none" w:sz="0" w:space="0" w:color="auto"/>
        <w:right w:val="none" w:sz="0" w:space="0" w:color="auto"/>
      </w:divBdr>
    </w:div>
    <w:div w:id="2084910179">
      <w:bodyDiv w:val="1"/>
      <w:marLeft w:val="0"/>
      <w:marRight w:val="0"/>
      <w:marTop w:val="0"/>
      <w:marBottom w:val="0"/>
      <w:divBdr>
        <w:top w:val="none" w:sz="0" w:space="0" w:color="auto"/>
        <w:left w:val="none" w:sz="0" w:space="0" w:color="auto"/>
        <w:bottom w:val="none" w:sz="0" w:space="0" w:color="auto"/>
        <w:right w:val="none" w:sz="0" w:space="0" w:color="auto"/>
      </w:divBdr>
    </w:div>
    <w:div w:id="2092924694">
      <w:bodyDiv w:val="1"/>
      <w:marLeft w:val="0"/>
      <w:marRight w:val="0"/>
      <w:marTop w:val="0"/>
      <w:marBottom w:val="0"/>
      <w:divBdr>
        <w:top w:val="none" w:sz="0" w:space="0" w:color="auto"/>
        <w:left w:val="none" w:sz="0" w:space="0" w:color="auto"/>
        <w:bottom w:val="none" w:sz="0" w:space="0" w:color="auto"/>
        <w:right w:val="none" w:sz="0" w:space="0" w:color="auto"/>
      </w:divBdr>
    </w:div>
    <w:div w:id="2118525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svg"/><Relationship Id="rId21" Type="http://schemas.openxmlformats.org/officeDocument/2006/relationships/image" Target="media/image2.png"/><Relationship Id="rId42" Type="http://schemas.openxmlformats.org/officeDocument/2006/relationships/image" Target="media/image23.svg"/><Relationship Id="rId47" Type="http://schemas.openxmlformats.org/officeDocument/2006/relationships/image" Target="media/image28.png"/><Relationship Id="rId63" Type="http://schemas.microsoft.com/office/2011/relationships/commentsExtended" Target="commentsExtended.xml"/><Relationship Id="rId68" Type="http://schemas.openxmlformats.org/officeDocument/2006/relationships/hyperlink" Target="https://eur-lex.europa.eu/legal-content/EN/TXT/PDF/?uri=CELEX:32016D2323)" TargetMode="External"/><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footer" Target="footer2.xml"/><Relationship Id="rId11" Type="http://schemas.openxmlformats.org/officeDocument/2006/relationships/footnotes" Target="footnotes.xml"/><Relationship Id="rId32" Type="http://schemas.openxmlformats.org/officeDocument/2006/relationships/image" Target="media/image13.svg"/><Relationship Id="rId37" Type="http://schemas.openxmlformats.org/officeDocument/2006/relationships/image" Target="media/image18.png"/><Relationship Id="rId53" Type="http://schemas.openxmlformats.org/officeDocument/2006/relationships/footer" Target="footer4.xml"/><Relationship Id="rId58" Type="http://schemas.openxmlformats.org/officeDocument/2006/relationships/header" Target="header6.xml"/><Relationship Id="rId74" Type="http://schemas.openxmlformats.org/officeDocument/2006/relationships/hyperlink" Target="https://eur-lex.europa.eu/legal-content/EN/TXT/PDF/?uri=CELEX:32021D0781&amp;rid=1" TargetMode="External"/><Relationship Id="rId79" Type="http://schemas.openxmlformats.org/officeDocument/2006/relationships/header" Target="header11.xml"/><Relationship Id="rId5" Type="http://schemas.openxmlformats.org/officeDocument/2006/relationships/customXml" Target="../customXml/item5.xml"/><Relationship Id="rId90" Type="http://schemas.openxmlformats.org/officeDocument/2006/relationships/image" Target="media/image42.png"/><Relationship Id="rId95" Type="http://schemas.openxmlformats.org/officeDocument/2006/relationships/theme" Target="theme/theme1.xml"/><Relationship Id="rId22" Type="http://schemas.openxmlformats.org/officeDocument/2006/relationships/image" Target="media/image3.sv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microsoft.com/office/2016/09/relationships/commentsIds" Target="commentsIds.xml"/><Relationship Id="rId69" Type="http://schemas.openxmlformats.org/officeDocument/2006/relationships/hyperlink" Target="https://eur-lex.europa.eu/legal-content/EN/TXT/PDF/?uri=CELEX:32007R0715" TargetMode="External"/><Relationship Id="rId80" Type="http://schemas.openxmlformats.org/officeDocument/2006/relationships/footer" Target="footer11.xml"/><Relationship Id="rId85"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footer" Target="footer6.xml"/><Relationship Id="rId67" Type="http://schemas.openxmlformats.org/officeDocument/2006/relationships/footer" Target="footer8.xml"/><Relationship Id="rId20" Type="http://schemas.openxmlformats.org/officeDocument/2006/relationships/hyperlink" Target="https://www.icmagroup.org/sustainable-finance/the-principles-guidelines-and-handbooks/"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comments" Target="comments.xml"/><Relationship Id="rId70" Type="http://schemas.openxmlformats.org/officeDocument/2006/relationships/hyperlink" Target="https://www.climatebonds.net/standard/waste." TargetMode="External"/><Relationship Id="rId75" Type="http://schemas.openxmlformats.org/officeDocument/2006/relationships/header" Target="header9.xml"/><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9.svg"/><Relationship Id="rId36" Type="http://schemas.openxmlformats.org/officeDocument/2006/relationships/image" Target="media/image17.svg"/><Relationship Id="rId49" Type="http://schemas.openxmlformats.org/officeDocument/2006/relationships/image" Target="media/image30.png"/><Relationship Id="rId57" Type="http://schemas.openxmlformats.org/officeDocument/2006/relationships/footer" Target="footer5.xml"/><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header" Target="header4.xml"/><Relationship Id="rId60" Type="http://schemas.openxmlformats.org/officeDocument/2006/relationships/header" Target="header7.xml"/><Relationship Id="rId65" Type="http://schemas.microsoft.com/office/2018/08/relationships/commentsExtensible" Target="commentsExtensible.xml"/><Relationship Id="rId73" Type="http://schemas.openxmlformats.org/officeDocument/2006/relationships/hyperlink" Target="http://www.fao.org/3/I8661EN/i8661en.pdf)" TargetMode="External"/><Relationship Id="rId78" Type="http://schemas.openxmlformats.org/officeDocument/2006/relationships/footer" Target="footer10.xml"/><Relationship Id="rId81" Type="http://schemas.openxmlformats.org/officeDocument/2006/relationships/header" Target="header12.xml"/><Relationship Id="rId86" Type="http://schemas.openxmlformats.org/officeDocument/2006/relationships/image" Target="media/image38.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sv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footer" Target="footer9.xml"/><Relationship Id="rId97" Type="http://schemas.microsoft.com/office/2020/10/relationships/intelligence" Target="intelligence2.xml"/><Relationship Id="rId7" Type="http://schemas.openxmlformats.org/officeDocument/2006/relationships/numbering" Target="numbering.xml"/><Relationship Id="rId71" Type="http://schemas.openxmlformats.org/officeDocument/2006/relationships/hyperlink" Target="http://www.fao.org/3/I8661EN/i8661en.pdf)"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svg"/><Relationship Id="rId40" Type="http://schemas.openxmlformats.org/officeDocument/2006/relationships/image" Target="media/image21.svg"/><Relationship Id="rId45" Type="http://schemas.openxmlformats.org/officeDocument/2006/relationships/image" Target="media/image26.png"/><Relationship Id="rId66" Type="http://schemas.openxmlformats.org/officeDocument/2006/relationships/header" Target="header8.xml"/><Relationship Id="rId87" Type="http://schemas.openxmlformats.org/officeDocument/2006/relationships/image" Target="media/image39.png"/><Relationship Id="rId61" Type="http://schemas.openxmlformats.org/officeDocument/2006/relationships/footer" Target="footer7.xml"/><Relationship Id="rId82" Type="http://schemas.openxmlformats.org/officeDocument/2006/relationships/footer" Target="footer12.xml"/><Relationship Id="rId19" Type="http://schemas.openxmlformats.org/officeDocument/2006/relationships/hyperlink" Target="https://ec.europa.eu/info/business-economy-euro/banking-and-finance/sustainable-finance/eu-taxonomy-sustainable-activities_en" TargetMode="External"/><Relationship Id="rId14" Type="http://schemas.openxmlformats.org/officeDocument/2006/relationships/footer" Target="footer1.xml"/><Relationship Id="rId30" Type="http://schemas.openxmlformats.org/officeDocument/2006/relationships/image" Target="media/image11.svg"/><Relationship Id="rId35" Type="http://schemas.openxmlformats.org/officeDocument/2006/relationships/image" Target="media/image16.png"/><Relationship Id="rId56" Type="http://schemas.openxmlformats.org/officeDocument/2006/relationships/header" Target="header5.xml"/><Relationship Id="rId77" Type="http://schemas.openxmlformats.org/officeDocument/2006/relationships/header" Target="header10.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hyperlink" Target="http://www.fao.org/3/I8661EN/i8661en.pdf)" TargetMode="External"/><Relationship Id="rId9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3" Type="http://schemas.openxmlformats.org/officeDocument/2006/relationships/hyperlink" Target="https://energia.gob.es/Eficiencia/CertificacionEnergetica/Documentos/Paginas/documentosInformativos.aspx" TargetMode="External"/><Relationship Id="rId18" Type="http://schemas.openxmlformats.org/officeDocument/2006/relationships/hyperlink" Target="https://www.sce.pt/estatisticas/" TargetMode="External"/><Relationship Id="rId26" Type="http://schemas.openxmlformats.org/officeDocument/2006/relationships/hyperlink" Target="https://www.scottishepcregister.org.uk/CustomerFacingPortal/DataExtract" TargetMode="External"/><Relationship Id="rId3" Type="http://schemas.openxmlformats.org/officeDocument/2006/relationships/hyperlink" Target="https://minamataconvention.org/sites/default/files/2021-06/Guidance_Contaminated_Sites_EN.pdf" TargetMode="External"/><Relationship Id="rId21" Type="http://schemas.openxmlformats.org/officeDocument/2006/relationships/hyperlink" Target="https://www.gov.pl/web/rozwoj-technologia/Taksonomia-zrownowazonego-finansowania-inwestycji-budynki" TargetMode="External"/><Relationship Id="rId7" Type="http://schemas.openxmlformats.org/officeDocument/2006/relationships/hyperlink" Target="https://www.sce.pt/wp-content/uploads/2022/08/NT_SCE_02_NZEB20_V1.pdf" TargetMode="External"/><Relationship Id="rId12" Type="http://schemas.openxmlformats.org/officeDocument/2006/relationships/hyperlink" Target="https://www.scottishepcregister.org.uk/CustomerFacingPortal/DataExtract" TargetMode="External"/><Relationship Id="rId17" Type="http://schemas.openxmlformats.org/officeDocument/2006/relationships/hyperlink" Target="https://www.sce.pt/estatisticas/" TargetMode="External"/><Relationship Id="rId25" Type="http://schemas.openxmlformats.org/officeDocument/2006/relationships/hyperlink" Target="https://www.gov.uk/government/statistical-data-sets/live-tables-on-energy-performance-of-buildings-certificates" TargetMode="External"/><Relationship Id="rId33" Type="http://schemas.openxmlformats.org/officeDocument/2006/relationships/hyperlink" Target="https://agriculture.ec.europa.eu/farming/organic-farming/controls_en" TargetMode="External"/><Relationship Id="rId2" Type="http://schemas.openxmlformats.org/officeDocument/2006/relationships/hyperlink" Target="https://chm.pops.int/Implementation/BATandBEP/POPsContaminatedSitesGuidance/tabid/8779/Default.aspx" TargetMode="External"/><Relationship Id="rId16" Type="http://schemas.openxmlformats.org/officeDocument/2006/relationships/hyperlink" Target="https://energia.gob.es/Eficiencia/CertificacionEnergetica/Documentos/Paginas/documentosInformativos.aspx" TargetMode="External"/><Relationship Id="rId20" Type="http://schemas.openxmlformats.org/officeDocument/2006/relationships/hyperlink" Target="https://www.sce.pt/estatisticas/" TargetMode="External"/><Relationship Id="rId29" Type="http://schemas.openxmlformats.org/officeDocument/2006/relationships/hyperlink" Target="https://circabc.europa.eu/ui/group/9ab5926d-bed4-4322-9aa7-9964bbe8312d/library/b5f4eff8-2482-4494-9df0-e72cb8792e19/details" TargetMode="External"/><Relationship Id="rId1" Type="http://schemas.openxmlformats.org/officeDocument/2006/relationships/hyperlink" Target="https://www.infraserv.com/en/services/facility-management/expertise/f-gas/gwp-calculator/" TargetMode="External"/><Relationship Id="rId6" Type="http://schemas.openxmlformats.org/officeDocument/2006/relationships/hyperlink" Target="https://www.sce.pt/estatisticas/" TargetMode="External"/><Relationship Id="rId11" Type="http://schemas.openxmlformats.org/officeDocument/2006/relationships/hyperlink" Target="https://www.gov.uk/government/statistical-data-sets/live-tables-on-energy-performance-of-buildings-certificates" TargetMode="External"/><Relationship Id="rId24" Type="http://schemas.openxmlformats.org/officeDocument/2006/relationships/hyperlink" Target="https://www.gov.pl/web/rozwoj-technologia/Taksonomia-zrownowazonego-finansowania-inwestycji-budynki" TargetMode="External"/><Relationship Id="rId32" Type="http://schemas.openxmlformats.org/officeDocument/2006/relationships/hyperlink" Target="https://mmcglobal-my.sharepoint.com/personal/alejandra_espinosa_oliverwyman_com/Documents/_PresentationsShared-AlejandraEspinosa/_Archive/2023/12%20-%20December/11/GSD12411%20-%20JoanaReispereira/:%20https:/www.usda.gov/media/blog/2020/10/27/organic-101-allowed-and-prohibited-substances" TargetMode="External"/><Relationship Id="rId5" Type="http://schemas.openxmlformats.org/officeDocument/2006/relationships/hyperlink" Target="https://www.sce.pt/wp-content/uploads/2022/08/NT_SCE_02_NZEB20_V1.pdf" TargetMode="External"/><Relationship Id="rId15" Type="http://schemas.openxmlformats.org/officeDocument/2006/relationships/hyperlink" Target="https://energia.gob.es/Eficiencia/CertificacionEnergetica/Documentos/Paginas/documentosInformativos.aspx" TargetMode="External"/><Relationship Id="rId23" Type="http://schemas.openxmlformats.org/officeDocument/2006/relationships/hyperlink" Target="https://www.gov.pl/web/rozwoj-technologia/Taksonomia-zrownowazonego-finansowania-inwestycji-budynki" TargetMode="External"/><Relationship Id="rId28" Type="http://schemas.openxmlformats.org/officeDocument/2006/relationships/hyperlink" Target="https://www.scottishepcregister.org.uk/CustomerFacingPortal/DataExtract" TargetMode="External"/><Relationship Id="rId10" Type="http://schemas.openxmlformats.org/officeDocument/2006/relationships/hyperlink" Target="https://www.gov.pl/web/rozwoj-technologia/Taksonomia-zrownowazonego-finansowania-inwestycji-budynki" TargetMode="External"/><Relationship Id="rId19" Type="http://schemas.openxmlformats.org/officeDocument/2006/relationships/hyperlink" Target="https://www.sce.pt/estatisticas/" TargetMode="External"/><Relationship Id="rId31" Type="http://schemas.openxmlformats.org/officeDocument/2006/relationships/hyperlink" Target="https://greenbestpractice.jrc.ec.europa.eu/node/411" TargetMode="External"/><Relationship Id="rId4" Type="http://schemas.openxmlformats.org/officeDocument/2006/relationships/hyperlink" Target="https://energia.gob.es/Eficiencia/CertificacionEnergetica/Documentos/Paginas/documentosInformativos.aspx" TargetMode="External"/><Relationship Id="rId9" Type="http://schemas.openxmlformats.org/officeDocument/2006/relationships/hyperlink" Target="https://www.gov.pl/web/rozwoj-technologia/Taksonomia-zrownowazonego-finansowania-inwestycji-budynki" TargetMode="External"/><Relationship Id="rId14" Type="http://schemas.openxmlformats.org/officeDocument/2006/relationships/hyperlink" Target="https://energia.gob.es/Eficiencia/CertificacionEnergetica/Documentos/Paginas/documentosInformativos.aspx" TargetMode="External"/><Relationship Id="rId22" Type="http://schemas.openxmlformats.org/officeDocument/2006/relationships/hyperlink" Target="https://www.gov.pl/web/rozwoj-technologia/Taksonomia-zrownowazonego-finansowania-inwestycji-budynki" TargetMode="External"/><Relationship Id="rId27" Type="http://schemas.openxmlformats.org/officeDocument/2006/relationships/hyperlink" Target="https://www.gov.uk/government/statistical-data-sets/live-tables-on-energy-performance-of-buildings-certificates" TargetMode="External"/><Relationship Id="rId30" Type="http://schemas.openxmlformats.org/officeDocument/2006/relationships/hyperlink" Target="https://circabc.europa.eu/ui/group/9ab5926d-bed4-4322-9aa7-9964bbe8312d/library/b5f4eff8-2482-4494-9df0-e72cb8792e19/details" TargetMode="External"/><Relationship Id="rId8" Type="http://schemas.openxmlformats.org/officeDocument/2006/relationships/hyperlink" Target="https://www.sce.pt/estatistica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documenttasks/documenttasks1.xml><?xml version="1.0" encoding="utf-8"?>
<t:Tasks xmlns:t="http://schemas.microsoft.com/office/tasks/2019/documenttasks" xmlns:oel="http://schemas.microsoft.com/office/2019/extlst">
  <t:Task id="{B720BC7C-64DA-42EC-8745-5E642276E4E8}">
    <t:Anchor>
      <t:Comment id="1972766564"/>
    </t:Anchor>
    <t:History>
      <t:Event id="{48B57A47-8CF7-4BF8-8853-3BBF1581021E}" time="2023-12-01T10:01:04.839Z">
        <t:Attribution userId="S::Linda.Liu@oliverwyman.com::46c8d420-837c-4839-97dc-2295304093c5" userProvider="AD" userName="Liu, Linda"/>
        <t:Anchor>
          <t:Comment id="1972766564"/>
        </t:Anchor>
        <t:Create/>
      </t:Event>
      <t:Event id="{14F6A705-B74A-4D9B-85DE-D5B17C24DA6E}" time="2023-12-01T10:01:04.839Z">
        <t:Attribution userId="S::Linda.Liu@oliverwyman.com::46c8d420-837c-4839-97dc-2295304093c5" userProvider="AD" userName="Liu, Linda"/>
        <t:Anchor>
          <t:Comment id="1972766564"/>
        </t:Anchor>
        <t:Assign userId="S::Marta.Moreira@oliverwyman.com::2f8a00ad-7e8d-468e-9827-617c83901b83" userProvider="AD" userName="Moreira, Marta"/>
      </t:Event>
      <t:Event id="{F50C0CAA-59E8-4FC9-B942-744C806A9769}" time="2023-12-01T10:01:04.839Z">
        <t:Attribution userId="S::Linda.Liu@oliverwyman.com::46c8d420-837c-4839-97dc-2295304093c5" userProvider="AD" userName="Liu, Linda"/>
        <t:Anchor>
          <t:Comment id="1972766564"/>
        </t:Anchor>
        <t:SetTitle title="@Moreira, Marta - please update this table; the SDGs (use the previous ones they had)"/>
      </t:Event>
      <t:Event id="{756E0132-AFC0-457E-9CF7-1483676724B4}" time="2023-12-01T14:41:36.427Z">
        <t:Attribution userId="S::Joana.ReisPereira@oliverwyman.com::0e04a779-435b-477e-92b5-782b12d42a18" userProvider="AD" userName="Reis Pereira, Joana"/>
        <t:Progress percentComplete="100"/>
      </t:Event>
    </t:History>
  </t:Task>
  <t:Task id="{1C7AFF61-7DDE-4E8E-A64D-E33C210445D7}">
    <t:Anchor>
      <t:Comment id="1429668965"/>
    </t:Anchor>
    <t:History>
      <t:Event id="{3C3FB3DC-030C-4A99-9C13-007636E30F3B}" time="2023-12-13T14:07:54.203Z">
        <t:Attribution userId="S::linda.liu@oliverwyman.com::46c8d420-837c-4839-97dc-2295304093c5" userProvider="AD" userName="Liu, Linda"/>
        <t:Anchor>
          <t:Comment id="1429668965"/>
        </t:Anchor>
        <t:Create/>
      </t:Event>
      <t:Event id="{DF103F82-14D3-46BF-B761-2CA26C44DB15}" time="2023-12-13T14:07:54.203Z">
        <t:Attribution userId="S::linda.liu@oliverwyman.com::46c8d420-837c-4839-97dc-2295304093c5" userProvider="AD" userName="Liu, Linda"/>
        <t:Anchor>
          <t:Comment id="1429668965"/>
        </t:Anchor>
        <t:Assign userId="S::joan.masipvidal@oliverwyman.com::67fa9e91-5447-40e3-a588-f16b771b5846" userProvider="AD" userName="Masip Vidal, Joan"/>
      </t:Event>
      <t:Event id="{716B3F33-957C-47B8-9390-583FD2EACE97}" time="2023-12-13T14:07:54.203Z">
        <t:Attribution userId="S::linda.liu@oliverwyman.com::46c8d420-837c-4839-97dc-2295304093c5" userProvider="AD" userName="Liu, Linda"/>
        <t:Anchor>
          <t:Comment id="1429668965"/>
        </t:Anchor>
        <t:SetTitle title="@Masip Vidal, Joan - this is contradicting each other"/>
      </t:Event>
    </t:History>
  </t:Task>
  <t:Task id="{9692A53C-8522-4326-AF7B-B7B84998301B}">
    <t:Anchor>
      <t:Comment id="1912324927"/>
    </t:Anchor>
    <t:History>
      <t:Event id="{D970DCFE-CEF5-40B3-9F1E-E8929A6E960A}" time="2023-12-13T13:23:38.076Z">
        <t:Attribution userId="S::ann.chen@oliverwyman.com::fcbb2968-d04b-463b-90b0-65801c941b0a" userProvider="AD" userName="Chen, Ann"/>
        <t:Anchor>
          <t:Comment id="1912324927"/>
        </t:Anchor>
        <t:Create/>
      </t:Event>
      <t:Event id="{409E27CB-46EA-42F3-B3F8-1C23550F3C6D}" time="2023-12-13T13:23:38.076Z">
        <t:Attribution userId="S::ann.chen@oliverwyman.com::fcbb2968-d04b-463b-90b0-65801c941b0a" userProvider="AD" userName="Chen, Ann"/>
        <t:Anchor>
          <t:Comment id="1912324927"/>
        </t:Anchor>
        <t:Assign userId="S::Marta.Moreira@oliverwyman.com::2f8a00ad-7e8d-468e-9827-617c83901b83" userProvider="AD" userName="Moreira, Marta"/>
      </t:Event>
      <t:Event id="{F70E5DA9-FADD-47C4-87F1-204DB385E098}" time="2023-12-13T13:23:38.076Z">
        <t:Attribution userId="S::ann.chen@oliverwyman.com::fcbb2968-d04b-463b-90b0-65801c941b0a" userProvider="AD" userName="Chen, Ann"/>
        <t:Anchor>
          <t:Comment id="1912324927"/>
        </t:Anchor>
        <t:SetTitle title="@Moreira, Marta can you confirm this is true?"/>
      </t:Event>
      <t:Event id="{3085BE23-428F-4A03-B8FF-7F59727042CE}" time="2023-12-14T16:24:22.196Z">
        <t:Attribution userId="S::Linda.Liu@oliverwyman.com::46c8d420-837c-4839-97dc-2295304093c5" userProvider="AD" userName="Liu, Linda"/>
        <t:Progress percentComplete="100"/>
      </t:Event>
    </t:History>
  </t:Task>
  <t:Task id="{DC25011E-ED9F-427D-9CC0-94BF5B726232}">
    <t:Anchor>
      <t:Comment id="1579500789"/>
    </t:Anchor>
    <t:History>
      <t:Event id="{A9D24F2A-76D9-4D8D-A8C4-8020F58F42E3}" time="2023-11-30T11:25:16.8Z">
        <t:Attribution userId="S::joan.masipvidal@oliverwyman.com::67fa9e91-5447-40e3-a588-f16b771b5846" userProvider="AD" userName="Masip Vidal, Joan"/>
        <t:Anchor>
          <t:Comment id="1579500789"/>
        </t:Anchor>
        <t:Create/>
      </t:Event>
      <t:Event id="{1AEFABC3-A6BE-46A9-B143-BB31FF094C50}" time="2023-11-30T11:25:16.8Z">
        <t:Attribution userId="S::joan.masipvidal@oliverwyman.com::67fa9e91-5447-40e3-a588-f16b771b5846" userProvider="AD" userName="Masip Vidal, Joan"/>
        <t:Anchor>
          <t:Comment id="1579500789"/>
        </t:Anchor>
        <t:Assign userId="S::Joana.ReisPereira@oliverwyman.com::0e04a779-435b-477e-92b5-782b12d42a18" userProvider="AD" userName="Reis Pereira, Joana"/>
      </t:Event>
      <t:Event id="{24DFCA44-59D9-4926-BA4E-AE3E0AED3766}" time="2023-11-30T11:25:16.8Z">
        <t:Attribution userId="S::joan.masipvidal@oliverwyman.com::67fa9e91-5447-40e3-a588-f16b771b5846" userProvider="AD" userName="Masip Vidal, Joan"/>
        <t:Anchor>
          <t:Comment id="1579500789"/>
        </t:Anchor>
        <t:SetTitle title="@Reis Pereira, Joana please turn this into a table"/>
      </t:Event>
      <t:Event id="{AD189AC4-7F22-474A-9977-0AE06A91FE83}" time="2023-12-01T11:22:10.289Z">
        <t:Attribution userId="S::Joana.ReisPereira@oliverwyman.com::0e04a779-435b-477e-92b5-782b12d42a18" userProvider="AD" userName="Reis Pereira, Joana"/>
        <t:Progress percentComplete="100"/>
      </t:Event>
    </t:History>
  </t:Task>
  <t:Task id="{D9B77F13-64D6-46FE-8732-17D22279619F}">
    <t:Anchor>
      <t:Comment id="1607737058"/>
    </t:Anchor>
    <t:History>
      <t:Event id="{F7435418-92CA-4D9A-88B3-AF188887435E}" time="2023-12-13T18:46:39.414Z">
        <t:Attribution userId="S::joan.masipvidal@oliverwyman.com::67fa9e91-5447-40e3-a588-f16b771b5846" userProvider="AD" userName="Masip Vidal, Joan"/>
        <t:Anchor>
          <t:Comment id="1607737058"/>
        </t:Anchor>
        <t:Create/>
      </t:Event>
      <t:Event id="{F5F3C4A6-AC43-4BC7-B9A1-90703D10E9B4}" time="2023-12-13T18:46:39.414Z">
        <t:Attribution userId="S::joan.masipvidal@oliverwyman.com::67fa9e91-5447-40e3-a588-f16b771b5846" userProvider="AD" userName="Masip Vidal, Joan"/>
        <t:Anchor>
          <t:Comment id="1607737058"/>
        </t:Anchor>
        <t:Assign userId="S::marisela.loza@oliverwyman.com::1ce49bf6-e8e6-4092-921d-28949689efef" userProvider="AD" userName="Loza, Marisela"/>
      </t:Event>
      <t:Event id="{B3E7E5B7-F56E-4641-8885-3C028E4484A3}" time="2023-12-13T18:46:39.414Z">
        <t:Attribution userId="S::joan.masipvidal@oliverwyman.com::67fa9e91-5447-40e3-a588-f16b771b5846" userProvider="AD" userName="Masip Vidal, Joan"/>
        <t:Anchor>
          <t:Comment id="1607737058"/>
        </t:Anchor>
        <t:SetTitle title="@Loza, Marisela - could you please kindly reset from 1?"/>
      </t:Event>
      <t:Event id="{A77F9AA8-88C0-4616-BFE2-9C5730DE756E}" time="2023-12-14T14:52:50.004Z">
        <t:Attribution userId="S::Linda.Liu@oliverwyman.com::46c8d420-837c-4839-97dc-2295304093c5" userProvider="AD" userName="Liu, Linda"/>
        <t:Progress percentComplete="100"/>
      </t:Event>
    </t:History>
  </t:Task>
  <t:Task id="{15E00CB2-F7E8-444A-9E17-495FEFB0A81E}">
    <t:Anchor>
      <t:Comment id="367549147"/>
    </t:Anchor>
    <t:History>
      <t:Event id="{126FE606-9B62-4014-BF4B-219BFF09A275}" time="2023-12-13T13:54:09.757Z">
        <t:Attribution userId="S::linda.liu@oliverwyman.com::46c8d420-837c-4839-97dc-2295304093c5" userProvider="AD" userName="Liu, Linda"/>
        <t:Anchor>
          <t:Comment id="367549147"/>
        </t:Anchor>
        <t:Create/>
      </t:Event>
      <t:Event id="{725D2834-B803-4784-863A-7347C5C85E4F}" time="2023-12-13T13:54:09.757Z">
        <t:Attribution userId="S::linda.liu@oliverwyman.com::46c8d420-837c-4839-97dc-2295304093c5" userProvider="AD" userName="Liu, Linda"/>
        <t:Anchor>
          <t:Comment id="367549147"/>
        </t:Anchor>
        <t:Assign userId="S::marisela.loza@oliverwyman.com::1ce49bf6-e8e6-4092-921d-28949689efef" userProvider="AD" userName="Loza, Marisela"/>
      </t:Event>
      <t:Event id="{EAF72714-0BD6-4B38-82A9-EA291FFA8901}" time="2023-12-13T13:54:09.757Z">
        <t:Attribution userId="S::linda.liu@oliverwyman.com::46c8d420-837c-4839-97dc-2295304093c5" userProvider="AD" userName="Liu, Linda"/>
        <t:Anchor>
          <t:Comment id="367549147"/>
        </t:Anchor>
        <t:SetTitle title="@Loza, Marisela - kindly fix the numbering, this list started from 2"/>
      </t:Event>
      <t:Event id="{3C11723E-8FA4-40EF-8B87-2DFE352C96BD}" time="2023-12-13T14:06:10.024Z">
        <t:Attribution userId="S::linda.liu@oliverwyman.com::46c8d420-837c-4839-97dc-2295304093c5" userProvider="AD" userName="Liu, Linda"/>
        <t:Progress percentComplete="100"/>
      </t:Event>
    </t:History>
  </t:Task>
  <t:Task id="{849C4973-8AD4-4BB5-9C39-428ED5059EE0}">
    <t:Anchor>
      <t:Comment id="1188315062"/>
    </t:Anchor>
    <t:History>
      <t:Event id="{7AA1B71D-FC51-4425-BF19-2F5A2999B9A0}" time="2023-11-30T15:24:59.554Z">
        <t:Attribution userId="S::joan.masipvidal@oliverwyman.com::67fa9e91-5447-40e3-a588-f16b771b5846" userProvider="AD" userName="Masip Vidal, Joan"/>
        <t:Anchor>
          <t:Comment id="1188315062"/>
        </t:Anchor>
        <t:Create/>
      </t:Event>
      <t:Event id="{490247B4-3369-4717-BCB9-067E0F70FD2B}" time="2023-11-30T15:24:59.554Z">
        <t:Attribution userId="S::joan.masipvidal@oliverwyman.com::67fa9e91-5447-40e3-a588-f16b771b5846" userProvider="AD" userName="Masip Vidal, Joan"/>
        <t:Anchor>
          <t:Comment id="1188315062"/>
        </t:Anchor>
        <t:Assign userId="S::Joana.ReisPereira@oliverwyman.com::0e04a779-435b-477e-92b5-782b12d42a18" userProvider="AD" userName="Reis Pereira, Joana"/>
      </t:Event>
      <t:Event id="{38C54A36-2D15-4D86-A16B-7B38255D35EA}" time="2023-11-30T15:24:59.554Z">
        <t:Attribution userId="S::joan.masipvidal@oliverwyman.com::67fa9e91-5447-40e3-a588-f16b771b5846" userProvider="AD" userName="Masip Vidal, Joan"/>
        <t:Anchor>
          <t:Comment id="1188315062"/>
        </t:Anchor>
        <t:SetTitle title="@Reis Pereira, Joana to flow this section to final doc"/>
      </t:Event>
      <t:Event id="{15CA64AF-16F3-4893-B810-B302F7E42AAE}" time="2023-12-01T09:52:21.015Z">
        <t:Attribution userId="S::Joana.ReisPereira@oliverwyman.com::0e04a779-435b-477e-92b5-782b12d42a18" userProvider="AD" userName="Reis Pereira, Joana"/>
        <t:Progress percentComplete="100"/>
      </t:Event>
    </t:History>
  </t:Task>
  <t:Task id="{884C9587-50FC-4733-8CED-297476CDF997}">
    <t:Anchor>
      <t:Comment id="1325504530"/>
    </t:Anchor>
    <t:History>
      <t:Event id="{97BAB735-500F-460C-974A-C29FC3B321A0}" time="2023-12-13T12:33:21.485Z">
        <t:Attribution userId="S::linda.liu@oliverwyman.com::46c8d420-837c-4839-97dc-2295304093c5" userProvider="AD" userName="Liu, Linda"/>
        <t:Anchor>
          <t:Comment id="1325504530"/>
        </t:Anchor>
        <t:Create/>
      </t:Event>
      <t:Event id="{68E04224-B06D-4B00-9E72-BB2E26017A74}" time="2023-12-13T12:33:21.485Z">
        <t:Attribution userId="S::linda.liu@oliverwyman.com::46c8d420-837c-4839-97dc-2295304093c5" userProvider="AD" userName="Liu, Linda"/>
        <t:Anchor>
          <t:Comment id="1325504530"/>
        </t:Anchor>
        <t:Assign userId="S::marisela.loza@oliverwyman.com::1ce49bf6-e8e6-4092-921d-28949689efef" userProvider="AD" userName="Loza, Marisela"/>
      </t:Event>
      <t:Event id="{13E76C0A-EB4B-443F-AD4F-689791DCE692}" time="2023-12-13T12:33:21.485Z">
        <t:Attribution userId="S::linda.liu@oliverwyman.com::46c8d420-837c-4839-97dc-2295304093c5" userProvider="AD" userName="Liu, Linda"/>
        <t:Anchor>
          <t:Comment id="1325504530"/>
        </t:Anchor>
        <t:SetTitle title="@Loza, Marisela - please make this one A.1.3, thanks!"/>
      </t:Event>
      <t:Event id="{C86F0FCB-3A99-4A59-B19C-0A2CFF00314E}" time="2023-12-14T15:56:33.203Z">
        <t:Attribution userId="S::Linda.Liu@oliverwyman.com::46c8d420-837c-4839-97dc-2295304093c5" userProvider="AD" userName="Liu, Linda"/>
        <t:Progress percentComplete="100"/>
      </t:Event>
    </t:History>
  </t:Task>
  <t:Task id="{5607933B-0C63-48DA-927D-8F9A5453367F}">
    <t:Anchor>
      <t:Comment id="12266919"/>
    </t:Anchor>
    <t:History>
      <t:Event id="{23FC1803-82F6-4B01-A19A-0DF58747FB5B}" time="2023-11-30T11:24:45.638Z">
        <t:Attribution userId="S::joan.masipvidal@oliverwyman.com::67fa9e91-5447-40e3-a588-f16b771b5846" userProvider="AD" userName="Masip Vidal, Joan"/>
        <t:Anchor>
          <t:Comment id="12266919"/>
        </t:Anchor>
        <t:Create/>
      </t:Event>
      <t:Event id="{F4B7DFB9-34F4-420E-87B4-6422B664A42F}" time="2023-11-30T11:24:45.638Z">
        <t:Attribution userId="S::joan.masipvidal@oliverwyman.com::67fa9e91-5447-40e3-a588-f16b771b5846" userProvider="AD" userName="Masip Vidal, Joan"/>
        <t:Anchor>
          <t:Comment id="12266919"/>
        </t:Anchor>
        <t:Assign userId="S::Joana.ReisPereira@oliverwyman.com::0e04a779-435b-477e-92b5-782b12d42a18" userProvider="AD" userName="Reis Pereira, Joana"/>
      </t:Event>
      <t:Event id="{F2CC2FC5-A5DF-45B6-B628-B2F477FD154F}" time="2023-11-30T11:24:45.638Z">
        <t:Attribution userId="S::joan.masipvidal@oliverwyman.com::67fa9e91-5447-40e3-a588-f16b771b5846" userProvider="AD" userName="Masip Vidal, Joan"/>
        <t:Anchor>
          <t:Comment id="12266919"/>
        </t:Anchor>
        <t:SetTitle title="@Reis Pereira, Joana - Pls incorporate missing activities (fill the table)"/>
      </t:Event>
      <t:Event id="{10575A21-7776-48E4-A33B-998B5DADCB32}" time="2023-12-01T10:26:53.586Z">
        <t:Attribution userId="S::Joana.ReisPereira@oliverwyman.com::0e04a779-435b-477e-92b5-782b12d42a18" userProvider="AD" userName="Reis Pereira, Joana"/>
        <t:Progress percentComplete="100"/>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67D920F641345AABBEC4E1BDF490CE1"/>
        <w:category>
          <w:name w:val="General"/>
          <w:gallery w:val="placeholder"/>
        </w:category>
        <w:types>
          <w:type w:val="bbPlcHdr"/>
        </w:types>
        <w:behaviors>
          <w:behavior w:val="content"/>
        </w:behaviors>
        <w:guid w:val="{E208475F-26B6-4EE8-B488-ED51D0F6196E}"/>
      </w:docPartPr>
      <w:docPartBody>
        <w:p w:rsidR="005D1E62" w:rsidRDefault="005D1E62" w:rsidP="005D1E62">
          <w:pPr>
            <w:pStyle w:val="967D920F641345AABBEC4E1BDF490CE1"/>
          </w:pPr>
          <w:r>
            <w:rPr>
              <w:rFonts w:hint="eastAsia"/>
            </w:rPr>
            <w:t>Click and enter report date</w:t>
          </w:r>
        </w:p>
      </w:docPartBody>
    </w:docPart>
    <w:docPart>
      <w:docPartPr>
        <w:name w:val="32C74123F834435881FB19FCDCE57C8C"/>
        <w:category>
          <w:name w:val="General"/>
          <w:gallery w:val="placeholder"/>
        </w:category>
        <w:types>
          <w:type w:val="bbPlcHdr"/>
        </w:types>
        <w:behaviors>
          <w:behavior w:val="content"/>
        </w:behaviors>
        <w:guid w:val="{13A01BC0-C8C5-4BC5-B595-9782BD3095FF}"/>
      </w:docPartPr>
      <w:docPartBody>
        <w:p w:rsidR="005B6176" w:rsidRDefault="00975397">
          <w:pPr>
            <w:pStyle w:val="32C74123F834435881FB19FCDCE57C8C"/>
          </w:pPr>
          <w:r w:rsidRPr="002E4A0C">
            <w:t>Click and enter report title</w:t>
          </w:r>
          <w:r>
            <w:br/>
          </w:r>
          <w:r w:rsidRPr="008B7DCC">
            <w:rPr>
              <w:rFonts w:cstheme="minorHAnsi"/>
              <w:bCs/>
              <w:color w:val="0F9ED5" w:themeColor="accent4"/>
              <w:sz w:val="24"/>
              <w:szCs w:val="2"/>
            </w:rPr>
            <w:t>Note: Set line spacing to multiple 0.91 if title is using any special letters, e.g. ąśüôñ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tander Text Light">
    <w:panose1 w:val="020B0304020201020104"/>
    <w:charset w:val="00"/>
    <w:family w:val="swiss"/>
    <w:pitch w:val="variable"/>
    <w:sig w:usb0="A000006F" w:usb1="00000023" w:usb2="00000000" w:usb3="00000000" w:csb0="00000093" w:csb1="00000000"/>
  </w:font>
  <w:font w:name="Calibri">
    <w:panose1 w:val="020F0502020204030204"/>
    <w:charset w:val="00"/>
    <w:family w:val="swiss"/>
    <w:pitch w:val="variable"/>
    <w:sig w:usb0="E4002EFF" w:usb1="C000247B" w:usb2="00000009" w:usb3="00000000" w:csb0="000001FF" w:csb1="00000000"/>
  </w:font>
  <w:font w:name="Dubai">
    <w:panose1 w:val="020B0503030403030204"/>
    <w:charset w:val="00"/>
    <w:family w:val="swiss"/>
    <w:pitch w:val="variable"/>
    <w:sig w:usb0="80002067" w:usb1="80000000" w:usb2="00000008" w:usb3="00000000" w:csb0="00000041" w:csb1="00000000"/>
  </w:font>
  <w:font w:name="Meiryo">
    <w:charset w:val="80"/>
    <w:family w:val="swiss"/>
    <w:pitch w:val="variable"/>
    <w:sig w:usb0="E00002FF" w:usb1="6AC7FFFF" w:usb2="08000012" w:usb3="00000000" w:csb0="0002009F" w:csb1="00000000"/>
  </w:font>
  <w:font w:name="Bahnschrift Condensed">
    <w:panose1 w:val="020B0502040204020203"/>
    <w:charset w:val="00"/>
    <w:family w:val="swiss"/>
    <w:pitch w:val="variable"/>
    <w:sig w:usb0="A00002C7" w:usb1="00000002" w:usb2="00000000" w:usb3="00000000" w:csb0="0000019F" w:csb1="00000000"/>
  </w:font>
  <w:font w:name="MMC Display Condensed">
    <w:altName w:val="Calibri"/>
    <w:charset w:val="00"/>
    <w:family w:val="swiss"/>
    <w:pitch w:val="variable"/>
    <w:sig w:usb0="A00002EF" w:usb1="4000004A" w:usb2="00000008" w:usb3="00000000" w:csb0="000000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antander Text">
    <w:panose1 w:val="020B0504020201020104"/>
    <w:charset w:val="00"/>
    <w:family w:val="swiss"/>
    <w:pitch w:val="variable"/>
    <w:sig w:usb0="A000006F" w:usb1="00000023"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antander Micro Text Light">
    <w:altName w:val="Calibri"/>
    <w:charset w:val="00"/>
    <w:family w:val="swiss"/>
    <w:pitch w:val="variable"/>
    <w:sig w:usb0="A10000FF" w:usb1="4000207B" w:usb2="00000008" w:usb3="00000000" w:csb0="00000093" w:csb1="00000000"/>
  </w:font>
  <w:font w:name="Santander Micro Text">
    <w:altName w:val="Calibri"/>
    <w:charset w:val="00"/>
    <w:family w:val="swiss"/>
    <w:pitch w:val="variable"/>
    <w:sig w:usb0="A10000FF" w:usb1="4000207B" w:usb2="00000008" w:usb3="00000000" w:csb0="00000093"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8DE"/>
    <w:rsid w:val="0003095C"/>
    <w:rsid w:val="00040CA9"/>
    <w:rsid w:val="000926B4"/>
    <w:rsid w:val="000B25B6"/>
    <w:rsid w:val="000C1394"/>
    <w:rsid w:val="000F6A61"/>
    <w:rsid w:val="001661BD"/>
    <w:rsid w:val="00170365"/>
    <w:rsid w:val="001738BA"/>
    <w:rsid w:val="00175981"/>
    <w:rsid w:val="001A3EFE"/>
    <w:rsid w:val="001D2204"/>
    <w:rsid w:val="001D2C92"/>
    <w:rsid w:val="001D45DC"/>
    <w:rsid w:val="001E35EB"/>
    <w:rsid w:val="001F1E4A"/>
    <w:rsid w:val="002513A6"/>
    <w:rsid w:val="00263E65"/>
    <w:rsid w:val="002672AD"/>
    <w:rsid w:val="00273D6E"/>
    <w:rsid w:val="0028520E"/>
    <w:rsid w:val="0029787F"/>
    <w:rsid w:val="002A2F31"/>
    <w:rsid w:val="002A4DE6"/>
    <w:rsid w:val="002B051E"/>
    <w:rsid w:val="002E312F"/>
    <w:rsid w:val="002F1854"/>
    <w:rsid w:val="0030224A"/>
    <w:rsid w:val="0030504C"/>
    <w:rsid w:val="0032177D"/>
    <w:rsid w:val="003353CA"/>
    <w:rsid w:val="00374687"/>
    <w:rsid w:val="00376D25"/>
    <w:rsid w:val="003776EE"/>
    <w:rsid w:val="003B4D8B"/>
    <w:rsid w:val="003D1A9E"/>
    <w:rsid w:val="003D7C68"/>
    <w:rsid w:val="003F3889"/>
    <w:rsid w:val="00414B96"/>
    <w:rsid w:val="00421688"/>
    <w:rsid w:val="004368DE"/>
    <w:rsid w:val="00452742"/>
    <w:rsid w:val="00457264"/>
    <w:rsid w:val="00490B22"/>
    <w:rsid w:val="004A65E0"/>
    <w:rsid w:val="004C58A8"/>
    <w:rsid w:val="004D285B"/>
    <w:rsid w:val="004E7523"/>
    <w:rsid w:val="004F361A"/>
    <w:rsid w:val="0054001D"/>
    <w:rsid w:val="0054608F"/>
    <w:rsid w:val="00551A73"/>
    <w:rsid w:val="00570D9D"/>
    <w:rsid w:val="00583E81"/>
    <w:rsid w:val="005B4FB3"/>
    <w:rsid w:val="005B6176"/>
    <w:rsid w:val="005D1E62"/>
    <w:rsid w:val="005D4471"/>
    <w:rsid w:val="005D4957"/>
    <w:rsid w:val="005E7A69"/>
    <w:rsid w:val="006210E5"/>
    <w:rsid w:val="00622B55"/>
    <w:rsid w:val="006319CA"/>
    <w:rsid w:val="00646707"/>
    <w:rsid w:val="0065121A"/>
    <w:rsid w:val="00672DA1"/>
    <w:rsid w:val="006A0002"/>
    <w:rsid w:val="006E19D3"/>
    <w:rsid w:val="006E6A1A"/>
    <w:rsid w:val="006F7E4E"/>
    <w:rsid w:val="007340C0"/>
    <w:rsid w:val="007453B1"/>
    <w:rsid w:val="0074766D"/>
    <w:rsid w:val="007509DA"/>
    <w:rsid w:val="00761230"/>
    <w:rsid w:val="007719C3"/>
    <w:rsid w:val="007A024D"/>
    <w:rsid w:val="007D37F3"/>
    <w:rsid w:val="007F4779"/>
    <w:rsid w:val="007F79FC"/>
    <w:rsid w:val="00835921"/>
    <w:rsid w:val="00851662"/>
    <w:rsid w:val="00887334"/>
    <w:rsid w:val="00897BD9"/>
    <w:rsid w:val="008B2BD4"/>
    <w:rsid w:val="00931BA1"/>
    <w:rsid w:val="00967035"/>
    <w:rsid w:val="00974443"/>
    <w:rsid w:val="00975397"/>
    <w:rsid w:val="00987606"/>
    <w:rsid w:val="0099684A"/>
    <w:rsid w:val="009E7537"/>
    <w:rsid w:val="00A148FD"/>
    <w:rsid w:val="00A2333B"/>
    <w:rsid w:val="00A31AD1"/>
    <w:rsid w:val="00A656C3"/>
    <w:rsid w:val="00A95D35"/>
    <w:rsid w:val="00AD23DD"/>
    <w:rsid w:val="00AF7FFD"/>
    <w:rsid w:val="00B042CC"/>
    <w:rsid w:val="00B32F12"/>
    <w:rsid w:val="00B80AF3"/>
    <w:rsid w:val="00B84A23"/>
    <w:rsid w:val="00BA274E"/>
    <w:rsid w:val="00BC48FF"/>
    <w:rsid w:val="00C1112F"/>
    <w:rsid w:val="00C274DE"/>
    <w:rsid w:val="00C74416"/>
    <w:rsid w:val="00CC59F3"/>
    <w:rsid w:val="00CE1D6C"/>
    <w:rsid w:val="00CF3B04"/>
    <w:rsid w:val="00D24548"/>
    <w:rsid w:val="00D338A7"/>
    <w:rsid w:val="00D56BAC"/>
    <w:rsid w:val="00D80BF3"/>
    <w:rsid w:val="00DB0AB5"/>
    <w:rsid w:val="00DD6D62"/>
    <w:rsid w:val="00E031EC"/>
    <w:rsid w:val="00E93416"/>
    <w:rsid w:val="00EC2606"/>
    <w:rsid w:val="00EC46B1"/>
    <w:rsid w:val="00ED5055"/>
    <w:rsid w:val="00ED54D8"/>
    <w:rsid w:val="00EE0E46"/>
    <w:rsid w:val="00EF01DE"/>
    <w:rsid w:val="00EF2005"/>
    <w:rsid w:val="00EF5AED"/>
    <w:rsid w:val="00EF6184"/>
    <w:rsid w:val="00F126D5"/>
    <w:rsid w:val="00F3632C"/>
    <w:rsid w:val="00F46C4A"/>
    <w:rsid w:val="00F873B9"/>
    <w:rsid w:val="00F87674"/>
    <w:rsid w:val="00FA0130"/>
    <w:rsid w:val="00FC1F3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5DBD59F"/>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nl-NL" w:eastAsia="nl-N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967D920F641345AABBEC4E1BDF490CE1">
    <w:name w:val="967D920F641345AABBEC4E1BDF490CE1"/>
    <w:rsid w:val="005D1E62"/>
    <w:rPr>
      <w:lang w:val="es-ES" w:eastAsia="es-ES"/>
    </w:rPr>
  </w:style>
  <w:style w:type="paragraph" w:customStyle="1" w:styleId="32C74123F834435881FB19FCDCE57C8C">
    <w:name w:val="32C74123F834435881FB19FCDCE57C8C"/>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liver Wyman">
  <a:themeElements>
    <a:clrScheme name="Oliver Wyman">
      <a:dk1>
        <a:srgbClr val="000000"/>
      </a:dk1>
      <a:lt1>
        <a:srgbClr val="FFFFFF"/>
      </a:lt1>
      <a:dk2>
        <a:srgbClr val="000000"/>
      </a:dk2>
      <a:lt2>
        <a:srgbClr val="FFFFFF"/>
      </a:lt2>
      <a:accent1>
        <a:srgbClr val="002C77"/>
      </a:accent1>
      <a:accent2>
        <a:srgbClr val="009DE0"/>
      </a:accent2>
      <a:accent3>
        <a:srgbClr val="949494"/>
      </a:accent3>
      <a:accent4>
        <a:srgbClr val="DADADA"/>
      </a:accent4>
      <a:accent5>
        <a:srgbClr val="275D38"/>
      </a:accent5>
      <a:accent6>
        <a:srgbClr val="00AC41"/>
      </a:accent6>
      <a:hlink>
        <a:srgbClr val="2C6EF2"/>
      </a:hlink>
      <a:folHlink>
        <a:srgbClr val="2C6EF2"/>
      </a:folHlink>
    </a:clrScheme>
    <a:fontScheme name="Oliver Wyman">
      <a:majorFont>
        <a:latin typeface="Calibri"/>
        <a:ea typeface=""/>
        <a:cs typeface=""/>
        <a:font script="Jpan" typeface="Meiryo"/>
        <a:font script="Hang" typeface="맑은 고딕"/>
        <a:font script="Hans" typeface="DengXian"/>
        <a:font script="Hant" typeface="DengXian"/>
        <a:font script="Arab" typeface="Dubai"/>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Meiryo"/>
        <a:font script="Hang" typeface="맑은 고딕"/>
        <a:font script="Hans" typeface="DengXian"/>
        <a:font script="Hant" typeface="DengXian"/>
        <a:font script="Arab" typeface="Duba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Calibri"/>
        <a:font script="Uigh" typeface="Microsoft Uighur"/>
        <a:font script="Geor" typeface="Sylfaen"/>
      </a:minorFont>
    </a:fontScheme>
    <a:fmtScheme name="Oliver Wyman">
      <a:fillStyleLst>
        <a:solidFill>
          <a:schemeClr val="phClr"/>
        </a:solidFill>
        <a:solidFill>
          <a:schemeClr val="phClr">
            <a:tint val="0"/>
          </a:schemeClr>
        </a:solidFill>
        <a:solidFill>
          <a:schemeClr val="phClr"/>
        </a:solidFill>
      </a:fillStyleLst>
      <a:lnStyleLst>
        <a:ln w="9525" cap="flat" cmpd="sng" algn="ctr">
          <a:solidFill>
            <a:schemeClr val="phClr">
              <a:satMod val="105000"/>
            </a:schemeClr>
          </a:solidFill>
          <a:prstDash val="solid"/>
        </a:ln>
        <a:ln w="9525" cap="flat" cmpd="sng" algn="ctr">
          <a:solidFill>
            <a:schemeClr val="phClr"/>
          </a:solidFill>
          <a:prstDash val="solid"/>
        </a:ln>
        <a:ln w="9525" cap="flat" cmpd="sng" algn="ctr">
          <a:solidFill>
            <a:schemeClr val="phClr"/>
          </a:solidFill>
          <a:prstDash val="solid"/>
        </a:ln>
      </a:lnStyleLst>
      <a:effectStyleLst>
        <a:effectStyle>
          <a:effectLst/>
        </a:effectStyle>
        <a:effectStyle>
          <a:effectLst/>
        </a:effectStyle>
        <a:effectStyle>
          <a:effectLst>
            <a:reflection blurRad="12700" stA="26000" endPos="28000" dist="38100" dir="5400000" sy="-100000" rotWithShape="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w="9525">
          <a:solidFill>
            <a:schemeClr val="tx1"/>
          </a:solidFill>
          <a:miter lim="800000"/>
        </a:ln>
      </a:spPr>
      <a:bodyPr lIns="73152" tIns="73152" rIns="73152" bIns="73152" rtlCol="0" anchor="ctr"/>
      <a:lstStyle>
        <a:defPPr algn="ctr">
          <a:defRPr sz="1200" kern="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9525">
          <a:solidFill>
            <a:schemeClr val="tx1"/>
          </a:solidFill>
          <a:headEnd type="none" w="med" len="med"/>
          <a:tailEnd type="none" w="med" len="med"/>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tIns="0" rIns="0" bIns="0" rtlCol="0">
        <a:spAutoFit/>
      </a:bodyPr>
      <a:lstStyle>
        <a:defPPr algn="l">
          <a:defRPr sz="1200" kern="0" dirty="0" smtClean="0"/>
        </a:defPPr>
      </a:lstStyle>
    </a:txDef>
  </a:objectDefaults>
  <a:extraClrSchemeLst/>
  <a:custClrLst>
    <a:custClr name="Dark blue">
      <a:srgbClr val="002C77"/>
    </a:custClr>
    <a:custClr name="Dark gray">
      <a:srgbClr val="565656"/>
    </a:custClr>
    <a:custClr name="Dark green">
      <a:srgbClr val="275D38"/>
    </a:custClr>
    <a:custClr name="Dark yellow">
      <a:srgbClr val="965D00"/>
    </a:custClr>
    <a:custClr name="Dark orange">
      <a:srgbClr val="A32E00"/>
    </a:custClr>
    <a:custClr name="Dark crimson">
      <a:srgbClr val="9A1C1F"/>
    </a:custClr>
    <a:custClr name="Dark pink">
      <a:srgbClr val="B2025B"/>
    </a:custClr>
    <a:custClr name="Dark purple">
      <a:srgbClr val="463282"/>
    </a:custClr>
    <a:custClr name="Dark blue gray">
      <a:srgbClr val="4E6287"/>
    </a:custClr>
    <a:custClr name="Danger red">
      <a:srgbClr val="C53532"/>
    </a:custClr>
    <a:custClr name="Blue">
      <a:srgbClr val="009DE0"/>
    </a:custClr>
    <a:custClr name="Gray">
      <a:srgbClr val="949494"/>
    </a:custClr>
    <a:custClr name="Green">
      <a:srgbClr val="00AC41"/>
    </a:custClr>
    <a:custClr name="Yellow">
      <a:srgbClr val="FFBE00"/>
    </a:custClr>
    <a:custClr name="Orange">
      <a:srgbClr val="FF8C00"/>
    </a:custClr>
    <a:custClr name="Crimson">
      <a:srgbClr val="EF4E45"/>
    </a:custClr>
    <a:custClr name="Pink">
      <a:srgbClr val="EE3D8B"/>
    </a:custClr>
    <a:custClr name="Purple">
      <a:srgbClr val="8246AF"/>
    </a:custClr>
    <a:custClr name="Blue gray">
      <a:srgbClr val="8096B2"/>
    </a:custClr>
    <a:custClr name="Warning yellow">
      <a:srgbClr val="FFBE00"/>
    </a:custClr>
    <a:custClr name="Light blue">
      <a:srgbClr val="76D3FF"/>
    </a:custClr>
    <a:custClr name="Light gray">
      <a:srgbClr val="DADADA"/>
    </a:custClr>
    <a:custClr name="Light green">
      <a:srgbClr val="ADDFB3"/>
    </a:custClr>
    <a:custClr name="Light yellow">
      <a:srgbClr val="FFE580"/>
    </a:custClr>
    <a:custClr name="Light orange">
      <a:srgbClr val="FFCA94"/>
    </a:custClr>
    <a:custClr name="Light crimson">
      <a:srgbClr val="FFAEA6"/>
    </a:custClr>
    <a:custClr name="Light pink">
      <a:srgbClr val="F8ACBE"/>
    </a:custClr>
    <a:custClr name="Light purple">
      <a:srgbClr val="CCB3E0"/>
    </a:custClr>
    <a:custClr name="Light blue gray">
      <a:srgbClr val="BED3E4"/>
    </a:custClr>
    <a:custClr name="Success green">
      <a:srgbClr val="14853D"/>
    </a:custClr>
    <a:custClr name="Table blue">
      <a:srgbClr val="C7EDFF"/>
    </a:custClr>
    <a:custClr name="Table gray">
      <a:srgbClr val="F0F0F0"/>
    </a:custClr>
  </a:custClrLst>
  <a:extLst>
    <a:ext uri="{05A4C25C-085E-4340-85A3-A5531E510DB2}">
      <thm15:themeFamily xmlns:thm15="http://schemas.microsoft.com/office/thememl/2012/main" name="Classic Blank" id="{25A5CE16-2754-4157-AC2B-2995829DEFE9}" vid="{07F65ABC-6234-4549-9DA1-662F5D051FF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2CA3EFAE9C80648A6566DC33421E47E" ma:contentTypeVersion="20" ma:contentTypeDescription="Create a new document." ma:contentTypeScope="" ma:versionID="f9e46ca6bf2d976572105cdf58a25ef3">
  <xsd:schema xmlns:xsd="http://www.w3.org/2001/XMLSchema" xmlns:xs="http://www.w3.org/2001/XMLSchema" xmlns:p="http://schemas.microsoft.com/office/2006/metadata/properties" xmlns:ns1="http://schemas.microsoft.com/sharepoint/v3" xmlns:ns2="619fbff3-e060-4e79-b4c1-59a57ccef2ef" xmlns:ns3="040cfd43-ef41-40a2-93bc-b6d1aa3d27f2" targetNamespace="http://schemas.microsoft.com/office/2006/metadata/properties" ma:root="true" ma:fieldsID="fa64b080f14a84cfbe46017575614ec0" ns1:_="" ns2:_="" ns3:_="">
    <xsd:import namespace="http://schemas.microsoft.com/sharepoint/v3"/>
    <xsd:import namespace="619fbff3-e060-4e79-b4c1-59a57ccef2ef"/>
    <xsd:import namespace="040cfd43-ef41-40a2-93bc-b6d1aa3d27f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9fbff3-e060-4e79-b4c1-59a57ccef2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e471ada5-31db-43fa-8830-84ca9293ff4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0cfd43-ef41-40a2-93bc-b6d1aa3d27f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e836622-6da0-4e1f-b2b4-4c8201218001}" ma:internalName="TaxCatchAll" ma:showField="CatchAllData" ma:web="040cfd43-ef41-40a2-93bc-b6d1aa3d27f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uildingBlocksMenuItems xmlns="http://www.oliverwyman.com/BuildingBlocksMenuConfig">
  <BuildingBlockMenuItem Name="Confidentiality" Type="1" Category="OWG" Visible="true"/>
  <BuildingBlockMenuItem Name="Qualifications" Type="1" Category="OWG" Visible="true"/>
  <BuildingBlockMenuItem Name="Project Team" Type="1" Category="OWG" Visible="true"/>
  <BuildingBlockMenuItem Name="List of Tables" Type="1" Category="OWG" Visible="true"/>
  <BuildingBlockMenuItem Name="List of Figures" Type="1" Category="OWG" Visible="true"/>
  <BuildingBlockMenuItem Name="List of Exhibits" Type="1" Category="OWG" Visible="true"/>
  <BuildingBlockMenuItem Name="Report Back Cover" Type="1" Category="OWG" Visible="false"/>
  <BuildingBlockMenuItem Name="Report Cover" Type="2" Category="OWG" Visible="false"/>
  <BuildingBlockMenuItem Name="Report Cover Footer" Type="4" Category="OWG" Visible="false"/>
  <BuildingBlockMenuItem Name="Report Back Cover Footer" Type="4" Category="OWG" Visible="false"/>
  <BuildingBlockMenuItem Name="Report Cover Header" Type="5" Category="OWG" Visible="false"/>
  <BuildingBlockMenuItem Name="Table of Contents" Type="14" Category="OWG" Visible="true"/>
</BuildingBlocksMenuItem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oolsWordRibbonObjects xmlns="http://www.oliverwyman.com/RibbonConfig">
  <RibbonObject Id="FixTableWidth2010Button" Visible="false"/>
</ToolsWordRibbonObjects>
</file>

<file path=customXml/item6.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619fbff3-e060-4e79-b4c1-59a57ccef2ef">
      <Terms xmlns="http://schemas.microsoft.com/office/infopath/2007/PartnerControls"/>
    </lcf76f155ced4ddcb4097134ff3c332f>
    <_ip_UnifiedCompliancePolicyProperties xmlns="http://schemas.microsoft.com/sharepoint/v3" xsi:nil="true"/>
    <TaxCatchAll xmlns="040cfd43-ef41-40a2-93bc-b6d1aa3d27f2" xsi:nil="true"/>
  </documentManagement>
</p:properties>
</file>

<file path=customXml/itemProps1.xml><?xml version="1.0" encoding="utf-8"?>
<ds:datastoreItem xmlns:ds="http://schemas.openxmlformats.org/officeDocument/2006/customXml" ds:itemID="{3D53A251-0A39-40AC-896D-BCC5BA417EBF}">
  <ds:schemaRefs>
    <ds:schemaRef ds:uri="http://schemas.openxmlformats.org/officeDocument/2006/bibliography"/>
  </ds:schemaRefs>
</ds:datastoreItem>
</file>

<file path=customXml/itemProps2.xml><?xml version="1.0" encoding="utf-8"?>
<ds:datastoreItem xmlns:ds="http://schemas.openxmlformats.org/officeDocument/2006/customXml" ds:itemID="{7221BF6B-1818-47F4-8DAF-ED853BFA5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19fbff3-e060-4e79-b4c1-59a57ccef2ef"/>
    <ds:schemaRef ds:uri="040cfd43-ef41-40a2-93bc-b6d1aa3d27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67A7CD-3EAB-4CCC-AFF7-07ECEF07E296}">
  <ds:schemaRefs>
    <ds:schemaRef ds:uri="http://www.oliverwyman.com/BuildingBlocksMenuConfig"/>
  </ds:schemaRefs>
</ds:datastoreItem>
</file>

<file path=customXml/itemProps4.xml><?xml version="1.0" encoding="utf-8"?>
<ds:datastoreItem xmlns:ds="http://schemas.openxmlformats.org/officeDocument/2006/customXml" ds:itemID="{BA0A292D-7F57-49E5-8777-75616EFE102E}">
  <ds:schemaRefs>
    <ds:schemaRef ds:uri="http://schemas.microsoft.com/sharepoint/v3/contenttype/forms"/>
  </ds:schemaRefs>
</ds:datastoreItem>
</file>

<file path=customXml/itemProps5.xml><?xml version="1.0" encoding="utf-8"?>
<ds:datastoreItem xmlns:ds="http://schemas.openxmlformats.org/officeDocument/2006/customXml" ds:itemID="{2443C094-0BFF-4A74-9EBE-B4023E3AEEF9}">
  <ds:schemaRefs>
    <ds:schemaRef ds:uri="http://www.oliverwyman.com/RibbonConfig"/>
  </ds:schemaRefs>
</ds:datastoreItem>
</file>

<file path=customXml/itemProps6.xml><?xml version="1.0" encoding="utf-8"?>
<ds:datastoreItem xmlns:ds="http://schemas.openxmlformats.org/officeDocument/2006/customXml" ds:itemID="{F7651531-2181-4082-883A-C7C9EEBF0D27}">
  <ds:schemaRefs>
    <ds:schemaRef ds:uri="http://schemas.microsoft.com/office/2006/metadata/properties"/>
    <ds:schemaRef ds:uri="http://schemas.microsoft.com/office/infopath/2007/PartnerControls"/>
    <ds:schemaRef ds:uri="http://schemas.microsoft.com/sharepoint/v3"/>
    <ds:schemaRef ds:uri="619fbff3-e060-4e79-b4c1-59a57ccef2ef"/>
    <ds:schemaRef ds:uri="040cfd43-ef41-40a2-93bc-b6d1aa3d27f2"/>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261</Pages>
  <Words>84285</Words>
  <Characters>463571</Characters>
  <Application>Microsoft Office Word</Application>
  <DocSecurity>0</DocSecurity>
  <Lines>3863</Lines>
  <Paragraphs>1093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Doornbos, Quinten</dc:creator>
  <cp:keywords>OW21.WordReport.20210601.2</cp:keywords>
  <dc:description/>
  <cp:lastModifiedBy>Martinez De Hurtado Yela Fermin</cp:lastModifiedBy>
  <cp:revision>3</cp:revision>
  <cp:lastPrinted>2024-01-29T08:40:00Z</cp:lastPrinted>
  <dcterms:created xsi:type="dcterms:W3CDTF">2025-02-05T10:36:00Z</dcterms:created>
  <dcterms:modified xsi:type="dcterms:W3CDTF">2025-02-05T10:44:00Z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Version">
    <vt:lpwstr>2021/06/01</vt:lpwstr>
  </property>
  <property fmtid="{D5CDD505-2E9C-101B-9397-08002B2CF9AE}" pid="3" name="DocumentMSOLanguageID">
    <vt:lpwstr>msoLanguageIDEnglishUK</vt:lpwstr>
  </property>
  <property fmtid="{D5CDD505-2E9C-101B-9397-08002B2CF9AE}" pid="4" name="LogoName">
    <vt:lpwstr>Oliver Wyman</vt:lpwstr>
  </property>
  <property fmtid="{D5CDD505-2E9C-101B-9397-08002B2CF9AE}" pid="5" name="MSIP_Label_38f1469a-2c2a-4aee-b92b-090d4c5468ff_Enabled">
    <vt:lpwstr>true</vt:lpwstr>
  </property>
  <property fmtid="{D5CDD505-2E9C-101B-9397-08002B2CF9AE}" pid="6" name="MSIP_Label_38f1469a-2c2a-4aee-b92b-090d4c5468ff_SetDate">
    <vt:lpwstr>2023-11-16T13:07:48Z</vt:lpwstr>
  </property>
  <property fmtid="{D5CDD505-2E9C-101B-9397-08002B2CF9AE}" pid="7" name="MSIP_Label_38f1469a-2c2a-4aee-b92b-090d4c5468ff_Method">
    <vt:lpwstr>Privileged</vt:lpwstr>
  </property>
  <property fmtid="{D5CDD505-2E9C-101B-9397-08002B2CF9AE}" pid="8" name="MSIP_Label_38f1469a-2c2a-4aee-b92b-090d4c5468ff_Name">
    <vt:lpwstr>Confidential - Unmarked</vt:lpwstr>
  </property>
  <property fmtid="{D5CDD505-2E9C-101B-9397-08002B2CF9AE}" pid="9" name="MSIP_Label_38f1469a-2c2a-4aee-b92b-090d4c5468ff_SiteId">
    <vt:lpwstr>2a6e6092-73e4-4752-b1a5-477a17f5056d</vt:lpwstr>
  </property>
  <property fmtid="{D5CDD505-2E9C-101B-9397-08002B2CF9AE}" pid="10" name="MSIP_Label_38f1469a-2c2a-4aee-b92b-090d4c5468ff_ActionId">
    <vt:lpwstr>8c7598af-3934-4349-a9c9-ba44b1a898ea</vt:lpwstr>
  </property>
  <property fmtid="{D5CDD505-2E9C-101B-9397-08002B2CF9AE}" pid="11" name="MSIP_Label_38f1469a-2c2a-4aee-b92b-090d4c5468ff_ContentBits">
    <vt:lpwstr>0</vt:lpwstr>
  </property>
  <property fmtid="{D5CDD505-2E9C-101B-9397-08002B2CF9AE}" pid="12" name="GrammarlyDocumentId">
    <vt:lpwstr>e6c2bfa1f0d401dd34c7d9329ea0521692bcb7b9f59144eb87a16df44be2bf78</vt:lpwstr>
  </property>
  <property fmtid="{D5CDD505-2E9C-101B-9397-08002B2CF9AE}" pid="13" name="ContentTypeId">
    <vt:lpwstr>0x01010072CA3EFAE9C80648A6566DC33421E47E</vt:lpwstr>
  </property>
  <property fmtid="{D5CDD505-2E9C-101B-9397-08002B2CF9AE}" pid="14" name="MSIP_Label_0c2abd79-57a9-4473-8700-c843f76a1e37_Enabled">
    <vt:lpwstr>true</vt:lpwstr>
  </property>
  <property fmtid="{D5CDD505-2E9C-101B-9397-08002B2CF9AE}" pid="15" name="MSIP_Label_0c2abd79-57a9-4473-8700-c843f76a1e37_SetDate">
    <vt:lpwstr>2023-12-15T07:55:55Z</vt:lpwstr>
  </property>
  <property fmtid="{D5CDD505-2E9C-101B-9397-08002B2CF9AE}" pid="16" name="MSIP_Label_0c2abd79-57a9-4473-8700-c843f76a1e37_Method">
    <vt:lpwstr>Privileged</vt:lpwstr>
  </property>
  <property fmtid="{D5CDD505-2E9C-101B-9397-08002B2CF9AE}" pid="17" name="MSIP_Label_0c2abd79-57a9-4473-8700-c843f76a1e37_Name">
    <vt:lpwstr>Internal</vt:lpwstr>
  </property>
  <property fmtid="{D5CDD505-2E9C-101B-9397-08002B2CF9AE}" pid="18" name="MSIP_Label_0c2abd79-57a9-4473-8700-c843f76a1e37_SiteId">
    <vt:lpwstr>35595a02-4d6d-44ac-99e1-f9ab4cd872db</vt:lpwstr>
  </property>
  <property fmtid="{D5CDD505-2E9C-101B-9397-08002B2CF9AE}" pid="19" name="MSIP_Label_0c2abd79-57a9-4473-8700-c843f76a1e37_ActionId">
    <vt:lpwstr>e19c497f-e2eb-4706-96ba-1ce2b1b90d55</vt:lpwstr>
  </property>
  <property fmtid="{D5CDD505-2E9C-101B-9397-08002B2CF9AE}" pid="20" name="MSIP_Label_0c2abd79-57a9-4473-8700-c843f76a1e37_ContentBits">
    <vt:lpwstr>0</vt:lpwstr>
  </property>
  <property fmtid="{D5CDD505-2E9C-101B-9397-08002B2CF9AE}" pid="21" name="MediaServiceImageTags">
    <vt:lpwstr/>
  </property>
</Properties>
</file>